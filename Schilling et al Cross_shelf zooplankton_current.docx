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9B9823" w14:textId="0BF11C5A" w:rsidR="00543728" w:rsidRDefault="004062C6" w:rsidP="00F34258">
      <w:pPr>
        <w:pStyle w:val="Title"/>
        <w:spacing w:line="360" w:lineRule="auto"/>
        <w:rPr>
          <w:rFonts w:asciiTheme="minorHAnsi" w:hAnsiTheme="minorHAnsi" w:cstheme="minorHAnsi"/>
          <w:lang w:val="en-AU"/>
        </w:rPr>
      </w:pPr>
      <w:r w:rsidRPr="00F15D89">
        <w:rPr>
          <w:rFonts w:asciiTheme="minorHAnsi" w:hAnsiTheme="minorHAnsi" w:cstheme="minorHAnsi"/>
          <w:lang w:val="en-AU"/>
        </w:rPr>
        <w:t>C</w:t>
      </w:r>
      <w:r w:rsidR="00543728" w:rsidRPr="00F15D89">
        <w:rPr>
          <w:rFonts w:asciiTheme="minorHAnsi" w:hAnsiTheme="minorHAnsi" w:cstheme="minorHAnsi"/>
          <w:lang w:val="en-AU"/>
        </w:rPr>
        <w:t>ross</w:t>
      </w:r>
      <w:r w:rsidR="005555B7">
        <w:rPr>
          <w:rFonts w:asciiTheme="minorHAnsi" w:hAnsiTheme="minorHAnsi" w:cstheme="minorHAnsi"/>
          <w:lang w:val="en-AU"/>
        </w:rPr>
        <w:t>-</w:t>
      </w:r>
      <w:r w:rsidR="00543728" w:rsidRPr="00F15D89">
        <w:rPr>
          <w:rFonts w:asciiTheme="minorHAnsi" w:hAnsiTheme="minorHAnsi" w:cstheme="minorHAnsi"/>
          <w:lang w:val="en-AU"/>
        </w:rPr>
        <w:t>shelf patterns in zooplankton</w:t>
      </w:r>
      <w:r w:rsidRPr="00F15D89">
        <w:rPr>
          <w:rFonts w:asciiTheme="minorHAnsi" w:hAnsiTheme="minorHAnsi" w:cstheme="minorHAnsi"/>
          <w:lang w:val="en-AU"/>
        </w:rPr>
        <w:t xml:space="preserve"> characteristics in</w:t>
      </w:r>
      <w:r w:rsidR="008D27F6" w:rsidRPr="00F15D89">
        <w:rPr>
          <w:rFonts w:asciiTheme="minorHAnsi" w:hAnsiTheme="minorHAnsi" w:cstheme="minorHAnsi"/>
          <w:lang w:val="en-AU"/>
        </w:rPr>
        <w:t xml:space="preserve"> a western boundary current</w:t>
      </w:r>
      <w:r w:rsidRPr="00F15D89">
        <w:rPr>
          <w:rFonts w:asciiTheme="minorHAnsi" w:hAnsiTheme="minorHAnsi" w:cstheme="minorHAnsi"/>
          <w:lang w:val="en-AU"/>
        </w:rPr>
        <w:t xml:space="preserve"> region</w:t>
      </w:r>
    </w:p>
    <w:p w14:paraId="3BD96FCE" w14:textId="3A426F46" w:rsidR="00985346" w:rsidRPr="00985346" w:rsidRDefault="00985346" w:rsidP="00985346">
      <w:pPr>
        <w:jc w:val="center"/>
        <w:rPr>
          <w:lang w:val="en-AU"/>
        </w:rPr>
      </w:pPr>
      <w:r>
        <w:rPr>
          <w:lang w:val="en-AU"/>
        </w:rPr>
        <w:t>OR</w:t>
      </w:r>
    </w:p>
    <w:p w14:paraId="01678777" w14:textId="2105BAB2" w:rsidR="00985346" w:rsidRDefault="00985346" w:rsidP="00985346">
      <w:pPr>
        <w:pStyle w:val="Title"/>
        <w:spacing w:line="360" w:lineRule="auto"/>
        <w:rPr>
          <w:rFonts w:asciiTheme="minorHAnsi" w:hAnsiTheme="minorHAnsi" w:cstheme="minorHAnsi"/>
          <w:lang w:val="en-AU"/>
        </w:rPr>
      </w:pPr>
      <w:r>
        <w:rPr>
          <w:rFonts w:asciiTheme="minorHAnsi" w:hAnsiTheme="minorHAnsi" w:cstheme="minorHAnsi"/>
          <w:lang w:val="en-AU"/>
        </w:rPr>
        <w:t>Z</w:t>
      </w:r>
      <w:r w:rsidRPr="00F15D89">
        <w:rPr>
          <w:rFonts w:asciiTheme="minorHAnsi" w:hAnsiTheme="minorHAnsi" w:cstheme="minorHAnsi"/>
          <w:lang w:val="en-AU"/>
        </w:rPr>
        <w:t xml:space="preserve">ooplankton characteristics </w:t>
      </w:r>
      <w:r>
        <w:rPr>
          <w:rFonts w:asciiTheme="minorHAnsi" w:hAnsiTheme="minorHAnsi" w:cstheme="minorHAnsi"/>
          <w:lang w:val="en-AU"/>
        </w:rPr>
        <w:t xml:space="preserve">across a </w:t>
      </w:r>
      <w:r w:rsidRPr="00F15D89">
        <w:rPr>
          <w:rFonts w:asciiTheme="minorHAnsi" w:hAnsiTheme="minorHAnsi" w:cstheme="minorHAnsi"/>
          <w:lang w:val="en-AU"/>
        </w:rPr>
        <w:t xml:space="preserve">western boundary current </w:t>
      </w:r>
      <w:r>
        <w:rPr>
          <w:rFonts w:asciiTheme="minorHAnsi" w:hAnsiTheme="minorHAnsi" w:cstheme="minorHAnsi"/>
          <w:lang w:val="en-AU"/>
        </w:rPr>
        <w:t>influenced continental shelf</w:t>
      </w:r>
    </w:p>
    <w:p w14:paraId="2061C03A" w14:textId="2626CE2D" w:rsidR="00A13F5C" w:rsidRPr="00A13F5C" w:rsidRDefault="00A13F5C" w:rsidP="00A13F5C">
      <w:pPr>
        <w:rPr>
          <w:lang w:val="en-AU"/>
        </w:rPr>
      </w:pPr>
    </w:p>
    <w:p w14:paraId="29544AD7" w14:textId="77777777" w:rsidR="00A07D65" w:rsidRPr="00F15D89" w:rsidRDefault="00A07D65" w:rsidP="00F34258">
      <w:pPr>
        <w:spacing w:line="360" w:lineRule="auto"/>
        <w:rPr>
          <w:rFonts w:asciiTheme="minorHAnsi" w:hAnsiTheme="minorHAnsi" w:cstheme="minorHAnsi"/>
          <w:b/>
          <w:bCs/>
          <w:sz w:val="22"/>
          <w:szCs w:val="22"/>
          <w:lang w:val="en-AU"/>
        </w:rPr>
      </w:pPr>
    </w:p>
    <w:p w14:paraId="3E43B7DF" w14:textId="5344AAA7" w:rsidR="00543728" w:rsidRPr="00F15D89" w:rsidRDefault="00543728" w:rsidP="00F34258">
      <w:pPr>
        <w:spacing w:line="360" w:lineRule="auto"/>
        <w:rPr>
          <w:rFonts w:asciiTheme="minorHAnsi" w:hAnsiTheme="minorHAnsi" w:cstheme="minorHAnsi"/>
          <w:sz w:val="22"/>
          <w:szCs w:val="22"/>
          <w:lang w:val="en-AU"/>
        </w:rPr>
      </w:pPr>
      <w:r w:rsidRPr="00F15D89">
        <w:rPr>
          <w:rFonts w:asciiTheme="minorHAnsi" w:hAnsiTheme="minorHAnsi" w:cstheme="minorHAnsi"/>
          <w:sz w:val="22"/>
          <w:szCs w:val="22"/>
          <w:lang w:val="en-AU"/>
        </w:rPr>
        <w:t xml:space="preserve">Hayden </w:t>
      </w:r>
      <w:r w:rsidR="00C21BB7" w:rsidRPr="00F15D89">
        <w:rPr>
          <w:rFonts w:asciiTheme="minorHAnsi" w:hAnsiTheme="minorHAnsi" w:cstheme="minorHAnsi"/>
          <w:sz w:val="22"/>
          <w:szCs w:val="22"/>
          <w:lang w:val="en-AU"/>
        </w:rPr>
        <w:t xml:space="preserve">T. </w:t>
      </w:r>
      <w:r w:rsidRPr="00F15D89">
        <w:rPr>
          <w:rFonts w:asciiTheme="minorHAnsi" w:hAnsiTheme="minorHAnsi" w:cstheme="minorHAnsi"/>
          <w:sz w:val="22"/>
          <w:szCs w:val="22"/>
          <w:lang w:val="en-AU"/>
        </w:rPr>
        <w:t>Schilling</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230E0E" w:rsidRPr="00230E0E">
        <w:rPr>
          <w:rFonts w:asciiTheme="minorHAnsi" w:hAnsiTheme="minorHAnsi" w:cstheme="minorHAnsi"/>
          <w:sz w:val="22"/>
          <w:szCs w:val="22"/>
          <w:lang w:val="en-AU"/>
        </w:rPr>
        <w:t xml:space="preserve"> </w:t>
      </w:r>
      <w:r w:rsidR="00230E0E" w:rsidRPr="00F15D89">
        <w:rPr>
          <w:rFonts w:asciiTheme="minorHAnsi" w:hAnsiTheme="minorHAnsi" w:cstheme="minorHAnsi"/>
          <w:sz w:val="22"/>
          <w:szCs w:val="22"/>
          <w:lang w:val="en-AU"/>
        </w:rPr>
        <w:t>Jason D. Everett</w:t>
      </w:r>
      <w:r w:rsidR="00230E0E" w:rsidRPr="00F15D89">
        <w:rPr>
          <w:rFonts w:asciiTheme="minorHAnsi" w:hAnsiTheme="minorHAnsi" w:cstheme="minorHAnsi"/>
          <w:sz w:val="22"/>
          <w:szCs w:val="22"/>
          <w:vertAlign w:val="superscript"/>
          <w:lang w:val="en-AU"/>
        </w:rPr>
        <w:t>2</w:t>
      </w:r>
      <w:r w:rsidR="005555B7">
        <w:rPr>
          <w:rFonts w:asciiTheme="minorHAnsi" w:hAnsiTheme="minorHAnsi" w:cstheme="minorHAnsi"/>
          <w:sz w:val="22"/>
          <w:szCs w:val="22"/>
          <w:vertAlign w:val="superscript"/>
          <w:lang w:val="en-AU"/>
        </w:rPr>
        <w:t>,3</w:t>
      </w:r>
      <w:r w:rsidR="00230E0E">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Amandine Schaeffer</w:t>
      </w:r>
      <w:r w:rsidR="005555B7">
        <w:rPr>
          <w:rFonts w:asciiTheme="minorHAnsi" w:hAnsiTheme="minorHAnsi" w:cstheme="minorHAnsi"/>
          <w:sz w:val="22"/>
          <w:szCs w:val="22"/>
          <w:vertAlign w:val="superscript"/>
          <w:lang w:val="en-AU"/>
        </w:rPr>
        <w:t>4</w:t>
      </w:r>
      <w:r w:rsidRPr="00F15D89">
        <w:rPr>
          <w:rFonts w:asciiTheme="minorHAnsi" w:hAnsiTheme="minorHAnsi" w:cstheme="minorHAnsi"/>
          <w:sz w:val="22"/>
          <w:szCs w:val="22"/>
          <w:lang w:val="en-AU"/>
        </w:rPr>
        <w:t>, Peter Yates</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627CA7" w:rsidRPr="00F15D89">
        <w:rPr>
          <w:rFonts w:asciiTheme="minorHAnsi" w:hAnsiTheme="minorHAnsi" w:cstheme="minorHAnsi"/>
          <w:sz w:val="22"/>
          <w:szCs w:val="22"/>
          <w:lang w:val="en-AU"/>
        </w:rPr>
        <w:t xml:space="preserve"> Mark </w:t>
      </w:r>
      <w:r w:rsidR="005555B7">
        <w:rPr>
          <w:rFonts w:asciiTheme="minorHAnsi" w:hAnsiTheme="minorHAnsi" w:cstheme="minorHAnsi"/>
          <w:sz w:val="22"/>
          <w:szCs w:val="22"/>
          <w:lang w:val="en-AU"/>
        </w:rPr>
        <w:t xml:space="preserve">E. </w:t>
      </w:r>
      <w:r w:rsidR="00627CA7" w:rsidRPr="00F15D89">
        <w:rPr>
          <w:rFonts w:asciiTheme="minorHAnsi" w:hAnsiTheme="minorHAnsi" w:cstheme="minorHAnsi"/>
          <w:sz w:val="22"/>
          <w:szCs w:val="22"/>
          <w:lang w:val="en-AU"/>
        </w:rPr>
        <w:t>Baird</w:t>
      </w:r>
      <w:r w:rsidR="005555B7">
        <w:rPr>
          <w:rFonts w:asciiTheme="minorHAnsi" w:hAnsiTheme="minorHAnsi" w:cstheme="minorHAnsi"/>
          <w:sz w:val="22"/>
          <w:szCs w:val="22"/>
          <w:vertAlign w:val="superscript"/>
          <w:lang w:val="en-AU"/>
        </w:rPr>
        <w:t>5</w:t>
      </w:r>
      <w:r w:rsidR="00627CA7" w:rsidRPr="00F15D89">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Iain</w:t>
      </w:r>
      <w:r w:rsidR="00C21BB7" w:rsidRPr="00F15D89">
        <w:rPr>
          <w:rFonts w:asciiTheme="minorHAnsi" w:hAnsiTheme="minorHAnsi" w:cstheme="minorHAnsi"/>
          <w:sz w:val="22"/>
          <w:szCs w:val="22"/>
          <w:lang w:val="en-AU"/>
        </w:rPr>
        <w:t xml:space="preserve"> M.</w:t>
      </w:r>
      <w:r w:rsidRPr="00F15D89">
        <w:rPr>
          <w:rFonts w:asciiTheme="minorHAnsi" w:hAnsiTheme="minorHAnsi" w:cstheme="minorHAnsi"/>
          <w:sz w:val="22"/>
          <w:szCs w:val="22"/>
          <w:lang w:val="en-AU"/>
        </w:rPr>
        <w:t xml:space="preserve"> Suthers</w:t>
      </w:r>
      <w:r w:rsidRPr="00F15D89">
        <w:rPr>
          <w:rFonts w:asciiTheme="minorHAnsi" w:hAnsiTheme="minorHAnsi" w:cstheme="minorHAnsi"/>
          <w:sz w:val="22"/>
          <w:szCs w:val="22"/>
          <w:vertAlign w:val="superscript"/>
          <w:lang w:val="en-AU"/>
        </w:rPr>
        <w:t>1,2</w:t>
      </w:r>
    </w:p>
    <w:p w14:paraId="46F1C64B" w14:textId="77777777" w:rsidR="00543728" w:rsidRPr="00F15D89" w:rsidRDefault="00543728" w:rsidP="00F34258">
      <w:pPr>
        <w:spacing w:line="360" w:lineRule="auto"/>
        <w:rPr>
          <w:rFonts w:asciiTheme="minorHAnsi" w:hAnsiTheme="minorHAnsi" w:cstheme="minorHAnsi"/>
          <w:sz w:val="22"/>
          <w:szCs w:val="22"/>
          <w:lang w:val="en-AU"/>
        </w:rPr>
      </w:pPr>
    </w:p>
    <w:p w14:paraId="445114BF"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23442A25" w:rsidR="00543728"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Centre for Marine Science &amp; Innovation, University of New South Wales, High Street, Kensington, New South Wales, Australia</w:t>
      </w:r>
    </w:p>
    <w:p w14:paraId="091187D0" w14:textId="3937915D" w:rsidR="005555B7" w:rsidRPr="00F15D89" w:rsidRDefault="005555B7" w:rsidP="00F34258">
      <w:pPr>
        <w:pStyle w:val="Affiliation"/>
        <w:spacing w:line="36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1075075B"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School of Mathematics and Statistics, University of New South Wales, High Street, Kensington, New South Wales, Australia</w:t>
      </w:r>
    </w:p>
    <w:p w14:paraId="622AFF8E" w14:textId="74A7E43B"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0B345163" w:rsidR="00DE3F91" w:rsidRPr="00F15D89" w:rsidRDefault="008A6077" w:rsidP="00F34258">
      <w:pPr>
        <w:pStyle w:val="Affiliation"/>
        <w:spacing w:line="36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7" w:history="1">
        <w:r w:rsidR="00543728" w:rsidRPr="00F15D89">
          <w:rPr>
            <w:rStyle w:val="Hyperlink"/>
            <w:rFonts w:asciiTheme="minorHAnsi" w:hAnsiTheme="minorHAnsi" w:cstheme="minorHAnsi"/>
            <w:lang w:val="en-AU"/>
          </w:rPr>
          <w:t>Hayden.Schilling@sims.org.au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77777777" w:rsidR="001D170A" w:rsidRDefault="001D170A" w:rsidP="00F34258">
      <w:pPr>
        <w:spacing w:line="360" w:lineRule="auto"/>
        <w:rPr>
          <w:rFonts w:asciiTheme="minorHAnsi" w:hAnsiTheme="minorHAnsi" w:cstheme="minorHAnsi"/>
          <w:lang w:val="en-AU"/>
        </w:rPr>
      </w:pPr>
    </w:p>
    <w:p w14:paraId="18CE2AA5" w14:textId="77777777" w:rsidR="001D170A" w:rsidRDefault="001D170A" w:rsidP="00F34258">
      <w:pPr>
        <w:spacing w:line="360" w:lineRule="auto"/>
        <w:rPr>
          <w:rFonts w:asciiTheme="minorHAnsi" w:hAnsiTheme="minorHAnsi" w:cstheme="minorHAnsi"/>
          <w:lang w:val="en-AU"/>
        </w:rPr>
      </w:pPr>
    </w:p>
    <w:p w14:paraId="0B618015" w14:textId="77777777" w:rsidR="001D170A" w:rsidRDefault="001D170A" w:rsidP="00F34258">
      <w:pPr>
        <w:spacing w:line="360" w:lineRule="auto"/>
        <w:rPr>
          <w:rFonts w:asciiTheme="minorHAnsi" w:hAnsiTheme="minorHAnsi" w:cstheme="minorHAnsi"/>
          <w:b/>
          <w:bCs/>
          <w:lang w:val="en-AU"/>
        </w:rPr>
      </w:pPr>
      <w:r>
        <w:rPr>
          <w:rFonts w:asciiTheme="minorHAnsi" w:hAnsiTheme="minorHAnsi" w:cstheme="minorHAnsi"/>
          <w:b/>
          <w:bCs/>
          <w:lang w:val="en-AU"/>
        </w:rPr>
        <w:t>NOTES:</w:t>
      </w:r>
    </w:p>
    <w:p w14:paraId="40935291" w14:textId="52C6F058" w:rsidR="00353C6A" w:rsidRDefault="00353C6A" w:rsidP="00353C6A">
      <w:pPr>
        <w:spacing w:line="360" w:lineRule="auto"/>
        <w:rPr>
          <w:rFonts w:asciiTheme="minorHAnsi" w:hAnsiTheme="minorHAnsi" w:cstheme="minorHAnsi"/>
          <w:b/>
          <w:bCs/>
          <w:lang w:val="en-AU"/>
        </w:rPr>
      </w:pPr>
      <w:r>
        <w:rPr>
          <w:rFonts w:asciiTheme="minorHAnsi" w:hAnsiTheme="minorHAnsi" w:cstheme="minorHAnsi"/>
          <w:b/>
          <w:bCs/>
          <w:lang w:val="en-AU"/>
        </w:rPr>
        <w:t xml:space="preserve">Figures </w:t>
      </w:r>
      <w:proofErr w:type="gramStart"/>
      <w:r>
        <w:rPr>
          <w:rFonts w:asciiTheme="minorHAnsi" w:hAnsiTheme="minorHAnsi" w:cstheme="minorHAnsi"/>
          <w:b/>
          <w:bCs/>
          <w:lang w:val="en-AU"/>
        </w:rPr>
        <w:t>aren’t</w:t>
      </w:r>
      <w:proofErr w:type="gramEnd"/>
      <w:r>
        <w:rPr>
          <w:rFonts w:asciiTheme="minorHAnsi" w:hAnsiTheme="minorHAnsi" w:cstheme="minorHAnsi"/>
          <w:b/>
          <w:bCs/>
          <w:lang w:val="en-AU"/>
        </w:rPr>
        <w:t xml:space="preserve"> finalised. Some have minor details to fix, including interpolations</w:t>
      </w:r>
    </w:p>
    <w:p w14:paraId="656FD55D" w14:textId="13147ACE" w:rsidR="00353C6A" w:rsidRPr="00353C6A" w:rsidRDefault="00353C6A" w:rsidP="00353C6A">
      <w:pPr>
        <w:pStyle w:val="ListParagraph"/>
        <w:numPr>
          <w:ilvl w:val="0"/>
          <w:numId w:val="18"/>
        </w:numPr>
        <w:spacing w:line="360" w:lineRule="auto"/>
        <w:ind w:left="426" w:hanging="142"/>
        <w:rPr>
          <w:rFonts w:cstheme="minorHAnsi"/>
          <w:b/>
          <w:bCs/>
          <w:lang w:val="en-AU"/>
        </w:rPr>
      </w:pPr>
      <w:commentRangeStart w:id="0"/>
      <w:r>
        <w:rPr>
          <w:rFonts w:cstheme="minorHAnsi"/>
          <w:lang w:val="en-AU"/>
        </w:rPr>
        <w:t xml:space="preserve">Figures 7 &amp; 8 </w:t>
      </w:r>
      <w:commentRangeEnd w:id="0"/>
      <w:r w:rsidR="002C1CD6">
        <w:rPr>
          <w:rStyle w:val="CommentReference"/>
          <w:rFonts w:ascii="Times New Roman" w:eastAsia="Calibri" w:hAnsi="Times New Roman" w:cs="Times New Roman"/>
          <w:lang w:eastAsia="en-US"/>
        </w:rPr>
        <w:commentReference w:id="0"/>
      </w:r>
      <w:r>
        <w:rPr>
          <w:rFonts w:cstheme="minorHAnsi"/>
          <w:lang w:val="en-AU"/>
        </w:rPr>
        <w:t xml:space="preserve">show strong patterns but they are really just </w:t>
      </w:r>
      <w:proofErr w:type="gramStart"/>
      <w:r>
        <w:rPr>
          <w:rFonts w:cstheme="minorHAnsi"/>
          <w:lang w:val="en-AU"/>
        </w:rPr>
        <w:t>repeats</w:t>
      </w:r>
      <w:proofErr w:type="gramEnd"/>
      <w:r>
        <w:rPr>
          <w:rFonts w:cstheme="minorHAnsi"/>
          <w:lang w:val="en-AU"/>
        </w:rPr>
        <w:t xml:space="preserve"> of Figures 3 which I think are better because they show the depth and distance from coast at the same time which I think is important. I think we should remove F7 and F8 – thoughts?</w:t>
      </w:r>
    </w:p>
    <w:p w14:paraId="56836CF3" w14:textId="49EAAED7" w:rsidR="001D170A" w:rsidRPr="00353C6A" w:rsidRDefault="00353C6A" w:rsidP="00353C6A">
      <w:pPr>
        <w:pStyle w:val="ListParagraph"/>
        <w:numPr>
          <w:ilvl w:val="0"/>
          <w:numId w:val="18"/>
        </w:numPr>
        <w:spacing w:line="360" w:lineRule="auto"/>
        <w:ind w:left="426" w:hanging="142"/>
        <w:rPr>
          <w:rFonts w:cstheme="minorHAnsi"/>
          <w:b/>
          <w:bCs/>
          <w:lang w:val="en-AU"/>
        </w:rPr>
      </w:pPr>
      <w:commentRangeStart w:id="1"/>
      <w:r>
        <w:rPr>
          <w:rFonts w:cstheme="minorHAnsi"/>
          <w:lang w:val="en-AU"/>
        </w:rPr>
        <w:t xml:space="preserve">Iain </w:t>
      </w:r>
      <w:commentRangeEnd w:id="1"/>
      <w:r w:rsidR="002C1CD6">
        <w:rPr>
          <w:rStyle w:val="CommentReference"/>
          <w:rFonts w:ascii="Times New Roman" w:eastAsia="Calibri" w:hAnsi="Times New Roman" w:cs="Times New Roman"/>
          <w:lang w:eastAsia="en-US"/>
        </w:rPr>
        <w:commentReference w:id="1"/>
      </w:r>
      <w:r>
        <w:rPr>
          <w:rFonts w:cstheme="minorHAnsi"/>
          <w:lang w:val="en-AU"/>
        </w:rPr>
        <w:t>previously asked for a quantitative summary and plot of previous work</w:t>
      </w:r>
      <w:r w:rsidR="00C06DE0">
        <w:rPr>
          <w:rFonts w:cstheme="minorHAnsi"/>
          <w:lang w:val="en-AU"/>
        </w:rPr>
        <w:t xml:space="preserve"> (section 2.5)</w:t>
      </w:r>
      <w:r>
        <w:rPr>
          <w:rFonts w:cstheme="minorHAnsi"/>
          <w:lang w:val="en-AU"/>
        </w:rPr>
        <w:t xml:space="preserve"> which looked at changes in biomass/abundance across continental shelves. I have not included this in this version because it is not finished and I’m unsure of the value of adding </w:t>
      </w:r>
      <w:r>
        <w:rPr>
          <w:rFonts w:cstheme="minorHAnsi"/>
          <w:lang w:val="en-AU"/>
        </w:rPr>
        <w:lastRenderedPageBreak/>
        <w:t xml:space="preserve">this information as it was already included as a table in </w:t>
      </w:r>
      <w:proofErr w:type="spellStart"/>
      <w:r>
        <w:rPr>
          <w:rFonts w:cstheme="minorHAnsi"/>
          <w:lang w:val="en-AU"/>
        </w:rPr>
        <w:t>Marcolin</w:t>
      </w:r>
      <w:proofErr w:type="spellEnd"/>
      <w:r>
        <w:rPr>
          <w:rFonts w:cstheme="minorHAnsi"/>
          <w:lang w:val="en-AU"/>
        </w:rPr>
        <w:t xml:space="preserve"> (2013) where they identified it may not be appropriate to compare all the studies.</w:t>
      </w:r>
      <w:r w:rsidR="00B719C8" w:rsidRPr="00353C6A">
        <w:rPr>
          <w:rFonts w:cstheme="minorHAnsi"/>
          <w:lang w:val="en-AU"/>
        </w:rPr>
        <w:br w:type="page"/>
      </w:r>
    </w:p>
    <w:p w14:paraId="2659CCE1" w14:textId="77777777" w:rsidR="002F3B11" w:rsidRPr="00F15D89" w:rsidRDefault="008A6077" w:rsidP="00F34258">
      <w:pPr>
        <w:pStyle w:val="Heading-Main"/>
        <w:spacing w:line="360" w:lineRule="auto"/>
        <w:rPr>
          <w:rFonts w:asciiTheme="minorHAnsi" w:hAnsiTheme="minorHAnsi" w:cstheme="minorHAnsi"/>
          <w:lang w:val="en-AU"/>
        </w:rPr>
      </w:pPr>
      <w:commentRangeStart w:id="2"/>
      <w:commentRangeStart w:id="3"/>
      <w:r w:rsidRPr="00F15D89">
        <w:rPr>
          <w:rFonts w:asciiTheme="minorHAnsi" w:hAnsiTheme="minorHAnsi" w:cstheme="minorHAnsi"/>
          <w:lang w:val="en-AU"/>
        </w:rPr>
        <w:lastRenderedPageBreak/>
        <w:t>Abstract</w:t>
      </w:r>
      <w:commentRangeEnd w:id="2"/>
      <w:r w:rsidR="002C1CD6">
        <w:rPr>
          <w:rStyle w:val="CommentReference"/>
          <w:rFonts w:eastAsia="Calibri"/>
          <w:b w:val="0"/>
          <w:bCs w:val="0"/>
          <w:kern w:val="0"/>
        </w:rPr>
        <w:commentReference w:id="2"/>
      </w:r>
      <w:commentRangeEnd w:id="3"/>
      <w:r w:rsidR="00131D0E">
        <w:rPr>
          <w:rStyle w:val="CommentReference"/>
          <w:rFonts w:eastAsia="Calibri"/>
          <w:b w:val="0"/>
          <w:bCs w:val="0"/>
          <w:kern w:val="0"/>
        </w:rPr>
        <w:commentReference w:id="3"/>
      </w:r>
    </w:p>
    <w:p w14:paraId="1246089A" w14:textId="2C276F71" w:rsidR="00A47FEA" w:rsidRPr="00F15D89" w:rsidRDefault="00C4769C" w:rsidP="00F34258">
      <w:pPr>
        <w:pStyle w:val="Abstract"/>
        <w:spacing w:line="360" w:lineRule="auto"/>
        <w:rPr>
          <w:rFonts w:asciiTheme="minorHAnsi" w:hAnsiTheme="minorHAnsi" w:cstheme="minorHAnsi"/>
          <w:lang w:val="en-AU"/>
        </w:rPr>
      </w:pPr>
      <w:r w:rsidRPr="00F15D89">
        <w:rPr>
          <w:rFonts w:asciiTheme="minorHAnsi" w:hAnsiTheme="minorHAnsi" w:cstheme="minorHAnsi"/>
          <w:lang w:val="en-AU"/>
        </w:rPr>
        <w:t xml:space="preserve">Zooplankton </w:t>
      </w:r>
      <w:r w:rsidR="00F73988" w:rsidRPr="00F15D89">
        <w:rPr>
          <w:rFonts w:asciiTheme="minorHAnsi" w:hAnsiTheme="minorHAnsi" w:cstheme="minorHAnsi"/>
          <w:lang w:val="en-AU"/>
        </w:rPr>
        <w:t>are</w:t>
      </w:r>
      <w:r w:rsidRPr="00F15D89">
        <w:rPr>
          <w:rFonts w:asciiTheme="minorHAnsi" w:hAnsiTheme="minorHAnsi" w:cstheme="minorHAnsi"/>
          <w:lang w:val="en-AU"/>
        </w:rPr>
        <w:t xml:space="preserve"> </w:t>
      </w:r>
      <w:r w:rsidR="00B72021">
        <w:rPr>
          <w:rFonts w:asciiTheme="minorHAnsi" w:hAnsiTheme="minorHAnsi" w:cstheme="minorHAnsi"/>
          <w:lang w:val="en-AU"/>
        </w:rPr>
        <w:t>an important food source</w:t>
      </w:r>
      <w:r w:rsidRPr="00F15D89">
        <w:rPr>
          <w:rFonts w:asciiTheme="minorHAnsi" w:hAnsiTheme="minorHAnsi" w:cstheme="minorHAnsi"/>
          <w:lang w:val="en-AU"/>
        </w:rPr>
        <w:t xml:space="preserve"> for many </w:t>
      </w:r>
      <w:r w:rsidR="00E425AA" w:rsidRPr="00F15D89">
        <w:rPr>
          <w:rFonts w:asciiTheme="minorHAnsi" w:hAnsiTheme="minorHAnsi" w:cstheme="minorHAnsi"/>
          <w:lang w:val="en-AU"/>
        </w:rPr>
        <w:t xml:space="preserve">pelagic </w:t>
      </w:r>
      <w:r w:rsidR="000037BC" w:rsidRPr="00F15D89">
        <w:rPr>
          <w:rFonts w:asciiTheme="minorHAnsi" w:hAnsiTheme="minorHAnsi" w:cstheme="minorHAnsi"/>
          <w:lang w:val="en-AU"/>
        </w:rPr>
        <w:t>ecosystems,</w:t>
      </w:r>
      <w:r w:rsidRPr="00F15D89">
        <w:rPr>
          <w:rFonts w:asciiTheme="minorHAnsi" w:hAnsiTheme="minorHAnsi" w:cstheme="minorHAnsi"/>
          <w:lang w:val="en-AU"/>
        </w:rPr>
        <w:t xml:space="preserve"> yet it is largely unknown how the </w:t>
      </w:r>
      <w:r w:rsidR="00A07D65" w:rsidRPr="00F15D89">
        <w:rPr>
          <w:rFonts w:asciiTheme="minorHAnsi" w:hAnsiTheme="minorHAnsi" w:cstheme="minorHAnsi"/>
          <w:lang w:val="en-AU"/>
        </w:rPr>
        <w:t xml:space="preserve">zooplankton community varies </w:t>
      </w:r>
      <w:r w:rsidR="00E14016">
        <w:rPr>
          <w:rFonts w:asciiTheme="minorHAnsi" w:hAnsiTheme="minorHAnsi" w:cstheme="minorHAnsi"/>
          <w:lang w:val="en-AU"/>
        </w:rPr>
        <w:t>horizontally and vertically</w:t>
      </w:r>
      <w:r w:rsidR="00731BD2" w:rsidRPr="00F15D89">
        <w:rPr>
          <w:rFonts w:asciiTheme="minorHAnsi" w:hAnsiTheme="minorHAnsi" w:cstheme="minorHAnsi"/>
          <w:lang w:val="en-AU"/>
        </w:rPr>
        <w:t xml:space="preserve"> </w:t>
      </w:r>
      <w:r w:rsidR="00A07D65" w:rsidRPr="00F15D89">
        <w:rPr>
          <w:rFonts w:asciiTheme="minorHAnsi" w:hAnsiTheme="minorHAnsi" w:cstheme="minorHAnsi"/>
          <w:lang w:val="en-AU"/>
        </w:rPr>
        <w:t xml:space="preserve">across continental shelves, particularly in areas </w:t>
      </w:r>
      <w:r w:rsidR="001473FC" w:rsidRPr="00F15D89">
        <w:rPr>
          <w:rFonts w:asciiTheme="minorHAnsi" w:hAnsiTheme="minorHAnsi" w:cstheme="minorHAnsi"/>
          <w:lang w:val="en-AU"/>
        </w:rPr>
        <w:t>influenced by strong boundary currents</w:t>
      </w:r>
      <w:r w:rsidR="00A07D65" w:rsidRPr="00F15D89">
        <w:rPr>
          <w:rFonts w:asciiTheme="minorHAnsi" w:hAnsiTheme="minorHAnsi" w:cstheme="minorHAnsi"/>
          <w:lang w:val="en-AU"/>
        </w:rPr>
        <w:t>.</w:t>
      </w:r>
      <w:r w:rsidRPr="00F15D89">
        <w:rPr>
          <w:rFonts w:asciiTheme="minorHAnsi" w:hAnsiTheme="minorHAnsi" w:cstheme="minorHAnsi"/>
          <w:lang w:val="en-AU"/>
        </w:rPr>
        <w:t xml:space="preserve"> </w:t>
      </w:r>
      <w:r w:rsidR="005B31C3" w:rsidRPr="00F15D89">
        <w:rPr>
          <w:rFonts w:asciiTheme="minorHAnsi" w:hAnsiTheme="minorHAnsi" w:cstheme="minorHAnsi"/>
          <w:lang w:val="en-AU"/>
        </w:rPr>
        <w:t xml:space="preserve">Western boundary currents are known to influence continental shelf waters through a variety of physical mechanisms including </w:t>
      </w:r>
      <w:r w:rsidR="004E1275">
        <w:rPr>
          <w:rFonts w:asciiTheme="minorHAnsi" w:hAnsiTheme="minorHAnsi" w:cstheme="minorHAnsi"/>
          <w:lang w:val="en-AU"/>
        </w:rPr>
        <w:t>bottom water intrusions and coastal upwelling</w:t>
      </w:r>
      <w:r w:rsidR="004E1275" w:rsidRPr="00F15D89">
        <w:rPr>
          <w:rFonts w:asciiTheme="minorHAnsi" w:hAnsiTheme="minorHAnsi" w:cstheme="minorHAnsi"/>
          <w:lang w:val="en-AU"/>
        </w:rPr>
        <w:t xml:space="preserve"> </w:t>
      </w:r>
      <w:r w:rsidR="008D27F6" w:rsidRPr="00F15D89">
        <w:rPr>
          <w:rFonts w:asciiTheme="minorHAnsi" w:hAnsiTheme="minorHAnsi" w:cstheme="minorHAnsi"/>
          <w:lang w:val="en-AU"/>
        </w:rPr>
        <w:t>which have the potential to influence the planktonic community</w:t>
      </w:r>
      <w:r w:rsidR="005B31C3" w:rsidRPr="00F15D89">
        <w:rPr>
          <w:rFonts w:asciiTheme="minorHAnsi" w:hAnsiTheme="minorHAnsi" w:cstheme="minorHAnsi"/>
          <w:lang w:val="en-AU"/>
        </w:rPr>
        <w:t xml:space="preserve">. </w:t>
      </w:r>
      <w:r w:rsidR="002E1FC2" w:rsidRPr="00F15D89">
        <w:rPr>
          <w:rFonts w:asciiTheme="minorHAnsi" w:hAnsiTheme="minorHAnsi" w:cstheme="minorHAnsi"/>
          <w:lang w:val="en-AU"/>
        </w:rPr>
        <w:t>U</w:t>
      </w:r>
      <w:r w:rsidR="000928AB" w:rsidRPr="00F15D89">
        <w:rPr>
          <w:rFonts w:asciiTheme="minorHAnsi" w:hAnsiTheme="minorHAnsi" w:cstheme="minorHAnsi"/>
          <w:lang w:val="en-AU"/>
        </w:rPr>
        <w:t xml:space="preserve">sing an optical plankton counter </w:t>
      </w:r>
      <w:r w:rsidR="00E14016">
        <w:rPr>
          <w:rFonts w:asciiTheme="minorHAnsi" w:hAnsiTheme="minorHAnsi" w:cstheme="minorHAnsi"/>
          <w:lang w:val="en-AU"/>
        </w:rPr>
        <w:t>and</w:t>
      </w:r>
      <w:r w:rsidR="000928AB" w:rsidRPr="00F15D89">
        <w:rPr>
          <w:rFonts w:asciiTheme="minorHAnsi" w:hAnsiTheme="minorHAnsi" w:cstheme="minorHAnsi"/>
          <w:lang w:val="en-AU"/>
        </w:rPr>
        <w:t xml:space="preserve"> CTD </w:t>
      </w:r>
      <w:r w:rsidR="00E14016">
        <w:rPr>
          <w:rFonts w:asciiTheme="minorHAnsi" w:hAnsiTheme="minorHAnsi" w:cstheme="minorHAnsi"/>
          <w:lang w:val="en-AU"/>
        </w:rPr>
        <w:t xml:space="preserve">mounted </w:t>
      </w:r>
      <w:r w:rsidR="000928AB" w:rsidRPr="00F15D89">
        <w:rPr>
          <w:rFonts w:asciiTheme="minorHAnsi" w:hAnsiTheme="minorHAnsi" w:cstheme="minorHAnsi"/>
          <w:lang w:val="en-AU"/>
        </w:rPr>
        <w:t>on</w:t>
      </w:r>
      <w:r w:rsidR="00E14016">
        <w:rPr>
          <w:rFonts w:asciiTheme="minorHAnsi" w:hAnsiTheme="minorHAnsi" w:cstheme="minorHAnsi"/>
          <w:lang w:val="en-AU"/>
        </w:rPr>
        <w:t xml:space="preserve"> an</w:t>
      </w:r>
      <w:r w:rsidR="000928AB" w:rsidRPr="00F15D89">
        <w:rPr>
          <w:rFonts w:asciiTheme="minorHAnsi" w:hAnsiTheme="minorHAnsi" w:cstheme="minorHAnsi"/>
          <w:lang w:val="en-AU"/>
        </w:rPr>
        <w:t xml:space="preserve"> undulating towed body</w:t>
      </w:r>
      <w:r w:rsidR="00E14016" w:rsidRPr="00F15D89">
        <w:rPr>
          <w:rFonts w:asciiTheme="minorHAnsi" w:hAnsiTheme="minorHAnsi" w:cstheme="minorHAnsi"/>
          <w:lang w:val="en-AU"/>
        </w:rPr>
        <w:t xml:space="preserve"> </w:t>
      </w:r>
      <w:r w:rsidR="00E14016">
        <w:rPr>
          <w:rFonts w:asciiTheme="minorHAnsi" w:hAnsiTheme="minorHAnsi" w:cstheme="minorHAnsi"/>
          <w:lang w:val="en-AU"/>
        </w:rPr>
        <w:t>in waters</w:t>
      </w:r>
      <w:r w:rsidR="000928AB" w:rsidRPr="00F15D89">
        <w:rPr>
          <w:rFonts w:asciiTheme="minorHAnsi" w:hAnsiTheme="minorHAnsi" w:cstheme="minorHAnsi"/>
          <w:lang w:val="en-AU"/>
        </w:rPr>
        <w:t>,</w:t>
      </w:r>
      <w:r w:rsidR="005B31C3" w:rsidRPr="00F15D89">
        <w:rPr>
          <w:rFonts w:asciiTheme="minorHAnsi" w:hAnsiTheme="minorHAnsi" w:cstheme="minorHAnsi"/>
          <w:lang w:val="en-AU"/>
        </w:rPr>
        <w:t xml:space="preserve"> </w:t>
      </w:r>
      <w:r w:rsidR="00B72021">
        <w:rPr>
          <w:rFonts w:asciiTheme="minorHAnsi" w:hAnsiTheme="minorHAnsi" w:cstheme="minorHAnsi"/>
          <w:lang w:val="en-AU"/>
        </w:rPr>
        <w:t>t</w:t>
      </w:r>
      <w:r w:rsidR="00B72021" w:rsidRPr="00F15D89">
        <w:rPr>
          <w:rFonts w:asciiTheme="minorHAnsi" w:hAnsiTheme="minorHAnsi" w:cstheme="minorHAnsi"/>
          <w:lang w:val="en-AU"/>
        </w:rPr>
        <w:t>his study presents the first high</w:t>
      </w:r>
      <w:r w:rsidR="00B72021">
        <w:rPr>
          <w:rFonts w:asciiTheme="minorHAnsi" w:hAnsiTheme="minorHAnsi" w:cstheme="minorHAnsi"/>
          <w:lang w:val="en-AU"/>
        </w:rPr>
        <w:t>-</w:t>
      </w:r>
      <w:r w:rsidR="00B72021" w:rsidRPr="00F15D89">
        <w:rPr>
          <w:rFonts w:asciiTheme="minorHAnsi" w:hAnsiTheme="minorHAnsi" w:cstheme="minorHAnsi"/>
          <w:lang w:val="en-AU"/>
        </w:rPr>
        <w:t>resolution depth</w:t>
      </w:r>
      <w:r w:rsidR="00B72021">
        <w:rPr>
          <w:rFonts w:asciiTheme="minorHAnsi" w:hAnsiTheme="minorHAnsi" w:cstheme="minorHAnsi"/>
          <w:lang w:val="en-AU"/>
        </w:rPr>
        <w:t>-</w:t>
      </w:r>
      <w:r w:rsidR="00B72021" w:rsidRPr="00F15D89">
        <w:rPr>
          <w:rFonts w:asciiTheme="minorHAnsi" w:hAnsiTheme="minorHAnsi" w:cstheme="minorHAnsi"/>
          <w:lang w:val="en-AU"/>
        </w:rPr>
        <w:t>resolved profiles of the zooplankton community across a continental shelf</w:t>
      </w:r>
      <w:r w:rsidR="00B72021">
        <w:rPr>
          <w:rFonts w:asciiTheme="minorHAnsi" w:hAnsiTheme="minorHAnsi" w:cstheme="minorHAnsi"/>
          <w:lang w:val="en-AU"/>
        </w:rPr>
        <w:t>. W</w:t>
      </w:r>
      <w:r w:rsidR="005B31C3" w:rsidRPr="00F15D89">
        <w:rPr>
          <w:rFonts w:asciiTheme="minorHAnsi" w:hAnsiTheme="minorHAnsi" w:cstheme="minorHAnsi"/>
          <w:lang w:val="en-AU"/>
        </w:rPr>
        <w:t>e show that zooplankton biomass tends to be highest inshore with a decline in biomass with both</w:t>
      </w:r>
      <w:r w:rsidR="000928AB" w:rsidRPr="00F15D89">
        <w:rPr>
          <w:rFonts w:asciiTheme="minorHAnsi" w:hAnsiTheme="minorHAnsi" w:cstheme="minorHAnsi"/>
          <w:lang w:val="en-AU"/>
        </w:rPr>
        <w:t xml:space="preserve"> increasing</w:t>
      </w:r>
      <w:r w:rsidR="005B31C3" w:rsidRPr="00F15D89">
        <w:rPr>
          <w:rFonts w:asciiTheme="minorHAnsi" w:hAnsiTheme="minorHAnsi" w:cstheme="minorHAnsi"/>
          <w:lang w:val="en-AU"/>
        </w:rPr>
        <w:t xml:space="preserve"> distance from shore and depth in the water column.</w:t>
      </w:r>
      <w:r w:rsidR="00A47FEA" w:rsidRPr="00F15D89">
        <w:rPr>
          <w:rFonts w:asciiTheme="minorHAnsi" w:hAnsiTheme="minorHAnsi" w:cstheme="minorHAnsi"/>
          <w:lang w:val="en-AU"/>
        </w:rPr>
        <w:t xml:space="preserve"> Within </w:t>
      </w:r>
      <w:r w:rsidR="000928AB" w:rsidRPr="00F15D89">
        <w:rPr>
          <w:rFonts w:asciiTheme="minorHAnsi" w:hAnsiTheme="minorHAnsi" w:cstheme="minorHAnsi"/>
          <w:lang w:val="en-AU"/>
        </w:rPr>
        <w:t>uplift</w:t>
      </w:r>
      <w:r w:rsidR="00A47FEA" w:rsidRPr="00F15D89">
        <w:rPr>
          <w:rFonts w:asciiTheme="minorHAnsi" w:hAnsiTheme="minorHAnsi" w:cstheme="minorHAnsi"/>
          <w:lang w:val="en-AU"/>
        </w:rPr>
        <w:t xml:space="preserve"> influenced zones, the inner shelf zooplankton communities tended to be </w:t>
      </w:r>
      <w:r w:rsidR="00205464">
        <w:rPr>
          <w:rFonts w:asciiTheme="minorHAnsi" w:hAnsiTheme="minorHAnsi" w:cstheme="minorHAnsi"/>
          <w:lang w:val="en-AU"/>
        </w:rPr>
        <w:t xml:space="preserve">smaller and </w:t>
      </w:r>
      <w:r w:rsidR="00A47FEA" w:rsidRPr="00F15D89">
        <w:rPr>
          <w:rFonts w:asciiTheme="minorHAnsi" w:hAnsiTheme="minorHAnsi" w:cstheme="minorHAnsi"/>
          <w:lang w:val="en-AU"/>
        </w:rPr>
        <w:t>more productive</w:t>
      </w:r>
      <w:r w:rsidR="00205464">
        <w:rPr>
          <w:rFonts w:asciiTheme="minorHAnsi" w:hAnsiTheme="minorHAnsi" w:cstheme="minorHAnsi"/>
          <w:lang w:val="en-AU"/>
        </w:rPr>
        <w:t xml:space="preserve">, as determined by </w:t>
      </w:r>
      <w:r w:rsidR="00A47FEA" w:rsidRPr="00F15D89">
        <w:rPr>
          <w:rFonts w:asciiTheme="minorHAnsi" w:hAnsiTheme="minorHAnsi" w:cstheme="minorHAnsi"/>
          <w:lang w:val="en-AU"/>
        </w:rPr>
        <w:t>smaller geometric mean</w:t>
      </w:r>
      <w:r w:rsidR="00205464">
        <w:rPr>
          <w:rFonts w:asciiTheme="minorHAnsi" w:hAnsiTheme="minorHAnsi" w:cstheme="minorHAnsi"/>
          <w:lang w:val="en-AU"/>
        </w:rPr>
        <w:t xml:space="preserve"> </w:t>
      </w:r>
      <w:r w:rsidR="00A47FEA" w:rsidRPr="00F15D89">
        <w:rPr>
          <w:rFonts w:asciiTheme="minorHAnsi" w:hAnsiTheme="minorHAnsi" w:cstheme="minorHAnsi"/>
          <w:lang w:val="en-AU"/>
        </w:rPr>
        <w:t>sizes</w:t>
      </w:r>
      <w:r w:rsidR="002E1FC2" w:rsidRPr="00F15D89">
        <w:rPr>
          <w:rFonts w:asciiTheme="minorHAnsi" w:hAnsiTheme="minorHAnsi" w:cstheme="minorHAnsi"/>
          <w:lang w:val="en-AU"/>
        </w:rPr>
        <w:t xml:space="preserve"> and steeper</w:t>
      </w:r>
      <w:r w:rsidR="001764E7">
        <w:rPr>
          <w:rFonts w:asciiTheme="minorHAnsi" w:hAnsiTheme="minorHAnsi" w:cstheme="minorHAnsi"/>
          <w:lang w:val="en-AU"/>
        </w:rPr>
        <w:t xml:space="preserve"> estimated</w:t>
      </w:r>
      <w:r w:rsidR="002E1FC2" w:rsidRPr="00F15D89">
        <w:rPr>
          <w:rFonts w:asciiTheme="minorHAnsi" w:hAnsiTheme="minorHAnsi" w:cstheme="minorHAnsi"/>
          <w:lang w:val="en-AU"/>
        </w:rPr>
        <w:t xml:space="preserve"> normalised biomass size spectrum slopes</w:t>
      </w:r>
      <w:r w:rsidR="00A47FEA" w:rsidRPr="00F15D89">
        <w:rPr>
          <w:rFonts w:asciiTheme="minorHAnsi" w:hAnsiTheme="minorHAnsi" w:cstheme="minorHAnsi"/>
          <w:lang w:val="en-AU"/>
        </w:rPr>
        <w:t xml:space="preserve">. The patterns observed in this study align with previous research on zooplankton </w:t>
      </w:r>
      <w:r w:rsidR="00F34258" w:rsidRPr="00F15D89">
        <w:rPr>
          <w:rFonts w:asciiTheme="minorHAnsi" w:hAnsiTheme="minorHAnsi" w:cstheme="minorHAnsi"/>
          <w:lang w:val="en-AU"/>
        </w:rPr>
        <w:t>distributions</w:t>
      </w:r>
      <w:r w:rsidR="00A47FEA" w:rsidRPr="00F15D89">
        <w:rPr>
          <w:rFonts w:asciiTheme="minorHAnsi" w:hAnsiTheme="minorHAnsi" w:cstheme="minorHAnsi"/>
          <w:lang w:val="en-AU"/>
        </w:rPr>
        <w:t xml:space="preserve"> on continental shel</w:t>
      </w:r>
      <w:r w:rsidR="005E080D">
        <w:rPr>
          <w:rFonts w:asciiTheme="minorHAnsi" w:hAnsiTheme="minorHAnsi" w:cstheme="minorHAnsi"/>
          <w:lang w:val="en-AU"/>
        </w:rPr>
        <w:t>ves</w:t>
      </w:r>
      <w:r w:rsidR="00A47FEA" w:rsidRPr="00F15D89">
        <w:rPr>
          <w:rFonts w:asciiTheme="minorHAnsi" w:hAnsiTheme="minorHAnsi" w:cstheme="minorHAnsi"/>
          <w:lang w:val="en-AU"/>
        </w:rPr>
        <w:t xml:space="preserve"> suggesting that </w:t>
      </w:r>
      <w:r w:rsidR="00F34258" w:rsidRPr="00F15D89">
        <w:rPr>
          <w:rFonts w:asciiTheme="minorHAnsi" w:hAnsiTheme="minorHAnsi" w:cstheme="minorHAnsi"/>
          <w:lang w:val="en-AU"/>
        </w:rPr>
        <w:t xml:space="preserve">globally inner continental shelf regions appear to be </w:t>
      </w:r>
      <w:r w:rsidR="002E1FC2" w:rsidRPr="00F15D89">
        <w:rPr>
          <w:rFonts w:asciiTheme="minorHAnsi" w:hAnsiTheme="minorHAnsi" w:cstheme="minorHAnsi"/>
          <w:lang w:val="en-AU"/>
        </w:rPr>
        <w:t>more</w:t>
      </w:r>
      <w:r w:rsidR="00F34258" w:rsidRPr="00F15D89">
        <w:rPr>
          <w:rFonts w:asciiTheme="minorHAnsi" w:hAnsiTheme="minorHAnsi" w:cstheme="minorHAnsi"/>
          <w:lang w:val="en-AU"/>
        </w:rPr>
        <w:t xml:space="preserve"> productive and support high biomass</w:t>
      </w:r>
      <w:r w:rsidR="002E1FC2" w:rsidRPr="00F15D89">
        <w:rPr>
          <w:rFonts w:asciiTheme="minorHAnsi" w:hAnsiTheme="minorHAnsi" w:cstheme="minorHAnsi"/>
          <w:lang w:val="en-AU"/>
        </w:rPr>
        <w:t>es</w:t>
      </w:r>
      <w:r w:rsidR="00F34258" w:rsidRPr="00F15D89">
        <w:rPr>
          <w:rFonts w:asciiTheme="minorHAnsi" w:hAnsiTheme="minorHAnsi" w:cstheme="minorHAnsi"/>
          <w:lang w:val="en-AU"/>
        </w:rPr>
        <w:t xml:space="preserve"> of zooplankton </w:t>
      </w:r>
      <w:r w:rsidR="00D84E2F" w:rsidRPr="00F15D89">
        <w:rPr>
          <w:rFonts w:asciiTheme="minorHAnsi" w:hAnsiTheme="minorHAnsi" w:cstheme="minorHAnsi"/>
          <w:lang w:val="en-AU"/>
        </w:rPr>
        <w:t>compared to offshore</w:t>
      </w:r>
      <w:r w:rsidR="00F34258" w:rsidRPr="00F15D89">
        <w:rPr>
          <w:rFonts w:asciiTheme="minorHAnsi" w:hAnsiTheme="minorHAnsi" w:cstheme="minorHAnsi"/>
          <w:lang w:val="en-AU"/>
        </w:rPr>
        <w:t xml:space="preserve">, particularly where </w:t>
      </w:r>
      <w:r w:rsidR="001473FC" w:rsidRPr="00F15D89">
        <w:rPr>
          <w:rFonts w:asciiTheme="minorHAnsi" w:hAnsiTheme="minorHAnsi" w:cstheme="minorHAnsi"/>
          <w:lang w:val="en-AU"/>
        </w:rPr>
        <w:t>uplift</w:t>
      </w:r>
      <w:r w:rsidR="00F34258" w:rsidRPr="00F15D89">
        <w:rPr>
          <w:rFonts w:asciiTheme="minorHAnsi" w:hAnsiTheme="minorHAnsi" w:cstheme="minorHAnsi"/>
          <w:lang w:val="en-AU"/>
        </w:rPr>
        <w:t xml:space="preserve"> may be a common occurrence. This may be a driver of the highly productive fisheries which are often found </w:t>
      </w:r>
      <w:r w:rsidR="00D84E2F" w:rsidRPr="00F15D89">
        <w:rPr>
          <w:rFonts w:asciiTheme="minorHAnsi" w:hAnsiTheme="minorHAnsi" w:cstheme="minorHAnsi"/>
          <w:lang w:val="en-AU"/>
        </w:rPr>
        <w:t>on continental shelfs</w:t>
      </w:r>
      <w:r w:rsidR="00F34258" w:rsidRPr="00F15D89">
        <w:rPr>
          <w:rFonts w:asciiTheme="minorHAnsi" w:hAnsiTheme="minorHAnsi" w:cstheme="minorHAnsi"/>
          <w:lang w:val="en-AU"/>
        </w:rPr>
        <w:t>.</w:t>
      </w:r>
    </w:p>
    <w:p w14:paraId="086ED3EC" w14:textId="77777777" w:rsidR="00F34258" w:rsidRPr="00F15D89" w:rsidRDefault="00F34258" w:rsidP="00F34258">
      <w:pPr>
        <w:pStyle w:val="Abstract"/>
        <w:spacing w:line="360" w:lineRule="auto"/>
        <w:rPr>
          <w:rFonts w:asciiTheme="minorHAnsi" w:hAnsiTheme="minorHAnsi" w:cstheme="minorHAnsi"/>
          <w:lang w:val="en-AU"/>
        </w:rPr>
      </w:pPr>
    </w:p>
    <w:p w14:paraId="265814FA" w14:textId="0B6F39C9" w:rsidR="001C01D1" w:rsidRPr="00F15D89" w:rsidRDefault="001C01D1" w:rsidP="00F34258">
      <w:pPr>
        <w:pStyle w:val="Abstract"/>
        <w:spacing w:line="360" w:lineRule="auto"/>
        <w:rPr>
          <w:rFonts w:asciiTheme="minorHAnsi" w:hAnsiTheme="minorHAnsi" w:cstheme="minorHAnsi"/>
          <w:lang w:val="en-AU"/>
        </w:rPr>
      </w:pPr>
    </w:p>
    <w:p w14:paraId="450879DC" w14:textId="77777777" w:rsidR="003A1011" w:rsidRPr="00F15D89" w:rsidRDefault="003A1011" w:rsidP="00F34258">
      <w:pPr>
        <w:pStyle w:val="Abstract"/>
        <w:spacing w:line="360" w:lineRule="auto"/>
        <w:rPr>
          <w:rFonts w:asciiTheme="minorHAnsi" w:hAnsiTheme="minorHAnsi" w:cstheme="minorHAnsi"/>
          <w:lang w:val="en-AU"/>
        </w:rPr>
      </w:pPr>
    </w:p>
    <w:p w14:paraId="5ADDFF51" w14:textId="77777777" w:rsidR="00A07D65" w:rsidRPr="00F15D89" w:rsidRDefault="00A07D65" w:rsidP="00F34258">
      <w:pPr>
        <w:spacing w:line="36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16752E20" w14:textId="176A0F69" w:rsidR="002F3B11" w:rsidRPr="00F15D89" w:rsidRDefault="002F3B11"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1 Introduction</w:t>
      </w:r>
    </w:p>
    <w:p w14:paraId="43AEC5D3" w14:textId="0A9F2C55" w:rsidR="00543728" w:rsidRDefault="00F607B1"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(WBCs) are fast-flowing currents which transport warm salty water from </w:t>
      </w:r>
      <w:r w:rsidR="00131D0E">
        <w:rPr>
          <w:rFonts w:asciiTheme="minorHAnsi" w:hAnsiTheme="minorHAnsi" w:cstheme="minorHAnsi"/>
          <w:lang w:val="en-AU"/>
        </w:rPr>
        <w:t xml:space="preserve">the tropics to the </w:t>
      </w:r>
      <w:r w:rsidRPr="00F15D89">
        <w:rPr>
          <w:rFonts w:asciiTheme="minorHAnsi" w:hAnsiTheme="minorHAnsi" w:cstheme="minorHAnsi"/>
          <w:lang w:val="en-AU"/>
        </w:rPr>
        <w:t>pole</w:t>
      </w:r>
      <w:r w:rsidR="00131D0E">
        <w:rPr>
          <w:rFonts w:asciiTheme="minorHAnsi" w:hAnsiTheme="minorHAnsi" w:cstheme="minorHAnsi"/>
          <w:lang w:val="en-AU"/>
        </w:rPr>
        <w:t>s</w:t>
      </w:r>
      <w:r w:rsidR="00C52A34" w:rsidRPr="00F15D89">
        <w:rPr>
          <w:rFonts w:asciiTheme="minorHAnsi" w:hAnsiTheme="minorHAnsi" w:cstheme="minorHAnsi"/>
          <w:lang w:val="en-AU"/>
        </w:rPr>
        <w:t xml:space="preserve">. </w:t>
      </w:r>
      <w:r w:rsidR="006963FD">
        <w:rPr>
          <w:rFonts w:asciiTheme="minorHAnsi" w:hAnsiTheme="minorHAnsi" w:cstheme="minorHAnsi"/>
          <w:lang w:val="en-AU"/>
        </w:rPr>
        <w:t>At a broad scale, WBCs</w:t>
      </w:r>
      <w:r w:rsidR="00C52A34" w:rsidRPr="00F15D89">
        <w:rPr>
          <w:rFonts w:asciiTheme="minorHAnsi" w:hAnsiTheme="minorHAnsi" w:cstheme="minorHAnsi"/>
          <w:lang w:val="en-AU"/>
        </w:rPr>
        <w:t xml:space="preserve"> flow along continental boundaries generally </w:t>
      </w:r>
      <w:r w:rsidR="00D57724" w:rsidRPr="00F15D89">
        <w:rPr>
          <w:rFonts w:asciiTheme="minorHAnsi" w:hAnsiTheme="minorHAnsi" w:cstheme="minorHAnsi"/>
          <w:lang w:val="en-AU"/>
        </w:rPr>
        <w:t>inhibit</w:t>
      </w:r>
      <w:r w:rsidR="00897167">
        <w:rPr>
          <w:rFonts w:asciiTheme="minorHAnsi" w:hAnsiTheme="minorHAnsi" w:cstheme="minorHAnsi"/>
          <w:lang w:val="en-AU"/>
        </w:rPr>
        <w:t>ing</w:t>
      </w:r>
      <w:r w:rsidR="00D57724" w:rsidRPr="00F15D89">
        <w:rPr>
          <w:rFonts w:asciiTheme="minorHAnsi" w:hAnsiTheme="minorHAnsi" w:cstheme="minorHAnsi"/>
          <w:lang w:val="en-AU"/>
        </w:rPr>
        <w:t xml:space="preserve">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D41212">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{"citationID":"tymk1ZAh","properties":{"formattedCitation":"(Roughan {\\i{}et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Oceanography","DOI":"10.1016/j.dsr2.2010.06.004","ISSN":"0967-0645","issue":"5","journalAbbreviation":"Deep-Sea Res. Part II-Top. Stud. Oceanogr.","language":"English","page":"628-644","title":"Modelling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(Roughan </w:t>
      </w:r>
      <w:r w:rsidR="00D41212" w:rsidRPr="00D41212">
        <w:rPr>
          <w:rFonts w:ascii="Calibri" w:hAnsi="Calibri" w:cs="Calibri"/>
          <w:i/>
          <w:iCs/>
        </w:rPr>
        <w:t>et al.</w:t>
      </w:r>
      <w:r w:rsidR="00D41212" w:rsidRPr="00D41212">
        <w:rPr>
          <w:rFonts w:ascii="Calibri" w:hAnsi="Calibri" w:cs="Calibri"/>
        </w:rPr>
        <w:t>, 2011)</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At a </w:t>
      </w:r>
      <w:r w:rsidR="006963FD">
        <w:rPr>
          <w:rFonts w:asciiTheme="minorHAnsi" w:hAnsiTheme="minorHAnsi" w:cstheme="minorHAnsi"/>
          <w:lang w:val="en-AU"/>
        </w:rPr>
        <w:t>smaller</w:t>
      </w:r>
      <w:r w:rsidRPr="00F15D89">
        <w:rPr>
          <w:rFonts w:asciiTheme="minorHAnsi" w:hAnsiTheme="minorHAnsi" w:cstheme="minorHAnsi"/>
          <w:lang w:val="en-AU"/>
        </w:rPr>
        <w:t xml:space="preserve"> scale, WBCs interact with the continental shel</w:t>
      </w:r>
      <w:r w:rsidR="00205464">
        <w:rPr>
          <w:rFonts w:asciiTheme="minorHAnsi" w:hAnsiTheme="minorHAnsi" w:cstheme="minorHAnsi"/>
          <w:lang w:val="en-AU"/>
        </w:rPr>
        <w:t>ves</w:t>
      </w:r>
      <w:r w:rsidRPr="00F15D89">
        <w:rPr>
          <w:rFonts w:asciiTheme="minorHAnsi" w:hAnsiTheme="minorHAnsi" w:cstheme="minorHAnsi"/>
          <w:lang w:val="en-AU"/>
        </w:rPr>
        <w:t xml:space="preserve"> to generate eddies, fronts and upwelling</w:t>
      </w:r>
      <w:r w:rsidR="00D62A3F" w:rsidRPr="00F15D89">
        <w:rPr>
          <w:rFonts w:asciiTheme="minorHAnsi" w:hAnsiTheme="minorHAnsi" w:cstheme="minorHAnsi"/>
          <w:lang w:val="en-AU"/>
        </w:rPr>
        <w:t xml:space="preserve"> </w:t>
      </w:r>
      <w:r w:rsidR="00205464">
        <w:rPr>
          <w:rFonts w:asciiTheme="minorHAnsi" w:hAnsiTheme="minorHAnsi" w:cstheme="minorHAnsi"/>
          <w:lang w:val="en-AU"/>
        </w:rPr>
        <w:t xml:space="preserve">that </w:t>
      </w:r>
      <w:r w:rsidR="00FF6405">
        <w:rPr>
          <w:rFonts w:asciiTheme="minorHAnsi" w:hAnsiTheme="minorHAnsi" w:cstheme="minorHAnsi"/>
          <w:lang w:val="en-AU"/>
        </w:rPr>
        <w:t>can</w:t>
      </w:r>
      <w:r w:rsidRPr="00F15D89">
        <w:rPr>
          <w:rFonts w:asciiTheme="minorHAnsi" w:hAnsiTheme="minorHAnsi" w:cstheme="minorHAnsi"/>
          <w:lang w:val="en-AU"/>
        </w:rPr>
        <w:t xml:space="preserve"> increas</w:t>
      </w:r>
      <w:r w:rsidR="00205464">
        <w:rPr>
          <w:rFonts w:asciiTheme="minorHAnsi" w:hAnsiTheme="minorHAnsi" w:cstheme="minorHAnsi"/>
          <w:lang w:val="en-AU"/>
        </w:rPr>
        <w:t>e</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shelf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{"citationID":"8pr1fvzF","properties":{"formattedCitation":"(Malan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(Malan </w:t>
      </w:r>
      <w:r w:rsidR="00D41212" w:rsidRPr="00D41212">
        <w:rPr>
          <w:rFonts w:ascii="Calibri" w:hAnsi="Calibri" w:cs="Calibri"/>
          <w:i/>
          <w:iCs/>
        </w:rPr>
        <w:t>et al.</w:t>
      </w:r>
      <w:r w:rsidR="00D41212" w:rsidRPr="00D41212">
        <w:rPr>
          <w:rFonts w:ascii="Calibri" w:hAnsi="Calibri" w:cs="Calibri"/>
        </w:rPr>
        <w:t>, 2020)</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By increasing </w:t>
      </w:r>
      <w:r w:rsidR="006963FD">
        <w:rPr>
          <w:rFonts w:asciiTheme="minorHAnsi" w:hAnsiTheme="minorHAnsi" w:cstheme="minorHAnsi"/>
          <w:lang w:val="en-AU"/>
        </w:rPr>
        <w:t>upwelling</w:t>
      </w:r>
      <w:r w:rsidR="00646040" w:rsidRPr="00F15D89">
        <w:rPr>
          <w:rFonts w:asciiTheme="minorHAnsi" w:hAnsiTheme="minorHAnsi" w:cstheme="minorHAnsi"/>
          <w:lang w:val="en-AU"/>
        </w:rPr>
        <w:t xml:space="preserve"> of cold water</w:t>
      </w:r>
      <w:r w:rsidRPr="00F15D89">
        <w:rPr>
          <w:rFonts w:asciiTheme="minorHAnsi" w:hAnsiTheme="minorHAnsi" w:cstheme="minorHAnsi"/>
          <w:lang w:val="en-AU"/>
        </w:rPr>
        <w:t xml:space="preserve"> on the continental shelf</w:t>
      </w:r>
      <w:r w:rsidR="00423820">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{"citationID":"7Rk4w7qN","properties":{"formattedCitation":"(Schaeffer {\\i{}et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(Schaeffer </w:t>
      </w:r>
      <w:r w:rsidR="00D41212" w:rsidRPr="00D41212">
        <w:rPr>
          <w:rFonts w:ascii="Calibri" w:hAnsi="Calibri" w:cs="Calibri"/>
          <w:i/>
          <w:iCs/>
        </w:rPr>
        <w:t>et al.</w:t>
      </w:r>
      <w:r w:rsidR="00D41212" w:rsidRPr="00D41212">
        <w:rPr>
          <w:rFonts w:ascii="Calibri" w:hAnsi="Calibri" w:cs="Calibri"/>
        </w:rPr>
        <w:t>, 2013)</w:t>
      </w:r>
      <w:r w:rsidR="00D41212">
        <w:rPr>
          <w:rFonts w:asciiTheme="minorHAnsi" w:hAnsiTheme="minorHAnsi" w:cstheme="minorHAnsi"/>
          <w:lang w:val="en-AU"/>
        </w:rPr>
        <w:fldChar w:fldCharType="end"/>
      </w:r>
      <w:r w:rsidRPr="00F15D89">
        <w:rPr>
          <w:rFonts w:asciiTheme="minorHAnsi" w:hAnsiTheme="minorHAnsi" w:cstheme="minorHAnsi"/>
          <w:lang w:val="en-AU"/>
        </w:rPr>
        <w:t>,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 production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{"citationID":"7ngiddm3","properties":{"formattedCitation":"(Pereira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(Pereira Brandini </w:t>
      </w:r>
      <w:r w:rsidR="00D41212" w:rsidRPr="00D41212">
        <w:rPr>
          <w:rFonts w:ascii="Calibri" w:hAnsi="Calibri" w:cs="Calibri"/>
          <w:i/>
          <w:iCs/>
        </w:rPr>
        <w:t>et al.</w:t>
      </w:r>
      <w:r w:rsidR="00D41212" w:rsidRPr="00D41212">
        <w:rPr>
          <w:rFonts w:ascii="Calibri" w:hAnsi="Calibri" w:cs="Calibri"/>
        </w:rPr>
        <w:t>, 2014)</w:t>
      </w:r>
      <w:r w:rsidR="00D41212">
        <w:rPr>
          <w:rFonts w:asciiTheme="minorHAnsi" w:hAnsiTheme="minorHAnsi" w:cstheme="minorHAnsi"/>
          <w:lang w:val="en-AU"/>
        </w:rPr>
        <w:fldChar w:fldCharType="end"/>
      </w:r>
      <w:r w:rsidR="00F6359A" w:rsidRPr="00F15D89">
        <w:rPr>
          <w:rFonts w:asciiTheme="minorHAnsi" w:hAnsiTheme="minorHAnsi" w:cstheme="minorHAnsi"/>
          <w:lang w:val="en-AU"/>
        </w:rPr>
        <w:t>.</w:t>
      </w:r>
      <w:r w:rsidR="00206556" w:rsidRPr="00F15D89">
        <w:rPr>
          <w:rFonts w:asciiTheme="minorHAnsi" w:hAnsiTheme="minorHAnsi" w:cstheme="minorHAnsi"/>
          <w:lang w:val="en-AU"/>
        </w:rPr>
        <w:t xml:space="preserve"> </w:t>
      </w:r>
    </w:p>
    <w:p w14:paraId="75132CBB" w14:textId="7DE613DF" w:rsidR="0073606B" w:rsidRDefault="00D32402" w:rsidP="0053211D">
      <w:pPr>
        <w:pStyle w:val="Text"/>
        <w:spacing w:line="360" w:lineRule="auto"/>
        <w:rPr>
          <w:rFonts w:asciiTheme="minorHAnsi" w:hAnsiTheme="minorHAnsi" w:cstheme="minorHAnsi"/>
          <w:lang w:val="en-AU"/>
        </w:rPr>
      </w:pPr>
      <w:r>
        <w:rPr>
          <w:rFonts w:asciiTheme="minorHAnsi" w:hAnsiTheme="minorHAnsi" w:cstheme="minorHAnsi"/>
          <w:lang w:val="en-AU"/>
        </w:rPr>
        <w:t>O</w:t>
      </w:r>
      <w:r w:rsidRPr="00F15D89">
        <w:rPr>
          <w:rFonts w:asciiTheme="minorHAnsi" w:hAnsiTheme="minorHAnsi" w:cstheme="minorHAnsi"/>
          <w:lang w:val="en-AU"/>
        </w:rPr>
        <w:t>ceanographic features a</w:t>
      </w:r>
      <w:r>
        <w:rPr>
          <w:rFonts w:asciiTheme="minorHAnsi" w:hAnsiTheme="minorHAnsi" w:cstheme="minorHAnsi"/>
          <w:lang w:val="en-AU"/>
        </w:rPr>
        <w:t>re</w:t>
      </w:r>
      <w:r w:rsidRPr="00F15D89">
        <w:rPr>
          <w:rFonts w:asciiTheme="minorHAnsi" w:hAnsiTheme="minorHAnsi" w:cstheme="minorHAnsi"/>
          <w:lang w:val="en-AU"/>
        </w:rPr>
        <w:t xml:space="preserve"> key </w:t>
      </w:r>
      <w:r w:rsidR="006A6D93">
        <w:rPr>
          <w:rFonts w:asciiTheme="minorHAnsi" w:hAnsiTheme="minorHAnsi" w:cstheme="minorHAnsi"/>
          <w:lang w:val="en-AU"/>
        </w:rPr>
        <w:t>drivers</w:t>
      </w:r>
      <w:r w:rsidRPr="00F15D89">
        <w:rPr>
          <w:rFonts w:asciiTheme="minorHAnsi" w:hAnsiTheme="minorHAnsi" w:cstheme="minorHAnsi"/>
          <w:lang w:val="en-AU"/>
        </w:rPr>
        <w:t xml:space="preserve"> in the distribution</w:t>
      </w:r>
      <w:r>
        <w:rPr>
          <w:rFonts w:asciiTheme="minorHAnsi" w:hAnsiTheme="minorHAnsi" w:cstheme="minorHAnsi"/>
          <w:lang w:val="en-AU"/>
        </w:rPr>
        <w:t xml:space="preserve"> of zooplankton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{"citationID":"LndoVH8p","properties":{"formattedCitation":"(Coyle and Pinchuk, 2002; Skar\\uc0\\u240{}hamar {\\i{}et al.}, 2007)","plainCitation":"(Coyle and Pinchuk, 2002; Skarðhamar et al., 2007)","noteIndex":0},"citationItems":[{"id":436,"uris":["http://zotero.org/users/local/U6DoygBa/items/75WJLRR8"],"uri":["http://zotero.org/users/local/U6DoygBa/items/75WJLRR8"],"itemData":{"id":436,"type":"article-journal","abstract":"Zooplankton abundance and biomass were measured during spring and late summer on the inner shelf of the southeastern Bering Sea in years of climate extremes. Samples were taken during late spring and late summer of three years: 1997, a year of moderate spring ice cover and unusually warm, calm summer conditions; 1998, a year of warm, but stormy summer conditions with very little spring ice cover; and 1999, a year of extensive spring ice cover, cold spring conditions and storms during spring and summer. Mean water column temperature was significantly lower during June 1999 than June 1998 and 1997. Copepod abundance and biomass during June were correlated with mean water column temperature and mean temperature below the thermocline. Mean calanoid abundance during June 1999 was 8–52% of the mean abundance during 1998 and 1997. Significantly lower abundances during June 1999 were observed for Calanus marshallae, Acartia spp., Pseudocalanus spp. and calanoid nauplii. Significant interannual differences in mean water column temperature and calanoid abundance during late summer (late July–early September) were not detected. The Hirst–Lampitt equations were used to estimate the mean daily copepod production during the warm and cold years. The mean production estimate during warm conditions was 13 mg C m−2 d−1, with a range of 3–37 mg C m−2 d−1, similar to previous estimates. Production estimates during the cold spring, 1999, were 3–4% of the production during warm periods. Assuming a 35% gross growth efficiency, calanoids could consume an average of 37 mg C m−2 d−1 during warm periods, but only about 2.6 mg C m−2 d−1 during a cold spring. Comparison of the above estimates to concurrent measures of primary production indicate that during warm, calm seasons, calanoids could remove most or all of the available water column primary production, thus indicating that calanoids may have been food limited. During cool conditions, the calanoids could remove only about 3% of the estimated daily primary production. Lower post-bloom primary production rates and higher calanoid grazing rates may result in substantially lower annual carbon flux to benthic communities on the inner shelf during warm calm years relative to cold years with extensive spring ice cover.","container-title":"Progress in Oceanography","DOI":"https://doi.org/10.1016/S0079-6611(02)00077-0","ISSN":"0079-6611","issue":"1","page":"177-194","title":"Climate-related differences in zooplankton density and growth on the inner shelf of the southeastern Bering Sea","volume":"55","author":[{"family":"Coyle","given":"K. O."},{"family":"Pinchuk","given":"A. I."}],"issued":{"date-parts":[["2002",10,1]]}}},{"id":1324,"uris":["http://zotero.org/users/local/U6DoygBa/items/RFTYU48I"],"uri":["http://zotero.org/users/local/U6DoygBa/items/RFTYU48I"],"itemData":{"id":1324,"type":"article-journal","abstract":"Plankton distribution, hydrography and circulation dynamics were investigated in a shelf area off Northern Norway in June 2000 and June 2001. CTD and Optical Plankton Counter data were obtained from the upper 200m by towing an undulating underwater vehicle across the continental shelf and shelf slope. In both years the front between Atlantic Water and Norwegian Coastal Water was sharp in the region west of the shelf break. In June 2000, convergence zones with lower salinities and higher temperatures than the ambient water were detected in the upper 30m of the water column over the shelf with a corresponding increase in concentrations of phytoplankton and zooplankton. An interpretation of the field data combined with numerical 3D model simulations indicated that the observed patchiness of phytoplankton and zooplankton in these areas possibly originated from plumes of plankton-rich fjord water trapped in eddies over the banks. Such convergence structures were not observed in June 2001. The differing levels of freshwater discharge and the differing wind conditions before and during the two cruise periods can explain the observed differences in hydrography over the shelf, and are likely to have effect on the plankton distribution.","collection-title":"Hydrodynamic control of aquatic ecosystem processes","container-title":"Estuarine, Coastal and Shelf Science","DOI":"10.1016/j.ecss.2007.05.044","ISSN":"0272-7714","issue":"3","journalAbbreviation":"Estuarine, Coastal and Shelf Science","language":"en","page":"381-392","source":"ScienceDirect","title":"Plankton distributions related to hydrography and circulation dynamics on a narrow continental shelf off Northern Norway","volume":"75","author":[{"family":"Skarðhamar","given":"Jofrid"},{"family":"Slagstad","given":"Dag"},{"family":"Edvardsen","given":"Are"}],"issued":{"date-parts":[["2007",11,1]]}}}],"schema":"https://github.com/citation-style-language/schema/raw/master/csl-citation.json"} </w:instrText>
      </w:r>
      <w:r>
        <w:rPr>
          <w:rFonts w:asciiTheme="minorHAnsi" w:hAnsiTheme="minorHAnsi" w:cstheme="minorHAnsi"/>
          <w:lang w:val="en-AU"/>
        </w:rPr>
        <w:fldChar w:fldCharType="separate"/>
      </w:r>
      <w:r w:rsidRPr="00366C81">
        <w:rPr>
          <w:rFonts w:ascii="Calibri" w:hAnsi="Calibri" w:cs="Calibri"/>
        </w:rPr>
        <w:t xml:space="preserve">(Coyle and Pinchuk, 2002; Skarðhamar </w:t>
      </w:r>
      <w:r w:rsidRPr="00366C81">
        <w:rPr>
          <w:rFonts w:ascii="Calibri" w:hAnsi="Calibri" w:cs="Calibri"/>
          <w:i/>
          <w:iCs/>
        </w:rPr>
        <w:t>et al.</w:t>
      </w:r>
      <w:r w:rsidRPr="00366C81">
        <w:rPr>
          <w:rFonts w:ascii="Calibri" w:hAnsi="Calibri" w:cs="Calibri"/>
        </w:rPr>
        <w:t>, 2007)</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The distribution of zooplankton is the result of a number of factors including physical mechanisms such as transport and retention, biological factors including prey availability and predator abundance as well as behavio</w:t>
      </w:r>
      <w:r>
        <w:rPr>
          <w:rFonts w:asciiTheme="minorHAnsi" w:hAnsiTheme="minorHAnsi" w:cstheme="minorHAnsi"/>
          <w:lang w:val="en-AU"/>
        </w:rPr>
        <w:t>u</w:t>
      </w:r>
      <w:r w:rsidRPr="00F15D89">
        <w:rPr>
          <w:rFonts w:asciiTheme="minorHAnsi" w:hAnsiTheme="minorHAnsi" w:cstheme="minorHAnsi"/>
          <w:lang w:val="en-AU"/>
        </w:rPr>
        <w:t xml:space="preserve">r of the zooplankton </w:t>
      </w:r>
      <w:r>
        <w:rPr>
          <w:rFonts w:asciiTheme="minorHAnsi" w:hAnsiTheme="minorHAnsi" w:cstheme="minorHAnsi"/>
          <w:lang w:val="en-AU"/>
        </w:rPr>
        <w:fldChar w:fldCharType="begin"/>
      </w:r>
      <w:r w:rsidR="00E53F74">
        <w:rPr>
          <w:rFonts w:asciiTheme="minorHAnsi" w:hAnsiTheme="minorHAnsi" w:cstheme="minorHAnsi"/>
          <w:lang w:val="en-AU"/>
        </w:rPr>
        <w:instrText xml:space="preserve"> ADDIN ZOTERO_ITEM CSL_CITATION {"citationID":"buDaH9HW","properties":{"formattedCitation":"(Huntley {\\i{}et al.}, 2000)","plainCitation":"(Huntley et al., 2000)","noteIndex":0},"citationItems":[{"id":604,"uris":["http://zotero.org/users/local/U6DoygBa/items/J3DGV5HG"],"uri":["http://zotero.org/users/local/U6DoygBa/items/J3DGV5HG"],"itemData":{"id":604,"type":"article-journal","abstract":"ABSTRACT: Zooplankton in the central jet of the California Current and an adjacent mesoscale cyclonic eddy centered at 125.1°W, 38.4°N were studied in early July, 1993, using a SeaSoar-mounted Optical Plankton Counter. Within 3 d after the 2 d survey of these mesoscale features we completed a MOCNESS transect across the study area. Zooplankton in the rapidly moving (&gt;40 cm s&lt;sup&gt;-1&lt;/sup&gt; near surface) jet were negatively correlated with the vertical distribution of phytoplankton biomass, which displayed strong fluorescence maxima in the upper 200 m. Zooplankton in the recirculating eddy, however, were positively correlated with fluorescence maxima at the pycnocline (ca 50 m) and at 150 m. Euphausiids, dominated by &lt;i&gt;Euphausia pacifica&lt;/i&gt;, and the copepod &lt;i&gt;Calanus pacificus&lt;/i&gt; accounted for most of the zooplankton in the upper 50 m of the eddy, while the copepod &lt;i&gt;Metridia pacifica&lt;/i&gt; dominated the abundance maximum of medium size zooplankton at 150 m. These species were also present in the jet, but male:female ratios of the 2 copepod species differed greatly, suggesting that populations within the jet and the eddy were distinct from one another. Earlier observations of the cyclonic eddy indicate that it departed California coastal waters in April; resident zooplankton populations may have gone through several generations before they reached the position at which we found it in July. Waters of the jet, by contrast, probably departed from the California coastal region in mid-June, so that its populations of zooplankton may have been essentially the same as those advected to our sampling location.","container-title":"Marine Ecology Progress Series","page":"165-178","title":"Zooplankton dynamics in a mesoscale eddy-jet system off California","volume":"201","author":[{"family":"Huntley","given":"M. E."},{"family":"GonzÃ</w:instrText>
      </w:r>
      <w:r w:rsidR="00E53F74">
        <w:rPr>
          <w:rFonts w:ascii="Calibri" w:hAnsi="Calibri" w:cs="Calibri"/>
          <w:lang w:val="en-AU"/>
        </w:rPr>
        <w:instrText>ƒÂ¡</w:instrText>
      </w:r>
      <w:r w:rsidR="00E53F74">
        <w:rPr>
          <w:rFonts w:asciiTheme="minorHAnsi" w:hAnsiTheme="minorHAnsi" w:cstheme="minorHAnsi"/>
          <w:lang w:val="en-AU"/>
        </w:rPr>
        <w:instrText xml:space="preserve">lez","given":"A."},{"family":"Zhu","given":"Y."},{"family":"Zhou","given":"M."},{"family":"Irigoien","given":"X."}],"issued":{"date-parts":[["2000"]]}}}],"schema":"https://github.com/citation-style-language/schema/raw/master/csl-citation.json"} </w:instrText>
      </w:r>
      <w:r>
        <w:rPr>
          <w:rFonts w:asciiTheme="minorHAnsi" w:hAnsiTheme="minorHAnsi" w:cstheme="minorHAnsi"/>
          <w:lang w:val="en-AU"/>
        </w:rPr>
        <w:fldChar w:fldCharType="separate"/>
      </w:r>
      <w:r w:rsidRPr="004A328F">
        <w:rPr>
          <w:rFonts w:ascii="Calibri" w:hAnsi="Calibri" w:cs="Calibri"/>
        </w:rPr>
        <w:t xml:space="preserve">(Huntley </w:t>
      </w:r>
      <w:r w:rsidRPr="004A328F">
        <w:rPr>
          <w:rFonts w:ascii="Calibri" w:hAnsi="Calibri" w:cs="Calibri"/>
          <w:i/>
          <w:iCs/>
        </w:rPr>
        <w:t>et al.</w:t>
      </w:r>
      <w:r w:rsidRPr="004A328F">
        <w:rPr>
          <w:rFonts w:ascii="Calibri" w:hAnsi="Calibri" w:cs="Calibri"/>
        </w:rPr>
        <w:t>, 2000)</w:t>
      </w:r>
      <w:r>
        <w:rPr>
          <w:rFonts w:asciiTheme="minorHAnsi" w:hAnsiTheme="minorHAnsi" w:cstheme="minorHAnsi"/>
          <w:lang w:val="en-AU"/>
        </w:rPr>
        <w:fldChar w:fldCharType="end"/>
      </w:r>
      <w:r w:rsidRPr="00F15D89">
        <w:rPr>
          <w:rFonts w:asciiTheme="minorHAnsi" w:hAnsiTheme="minorHAnsi" w:cstheme="minorHAnsi"/>
          <w:lang w:val="en-AU"/>
        </w:rPr>
        <w:t>.</w:t>
      </w:r>
      <w:r>
        <w:rPr>
          <w:rFonts w:asciiTheme="minorHAnsi" w:hAnsiTheme="minorHAnsi" w:cstheme="minorHAnsi"/>
          <w:lang w:val="en-AU"/>
        </w:rPr>
        <w:t xml:space="preserve"> </w:t>
      </w:r>
      <w:r w:rsidR="0073606B">
        <w:rPr>
          <w:rFonts w:asciiTheme="minorHAnsi" w:hAnsiTheme="minorHAnsi" w:cstheme="minorHAnsi"/>
          <w:lang w:val="en-AU"/>
        </w:rPr>
        <w:t>A combination of nutrients from upwelling and terrestrial inputs are thought to be the cause of generally higher biomasses of zooplankton on the continental shelf compared with adjacent oceanic regions</w:t>
      </w:r>
      <w:r w:rsidR="006F301F">
        <w:rPr>
          <w:rFonts w:asciiTheme="minorHAnsi" w:hAnsiTheme="minorHAnsi" w:cstheme="minorHAnsi"/>
          <w:lang w:val="en-AU"/>
        </w:rPr>
        <w:t>.</w:t>
      </w:r>
      <w:r w:rsidR="0073606B">
        <w:rPr>
          <w:rFonts w:asciiTheme="minorHAnsi" w:hAnsiTheme="minorHAnsi" w:cstheme="minorHAnsi"/>
          <w:lang w:val="en-AU"/>
        </w:rPr>
        <w:t xml:space="preserve"> </w:t>
      </w:r>
      <w:r w:rsidR="00E53F74">
        <w:rPr>
          <w:rFonts w:asciiTheme="minorHAnsi" w:hAnsiTheme="minorHAnsi" w:cstheme="minorHAnsi"/>
          <w:lang w:val="en-AU"/>
        </w:rPr>
        <w:t>H</w:t>
      </w:r>
      <w:r>
        <w:rPr>
          <w:rFonts w:asciiTheme="minorHAnsi" w:hAnsiTheme="minorHAnsi" w:cstheme="minorHAnsi"/>
          <w:lang w:val="en-AU"/>
        </w:rPr>
        <w:t xml:space="preserve">igher </w:t>
      </w:r>
      <w:r w:rsidR="00E53F74">
        <w:rPr>
          <w:rFonts w:asciiTheme="minorHAnsi" w:hAnsiTheme="minorHAnsi" w:cstheme="minorHAnsi"/>
          <w:lang w:val="en-AU"/>
        </w:rPr>
        <w:t xml:space="preserve">zooplankton </w:t>
      </w:r>
      <w:r>
        <w:rPr>
          <w:rFonts w:asciiTheme="minorHAnsi" w:hAnsiTheme="minorHAnsi" w:cstheme="minorHAnsi"/>
          <w:lang w:val="en-AU"/>
        </w:rPr>
        <w:t>biomass on the continental shelf</w:t>
      </w:r>
      <w:r w:rsidR="0073606B">
        <w:rPr>
          <w:rFonts w:asciiTheme="minorHAnsi" w:hAnsiTheme="minorHAnsi" w:cstheme="minorHAnsi"/>
          <w:lang w:val="en-AU"/>
        </w:rPr>
        <w:t xml:space="preserve"> has been observed in the southeast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{"citationID":"seKbCKyx","properties":{"formattedCitation":"(Marcolin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(Marcolin </w:t>
      </w:r>
      <w:r w:rsidR="0073606B" w:rsidRPr="00BF04EA">
        <w:rPr>
          <w:rFonts w:ascii="Calibri" w:hAnsi="Calibri" w:cs="Calibri"/>
          <w:i/>
          <w:iCs/>
        </w:rPr>
        <w:t>et al.</w:t>
      </w:r>
      <w:r w:rsidR="0073606B" w:rsidRPr="00BF04EA">
        <w:rPr>
          <w:rFonts w:ascii="Calibri" w:hAnsi="Calibri" w:cs="Calibri"/>
        </w:rPr>
        <w:t>, 2013)</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northeast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3606B">
        <w:rPr>
          <w:rFonts w:asciiTheme="minorHAnsi" w:hAnsiTheme="minorHAnsi" w:cstheme="minorHAnsi"/>
          <w:lang w:val="en-AU"/>
        </w:rPr>
        <w:fldChar w:fldCharType="separate"/>
      </w:r>
      <w:r w:rsidR="0073606B" w:rsidRPr="0097460E">
        <w:rPr>
          <w:rFonts w:ascii="Calibri" w:hAnsi="Calibri" w:cs="Calibri"/>
        </w:rPr>
        <w:t xml:space="preserve">(Sourisseau and Carlotti, 2006; Irigoien </w:t>
      </w:r>
      <w:r w:rsidR="0073606B" w:rsidRPr="0097460E">
        <w:rPr>
          <w:rFonts w:ascii="Calibri" w:hAnsi="Calibri" w:cs="Calibri"/>
          <w:i/>
          <w:iCs/>
        </w:rPr>
        <w:t>et al.</w:t>
      </w:r>
      <w:r w:rsidR="0073606B" w:rsidRPr="0097460E">
        <w:rPr>
          <w:rFonts w:ascii="Calibri" w:hAnsi="Calibri" w:cs="Calibri"/>
        </w:rPr>
        <w:t xml:space="preserve">, 2009; Vandromme </w:t>
      </w:r>
      <w:r w:rsidR="0073606B" w:rsidRPr="0097460E">
        <w:rPr>
          <w:rFonts w:ascii="Calibri" w:hAnsi="Calibri" w:cs="Calibri"/>
          <w:i/>
          <w:iCs/>
        </w:rPr>
        <w:t>et al.</w:t>
      </w:r>
      <w:r w:rsidR="0073606B" w:rsidRPr="0097460E">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and southwest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{"citationID":"gCJXOrt3","properties":{"formattedCitation":"(Pereira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(Pereira Brandini </w:t>
      </w:r>
      <w:r w:rsidR="0073606B" w:rsidRPr="00BF04EA">
        <w:rPr>
          <w:rFonts w:ascii="Calibri" w:hAnsi="Calibri" w:cs="Calibri"/>
          <w:i/>
          <w:iCs/>
        </w:rPr>
        <w:t>et al.</w:t>
      </w:r>
      <w:r w:rsidR="0073606B" w:rsidRPr="00BF04EA">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While this increase in biomass in nearshore environments is thought to be enhanced by increased nutrients from terrestrial discharge, the influence of terrestrial inputs varies between regions and some regions such as eastern Australia are known to have relatively small terrestrial influences when compared to other sources of nutrients such as upwelling</w:t>
      </w:r>
      <w:r w:rsidR="00E53F74">
        <w:rPr>
          <w:rFonts w:asciiTheme="minorHAnsi" w:hAnsiTheme="minorHAnsi" w:cstheme="minorHAnsi"/>
          <w:lang w:val="en-AU"/>
        </w:rPr>
        <w:t xml:space="preserve"> </w:t>
      </w:r>
      <w:r w:rsidR="00E53F74">
        <w:rPr>
          <w:rFonts w:asciiTheme="minorHAnsi" w:hAnsiTheme="minorHAnsi" w:cstheme="minorHAnsi"/>
          <w:lang w:val="en-AU"/>
        </w:rPr>
        <w:fldChar w:fldCharType="begin"/>
      </w:r>
      <w:r w:rsidR="00E53F74">
        <w:rPr>
          <w:rFonts w:asciiTheme="minorHAnsi" w:hAnsiTheme="minorHAnsi" w:cstheme="minorHAnsi"/>
          <w:lang w:val="en-AU"/>
        </w:rPr>
        <w:instrText xml:space="preserve"> ADDIN ZOTERO_ITEM CSL_CITATION {"citationID":"16bqfpgE","properties":{"formattedCitation":"(Apte {\\i{}et al.}, 1998)","plainCitation":"(Apte et al., 1998)","noteIndex":0},"citationItems":[{"id":1360,"uris":["http://zotero.org/users/local/U6DoygBa/items/JK2Y8XFU"],"uri":["http://zotero.org/users/local/U6DoygBa/items/JK2Y8XFU"],"itemData":{"id":1360,"type":"article-journal","abstract":"Concentrations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Res.","language":"en","note":"publisher: CSIRO PUBLISHING","page":"203-214","source":"www.publish.csiro.au","title":"Baseline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David"}],"issued":{"date-parts":[["1998"]]}}}],"schema":"https://github.com/citation-style-language/schema/raw/master/csl-citation.json"} </w:instrText>
      </w:r>
      <w:r w:rsidR="00E53F74">
        <w:rPr>
          <w:rFonts w:asciiTheme="minorHAnsi" w:hAnsiTheme="minorHAnsi" w:cstheme="minorHAnsi"/>
          <w:lang w:val="en-AU"/>
        </w:rPr>
        <w:fldChar w:fldCharType="separate"/>
      </w:r>
      <w:r w:rsidR="00E53F74" w:rsidRPr="00E53F74">
        <w:rPr>
          <w:rFonts w:ascii="Calibri" w:hAnsi="Calibri" w:cs="Calibri"/>
        </w:rPr>
        <w:t>(</w:t>
      </w:r>
      <w:proofErr w:type="spellStart"/>
      <w:r w:rsidR="00E53F74" w:rsidRPr="00E53F74">
        <w:rPr>
          <w:rFonts w:ascii="Calibri" w:hAnsi="Calibri" w:cs="Calibri"/>
        </w:rPr>
        <w:t>Apte</w:t>
      </w:r>
      <w:proofErr w:type="spellEnd"/>
      <w:r w:rsidR="00E53F74" w:rsidRPr="00E53F74">
        <w:rPr>
          <w:rFonts w:ascii="Calibri" w:hAnsi="Calibri" w:cs="Calibri"/>
        </w:rPr>
        <w:t xml:space="preserve"> </w:t>
      </w:r>
      <w:r w:rsidR="00E53F74" w:rsidRPr="00E53F74">
        <w:rPr>
          <w:rFonts w:ascii="Calibri" w:hAnsi="Calibri" w:cs="Calibri"/>
          <w:i/>
          <w:iCs/>
        </w:rPr>
        <w:t>et al.</w:t>
      </w:r>
      <w:r w:rsidR="00E53F74" w:rsidRPr="00E53F74">
        <w:rPr>
          <w:rFonts w:ascii="Calibri" w:hAnsi="Calibri" w:cs="Calibri"/>
        </w:rPr>
        <w:t>, 1998)</w:t>
      </w:r>
      <w:r w:rsidR="00E53F74">
        <w:rPr>
          <w:rFonts w:asciiTheme="minorHAnsi" w:hAnsiTheme="minorHAnsi" w:cstheme="minorHAnsi"/>
          <w:lang w:val="en-AU"/>
        </w:rPr>
        <w:fldChar w:fldCharType="end"/>
      </w:r>
      <w:r w:rsidR="0073606B">
        <w:rPr>
          <w:rFonts w:asciiTheme="minorHAnsi" w:hAnsiTheme="minorHAnsi" w:cstheme="minorHAnsi"/>
          <w:lang w:val="en-AU"/>
        </w:rPr>
        <w:t xml:space="preserve">. </w:t>
      </w:r>
    </w:p>
    <w:p w14:paraId="1F71CE25" w14:textId="2D67F754" w:rsidR="00D32402" w:rsidRPr="00F15D89" w:rsidRDefault="00D32402" w:rsidP="00D32402">
      <w:pPr>
        <w:pStyle w:val="Text"/>
        <w:spacing w:line="360" w:lineRule="auto"/>
        <w:rPr>
          <w:rFonts w:asciiTheme="minorHAnsi" w:hAnsiTheme="minorHAnsi" w:cstheme="minorHAnsi"/>
          <w:lang w:val="en-AU"/>
        </w:rPr>
      </w:pPr>
      <w:r w:rsidRPr="00F15D89">
        <w:rPr>
          <w:rFonts w:asciiTheme="minorHAnsi" w:hAnsiTheme="minorHAnsi" w:cstheme="minorHAnsi"/>
          <w:lang w:val="en-AU"/>
        </w:rPr>
        <w:t>Despite exploration of spatial patterns in zooplankton</w:t>
      </w:r>
      <w:r>
        <w:rPr>
          <w:rFonts w:asciiTheme="minorHAnsi" w:hAnsiTheme="minorHAnsi" w:cstheme="minorHAnsi"/>
          <w:lang w:val="en-AU"/>
        </w:rPr>
        <w:t xml:space="preserve"> on continental shelves</w:t>
      </w:r>
      <w:r w:rsidRPr="00F15D89">
        <w:rPr>
          <w:rFonts w:asciiTheme="minorHAnsi" w:hAnsiTheme="minorHAnsi" w:cstheme="minorHAnsi"/>
          <w:lang w:val="en-AU"/>
        </w:rPr>
        <w:t>, few studies have examined patterns of zooplankton with depth on continental shel</w:t>
      </w:r>
      <w:r>
        <w:rPr>
          <w:rFonts w:asciiTheme="minorHAnsi" w:hAnsiTheme="minorHAnsi" w:cstheme="minorHAnsi"/>
          <w:lang w:val="en-AU"/>
        </w:rPr>
        <w:t>ves</w:t>
      </w:r>
      <w:r w:rsidRPr="00F15D89">
        <w:rPr>
          <w:rFonts w:asciiTheme="minorHAnsi" w:hAnsiTheme="minorHAnsi" w:cstheme="minorHAnsi"/>
          <w:lang w:val="en-AU"/>
        </w:rPr>
        <w:t xml:space="preserve">. Off New York, during late summer it was observed that vertical zooplankton abundance was strongly influenced by water mass with distinct zooplankton communities </w:t>
      </w:r>
      <w:r>
        <w:rPr>
          <w:rFonts w:asciiTheme="minorHAnsi" w:hAnsiTheme="minorHAnsi" w:cstheme="minorHAnsi"/>
          <w:lang w:val="en-AU"/>
        </w:rPr>
        <w:t>separated</w:t>
      </w:r>
      <w:r w:rsidRPr="00F15D89">
        <w:rPr>
          <w:rFonts w:asciiTheme="minorHAnsi" w:hAnsiTheme="minorHAnsi" w:cstheme="minorHAnsi"/>
          <w:lang w:val="en-AU"/>
        </w:rPr>
        <w:t xml:space="preserve"> by a strong thermocline </w:t>
      </w:r>
      <w:r>
        <w:rPr>
          <w:rFonts w:asciiTheme="minorHAnsi" w:hAnsiTheme="minorHAnsi" w:cstheme="minorHAnsi"/>
          <w:lang w:val="en-AU"/>
        </w:rPr>
        <w:fldChar w:fldCharType="begin"/>
      </w:r>
      <w:r>
        <w:rPr>
          <w:rFonts w:asciiTheme="minorHAnsi" w:hAnsiTheme="minorHAnsi" w:cstheme="minorHAnsi"/>
          <w:lang w:val="en-AU"/>
        </w:rPr>
        <w:instrText xml:space="preserve"> ADDIN ZOTERO_TEMP </w:instrText>
      </w:r>
      <w:r>
        <w:rPr>
          <w:rFonts w:asciiTheme="minorHAnsi" w:hAnsiTheme="minorHAnsi" w:cstheme="minorHAnsi"/>
          <w:lang w:val="en-AU"/>
        </w:rPr>
        <w:fldChar w:fldCharType="separate"/>
      </w:r>
      <w:r w:rsidRPr="0097460E">
        <w:rPr>
          <w:rFonts w:ascii="Calibri" w:hAnsi="Calibri" w:cs="Calibri"/>
        </w:rPr>
        <w:t>(Turner and Dagg, 1983)</w:t>
      </w:r>
      <w:r>
        <w:rPr>
          <w:rFonts w:asciiTheme="minorHAnsi" w:hAnsiTheme="minorHAnsi" w:cstheme="minorHAnsi"/>
          <w:lang w:val="en-AU"/>
        </w:rPr>
        <w:fldChar w:fldCharType="end"/>
      </w:r>
      <w:r w:rsidRPr="00F15D89">
        <w:rPr>
          <w:rFonts w:asciiTheme="minorHAnsi" w:hAnsiTheme="minorHAnsi" w:cstheme="minorHAnsi"/>
          <w:lang w:val="en-AU"/>
        </w:rPr>
        <w:t>. This is contrasted by a winter study on the Abrolhos Bank where</w:t>
      </w:r>
      <w:r>
        <w:rPr>
          <w:rFonts w:asciiTheme="minorHAnsi" w:hAnsiTheme="minorHAnsi" w:cstheme="minorHAnsi"/>
          <w:lang w:val="en-AU"/>
        </w:rPr>
        <w:t>,</w:t>
      </w:r>
      <w:r w:rsidRPr="00F15D89">
        <w:rPr>
          <w:rFonts w:asciiTheme="minorHAnsi" w:hAnsiTheme="minorHAnsi" w:cstheme="minorHAnsi"/>
          <w:lang w:val="en-AU"/>
        </w:rPr>
        <w:t xml:space="preserve"> on the shelf, copepod abundance peaked near the surface (20 – 40m) and decreased </w:t>
      </w:r>
      <w:r w:rsidRPr="00F15D89">
        <w:rPr>
          <w:rFonts w:asciiTheme="minorHAnsi" w:hAnsiTheme="minorHAnsi" w:cstheme="minorHAnsi"/>
          <w:lang w:val="en-AU"/>
        </w:rPr>
        <w:lastRenderedPageBreak/>
        <w:t xml:space="preserve">with depth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Coast","volume":"162","author":[{"family":"Marcolin","given":"CatarinaR"},{"family":"Lopes","given":"RubensM"},{"family":"Jackson","given":"GeorgeA"}],"issued":{"date-parts":[["2015"]]}}}],"schema":"https://github.com/citation-style-language/schema/raw/master/csl-citation.json"}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(Marcolin </w:t>
      </w:r>
      <w:r w:rsidRPr="0097460E">
        <w:rPr>
          <w:rFonts w:ascii="Calibri" w:hAnsi="Calibri" w:cs="Calibri"/>
          <w:i/>
          <w:iCs/>
        </w:rPr>
        <w:t>et al.</w:t>
      </w:r>
      <w:r w:rsidRPr="0097460E">
        <w:rPr>
          <w:rFonts w:ascii="Calibri" w:hAnsi="Calibri" w:cs="Calibri"/>
        </w:rPr>
        <w:t>, 2015)</w:t>
      </w:r>
      <w:r>
        <w:rPr>
          <w:rFonts w:asciiTheme="minorHAnsi" w:hAnsiTheme="minorHAnsi" w:cstheme="minorHAnsi"/>
          <w:lang w:val="en-AU"/>
        </w:rPr>
        <w:fldChar w:fldCharType="end"/>
      </w:r>
      <w:r w:rsidRPr="00F15D89">
        <w:rPr>
          <w:rFonts w:asciiTheme="minorHAnsi" w:hAnsiTheme="minorHAnsi" w:cstheme="minorHAnsi"/>
          <w:lang w:val="en-AU"/>
        </w:rPr>
        <w:t xml:space="preserve">. Recently it has been suggested that light availability and predation by fish </w:t>
      </w:r>
      <w:r>
        <w:rPr>
          <w:rFonts w:asciiTheme="minorHAnsi" w:hAnsiTheme="minorHAnsi" w:cstheme="minorHAnsi"/>
          <w:lang w:val="en-AU"/>
        </w:rPr>
        <w:t>are</w:t>
      </w:r>
      <w:r w:rsidRPr="00F15D89">
        <w:rPr>
          <w:rFonts w:asciiTheme="minorHAnsi" w:hAnsiTheme="minorHAnsi" w:cstheme="minorHAnsi"/>
          <w:lang w:val="en-AU"/>
        </w:rPr>
        <w:t xml:space="preserve"> significant driver</w:t>
      </w:r>
      <w:r>
        <w:rPr>
          <w:rFonts w:asciiTheme="minorHAnsi" w:hAnsiTheme="minorHAnsi" w:cstheme="minorHAnsi"/>
          <w:lang w:val="en-AU"/>
        </w:rPr>
        <w:t>s</w:t>
      </w:r>
      <w:r w:rsidRPr="00F15D89">
        <w:rPr>
          <w:rFonts w:asciiTheme="minorHAnsi" w:hAnsiTheme="minorHAnsi" w:cstheme="minorHAnsi"/>
          <w:lang w:val="en-AU"/>
        </w:rPr>
        <w:t xml:space="preserve"> of zooplankton depth distributions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{"citationID":"FWwZI4O8","properties":{"formattedCitation":"(Aarflot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(Aarflot </w:t>
      </w:r>
      <w:r w:rsidRPr="0097460E">
        <w:rPr>
          <w:rFonts w:ascii="Calibri" w:hAnsi="Calibri" w:cs="Calibri"/>
          <w:i/>
          <w:iCs/>
        </w:rPr>
        <w:t>et al.</w:t>
      </w:r>
      <w:r w:rsidRPr="0097460E">
        <w:rPr>
          <w:rFonts w:ascii="Calibri" w:hAnsi="Calibri" w:cs="Calibri"/>
        </w:rPr>
        <w:t>, 2019)</w:t>
      </w:r>
      <w:r>
        <w:rPr>
          <w:rFonts w:asciiTheme="minorHAnsi" w:hAnsiTheme="minorHAnsi" w:cstheme="minorHAnsi"/>
          <w:lang w:val="en-AU"/>
        </w:rPr>
        <w:fldChar w:fldCharType="end"/>
      </w:r>
      <w:r w:rsidRPr="00F15D89">
        <w:rPr>
          <w:rFonts w:asciiTheme="minorHAnsi" w:hAnsiTheme="minorHAnsi" w:cstheme="minorHAnsi"/>
          <w:lang w:val="en-AU"/>
        </w:rPr>
        <w:t>.</w:t>
      </w:r>
    </w:p>
    <w:p w14:paraId="725E9ADE" w14:textId="280CE85E" w:rsidR="006B3E53" w:rsidRPr="00F15D89" w:rsidRDefault="0073606B" w:rsidP="006B3E53">
      <w:pPr>
        <w:pStyle w:val="Text"/>
        <w:spacing w:line="360" w:lineRule="auto"/>
        <w:rPr>
          <w:rFonts w:asciiTheme="minorHAnsi" w:hAnsiTheme="minorHAnsi" w:cstheme="minorHAnsi"/>
          <w:lang w:val="en-AU"/>
        </w:rPr>
      </w:pPr>
      <w:r>
        <w:rPr>
          <w:rFonts w:asciiTheme="minorHAnsi" w:hAnsiTheme="minorHAnsi" w:cstheme="minorHAnsi"/>
          <w:lang w:val="en-AU"/>
        </w:rPr>
        <w:t>Z</w:t>
      </w:r>
      <w:r w:rsidR="00BF04EA" w:rsidRPr="00F15D89">
        <w:rPr>
          <w:rFonts w:asciiTheme="minorHAnsi" w:hAnsiTheme="minorHAnsi" w:cstheme="minorHAnsi"/>
          <w:lang w:val="en-AU"/>
        </w:rPr>
        <w:t xml:space="preserve">ooplankton </w:t>
      </w:r>
      <w:r w:rsidR="00BF04EA">
        <w:rPr>
          <w:rFonts w:asciiTheme="minorHAnsi" w:hAnsiTheme="minorHAnsi" w:cstheme="minorHAnsi"/>
          <w:lang w:val="en-AU"/>
        </w:rPr>
        <w:t>are an important trophic link</w:t>
      </w:r>
      <w:r w:rsidR="00BF04EA" w:rsidRPr="00F15D89">
        <w:rPr>
          <w:rFonts w:asciiTheme="minorHAnsi" w:hAnsiTheme="minorHAnsi" w:cstheme="minorHAnsi"/>
          <w:lang w:val="en-AU"/>
        </w:rPr>
        <w:t xml:space="preserve"> </w:t>
      </w:r>
      <w:r w:rsidR="00BF04EA">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{"citationID":"KOtAoIr5","properties":{"formattedCitation":"(Libralato {\\i{}et al.}, 2006)","plainCitation":"(Libralato et al., 2006)","noteIndex":0},"citationItems":[{"id":737,"uris":["http://zotero.org/users/local/U6DoygBa/items/S5PXUEV9"],"uri":["http://zotero.org/users/local/U6DoygBa/items/S5PXUEV9"],"itemData":{"id":737,"type":"article-journal","abstract":"Keystones are defined as relatively low biomass species with a structuring role in their food webs. Thus, identifying keystone species in a given ecosystem may be formulated as: (1) estimating the impact on the different elements of an ecosystem resulting from a small change to the biomass of the species to be evaluated for its ‘keystoneness’; and (2) deciding on the keystoneness of a given species as a function of both the impact estimated in (1) and its own biomass. Experimental quantification of interaction strength necessarily focus on few species, and require a priori assumptions on the importance of the interactions, which can bias the identification of keystone species. Moreover, empirical measurements, although very important, are expensive and time consuming and, owing to the spatio-temporal heterogeneity of habitats, physical conditions, and densities of organisms, published results tend to be case-specific and context-dependent. Although models can only represent but a caricature of the complexity of the real world, the modelling approach can be helpful since it allows overcoming some of the difficulties mentioned. Here we present an approach for estimating the keystoneness of the functional groups (species or group of species) of food web models. Network mixed trophic impact analysis, based on Leontief's economic input–output analysis, allows to express the relative change of biomasses in the food web that would result from an infinitesimal increase of the biomass of the observed group, thus identifying its total impact. The analysis of the mixed trophic impacts presented here was applied to a suite of mass-balance models, and the results allow us to rank functional groups by their keystoneness. Overall, we concluded that the straightforward methodology proposed here and the broad use of Ecopath with Ecosim (where mixed trophic impact analysis is implemented) together give a solid empirical basis for identification of keystone functional groups.","container-title":"Ecological Modelling","DOI":"https://doi.org/10.1016/j.ecolmodel.2005.11.029","ISSN":"0304-3800","issue":"3","page":"153-171","title":"A method for identifying keystone species in food web models","volume":"195","author":[{"family":"Libralato","given":"Simone"},{"family":"Christensen","given":"Villy"},{"family":"Pauly","given":"Daniel"}],"issued":{"date-parts":[["2006",6,15]]}}}],"schema":"https://github.com/citation-style-language/schema/raw/master/csl-citation.json"} </w:instrText>
      </w:r>
      <w:r w:rsidR="00BF04EA">
        <w:rPr>
          <w:rFonts w:asciiTheme="minorHAnsi" w:hAnsiTheme="minorHAnsi" w:cstheme="minorHAnsi"/>
          <w:lang w:val="en-AU"/>
        </w:rPr>
        <w:fldChar w:fldCharType="separate"/>
      </w:r>
      <w:r w:rsidR="00BF04EA" w:rsidRPr="004A328F">
        <w:rPr>
          <w:rFonts w:ascii="Calibri" w:hAnsi="Calibri" w:cs="Calibri"/>
        </w:rPr>
        <w:t xml:space="preserve">(Libralato </w:t>
      </w:r>
      <w:r w:rsidR="00BF04EA" w:rsidRPr="004A328F">
        <w:rPr>
          <w:rFonts w:ascii="Calibri" w:hAnsi="Calibri" w:cs="Calibri"/>
          <w:i/>
          <w:iCs/>
        </w:rPr>
        <w:t>et al.</w:t>
      </w:r>
      <w:r w:rsidR="00BF04EA" w:rsidRPr="004A328F">
        <w:rPr>
          <w:rFonts w:ascii="Calibri" w:hAnsi="Calibri" w:cs="Calibri"/>
        </w:rPr>
        <w:t>, 2006)</w:t>
      </w:r>
      <w:r w:rsidR="00BF04EA">
        <w:rPr>
          <w:rFonts w:asciiTheme="minorHAnsi" w:hAnsiTheme="minorHAnsi" w:cstheme="minorHAnsi"/>
          <w:lang w:val="en-AU"/>
        </w:rPr>
        <w:fldChar w:fldCharType="end"/>
      </w:r>
      <w:r>
        <w:rPr>
          <w:rFonts w:asciiTheme="minorHAnsi" w:hAnsiTheme="minorHAnsi" w:cstheme="minorHAnsi"/>
          <w:lang w:val="en-AU"/>
        </w:rPr>
        <w:t>.</w:t>
      </w:r>
      <w:r w:rsidR="00BF04EA" w:rsidRPr="00F15D89">
        <w:rPr>
          <w:rFonts w:asciiTheme="minorHAnsi" w:hAnsiTheme="minorHAnsi" w:cstheme="minorHAnsi"/>
          <w:lang w:val="en-AU"/>
        </w:rPr>
        <w:t xml:space="preserve"> </w:t>
      </w:r>
      <w:r>
        <w:rPr>
          <w:rFonts w:asciiTheme="minorHAnsi" w:hAnsiTheme="minorHAnsi" w:cstheme="minorHAnsi"/>
          <w:lang w:val="en-AU"/>
        </w:rPr>
        <w:t>A</w:t>
      </w:r>
      <w:r w:rsidR="00BF04EA">
        <w:rPr>
          <w:rFonts w:asciiTheme="minorHAnsi" w:hAnsiTheme="minorHAnsi" w:cstheme="minorHAnsi"/>
          <w:lang w:val="en-AU"/>
        </w:rPr>
        <w:t>s prey for zooplanktivorous fish, zooplankton tr</w:t>
      </w:r>
      <w:r w:rsidR="00BF04EA" w:rsidRPr="00F15D89">
        <w:rPr>
          <w:rFonts w:asciiTheme="minorHAnsi" w:hAnsiTheme="minorHAnsi" w:cstheme="minorHAnsi"/>
          <w:lang w:val="en-AU"/>
        </w:rPr>
        <w:t xml:space="preserve">ansfer energy </w:t>
      </w:r>
      <w:r w:rsidR="00BF04EA">
        <w:rPr>
          <w:rFonts w:asciiTheme="minorHAnsi" w:hAnsiTheme="minorHAnsi" w:cstheme="minorHAnsi"/>
          <w:lang w:val="en-AU"/>
        </w:rPr>
        <w:t xml:space="preserve">up the food web to higher trophic levels </w:t>
      </w:r>
      <w:r w:rsidR="00BF04EA">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{"citationID":"1MKXR81J","properties":{"formattedCitation":"(Marquis {\\i{}et al.}, 2011; Champion {\\i{}et al.}, 2015)","plainCitation":"(Marquis et al., 2011; Champion et al., 2015)","noteIndex":0},"citationItems":[{"id":768,"uris":["http://zotero.org/users/local/U6DoygBa/items/SJI4CWE6"],"uri":["http://zotero.org/users/local/U6DoygBa/items/SJI4CWE6"],"itemData":{"id":768,"type":"article-journal","abstract":"Marquis, E., Niquil, N., Vézina, A. F., Petitgas, P., and Dupuy, C. 2011. Influence of planktonic foodweb structure on a system's capacity to support pelagic production: an inverse analysis approach. – ICES Journal of Marine Science, 68: 803–812.Coupled plankton/small pelagic (SP) fish systems were analysed to assess how foodweb structure influences the export of carbon to pelagic fish during the spring bloom in the Bay of Biscay. The investigation of carbon export flows through inverse analysis was supplemented by estimating the carrying capacity for pelagic fish production by applying linear programming. A planktonic foodweb dominated by microbial pathways had the highest trophic efficiency owing to the tight coupling between planktonic trophic levels and predation pressure on mesozooplankton by fish. Moreover, the magnitude of the gap between carrying capacity and estimated carbon export was related to the size structure of primary producers, with the picophytoplankton-based foodweb having the smallest gap and the microphytoplankton-based one the largest gap. Planktonic foodwebs dominated by small autotrophic cells channelled most of their available carbon to pelagic fish production, whereas foodwebs dominated by large phytoplankton were better suited to benthic communities with a large loss of carbon through sedimentation. Although the total carbon available to higher trophic levels does not vary with the size of the main primary producers, the potential export to SP fish depends on the structure of the planktonic foodweb.","container-title":"Ices Journal of Marine Science","DOI":"10.1093/icesjms/fsr027","ISSN":"1054-3139","issue":"5","journalAbbreviation":"ICES J. Mar. Sci.","page":"803-812","title":"Influence of planktonic foodweb structure on a system's capacity to support pelagic production: an inverse analysis approach","volume":"68","author":[{"family":"Marquis","given":"Elise"},{"family":"Niquil","given":"Nathalie"},{"family":"Vézina","given":"Alain F."},{"family":"Petitgas","given":"Pierre"},{"family":"Dupuy","given":"Christine"}],"issued":{"date-parts":[["2011"]]}}},{"id":417,"uris":["http://zotero.org/users/local/U6DoygBa/items/UJGSG65G"],"uri":["http://zotero.org/users/local/U6DoygBa/items/UJGSG65G"],"itemData":{"id":417,"type":"article-journal","abstract":"Artificial reefs continue to be deployed in coastal areas to enhance local fisheries. An important factor influencing the success of artificial reefs may be the provision of refuge for zooplanktivorous fishes, which use artificial reefs as a base to forage the surrounding zooplankton. A numerical model was developed to quantify this trophic pathway on a designed coastal artificial reef, using field-parameterised data for zooplankton biomass, current velocity, and the consumption rate and abundance of a reef-resident zooplanktivorous fish (Atypichthys strigatus). The model estimated that this species consumed similar to 2.9 kg (1.0 g m(-3)) of zooplankton per day on this artificial reef, which represents only 0.35% of the total zooplankton biomass. The ability of this artificial reef to support similar to 130 kg standing stock of this species suggests that the zooplankton pathway is a reliable mechanism for fish production. A second model explored the influence of reef size on zooplanktivorous fish densities and the supply of zooplankton required to sustain their consumption rate. As reef size increased, the ratio between the foraging volume and refuge volume declined, meaning that small reefs have lots of food and not much refuge, and large reefs can have lots of refuge but not enough food. This indicates that reef size can be manipulated to maximise fish abundance while avoiding food limitation. Reef size, shape, and orientation should be considered carefully during the planning of artificial reefs, as it can greatly influence the foraging of reef-resident zooplanktivorous fishes and thus influence the entire reef assemblage.","container-title":"Mar. Ecol.-Prog. Ser.","DOI":"10.3354/meps11529","ISSN":"0171-8630","language":"English","page":"1-14","title":"Zooplanktivory is a key process for fish production on a coastal artificial reef","volume":"541","author":[{"family":"Champion","given":"C."},{"family":"Suthers","given":"I. M."},{"family":"Smith","given":"J. A."}],"issued":{"date-parts":[["2015",12]]}}}],"schema":"https://github.com/citation-style-language/schema/raw/master/csl-citation.json"} </w:instrText>
      </w:r>
      <w:r w:rsidR="00BF04EA">
        <w:rPr>
          <w:rFonts w:asciiTheme="minorHAnsi" w:hAnsiTheme="minorHAnsi" w:cstheme="minorHAnsi"/>
          <w:lang w:val="en-AU"/>
        </w:rPr>
        <w:fldChar w:fldCharType="separate"/>
      </w:r>
      <w:r w:rsidR="00BF04EA" w:rsidRPr="00D41212">
        <w:rPr>
          <w:rFonts w:ascii="Calibri" w:hAnsi="Calibri" w:cs="Calibri"/>
        </w:rPr>
        <w:t xml:space="preserve">(Marquis </w:t>
      </w:r>
      <w:r w:rsidR="00BF04EA" w:rsidRPr="00D41212">
        <w:rPr>
          <w:rFonts w:ascii="Calibri" w:hAnsi="Calibri" w:cs="Calibri"/>
          <w:i/>
          <w:iCs/>
        </w:rPr>
        <w:t>et al.</w:t>
      </w:r>
      <w:r w:rsidR="00BF04EA" w:rsidRPr="00D41212">
        <w:rPr>
          <w:rFonts w:ascii="Calibri" w:hAnsi="Calibri" w:cs="Calibri"/>
        </w:rPr>
        <w:t xml:space="preserve">, 2011; Champion </w:t>
      </w:r>
      <w:r w:rsidR="00BF04EA" w:rsidRPr="00D41212">
        <w:rPr>
          <w:rFonts w:ascii="Calibri" w:hAnsi="Calibri" w:cs="Calibri"/>
          <w:i/>
          <w:iCs/>
        </w:rPr>
        <w:t>et al.</w:t>
      </w:r>
      <w:r w:rsidR="00BF04EA" w:rsidRPr="00D41212">
        <w:rPr>
          <w:rFonts w:ascii="Calibri" w:hAnsi="Calibri" w:cs="Calibri"/>
        </w:rPr>
        <w:t>, 2015)</w:t>
      </w:r>
      <w:r w:rsidR="00BF04EA">
        <w:rPr>
          <w:rFonts w:asciiTheme="minorHAnsi" w:hAnsiTheme="minorHAnsi" w:cstheme="minorHAnsi"/>
          <w:lang w:val="en-AU"/>
        </w:rPr>
        <w:fldChar w:fldCharType="end"/>
      </w:r>
      <w:r w:rsidR="00BF04EA">
        <w:rPr>
          <w:rFonts w:asciiTheme="minorHAnsi" w:hAnsiTheme="minorHAnsi" w:cstheme="minorHAnsi"/>
          <w:lang w:val="en-AU"/>
        </w:rPr>
        <w:t xml:space="preserve"> with</w:t>
      </w:r>
      <w:r w:rsidR="00BF04EA" w:rsidRPr="00F15D89">
        <w:rPr>
          <w:rFonts w:asciiTheme="minorHAnsi" w:hAnsiTheme="minorHAnsi" w:cstheme="minorHAnsi"/>
          <w:lang w:val="en-AU"/>
        </w:rPr>
        <w:t xml:space="preserve"> </w:t>
      </w:r>
      <w:r w:rsidR="00BF04EA">
        <w:rPr>
          <w:rFonts w:asciiTheme="minorHAnsi" w:hAnsiTheme="minorHAnsi" w:cstheme="minorHAnsi"/>
          <w:lang w:val="en-AU"/>
        </w:rPr>
        <w:t>z</w:t>
      </w:r>
      <w:r w:rsidR="00BF04EA" w:rsidRPr="00F15D89">
        <w:rPr>
          <w:rFonts w:asciiTheme="minorHAnsi" w:hAnsiTheme="minorHAnsi" w:cstheme="minorHAnsi"/>
          <w:lang w:val="en-AU"/>
        </w:rPr>
        <w:t>ooplankton support</w:t>
      </w:r>
      <w:r w:rsidR="00BF04EA">
        <w:rPr>
          <w:rFonts w:asciiTheme="minorHAnsi" w:hAnsiTheme="minorHAnsi" w:cstheme="minorHAnsi"/>
          <w:lang w:val="en-AU"/>
        </w:rPr>
        <w:t>ing</w:t>
      </w:r>
      <w:r w:rsidR="00BF04EA" w:rsidRPr="00F15D89">
        <w:rPr>
          <w:rFonts w:asciiTheme="minorHAnsi" w:hAnsiTheme="minorHAnsi" w:cstheme="minorHAnsi"/>
          <w:lang w:val="en-AU"/>
        </w:rPr>
        <w:t xml:space="preserve"> up to 53 % of fish biomass on temperate coastal reefs </w:t>
      </w:r>
      <w:r w:rsidR="00BF04EA">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{"citationID":"comKJHKm","properties":{"formattedCitation":"(Truong {\\i{}et al.}, 2017)","plainCitation":"(Truong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BF04EA">
        <w:rPr>
          <w:rFonts w:asciiTheme="minorHAnsi" w:hAnsiTheme="minorHAnsi" w:cstheme="minorHAnsi"/>
          <w:lang w:val="en-AU"/>
        </w:rPr>
        <w:fldChar w:fldCharType="separate"/>
      </w:r>
      <w:r w:rsidR="00BF04EA" w:rsidRPr="00D41212">
        <w:rPr>
          <w:rFonts w:ascii="Calibri" w:hAnsi="Calibri" w:cs="Calibri"/>
        </w:rPr>
        <w:t xml:space="preserve">(Truong </w:t>
      </w:r>
      <w:r w:rsidR="00BF04EA" w:rsidRPr="00D41212">
        <w:rPr>
          <w:rFonts w:ascii="Calibri" w:hAnsi="Calibri" w:cs="Calibri"/>
          <w:i/>
          <w:iCs/>
        </w:rPr>
        <w:t>et al.</w:t>
      </w:r>
      <w:r w:rsidR="00BF04EA" w:rsidRPr="00D41212">
        <w:rPr>
          <w:rFonts w:ascii="Calibri" w:hAnsi="Calibri" w:cs="Calibri"/>
        </w:rPr>
        <w:t>, 2017)</w:t>
      </w:r>
      <w:r w:rsidR="00BF04EA">
        <w:rPr>
          <w:rFonts w:asciiTheme="minorHAnsi" w:hAnsiTheme="minorHAnsi" w:cstheme="minorHAnsi"/>
          <w:lang w:val="en-AU"/>
        </w:rPr>
        <w:fldChar w:fldCharType="end"/>
      </w:r>
      <w:r w:rsidR="00BF04EA" w:rsidRPr="00F15D89">
        <w:rPr>
          <w:rFonts w:asciiTheme="minorHAnsi" w:hAnsiTheme="minorHAnsi" w:cstheme="minorHAnsi"/>
          <w:lang w:val="en-AU"/>
        </w:rPr>
        <w:t>.</w:t>
      </w:r>
      <w:r w:rsidR="00D32402">
        <w:rPr>
          <w:rFonts w:asciiTheme="minorHAnsi" w:hAnsiTheme="minorHAnsi" w:cstheme="minorHAnsi"/>
          <w:lang w:val="en-AU"/>
        </w:rPr>
        <w:t xml:space="preserve"> P</w:t>
      </w:r>
      <w:r w:rsidR="00D32402" w:rsidRPr="00307499">
        <w:rPr>
          <w:rFonts w:asciiTheme="minorHAnsi" w:hAnsiTheme="minorHAnsi" w:cstheme="minorHAnsi"/>
          <w:lang w:val="en-AU"/>
        </w:rPr>
        <w:t xml:space="preserve">redator-prey interactions </w:t>
      </w:r>
      <w:r w:rsidR="00D32402">
        <w:rPr>
          <w:rFonts w:asciiTheme="minorHAnsi" w:hAnsiTheme="minorHAnsi" w:cstheme="minorHAnsi"/>
          <w:lang w:val="en-AU"/>
        </w:rPr>
        <w:t xml:space="preserve">involving zooplankton </w:t>
      </w:r>
      <w:r w:rsidR="00D32402" w:rsidRPr="00307499">
        <w:rPr>
          <w:rFonts w:asciiTheme="minorHAnsi" w:hAnsiTheme="minorHAnsi" w:cstheme="minorHAnsi"/>
          <w:lang w:val="en-AU"/>
        </w:rPr>
        <w:t xml:space="preserve">are usually driven by body size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{"citationID":"ff9zhR0R","properties":{"formattedCitation":"(Barnes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sidR="00D32402">
        <w:rPr>
          <w:rFonts w:asciiTheme="minorHAnsi" w:hAnsiTheme="minorHAnsi" w:cstheme="minorHAnsi"/>
          <w:lang w:val="en-AU"/>
        </w:rPr>
        <w:fldChar w:fldCharType="separate"/>
      </w:r>
      <w:r w:rsidR="00D32402" w:rsidRPr="00D41212">
        <w:rPr>
          <w:rFonts w:ascii="Calibri" w:hAnsi="Calibri" w:cs="Calibri"/>
        </w:rPr>
        <w:t xml:space="preserve">(Barnes </w:t>
      </w:r>
      <w:r w:rsidR="00D32402" w:rsidRPr="00D41212">
        <w:rPr>
          <w:rFonts w:ascii="Calibri" w:hAnsi="Calibri" w:cs="Calibri"/>
          <w:i/>
          <w:iCs/>
        </w:rPr>
        <w:t>et al.</w:t>
      </w:r>
      <w:r w:rsidR="00D32402" w:rsidRPr="00D41212">
        <w:rPr>
          <w:rFonts w:ascii="Calibri" w:hAnsi="Calibri" w:cs="Calibri"/>
        </w:rPr>
        <w:t>, 2010)</w:t>
      </w:r>
      <w:r w:rsidR="00D32402">
        <w:rPr>
          <w:rFonts w:asciiTheme="minorHAnsi" w:hAnsiTheme="minorHAnsi" w:cstheme="minorHAnsi"/>
          <w:lang w:val="en-AU"/>
        </w:rPr>
        <w:fldChar w:fldCharType="end"/>
      </w:r>
      <w:r w:rsidR="006B3E53">
        <w:rPr>
          <w:rFonts w:asciiTheme="minorHAnsi" w:hAnsiTheme="minorHAnsi" w:cstheme="minorHAnsi"/>
          <w:lang w:val="en-AU"/>
        </w:rPr>
        <w:t>,</w:t>
      </w:r>
      <w:r w:rsidR="00D32402" w:rsidRPr="00F15D89">
        <w:rPr>
          <w:rFonts w:asciiTheme="minorHAnsi" w:hAnsiTheme="minorHAnsi" w:cstheme="minorHAnsi"/>
          <w:lang w:val="en-AU"/>
        </w:rPr>
        <w:t xml:space="preserve"> </w:t>
      </w:r>
      <w:r w:rsidR="006B3E53">
        <w:rPr>
          <w:rFonts w:asciiTheme="minorHAnsi" w:hAnsiTheme="minorHAnsi" w:cstheme="minorHAnsi"/>
          <w:lang w:val="en-AU"/>
        </w:rPr>
        <w:t>and b</w:t>
      </w:r>
      <w:r w:rsidR="006B3E53" w:rsidRPr="00F15D89">
        <w:rPr>
          <w:rFonts w:asciiTheme="minorHAnsi" w:hAnsiTheme="minorHAnsi" w:cstheme="minorHAnsi"/>
          <w:lang w:val="en-AU"/>
        </w:rPr>
        <w:t xml:space="preserve">y focusing on the size distribution of the zooplankton community, complex species-specific dynamics can be simplified. One method of analysing </w:t>
      </w:r>
      <w:r w:rsidR="006B3E53">
        <w:rPr>
          <w:rFonts w:asciiTheme="minorHAnsi" w:hAnsiTheme="minorHAnsi" w:cstheme="minorHAnsi"/>
          <w:lang w:val="en-AU"/>
        </w:rPr>
        <w:t>community</w:t>
      </w:r>
      <w:r w:rsidR="006B3E53" w:rsidRPr="00F15D89">
        <w:rPr>
          <w:rFonts w:asciiTheme="minorHAnsi" w:hAnsiTheme="minorHAnsi" w:cstheme="minorHAnsi"/>
          <w:lang w:val="en-AU"/>
        </w:rPr>
        <w:t xml:space="preserve"> size structure is the </w:t>
      </w:r>
      <w:r w:rsidR="00DA1913">
        <w:rPr>
          <w:rFonts w:asciiTheme="minorHAnsi" w:hAnsiTheme="minorHAnsi" w:cstheme="minorHAnsi"/>
          <w:lang w:val="en-AU"/>
        </w:rPr>
        <w:t>N</w:t>
      </w:r>
      <w:r w:rsidR="006B3E53" w:rsidRPr="00F15D89">
        <w:rPr>
          <w:rFonts w:asciiTheme="minorHAnsi" w:hAnsiTheme="minorHAnsi" w:cstheme="minorHAnsi"/>
          <w:lang w:val="en-AU"/>
        </w:rPr>
        <w:t xml:space="preserve">ormalized </w:t>
      </w:r>
      <w:r w:rsidR="00DA1913">
        <w:rPr>
          <w:rFonts w:asciiTheme="minorHAnsi" w:hAnsiTheme="minorHAnsi" w:cstheme="minorHAnsi"/>
          <w:lang w:val="en-AU"/>
        </w:rPr>
        <w:t>B</w:t>
      </w:r>
      <w:r w:rsidR="006B3E53" w:rsidRPr="00F15D89">
        <w:rPr>
          <w:rFonts w:asciiTheme="minorHAnsi" w:hAnsiTheme="minorHAnsi" w:cstheme="minorHAnsi"/>
          <w:lang w:val="en-AU"/>
        </w:rPr>
        <w:t xml:space="preserve">iomass </w:t>
      </w:r>
      <w:r w:rsidR="00DA1913">
        <w:rPr>
          <w:rFonts w:asciiTheme="minorHAnsi" w:hAnsiTheme="minorHAnsi" w:cstheme="minorHAnsi"/>
          <w:lang w:val="en-AU"/>
        </w:rPr>
        <w:t>S</w:t>
      </w:r>
      <w:r w:rsidR="006B3E53" w:rsidRPr="00F15D89">
        <w:rPr>
          <w:rFonts w:asciiTheme="minorHAnsi" w:hAnsiTheme="minorHAnsi" w:cstheme="minorHAnsi"/>
          <w:lang w:val="en-AU"/>
        </w:rPr>
        <w:t xml:space="preserve">ize </w:t>
      </w:r>
      <w:r w:rsidR="00DA1913">
        <w:rPr>
          <w:rFonts w:asciiTheme="minorHAnsi" w:hAnsiTheme="minorHAnsi" w:cstheme="minorHAnsi"/>
          <w:lang w:val="en-AU"/>
        </w:rPr>
        <w:t>S</w:t>
      </w:r>
      <w:r w:rsidR="006B3E53" w:rsidRPr="00F15D89">
        <w:rPr>
          <w:rFonts w:asciiTheme="minorHAnsi" w:hAnsiTheme="minorHAnsi" w:cstheme="minorHAnsi"/>
          <w:lang w:val="en-AU"/>
        </w:rPr>
        <w:t xml:space="preserve">pectrum </w:t>
      </w:r>
      <w:r w:rsidR="006B3E53">
        <w:rPr>
          <w:rFonts w:asciiTheme="minorHAnsi" w:hAnsiTheme="minorHAnsi" w:cstheme="minorHAnsi"/>
          <w:lang w:val="en-AU"/>
        </w:rPr>
        <w:fldChar w:fldCharType="begin"/>
      </w:r>
      <w:r w:rsidR="00DA1913">
        <w:rPr>
          <w:rFonts w:asciiTheme="minorHAnsi" w:hAnsiTheme="minorHAnsi" w:cstheme="minorHAnsi"/>
          <w:lang w:val="en-AU"/>
        </w:rPr>
        <w:instrText xml:space="preserve"> ADDIN ZOTERO_ITEM CSL_CITATION {"citationID":"F4LYt3jt","properties":{"formattedCitation":"(NBSS; Kerr and Dickie, 2001)","plainCitation":"(NBSS; Kerr and Dickie, 2001)","noteIndex":0},"citationItems":[{"id":673,"uris":["http://zotero.org/users/local/U6DoygBa/items/MP93TKPM"],"uri":["http://zotero.org/users/local/U6DoygBa/items/MP93TKPM"],"itemData":{"id":673,"type":"book","ISBN":"0-231-50734-8","publisher":"Columbia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Merlin"}],"issued":{"date-parts":[["2001"]]}},"prefix":"NBSS; "}],"schema":"https://github.com/citation-style-language/schema/raw/master/csl-citation.json"} </w:instrText>
      </w:r>
      <w:r w:rsidR="006B3E53">
        <w:rPr>
          <w:rFonts w:asciiTheme="minorHAnsi" w:hAnsiTheme="minorHAnsi" w:cstheme="minorHAnsi"/>
          <w:lang w:val="en-AU"/>
        </w:rPr>
        <w:fldChar w:fldCharType="separate"/>
      </w:r>
      <w:r w:rsidR="00DA1913" w:rsidRPr="00DA1913">
        <w:rPr>
          <w:rFonts w:ascii="Calibri" w:hAnsi="Calibri" w:cs="Calibri"/>
        </w:rPr>
        <w:t>(NBSS; Kerr and Dickie, 2001)</w:t>
      </w:r>
      <w:r w:rsidR="006B3E53">
        <w:rPr>
          <w:rFonts w:asciiTheme="minorHAnsi" w:hAnsiTheme="minorHAnsi" w:cstheme="minorHAnsi"/>
          <w:lang w:val="en-AU"/>
        </w:rPr>
        <w:fldChar w:fldCharType="end"/>
      </w:r>
      <w:r w:rsidR="006B3E53" w:rsidRPr="00F15D89">
        <w:rPr>
          <w:rFonts w:asciiTheme="minorHAnsi" w:hAnsiTheme="minorHAnsi" w:cstheme="minorHAnsi"/>
          <w:lang w:val="en-AU"/>
        </w:rPr>
        <w:t xml:space="preserve">. Using a linear fit of normalized biomasses in logarithmically equal size bins, the structure of the zooplankton community is quantified, with a general overall slope of -1 observed in the open sea </w:t>
      </w:r>
      <w:r w:rsidR="006B3E53">
        <w:rPr>
          <w:rFonts w:asciiTheme="minorHAnsi" w:hAnsiTheme="minorHAnsi" w:cstheme="minorHAnsi"/>
          <w:lang w:val="en-AU"/>
        </w:rPr>
        <w:fldChar w:fldCharType="begin"/>
      </w:r>
      <w:r w:rsidR="006B3E53">
        <w:rPr>
          <w:rFonts w:asciiTheme="minorHAnsi" w:hAnsiTheme="minorHAnsi" w:cstheme="minorHAnsi"/>
          <w:lang w:val="en-AU"/>
        </w:rPr>
        <w:instrText xml:space="preserve"> ADDIN ZOTERO_ITEM CSL_CITATION {"citationID":"X5koLDgF","properties":{"formattedCitation":"(Sheldon {\\i{}et al.}, 1972; Baird {\\i{}et al.}, 2008)","plainCitation":"(Sheldon et al., 1972; Baird et al., 2008)","noteIndex":0},"citationItems":[{"id":1303,"uris":["http://zotero.org/users/local/U6DoygBa/items/G6BWXJX6"],"uri":["http://zotero.org/users/local/U6DoygBa/items/G6BWXJX6"],"itemData":{"id":1303,"type":"article-journal","abstract":"Frequency distributions of particle size between sizes of about 1 and 100 µ are given for both surface and deep water of the Atlantic and Pacific Oceans. The form of the size spectra varies predictably both geographically and with depth. A hypothesis is presented to show that, to a first approximation, roughly equal concentrations of material occur at all particle sizes within the range from 1 µ to about 108 µ, i.e. from bacteria to whales.","container-title":"Limnology and Oceanography","DOI":"10.4319/lo.1972.17.3.0327","ISSN":"1939-5590","issue":"3","language":"en","note":"_eprint: https://aslopubs.onlinelibrary.wiley.com/doi/pdf/10.4319/lo.1972.17.3.0327","page":"327-340","source":"Wiley Online Library","title":"The Size Distribution of Particles in the Ocean1","volume":"17","author":[{"family":"Sheldon","given":"R. W."},{"family":"Prakash","given":"A."},{"family":"Sutcliffe","given":"W. H."}],"issued":{"date-parts":[["1972"]]}}},{"id":344,"uris":["http://zotero.org/users/local/U6DoygBa/items/SW8H5LWR"],"uri":["http://zotero.org/users/local/U6DoygBa/items/SW8H5LWR"],"itemData":{"id":344,"type":"article-journal","abstract":"Physical,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B3E53">
        <w:rPr>
          <w:rFonts w:asciiTheme="minorHAnsi" w:hAnsiTheme="minorHAnsi" w:cstheme="minorHAnsi"/>
          <w:lang w:val="en-AU"/>
        </w:rPr>
        <w:fldChar w:fldCharType="separate"/>
      </w:r>
      <w:r w:rsidR="006B3E53" w:rsidRPr="00D41212">
        <w:rPr>
          <w:rFonts w:ascii="Calibri" w:hAnsi="Calibri" w:cs="Calibri"/>
        </w:rPr>
        <w:t xml:space="preserve">(Sheldon </w:t>
      </w:r>
      <w:r w:rsidR="006B3E53" w:rsidRPr="00D41212">
        <w:rPr>
          <w:rFonts w:ascii="Calibri" w:hAnsi="Calibri" w:cs="Calibri"/>
          <w:i/>
          <w:iCs/>
        </w:rPr>
        <w:t>et al.</w:t>
      </w:r>
      <w:r w:rsidR="006B3E53" w:rsidRPr="00D41212">
        <w:rPr>
          <w:rFonts w:ascii="Calibri" w:hAnsi="Calibri" w:cs="Calibri"/>
        </w:rPr>
        <w:t xml:space="preserve">, 1972; Baird </w:t>
      </w:r>
      <w:r w:rsidR="006B3E53" w:rsidRPr="00D41212">
        <w:rPr>
          <w:rFonts w:ascii="Calibri" w:hAnsi="Calibri" w:cs="Calibri"/>
          <w:i/>
          <w:iCs/>
        </w:rPr>
        <w:t>et al.</w:t>
      </w:r>
      <w:r w:rsidR="006B3E53" w:rsidRPr="00D41212">
        <w:rPr>
          <w:rFonts w:ascii="Calibri" w:hAnsi="Calibri" w:cs="Calibri"/>
        </w:rPr>
        <w:t>, 2008)</w:t>
      </w:r>
      <w:r w:rsidR="006B3E53">
        <w:rPr>
          <w:rFonts w:asciiTheme="minorHAnsi" w:hAnsiTheme="minorHAnsi" w:cstheme="minorHAnsi"/>
          <w:lang w:val="en-AU"/>
        </w:rPr>
        <w:fldChar w:fldCharType="end"/>
      </w:r>
      <w:r w:rsidR="006B3E53">
        <w:rPr>
          <w:rFonts w:asciiTheme="minorHAnsi" w:hAnsiTheme="minorHAnsi" w:cstheme="minorHAnsi"/>
          <w:lang w:val="en-AU"/>
        </w:rPr>
        <w:t>.</w:t>
      </w:r>
      <w:r w:rsidR="006B3E53" w:rsidRPr="00F15D89">
        <w:rPr>
          <w:rFonts w:asciiTheme="minorHAnsi" w:hAnsiTheme="minorHAnsi" w:cstheme="minorHAnsi"/>
          <w:lang w:val="en-AU"/>
        </w:rPr>
        <w:t xml:space="preserve"> A steeper slope with </w:t>
      </w:r>
      <w:r w:rsidR="006B3E53">
        <w:rPr>
          <w:rFonts w:asciiTheme="minorHAnsi" w:hAnsiTheme="minorHAnsi" w:cstheme="minorHAnsi"/>
          <w:lang w:val="en-AU"/>
        </w:rPr>
        <w:t xml:space="preserve">a </w:t>
      </w:r>
      <w:r w:rsidR="006B3E53" w:rsidRPr="00F15D89">
        <w:rPr>
          <w:rFonts w:asciiTheme="minorHAnsi" w:hAnsiTheme="minorHAnsi" w:cstheme="minorHAnsi"/>
          <w:lang w:val="en-AU"/>
        </w:rPr>
        <w:t xml:space="preserve">large </w:t>
      </w:r>
      <w:r w:rsidR="006B3E53">
        <w:rPr>
          <w:rFonts w:asciiTheme="minorHAnsi" w:hAnsiTheme="minorHAnsi" w:cstheme="minorHAnsi"/>
          <w:lang w:val="en-AU"/>
        </w:rPr>
        <w:t>fraction</w:t>
      </w:r>
      <w:r w:rsidR="006B3E53" w:rsidRPr="00F15D89">
        <w:rPr>
          <w:rFonts w:asciiTheme="minorHAnsi" w:hAnsiTheme="minorHAnsi" w:cstheme="minorHAnsi"/>
          <w:lang w:val="en-AU"/>
        </w:rPr>
        <w:t xml:space="preserve"> of small particles generally infers</w:t>
      </w:r>
      <w:r w:rsidR="00E86C04">
        <w:rPr>
          <w:rFonts w:asciiTheme="minorHAnsi" w:hAnsiTheme="minorHAnsi" w:cstheme="minorHAnsi"/>
          <w:lang w:val="en-AU"/>
        </w:rPr>
        <w:t xml:space="preserve"> and</w:t>
      </w:r>
      <w:r w:rsidR="006B3E53" w:rsidRPr="00F15D89">
        <w:rPr>
          <w:rFonts w:asciiTheme="minorHAnsi" w:hAnsiTheme="minorHAnsi" w:cstheme="minorHAnsi"/>
          <w:lang w:val="en-AU"/>
        </w:rPr>
        <w:t xml:space="preserve"> higher production</w:t>
      </w:r>
      <w:r w:rsidR="00E86C04">
        <w:rPr>
          <w:rFonts w:asciiTheme="minorHAnsi" w:hAnsiTheme="minorHAnsi" w:cstheme="minorHAnsi"/>
          <w:lang w:val="en-AU"/>
        </w:rPr>
        <w:t xml:space="preserve"> and predation</w:t>
      </w:r>
      <w:r w:rsidR="006B3E53" w:rsidRPr="00F15D89">
        <w:rPr>
          <w:rFonts w:asciiTheme="minorHAnsi" w:hAnsiTheme="minorHAnsi" w:cstheme="minorHAnsi"/>
          <w:lang w:val="en-AU"/>
        </w:rPr>
        <w:t xml:space="preserve"> while a shallow slope often represents lower predation and less ‘top-down’ pressure </w:t>
      </w:r>
      <w:r w:rsidR="006B3E53">
        <w:rPr>
          <w:rFonts w:asciiTheme="minorHAnsi" w:hAnsiTheme="minorHAnsi" w:cstheme="minorHAnsi"/>
          <w:lang w:val="en-AU"/>
        </w:rPr>
        <w:fldChar w:fldCharType="begin"/>
      </w:r>
      <w:r w:rsidR="006B3E53">
        <w:rPr>
          <w:rFonts w:asciiTheme="minorHAnsi" w:hAnsiTheme="minorHAnsi" w:cstheme="minorHAnsi"/>
          <w:lang w:val="en-AU"/>
        </w:rPr>
        <w:instrText xml:space="preserve"> ADDIN ZOTERO_ITEM CSL_CITATION {"citationID":"DNOw9Qtw","properties":{"formattedCitation":"(Moore and Suthers, 2006; Blanchard {\\i{}et al.}, 2017)","plainCitation":"(Moore and Suthers, 2006; Blanchard et al., 2017)","noteIndex":0},"citationItems":[{"id":793,"uris":["http://zotero.org/users/local/U6DoygBa/items/YLHUBGBV"],"uri":["http://zotero.org/users/local/U6DoygBa/items/YLHUBGBV"],"itemData":{"id":793,"type":"article-journal","abstract":"High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Oceans","DOI":"10.1029/2005jc002920","ISSN":"0148-0227","issue":"C5","title":"Evaluation and correction of subresolved particles by the optical plankton counter in three Australian estuaries with pristine to highly modified catchments","volume":"111","author":[{"family":"Moore","given":"Stephanie K."},{"family":"Suthers","given":"Iain M."}],"issued":{"date-parts":[["2006"]]}}},{"id":374,"uris":["http://zotero.org/users/local/U6DoygBa/items/3CDM8Z6E"],"uri":["http://zotero.org/users/local/U6DoygBa/items/3CDM8Z6E"],"itemData":{"id":374,"type":"article-journal","abstract":"Size-based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sidR="006B3E53">
        <w:rPr>
          <w:rFonts w:asciiTheme="minorHAnsi" w:hAnsiTheme="minorHAnsi" w:cstheme="minorHAnsi"/>
          <w:lang w:val="en-AU"/>
        </w:rPr>
        <w:fldChar w:fldCharType="separate"/>
      </w:r>
      <w:r w:rsidR="006B3E53" w:rsidRPr="009F767B">
        <w:rPr>
          <w:rFonts w:ascii="Calibri" w:hAnsi="Calibri" w:cs="Calibri"/>
        </w:rPr>
        <w:t xml:space="preserve">(Moore and Suthers, 2006; Blanchard </w:t>
      </w:r>
      <w:r w:rsidR="006B3E53" w:rsidRPr="009F767B">
        <w:rPr>
          <w:rFonts w:ascii="Calibri" w:hAnsi="Calibri" w:cs="Calibri"/>
          <w:i/>
          <w:iCs/>
        </w:rPr>
        <w:t>et al.</w:t>
      </w:r>
      <w:r w:rsidR="006B3E53" w:rsidRPr="009F767B">
        <w:rPr>
          <w:rFonts w:ascii="Calibri" w:hAnsi="Calibri" w:cs="Calibri"/>
        </w:rPr>
        <w:t>, 2017)</w:t>
      </w:r>
      <w:r w:rsidR="006B3E53">
        <w:rPr>
          <w:rFonts w:asciiTheme="minorHAnsi" w:hAnsiTheme="minorHAnsi" w:cstheme="minorHAnsi"/>
          <w:lang w:val="en-AU"/>
        </w:rPr>
        <w:fldChar w:fldCharType="end"/>
      </w:r>
      <w:r w:rsidR="006B3E53" w:rsidRPr="00F15D89">
        <w:rPr>
          <w:rFonts w:asciiTheme="minorHAnsi" w:hAnsiTheme="minorHAnsi" w:cstheme="minorHAnsi"/>
          <w:lang w:val="en-AU"/>
        </w:rPr>
        <w:t xml:space="preserve">. </w:t>
      </w:r>
      <w:r w:rsidR="00EB429B">
        <w:rPr>
          <w:rFonts w:asciiTheme="minorHAnsi" w:hAnsiTheme="minorHAnsi" w:cstheme="minorHAnsi"/>
          <w:lang w:val="en-AU"/>
        </w:rPr>
        <w:t>While wide</w:t>
      </w:r>
      <w:r w:rsidR="00C10581">
        <w:rPr>
          <w:rFonts w:asciiTheme="minorHAnsi" w:hAnsiTheme="minorHAnsi" w:cstheme="minorHAnsi"/>
          <w:lang w:val="en-AU"/>
        </w:rPr>
        <w:t>l</w:t>
      </w:r>
      <w:r w:rsidR="00EB429B">
        <w:rPr>
          <w:rFonts w:asciiTheme="minorHAnsi" w:hAnsiTheme="minorHAnsi" w:cstheme="minorHAnsi"/>
          <w:lang w:val="en-AU"/>
        </w:rPr>
        <w:t>y used,</w:t>
      </w:r>
      <w:r w:rsidR="00C10581">
        <w:rPr>
          <w:rFonts w:asciiTheme="minorHAnsi" w:hAnsiTheme="minorHAnsi" w:cstheme="minorHAnsi"/>
          <w:lang w:val="en-AU"/>
        </w:rPr>
        <w:t xml:space="preserve"> the</w:t>
      </w:r>
      <w:r w:rsidR="00EB429B">
        <w:rPr>
          <w:rFonts w:asciiTheme="minorHAnsi" w:hAnsiTheme="minorHAnsi" w:cstheme="minorHAnsi"/>
          <w:lang w:val="en-AU"/>
        </w:rPr>
        <w:t xml:space="preserve"> </w:t>
      </w:r>
      <w:r w:rsidR="008A152A">
        <w:rPr>
          <w:rFonts w:asciiTheme="minorHAnsi" w:hAnsiTheme="minorHAnsi" w:cstheme="minorHAnsi"/>
          <w:lang w:val="en-AU"/>
        </w:rPr>
        <w:t xml:space="preserve">linear fit for the NBSS is sometimes bias by size classes </w:t>
      </w:r>
      <w:r w:rsidR="00895E09">
        <w:rPr>
          <w:rFonts w:asciiTheme="minorHAnsi" w:hAnsiTheme="minorHAnsi" w:cstheme="minorHAnsi"/>
          <w:lang w:val="en-AU"/>
        </w:rPr>
        <w:t>containing no particles</w:t>
      </w:r>
      <w:r w:rsidR="008A152A">
        <w:rPr>
          <w:rFonts w:asciiTheme="minorHAnsi" w:hAnsiTheme="minorHAnsi" w:cstheme="minorHAnsi"/>
          <w:lang w:val="en-AU"/>
        </w:rPr>
        <w:t xml:space="preserve"> due to small sample sizes and it has been shown that the shape parameter </w:t>
      </w:r>
      <w:r w:rsidR="008A152A">
        <w:rPr>
          <w:rFonts w:asciiTheme="minorHAnsi" w:hAnsiTheme="minorHAnsi" w:cstheme="minorHAnsi"/>
          <w:i/>
          <w:iCs/>
          <w:lang w:val="en-AU"/>
        </w:rPr>
        <w:t>c</w:t>
      </w:r>
      <w:r w:rsidR="008A152A">
        <w:rPr>
          <w:rFonts w:asciiTheme="minorHAnsi" w:hAnsiTheme="minorHAnsi" w:cstheme="minorHAnsi"/>
          <w:lang w:val="en-AU"/>
        </w:rPr>
        <w:t xml:space="preserve"> of a Pareto distribution is highly correlated to the NBSS slope a</w:t>
      </w:r>
      <w:r w:rsidR="00E86C04">
        <w:rPr>
          <w:rFonts w:asciiTheme="minorHAnsi" w:hAnsiTheme="minorHAnsi" w:cstheme="minorHAnsi"/>
          <w:lang w:val="en-AU"/>
        </w:rPr>
        <w:t>nd</w:t>
      </w:r>
      <w:r w:rsidR="008A152A">
        <w:rPr>
          <w:rFonts w:asciiTheme="minorHAnsi" w:hAnsiTheme="minorHAnsi" w:cstheme="minorHAnsi"/>
          <w:lang w:val="en-AU"/>
        </w:rPr>
        <w:t xml:space="preserve"> </w:t>
      </w:r>
      <w:r w:rsidR="00E86C04">
        <w:rPr>
          <w:rFonts w:asciiTheme="minorHAnsi" w:hAnsiTheme="minorHAnsi" w:cstheme="minorHAnsi"/>
          <w:lang w:val="en-AU"/>
        </w:rPr>
        <w:t xml:space="preserve">provides a </w:t>
      </w:r>
      <w:r w:rsidR="008A152A">
        <w:rPr>
          <w:rFonts w:asciiTheme="minorHAnsi" w:hAnsiTheme="minorHAnsi" w:cstheme="minorHAnsi"/>
          <w:lang w:val="en-AU"/>
        </w:rPr>
        <w:t xml:space="preserve">more robust estimate of the NBSS slope </w:t>
      </w:r>
      <w:r w:rsidR="00895E09">
        <w:rPr>
          <w:rFonts w:asciiTheme="minorHAnsi" w:hAnsiTheme="minorHAnsi" w:cstheme="minorHAnsi"/>
          <w:lang w:val="en-AU"/>
        </w:rPr>
        <w:t xml:space="preserve">for </w:t>
      </w:r>
      <w:r w:rsidR="008A152A">
        <w:rPr>
          <w:rFonts w:asciiTheme="minorHAnsi" w:hAnsiTheme="minorHAnsi" w:cstheme="minorHAnsi"/>
          <w:lang w:val="en-AU"/>
        </w:rPr>
        <w:t>smaller samples</w:t>
      </w:r>
      <w:r w:rsidR="00895E09">
        <w:rPr>
          <w:rFonts w:asciiTheme="minorHAnsi" w:hAnsiTheme="minorHAnsi" w:cstheme="minorHAnsi"/>
          <w:lang w:val="en-AU"/>
        </w:rPr>
        <w:t xml:space="preserve"> </w:t>
      </w:r>
      <w:r w:rsidR="008A152A">
        <w:rPr>
          <w:rFonts w:asciiTheme="minorHAnsi" w:hAnsiTheme="minorHAnsi" w:cstheme="minorHAnsi"/>
          <w:lang w:val="en-AU"/>
        </w:rPr>
        <w:fldChar w:fldCharType="begin"/>
      </w:r>
      <w:r w:rsidR="008A152A">
        <w:rPr>
          <w:rFonts w:asciiTheme="minorHAnsi" w:hAnsiTheme="minorHAnsi" w:cstheme="minorHAnsi"/>
          <w:lang w:val="en-AU"/>
        </w:rPr>
        <w:instrText xml:space="preserve"> ADDIN ZOTERO_ITEM CSL_CITATION {"citationID":"RNhPyBjG","properties":{"formattedCitation":"(Vidondo {\\i{}et al.}, 1997; Suthers {\\i{}et al.}, 2006)","plainCitation":"(Vidondo et al., 1997; Suthers et al., 2006)","noteIndex":0},"citationItems":[{"id":1035,"uris":["http://zotero.org/users/local/U6DoygBa/items/F7I2X7WE"],"uri":["http://zotero.org/users/local/U6DoygBa/items/F7I2X7WE"],"itemData":{"id":1035,"type":"article-journal","abstract":"The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E."}],"issued":{"date-parts":[["2006"]]}}}],"schema":"https://github.com/citation-style-language/schema/raw/master/csl-citation.json"} </w:instrText>
      </w:r>
      <w:r w:rsidR="008A152A">
        <w:rPr>
          <w:rFonts w:asciiTheme="minorHAnsi" w:hAnsiTheme="minorHAnsi" w:cstheme="minorHAnsi"/>
          <w:lang w:val="en-AU"/>
        </w:rPr>
        <w:fldChar w:fldCharType="separate"/>
      </w:r>
      <w:r w:rsidR="008A152A" w:rsidRPr="00B15349">
        <w:rPr>
          <w:rFonts w:ascii="Calibri" w:hAnsi="Calibri" w:cs="Calibri"/>
        </w:rPr>
        <w:t xml:space="preserve">(Vidondo </w:t>
      </w:r>
      <w:r w:rsidR="008A152A" w:rsidRPr="00B15349">
        <w:rPr>
          <w:rFonts w:ascii="Calibri" w:hAnsi="Calibri" w:cs="Calibri"/>
          <w:i/>
          <w:iCs/>
        </w:rPr>
        <w:t>et al.</w:t>
      </w:r>
      <w:r w:rsidR="008A152A" w:rsidRPr="00B15349">
        <w:rPr>
          <w:rFonts w:ascii="Calibri" w:hAnsi="Calibri" w:cs="Calibri"/>
        </w:rPr>
        <w:t xml:space="preserve">, 1997; Suthers </w:t>
      </w:r>
      <w:r w:rsidR="008A152A" w:rsidRPr="00B15349">
        <w:rPr>
          <w:rFonts w:ascii="Calibri" w:hAnsi="Calibri" w:cs="Calibri"/>
          <w:i/>
          <w:iCs/>
        </w:rPr>
        <w:t>et al.</w:t>
      </w:r>
      <w:r w:rsidR="008A152A" w:rsidRPr="00B15349">
        <w:rPr>
          <w:rFonts w:ascii="Calibri" w:hAnsi="Calibri" w:cs="Calibri"/>
        </w:rPr>
        <w:t>, 2006)</w:t>
      </w:r>
      <w:r w:rsidR="008A152A">
        <w:rPr>
          <w:rFonts w:asciiTheme="minorHAnsi" w:hAnsiTheme="minorHAnsi" w:cstheme="minorHAnsi"/>
          <w:lang w:val="en-AU"/>
        </w:rPr>
        <w:fldChar w:fldCharType="end"/>
      </w:r>
      <w:r w:rsidR="00895E09">
        <w:rPr>
          <w:rFonts w:asciiTheme="minorHAnsi" w:hAnsiTheme="minorHAnsi" w:cstheme="minorHAnsi"/>
          <w:lang w:val="en-AU"/>
        </w:rPr>
        <w:t>.</w:t>
      </w:r>
    </w:p>
    <w:p w14:paraId="688DF01D" w14:textId="77777777" w:rsidR="00135B5A" w:rsidRDefault="007E36E7"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In the southeast Atlantic</w:t>
      </w:r>
      <w:r w:rsidR="00A17076">
        <w:rPr>
          <w:rFonts w:asciiTheme="minorHAnsi" w:hAnsiTheme="minorHAnsi" w:cstheme="minorHAnsi"/>
          <w:lang w:val="en-AU"/>
        </w:rPr>
        <w:t>,</w:t>
      </w:r>
      <w:r w:rsidRPr="00F15D89">
        <w:rPr>
          <w:rFonts w:asciiTheme="minorHAnsi" w:hAnsiTheme="minorHAnsi" w:cstheme="minorHAnsi"/>
          <w:lang w:val="en-AU"/>
        </w:rPr>
        <w:t xml:space="preserve"> </w:t>
      </w:r>
      <w:r w:rsidR="00436479" w:rsidRPr="00F15D89">
        <w:rPr>
          <w:rFonts w:asciiTheme="minorHAnsi" w:hAnsiTheme="minorHAnsi" w:cstheme="minorHAnsi"/>
          <w:lang w:val="en-AU"/>
        </w:rPr>
        <w:t xml:space="preserve">the zooplankton community on the continental shelf had higher biomass and a steeper NBSS slope compared to the offshore oceanic stations which were typically more vertically stratified </w:t>
      </w:r>
      <w:r w:rsidR="0097460E">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97460E">
        <w:rPr>
          <w:rFonts w:asciiTheme="minorHAnsi" w:hAnsiTheme="minorHAnsi" w:cstheme="minorHAnsi"/>
          <w:lang w:val="en-AU"/>
        </w:rPr>
        <w:fldChar w:fldCharType="separate"/>
      </w:r>
      <w:r w:rsidR="0097460E" w:rsidRPr="0097460E">
        <w:rPr>
          <w:rFonts w:ascii="Calibri" w:hAnsi="Calibri" w:cs="Calibri"/>
        </w:rPr>
        <w:t xml:space="preserve">(Marcolin </w:t>
      </w:r>
      <w:r w:rsidR="0097460E" w:rsidRPr="0097460E">
        <w:rPr>
          <w:rFonts w:ascii="Calibri" w:hAnsi="Calibri" w:cs="Calibri"/>
          <w:i/>
          <w:iCs/>
        </w:rPr>
        <w:t>et al.</w:t>
      </w:r>
      <w:r w:rsidR="0097460E" w:rsidRPr="0097460E">
        <w:rPr>
          <w:rFonts w:ascii="Calibri" w:hAnsi="Calibri" w:cs="Calibri"/>
        </w:rPr>
        <w:t>, 2013)</w:t>
      </w:r>
      <w:r w:rsidR="0097460E">
        <w:rPr>
          <w:rFonts w:asciiTheme="minorHAnsi" w:hAnsiTheme="minorHAnsi" w:cstheme="minorHAnsi"/>
          <w:lang w:val="en-AU"/>
        </w:rPr>
        <w:fldChar w:fldCharType="end"/>
      </w:r>
      <w:r w:rsidR="00436479" w:rsidRPr="00F15D89">
        <w:rPr>
          <w:rFonts w:asciiTheme="minorHAnsi" w:hAnsiTheme="minorHAnsi" w:cstheme="minorHAnsi"/>
          <w:lang w:val="en-AU"/>
        </w:rPr>
        <w:t>.</w:t>
      </w:r>
      <w:r w:rsidR="0012564A" w:rsidRPr="00F15D89">
        <w:rPr>
          <w:rFonts w:asciiTheme="minorHAnsi" w:hAnsiTheme="minorHAnsi" w:cstheme="minorHAnsi"/>
          <w:lang w:val="en-AU"/>
        </w:rPr>
        <w:t xml:space="preserve"> </w:t>
      </w:r>
      <w:r w:rsidR="006A27E3" w:rsidRPr="00F15D89">
        <w:rPr>
          <w:rFonts w:asciiTheme="minorHAnsi" w:hAnsiTheme="minorHAnsi" w:cstheme="minorHAnsi"/>
          <w:lang w:val="en-AU"/>
        </w:rPr>
        <w:t xml:space="preserve">This is </w:t>
      </w:r>
      <w:r w:rsidR="001E3923" w:rsidRPr="00F15D89">
        <w:rPr>
          <w:rFonts w:asciiTheme="minorHAnsi" w:hAnsiTheme="minorHAnsi" w:cstheme="minorHAnsi"/>
          <w:lang w:val="en-AU"/>
        </w:rPr>
        <w:t>similar to</w:t>
      </w:r>
      <w:r w:rsidR="00A17076">
        <w:rPr>
          <w:rFonts w:asciiTheme="minorHAnsi" w:hAnsiTheme="minorHAnsi" w:cstheme="minorHAnsi"/>
          <w:lang w:val="en-AU"/>
        </w:rPr>
        <w:t xml:space="preserve"> the</w:t>
      </w:r>
      <w:r w:rsidR="001E3923" w:rsidRPr="00F15D89">
        <w:rPr>
          <w:rFonts w:asciiTheme="minorHAnsi" w:hAnsiTheme="minorHAnsi" w:cstheme="minorHAnsi"/>
          <w:lang w:val="en-AU"/>
        </w:rPr>
        <w:t xml:space="preserve"> </w:t>
      </w:r>
      <w:r w:rsidR="006A27E3" w:rsidRPr="00F15D89">
        <w:rPr>
          <w:rFonts w:asciiTheme="minorHAnsi" w:hAnsiTheme="minorHAnsi" w:cstheme="minorHAnsi"/>
          <w:lang w:val="en-AU"/>
        </w:rPr>
        <w:t>northeast Atlantic</w:t>
      </w:r>
      <w:r w:rsidR="00AC0C00" w:rsidRPr="00F15D89">
        <w:rPr>
          <w:rFonts w:asciiTheme="minorHAnsi" w:hAnsiTheme="minorHAnsi" w:cstheme="minorHAnsi"/>
          <w:lang w:val="en-AU"/>
        </w:rPr>
        <w:t xml:space="preserve"> where</w:t>
      </w:r>
      <w:r w:rsidR="00EE3E2B" w:rsidRPr="00F15D89">
        <w:rPr>
          <w:rFonts w:asciiTheme="minorHAnsi" w:hAnsiTheme="minorHAnsi" w:cstheme="minorHAnsi"/>
          <w:lang w:val="en-AU"/>
        </w:rPr>
        <w:t xml:space="preserve"> high zooplankton biomasses and steeper NBSS</w:t>
      </w:r>
      <w:r w:rsidR="00243202">
        <w:rPr>
          <w:rFonts w:asciiTheme="minorHAnsi" w:hAnsiTheme="minorHAnsi" w:cstheme="minorHAnsi"/>
          <w:lang w:val="en-AU"/>
        </w:rPr>
        <w:t xml:space="preserve"> slopes</w:t>
      </w:r>
      <w:r w:rsidR="00EE3E2B" w:rsidRPr="00F15D89">
        <w:rPr>
          <w:rFonts w:asciiTheme="minorHAnsi" w:hAnsiTheme="minorHAnsi" w:cstheme="minorHAnsi"/>
          <w:lang w:val="en-AU"/>
        </w:rPr>
        <w:t xml:space="preserve"> were found in some but not all inshore regions </w:t>
      </w:r>
      <w:r w:rsidR="0097460E">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97460E">
        <w:rPr>
          <w:rFonts w:asciiTheme="minorHAnsi" w:hAnsiTheme="minorHAnsi" w:cstheme="minorHAnsi"/>
          <w:lang w:val="en-AU"/>
        </w:rPr>
        <w:fldChar w:fldCharType="separate"/>
      </w:r>
      <w:r w:rsidR="0097460E" w:rsidRPr="0097460E">
        <w:rPr>
          <w:rFonts w:ascii="Calibri" w:hAnsi="Calibri" w:cs="Calibri"/>
        </w:rPr>
        <w:t>(</w:t>
      </w:r>
      <w:proofErr w:type="spellStart"/>
      <w:r w:rsidR="0097460E" w:rsidRPr="0097460E">
        <w:rPr>
          <w:rFonts w:ascii="Calibri" w:hAnsi="Calibri" w:cs="Calibri"/>
        </w:rPr>
        <w:t>Sourisseau</w:t>
      </w:r>
      <w:proofErr w:type="spellEnd"/>
      <w:r w:rsidR="0097460E" w:rsidRPr="0097460E">
        <w:rPr>
          <w:rFonts w:ascii="Calibri" w:hAnsi="Calibri" w:cs="Calibri"/>
        </w:rPr>
        <w:t xml:space="preserve"> and Carlotti, 2006; Irigoien </w:t>
      </w:r>
      <w:r w:rsidR="0097460E" w:rsidRPr="0097460E">
        <w:rPr>
          <w:rFonts w:ascii="Calibri" w:hAnsi="Calibri" w:cs="Calibri"/>
          <w:i/>
          <w:iCs/>
        </w:rPr>
        <w:t>et al.</w:t>
      </w:r>
      <w:r w:rsidR="0097460E" w:rsidRPr="0097460E">
        <w:rPr>
          <w:rFonts w:ascii="Calibri" w:hAnsi="Calibri" w:cs="Calibri"/>
        </w:rPr>
        <w:t xml:space="preserve">, 2009; Vandromme </w:t>
      </w:r>
      <w:r w:rsidR="0097460E" w:rsidRPr="0097460E">
        <w:rPr>
          <w:rFonts w:ascii="Calibri" w:hAnsi="Calibri" w:cs="Calibri"/>
          <w:i/>
          <w:iCs/>
        </w:rPr>
        <w:t>et al.</w:t>
      </w:r>
      <w:r w:rsidR="0097460E" w:rsidRPr="0097460E">
        <w:rPr>
          <w:rFonts w:ascii="Calibri" w:hAnsi="Calibri" w:cs="Calibri"/>
        </w:rPr>
        <w:t>, 2014)</w:t>
      </w:r>
      <w:r w:rsidR="0097460E">
        <w:rPr>
          <w:rFonts w:asciiTheme="minorHAnsi" w:hAnsiTheme="minorHAnsi" w:cstheme="minorHAnsi"/>
          <w:lang w:val="en-AU"/>
        </w:rPr>
        <w:fldChar w:fldCharType="end"/>
      </w:r>
      <w:r w:rsidR="00EE3E2B" w:rsidRPr="00F15D89">
        <w:rPr>
          <w:rFonts w:asciiTheme="minorHAnsi" w:hAnsiTheme="minorHAnsi" w:cstheme="minorHAnsi"/>
          <w:lang w:val="en-AU"/>
        </w:rPr>
        <w:t>.</w:t>
      </w:r>
      <w:r w:rsidR="00C52A34" w:rsidRPr="00F15D89">
        <w:rPr>
          <w:rFonts w:asciiTheme="minorHAnsi" w:hAnsiTheme="minorHAnsi" w:cstheme="minorHAnsi"/>
          <w:lang w:val="en-AU"/>
        </w:rPr>
        <w:t xml:space="preserve"> </w:t>
      </w:r>
    </w:p>
    <w:p w14:paraId="17B46C17" w14:textId="5AF79EA4" w:rsidR="008F0F74" w:rsidRDefault="00640CC5" w:rsidP="00F34258">
      <w:pPr>
        <w:pStyle w:val="Text"/>
        <w:spacing w:line="360" w:lineRule="auto"/>
        <w:rPr>
          <w:rFonts w:asciiTheme="minorHAnsi" w:hAnsiTheme="minorHAnsi" w:cstheme="minorHAnsi"/>
          <w:lang w:val="en-AU"/>
        </w:rPr>
      </w:pPr>
      <w:r>
        <w:rPr>
          <w:rFonts w:asciiTheme="minorHAnsi" w:hAnsiTheme="minorHAnsi" w:cstheme="minorHAnsi"/>
          <w:lang w:val="en-AU"/>
        </w:rPr>
        <w:t xml:space="preserve">Smaller scale processes such as island wakes have also produce variations in zooplankton community structure as they create areas with potentially more retention and production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{"citationID":"y1dPuKOM","properties":{"formattedCitation":"(Rissik {\\i{}et al.}, 1997)","plainCitation":"(Rissik et al., 1997)","noteIndex":0},"citationItems":[{"id":1327,"uris":["http://zotero.org/users/local/U6DoygBa/items/B2RRKNLK"],"uri":["http://zotero.org/users/local/U6DoygBa/items/B2RRKNLK"],"itemData":{"id":1327,"type":"article-journal","abstract":"Abstract.  The effect of flow disturbance on the distribution and abundance of zooplanktonic particles was investigated around an isolated, steep-sided reef, in","container-title":"Journal of Plankton Research","DOI":"10.1093/plankt/19.9.1347","ISSN":"0142-7873","issue":"9","journalAbbreviation":"J Plankton Res","language":"en","note":"publisher: Oxford Academic","page":"1347-1368","source":"academic.oup.com","title":"Enhanced zooplankton abundance in the lee of an isolated reef in the south Coral Sea: the role of flow disturbance","title-short":"Enhanced zooplankton abundance in the lee of an isolated reef in the south Coral Sea","volume":"19","author":[{"family":"Rissik","given":"David"},{"family":"Suthers","given":"Iain M."},{"family":"Taggart","given":"Christopher T."}],"issued":{"date-parts":[["1997",9,1]]}}}],"schema":"https://github.com/citation-style-language/schema/raw/master/csl-citation.json"} </w:instrText>
      </w:r>
      <w:r>
        <w:rPr>
          <w:rFonts w:asciiTheme="minorHAnsi" w:hAnsiTheme="minorHAnsi" w:cstheme="minorHAnsi"/>
          <w:lang w:val="en-AU"/>
        </w:rPr>
        <w:fldChar w:fldCharType="separate"/>
      </w:r>
      <w:r w:rsidRPr="00640CC5">
        <w:rPr>
          <w:rFonts w:ascii="Calibri" w:hAnsi="Calibri" w:cs="Calibri"/>
        </w:rPr>
        <w:t xml:space="preserve">(Rissik </w:t>
      </w:r>
      <w:r w:rsidRPr="00640CC5">
        <w:rPr>
          <w:rFonts w:ascii="Calibri" w:hAnsi="Calibri" w:cs="Calibri"/>
          <w:i/>
          <w:iCs/>
        </w:rPr>
        <w:t>et al.</w:t>
      </w:r>
      <w:r w:rsidRPr="00640CC5">
        <w:rPr>
          <w:rFonts w:ascii="Calibri" w:hAnsi="Calibri" w:cs="Calibri"/>
        </w:rPr>
        <w:t>, 1997)</w:t>
      </w:r>
      <w:r>
        <w:rPr>
          <w:rFonts w:asciiTheme="minorHAnsi" w:hAnsiTheme="minorHAnsi" w:cstheme="minorHAnsi"/>
          <w:lang w:val="en-AU"/>
        </w:rPr>
        <w:fldChar w:fldCharType="end"/>
      </w:r>
      <w:r>
        <w:rPr>
          <w:rFonts w:asciiTheme="minorHAnsi" w:hAnsiTheme="minorHAnsi" w:cstheme="minorHAnsi"/>
          <w:lang w:val="en-AU"/>
        </w:rPr>
        <w:t xml:space="preserve">. </w:t>
      </w:r>
      <w:r w:rsidR="008F0F74">
        <w:rPr>
          <w:rFonts w:asciiTheme="minorHAnsi" w:hAnsiTheme="minorHAnsi" w:cstheme="minorHAnsi"/>
          <w:lang w:val="en-AU"/>
        </w:rPr>
        <w:t>In the</w:t>
      </w:r>
      <w:r w:rsidR="002B2D63">
        <w:rPr>
          <w:rFonts w:asciiTheme="minorHAnsi" w:hAnsiTheme="minorHAnsi" w:cstheme="minorHAnsi"/>
          <w:lang w:val="en-AU"/>
        </w:rPr>
        <w:t xml:space="preserve"> tropical</w:t>
      </w:r>
      <w:r w:rsidR="008F0F74">
        <w:rPr>
          <w:rFonts w:asciiTheme="minorHAnsi" w:hAnsiTheme="minorHAnsi" w:cstheme="minorHAnsi"/>
          <w:lang w:val="en-AU"/>
        </w:rPr>
        <w:t xml:space="preserve"> </w:t>
      </w:r>
      <w:r>
        <w:rPr>
          <w:rFonts w:asciiTheme="minorHAnsi" w:hAnsiTheme="minorHAnsi" w:cstheme="minorHAnsi"/>
          <w:lang w:val="en-AU"/>
        </w:rPr>
        <w:t xml:space="preserve">Coral Sea, it was shown that zooplankton communities have a </w:t>
      </w:r>
      <w:r w:rsidR="00C95B3A">
        <w:rPr>
          <w:rFonts w:asciiTheme="minorHAnsi" w:hAnsiTheme="minorHAnsi" w:cstheme="minorHAnsi"/>
          <w:lang w:val="en-AU"/>
        </w:rPr>
        <w:t xml:space="preserve">both higher abundances and a </w:t>
      </w:r>
      <w:r>
        <w:rPr>
          <w:rFonts w:asciiTheme="minorHAnsi" w:hAnsiTheme="minorHAnsi" w:cstheme="minorHAnsi"/>
          <w:lang w:val="en-AU"/>
        </w:rPr>
        <w:t xml:space="preserve">steeper NBSS slope in the wake of islands </w:t>
      </w:r>
      <w:r>
        <w:rPr>
          <w:rFonts w:asciiTheme="minorHAnsi" w:hAnsiTheme="minorHAnsi" w:cstheme="minorHAnsi"/>
          <w:lang w:val="en-AU"/>
        </w:rPr>
        <w:lastRenderedPageBreak/>
        <w:t xml:space="preserve">compared to in the free stream with the difference attributed to both increased production and predation by fish removing larger zooplankton </w:t>
      </w:r>
      <w:r w:rsidR="00B52BE5">
        <w:rPr>
          <w:rFonts w:asciiTheme="minorHAnsi" w:hAnsiTheme="minorHAnsi" w:cstheme="minorHAnsi"/>
          <w:lang w:val="en-AU"/>
        </w:rPr>
        <w:fldChar w:fldCharType="begin"/>
      </w:r>
      <w:r w:rsidR="00B52BE5">
        <w:rPr>
          <w:rFonts w:asciiTheme="minorHAnsi" w:hAnsiTheme="minorHAnsi" w:cstheme="minorHAnsi"/>
          <w:lang w:val="en-AU"/>
        </w:rPr>
        <w:instrText xml:space="preserve"> ADDIN ZOTERO_ITEM CSL_CITATION {"citationID":"fsSAobxD","properties":{"formattedCitation":"(Rissik {\\i{}et al.}, 1997; Suthers {\\i{}et al.}, 2006)","plainCitation":"(Rissik et al., 1997; Suthers et al., 2006)","noteIndex":0},"citationItems":[{"id":1327,"uris":["http://zotero.org/users/local/U6DoygBa/items/B2RRKNLK"],"uri":["http://zotero.org/users/local/U6DoygBa/items/B2RRKNLK"],"itemData":{"id":1327,"type":"article-journal","abstract":"Abstract.  The effect of flow disturbance on the distribution and abundance of zooplanktonic particles was investigated around an isolated, steep-sided reef, in","container-title":"Journal of Plankton Research","DOI":"10.1093/plankt/19.9.1347","ISSN":"0142-7873","issue":"9","journalAbbreviation":"J Plankton Res","language":"en","note":"publisher: Oxford Academic","page":"1347-1368","source":"academic.oup.com","title":"Enhanced zooplankton abundance in the lee of an isolated reef in the south Coral Sea: the role of flow disturbance","title-short":"Enhanced zooplankton abundance in the lee of an isolated reef in the south Coral Sea","volume":"19","author":[{"family":"Rissik","given":"David"},{"family":"Suthers","given":"Iain M."},{"family":"Taggart","given":"Christopher T."}],"issued":{"date-parts":[["1997",9,1]]}}},{"id":1002,"uris":["http://zotero.org/users/local/U6DoygBa/items/H9A3VAIF"],"uri":["http://zotero.org/users/local/U6DoygBa/items/H9A3VAIF"],"itemData":{"id":1002,"type":"article-journal","abstract":"ABSTRACT: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E."}],"issued":{"date-parts":[["2006"]]}}}],"schema":"https://github.com/citation-style-language/schema/raw/master/csl-citation.json"} </w:instrText>
      </w:r>
      <w:r w:rsidR="00B52BE5">
        <w:rPr>
          <w:rFonts w:asciiTheme="minorHAnsi" w:hAnsiTheme="minorHAnsi" w:cstheme="minorHAnsi"/>
          <w:lang w:val="en-AU"/>
        </w:rPr>
        <w:fldChar w:fldCharType="separate"/>
      </w:r>
      <w:r w:rsidR="00B52BE5" w:rsidRPr="00B52BE5">
        <w:rPr>
          <w:rFonts w:ascii="Calibri" w:hAnsi="Calibri" w:cs="Calibri"/>
        </w:rPr>
        <w:t xml:space="preserve">(Rissik </w:t>
      </w:r>
      <w:r w:rsidR="00B52BE5" w:rsidRPr="00B52BE5">
        <w:rPr>
          <w:rFonts w:ascii="Calibri" w:hAnsi="Calibri" w:cs="Calibri"/>
          <w:i/>
          <w:iCs/>
        </w:rPr>
        <w:t>et al.</w:t>
      </w:r>
      <w:r w:rsidR="00B52BE5" w:rsidRPr="00B52BE5">
        <w:rPr>
          <w:rFonts w:ascii="Calibri" w:hAnsi="Calibri" w:cs="Calibri"/>
        </w:rPr>
        <w:t xml:space="preserve">, 1997; Suthers </w:t>
      </w:r>
      <w:r w:rsidR="00B52BE5" w:rsidRPr="00B52BE5">
        <w:rPr>
          <w:rFonts w:ascii="Calibri" w:hAnsi="Calibri" w:cs="Calibri"/>
          <w:i/>
          <w:iCs/>
        </w:rPr>
        <w:t>et al.</w:t>
      </w:r>
      <w:r w:rsidR="00B52BE5" w:rsidRPr="00B52BE5">
        <w:rPr>
          <w:rFonts w:ascii="Calibri" w:hAnsi="Calibri" w:cs="Calibri"/>
        </w:rPr>
        <w:t>, 2006)</w:t>
      </w:r>
      <w:r w:rsidR="00B52BE5">
        <w:rPr>
          <w:rFonts w:asciiTheme="minorHAnsi" w:hAnsiTheme="minorHAnsi" w:cstheme="minorHAnsi"/>
          <w:lang w:val="en-AU"/>
        </w:rPr>
        <w:fldChar w:fldCharType="end"/>
      </w:r>
      <w:r>
        <w:rPr>
          <w:rFonts w:asciiTheme="minorHAnsi" w:hAnsiTheme="minorHAnsi" w:cstheme="minorHAnsi"/>
          <w:lang w:val="en-AU"/>
        </w:rPr>
        <w:t>.</w:t>
      </w:r>
    </w:p>
    <w:p w14:paraId="3DA74F1D" w14:textId="63FD0C1D" w:rsidR="008F0F74" w:rsidRPr="00F15D89" w:rsidRDefault="00212329" w:rsidP="00F34258">
      <w:pPr>
        <w:pStyle w:val="Text"/>
        <w:spacing w:line="360" w:lineRule="auto"/>
        <w:rPr>
          <w:rFonts w:asciiTheme="minorHAnsi" w:hAnsiTheme="minorHAnsi" w:cstheme="minorHAnsi"/>
          <w:lang w:val="en-AU"/>
        </w:rPr>
      </w:pPr>
      <w:r>
        <w:rPr>
          <w:rFonts w:asciiTheme="minorHAnsi" w:hAnsiTheme="minorHAnsi" w:cstheme="minorHAnsi"/>
          <w:lang w:val="en-AU"/>
        </w:rPr>
        <w:t xml:space="preserve">Despite the previous research on cross-shelf distributions of zooplankton and targeted studies on smaller scale effects such as island wakes, there remains little knowledge about </w:t>
      </w:r>
      <w:r w:rsidR="00C06610">
        <w:rPr>
          <w:rFonts w:asciiTheme="minorHAnsi" w:hAnsiTheme="minorHAnsi" w:cstheme="minorHAnsi"/>
          <w:lang w:val="en-AU"/>
        </w:rPr>
        <w:t>how</w:t>
      </w:r>
      <w:r>
        <w:rPr>
          <w:rFonts w:asciiTheme="minorHAnsi" w:hAnsiTheme="minorHAnsi" w:cstheme="minorHAnsi"/>
          <w:lang w:val="en-AU"/>
        </w:rPr>
        <w:t xml:space="preserve"> </w:t>
      </w:r>
      <w:r w:rsidR="00C06610">
        <w:rPr>
          <w:rFonts w:asciiTheme="minorHAnsi" w:hAnsiTheme="minorHAnsi" w:cstheme="minorHAnsi"/>
          <w:lang w:val="en-AU"/>
        </w:rPr>
        <w:t>WBCs</w:t>
      </w:r>
      <w:r>
        <w:rPr>
          <w:rFonts w:asciiTheme="minorHAnsi" w:hAnsiTheme="minorHAnsi" w:cstheme="minorHAnsi"/>
          <w:lang w:val="en-AU"/>
        </w:rPr>
        <w:t xml:space="preserve"> effect zooplankton communities on temperate continental shelfs, particularly in terms of the depth structure. This lack of knowledge is particularly prevalent in temperate eastern Australia where there has been no research into cross-shelf patterns of zooplankton</w:t>
      </w:r>
      <w:r w:rsidR="00317953">
        <w:rPr>
          <w:rFonts w:asciiTheme="minorHAnsi" w:hAnsiTheme="minorHAnsi" w:cstheme="minorHAnsi"/>
          <w:lang w:val="en-AU"/>
        </w:rPr>
        <w:t xml:space="preserve"> and terrestrial inputs are known to be small compared to potential nutrient inputs from upwelling</w:t>
      </w:r>
      <w:r>
        <w:rPr>
          <w:rFonts w:asciiTheme="minorHAnsi" w:hAnsiTheme="minorHAnsi" w:cstheme="minorHAnsi"/>
          <w:lang w:val="en-AU"/>
        </w:rPr>
        <w:t>.</w:t>
      </w:r>
    </w:p>
    <w:p w14:paraId="67B0E183" w14:textId="64DBCF8D" w:rsidR="000A5294" w:rsidRDefault="000A5294" w:rsidP="00C06610">
      <w:pPr>
        <w:pStyle w:val="Text"/>
        <w:spacing w:line="360" w:lineRule="auto"/>
        <w:rPr>
          <w:rFonts w:asciiTheme="minorHAnsi" w:hAnsiTheme="minorHAnsi" w:cstheme="minorHAnsi"/>
          <w:lang w:val="en-AU"/>
        </w:rPr>
      </w:pPr>
      <w:r>
        <w:rPr>
          <w:rFonts w:asciiTheme="minorHAnsi" w:hAnsiTheme="minorHAnsi" w:cstheme="minorHAnsi"/>
          <w:lang w:val="en-AU"/>
        </w:rPr>
        <w:t>We aim to</w:t>
      </w:r>
      <w:r w:rsidR="00C06610">
        <w:rPr>
          <w:rFonts w:asciiTheme="minorHAnsi" w:hAnsiTheme="minorHAnsi" w:cstheme="minorHAnsi"/>
          <w:lang w:val="en-AU"/>
        </w:rPr>
        <w:t xml:space="preserve"> d</w:t>
      </w:r>
      <w:r w:rsidR="00212329">
        <w:rPr>
          <w:rFonts w:asciiTheme="minorHAnsi" w:hAnsiTheme="minorHAnsi" w:cstheme="minorHAnsi"/>
          <w:lang w:val="en-AU"/>
        </w:rPr>
        <w:t>escribe cross-shelf and depth stratified patterns in the zooplankton community</w:t>
      </w:r>
      <w:r w:rsidR="00C06610">
        <w:rPr>
          <w:rFonts w:asciiTheme="minorHAnsi" w:hAnsiTheme="minorHAnsi" w:cstheme="minorHAnsi"/>
          <w:lang w:val="en-AU"/>
        </w:rPr>
        <w:t xml:space="preserve"> by using</w:t>
      </w:r>
      <w:r w:rsidR="00142E2E">
        <w:rPr>
          <w:rFonts w:asciiTheme="minorHAnsi" w:hAnsiTheme="minorHAnsi" w:cstheme="minorHAnsi"/>
          <w:lang w:val="en-AU"/>
        </w:rPr>
        <w:t xml:space="preserve"> a case study of</w:t>
      </w:r>
      <w:r w:rsidR="00C06610">
        <w:rPr>
          <w:rFonts w:asciiTheme="minorHAnsi" w:hAnsiTheme="minorHAnsi" w:cstheme="minorHAnsi"/>
          <w:lang w:val="en-AU"/>
        </w:rPr>
        <w:t xml:space="preserve"> </w:t>
      </w:r>
      <w:r w:rsidR="00317953">
        <w:rPr>
          <w:rFonts w:asciiTheme="minorHAnsi" w:hAnsiTheme="minorHAnsi" w:cstheme="minorHAnsi"/>
          <w:lang w:val="en-AU"/>
        </w:rPr>
        <w:t>four</w:t>
      </w:r>
      <w:r w:rsidR="00C06610">
        <w:rPr>
          <w:rFonts w:asciiTheme="minorHAnsi" w:hAnsiTheme="minorHAnsi" w:cstheme="minorHAnsi"/>
          <w:lang w:val="en-AU"/>
        </w:rPr>
        <w:t xml:space="preserve"> </w:t>
      </w:r>
      <w:r w:rsidR="00317953">
        <w:rPr>
          <w:rFonts w:asciiTheme="minorHAnsi" w:hAnsiTheme="minorHAnsi" w:cstheme="minorHAnsi"/>
          <w:lang w:val="en-AU"/>
        </w:rPr>
        <w:t xml:space="preserve">depth stratified, </w:t>
      </w:r>
      <w:r w:rsidR="00C06610">
        <w:rPr>
          <w:rFonts w:asciiTheme="minorHAnsi" w:hAnsiTheme="minorHAnsi" w:cstheme="minorHAnsi"/>
          <w:lang w:val="en-AU"/>
        </w:rPr>
        <w:t xml:space="preserve">cross-shelf transects of zooplankton </w:t>
      </w:r>
      <w:r w:rsidR="00212329">
        <w:rPr>
          <w:rFonts w:asciiTheme="minorHAnsi" w:hAnsiTheme="minorHAnsi" w:cstheme="minorHAnsi"/>
          <w:lang w:val="en-AU"/>
        </w:rPr>
        <w:t>on the eastern continental shelf of Australia</w:t>
      </w:r>
      <w:r w:rsidR="00C06610">
        <w:rPr>
          <w:rFonts w:asciiTheme="minorHAnsi" w:hAnsiTheme="minorHAnsi" w:cstheme="minorHAnsi"/>
          <w:lang w:val="en-AU"/>
        </w:rPr>
        <w:t xml:space="preserve"> to:</w:t>
      </w:r>
    </w:p>
    <w:p w14:paraId="1F63662D" w14:textId="1C6A3E6F" w:rsidR="00C06610" w:rsidRPr="00F15D89" w:rsidRDefault="00C06610" w:rsidP="00C06610">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 xml:space="preserve">Identify latitudinal differences in </w:t>
      </w:r>
      <w:r w:rsidR="00317953">
        <w:rPr>
          <w:rFonts w:asciiTheme="minorHAnsi" w:hAnsiTheme="minorHAnsi" w:cstheme="minorHAnsi"/>
          <w:lang w:val="en-AU"/>
        </w:rPr>
        <w:t>zooplankton distribution across a continental shelf in a WBC region, and</w:t>
      </w:r>
    </w:p>
    <w:p w14:paraId="73D1CFF5" w14:textId="1504701B" w:rsidR="00543728" w:rsidRPr="00F15D89" w:rsidRDefault="00212329" w:rsidP="00317953">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Identify potential drivers of the observed patterns in zooplankton biomass, size and productivity</w:t>
      </w:r>
      <w:r w:rsidR="00C06610">
        <w:rPr>
          <w:rFonts w:asciiTheme="minorHAnsi" w:hAnsiTheme="minorHAnsi" w:cstheme="minorHAnsi"/>
          <w:lang w:val="en-AU"/>
        </w:rPr>
        <w:t xml:space="preserve"> and propose a general concept of zooplankton distribution on a WBC influenced continental shelf.</w:t>
      </w:r>
    </w:p>
    <w:p w14:paraId="5A0BBAA9" w14:textId="5B12EF96" w:rsidR="00FE1956" w:rsidRPr="00F15D89" w:rsidRDefault="00FE1956"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7A8760A4" w14:textId="72BE70BE" w:rsidR="002F3B11" w:rsidRPr="00F15D89" w:rsidRDefault="002F723E"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 xml:space="preserve">2. </w:t>
      </w:r>
      <w:r w:rsidR="002F3B11" w:rsidRPr="00F15D89">
        <w:rPr>
          <w:rFonts w:asciiTheme="minorHAnsi" w:hAnsiTheme="minorHAnsi" w:cstheme="minorHAnsi"/>
          <w:lang w:val="en-AU"/>
        </w:rPr>
        <w:t>Materials and Methods</w:t>
      </w:r>
    </w:p>
    <w:p w14:paraId="38ED727A" w14:textId="2A4026DD" w:rsidR="00C06610" w:rsidRPr="00C07196" w:rsidRDefault="00C06610" w:rsidP="00C0661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 xml:space="preserve">2.1 </w:t>
      </w:r>
      <w:commentRangeStart w:id="4"/>
      <w:r>
        <w:rPr>
          <w:rFonts w:asciiTheme="minorHAnsi" w:hAnsiTheme="minorHAnsi" w:cstheme="minorHAnsi"/>
          <w:b w:val="0"/>
          <w:bCs w:val="0"/>
          <w:i/>
          <w:iCs/>
          <w:lang w:val="en-AU"/>
        </w:rPr>
        <w:t>East Australian Current</w:t>
      </w:r>
      <w:commentRangeEnd w:id="4"/>
      <w:r w:rsidR="00CF05B6">
        <w:rPr>
          <w:rStyle w:val="CommentReference"/>
          <w:rFonts w:eastAsia="Calibri"/>
          <w:b w:val="0"/>
          <w:bCs w:val="0"/>
          <w:kern w:val="0"/>
        </w:rPr>
        <w:commentReference w:id="4"/>
      </w:r>
    </w:p>
    <w:p w14:paraId="121B96EC" w14:textId="0D3380F4" w:rsidR="00C06610" w:rsidRPr="000E48B4" w:rsidRDefault="00C06610" w:rsidP="000E48B4">
      <w:pPr>
        <w:spacing w:line="360" w:lineRule="auto"/>
        <w:rPr>
          <w:rFonts w:asciiTheme="minorHAnsi" w:hAnsiTheme="minorHAnsi" w:cstheme="minorHAnsi"/>
          <w:b/>
          <w:bCs/>
          <w:i/>
          <w:iCs/>
          <w:lang w:val="en-AU"/>
        </w:rPr>
      </w:pPr>
      <w:r w:rsidRPr="000E48B4">
        <w:rPr>
          <w:rFonts w:asciiTheme="minorHAnsi" w:hAnsiTheme="minorHAnsi" w:cstheme="minorHAnsi"/>
          <w:lang w:val="en-AU"/>
        </w:rPr>
        <w:t>Flowing poleward from the Coral Sea, the East Australian Current (EAC) is a baroclinic jet which forms between 10 and 20 °S when the South Equatorial Current diverges against the Australian coast. The southward flowing component, the EAC, flows at approximately 0.5 – 1 m s</w:t>
      </w:r>
      <w:r w:rsidRPr="000E48B4">
        <w:rPr>
          <w:rFonts w:asciiTheme="minorHAnsi" w:hAnsiTheme="minorHAnsi" w:cstheme="minorHAnsi"/>
          <w:vertAlign w:val="superscript"/>
          <w:lang w:val="en-AU"/>
        </w:rPr>
        <w:t>-1</w:t>
      </w:r>
      <w:r w:rsidRPr="000E48B4">
        <w:rPr>
          <w:rFonts w:asciiTheme="minorHAnsi" w:hAnsiTheme="minorHAnsi" w:cstheme="minorHAnsi"/>
          <w:lang w:val="en-AU"/>
        </w:rPr>
        <w:t xml:space="preserve"> along the continental shelf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Pr="000E48B4">
        <w:rPr>
          <w:rFonts w:ascii="Cambria Math" w:hAnsi="Cambria Math" w:cs="Cambria Math"/>
          <w:lang w:val="en-AU"/>
        </w:rPr>
        <w:instrText>∼</w:instrText>
      </w:r>
      <w:r w:rsidRPr="000E48B4">
        <w:rPr>
          <w:rFonts w:asciiTheme="minorHAnsi" w:hAnsiTheme="minorHAnsi" w:cstheme="minorHAnsi"/>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Pr="000E48B4">
        <w:rPr>
          <w:rFonts w:ascii="Cambria Math" w:hAnsi="Cambria Math" w:cs="Cambria Math"/>
          <w:lang w:val="en-AU"/>
        </w:rPr>
        <w:instrText>∼</w:instrText>
      </w:r>
      <w:r w:rsidRPr="000E48B4">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(Archer </w:t>
      </w:r>
      <w:r w:rsidRPr="000E48B4">
        <w:rPr>
          <w:rFonts w:asciiTheme="minorHAnsi" w:hAnsiTheme="minorHAnsi" w:cstheme="minorHAnsi"/>
          <w:i/>
          <w:iCs/>
        </w:rPr>
        <w:t>et al.</w:t>
      </w:r>
      <w:r w:rsidRPr="000E48B4">
        <w:rPr>
          <w:rFonts w:asciiTheme="minorHAnsi" w:hAnsiTheme="minorHAnsi" w:cstheme="minorHAnsi"/>
        </w:rPr>
        <w:t>, 2017)</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until the majority of the EAC separates from the coast at approximately 30 – 32 °S and continues to flow eastward as the EAC eastern extension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(Cetina-Heredia </w:t>
      </w:r>
      <w:r w:rsidRPr="000E48B4">
        <w:rPr>
          <w:rFonts w:asciiTheme="minorHAnsi" w:hAnsiTheme="minorHAnsi" w:cstheme="minorHAnsi"/>
          <w:i/>
          <w:iCs/>
        </w:rPr>
        <w:t>et al.</w:t>
      </w:r>
      <w:r w:rsidRPr="000E48B4">
        <w:rPr>
          <w:rFonts w:asciiTheme="minorHAnsi" w:hAnsiTheme="minorHAnsi" w:cstheme="minorHAnsi"/>
        </w:rPr>
        <w:t xml:space="preserve">, 2014; Oke </w:t>
      </w:r>
      <w:r w:rsidRPr="000E48B4">
        <w:rPr>
          <w:rFonts w:asciiTheme="minorHAnsi" w:hAnsiTheme="minorHAnsi" w:cstheme="minorHAnsi"/>
          <w:i/>
          <w:iCs/>
        </w:rPr>
        <w:t>et al.</w:t>
      </w:r>
      <w:r w:rsidRPr="000E48B4">
        <w:rPr>
          <w:rFonts w:asciiTheme="minorHAnsi" w:hAnsiTheme="minorHAnsi" w:cstheme="minorHAnsi"/>
        </w:rPr>
        <w:t>, 2019)</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The remaining portion of the EAC continues to flow south along the coast as part of the EAC southern extension generating a large eddy field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(Everett </w:t>
      </w:r>
      <w:r w:rsidRPr="000E48B4">
        <w:rPr>
          <w:rFonts w:asciiTheme="minorHAnsi" w:hAnsiTheme="minorHAnsi" w:cstheme="minorHAnsi"/>
          <w:i/>
          <w:iCs/>
        </w:rPr>
        <w:t>et al.</w:t>
      </w:r>
      <w:r w:rsidRPr="000E48B4">
        <w:rPr>
          <w:rFonts w:asciiTheme="minorHAnsi" w:hAnsiTheme="minorHAnsi" w:cstheme="minorHAnsi"/>
        </w:rPr>
        <w:t>, 2012)</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Along the continental shelf, particularly where the continental shelf narrows, the EAC has significant impact on shelf circulation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(Schaeffer and Roughan, 2015)</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(Schaeffer </w:t>
      </w:r>
      <w:r w:rsidRPr="000E48B4">
        <w:rPr>
          <w:rFonts w:asciiTheme="minorHAnsi" w:hAnsiTheme="minorHAnsi" w:cstheme="minorHAnsi"/>
          <w:i/>
          <w:iCs/>
        </w:rPr>
        <w:t>et al.</w:t>
      </w:r>
      <w:r w:rsidRPr="000E48B4">
        <w:rPr>
          <w:rFonts w:asciiTheme="minorHAnsi" w:hAnsiTheme="minorHAnsi" w:cstheme="minorHAnsi"/>
        </w:rPr>
        <w:t>, 2014)</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These intrusion events have been shown to bring nutrient rich water into the euphotic zone, increasing nitrate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Pr="000E48B4">
        <w:rPr>
          <w:rFonts w:ascii="Cambria Math" w:hAnsi="Cambria Math" w:cs="Cambria Math"/>
          <w:lang w:val="en-AU"/>
        </w:rPr>
        <w:instrText>∼</w:instrText>
      </w:r>
      <w:r w:rsidRPr="000E48B4">
        <w:rPr>
          <w:rFonts w:asciiTheme="minorHAnsi" w:hAnsiTheme="minorHAnsi" w:cstheme="minorHAnsi"/>
          <w:lang w:val="en-AU"/>
        </w:rPr>
        <w:instrText xml:space="preserve">32°S)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(Rossi </w:t>
      </w:r>
      <w:r w:rsidRPr="000E48B4">
        <w:rPr>
          <w:rFonts w:asciiTheme="minorHAnsi" w:hAnsiTheme="minorHAnsi" w:cstheme="minorHAnsi"/>
          <w:i/>
          <w:iCs/>
        </w:rPr>
        <w:t>et al.</w:t>
      </w:r>
      <w:r w:rsidRPr="000E48B4">
        <w:rPr>
          <w:rFonts w:asciiTheme="minorHAnsi" w:hAnsiTheme="minorHAnsi" w:cstheme="minorHAnsi"/>
        </w:rPr>
        <w:t>, 2014)</w:t>
      </w:r>
      <w:r w:rsidRPr="000E48B4">
        <w:rPr>
          <w:rFonts w:asciiTheme="minorHAnsi" w:eastAsia="Times New Roman" w:hAnsiTheme="minorHAnsi" w:cstheme="minorHAnsi"/>
          <w:szCs w:val="24"/>
          <w:lang w:val="en-AU"/>
        </w:rPr>
        <w:fldChar w:fldCharType="end"/>
      </w:r>
      <w:r w:rsidRPr="000E48B4">
        <w:rPr>
          <w:rStyle w:val="CommentReference"/>
          <w:rFonts w:asciiTheme="minorHAnsi" w:hAnsiTheme="minorHAnsi" w:cstheme="minorHAnsi"/>
        </w:rPr>
        <w:t xml:space="preserve"> </w:t>
      </w:r>
      <w:r w:rsidRPr="000E48B4">
        <w:rPr>
          <w:rFonts w:asciiTheme="minorHAnsi" w:hAnsiTheme="minorHAnsi" w:cstheme="minorHAnsi"/>
          <w:lang w:val="en-AU"/>
        </w:rPr>
        <w:t xml:space="preserve">and chlorophyll </w:t>
      </w:r>
      <w:r w:rsidRPr="000E48B4">
        <w:rPr>
          <w:rFonts w:asciiTheme="minorHAnsi" w:hAnsiTheme="minorHAnsi" w:cstheme="minorHAnsi"/>
          <w:i/>
          <w:iCs/>
          <w:lang w:val="en-AU"/>
        </w:rPr>
        <w:t>a</w:t>
      </w:r>
      <w:r w:rsidRPr="000E48B4">
        <w:rPr>
          <w:rFonts w:asciiTheme="minorHAnsi" w:hAnsiTheme="minorHAnsi" w:cstheme="minorHAnsi"/>
          <w:lang w:val="en-AU"/>
        </w:rPr>
        <w:t xml:space="preserve"> concentration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(Everett </w:t>
      </w:r>
      <w:r w:rsidRPr="000E48B4">
        <w:rPr>
          <w:rFonts w:asciiTheme="minorHAnsi" w:hAnsiTheme="minorHAnsi" w:cstheme="minorHAnsi"/>
          <w:i/>
          <w:iCs/>
        </w:rPr>
        <w:t>et al.</w:t>
      </w:r>
      <w:r w:rsidRPr="000E48B4">
        <w:rPr>
          <w:rFonts w:asciiTheme="minorHAnsi" w:hAnsiTheme="minorHAnsi" w:cstheme="minorHAnsi"/>
        </w:rPr>
        <w:t>, 2014)</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and controlling vertical phytoplankton abundance, composition and distribution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conditions","volume":"75","author":[{"family":"Armbrecht","given":"Linda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(Armbrecht </w:t>
      </w:r>
      <w:r w:rsidRPr="000E48B4">
        <w:rPr>
          <w:rFonts w:asciiTheme="minorHAnsi" w:hAnsiTheme="minorHAnsi" w:cstheme="minorHAnsi"/>
          <w:i/>
          <w:iCs/>
        </w:rPr>
        <w:t>et al.</w:t>
      </w:r>
      <w:r w:rsidRPr="000E48B4">
        <w:rPr>
          <w:rFonts w:asciiTheme="minorHAnsi" w:hAnsiTheme="minorHAnsi" w:cstheme="minorHAnsi"/>
        </w:rPr>
        <w:t>, 2014, 2015)</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w:t>
      </w:r>
    </w:p>
    <w:p w14:paraId="2C8731A5" w14:textId="4AC8BD86"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C06610">
        <w:rPr>
          <w:rFonts w:asciiTheme="minorHAnsi" w:hAnsiTheme="minorHAnsi" w:cstheme="minorHAnsi"/>
          <w:b w:val="0"/>
          <w:bCs w:val="0"/>
          <w:i/>
          <w:iCs/>
          <w:lang w:val="en-AU"/>
        </w:rPr>
        <w:t>2</w:t>
      </w:r>
      <w:r w:rsidRPr="00C07196">
        <w:rPr>
          <w:rFonts w:asciiTheme="minorHAnsi" w:hAnsiTheme="minorHAnsi" w:cstheme="minorHAnsi"/>
          <w:b w:val="0"/>
          <w:bCs w:val="0"/>
          <w:i/>
          <w:iCs/>
          <w:lang w:val="en-AU"/>
        </w:rPr>
        <w:t xml:space="preserve"> Voyage details</w:t>
      </w:r>
    </w:p>
    <w:p w14:paraId="5B89FBA0" w14:textId="483752E2" w:rsidR="002C1E5F" w:rsidRPr="00F15D89" w:rsidRDefault="00A06397" w:rsidP="002C1E5F">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 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 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 °S where it separated from the mainland and continued flowing to the east. This separation resulted in the formation of a large anti-cyclonic warm-core eddy forming off the coast at approximately 33 °S, 155 °E (Figure 1). </w:t>
      </w:r>
    </w:p>
    <w:p w14:paraId="2994BD89" w14:textId="4DC66309"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C06610">
        <w:rPr>
          <w:rFonts w:asciiTheme="minorHAnsi" w:hAnsiTheme="minorHAnsi" w:cstheme="minorHAnsi"/>
          <w:b w:val="0"/>
          <w:bCs w:val="0"/>
          <w:i/>
          <w:iCs/>
          <w:lang w:val="en-AU"/>
        </w:rPr>
        <w:t>3</w:t>
      </w:r>
      <w:r w:rsidRPr="00C07196">
        <w:rPr>
          <w:rFonts w:asciiTheme="minorHAnsi" w:hAnsiTheme="minorHAnsi" w:cstheme="minorHAnsi"/>
          <w:b w:val="0"/>
          <w:bCs w:val="0"/>
          <w:i/>
          <w:iCs/>
          <w:lang w:val="en-AU"/>
        </w:rPr>
        <w:t xml:space="preserve"> Sampling</w:t>
      </w:r>
    </w:p>
    <w:p w14:paraId="61CCE7D0" w14:textId="66AECC71" w:rsidR="007A3AC3" w:rsidRPr="00F15D89" w:rsidRDefault="00BA00E3" w:rsidP="00F3425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north NSW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 xml:space="preserve">a towed device called the Bunyip </w:t>
      </w:r>
      <w:r w:rsidR="00C770B8" w:rsidRPr="00F15D89">
        <w:rPr>
          <w:rFonts w:asciiTheme="minorHAnsi" w:hAnsiTheme="minorHAnsi" w:cstheme="minorHAnsi"/>
          <w:b w:val="0"/>
          <w:bCs w:val="0"/>
          <w:lang w:val="en-AU"/>
        </w:rPr>
        <w:lastRenderedPageBreak/>
        <w:t>(a highly 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Bunyip </w:t>
      </w:r>
      <w:r w:rsidR="00D66FD9" w:rsidRPr="00F15D89">
        <w:rPr>
          <w:rFonts w:asciiTheme="minorHAnsi" w:hAnsiTheme="minorHAnsi" w:cstheme="minorHAnsi"/>
          <w:b w:val="0"/>
          <w:bCs w:val="0"/>
          <w:lang w:val="en-AU"/>
        </w:rPr>
        <w:t>was towed from inshore to offshore and</w:t>
      </w:r>
      <w:r w:rsidR="005F0C51">
        <w:rPr>
          <w:rFonts w:asciiTheme="minorHAnsi" w:hAnsiTheme="minorHAnsi" w:cstheme="minorHAnsi"/>
          <w:b w:val="0"/>
          <w:bCs w:val="0"/>
          <w:lang w:val="en-AU"/>
        </w:rPr>
        <w:t xml:space="preserve"> undulated </w:t>
      </w:r>
      <w:r w:rsidR="00C770B8" w:rsidRPr="00F15D89">
        <w:rPr>
          <w:rFonts w:asciiTheme="minorHAnsi" w:hAnsiTheme="minorHAnsi" w:cstheme="minorHAnsi"/>
          <w:b w:val="0"/>
          <w:bCs w:val="0"/>
          <w:lang w:val="en-AU"/>
        </w:rPr>
        <w:t xml:space="preserve">between </w:t>
      </w:r>
      <w:r w:rsidR="008C1687" w:rsidRPr="00F15D89">
        <w:rPr>
          <w:rFonts w:asciiTheme="minorHAnsi" w:hAnsiTheme="minorHAnsi" w:cstheme="minorHAnsi"/>
          <w:b w:val="0"/>
          <w:bCs w:val="0"/>
          <w:lang w:val="en-AU"/>
        </w:rPr>
        <w:t>10</w:t>
      </w:r>
      <w:r w:rsidR="00C770B8" w:rsidRPr="00F15D89">
        <w:rPr>
          <w:rFonts w:asciiTheme="minorHAnsi" w:hAnsiTheme="minorHAnsi" w:cstheme="minorHAnsi"/>
          <w:b w:val="0"/>
          <w:bCs w:val="0"/>
          <w:lang w:val="en-AU"/>
        </w:rPr>
        <w:t xml:space="preserve"> and 120 m</w:t>
      </w:r>
      <w:r w:rsidR="00A06397" w:rsidRPr="00F15D89">
        <w:rPr>
          <w:rFonts w:asciiTheme="minorHAnsi" w:hAnsiTheme="minorHAnsi" w:cstheme="minorHAnsi"/>
          <w:b w:val="0"/>
          <w:bCs w:val="0"/>
          <w:lang w:val="en-AU"/>
        </w:rPr>
        <w:t xml:space="preserve"> depth</w:t>
      </w:r>
      <w:r w:rsidR="005F0C51">
        <w:rPr>
          <w:rFonts w:asciiTheme="minorHAnsi" w:hAnsiTheme="minorHAnsi" w:cstheme="minorHAnsi"/>
          <w:b w:val="0"/>
          <w:bCs w:val="0"/>
          <w:lang w:val="en-AU"/>
        </w:rPr>
        <w:t xml:space="preserve">. </w:t>
      </w:r>
      <w:commentRangeStart w:id="5"/>
      <w:commentRangeStart w:id="6"/>
      <w:r w:rsidR="005F0C51">
        <w:rPr>
          <w:rFonts w:asciiTheme="minorHAnsi" w:hAnsiTheme="minorHAnsi" w:cstheme="minorHAnsi"/>
          <w:b w:val="0"/>
          <w:bCs w:val="0"/>
          <w:lang w:val="en-AU"/>
        </w:rPr>
        <w:t>Mounted on the Bunyip</w:t>
      </w:r>
      <w:r w:rsidR="00C770B8" w:rsidRPr="00F15D89">
        <w:rPr>
          <w:rFonts w:asciiTheme="minorHAnsi" w:hAnsiTheme="minorHAnsi" w:cstheme="minorHAnsi"/>
          <w:b w:val="0"/>
          <w:bCs w:val="0"/>
          <w:lang w:val="en-AU"/>
        </w:rPr>
        <w:t xml:space="preserve"> </w:t>
      </w:r>
      <w:r w:rsidR="005F0C51">
        <w:rPr>
          <w:rFonts w:asciiTheme="minorHAnsi" w:hAnsiTheme="minorHAnsi" w:cstheme="minorHAnsi"/>
          <w:b w:val="0"/>
          <w:bCs w:val="0"/>
          <w:lang w:val="en-AU"/>
        </w:rPr>
        <w:t>was a XXCTDXX 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 measure temperature, salinity and</w:t>
      </w:r>
      <w:r w:rsidR="00C770B8" w:rsidRPr="00F15D89">
        <w:rPr>
          <w:rFonts w:asciiTheme="minorHAnsi" w:hAnsiTheme="minorHAnsi" w:cstheme="minorHAnsi"/>
          <w:b w:val="0"/>
          <w:bCs w:val="0"/>
          <w:lang w:val="en-AU"/>
        </w:rPr>
        <w:t xml:space="preserve"> the size distribution of particulate matter.</w:t>
      </w:r>
      <w:r w:rsidR="00FE1956" w:rsidRPr="00F15D89">
        <w:rPr>
          <w:rFonts w:asciiTheme="minorHAnsi" w:hAnsiTheme="minorHAnsi" w:cstheme="minorHAnsi"/>
          <w:b w:val="0"/>
          <w:bCs w:val="0"/>
          <w:lang w:val="en-AU"/>
        </w:rPr>
        <w:t xml:space="preserve"> The ship was also </w:t>
      </w:r>
      <w:r w:rsidR="0049331C" w:rsidRPr="00F15D89">
        <w:rPr>
          <w:rFonts w:asciiTheme="minorHAnsi" w:hAnsiTheme="minorHAnsi" w:cstheme="minorHAnsi"/>
          <w:b w:val="0"/>
          <w:bCs w:val="0"/>
          <w:lang w:val="en-AU"/>
        </w:rPr>
        <w:t>equipped</w:t>
      </w:r>
      <w:r w:rsidR="00FE1956" w:rsidRPr="00F15D89">
        <w:rPr>
          <w:rFonts w:asciiTheme="minorHAnsi" w:hAnsiTheme="minorHAnsi" w:cstheme="minorHAnsi"/>
          <w:b w:val="0"/>
          <w:bCs w:val="0"/>
          <w:lang w:val="en-AU"/>
        </w:rPr>
        <w:t xml:space="preserve"> with an </w:t>
      </w:r>
      <w:r w:rsidR="00467F45">
        <w:rPr>
          <w:rFonts w:asciiTheme="minorHAnsi" w:hAnsiTheme="minorHAnsi" w:cstheme="minorHAnsi"/>
          <w:b w:val="0"/>
          <w:bCs w:val="0"/>
          <w:lang w:val="en-AU"/>
        </w:rPr>
        <w:t xml:space="preserve">R. D. Instruments VM-150 </w:t>
      </w:r>
      <w:r w:rsidR="00FE1956" w:rsidRPr="00F15D89">
        <w:rPr>
          <w:rFonts w:asciiTheme="minorHAnsi" w:hAnsiTheme="minorHAnsi" w:cstheme="minorHAnsi"/>
          <w:b w:val="0"/>
          <w:bCs w:val="0"/>
          <w:lang w:val="en-AU"/>
        </w:rPr>
        <w:t>ADCP</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which 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 velocity of water beneath the vessel</w:t>
      </w:r>
      <w:r w:rsidR="00B05638">
        <w:rPr>
          <w:rFonts w:asciiTheme="minorHAnsi" w:hAnsiTheme="minorHAnsi" w:cstheme="minorHAnsi"/>
          <w:b w:val="0"/>
          <w:bCs w:val="0"/>
          <w:lang w:val="en-AU"/>
        </w:rPr>
        <w:t>.</w:t>
      </w:r>
      <w:commentRangeEnd w:id="5"/>
      <w:r w:rsidR="00B86BC0">
        <w:rPr>
          <w:rStyle w:val="CommentReference"/>
          <w:rFonts w:eastAsia="Calibri"/>
          <w:b w:val="0"/>
          <w:bCs w:val="0"/>
          <w:kern w:val="0"/>
        </w:rPr>
        <w:commentReference w:id="5"/>
      </w:r>
      <w:commentRangeEnd w:id="6"/>
      <w:r w:rsidR="00822419">
        <w:rPr>
          <w:rStyle w:val="CommentReference"/>
          <w:rFonts w:eastAsia="Calibri"/>
          <w:b w:val="0"/>
          <w:bCs w:val="0"/>
          <w:kern w:val="0"/>
        </w:rPr>
        <w:commentReference w:id="6"/>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 xml:space="preserve">The shelf sampling was </w:t>
      </w:r>
      <w:r w:rsidR="00591676" w:rsidRPr="00F15D89">
        <w:rPr>
          <w:rFonts w:asciiTheme="minorHAnsi" w:hAnsiTheme="minorHAnsi" w:cstheme="minorHAnsi"/>
          <w:b w:val="0"/>
          <w:bCs w:val="0"/>
          <w:lang w:val="en-AU"/>
        </w:rPr>
        <w:t>interrupted</w:t>
      </w:r>
      <w:r w:rsidR="00C770B8" w:rsidRPr="00F15D89">
        <w:rPr>
          <w:rFonts w:asciiTheme="minorHAnsi" w:hAnsiTheme="minorHAnsi" w:cstheme="minorHAnsi"/>
          <w:b w:val="0"/>
          <w:bCs w:val="0"/>
          <w:lang w:val="en-AU"/>
        </w:rPr>
        <w:t xml:space="preserve"> on the 8-10th September to undertake a wake study around North Solitary Island (29°55'S</w:t>
      </w:r>
      <w:r w:rsidRPr="00F15D89">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153°23'E) which will be reported elsewhere. </w:t>
      </w:r>
    </w:p>
    <w:p w14:paraId="350D42AF" w14:textId="77777777" w:rsidR="00BA00E3" w:rsidRPr="00F15D89" w:rsidRDefault="00BA00E3" w:rsidP="00F34258">
      <w:pPr>
        <w:pStyle w:val="Heading-Main"/>
        <w:spacing w:line="360" w:lineRule="auto"/>
        <w:rPr>
          <w:rFonts w:asciiTheme="minorHAnsi" w:hAnsiTheme="minorHAnsi" w:cstheme="minorHAnsi"/>
          <w:lang w:val="en-AU"/>
        </w:rPr>
      </w:pPr>
    </w:p>
    <w:p w14:paraId="309530CF" w14:textId="70417EDC" w:rsidR="00161CA3"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2.</w:t>
      </w:r>
      <w:r w:rsidR="00C06610">
        <w:rPr>
          <w:rFonts w:asciiTheme="minorHAnsi" w:hAnsiTheme="minorHAnsi" w:cstheme="minorHAnsi"/>
          <w:i/>
          <w:iCs/>
          <w:szCs w:val="24"/>
          <w:lang w:val="en-AU"/>
        </w:rPr>
        <w:t>4</w:t>
      </w:r>
      <w:r>
        <w:rPr>
          <w:rFonts w:asciiTheme="minorHAnsi" w:hAnsiTheme="minorHAnsi" w:cstheme="minorHAnsi"/>
          <w:i/>
          <w:iCs/>
          <w:szCs w:val="24"/>
          <w:lang w:val="en-AU"/>
        </w:rPr>
        <w:t xml:space="preserve"> </w:t>
      </w:r>
      <w:r w:rsidR="00A57D84"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3A9ED554" w14:textId="5543381D" w:rsidR="00BF5500" w:rsidRPr="00BF5500" w:rsidRDefault="0053533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p>
    <w:p w14:paraId="35003A31" w14:textId="29532101" w:rsidR="00BF5500" w:rsidRPr="00F15D89" w:rsidRDefault="0053533D" w:rsidP="00BF5500">
      <w:pPr>
        <w:spacing w:after="240" w:line="36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6 s interval provides the best</w:t>
      </w:r>
      <w:r w:rsidR="00880D57">
        <w:rPr>
          <w:rFonts w:asciiTheme="minorHAnsi" w:hAnsiTheme="minorHAnsi" w:cstheme="minorHAnsi"/>
          <w:szCs w:val="24"/>
          <w:lang w:val="en-AU"/>
        </w:rPr>
        <w:t xml:space="preserve"> possible</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B05638">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B05638" w:rsidRPr="00B05638">
        <w:rPr>
          <w:rFonts w:ascii="Calibri" w:hAnsi="Calibri" w:cs="Calibri"/>
          <w:szCs w:val="24"/>
        </w:rPr>
        <w:t xml:space="preserve">(Baird </w:t>
      </w:r>
      <w:r w:rsidR="00B05638" w:rsidRPr="00B05638">
        <w:rPr>
          <w:rFonts w:ascii="Calibri" w:hAnsi="Calibri" w:cs="Calibri"/>
          <w:i/>
          <w:iCs/>
          <w:szCs w:val="24"/>
        </w:rPr>
        <w:t>et al.</w:t>
      </w:r>
      <w:r w:rsidR="00B05638" w:rsidRPr="00B05638">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which is </w:t>
      </w:r>
      <w:r w:rsidR="00435CCA" w:rsidRPr="0049115A">
        <w:rPr>
          <w:rFonts w:asciiTheme="minorHAnsi" w:hAnsiTheme="minorHAnsi" w:cstheme="minorHAnsi"/>
          <w:szCs w:val="24"/>
          <w:lang w:val="en-AU"/>
        </w:rPr>
        <w:t>an</w:t>
      </w:r>
      <w:r w:rsidR="00435CCA" w:rsidRPr="00F15D89">
        <w:rPr>
          <w:rFonts w:asciiTheme="minorHAnsi" w:hAnsiTheme="minorHAnsi" w:cstheme="minorHAnsi"/>
          <w:szCs w:val="24"/>
          <w:lang w:val="en-AU"/>
        </w:rPr>
        <w:t xml:space="preserve"> estimate of the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BF5500">
        <w:rPr>
          <w:rFonts w:asciiTheme="minorHAnsi" w:hAnsiTheme="minorHAnsi" w:cstheme="minorHAnsi"/>
          <w:szCs w:val="24"/>
          <w:lang w:val="en-AU"/>
        </w:rPr>
        <w:t xml:space="preserve"> The Pareto distribution has been</w:t>
      </w:r>
      <w:r w:rsidR="00E0561A">
        <w:rPr>
          <w:rFonts w:asciiTheme="minorHAnsi" w:hAnsiTheme="minorHAnsi" w:cstheme="minorHAnsi"/>
          <w:szCs w:val="24"/>
          <w:lang w:val="en-AU"/>
        </w:rPr>
        <w:t xml:space="preserve"> successfully</w:t>
      </w:r>
      <w:r w:rsidR="00BF5500">
        <w:rPr>
          <w:rFonts w:asciiTheme="minorHAnsi" w:hAnsiTheme="minorHAnsi" w:cstheme="minorHAnsi"/>
          <w:szCs w:val="24"/>
          <w:lang w:val="en-AU"/>
        </w:rPr>
        <w:t xml:space="preserve"> used </w:t>
      </w:r>
      <w:r w:rsidR="00BF5500" w:rsidRPr="00F15D89">
        <w:rPr>
          <w:rFonts w:asciiTheme="minorHAnsi" w:hAnsiTheme="minorHAnsi" w:cstheme="minorHAnsi"/>
          <w:lang w:val="en-AU"/>
        </w:rPr>
        <w:t xml:space="preserve">in this region previously to spatially resolve the size distribution of particles </w:t>
      </w:r>
      <w:r w:rsidR="00BF5500">
        <w:rPr>
          <w:rFonts w:asciiTheme="minorHAnsi" w:hAnsiTheme="minorHAnsi" w:cstheme="minorHAnsi"/>
          <w:lang w:val="en-AU"/>
        </w:rPr>
        <w:fldChar w:fldCharType="begin"/>
      </w:r>
      <w:r w:rsidR="00BF5500">
        <w:rPr>
          <w:rFonts w:asciiTheme="minorHAnsi" w:hAnsiTheme="minorHAnsi" w:cstheme="minorHAnsi"/>
          <w:lang w:val="en-AU"/>
        </w:rPr>
        <w:instrText xml:space="preserve"> ADDIN ZOTERO_ITEM CSL_CITATION {"citationID":"KDszePcG","properties":{"formattedCitation":"(Baird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BF5500" w:rsidRPr="00B15349">
        <w:rPr>
          <w:rFonts w:ascii="Calibri" w:hAnsi="Calibri" w:cs="Calibri"/>
          <w:szCs w:val="24"/>
        </w:rPr>
        <w:t xml:space="preserve">(Baird </w:t>
      </w:r>
      <w:r w:rsidR="00BF5500" w:rsidRPr="00B15349">
        <w:rPr>
          <w:rFonts w:ascii="Calibri" w:hAnsi="Calibri" w:cs="Calibri"/>
          <w:i/>
          <w:iCs/>
          <w:szCs w:val="24"/>
        </w:rPr>
        <w:t>et al.</w:t>
      </w:r>
      <w:r w:rsidR="00BF5500" w:rsidRPr="00B15349">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BF5500">
      <w:pPr>
        <w:spacing w:after="240" w:line="36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51E5E185" w14:textId="067F27A8" w:rsidR="00161CA3" w:rsidRDefault="00E57C62" w:rsidP="00BF5500">
      <w:pPr>
        <w:spacing w:after="240" w:line="360" w:lineRule="auto"/>
        <w:rPr>
          <w:rFonts w:asciiTheme="minorHAnsi" w:hAnsiTheme="minorHAnsi" w:cstheme="minorHAnsi"/>
          <w:szCs w:val="24"/>
          <w:lang w:val="en-AU"/>
        </w:rPr>
      </w:pPr>
      <w:r w:rsidRPr="00F15D89">
        <w:rPr>
          <w:rFonts w:asciiTheme="minorHAnsi" w:hAnsiTheme="minorHAnsi" w:cstheme="minorHAnsi"/>
          <w:szCs w:val="24"/>
          <w:lang w:val="en-AU"/>
        </w:rPr>
        <w:lastRenderedPageBreak/>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B15349">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B15349" w:rsidRPr="00B15349">
        <w:rPr>
          <w:rFonts w:ascii="Calibri" w:hAnsi="Calibri" w:cs="Calibri"/>
          <w:szCs w:val="24"/>
        </w:rPr>
        <w:t xml:space="preserve">(Vidondo </w:t>
      </w:r>
      <w:r w:rsidR="00B15349" w:rsidRPr="00B15349">
        <w:rPr>
          <w:rFonts w:ascii="Calibri" w:hAnsi="Calibri" w:cs="Calibri"/>
          <w:i/>
          <w:iCs/>
          <w:szCs w:val="24"/>
        </w:rPr>
        <w:t>et al.</w:t>
      </w:r>
      <w:r w:rsidR="00B15349" w:rsidRPr="00B15349">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572111F3" w14:textId="77777777" w:rsidR="00B97EA6" w:rsidRPr="00F15D89" w:rsidRDefault="00B97EA6" w:rsidP="00BF5500">
      <w:pPr>
        <w:spacing w:after="240" w:line="360" w:lineRule="auto"/>
        <w:rPr>
          <w:rFonts w:asciiTheme="minorHAnsi" w:hAnsiTheme="minorHAnsi" w:cstheme="minorHAnsi"/>
          <w:b/>
          <w:bCs/>
          <w:color w:val="FF0000"/>
          <w:szCs w:val="24"/>
          <w:lang w:val="en-AU"/>
        </w:rPr>
      </w:pPr>
    </w:p>
    <w:p w14:paraId="66C5150C" w14:textId="485AD92C" w:rsidR="00BA00E3" w:rsidRPr="00C07196" w:rsidRDefault="00C07196" w:rsidP="00BA00E3">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C06610">
        <w:rPr>
          <w:rFonts w:asciiTheme="minorHAnsi" w:hAnsiTheme="minorHAnsi" w:cstheme="minorHAnsi"/>
          <w:b w:val="0"/>
          <w:bCs w:val="0"/>
          <w:i/>
          <w:iCs/>
          <w:lang w:val="en-AU"/>
        </w:rPr>
        <w:t>5</w:t>
      </w:r>
      <w:r w:rsidRPr="00C07196">
        <w:rPr>
          <w:rFonts w:asciiTheme="minorHAnsi" w:hAnsiTheme="minorHAnsi" w:cstheme="minorHAnsi"/>
          <w:b w:val="0"/>
          <w:bCs w:val="0"/>
          <w:i/>
          <w:iCs/>
          <w:lang w:val="en-AU"/>
        </w:rPr>
        <w:t xml:space="preserve"> </w:t>
      </w:r>
      <w:r w:rsidR="007A68ED" w:rsidRPr="00C07196">
        <w:rPr>
          <w:rFonts w:asciiTheme="minorHAnsi" w:hAnsiTheme="minorHAnsi" w:cstheme="minorHAnsi"/>
          <w:b w:val="0"/>
          <w:bCs w:val="0"/>
          <w:i/>
          <w:iCs/>
          <w:lang w:val="en-AU"/>
        </w:rPr>
        <w:t>Other Environmental Data</w:t>
      </w:r>
    </w:p>
    <w:p w14:paraId="0EA3DA05" w14:textId="5A0B5530" w:rsidR="003B3D2C" w:rsidRDefault="003354D2" w:rsidP="004F563B">
      <w:pPr>
        <w:spacing w:line="360" w:lineRule="auto"/>
        <w:ind w:firstLine="720"/>
        <w:rPr>
          <w:ins w:id="7" w:author="Baird, Mark (O&amp;A, Hobart)" w:date="2020-05-17T17:43:00Z"/>
          <w:rFonts w:asciiTheme="minorHAnsi" w:hAnsiTheme="minorHAnsi" w:cstheme="minorHAnsi"/>
          <w:szCs w:val="24"/>
          <w:lang w:val="en-AU"/>
        </w:rPr>
      </w:pPr>
      <w:r w:rsidRPr="00F15D89">
        <w:rPr>
          <w:rFonts w:asciiTheme="minorHAnsi" w:hAnsiTheme="minorHAnsi" w:cstheme="minorHAnsi"/>
          <w:szCs w:val="24"/>
          <w:lang w:val="en-AU"/>
        </w:rPr>
        <w:t>To investigate environment conditions leading up to</w:t>
      </w:r>
      <w:r w:rsidR="004F563B">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w:t>
      </w:r>
      <w:r w:rsidR="00BA00E3" w:rsidRPr="00F15D89">
        <w:rPr>
          <w:rFonts w:asciiTheme="minorHAnsi" w:hAnsiTheme="minorHAnsi" w:cstheme="minorHAnsi"/>
          <w:szCs w:val="24"/>
          <w:lang w:val="en-AU"/>
        </w:rPr>
        <w:t>MODIS</w:t>
      </w:r>
      <w:r w:rsidR="00000154">
        <w:rPr>
          <w:rFonts w:asciiTheme="minorHAnsi" w:hAnsiTheme="minorHAnsi" w:cstheme="minorHAnsi"/>
          <w:szCs w:val="24"/>
          <w:lang w:val="en-AU"/>
        </w:rPr>
        <w:t>-Aqua</w:t>
      </w:r>
      <w:r w:rsidR="00BA00E3" w:rsidRPr="00F15D89">
        <w:rPr>
          <w:rFonts w:asciiTheme="minorHAnsi" w:hAnsiTheme="minorHAnsi" w:cstheme="minorHAnsi"/>
          <w:szCs w:val="24"/>
          <w:lang w:val="en-AU"/>
        </w:rPr>
        <w:t xml:space="preserve"> Level 3 ocean-colour data (chlorophyll-a)</w:t>
      </w:r>
      <w:r w:rsidR="004F563B">
        <w:rPr>
          <w:rFonts w:asciiTheme="minorHAnsi" w:hAnsiTheme="minorHAnsi" w:cstheme="minorHAnsi"/>
          <w:szCs w:val="24"/>
          <w:lang w:val="en-AU"/>
        </w:rPr>
        <w:t xml:space="preserve"> and Sea Surface Temperature</w:t>
      </w:r>
      <w:r w:rsidR="00BA00E3" w:rsidRPr="00F15D89">
        <w:rPr>
          <w:rFonts w:asciiTheme="minorHAnsi" w:hAnsiTheme="minorHAnsi" w:cstheme="minorHAnsi"/>
          <w:szCs w:val="24"/>
          <w:lang w:val="en-AU"/>
        </w:rPr>
        <w:t xml:space="preserve"> were obtained from the Integrated Marine Observing System (IMOS) Data Portal (</w:t>
      </w:r>
      <w:hyperlink r:id="rId12" w:history="1">
        <w:r w:rsidR="00BA00E3" w:rsidRPr="00F15D89">
          <w:rPr>
            <w:rStyle w:val="Hyperlink"/>
            <w:rFonts w:asciiTheme="minorHAnsi" w:hAnsiTheme="minorHAnsi" w:cstheme="minorHAnsi"/>
            <w:szCs w:val="24"/>
            <w:lang w:val="en-AU"/>
          </w:rPr>
          <w:t>http://imos.aodn.org.au/imos/</w:t>
        </w:r>
      </w:hyperlink>
      <w:r w:rsidR="00BA00E3" w:rsidRPr="00F15D89">
        <w:rPr>
          <w:rFonts w:asciiTheme="minorHAnsi" w:hAnsiTheme="minorHAnsi" w:cstheme="minorHAnsi"/>
          <w:szCs w:val="24"/>
          <w:lang w:val="en-AU"/>
        </w:rPr>
        <w:t>) at 1 km resolution. Chlorophyll-a was derived using the OC3 algorithm. MODIS data were retrieved for 5x5 pixels (~25 km</w:t>
      </w:r>
      <w:r w:rsidR="00BA00E3" w:rsidRPr="00F15D89">
        <w:rPr>
          <w:rFonts w:asciiTheme="minorHAnsi" w:hAnsiTheme="minorHAnsi" w:cstheme="minorHAnsi"/>
          <w:szCs w:val="24"/>
          <w:vertAlign w:val="superscript"/>
          <w:lang w:val="en-AU"/>
        </w:rPr>
        <w:t>2</w:t>
      </w:r>
      <w:r w:rsidR="00BA00E3" w:rsidRPr="00F15D89">
        <w:rPr>
          <w:rFonts w:asciiTheme="minorHAnsi" w:hAnsiTheme="minorHAnsi" w:cstheme="minorHAnsi"/>
          <w:szCs w:val="24"/>
          <w:lang w:val="en-AU"/>
        </w:rPr>
        <w:t xml:space="preserve">) surrounding the </w:t>
      </w:r>
      <w:r w:rsidR="00767381" w:rsidRPr="00F15D89">
        <w:rPr>
          <w:rFonts w:asciiTheme="minorHAnsi" w:hAnsiTheme="minorHAnsi" w:cstheme="minorHAnsi"/>
          <w:szCs w:val="24"/>
          <w:lang w:val="en-AU"/>
        </w:rPr>
        <w:t>western and eastern edges</w:t>
      </w:r>
      <w:r w:rsidR="00BA00E3" w:rsidRPr="00F15D89">
        <w:rPr>
          <w:rFonts w:asciiTheme="minorHAnsi" w:hAnsiTheme="minorHAnsi" w:cstheme="minorHAnsi"/>
          <w:szCs w:val="24"/>
          <w:lang w:val="en-AU"/>
        </w:rPr>
        <w:t xml:space="preserve"> of each </w:t>
      </w:r>
      <w:r w:rsidRPr="00F15D89">
        <w:rPr>
          <w:rFonts w:asciiTheme="minorHAnsi" w:hAnsiTheme="minorHAnsi" w:cstheme="minorHAnsi"/>
          <w:szCs w:val="24"/>
          <w:lang w:val="en-AU"/>
        </w:rPr>
        <w:t>transect</w:t>
      </w:r>
      <w:r w:rsidR="00BA00E3" w:rsidRPr="00F15D89">
        <w:rPr>
          <w:rFonts w:asciiTheme="minorHAnsi" w:hAnsiTheme="minorHAnsi" w:cstheme="minorHAnsi"/>
          <w:szCs w:val="24"/>
          <w:lang w:val="en-AU"/>
        </w:rPr>
        <w:t xml:space="preserve">, </w:t>
      </w:r>
      <w:r w:rsidR="00265C5B" w:rsidRPr="00F15D89">
        <w:rPr>
          <w:rFonts w:asciiTheme="minorHAnsi" w:hAnsiTheme="minorHAnsi" w:cstheme="minorHAnsi"/>
          <w:szCs w:val="24"/>
          <w:lang w:val="en-AU"/>
        </w:rPr>
        <w:t xml:space="preserve">for the month prior to </w:t>
      </w:r>
      <w:r w:rsidR="00BA00E3" w:rsidRPr="00F15D89">
        <w:rPr>
          <w:rFonts w:asciiTheme="minorHAnsi" w:hAnsiTheme="minorHAnsi" w:cstheme="minorHAnsi"/>
          <w:szCs w:val="24"/>
          <w:lang w:val="en-AU"/>
        </w:rPr>
        <w:t xml:space="preserve">the day of sampling. </w:t>
      </w:r>
      <w:r w:rsidR="004F563B">
        <w:rPr>
          <w:rFonts w:asciiTheme="minorHAnsi" w:hAnsiTheme="minorHAnsi" w:cstheme="minorHAnsi"/>
          <w:szCs w:val="24"/>
          <w:lang w:val="en-AU"/>
        </w:rPr>
        <w:t xml:space="preserve">Sea surface temperature was displayed as a map for the region. </w:t>
      </w:r>
    </w:p>
    <w:p w14:paraId="31C56D1D" w14:textId="0965AC49" w:rsidR="00BA00E3" w:rsidRDefault="00265C5B" w:rsidP="004F563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sidR="00000154">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the </w:t>
      </w:r>
      <w:r w:rsidR="00000154">
        <w:rPr>
          <w:rFonts w:asciiTheme="minorHAnsi" w:hAnsiTheme="minorHAnsi" w:cstheme="minorHAnsi"/>
          <w:szCs w:val="24"/>
          <w:lang w:val="en-AU"/>
        </w:rPr>
        <w:t xml:space="preserve">EAC </w:t>
      </w:r>
      <w:r w:rsidR="003B3D2C">
        <w:rPr>
          <w:rFonts w:asciiTheme="minorHAnsi" w:hAnsiTheme="minorHAnsi" w:cstheme="minorHAnsi"/>
          <w:szCs w:val="24"/>
          <w:lang w:val="en-AU"/>
        </w:rPr>
        <w:t xml:space="preserve">strength </w:t>
      </w:r>
      <w:r w:rsidRPr="00F15D89">
        <w:rPr>
          <w:rFonts w:asciiTheme="minorHAnsi" w:hAnsiTheme="minorHAnsi" w:cstheme="minorHAnsi"/>
          <w:szCs w:val="24"/>
          <w:lang w:val="en-AU"/>
        </w:rPr>
        <w:t xml:space="preserve">in the region of our transects, 10 years (2004 – 2013) of </w:t>
      </w:r>
      <w:r w:rsidR="004F563B" w:rsidRPr="004F563B">
        <w:rPr>
          <w:rFonts w:asciiTheme="minorHAnsi" w:hAnsiTheme="minorHAnsi" w:cstheme="minorHAnsi"/>
          <w:szCs w:val="24"/>
          <w:lang w:val="en-AU"/>
        </w:rPr>
        <w:t>surface geostrophic velocity</w:t>
      </w:r>
      <w:r w:rsidR="004F563B">
        <w:rPr>
          <w:rFonts w:asciiTheme="minorHAnsi" w:hAnsiTheme="minorHAnsi" w:cstheme="minorHAnsi"/>
          <w:szCs w:val="24"/>
          <w:lang w:val="en-AU"/>
        </w:rPr>
        <w:t xml:space="preserve"> from </w:t>
      </w:r>
      <w:r w:rsidRPr="00F15D89">
        <w:rPr>
          <w:rFonts w:asciiTheme="minorHAnsi" w:hAnsiTheme="minorHAnsi" w:cstheme="minorHAnsi"/>
          <w:szCs w:val="24"/>
          <w:lang w:val="en-AU"/>
        </w:rPr>
        <w:t>s</w:t>
      </w:r>
      <w:r w:rsidR="00BA00E3" w:rsidRPr="00F15D89">
        <w:rPr>
          <w:rFonts w:asciiTheme="minorHAnsi" w:hAnsiTheme="minorHAnsi" w:cstheme="minorHAnsi"/>
          <w:szCs w:val="24"/>
          <w:lang w:val="en-AU"/>
        </w:rPr>
        <w:t>atellite altimet</w:t>
      </w:r>
      <w:r w:rsidR="004F563B">
        <w:rPr>
          <w:rFonts w:asciiTheme="minorHAnsi" w:hAnsiTheme="minorHAnsi" w:cstheme="minorHAnsi"/>
          <w:szCs w:val="24"/>
          <w:lang w:val="en-AU"/>
        </w:rPr>
        <w:t xml:space="preserve">ry </w:t>
      </w:r>
      <w:r w:rsidR="00BA00E3" w:rsidRPr="00F15D89">
        <w:rPr>
          <w:rFonts w:asciiTheme="minorHAnsi" w:hAnsiTheme="minorHAnsi" w:cstheme="minorHAnsi"/>
          <w:szCs w:val="24"/>
          <w:lang w:val="en-AU"/>
        </w:rPr>
        <w:t xml:space="preserve">were obtained from </w:t>
      </w:r>
      <w:r w:rsidRPr="00F15D89">
        <w:rPr>
          <w:rFonts w:asciiTheme="minorHAnsi" w:hAnsiTheme="minorHAnsi" w:cstheme="minorHAnsi"/>
          <w:szCs w:val="24"/>
          <w:lang w:val="en-AU"/>
        </w:rPr>
        <w:t>the IMOS Data Portal</w:t>
      </w:r>
      <w:r w:rsidR="00BE00AE" w:rsidRPr="00F15D89">
        <w:rPr>
          <w:rFonts w:asciiTheme="minorHAnsi" w:hAnsiTheme="minorHAnsi" w:cstheme="minorHAnsi"/>
          <w:szCs w:val="24"/>
          <w:lang w:val="en-AU"/>
        </w:rPr>
        <w:t xml:space="preserve"> (</w:t>
      </w:r>
      <w:hyperlink r:id="rId13" w:history="1">
        <w:r w:rsidR="00BE00AE" w:rsidRPr="00F15D89">
          <w:rPr>
            <w:rStyle w:val="Hyperlink"/>
            <w:rFonts w:asciiTheme="minorHAnsi" w:hAnsiTheme="minorHAnsi" w:cstheme="minorHAnsi"/>
            <w:szCs w:val="24"/>
            <w:lang w:val="en-AU"/>
          </w:rPr>
          <w:t>http://imos.aodn.org.au/imos/</w:t>
        </w:r>
      </w:hyperlink>
      <w:r w:rsidR="00BE00AE"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for each of our transects</w:t>
      </w:r>
      <w:r w:rsidR="00BA00E3" w:rsidRPr="00F15D89">
        <w:rPr>
          <w:rFonts w:asciiTheme="minorHAnsi" w:hAnsiTheme="minorHAnsi" w:cstheme="minorHAnsi"/>
          <w:szCs w:val="24"/>
          <w:lang w:val="en-AU"/>
        </w:rPr>
        <w:t xml:space="preserve">. </w:t>
      </w:r>
      <w:r w:rsidR="00EE046C">
        <w:rPr>
          <w:rFonts w:asciiTheme="minorHAnsi" w:hAnsiTheme="minorHAnsi" w:cstheme="minorHAnsi"/>
          <w:szCs w:val="24"/>
          <w:lang w:val="en-AU"/>
        </w:rPr>
        <w:t>A</w:t>
      </w:r>
      <w:r w:rsidR="00EE046C"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szCs w:val="24"/>
          <w:lang w:val="en-AU"/>
        </w:rPr>
        <w:t>. The monthly mean (and SD) alongshore velocity was calculated for the 10-year period by averaging the daily velocities</w:t>
      </w:r>
      <w:r w:rsidR="005A3260" w:rsidRPr="00F15D89">
        <w:rPr>
          <w:rFonts w:asciiTheme="minorHAnsi" w:hAnsiTheme="minorHAnsi" w:cstheme="minorHAnsi"/>
          <w:szCs w:val="24"/>
          <w:lang w:val="en-AU"/>
        </w:rPr>
        <w:t>. The assumption being that faster alongshore velocity would be due to increased influence of the EAC.</w:t>
      </w:r>
      <w:r w:rsidR="00BE00AE" w:rsidRPr="00F15D89">
        <w:rPr>
          <w:rFonts w:asciiTheme="minorHAnsi" w:hAnsiTheme="minorHAnsi" w:cstheme="minorHAnsi"/>
          <w:szCs w:val="24"/>
          <w:lang w:val="en-AU"/>
        </w:rPr>
        <w:t xml:space="preserve"> </w:t>
      </w:r>
      <w:r w:rsidR="00BA00E3" w:rsidRPr="00F15D89">
        <w:rPr>
          <w:rFonts w:asciiTheme="minorHAnsi" w:hAnsiTheme="minorHAnsi" w:cstheme="minorHAnsi"/>
          <w:szCs w:val="24"/>
          <w:lang w:val="en-AU"/>
        </w:rPr>
        <w:t xml:space="preserve">Bathymetry data was sourced from GEBCO </w:t>
      </w:r>
      <w:r w:rsidR="00B15349">
        <w:rPr>
          <w:rFonts w:asciiTheme="minorHAnsi" w:hAnsiTheme="minorHAnsi" w:cstheme="minorHAnsi"/>
          <w:szCs w:val="24"/>
          <w:lang w:val="en-AU"/>
        </w:rPr>
        <w:fldChar w:fldCharType="begin"/>
      </w:r>
      <w:r w:rsidR="00B15349">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sidR="00B15349">
        <w:rPr>
          <w:rFonts w:asciiTheme="minorHAnsi" w:hAnsiTheme="minorHAnsi" w:cstheme="minorHAnsi"/>
          <w:szCs w:val="24"/>
          <w:lang w:val="en-AU"/>
        </w:rPr>
        <w:fldChar w:fldCharType="separate"/>
      </w:r>
      <w:r w:rsidR="00B15349" w:rsidRPr="00B15349">
        <w:rPr>
          <w:rFonts w:ascii="Calibri" w:hAnsi="Calibri" w:cs="Calibri"/>
        </w:rPr>
        <w:t>(GEBCO Bathymetric Compilation Group, 2019)</w:t>
      </w:r>
      <w:r w:rsidR="00B15349">
        <w:rPr>
          <w:rFonts w:asciiTheme="minorHAnsi" w:hAnsiTheme="minorHAnsi" w:cstheme="minorHAnsi"/>
          <w:szCs w:val="24"/>
          <w:lang w:val="en-AU"/>
        </w:rPr>
        <w:fldChar w:fldCharType="end"/>
      </w:r>
      <w:r w:rsidR="00BA00E3" w:rsidRPr="00F15D89">
        <w:rPr>
          <w:rFonts w:asciiTheme="minorHAnsi" w:hAnsiTheme="minorHAnsi" w:cstheme="minorHAnsi"/>
          <w:szCs w:val="24"/>
          <w:lang w:val="en-AU"/>
        </w:rPr>
        <w:t>.</w:t>
      </w:r>
    </w:p>
    <w:p w14:paraId="20213FDF" w14:textId="369C1857" w:rsidR="00EE046C" w:rsidRDefault="00EE046C" w:rsidP="00BA00E3">
      <w:pPr>
        <w:spacing w:line="360" w:lineRule="auto"/>
        <w:rPr>
          <w:rFonts w:asciiTheme="minorHAnsi" w:hAnsiTheme="minorHAnsi" w:cstheme="minorHAnsi"/>
          <w:szCs w:val="24"/>
          <w:lang w:val="en-AU"/>
        </w:rPr>
      </w:pPr>
    </w:p>
    <w:p w14:paraId="1D5EA2A4" w14:textId="5B6B9342" w:rsidR="00EE046C" w:rsidRPr="00F15D89" w:rsidRDefault="00EE046C" w:rsidP="00BA00E3">
      <w:pPr>
        <w:spacing w:line="360" w:lineRule="auto"/>
        <w:rPr>
          <w:rFonts w:asciiTheme="minorHAnsi" w:hAnsiTheme="minorHAnsi" w:cstheme="minorHAnsi"/>
          <w:szCs w:val="24"/>
          <w:lang w:val="en-AU"/>
        </w:rPr>
      </w:pPr>
      <w:commentRangeStart w:id="8"/>
      <w:r>
        <w:rPr>
          <w:rFonts w:asciiTheme="minorHAnsi" w:hAnsiTheme="minorHAnsi" w:cstheme="minorHAnsi"/>
          <w:szCs w:val="24"/>
          <w:lang w:val="en-AU"/>
        </w:rPr>
        <w:t xml:space="preserve">Wind data was </w:t>
      </w:r>
      <w:commentRangeEnd w:id="8"/>
      <w:r>
        <w:rPr>
          <w:rStyle w:val="CommentReference"/>
        </w:rPr>
        <w:commentReference w:id="8"/>
      </w:r>
    </w:p>
    <w:p w14:paraId="382C16DC" w14:textId="40BD2F16" w:rsidR="00161CA3" w:rsidRPr="00F15D89" w:rsidRDefault="00161CA3" w:rsidP="00F34258">
      <w:pPr>
        <w:spacing w:line="360" w:lineRule="auto"/>
        <w:rPr>
          <w:rFonts w:asciiTheme="minorHAnsi" w:hAnsiTheme="minorHAnsi" w:cstheme="minorHAnsi"/>
          <w:b/>
          <w:bCs/>
          <w:szCs w:val="24"/>
          <w:lang w:val="en-AU"/>
        </w:rPr>
      </w:pPr>
    </w:p>
    <w:p w14:paraId="68B1DDDA" w14:textId="41DFF3AF" w:rsidR="00196D4E" w:rsidRPr="00F15D89" w:rsidRDefault="00C07196" w:rsidP="00F34258">
      <w:pPr>
        <w:spacing w:line="360" w:lineRule="auto"/>
        <w:rPr>
          <w:rFonts w:asciiTheme="minorHAnsi" w:hAnsiTheme="minorHAnsi" w:cstheme="minorHAnsi"/>
          <w:b/>
          <w:bCs/>
          <w:color w:val="FF0000"/>
          <w:lang w:val="en-AU"/>
        </w:rPr>
      </w:pPr>
      <w:r w:rsidRPr="00C07196">
        <w:rPr>
          <w:rFonts w:asciiTheme="minorHAnsi" w:hAnsiTheme="minorHAnsi" w:cstheme="minorHAnsi"/>
          <w:i/>
          <w:iCs/>
          <w:lang w:val="en-AU"/>
        </w:rPr>
        <w:t>2.</w:t>
      </w:r>
      <w:r w:rsidR="00C06610">
        <w:rPr>
          <w:rFonts w:asciiTheme="minorHAnsi" w:hAnsiTheme="minorHAnsi" w:cstheme="minorHAnsi"/>
          <w:i/>
          <w:iCs/>
          <w:lang w:val="en-AU"/>
        </w:rPr>
        <w:t>6</w:t>
      </w:r>
      <w:r w:rsidRPr="00C07196">
        <w:rPr>
          <w:rFonts w:asciiTheme="minorHAnsi" w:hAnsiTheme="minorHAnsi" w:cstheme="minorHAnsi"/>
          <w:i/>
          <w:iCs/>
          <w:lang w:val="en-AU"/>
        </w:rPr>
        <w:t xml:space="preserve"> </w:t>
      </w:r>
      <w:r w:rsidR="007A68ED"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r w:rsidR="003354D2" w:rsidRPr="00F15D89">
        <w:rPr>
          <w:rFonts w:asciiTheme="minorHAnsi" w:hAnsiTheme="minorHAnsi" w:cstheme="minorHAnsi"/>
          <w:b/>
          <w:bCs/>
          <w:lang w:val="en-AU"/>
        </w:rPr>
        <w:t xml:space="preserve"> (</w:t>
      </w:r>
      <w:r w:rsidR="003354D2" w:rsidRPr="00F15D89">
        <w:rPr>
          <w:rFonts w:asciiTheme="minorHAnsi" w:hAnsiTheme="minorHAnsi" w:cstheme="minorHAnsi"/>
          <w:b/>
          <w:bCs/>
          <w:color w:val="FF0000"/>
          <w:lang w:val="en-AU"/>
        </w:rPr>
        <w:t>Still to finish</w:t>
      </w:r>
      <w:r w:rsidR="00EE046C">
        <w:rPr>
          <w:rFonts w:asciiTheme="minorHAnsi" w:hAnsiTheme="minorHAnsi" w:cstheme="minorHAnsi"/>
          <w:b/>
          <w:bCs/>
          <w:color w:val="FF0000"/>
          <w:lang w:val="en-AU"/>
        </w:rPr>
        <w:t>)</w:t>
      </w:r>
    </w:p>
    <w:p w14:paraId="22279D4B" w14:textId="46458E17" w:rsidR="00B3397D" w:rsidRPr="00F15D89" w:rsidRDefault="00B3397D" w:rsidP="00F34258">
      <w:pPr>
        <w:spacing w:line="360" w:lineRule="auto"/>
        <w:rPr>
          <w:rFonts w:asciiTheme="minorHAnsi" w:hAnsiTheme="minorHAnsi" w:cstheme="minorHAnsi"/>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sidR="00647DD0">
        <w:rPr>
          <w:rFonts w:asciiTheme="minorHAnsi" w:hAnsiTheme="minorHAnsi" w:cstheme="minorHAnsi"/>
          <w:lang w:val="en-AU"/>
        </w:rPr>
        <w:t>ves,</w:t>
      </w:r>
      <w:r w:rsidRPr="00F15D89">
        <w:rPr>
          <w:rFonts w:asciiTheme="minorHAnsi" w:hAnsiTheme="minorHAnsi" w:cstheme="minorHAnsi"/>
          <w:lang w:val="en-AU"/>
        </w:rPr>
        <w:t xml:space="preserve"> we examined previous studies which investigated spatial changes in zooplankton communities over continental shelf regions.</w:t>
      </w:r>
      <w:r w:rsidR="00974A9E" w:rsidRPr="00F15D89">
        <w:rPr>
          <w:rFonts w:asciiTheme="minorHAnsi" w:hAnsiTheme="minorHAnsi" w:cstheme="minorHAnsi"/>
          <w:lang w:val="en-AU"/>
        </w:rPr>
        <w:t xml:space="preserve"> We identified </w:t>
      </w:r>
      <w:r w:rsidR="00974A9E" w:rsidRPr="00F15D89">
        <w:rPr>
          <w:rFonts w:asciiTheme="minorHAnsi" w:hAnsiTheme="minorHAnsi" w:cstheme="minorHAnsi"/>
          <w:highlight w:val="yellow"/>
          <w:lang w:val="en-AU"/>
        </w:rPr>
        <w:t>X studies</w:t>
      </w:r>
      <w:r w:rsidR="00974A9E" w:rsidRPr="00F15D89">
        <w:rPr>
          <w:rFonts w:asciiTheme="minorHAnsi" w:hAnsiTheme="minorHAnsi" w:cstheme="minorHAnsi"/>
          <w:lang w:val="en-AU"/>
        </w:rPr>
        <w:t xml:space="preserve"> which investigated changes in zooplankton communities over continental </w:t>
      </w:r>
      <w:r w:rsidR="00974A9E" w:rsidRPr="00F15D89">
        <w:rPr>
          <w:rFonts w:asciiTheme="minorHAnsi" w:hAnsiTheme="minorHAnsi" w:cstheme="minorHAnsi"/>
          <w:lang w:val="en-AU"/>
        </w:rPr>
        <w:lastRenderedPageBreak/>
        <w:t xml:space="preserve">shelves and if </w:t>
      </w:r>
      <w:proofErr w:type="gramStart"/>
      <w:r w:rsidR="00974A9E" w:rsidRPr="00F15D89">
        <w:rPr>
          <w:rFonts w:asciiTheme="minorHAnsi" w:hAnsiTheme="minorHAnsi" w:cstheme="minorHAnsi"/>
          <w:lang w:val="en-AU"/>
        </w:rPr>
        <w:t>possible</w:t>
      </w:r>
      <w:proofErr w:type="gramEnd"/>
      <w:r w:rsidR="00974A9E" w:rsidRPr="00F15D89">
        <w:rPr>
          <w:rFonts w:asciiTheme="minorHAnsi" w:hAnsiTheme="minorHAnsi" w:cstheme="minorHAnsi"/>
          <w:lang w:val="en-AU"/>
        </w:rPr>
        <w:t xml:space="preserve"> from each study we extracted inshore and offshore values for biomass, abundance and the NBSS slope. </w:t>
      </w:r>
      <w:r w:rsidR="00A57D84" w:rsidRPr="00F15D89">
        <w:rPr>
          <w:rFonts w:asciiTheme="minorHAnsi" w:hAnsiTheme="minorHAnsi" w:cstheme="minorHAnsi"/>
          <w:lang w:val="en-AU"/>
        </w:rPr>
        <w:t xml:space="preserve">From each study we extracted a maximum of one inshore-offshore per 1 latitude of sampling with the data restricted to spring/early summer to reduce seasonal influences as this is when </w:t>
      </w:r>
      <w:proofErr w:type="gramStart"/>
      <w:r w:rsidR="00A57D84" w:rsidRPr="00F15D89">
        <w:rPr>
          <w:rFonts w:asciiTheme="minorHAnsi" w:hAnsiTheme="minorHAnsi" w:cstheme="minorHAnsi"/>
          <w:lang w:val="en-AU"/>
        </w:rPr>
        <w:t>the majority of</w:t>
      </w:r>
      <w:proofErr w:type="gramEnd"/>
      <w:r w:rsidR="00A57D84" w:rsidRPr="00F15D89">
        <w:rPr>
          <w:rFonts w:asciiTheme="minorHAnsi" w:hAnsiTheme="minorHAnsi" w:cstheme="minorHAnsi"/>
          <w:lang w:val="en-AU"/>
        </w:rPr>
        <w:t xml:space="preserve"> studies were undertaken.</w:t>
      </w:r>
    </w:p>
    <w:p w14:paraId="20845401" w14:textId="5A7CF8F1" w:rsidR="00A57D84" w:rsidRPr="00F15D89" w:rsidRDefault="00A57D84" w:rsidP="00F34258">
      <w:pPr>
        <w:spacing w:line="360" w:lineRule="auto"/>
        <w:rPr>
          <w:rFonts w:asciiTheme="minorHAnsi" w:hAnsiTheme="minorHAnsi" w:cstheme="minorHAnsi"/>
          <w:color w:val="FF0000"/>
          <w:lang w:val="en-AU"/>
        </w:rPr>
      </w:pPr>
      <w:r w:rsidRPr="00F15D89">
        <w:rPr>
          <w:rFonts w:asciiTheme="minorHAnsi" w:hAnsiTheme="minorHAnsi" w:cstheme="minorHAnsi"/>
          <w:color w:val="FF0000"/>
          <w:lang w:val="en-AU"/>
        </w:rPr>
        <w:t>Specific details on quantifying</w:t>
      </w:r>
      <w:r w:rsidR="00BE00AE" w:rsidRPr="00F15D89">
        <w:rPr>
          <w:rFonts w:asciiTheme="minorHAnsi" w:hAnsiTheme="minorHAnsi" w:cstheme="minorHAnsi"/>
          <w:color w:val="FF0000"/>
          <w:lang w:val="en-AU"/>
        </w:rPr>
        <w:t xml:space="preserve"> needed</w:t>
      </w:r>
    </w:p>
    <w:p w14:paraId="594CD3D1" w14:textId="77777777" w:rsidR="00E10671" w:rsidRDefault="00E10671">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6EB77176" w14:textId="099CA404" w:rsidR="002F3B11" w:rsidRPr="00F15D89" w:rsidRDefault="00C07196" w:rsidP="00F3425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3</w:t>
      </w:r>
      <w:r w:rsidR="002F3B11" w:rsidRPr="00F15D89">
        <w:rPr>
          <w:rFonts w:asciiTheme="minorHAnsi" w:hAnsiTheme="minorHAnsi" w:cstheme="minorHAnsi"/>
          <w:lang w:val="en-AU"/>
        </w:rPr>
        <w:t xml:space="preserve"> Results</w:t>
      </w:r>
    </w:p>
    <w:p w14:paraId="41056946" w14:textId="05F7D507" w:rsidR="00455559" w:rsidRPr="00C07196" w:rsidRDefault="00C07196" w:rsidP="00F34258">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3</w:t>
      </w:r>
      <w:r w:rsidR="00455559" w:rsidRPr="00C07196">
        <w:rPr>
          <w:rFonts w:asciiTheme="minorHAnsi" w:hAnsiTheme="minorHAnsi" w:cstheme="minorHAnsi"/>
          <w:b w:val="0"/>
          <w:bCs w:val="0"/>
          <w:i/>
          <w:iCs/>
          <w:lang w:val="en-AU"/>
        </w:rPr>
        <w:t xml:space="preserve">.1 </w:t>
      </w:r>
      <w:r w:rsidR="002602C5" w:rsidRPr="00C07196">
        <w:rPr>
          <w:rFonts w:asciiTheme="minorHAnsi" w:hAnsiTheme="minorHAnsi" w:cstheme="minorHAnsi"/>
          <w:b w:val="0"/>
          <w:bCs w:val="0"/>
          <w:i/>
          <w:iCs/>
          <w:lang w:val="en-AU"/>
        </w:rPr>
        <w:t>Regional Oceanography</w:t>
      </w:r>
    </w:p>
    <w:p w14:paraId="77BFAF33" w14:textId="3A9D7C5B" w:rsidR="002C212A" w:rsidRPr="00F15D89" w:rsidRDefault="00455559" w:rsidP="009B7711">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three northern most sites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21 °C) EAC water</w:t>
      </w:r>
      <w:r w:rsidR="003F0C59">
        <w:rPr>
          <w:rFonts w:asciiTheme="minorHAnsi" w:hAnsiTheme="minorHAnsi" w:cstheme="minorHAnsi"/>
          <w:szCs w:val="24"/>
          <w:lang w:val="en-AU"/>
        </w:rPr>
        <w:t xml:space="preserve"> (Figure 1)</w:t>
      </w:r>
      <w:r w:rsidRPr="00F15D89">
        <w:rPr>
          <w:rFonts w:asciiTheme="minorHAnsi" w:hAnsiTheme="minorHAnsi" w:cstheme="minorHAnsi"/>
          <w:szCs w:val="24"/>
          <w:lang w:val="en-AU"/>
        </w:rPr>
        <w:t xml:space="preserve">. This is contrasted by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transect which was located south of the separation zone in cooler (&lt;19.5 °C) waters and did not cross into EAC waters. All transects showed low chlorophyll levels (&lt;1.4 mg m</w:t>
      </w:r>
      <w:r w:rsidRPr="00F15D89">
        <w:rPr>
          <w:rFonts w:asciiTheme="minorHAnsi" w:hAnsiTheme="minorHAnsi" w:cstheme="minorHAnsi"/>
          <w:szCs w:val="24"/>
          <w:vertAlign w:val="superscript"/>
          <w:lang w:val="en-AU"/>
        </w:rPr>
        <w:t>-3</w:t>
      </w:r>
      <w:r w:rsidRPr="00F15D89">
        <w:rPr>
          <w:rFonts w:asciiTheme="minorHAnsi" w:hAnsiTheme="minorHAnsi" w:cstheme="minorHAnsi"/>
          <w:szCs w:val="24"/>
          <w:lang w:val="en-AU"/>
        </w:rPr>
        <w:t>) which was representative of the previous month of low chlorophyll-a at these locations</w:t>
      </w:r>
      <w:r w:rsidR="00767381" w:rsidRPr="00F15D89">
        <w:rPr>
          <w:rFonts w:asciiTheme="minorHAnsi" w:hAnsiTheme="minorHAnsi" w:cstheme="minorHAnsi"/>
          <w:szCs w:val="24"/>
          <w:lang w:val="en-AU"/>
        </w:rPr>
        <w:t xml:space="preserve"> (</w:t>
      </w:r>
      <w:r w:rsidR="00767381" w:rsidRPr="00E3389B">
        <w:rPr>
          <w:rFonts w:asciiTheme="minorHAnsi" w:hAnsiTheme="minorHAnsi" w:cstheme="minorHAnsi"/>
          <w:szCs w:val="24"/>
          <w:highlight w:val="yellow"/>
          <w:lang w:val="en-AU"/>
        </w:rPr>
        <w:t>Figure S1</w:t>
      </w:r>
      <w:r w:rsidR="0076738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w:t>
      </w:r>
      <w:commentRangeStart w:id="9"/>
      <w:r w:rsidRPr="00F15D89">
        <w:rPr>
          <w:rFonts w:asciiTheme="minorHAnsi" w:hAnsiTheme="minorHAnsi" w:cstheme="minorHAnsi"/>
          <w:szCs w:val="24"/>
          <w:lang w:val="en-AU"/>
        </w:rPr>
        <w:t>There w</w:t>
      </w:r>
      <w:r w:rsidR="00647DD0">
        <w:rPr>
          <w:rFonts w:asciiTheme="minorHAnsi" w:hAnsiTheme="minorHAnsi" w:cstheme="minorHAnsi"/>
          <w:szCs w:val="24"/>
          <w:lang w:val="en-AU"/>
        </w:rPr>
        <w:t>ere</w:t>
      </w:r>
      <w:r w:rsidRPr="00F15D89">
        <w:rPr>
          <w:rFonts w:asciiTheme="minorHAnsi" w:hAnsiTheme="minorHAnsi" w:cstheme="minorHAnsi"/>
          <w:szCs w:val="24"/>
          <w:lang w:val="en-AU"/>
        </w:rPr>
        <w:t xml:space="preserve"> negligible </w:t>
      </w:r>
      <w:r w:rsidR="00647DD0">
        <w:rPr>
          <w:rFonts w:asciiTheme="minorHAnsi" w:hAnsiTheme="minorHAnsi" w:cstheme="minorHAnsi"/>
          <w:szCs w:val="24"/>
          <w:lang w:val="en-AU"/>
        </w:rPr>
        <w:t xml:space="preserve">effects of </w:t>
      </w:r>
      <w:r w:rsidRPr="00F15D89">
        <w:rPr>
          <w:rFonts w:asciiTheme="minorHAnsi" w:hAnsiTheme="minorHAnsi" w:cstheme="minorHAnsi"/>
          <w:szCs w:val="24"/>
          <w:lang w:val="en-AU"/>
        </w:rPr>
        <w:t xml:space="preserve">wind </w:t>
      </w:r>
      <w:r w:rsidR="00647DD0">
        <w:rPr>
          <w:rFonts w:asciiTheme="minorHAnsi" w:hAnsiTheme="minorHAnsi" w:cstheme="minorHAnsi"/>
          <w:szCs w:val="24"/>
          <w:lang w:val="en-AU"/>
        </w:rPr>
        <w:t xml:space="preserve">on circulation </w:t>
      </w:r>
      <w:r w:rsidRPr="00F15D89">
        <w:rPr>
          <w:rFonts w:asciiTheme="minorHAnsi" w:hAnsiTheme="minorHAnsi" w:cstheme="minorHAnsi"/>
          <w:szCs w:val="24"/>
          <w:lang w:val="en-AU"/>
        </w:rPr>
        <w:t>in the 3 days prior to the transects</w:t>
      </w:r>
      <w:commentRangeEnd w:id="9"/>
      <w:r w:rsidR="00990EAC">
        <w:rPr>
          <w:rStyle w:val="CommentReference"/>
        </w:rPr>
        <w:commentReference w:id="9"/>
      </w:r>
      <w:r w:rsidR="00184DA3">
        <w:rPr>
          <w:rFonts w:asciiTheme="minorHAnsi" w:hAnsiTheme="minorHAnsi" w:cstheme="minorHAnsi"/>
          <w:szCs w:val="24"/>
          <w:lang w:val="en-AU"/>
        </w:rPr>
        <w:t xml:space="preserve"> </w:t>
      </w:r>
      <w:r w:rsidR="00184DA3" w:rsidRPr="00184DA3">
        <w:rPr>
          <w:rFonts w:asciiTheme="minorHAnsi" w:hAnsiTheme="minorHAnsi" w:cstheme="minorHAnsi"/>
          <w:szCs w:val="24"/>
          <w:highlight w:val="yellow"/>
          <w:lang w:val="en-AU"/>
        </w:rPr>
        <w:t>(Figure SX)</w:t>
      </w:r>
      <w:r w:rsidR="00E3389B">
        <w:rPr>
          <w:rFonts w:asciiTheme="minorHAnsi" w:hAnsiTheme="minorHAnsi" w:cstheme="minorHAnsi"/>
          <w:szCs w:val="24"/>
          <w:lang w:val="en-AU"/>
        </w:rPr>
        <w:t xml:space="preserve"> with most of the wind coming from a southerly direction.</w:t>
      </w:r>
    </w:p>
    <w:p w14:paraId="4E0D848B" w14:textId="77A2A867" w:rsidR="002602C5" w:rsidRPr="00F15D89" w:rsidRDefault="002602C5" w:rsidP="002602C5">
      <w:pPr>
        <w:spacing w:line="360" w:lineRule="auto"/>
        <w:rPr>
          <w:rFonts w:asciiTheme="minorHAnsi" w:hAnsiTheme="minorHAnsi" w:cstheme="minorHAnsi"/>
          <w:szCs w:val="24"/>
          <w:lang w:val="en-AU"/>
        </w:rPr>
      </w:pPr>
    </w:p>
    <w:p w14:paraId="36236471" w14:textId="0F408D83" w:rsidR="002602C5" w:rsidRPr="00C07196" w:rsidRDefault="00C07196" w:rsidP="002602C5">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2602C5" w:rsidRPr="00C07196">
        <w:rPr>
          <w:rFonts w:asciiTheme="minorHAnsi" w:hAnsiTheme="minorHAnsi" w:cstheme="minorHAnsi"/>
          <w:i/>
          <w:iCs/>
          <w:szCs w:val="24"/>
          <w:lang w:val="en-AU"/>
        </w:rPr>
        <w:t>.2 Cape Byron (28.6°S)</w:t>
      </w:r>
    </w:p>
    <w:p w14:paraId="787E7599" w14:textId="24759821" w:rsidR="002C212A" w:rsidRPr="00F15D89" w:rsidRDefault="00455559"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5C282A">
        <w:rPr>
          <w:rFonts w:asciiTheme="minorHAnsi" w:hAnsiTheme="minorHAnsi" w:cstheme="minorHAnsi"/>
          <w:szCs w:val="24"/>
          <w:lang w:val="en-AU"/>
        </w:rPr>
        <w:t xml:space="preserve">The shipboard ADCP </w:t>
      </w:r>
      <w:r w:rsidR="002C212A" w:rsidRPr="00F15D89">
        <w:rPr>
          <w:rFonts w:asciiTheme="minorHAnsi" w:hAnsiTheme="minorHAnsi" w:cstheme="minorHAnsi"/>
          <w:szCs w:val="24"/>
          <w:lang w:val="en-AU"/>
        </w:rPr>
        <w:t xml:space="preserve">showed slight onshore movement </w:t>
      </w:r>
      <w:r w:rsidR="005C282A">
        <w:rPr>
          <w:rFonts w:asciiTheme="minorHAnsi" w:hAnsiTheme="minorHAnsi" w:cstheme="minorHAnsi"/>
          <w:szCs w:val="24"/>
          <w:lang w:val="en-AU"/>
        </w:rPr>
        <w:t xml:space="preserve">of the EAC </w:t>
      </w:r>
      <w:r w:rsidR="002C212A" w:rsidRPr="00F15D89">
        <w:rPr>
          <w:rFonts w:asciiTheme="minorHAnsi" w:hAnsiTheme="minorHAnsi" w:cstheme="minorHAnsi"/>
          <w:szCs w:val="24"/>
          <w:lang w:val="en-AU"/>
        </w:rPr>
        <w:t>which increased offshore and with depth</w:t>
      </w:r>
      <w:r w:rsidR="00A92212">
        <w:rPr>
          <w:rFonts w:asciiTheme="minorHAnsi" w:hAnsiTheme="minorHAnsi" w:cstheme="minorHAnsi"/>
          <w:szCs w:val="24"/>
          <w:lang w:val="en-AU"/>
        </w:rPr>
        <w:t xml:space="preserve">, peaking between 100 and 200m depth </w:t>
      </w:r>
      <w:r w:rsidR="002C212A" w:rsidRPr="00F15D89">
        <w:rPr>
          <w:rFonts w:asciiTheme="minorHAnsi" w:hAnsiTheme="minorHAnsi" w:cstheme="minorHAnsi"/>
          <w:szCs w:val="24"/>
          <w:lang w:val="en-AU"/>
        </w:rPr>
        <w:t>(up to 0.26 m s</w:t>
      </w:r>
      <w:r w:rsidR="002C212A" w:rsidRPr="00F15D89">
        <w:rPr>
          <w:rFonts w:asciiTheme="minorHAnsi" w:hAnsiTheme="minorHAnsi" w:cstheme="minorHAnsi"/>
          <w:szCs w:val="24"/>
          <w:vertAlign w:val="superscript"/>
          <w:lang w:val="en-AU"/>
        </w:rPr>
        <w:t>-1</w:t>
      </w:r>
      <w:r w:rsidR="00446080">
        <w:rPr>
          <w:rFonts w:asciiTheme="minorHAnsi" w:hAnsiTheme="minorHAnsi" w:cstheme="minorHAnsi"/>
          <w:szCs w:val="24"/>
          <w:lang w:val="en-AU"/>
        </w:rPr>
        <w:t xml:space="preserve">, </w:t>
      </w:r>
      <w:r w:rsidR="00446080" w:rsidRPr="00446080">
        <w:rPr>
          <w:rFonts w:asciiTheme="minorHAnsi" w:hAnsiTheme="minorHAnsi" w:cstheme="minorHAnsi"/>
          <w:szCs w:val="24"/>
          <w:highlight w:val="yellow"/>
          <w:lang w:val="en-AU"/>
        </w:rPr>
        <w:t>Figure SX</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3C53C2DD" w:rsidR="002602C5" w:rsidRPr="00F15D89" w:rsidRDefault="003B01EB" w:rsidP="00455559">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2602C5" w:rsidRPr="00F15D89">
        <w:rPr>
          <w:rFonts w:asciiTheme="minorHAnsi" w:hAnsiTheme="minorHAnsi" w:cstheme="minorHAnsi"/>
          <w:szCs w:val="24"/>
          <w:lang w:val="en-AU"/>
        </w:rPr>
        <w:t>) 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 of the zooplankton community</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2602C5" w:rsidRPr="00F15D89">
        <w:rPr>
          <w:rFonts w:asciiTheme="minorHAnsi" w:hAnsiTheme="minorHAnsi" w:cstheme="minorHAnsi"/>
          <w:szCs w:val="24"/>
          <w:lang w:val="en-AU"/>
        </w:rPr>
        <w:t xml:space="preserve"> with </w:t>
      </w:r>
      <w:r w:rsidR="00E3389B">
        <w:rPr>
          <w:rFonts w:asciiTheme="minorHAnsi" w:hAnsiTheme="minorHAnsi" w:cstheme="minorHAnsi"/>
          <w:szCs w:val="24"/>
          <w:lang w:val="en-AU"/>
        </w:rPr>
        <w:t xml:space="preserve">pareto </w:t>
      </w:r>
      <w:r w:rsidR="00E3389B">
        <w:rPr>
          <w:rFonts w:asciiTheme="minorHAnsi" w:hAnsiTheme="minorHAnsi" w:cstheme="minorHAnsi"/>
          <w:i/>
          <w:iCs/>
          <w:szCs w:val="24"/>
          <w:lang w:val="en-AU"/>
        </w:rPr>
        <w:t>c</w:t>
      </w:r>
      <w:r w:rsidR="00E3389B">
        <w:rPr>
          <w:rFonts w:asciiTheme="minorHAnsi" w:hAnsiTheme="minorHAnsi" w:cstheme="minorHAnsi"/>
          <w:szCs w:val="24"/>
          <w:lang w:val="en-AU"/>
        </w:rPr>
        <w:t xml:space="preserve"> shape parameter estimate (≈NBSS slope) of</w:t>
      </w:r>
      <w:r w:rsidR="00471343" w:rsidRPr="00F15D89">
        <w:rPr>
          <w:rFonts w:asciiTheme="minorHAnsi" w:hAnsiTheme="minorHAnsi" w:cstheme="minorHAnsi"/>
          <w:szCs w:val="24"/>
          <w:lang w:val="en-AU"/>
        </w:rPr>
        <w:t xml:space="preserve"> between -1 and -1.3. The cooler water immediately inshore of the 21</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w:t>
      </w:r>
      <w:r w:rsidR="00471343" w:rsidRPr="00E3389B">
        <w:rPr>
          <w:rFonts w:asciiTheme="minorHAnsi" w:hAnsiTheme="minorHAnsi" w:cstheme="minorHAnsi"/>
          <w:szCs w:val="24"/>
          <w:lang w:val="en-AU"/>
        </w:rPr>
        <w:t xml:space="preserve">shallower </w:t>
      </w:r>
      <w:r w:rsidR="00E3389B" w:rsidRPr="00E3389B">
        <w:rPr>
          <w:rFonts w:asciiTheme="minorHAnsi" w:hAnsiTheme="minorHAnsi" w:cstheme="minorHAnsi"/>
          <w:i/>
          <w:iCs/>
          <w:szCs w:val="24"/>
          <w:lang w:val="en-AU"/>
        </w:rPr>
        <w:t>c</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471343" w:rsidRPr="00F15D89">
        <w:rPr>
          <w:rFonts w:asciiTheme="minorHAnsi" w:hAnsiTheme="minorHAnsi" w:cstheme="minorHAnsi"/>
          <w:szCs w:val="24"/>
          <w:lang w:val="en-AU"/>
        </w:rPr>
        <w:t xml:space="preserve">). Further inshore again (15 -17 km from the coastline), in water &lt; 20 </w:t>
      </w:r>
      <w:r w:rsidR="00471343" w:rsidRPr="00F15D89">
        <w:rPr>
          <w:rFonts w:asciiTheme="minorHAnsi" w:hAnsiTheme="minorHAnsi" w:cstheme="minorHAnsi"/>
          <w:szCs w:val="24"/>
          <w:lang w:val="en-AU"/>
        </w:rPr>
        <w:lastRenderedPageBreak/>
        <w:t xml:space="preserve">°C, biomass remained </w:t>
      </w:r>
      <w:r w:rsidR="003B1584" w:rsidRPr="00F15D89">
        <w:rPr>
          <w:rFonts w:asciiTheme="minorHAnsi" w:hAnsiTheme="minorHAnsi" w:cstheme="minorHAnsi"/>
          <w:szCs w:val="24"/>
          <w:lang w:val="en-AU"/>
        </w:rPr>
        <w:t>high,</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471343" w:rsidRPr="00F15D89">
        <w:rPr>
          <w:rFonts w:asciiTheme="minorHAnsi" w:hAnsiTheme="minorHAnsi" w:cstheme="minorHAnsi"/>
          <w:szCs w:val="24"/>
          <w:lang w:val="en-AU"/>
        </w:rPr>
        <w:t xml:space="preserve">), resulting in a steeper </w:t>
      </w:r>
      <w:r w:rsidR="00E3389B">
        <w:rPr>
          <w:rFonts w:asciiTheme="minorHAnsi" w:hAnsiTheme="minorHAnsi" w:cstheme="minorHAnsi"/>
          <w:i/>
          <w:iCs/>
          <w:szCs w:val="24"/>
          <w:lang w:val="en-AU"/>
        </w:rPr>
        <w:t xml:space="preserve">c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p>
    <w:p w14:paraId="513AAA40" w14:textId="52A2321D" w:rsidR="002602C5" w:rsidRPr="00F15D89" w:rsidRDefault="002602C5" w:rsidP="00455559">
      <w:pPr>
        <w:spacing w:line="360" w:lineRule="auto"/>
        <w:ind w:firstLine="720"/>
        <w:rPr>
          <w:rFonts w:asciiTheme="minorHAnsi" w:hAnsiTheme="minorHAnsi" w:cstheme="minorHAnsi"/>
          <w:szCs w:val="24"/>
          <w:lang w:val="en-AU"/>
        </w:rPr>
      </w:pPr>
    </w:p>
    <w:p w14:paraId="33696CB6" w14:textId="1AA0AC68" w:rsidR="002602C5" w:rsidRPr="00C07196" w:rsidRDefault="00C07196" w:rsidP="003B1584">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3B1584" w:rsidRPr="00C07196">
        <w:rPr>
          <w:rFonts w:asciiTheme="minorHAnsi" w:hAnsiTheme="minorHAnsi" w:cstheme="minorHAnsi"/>
          <w:i/>
          <w:iCs/>
          <w:szCs w:val="24"/>
          <w:lang w:val="en-AU"/>
        </w:rPr>
        <w:t>.3 Evans Head (29°S)</w:t>
      </w:r>
    </w:p>
    <w:p w14:paraId="54D6D81D" w14:textId="6DF84B7B" w:rsidR="002C212A" w:rsidRPr="00F15D89" w:rsidRDefault="001D5CF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similar to the northern Cape Byron site (28.6° S)</w:t>
      </w:r>
      <w:r w:rsidR="002C212A" w:rsidRPr="00F15D89">
        <w:rPr>
          <w:rFonts w:asciiTheme="minorHAnsi" w:hAnsiTheme="minorHAnsi" w:cstheme="minorHAnsi"/>
          <w:szCs w:val="24"/>
          <w:lang w:val="en-AU"/>
        </w:rPr>
        <w:t>.</w:t>
      </w:r>
    </w:p>
    <w:p w14:paraId="7D157ABD" w14:textId="5EBA34F9" w:rsidR="004737AE" w:rsidRPr="00F15D89" w:rsidRDefault="004737A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21°C) and the </w:t>
      </w:r>
      <w:r w:rsidRPr="00F15D89">
        <w:rPr>
          <w:rFonts w:asciiTheme="minorHAnsi" w:hAnsiTheme="minorHAnsi" w:cstheme="minorHAnsi"/>
          <w:szCs w:val="24"/>
          <w:lang w:val="en-AU"/>
        </w:rPr>
        <w:t>warm (&gt; 21</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 5</w:t>
      </w:r>
      <w:r w:rsidR="00F80EFA" w:rsidRPr="00F15D89">
        <w:rPr>
          <w:rFonts w:asciiTheme="minorHAnsi" w:hAnsiTheme="minorHAnsi" w:cstheme="minorHAnsi"/>
          <w:szCs w:val="24"/>
          <w:lang w:val="en-AU"/>
        </w:rPr>
        <w:t>).</w:t>
      </w:r>
    </w:p>
    <w:p w14:paraId="5E9503C2" w14:textId="15BE0830" w:rsidR="00F80EFA" w:rsidRPr="00F15D89" w:rsidRDefault="00F80EFA" w:rsidP="00F80EFA">
      <w:pPr>
        <w:spacing w:line="360" w:lineRule="auto"/>
        <w:rPr>
          <w:rFonts w:asciiTheme="minorHAnsi" w:hAnsiTheme="minorHAnsi" w:cstheme="minorHAnsi"/>
          <w:szCs w:val="24"/>
          <w:lang w:val="en-AU"/>
        </w:rPr>
      </w:pPr>
    </w:p>
    <w:p w14:paraId="364CE3B1" w14:textId="03A0D7C8" w:rsidR="00F80EFA" w:rsidRPr="00C07196" w:rsidRDefault="00C07196" w:rsidP="00F80EFA">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80EFA" w:rsidRPr="00C07196">
        <w:rPr>
          <w:rFonts w:asciiTheme="minorHAnsi" w:hAnsiTheme="minorHAnsi" w:cstheme="minorHAnsi"/>
          <w:i/>
          <w:iCs/>
          <w:szCs w:val="24"/>
          <w:lang w:val="en-AU"/>
        </w:rPr>
        <w:t>.4 North Solitary (30°S)</w:t>
      </w:r>
    </w:p>
    <w:p w14:paraId="33824915" w14:textId="5F081983" w:rsidR="002C212A" w:rsidRPr="00F15D89" w:rsidRDefault="00D74636" w:rsidP="00BE3A2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Pr>
          <w:rFonts w:asciiTheme="minorHAnsi" w:hAnsiTheme="minorHAnsi" w:cstheme="minorHAnsi"/>
          <w:szCs w:val="24"/>
          <w:lang w:val="en-AU"/>
        </w:rPr>
        <w:t>alongshore</w:t>
      </w:r>
      <w:r w:rsidR="002C212A" w:rsidRPr="00F15D89">
        <w:rPr>
          <w:rFonts w:asciiTheme="minorHAnsi" w:hAnsiTheme="minorHAnsi" w:cstheme="minorHAnsi"/>
          <w:szCs w:val="24"/>
          <w:lang w:val="en-AU"/>
        </w:rPr>
        <w:t xml:space="preserve"> flow (1.59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37.7 km offshore (310 m bathymetry</w:t>
      </w:r>
      <w:r w:rsidR="00166354">
        <w:rPr>
          <w:rFonts w:asciiTheme="minorHAnsi" w:hAnsiTheme="minorHAnsi" w:cstheme="minorHAnsi"/>
          <w:szCs w:val="24"/>
          <w:lang w:val="en-AU"/>
        </w:rPr>
        <w:t>; Figure 2</w:t>
      </w:r>
      <w:r w:rsidR="002C212A" w:rsidRPr="00F15D89">
        <w:rPr>
          <w:rFonts w:asciiTheme="minorHAnsi" w:hAnsiTheme="minorHAnsi" w:cstheme="minorHAnsi"/>
          <w:szCs w:val="24"/>
          <w:lang w:val="en-AU"/>
        </w:rPr>
        <w:t>)</w:t>
      </w:r>
      <w:r w:rsidR="00A92212">
        <w:rPr>
          <w:rFonts w:asciiTheme="minorHAnsi" w:hAnsiTheme="minorHAnsi" w:cstheme="minorHAnsi"/>
          <w:szCs w:val="24"/>
          <w:lang w:val="en-AU"/>
        </w:rPr>
        <w:t>.</w:t>
      </w:r>
      <w:r w:rsidR="00BE3A29" w:rsidRPr="00F15D89">
        <w:rPr>
          <w:rFonts w:asciiTheme="minorHAnsi" w:hAnsiTheme="minorHAnsi" w:cstheme="minorHAnsi"/>
          <w:szCs w:val="24"/>
          <w:lang w:val="en-AU"/>
        </w:rPr>
        <w:t xml:space="preserve"> </w:t>
      </w:r>
      <w:r w:rsidR="00A92212">
        <w:rPr>
          <w:rFonts w:asciiTheme="minorHAnsi" w:hAnsiTheme="minorHAnsi" w:cstheme="minorHAnsi"/>
          <w:szCs w:val="24"/>
          <w:lang w:val="en-AU"/>
        </w:rPr>
        <w:t>T</w:t>
      </w:r>
      <w:r w:rsidR="002C212A" w:rsidRPr="00F15D89">
        <w:rPr>
          <w:rFonts w:asciiTheme="minorHAnsi" w:hAnsiTheme="minorHAnsi" w:cstheme="minorHAnsi"/>
          <w:szCs w:val="24"/>
          <w:lang w:val="en-AU"/>
        </w:rPr>
        <w:t xml:space="preserve">he EAC </w:t>
      </w:r>
      <w:r w:rsidR="00A92212">
        <w:rPr>
          <w:rFonts w:asciiTheme="minorHAnsi" w:hAnsiTheme="minorHAnsi" w:cstheme="minorHAnsi"/>
          <w:szCs w:val="24"/>
          <w:lang w:val="en-AU"/>
        </w:rPr>
        <w:t>had</w:t>
      </w:r>
      <w:r w:rsidR="002C212A" w:rsidRPr="00F15D89">
        <w:rPr>
          <w:rFonts w:asciiTheme="minorHAnsi" w:hAnsiTheme="minorHAnsi" w:cstheme="minorHAnsi"/>
          <w:szCs w:val="24"/>
          <w:lang w:val="en-AU"/>
        </w:rPr>
        <w:t xml:space="preserve"> slight onshore movement</w:t>
      </w:r>
      <w:r w:rsidR="00BE3A29" w:rsidRPr="00F15D89">
        <w:rPr>
          <w:rFonts w:asciiTheme="minorHAnsi" w:hAnsiTheme="minorHAnsi" w:cstheme="minorHAnsi"/>
          <w:szCs w:val="24"/>
          <w:lang w:val="en-AU"/>
        </w:rPr>
        <w:t>,</w:t>
      </w:r>
      <w:r w:rsidR="002C212A" w:rsidRPr="00F15D89">
        <w:rPr>
          <w:rFonts w:asciiTheme="minorHAnsi" w:hAnsiTheme="minorHAnsi" w:cstheme="minorHAnsi"/>
          <w:szCs w:val="24"/>
          <w:lang w:val="en-AU"/>
        </w:rPr>
        <w:t xml:space="preserve"> </w:t>
      </w:r>
      <w:r w:rsidR="00A92212">
        <w:rPr>
          <w:rFonts w:asciiTheme="minorHAnsi" w:hAnsiTheme="minorHAnsi" w:cstheme="minorHAnsi"/>
          <w:szCs w:val="24"/>
          <w:lang w:val="en-AU"/>
        </w:rPr>
        <w:t>in offshore waters 100-150m below the surface</w:t>
      </w:r>
      <w:r w:rsidR="002C212A" w:rsidRPr="00F15D89">
        <w:rPr>
          <w:rFonts w:asciiTheme="minorHAnsi" w:hAnsiTheme="minorHAnsi" w:cstheme="minorHAnsi"/>
          <w:szCs w:val="24"/>
          <w:lang w:val="en-AU"/>
        </w:rPr>
        <w:t xml:space="preserve"> (0.15 m s</w:t>
      </w:r>
      <w:r w:rsidR="002C212A" w:rsidRPr="00F15D89">
        <w:rPr>
          <w:rFonts w:asciiTheme="minorHAnsi" w:hAnsiTheme="minorHAnsi" w:cstheme="minorHAnsi"/>
          <w:szCs w:val="24"/>
          <w:vertAlign w:val="superscript"/>
          <w:lang w:val="en-AU"/>
        </w:rPr>
        <w:t>-</w:t>
      </w:r>
      <w:proofErr w:type="gramStart"/>
      <w:r w:rsidR="002C212A" w:rsidRPr="00F15D89">
        <w:rPr>
          <w:rFonts w:asciiTheme="minorHAnsi" w:hAnsiTheme="minorHAnsi" w:cstheme="minorHAnsi"/>
          <w:szCs w:val="24"/>
          <w:vertAlign w:val="superscript"/>
          <w:lang w:val="en-AU"/>
        </w:rPr>
        <w:t>1</w:t>
      </w:r>
      <w:r w:rsidR="00F47E9C" w:rsidRPr="00F15D89">
        <w:rPr>
          <w:rFonts w:asciiTheme="minorHAnsi" w:hAnsiTheme="minorHAnsi" w:cstheme="minorHAnsi"/>
          <w:szCs w:val="24"/>
          <w:lang w:val="en-AU"/>
        </w:rPr>
        <w:t>;</w:t>
      </w:r>
      <w:proofErr w:type="gramEnd"/>
      <w:r w:rsidR="00F47E9C" w:rsidRPr="00F15D89">
        <w:rPr>
          <w:rFonts w:asciiTheme="minorHAnsi" w:hAnsiTheme="minorHAnsi" w:cstheme="minorHAnsi"/>
          <w:szCs w:val="24"/>
          <w:lang w:val="en-AU"/>
        </w:rPr>
        <w:t xml:space="preserve"> </w:t>
      </w:r>
      <w:r w:rsidR="00F47E9C" w:rsidRPr="00166354">
        <w:rPr>
          <w:rFonts w:asciiTheme="minorHAnsi" w:hAnsiTheme="minorHAnsi" w:cstheme="minorHAnsi"/>
          <w:szCs w:val="24"/>
          <w:highlight w:val="yellow"/>
          <w:lang w:val="en-AU"/>
        </w:rPr>
        <w:t xml:space="preserve">Figure </w:t>
      </w:r>
      <w:r w:rsidR="00166354" w:rsidRPr="00166354">
        <w:rPr>
          <w:rFonts w:asciiTheme="minorHAnsi" w:hAnsiTheme="minorHAnsi" w:cstheme="minorHAnsi"/>
          <w:szCs w:val="24"/>
          <w:highlight w:val="yellow"/>
          <w:lang w:val="en-AU"/>
        </w:rPr>
        <w:t>SX</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p>
    <w:p w14:paraId="283A6A05" w14:textId="55523979" w:rsidR="002C212A" w:rsidRPr="00F15D89" w:rsidRDefault="00F47E9C" w:rsidP="00F34258">
      <w:pPr>
        <w:spacing w:line="360" w:lineRule="auto"/>
        <w:rPr>
          <w:rFonts w:asciiTheme="minorHAnsi" w:hAnsiTheme="minorHAnsi" w:cstheme="minorHAnsi"/>
          <w:szCs w:val="24"/>
          <w:lang w:val="en-AU"/>
        </w:rPr>
      </w:pPr>
      <w:r w:rsidRPr="00F15D89">
        <w:rPr>
          <w:rFonts w:asciiTheme="minorHAnsi" w:hAnsiTheme="minorHAnsi" w:cstheme="minorHAnsi"/>
          <w:b/>
          <w:bCs/>
          <w:szCs w:val="24"/>
          <w:lang w:val="en-AU"/>
        </w:rPr>
        <w:lastRenderedPageBreak/>
        <w:tab/>
      </w:r>
      <w:r w:rsidRPr="00F15D89">
        <w:rPr>
          <w:rFonts w:asciiTheme="minorHAnsi" w:hAnsiTheme="minorHAnsi" w:cstheme="minorHAnsi"/>
          <w:szCs w:val="24"/>
          <w:lang w:val="en-AU"/>
        </w:rPr>
        <w:t>The biomass of the zooplankton community generally decreased with distance offshore and with depth.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F34258">
      <w:pPr>
        <w:spacing w:line="360" w:lineRule="auto"/>
        <w:rPr>
          <w:rFonts w:asciiTheme="minorHAnsi" w:hAnsiTheme="minorHAnsi" w:cstheme="minorHAnsi"/>
          <w:b/>
          <w:bCs/>
          <w:szCs w:val="24"/>
          <w:lang w:val="en-AU"/>
        </w:rPr>
      </w:pPr>
    </w:p>
    <w:p w14:paraId="7C2E6384" w14:textId="4E04AD35" w:rsidR="00F80EFA"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.5 </w:t>
      </w:r>
      <w:r w:rsidR="008A3A3E" w:rsidRPr="00C07196">
        <w:rPr>
          <w:rFonts w:asciiTheme="minorHAnsi" w:hAnsiTheme="minorHAnsi" w:cstheme="minorHAnsi"/>
          <w:i/>
          <w:iCs/>
          <w:szCs w:val="24"/>
          <w:lang w:val="en-AU"/>
        </w:rPr>
        <w:t>Diamond Head (31.75°S)</w:t>
      </w:r>
    </w:p>
    <w:p w14:paraId="197CFA5F" w14:textId="17E2ADA0" w:rsidR="002C212A" w:rsidRPr="00F15D89" w:rsidRDefault="002C212A"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as such was characterised by a more homogeneous water mass</w:t>
      </w:r>
      <w:r w:rsidRPr="00F15D89">
        <w:rPr>
          <w:rFonts w:asciiTheme="minorHAnsi" w:hAnsiTheme="minorHAnsi" w:cstheme="minorHAnsi"/>
          <w:szCs w:val="24"/>
          <w:lang w:val="en-AU"/>
        </w:rPr>
        <w:t>. Within the transect the, alongshore velocities are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movement of water (0.11 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in the surface waters</w:t>
      </w:r>
      <w:r w:rsidR="00DD1662" w:rsidRPr="00F15D89">
        <w:rPr>
          <w:rFonts w:asciiTheme="minorHAnsi" w:hAnsiTheme="minorHAnsi" w:cstheme="minorHAnsi"/>
          <w:szCs w:val="24"/>
          <w:lang w:val="en-AU"/>
        </w:rPr>
        <w:t xml:space="preserve"> and</w:t>
      </w:r>
      <w:r w:rsidRPr="00F15D89">
        <w:rPr>
          <w:rFonts w:asciiTheme="minorHAnsi" w:hAnsiTheme="minorHAnsi" w:cstheme="minorHAnsi"/>
          <w:szCs w:val="24"/>
          <w:lang w:val="en-AU"/>
        </w:rPr>
        <w:t xml:space="preserve"> offshore movement (0.27 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in the deeper waters</w:t>
      </w:r>
      <w:r w:rsidR="00C93048">
        <w:rPr>
          <w:rFonts w:asciiTheme="minorHAnsi" w:hAnsiTheme="minorHAnsi" w:cstheme="minorHAnsi"/>
          <w:szCs w:val="24"/>
          <w:lang w:val="en-AU"/>
        </w:rPr>
        <w:t xml:space="preserve"> </w:t>
      </w:r>
      <w:r w:rsidR="00C93048" w:rsidRPr="00C93048">
        <w:rPr>
          <w:rFonts w:asciiTheme="minorHAnsi" w:hAnsiTheme="minorHAnsi" w:cstheme="minorHAnsi"/>
          <w:szCs w:val="24"/>
          <w:highlight w:val="yellow"/>
          <w:lang w:val="en-AU"/>
        </w:rPr>
        <w:t>(Figure SX)</w:t>
      </w:r>
      <w:r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There was minor uplift of the temperature isotherms with all isotherms rising approximately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63430E">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63430E" w:rsidRPr="0063430E">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1DA855B2" w:rsidR="00DD1662" w:rsidRPr="00F15D89" w:rsidRDefault="00DD1662"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physical 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 &amp; 4)</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and steady over the whole transect (~-0.9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F34258">
      <w:pPr>
        <w:spacing w:line="360" w:lineRule="auto"/>
        <w:rPr>
          <w:rFonts w:asciiTheme="minorHAnsi" w:hAnsiTheme="minorHAnsi" w:cstheme="minorHAnsi"/>
          <w:szCs w:val="24"/>
          <w:lang w:val="en-AU"/>
        </w:rPr>
      </w:pPr>
    </w:p>
    <w:p w14:paraId="17D9635D" w14:textId="50951959" w:rsidR="000C5530"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.6 </w:t>
      </w:r>
      <w:r w:rsidR="000C5530"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753B6ED7" w:rsidR="003F6382" w:rsidRPr="00F15D89" w:rsidRDefault="003F6382" w:rsidP="003F638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in </w:t>
      </w:r>
      <w:r w:rsidRPr="00F15D89">
        <w:rPr>
          <w:rFonts w:asciiTheme="minorHAnsi" w:hAnsiTheme="minorHAnsi" w:cstheme="minorHAnsi"/>
          <w:szCs w:val="24"/>
          <w:lang w:val="en-AU"/>
        </w:rPr>
        <w:lastRenderedPageBreak/>
        <w:t>peaking during September or October and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p>
    <w:p w14:paraId="7BAAC98E" w14:textId="15072B01" w:rsidR="00500F16" w:rsidRPr="00F15D89" w:rsidRDefault="003F6382"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7 &amp; 8)</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 C isotherm)</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438EF034" w:rsidR="004D3C70" w:rsidRDefault="004D3C70" w:rsidP="004D3C7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21°C isotherm)</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shallower NBSS slope equivalents in areas with steeper slopes in areas with smaller zooplankton.</w:t>
      </w:r>
    </w:p>
    <w:p w14:paraId="7968AA92" w14:textId="77777777" w:rsidR="00D56FF1" w:rsidRDefault="00D56FF1" w:rsidP="004D3C70">
      <w:pPr>
        <w:spacing w:line="360" w:lineRule="auto"/>
        <w:ind w:firstLine="720"/>
        <w:rPr>
          <w:rFonts w:asciiTheme="minorHAnsi" w:hAnsiTheme="minorHAnsi" w:cstheme="minorHAnsi"/>
          <w:szCs w:val="24"/>
          <w:lang w:val="en-AU"/>
        </w:rPr>
      </w:pPr>
    </w:p>
    <w:p w14:paraId="553EF85D" w14:textId="77777777" w:rsidR="004D3C70" w:rsidRPr="00F15D89" w:rsidRDefault="004D3C70" w:rsidP="00095ADB">
      <w:pPr>
        <w:spacing w:line="360" w:lineRule="auto"/>
        <w:ind w:firstLine="720"/>
        <w:rPr>
          <w:rFonts w:asciiTheme="minorHAnsi" w:hAnsiTheme="minorHAnsi" w:cstheme="minorHAnsi"/>
          <w:szCs w:val="24"/>
          <w:lang w:val="en-AU"/>
        </w:rPr>
      </w:pPr>
    </w:p>
    <w:p w14:paraId="756BEFE0" w14:textId="77777777" w:rsidR="00767381" w:rsidRPr="00F15D89" w:rsidRDefault="00767381" w:rsidP="00095ADB">
      <w:pPr>
        <w:spacing w:line="360" w:lineRule="auto"/>
        <w:ind w:firstLine="720"/>
        <w:rPr>
          <w:rFonts w:asciiTheme="minorHAnsi" w:hAnsiTheme="minorHAnsi" w:cstheme="minorHAnsi"/>
          <w:b/>
          <w:bCs/>
          <w:szCs w:val="24"/>
          <w:lang w:val="en-AU"/>
        </w:rPr>
      </w:pPr>
    </w:p>
    <w:p w14:paraId="1526FBC2" w14:textId="77777777" w:rsidR="00B20719" w:rsidRPr="00F15D89" w:rsidRDefault="00B20719">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551467FA" w:rsidR="002B6748" w:rsidRPr="00F15D89" w:rsidRDefault="00C07196" w:rsidP="00F34258">
      <w:pPr>
        <w:pStyle w:val="Heading-Main"/>
        <w:spacing w:line="360" w:lineRule="auto"/>
        <w:rPr>
          <w:rFonts w:asciiTheme="minorHAnsi" w:hAnsiTheme="minorHAnsi" w:cstheme="minorHAnsi"/>
          <w:b w:val="0"/>
          <w:bCs w:val="0"/>
          <w:lang w:val="en-AU"/>
        </w:rPr>
      </w:pPr>
      <w:r>
        <w:rPr>
          <w:rFonts w:asciiTheme="minorHAnsi" w:hAnsiTheme="minorHAnsi" w:cstheme="minorHAnsi"/>
          <w:lang w:val="en-AU"/>
        </w:rPr>
        <w:lastRenderedPageBreak/>
        <w:t xml:space="preserve">4. </w:t>
      </w:r>
      <w:r w:rsidR="008872B5" w:rsidRPr="00F15D89">
        <w:rPr>
          <w:rFonts w:asciiTheme="minorHAnsi" w:hAnsiTheme="minorHAnsi" w:cstheme="minorHAnsi"/>
          <w:lang w:val="en-AU"/>
        </w:rPr>
        <w:t>D</w:t>
      </w:r>
      <w:r w:rsidR="002B6748" w:rsidRPr="00F15D89">
        <w:rPr>
          <w:rFonts w:asciiTheme="minorHAnsi" w:hAnsiTheme="minorHAnsi" w:cstheme="minorHAnsi"/>
          <w:lang w:val="en-AU"/>
        </w:rPr>
        <w:t>iscussion</w:t>
      </w:r>
    </w:p>
    <w:p w14:paraId="7A644D6D" w14:textId="441DC1C6" w:rsidR="00FF1316" w:rsidRPr="00F15D89" w:rsidRDefault="00855F3F" w:rsidP="00B5573F">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The d</w:t>
      </w:r>
      <w:r w:rsidR="001321FD" w:rsidRPr="00F15D89">
        <w:rPr>
          <w:rFonts w:asciiTheme="minorHAnsi" w:hAnsiTheme="minorHAnsi" w:cstheme="minorHAnsi"/>
          <w:szCs w:val="24"/>
          <w:lang w:val="en-AU"/>
        </w:rPr>
        <w:t xml:space="preserve">eclines in </w:t>
      </w:r>
      <w:r w:rsidR="008B7392">
        <w:rPr>
          <w:rFonts w:asciiTheme="minorHAnsi" w:hAnsiTheme="minorHAnsi" w:cstheme="minorHAnsi"/>
          <w:szCs w:val="24"/>
          <w:lang w:val="en-AU"/>
        </w:rPr>
        <w:t xml:space="preserve">zooplankton </w:t>
      </w:r>
      <w:r w:rsidR="001321FD" w:rsidRPr="00F15D89">
        <w:rPr>
          <w:rFonts w:asciiTheme="minorHAnsi" w:hAnsiTheme="minorHAnsi" w:cstheme="minorHAnsi"/>
          <w:szCs w:val="24"/>
          <w:lang w:val="en-AU"/>
        </w:rPr>
        <w:t>biomass</w:t>
      </w:r>
      <w:r w:rsidR="001A16EB">
        <w:rPr>
          <w:rFonts w:asciiTheme="minorHAnsi" w:hAnsiTheme="minorHAnsi" w:cstheme="minorHAnsi"/>
          <w:szCs w:val="24"/>
          <w:lang w:val="en-AU"/>
        </w:rPr>
        <w:t xml:space="preserve"> and altered</w:t>
      </w:r>
      <w:r w:rsidR="001A16EB" w:rsidRPr="00F15D89">
        <w:rPr>
          <w:rFonts w:asciiTheme="minorHAnsi" w:hAnsiTheme="minorHAnsi" w:cstheme="minorHAnsi"/>
          <w:szCs w:val="24"/>
          <w:lang w:val="en-AU"/>
        </w:rPr>
        <w:t xml:space="preserve"> </w:t>
      </w:r>
      <w:r w:rsidR="001A16EB">
        <w:rPr>
          <w:rFonts w:asciiTheme="minorHAnsi" w:hAnsiTheme="minorHAnsi" w:cstheme="minorHAnsi"/>
          <w:szCs w:val="24"/>
          <w:lang w:val="en-AU"/>
        </w:rPr>
        <w:t>size-</w:t>
      </w:r>
      <w:r w:rsidR="001A16EB" w:rsidRPr="00F15D89">
        <w:rPr>
          <w:rFonts w:asciiTheme="minorHAnsi" w:hAnsiTheme="minorHAnsi" w:cstheme="minorHAnsi"/>
          <w:szCs w:val="24"/>
          <w:lang w:val="en-AU"/>
        </w:rPr>
        <w:t>structure across the continental shelf</w:t>
      </w:r>
      <w:r>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with peaks at the interaction between the continental shelf water and eutrophic EAC water </w:t>
      </w:r>
      <w:r w:rsidR="00932B6E" w:rsidRPr="00F15D89">
        <w:rPr>
          <w:rFonts w:asciiTheme="minorHAnsi" w:hAnsiTheme="minorHAnsi" w:cstheme="minorHAnsi"/>
          <w:szCs w:val="24"/>
          <w:lang w:val="en-AU"/>
        </w:rPr>
        <w:t xml:space="preserve">highlight the importance of </w:t>
      </w:r>
      <w:r w:rsidR="004E5A8A">
        <w:rPr>
          <w:rFonts w:asciiTheme="minorHAnsi" w:hAnsiTheme="minorHAnsi" w:cstheme="minorHAnsi"/>
          <w:szCs w:val="24"/>
          <w:lang w:val="en-AU"/>
        </w:rPr>
        <w:t>understanding the interaction of physical and biological processes</w:t>
      </w:r>
      <w:r w:rsidR="004E5A8A" w:rsidRPr="00F15D89">
        <w:rPr>
          <w:rFonts w:asciiTheme="minorHAnsi" w:hAnsiTheme="minorHAnsi" w:cstheme="minorHAnsi"/>
          <w:szCs w:val="24"/>
          <w:lang w:val="en-AU"/>
        </w:rPr>
        <w:t xml:space="preserve"> </w:t>
      </w:r>
      <w:r w:rsidR="004E5A8A">
        <w:rPr>
          <w:rFonts w:asciiTheme="minorHAnsi" w:hAnsiTheme="minorHAnsi" w:cstheme="minorHAnsi"/>
          <w:szCs w:val="24"/>
          <w:lang w:val="en-AU"/>
        </w:rPr>
        <w:t>across the</w:t>
      </w:r>
      <w:r w:rsidR="004E5A8A" w:rsidRPr="00F15D89">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 xml:space="preserve">continental shelf.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fast flowing EAC</w:t>
      </w:r>
      <w:r w:rsidR="008C187F" w:rsidRPr="00F15D89">
        <w:rPr>
          <w:rFonts w:asciiTheme="minorHAnsi" w:hAnsiTheme="minorHAnsi" w:cstheme="minorHAnsi"/>
          <w:szCs w:val="24"/>
          <w:lang w:val="en-AU"/>
        </w:rPr>
        <w:t xml:space="preserve"> water mass,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inner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he</w:t>
      </w:r>
      <w:r w:rsidR="006A558B">
        <w:rPr>
          <w:rFonts w:asciiTheme="minorHAnsi" w:hAnsiTheme="minorHAnsi" w:cstheme="minorHAnsi"/>
          <w:szCs w:val="24"/>
          <w:lang w:val="en-AU"/>
        </w:rPr>
        <w:t xml:space="preserve"> oceanic</w:t>
      </w:r>
      <w:r w:rsidR="00932B6E" w:rsidRPr="00F15D89">
        <w:rPr>
          <w:rFonts w:asciiTheme="minorHAnsi" w:hAnsiTheme="minorHAnsi" w:cstheme="minorHAnsi"/>
          <w:szCs w:val="24"/>
          <w:lang w:val="en-AU"/>
        </w:rPr>
        <w:t xml:space="preserve"> communities.</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uplift, as observed in this study, </w:t>
      </w:r>
      <w:r w:rsidR="007C6749" w:rsidRPr="00F15D89">
        <w:rPr>
          <w:rFonts w:asciiTheme="minorHAnsi" w:hAnsiTheme="minorHAnsi" w:cstheme="minorHAnsi"/>
          <w:szCs w:val="24"/>
          <w:lang w:val="en-AU"/>
        </w:rPr>
        <w:t>increased productivity driven by the uplift of the cooler water is likely an important driver for fisheries on the continental shelf region.</w:t>
      </w:r>
    </w:p>
    <w:p w14:paraId="6D410DF7" w14:textId="73C1AA6C" w:rsidR="008776C9" w:rsidRPr="00F15D89" w:rsidRDefault="008776C9" w:rsidP="00F34258">
      <w:pPr>
        <w:spacing w:line="360" w:lineRule="auto"/>
        <w:rPr>
          <w:rFonts w:asciiTheme="minorHAnsi" w:hAnsiTheme="minorHAnsi" w:cstheme="minorHAnsi"/>
          <w:szCs w:val="24"/>
          <w:lang w:val="en-AU"/>
        </w:rPr>
      </w:pPr>
    </w:p>
    <w:p w14:paraId="67B3EE70" w14:textId="20117A04" w:rsidR="008776C9"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.1 </w:t>
      </w:r>
      <w:r w:rsidR="00B20719"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00B20719"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00B20719" w:rsidRPr="00C07196">
        <w:rPr>
          <w:rFonts w:asciiTheme="minorHAnsi" w:hAnsiTheme="minorHAnsi" w:cstheme="minorHAnsi"/>
          <w:i/>
          <w:iCs/>
          <w:szCs w:val="24"/>
          <w:lang w:val="en-AU"/>
        </w:rPr>
        <w:t>ooplankton</w:t>
      </w:r>
    </w:p>
    <w:p w14:paraId="0BC1F1BD" w14:textId="37946C76" w:rsidR="002D2DE6" w:rsidRDefault="007F7C69" w:rsidP="00C445BE">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Western Boundary Current regions have complex circulation </w:t>
      </w:r>
      <w:r w:rsidR="00E323ED">
        <w:rPr>
          <w:rStyle w:val="captions"/>
          <w:rFonts w:asciiTheme="minorHAnsi" w:hAnsiTheme="minorHAnsi" w:cstheme="minorHAnsi"/>
          <w:lang w:val="en-AU"/>
        </w:rPr>
        <w:fldChar w:fldCharType="begin"/>
      </w:r>
      <w:r w:rsidR="00E323ED">
        <w:rPr>
          <w:rStyle w:val="captions"/>
          <w:rFonts w:asciiTheme="minorHAnsi" w:hAnsiTheme="minorHAnsi" w:cstheme="minorHAnsi"/>
          <w:lang w:val="en-AU"/>
        </w:rPr>
        <w:instrText xml:space="preserve"> ADDIN ZOTERO_ITEM CSL_CITATION {"citationID":"2PMJF8lW","properties":{"formattedCitation":"(Hogg and Johns, 1995; Hu {\\i{}et al.}, 2015)","plainCitation":"(Hogg and Johns, 1995; Hu et al., 2015)","noteIndex":0},"citationItems":[{"id":1341,"uris":["http://zotero.org/users/local/U6DoygBa/items/TIV8YT87"],"uri":["http://zotero.org/users/local/U6DoygBa/items/TIV8YT87"],"itemData":{"id":1341,"type":"article-journal","abstract":"The past decade has seen considerable progress toward clarifying the mean circulation of the World's oceans. At the same time we have come to realize that the specification of a mean circulation is difficult as there is energy at all time scales which are quantifiable and the spectrum is usually red. The western boundary currents (WBCs) of the oceans are the principal conduits for communication between the equatorial regions, where heat is added to the oceans and the polar regions where it is removed. Understanding how these current systems work is fundamental to understanding the earth's global climate engine. Several substantial observational programs focussed on WBCs have been undertaken in recent years especially within the North and South Atlantic. These include studies of the Brazil-Malvinas Confluence and the South Atlantic Ventilation Experiment (SAVE) within the South Atlantic, the Western Tropical Atlantic Experiment (WESTRAX) in the tropics, and the Subtropical Atlantic Climate Study (STACS) and Synoptic Ocean Prediction experiment (SYNOP) in the subtropics. We shall concentrate in this review with a summary of the results from these programs but will also briefly cover new findings from other parts of the globe. Efforts connected with programs of the World Ocean Circulation Experiment in the Pacific and the South Atlantic (particularly the Deep Basin Experiment) are still underway and can be expected to make substantial contributions to the knowledge of WBCs in the future. The nature of this review also compells us to emphasize recent U.S. research but we will incorporate results from the international community, as well, especially in regions of the globe where the U.S. has done little. The reader may also wish to consult recent reviews by Ierley [1990] and Huang [1991], which discuss many issues relevant to WBCs in subtropical gyres.","container-title":"Reviews of Geophysics","DOI":"10.1029/95RG00491","ISSN":"1944-9208","issue":"S2","language":"en","note":"_eprint: https://agupubs.onlinelibrary.wiley.com/doi/pdf/10.1029/95RG00491","page":"1311-1334","source":"Wiley Online Library","title":"Western boundary currents","volume":"33","author":[{"family":"Hogg","given":"Nelson G."},{"family":"Johns","given":"William E."}],"issued":{"date-parts":[["1995"]]}}},{"id":1338,"uris":["http://zotero.org/users/local/U6DoygBa/items/6KF7TQ5S"],"uri":["http://zotero.org/users/local/U6DoygBa/items/6KF7TQ5S"],"itemData":{"id":1338,"type":"article-journal","abstract":"Pacific Ocean western boundary currents and the interlinked equatorial Pacific circulation system were among the first currents of these types to be explored by pioneering oceanographers. The widely accepted but poorly quantified importance of these currents—in processes such as the El Niño/Southern Oscillation, the Pacific Decadal Oscillation and the Indonesian Throughflow—has triggered renewed interest. Ongoing efforts are seeking to understand the heat and mass balances of the equatorial Pacific, and possible changes associated with greenhouse-gas-induced climate change. Only a concerted international effort will close the observational, theoretical and technical gaps currently limiting a robust answer to these elusive questions.","container-title":"Nature","DOI":"10.1038/nature14504","ISSN":"1476-4687","issue":"7556","language":"en","note":"number: 7556\npublisher: Nature Publishing Group","page":"299-308","source":"www.nature.com","title":"Pacific western boundary currents and their roles in climate","volume":"522","author":[{"family":"Hu","given":"Dunxin"},{"family":"Wu","given":"Lixin"},{"family":"Cai","given":"Wenju"},{"family":"Gupta","given":"Alex Sen"},{"family":"Ganachaud","given":"Alexandre"},{"family":"Qiu","given":"Bo"},{"family":"Gordon","given":"Arnold L."},{"family":"Lin","given":"Xiaopei"},{"family":"Chen","given":"Zhaohui"},{"family":"Hu","given":"Shijian"},{"family":"Wang","given":"Guojian"},{"family":"Wang","given":"Qingye"},{"family":"Sprintall","given":"Janet"},{"family":"Qu","given":"Tangdong"},{"family":"Kashino","given":"Yuji"},{"family":"Wang","given":"Fan"},{"family":"Kessler","given":"William S."}],"issued":{"date-parts":[["2015",6]]}}}],"schema":"https://github.com/citation-style-language/schema/raw/master/csl-citation.json"} </w:instrText>
      </w:r>
      <w:r w:rsidR="00E323ED">
        <w:rPr>
          <w:rStyle w:val="captions"/>
          <w:rFonts w:asciiTheme="minorHAnsi" w:hAnsiTheme="minorHAnsi" w:cstheme="minorHAnsi"/>
          <w:lang w:val="en-AU"/>
        </w:rPr>
        <w:fldChar w:fldCharType="separate"/>
      </w:r>
      <w:r w:rsidR="00E323ED" w:rsidRPr="00E323ED">
        <w:rPr>
          <w:rFonts w:ascii="Calibri" w:hAnsi="Calibri" w:cs="Calibri"/>
          <w:szCs w:val="24"/>
        </w:rPr>
        <w:t xml:space="preserve">(Hogg and Johns, 1995; Hu </w:t>
      </w:r>
      <w:r w:rsidR="00E323ED" w:rsidRPr="00E323ED">
        <w:rPr>
          <w:rFonts w:ascii="Calibri" w:hAnsi="Calibri" w:cs="Calibri"/>
          <w:i/>
          <w:iCs/>
          <w:szCs w:val="24"/>
        </w:rPr>
        <w:t>et al.</w:t>
      </w:r>
      <w:r w:rsidR="00E323ED" w:rsidRPr="00E323ED">
        <w:rPr>
          <w:rFonts w:ascii="Calibri" w:hAnsi="Calibri" w:cs="Calibri"/>
          <w:szCs w:val="24"/>
        </w:rPr>
        <w:t>, 2015)</w:t>
      </w:r>
      <w:r w:rsidR="00E323ED">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with cascading effects onto the biological communities</w:t>
      </w:r>
      <w:r w:rsidR="00652394">
        <w:rPr>
          <w:rStyle w:val="captions"/>
          <w:rFonts w:asciiTheme="minorHAnsi" w:hAnsiTheme="minorHAnsi" w:cstheme="minorHAnsi"/>
          <w:lang w:val="en-AU"/>
        </w:rPr>
        <w:t xml:space="preserve"> </w:t>
      </w:r>
      <w:r w:rsidR="00E323ED">
        <w:rPr>
          <w:rStyle w:val="captions"/>
          <w:rFonts w:asciiTheme="minorHAnsi" w:hAnsiTheme="minorHAnsi" w:cstheme="minorHAnsi"/>
          <w:lang w:val="en-AU"/>
        </w:rPr>
        <w:fldChar w:fldCharType="begin"/>
      </w:r>
      <w:r w:rsidR="00E323ED">
        <w:rPr>
          <w:rStyle w:val="captions"/>
          <w:rFonts w:asciiTheme="minorHAnsi" w:hAnsiTheme="minorHAnsi" w:cstheme="minorHAnsi"/>
          <w:lang w:val="en-AU"/>
        </w:rPr>
        <w:instrText xml:space="preserve"> ADDIN ZOTERO_ITEM CSL_CITATION {"citationID":"LUGjCAYW","properties":{"formattedCitation":"(Chen {\\i{}et al.}, 2018)","plainCitation":"(Chen et al., 2018)","noteIndex":0},"citationItems":[{"id":1347,"uris":["http://zotero.org/users/local/U6DoygBa/items/MULH6PRA"],"uri":["http://zotero.org/users/local/U6DoygBa/items/MULH6PRA"],"itemData":{"id":1347,"type":"article-journal","abstract":"This study investigated net-phytoplankton biomass, species composition, the phytoplankton abundance horizontal distribution, and the correlations between net-phytoplankton communities and mesoscale structure that were derived from the net samples taken from the Western Boundary Currents during summer, 2014. A total of 199 phytoplankton species belonging to 61 genera in four phyla were identified. The dominant species included Climacodium frauenfeldianum, Thalassiothrix longissima, Rhizosolenia styliformis var. styliformis, Pyrocystis noctiluca, Ceratium trichoceros, and Trichodesmium thiebautii. Four phytoplankton communities were divided by cluster analysis and the clusters were mainly associated with the North Equatorial Counter Current (NECC), the North Equatorial Current (NEC), the Subtropical Counter Current (STCC), and the Luzon Current (LC), respectively. The lowest phytoplankton cell abundance and the highest Trichodesmium filament abundance were recorded in the STCC region. The principal component analysis showed that T. thiebautii preferred warm and nutrient poor water. There was also an increase in phytoplankton abundance and biomass near 5°N in the NECC region, where they benefit from upwellings and eddies.","container-title":"Journal of Oceanology and Limnology","DOI":"10.1007/s00343-017-6261-8","ISSN":"2523-3521","issue":"2","journalAbbreviation":"J. Ocean. Limnol.","language":"en","page":"305-316","source":"Springer Link","title":"Net-phytoplankton communities in the Western Boundary Currents and their environmental correlations","volume":"36","author":[{"family":"Chen","given":"Yunyan"},{"family":"Sun","given":"Xiaoxia"},{"family":"Zhun","given":"Mingliang"}],"issued":{"date-parts":[["2018",3,1]]}}}],"schema":"https://github.com/citation-style-language/schema/raw/master/csl-citation.json"} </w:instrText>
      </w:r>
      <w:r w:rsidR="00E323ED">
        <w:rPr>
          <w:rStyle w:val="captions"/>
          <w:rFonts w:asciiTheme="minorHAnsi" w:hAnsiTheme="minorHAnsi" w:cstheme="minorHAnsi"/>
          <w:lang w:val="en-AU"/>
        </w:rPr>
        <w:fldChar w:fldCharType="separate"/>
      </w:r>
      <w:r w:rsidR="00E323ED" w:rsidRPr="00E323ED">
        <w:rPr>
          <w:rFonts w:ascii="Calibri" w:hAnsi="Calibri" w:cs="Calibri"/>
          <w:szCs w:val="24"/>
        </w:rPr>
        <w:t xml:space="preserve">(Chen </w:t>
      </w:r>
      <w:r w:rsidR="00E323ED" w:rsidRPr="00E323ED">
        <w:rPr>
          <w:rFonts w:ascii="Calibri" w:hAnsi="Calibri" w:cs="Calibri"/>
          <w:i/>
          <w:iCs/>
          <w:szCs w:val="24"/>
        </w:rPr>
        <w:t>et al.</w:t>
      </w:r>
      <w:r w:rsidR="00E323ED" w:rsidRPr="00E323ED">
        <w:rPr>
          <w:rFonts w:ascii="Calibri" w:hAnsi="Calibri" w:cs="Calibri"/>
          <w:szCs w:val="24"/>
        </w:rPr>
        <w:t>, 2018)</w:t>
      </w:r>
      <w:r w:rsidR="00E323ED">
        <w:rPr>
          <w:rStyle w:val="captions"/>
          <w:rFonts w:asciiTheme="minorHAnsi" w:hAnsiTheme="minorHAnsi" w:cstheme="minorHAnsi"/>
          <w:lang w:val="en-AU"/>
        </w:rPr>
        <w:fldChar w:fldCharType="end"/>
      </w:r>
      <w:r w:rsidR="00E323ED">
        <w:rPr>
          <w:rStyle w:val="captions"/>
          <w:rFonts w:asciiTheme="minorHAnsi" w:hAnsiTheme="minorHAnsi" w:cstheme="minorHAnsi"/>
          <w:lang w:val="en-AU"/>
        </w:rPr>
        <w:t>.</w:t>
      </w:r>
      <w:r>
        <w:rPr>
          <w:rStyle w:val="captions"/>
          <w:rFonts w:asciiTheme="minorHAnsi" w:hAnsiTheme="minorHAnsi" w:cstheme="minorHAnsi"/>
          <w:lang w:val="en-AU"/>
        </w:rPr>
        <w:t xml:space="preserve"> </w:t>
      </w:r>
      <w:r w:rsidR="00B47706">
        <w:rPr>
          <w:rStyle w:val="captions"/>
          <w:rFonts w:asciiTheme="minorHAnsi" w:hAnsiTheme="minorHAnsi" w:cstheme="minorHAnsi"/>
          <w:lang w:val="en-AU"/>
        </w:rPr>
        <w:t>Off eastern Australia</w:t>
      </w:r>
      <w:r>
        <w:rPr>
          <w:rStyle w:val="captions"/>
          <w:rFonts w:asciiTheme="minorHAnsi" w:hAnsiTheme="minorHAnsi" w:cstheme="minorHAnsi"/>
          <w:lang w:val="en-AU"/>
        </w:rPr>
        <w:t>, the separation of the EAC from coast</w:t>
      </w:r>
      <w:r w:rsidR="0055187B">
        <w:rPr>
          <w:rStyle w:val="captions"/>
          <w:rFonts w:asciiTheme="minorHAnsi" w:hAnsiTheme="minorHAnsi" w:cstheme="minorHAnsi"/>
          <w:lang w:val="en-AU"/>
        </w:rPr>
        <w:t xml:space="preserve"> </w:t>
      </w:r>
      <w:r w:rsidR="00B47706">
        <w:rPr>
          <w:rStyle w:val="captions"/>
          <w:rFonts w:asciiTheme="minorHAnsi" w:hAnsiTheme="minorHAnsi" w:cstheme="minorHAnsi"/>
          <w:lang w:val="en-AU"/>
        </w:rPr>
        <w:fldChar w:fldCharType="begin"/>
      </w:r>
      <w:r w:rsidR="00B47706">
        <w:rPr>
          <w:rStyle w:val="captions"/>
          <w:rFonts w:asciiTheme="minorHAnsi" w:hAnsiTheme="minorHAnsi" w:cstheme="minorHAnsi"/>
          <w:lang w:val="en-AU"/>
        </w:rPr>
        <w:instrText xml:space="preserve"> ADDIN ZOTERO_ITEM CSL_CITATION {"citationID":"sooeCurn","properties":{"formattedCitation":"(Cetina-Heredia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B47706">
        <w:rPr>
          <w:rStyle w:val="captions"/>
          <w:rFonts w:asciiTheme="minorHAnsi" w:hAnsiTheme="minorHAnsi" w:cstheme="minorHAnsi"/>
          <w:lang w:val="en-AU"/>
        </w:rPr>
        <w:fldChar w:fldCharType="separate"/>
      </w:r>
      <w:r w:rsidR="00B47706" w:rsidRPr="00B47706">
        <w:rPr>
          <w:rFonts w:ascii="Calibri" w:hAnsi="Calibri" w:cs="Calibri"/>
          <w:szCs w:val="24"/>
        </w:rPr>
        <w:t xml:space="preserve">(Cetina-Heredia </w:t>
      </w:r>
      <w:r w:rsidR="00B47706" w:rsidRPr="00B47706">
        <w:rPr>
          <w:rFonts w:ascii="Calibri" w:hAnsi="Calibri" w:cs="Calibri"/>
          <w:i/>
          <w:iCs/>
          <w:szCs w:val="24"/>
        </w:rPr>
        <w:t>et al.</w:t>
      </w:r>
      <w:r w:rsidR="00B47706" w:rsidRPr="00B47706">
        <w:rPr>
          <w:rFonts w:ascii="Calibri" w:hAnsi="Calibri" w:cs="Calibri"/>
          <w:szCs w:val="24"/>
        </w:rPr>
        <w:t>, 2014)</w:t>
      </w:r>
      <w:r w:rsidR="00B47706">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is known to act as boundary between the northern oligotrophic waters, and southern eutrophic Tasman Sea waters </w:t>
      </w:r>
      <w:r w:rsidR="00B6688A">
        <w:rPr>
          <w:rStyle w:val="captions"/>
          <w:rFonts w:asciiTheme="minorHAnsi" w:hAnsiTheme="minorHAnsi" w:cstheme="minorHAnsi"/>
          <w:lang w:val="en-AU"/>
        </w:rPr>
        <w:fldChar w:fldCharType="begin"/>
      </w:r>
      <w:r w:rsidR="00B6688A">
        <w:rPr>
          <w:rStyle w:val="captions"/>
          <w:rFonts w:asciiTheme="minorHAnsi" w:hAnsiTheme="minorHAnsi" w:cstheme="minorHAnsi"/>
          <w:lang w:val="en-AU"/>
        </w:rPr>
        <w:instrText xml:space="preserve"> ADDIN ZOTERO_ITEM CSL_CITATION {"citationID":"mFbg0M6d","properties":{"formattedCitation":"(Suthers {\\i{}et al.}, 2011)","plainCitation":"(Suthers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B6688A">
        <w:rPr>
          <w:rStyle w:val="captions"/>
          <w:rFonts w:asciiTheme="minorHAnsi" w:hAnsiTheme="minorHAnsi" w:cstheme="minorHAnsi"/>
          <w:lang w:val="en-AU"/>
        </w:rPr>
        <w:fldChar w:fldCharType="separate"/>
      </w:r>
      <w:r w:rsidR="00B6688A" w:rsidRPr="00B6688A">
        <w:rPr>
          <w:rFonts w:ascii="Calibri" w:hAnsi="Calibri" w:cs="Calibri"/>
          <w:szCs w:val="24"/>
        </w:rPr>
        <w:t xml:space="preserve">(Suthers </w:t>
      </w:r>
      <w:r w:rsidR="00B6688A" w:rsidRPr="00B6688A">
        <w:rPr>
          <w:rFonts w:ascii="Calibri" w:hAnsi="Calibri" w:cs="Calibri"/>
          <w:i/>
          <w:iCs/>
          <w:szCs w:val="24"/>
        </w:rPr>
        <w:t>et al.</w:t>
      </w:r>
      <w:r w:rsidR="00B6688A" w:rsidRPr="00B6688A">
        <w:rPr>
          <w:rFonts w:ascii="Calibri" w:hAnsi="Calibri" w:cs="Calibri"/>
          <w:szCs w:val="24"/>
        </w:rPr>
        <w:t>, 2011)</w:t>
      </w:r>
      <w:r w:rsidR="00B6688A">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Offshore </w:t>
      </w:r>
      <w:r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7123BD">
        <w:rPr>
          <w:rFonts w:asciiTheme="minorHAnsi" w:hAnsiTheme="minorHAnsi" w:cstheme="minorHAnsi"/>
          <w:lang w:val="en-AU"/>
        </w:rPr>
        <w:t>influence</w:t>
      </w:r>
      <w:r w:rsidRPr="007F7C69">
        <w:rPr>
          <w:rFonts w:asciiTheme="minorHAnsi" w:hAnsiTheme="minorHAnsi" w:cstheme="minorHAnsi"/>
          <w:lang w:val="en-AU"/>
        </w:rPr>
        <w:t xml:space="preserve"> </w:t>
      </w:r>
      <w:r w:rsidR="005A4539">
        <w:rPr>
          <w:rFonts w:asciiTheme="minorHAnsi" w:hAnsiTheme="minorHAnsi" w:cstheme="minorHAnsi"/>
          <w:lang w:val="en-AU"/>
        </w:rPr>
        <w:t>the</w:t>
      </w:r>
      <w:r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(Baird </w:t>
      </w:r>
      <w:r w:rsidR="00B6688A" w:rsidRPr="00B6688A">
        <w:rPr>
          <w:rFonts w:ascii="Calibri" w:hAnsi="Calibri" w:cs="Calibri"/>
          <w:i/>
          <w:iCs/>
          <w:szCs w:val="24"/>
        </w:rPr>
        <w:t>et al.</w:t>
      </w:r>
      <w:r w:rsidR="00B6688A" w:rsidRPr="00B6688A">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 xml:space="preserve">as well as the abundance and diet of fish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(Hobday and Hartmann, 2006; Revill </w:t>
      </w:r>
      <w:r w:rsidR="00B6688A" w:rsidRPr="00B6688A">
        <w:rPr>
          <w:rFonts w:ascii="Calibri" w:hAnsi="Calibri" w:cs="Calibri"/>
          <w:i/>
          <w:iCs/>
          <w:szCs w:val="24"/>
        </w:rPr>
        <w:t>et al.</w:t>
      </w:r>
      <w:r w:rsidR="00B6688A" w:rsidRPr="00B6688A">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however, the influence of the EAC Separation on the distribution of zooplankton and fish are less well known</w:t>
      </w:r>
      <w:r w:rsidR="00FD7F69">
        <w:rPr>
          <w:rFonts w:asciiTheme="minorHAnsi" w:hAnsiTheme="minorHAnsi" w:cstheme="minorHAnsi"/>
          <w:lang w:val="en-AU"/>
        </w:rPr>
        <w:t xml:space="preserve">, although it has been shown that the EAC separation drives the connectivity of coastal organisms </w:t>
      </w:r>
      <w:r w:rsidR="00FD7F69">
        <w:rPr>
          <w:rFonts w:asciiTheme="minorHAnsi" w:hAnsiTheme="minorHAnsi" w:cstheme="minorHAnsi"/>
          <w:lang w:val="en-AU"/>
        </w:rPr>
        <w:fldChar w:fldCharType="begin"/>
      </w:r>
      <w:r w:rsidR="00FD7F69">
        <w:rPr>
          <w:rFonts w:asciiTheme="minorHAnsi" w:hAnsiTheme="minorHAnsi" w:cstheme="minorHAnsi"/>
          <w:lang w:val="en-AU"/>
        </w:rPr>
        <w:instrText xml:space="preserve"> ADDIN ZOTERO_ITEM CSL_CITATION {"citationID":"pSSjnEpt","properties":{"formattedCitation":"(Roughan {\\i{}et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Oceanography","DOI":"10.1016/j.dsr2.2010.06.004","ISSN":"0967-0645","issue":"5","journalAbbreviation":"Deep-Sea Res. Part II-Top. Stud. Oceanogr.","language":"English","page":"628-644","title":"Modelling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FD7F69">
        <w:rPr>
          <w:rFonts w:asciiTheme="minorHAnsi" w:hAnsiTheme="minorHAnsi" w:cstheme="minorHAnsi"/>
          <w:lang w:val="en-AU"/>
        </w:rPr>
        <w:fldChar w:fldCharType="separate"/>
      </w:r>
      <w:r w:rsidR="00FD7F69" w:rsidRPr="00FD7F69">
        <w:rPr>
          <w:rFonts w:ascii="Calibri" w:hAnsi="Calibri" w:cs="Calibri"/>
          <w:szCs w:val="24"/>
        </w:rPr>
        <w:t xml:space="preserve">(Roughan </w:t>
      </w:r>
      <w:r w:rsidR="00FD7F69" w:rsidRPr="00FD7F69">
        <w:rPr>
          <w:rFonts w:ascii="Calibri" w:hAnsi="Calibri" w:cs="Calibri"/>
          <w:i/>
          <w:iCs/>
          <w:szCs w:val="24"/>
        </w:rPr>
        <w:t>et al.</w:t>
      </w:r>
      <w:r w:rsidR="00FD7F69" w:rsidRPr="00FD7F69">
        <w:rPr>
          <w:rFonts w:ascii="Calibri" w:hAnsi="Calibri" w:cs="Calibri"/>
          <w:szCs w:val="24"/>
        </w:rPr>
        <w:t>, 2011)</w:t>
      </w:r>
      <w:r w:rsidR="00FD7F69">
        <w:rPr>
          <w:rFonts w:asciiTheme="minorHAnsi" w:hAnsiTheme="minorHAnsi" w:cstheme="minorHAnsi"/>
          <w:lang w:val="en-AU"/>
        </w:rPr>
        <w:fldChar w:fldCharType="end"/>
      </w:r>
      <w:r w:rsidR="00FD7F69">
        <w:rPr>
          <w:rFonts w:asciiTheme="minorHAnsi" w:hAnsiTheme="minorHAnsi" w:cstheme="minorHAnsi"/>
          <w:lang w:val="en-AU"/>
        </w:rPr>
        <w:t xml:space="preserve"> and is a strong determinant of population genetics </w:t>
      </w:r>
      <w:r w:rsidR="00FD7F69">
        <w:rPr>
          <w:rFonts w:asciiTheme="minorHAnsi" w:hAnsiTheme="minorHAnsi" w:cstheme="minorHAnsi"/>
          <w:lang w:val="en-AU"/>
        </w:rPr>
        <w:fldChar w:fldCharType="begin"/>
      </w:r>
      <w:r w:rsidR="00FD7F69">
        <w:rPr>
          <w:rFonts w:asciiTheme="minorHAnsi" w:hAnsiTheme="minorHAnsi" w:cstheme="minorHAnsi"/>
          <w:lang w:val="en-AU"/>
        </w:rPr>
        <w:instrText xml:space="preserve"> ADDIN ZOTERO_ITEM CSL_CITATION {"citationID":"iyI16lu3","properties":{"formattedCitation":"(Banks {\\i{}et al.}, 2007)","plainCitation":"(Banks et al., 2007)","noteIndex":0},"citationItems":[{"id":1349,"uris":["http://zotero.org/users/local/U6DoygBa/items/P7ZCYQLC"],"uri":["http://zotero.org/users/local/U6DoygBa/items/P7ZCYQLC"],"itemData":{"id":1349,"type":"article-journal","abstract":"Understanding the scale of marine population connectivity is critical for the conservation and sustainable management of marine resources. For many marine species adults are benthic and relatively immobile, so patterns of larval dispersal and recruitment provide the key to understanding marine population connectivity. Contrary to previous expectations, recent studies have often detected unexpectedly low dispersal and fine-scale population structure in the sea, leading to a paradigm shift in how marine systems are viewed. Nonetheless, the link between fine-scale marine population structure and the underlying physical and biological processes has not been made. Here we show that patterns of genetic structure and population connectivity in the broadcast-spawning and long-distance dispersing sea urchin Centrostephanus rodgersii are influenced by physical oceanographic and geographic variables. Despite weak genetic differentiation and no isolation-by-distance over thousands of kilometers among samples from eastern Australia and northern New Zealand, fine-scale genetic structure was associated with sea surface temperature (SST) variability and geography along the southeastern Australian coast. The zone of high SST variability is characterized by periodic shedding of eddies from the East Australian Current, and we suggest that ocean current circulation may, through its influence on larval transport and recruitment, interact with the genetic consequences of large variance in individual reproductive success to generate patterns of fine-scale patchy genetic structure. If proven consistent across species, our findings suggest that the optimal scale for fisheries management and reserve design should vary among localities in relation to regional oceanographic variability and coastal geography.","container-title":"Ecology","DOI":"10.1890/07-0091.1","ISSN":"1939-9170","issue":"12","language":"en","note":"_eprint: https://esajournals.onlinelibrary.wiley.com/doi/pdf/10.1890/07-0091.1","page":"3055-3064","source":"Wiley Online Library","title":"Oceanic Variability and Coastal Topography Shape Genetic Structure in a Long-Dispersing Sea Urchin","volume":"88","author":[{"family":"Banks","given":"Sam C."},{"family":"Piggott","given":"Maxine P."},{"family":"Williamson","given":"Jane E."},{"family":"Bové","given":"Ulysse"},{"family":"Holbrook","given":"Neil J."},{"family":"Beheregaray","given":"Luciano B."}],"issued":{"date-parts":[["2007"]]}}}],"schema":"https://github.com/citation-style-language/schema/raw/master/csl-citation.json"} </w:instrText>
      </w:r>
      <w:r w:rsidR="00FD7F69">
        <w:rPr>
          <w:rFonts w:asciiTheme="minorHAnsi" w:hAnsiTheme="minorHAnsi" w:cstheme="minorHAnsi"/>
          <w:lang w:val="en-AU"/>
        </w:rPr>
        <w:fldChar w:fldCharType="separate"/>
      </w:r>
      <w:r w:rsidR="00FD7F69" w:rsidRPr="00FD7F69">
        <w:rPr>
          <w:rFonts w:ascii="Calibri" w:hAnsi="Calibri" w:cs="Calibri"/>
          <w:szCs w:val="24"/>
        </w:rPr>
        <w:t xml:space="preserve">(Banks </w:t>
      </w:r>
      <w:r w:rsidR="00FD7F69" w:rsidRPr="00FD7F69">
        <w:rPr>
          <w:rFonts w:ascii="Calibri" w:hAnsi="Calibri" w:cs="Calibri"/>
          <w:i/>
          <w:iCs/>
          <w:szCs w:val="24"/>
        </w:rPr>
        <w:t>et al.</w:t>
      </w:r>
      <w:r w:rsidR="00FD7F69" w:rsidRPr="00FD7F69">
        <w:rPr>
          <w:rFonts w:ascii="Calibri" w:hAnsi="Calibri" w:cs="Calibri"/>
          <w:szCs w:val="24"/>
        </w:rPr>
        <w:t>, 2007)</w:t>
      </w:r>
      <w:r w:rsidR="00FD7F69">
        <w:rPr>
          <w:rFonts w:asciiTheme="minorHAnsi" w:hAnsiTheme="minorHAnsi" w:cstheme="minorHAnsi"/>
          <w:lang w:val="en-AU"/>
        </w:rPr>
        <w:fldChar w:fldCharType="end"/>
      </w:r>
      <w:r w:rsidR="00652394">
        <w:rPr>
          <w:rFonts w:asciiTheme="minorHAnsi" w:hAnsiTheme="minorHAnsi" w:cstheme="minorHAnsi"/>
          <w:lang w:val="en-AU"/>
        </w:rPr>
        <w:t>. The results</w:t>
      </w:r>
      <w:r w:rsidR="00A1712E">
        <w:rPr>
          <w:rFonts w:asciiTheme="minorHAnsi" w:hAnsiTheme="minorHAnsi" w:cstheme="minorHAnsi"/>
          <w:lang w:val="en-AU"/>
        </w:rPr>
        <w:t xml:space="preserve"> of our current study</w:t>
      </w:r>
      <w:r w:rsidR="00652394">
        <w:rPr>
          <w:rFonts w:asciiTheme="minorHAnsi" w:hAnsiTheme="minorHAnsi" w:cstheme="minorHAnsi"/>
          <w:lang w:val="en-AU"/>
        </w:rPr>
        <w:t xml:space="preserve"> demonstrate that </w:t>
      </w:r>
      <w:r w:rsidR="00652394" w:rsidRPr="008D7B3F">
        <w:rPr>
          <w:rFonts w:asciiTheme="minorHAnsi" w:hAnsiTheme="minorHAnsi" w:cstheme="minorHAnsi"/>
          <w:lang w:val="en-AU"/>
        </w:rPr>
        <w:t>along the</w:t>
      </w:r>
      <w:r w:rsidR="002D2DE6" w:rsidRPr="008D7B3F">
        <w:rPr>
          <w:rFonts w:asciiTheme="minorHAnsi" w:hAnsiTheme="minorHAnsi" w:cstheme="minorHAnsi"/>
          <w:lang w:val="en-AU"/>
        </w:rPr>
        <w:t xml:space="preserve"> three</w:t>
      </w:r>
      <w:r w:rsidR="00652394" w:rsidRPr="008D7B3F">
        <w:rPr>
          <w:rFonts w:asciiTheme="minorHAnsi" w:hAnsiTheme="minorHAnsi" w:cstheme="minorHAnsi"/>
          <w:lang w:val="en-AU"/>
        </w:rPr>
        <w:t xml:space="preserve"> transects to the north</w:t>
      </w:r>
      <w:r w:rsidRPr="008D7B3F">
        <w:rPr>
          <w:rFonts w:asciiTheme="minorHAnsi" w:hAnsiTheme="minorHAnsi" w:cstheme="minorHAnsi"/>
          <w:lang w:val="en-AU"/>
        </w:rPr>
        <w:t xml:space="preserve"> </w:t>
      </w:r>
      <w:r w:rsidR="00DA3303" w:rsidRPr="008D7B3F">
        <w:rPr>
          <w:rFonts w:asciiTheme="minorHAnsi" w:hAnsiTheme="minorHAnsi" w:cstheme="minorHAnsi"/>
          <w:lang w:val="en-AU"/>
        </w:rPr>
        <w:t xml:space="preserve">of the </w:t>
      </w:r>
      <w:r w:rsidR="00773BA1" w:rsidRPr="008D7B3F">
        <w:rPr>
          <w:rFonts w:asciiTheme="minorHAnsi" w:hAnsiTheme="minorHAnsi" w:cstheme="minorHAnsi"/>
          <w:lang w:val="en-AU"/>
        </w:rPr>
        <w:t>separation</w:t>
      </w:r>
      <w:r w:rsidR="00DA3303" w:rsidRPr="008D7B3F">
        <w:rPr>
          <w:rFonts w:asciiTheme="minorHAnsi" w:hAnsiTheme="minorHAnsi" w:cstheme="minorHAnsi"/>
          <w:lang w:val="en-AU"/>
        </w:rPr>
        <w:t xml:space="preserve"> zone, </w:t>
      </w:r>
      <w:r w:rsidR="008776C9" w:rsidRPr="008D7B3F">
        <w:rPr>
          <w:rStyle w:val="captions"/>
          <w:rFonts w:asciiTheme="minorHAnsi" w:hAnsiTheme="minorHAnsi" w:cstheme="minorHAnsi"/>
          <w:lang w:val="en-AU"/>
        </w:rPr>
        <w:t xml:space="preserve">current driven uplift </w:t>
      </w:r>
      <w:r w:rsidR="008D7B3F" w:rsidRPr="008D7B3F">
        <w:rPr>
          <w:rStyle w:val="captions"/>
          <w:rFonts w:asciiTheme="minorHAnsi" w:hAnsiTheme="minorHAnsi" w:cstheme="minorHAnsi"/>
          <w:lang w:val="en-AU"/>
        </w:rPr>
        <w:t>brings</w:t>
      </w:r>
      <w:r w:rsidR="00A931C2" w:rsidRPr="008D7B3F">
        <w:rPr>
          <w:rStyle w:val="captions"/>
          <w:rFonts w:asciiTheme="minorHAnsi" w:hAnsiTheme="minorHAnsi" w:cstheme="minorHAnsi"/>
          <w:lang w:val="en-AU"/>
        </w:rPr>
        <w:t xml:space="preserve"> cooler nutrient rich water onto the continental shelf </w:t>
      </w:r>
      <w:r w:rsidR="00B6688A" w:rsidRPr="008D7B3F">
        <w:rPr>
          <w:rStyle w:val="captions"/>
          <w:rFonts w:asciiTheme="minorHAnsi" w:hAnsiTheme="minorHAnsi" w:cstheme="minorHAnsi"/>
          <w:lang w:val="en-AU"/>
        </w:rPr>
        <w:fldChar w:fldCharType="begin"/>
      </w:r>
      <w:r w:rsidR="00B6688A" w:rsidRPr="008D7B3F">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B6688A" w:rsidRPr="008D7B3F">
        <w:rPr>
          <w:rStyle w:val="captions"/>
          <w:rFonts w:asciiTheme="minorHAnsi" w:hAnsiTheme="minorHAnsi" w:cstheme="minorHAnsi"/>
          <w:lang w:val="en-AU"/>
        </w:rPr>
        <w:fldChar w:fldCharType="separate"/>
      </w:r>
      <w:r w:rsidR="00B6688A" w:rsidRPr="008D7B3F">
        <w:rPr>
          <w:rFonts w:ascii="Calibri" w:hAnsi="Calibri" w:cs="Calibri"/>
        </w:rPr>
        <w:t>(Roughan and Middleton, 2002)</w:t>
      </w:r>
      <w:r w:rsidR="00B6688A" w:rsidRPr="008D7B3F">
        <w:rPr>
          <w:rStyle w:val="captions"/>
          <w:rFonts w:asciiTheme="minorHAnsi" w:hAnsiTheme="minorHAnsi" w:cstheme="minorHAnsi"/>
          <w:lang w:val="en-AU"/>
        </w:rPr>
        <w:fldChar w:fldCharType="end"/>
      </w:r>
      <w:r w:rsidR="00A931C2" w:rsidRPr="008D7B3F">
        <w:rPr>
          <w:rStyle w:val="captions"/>
          <w:rFonts w:asciiTheme="minorHAnsi" w:hAnsiTheme="minorHAnsi" w:cstheme="minorHAnsi"/>
          <w:lang w:val="en-AU"/>
        </w:rPr>
        <w:t xml:space="preserve"> </w:t>
      </w:r>
      <w:r w:rsidR="008D7B3F" w:rsidRPr="008D7B3F">
        <w:rPr>
          <w:rStyle w:val="captions"/>
          <w:rFonts w:asciiTheme="minorHAnsi" w:hAnsiTheme="minorHAnsi" w:cstheme="minorHAnsi"/>
          <w:lang w:val="en-AU"/>
        </w:rPr>
        <w:t>promoting</w:t>
      </w:r>
      <w:r w:rsidR="008776C9" w:rsidRPr="008D7B3F">
        <w:rPr>
          <w:rStyle w:val="captions"/>
          <w:rFonts w:asciiTheme="minorHAnsi" w:hAnsiTheme="minorHAnsi" w:cstheme="minorHAnsi"/>
          <w:lang w:val="en-AU"/>
        </w:rPr>
        <w:t xml:space="preserve"> higher </w:t>
      </w:r>
      <w:r w:rsidR="00A931C2" w:rsidRPr="008D7B3F">
        <w:rPr>
          <w:rStyle w:val="captions"/>
          <w:rFonts w:asciiTheme="minorHAnsi" w:hAnsiTheme="minorHAnsi" w:cstheme="minorHAnsi"/>
          <w:lang w:val="en-AU"/>
        </w:rPr>
        <w:t xml:space="preserve">zooplankton </w:t>
      </w:r>
      <w:r w:rsidR="008776C9" w:rsidRPr="008D7B3F">
        <w:rPr>
          <w:rStyle w:val="captions"/>
          <w:rFonts w:asciiTheme="minorHAnsi" w:hAnsiTheme="minorHAnsi" w:cstheme="minorHAnsi"/>
          <w:lang w:val="en-AU"/>
        </w:rPr>
        <w:t xml:space="preserve">productivity </w:t>
      </w:r>
      <w:r w:rsidR="00A931C2" w:rsidRPr="008D7B3F">
        <w:rPr>
          <w:rStyle w:val="captions"/>
          <w:rFonts w:asciiTheme="minorHAnsi" w:hAnsiTheme="minorHAnsi" w:cstheme="minorHAnsi"/>
          <w:lang w:val="en-AU"/>
        </w:rPr>
        <w:t>in the form of increased</w:t>
      </w:r>
      <w:r w:rsidR="008776C9" w:rsidRPr="008D7B3F">
        <w:rPr>
          <w:rStyle w:val="captions"/>
          <w:rFonts w:asciiTheme="minorHAnsi" w:hAnsiTheme="minorHAnsi" w:cstheme="minorHAnsi"/>
          <w:lang w:val="en-AU"/>
        </w:rPr>
        <w:t xml:space="preserve"> biomass</w:t>
      </w:r>
      <w:r w:rsidR="00A931C2" w:rsidRPr="008D7B3F">
        <w:rPr>
          <w:rStyle w:val="captions"/>
          <w:rFonts w:asciiTheme="minorHAnsi" w:hAnsiTheme="minorHAnsi" w:cstheme="minorHAnsi"/>
          <w:lang w:val="en-AU"/>
        </w:rPr>
        <w:t xml:space="preserve"> and</w:t>
      </w:r>
      <w:r w:rsidR="00A1712E" w:rsidRPr="008D7B3F">
        <w:rPr>
          <w:rStyle w:val="captions"/>
          <w:rFonts w:asciiTheme="minorHAnsi" w:hAnsiTheme="minorHAnsi" w:cstheme="minorHAnsi"/>
          <w:lang w:val="en-AU"/>
        </w:rPr>
        <w:t xml:space="preserve"> </w:t>
      </w:r>
      <w:r w:rsidR="009A4270" w:rsidRPr="008D7B3F">
        <w:rPr>
          <w:rStyle w:val="captions"/>
          <w:rFonts w:asciiTheme="minorHAnsi" w:hAnsiTheme="minorHAnsi" w:cstheme="minorHAnsi"/>
          <w:lang w:val="en-AU"/>
        </w:rPr>
        <w:t>steeper NBSS slopes</w:t>
      </w:r>
      <w:r w:rsidR="00A931C2" w:rsidRPr="008D7B3F">
        <w:rPr>
          <w:rStyle w:val="captions"/>
          <w:rFonts w:asciiTheme="minorHAnsi" w:hAnsiTheme="minorHAnsi" w:cstheme="minorHAnsi"/>
          <w:lang w:val="en-AU"/>
        </w:rPr>
        <w:t>.</w:t>
      </w:r>
      <w:r w:rsidR="00773BA1" w:rsidRPr="008D7B3F">
        <w:rPr>
          <w:rStyle w:val="captions"/>
          <w:rFonts w:asciiTheme="minorHAnsi" w:hAnsiTheme="minorHAnsi" w:cstheme="minorHAnsi"/>
          <w:lang w:val="en-AU"/>
        </w:rPr>
        <w:t xml:space="preserve"> </w:t>
      </w:r>
      <w:r w:rsidR="008D7B3F" w:rsidRPr="008D7B3F">
        <w:rPr>
          <w:rStyle w:val="captions"/>
          <w:rFonts w:asciiTheme="minorHAnsi" w:hAnsiTheme="minorHAnsi" w:cstheme="minorHAnsi"/>
          <w:lang w:val="en-AU"/>
        </w:rPr>
        <w:t>Within c</w:t>
      </w:r>
      <w:r w:rsidR="00EF524A" w:rsidRPr="008D7B3F">
        <w:rPr>
          <w:rStyle w:val="captions"/>
          <w:rFonts w:asciiTheme="minorHAnsi" w:hAnsiTheme="minorHAnsi" w:cstheme="minorHAnsi"/>
          <w:lang w:val="en-AU"/>
        </w:rPr>
        <w:t>onsistent</w:t>
      </w:r>
      <w:r w:rsidR="00EC26A3" w:rsidRPr="008D7B3F">
        <w:rPr>
          <w:rStyle w:val="captions"/>
          <w:rFonts w:asciiTheme="minorHAnsi" w:hAnsiTheme="minorHAnsi" w:cstheme="minorHAnsi"/>
          <w:lang w:val="en-AU"/>
        </w:rPr>
        <w:t xml:space="preserve"> trend</w:t>
      </w:r>
      <w:r w:rsidR="00EF524A" w:rsidRPr="008D7B3F">
        <w:rPr>
          <w:rStyle w:val="captions"/>
          <w:rFonts w:asciiTheme="minorHAnsi" w:hAnsiTheme="minorHAnsi" w:cstheme="minorHAnsi"/>
          <w:lang w:val="en-AU"/>
        </w:rPr>
        <w:t>s</w:t>
      </w:r>
      <w:r w:rsidR="00EC26A3" w:rsidRPr="008D7B3F">
        <w:rPr>
          <w:rStyle w:val="captions"/>
          <w:rFonts w:asciiTheme="minorHAnsi" w:hAnsiTheme="minorHAnsi" w:cstheme="minorHAnsi"/>
          <w:lang w:val="en-AU"/>
        </w:rPr>
        <w:t xml:space="preserve"> of higher zooplankton inshore and at the surface with zooplankton biomass </w:t>
      </w:r>
      <w:r w:rsidR="00EF524A" w:rsidRPr="008D7B3F">
        <w:rPr>
          <w:rStyle w:val="captions"/>
          <w:rFonts w:asciiTheme="minorHAnsi" w:hAnsiTheme="minorHAnsi" w:cstheme="minorHAnsi"/>
          <w:lang w:val="en-AU"/>
        </w:rPr>
        <w:t>declining</w:t>
      </w:r>
      <w:r w:rsidR="00EC26A3" w:rsidRPr="008D7B3F">
        <w:rPr>
          <w:rStyle w:val="captions"/>
          <w:rFonts w:asciiTheme="minorHAnsi" w:hAnsiTheme="minorHAnsi" w:cstheme="minorHAnsi"/>
          <w:lang w:val="en-AU"/>
        </w:rPr>
        <w:t xml:space="preserve"> with both depth and distance offshore</w:t>
      </w:r>
      <w:r w:rsidR="008D7B3F" w:rsidRPr="008D7B3F">
        <w:rPr>
          <w:rStyle w:val="captions"/>
          <w:rFonts w:asciiTheme="minorHAnsi" w:hAnsiTheme="minorHAnsi" w:cstheme="minorHAnsi"/>
          <w:lang w:val="en-AU"/>
        </w:rPr>
        <w:t>,</w:t>
      </w:r>
      <w:r w:rsidR="00EC26A3" w:rsidRPr="008D7B3F">
        <w:rPr>
          <w:rStyle w:val="captions"/>
          <w:rFonts w:asciiTheme="minorHAnsi" w:hAnsiTheme="minorHAnsi" w:cstheme="minorHAnsi"/>
          <w:lang w:val="en-AU"/>
        </w:rPr>
        <w:t xml:space="preserve"> a peak in zooplankton biomass was visible at the front between the cooler continental shelf water and the warm EAC</w:t>
      </w:r>
      <w:r w:rsidR="00773BA1" w:rsidRPr="008D7B3F">
        <w:rPr>
          <w:rStyle w:val="captions"/>
          <w:rFonts w:asciiTheme="minorHAnsi" w:hAnsiTheme="minorHAnsi" w:cstheme="minorHAnsi"/>
          <w:lang w:val="en-AU"/>
        </w:rPr>
        <w:t>.</w:t>
      </w:r>
    </w:p>
    <w:p w14:paraId="4B3E1E4C" w14:textId="77777777" w:rsidR="002D2DE6" w:rsidRDefault="002D2DE6" w:rsidP="002D2DE6">
      <w:pPr>
        <w:spacing w:line="360" w:lineRule="auto"/>
        <w:rPr>
          <w:rStyle w:val="captions"/>
          <w:rFonts w:asciiTheme="minorHAnsi" w:hAnsiTheme="minorHAnsi" w:cstheme="minorHAnsi"/>
          <w:lang w:val="en-AU"/>
        </w:rPr>
      </w:pPr>
    </w:p>
    <w:p w14:paraId="5E99E15E" w14:textId="22C737BD" w:rsidR="008776C9" w:rsidRPr="00F15D89" w:rsidRDefault="00773BA1" w:rsidP="002A3D19">
      <w:pPr>
        <w:spacing w:line="360" w:lineRule="auto"/>
        <w:rPr>
          <w:rStyle w:val="captions"/>
          <w:rFonts w:asciiTheme="minorHAnsi" w:hAnsiTheme="minorHAnsi" w:cstheme="minorHAnsi"/>
          <w:lang w:val="en-AU"/>
        </w:rPr>
      </w:pPr>
      <w:r>
        <w:rPr>
          <w:rStyle w:val="captions"/>
          <w:rFonts w:asciiTheme="minorHAnsi" w:hAnsiTheme="minorHAnsi" w:cstheme="minorHAnsi"/>
          <w:lang w:val="en-AU"/>
        </w:rPr>
        <w:t>In contrast,</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 S) </w:t>
      </w:r>
      <w:r w:rsidR="001D4991" w:rsidRPr="00F15D89">
        <w:rPr>
          <w:rStyle w:val="captions"/>
          <w:rFonts w:asciiTheme="minorHAnsi" w:hAnsiTheme="minorHAnsi" w:cstheme="minorHAnsi"/>
          <w:lang w:val="en-AU"/>
        </w:rPr>
        <w:t xml:space="preserve">was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shallower NBSS slope compared to the EAC influenced northern sites</w:t>
      </w:r>
      <w:r w:rsidR="002A3D19">
        <w:rPr>
          <w:rStyle w:val="captions"/>
          <w:rFonts w:asciiTheme="minorHAnsi" w:hAnsiTheme="minorHAnsi" w:cstheme="minorHAnsi"/>
          <w:lang w:val="en-AU"/>
        </w:rPr>
        <w:t xml:space="preserve">. The same pattern of decreasing biomass offshore, and with depth, existed, however the overall biomass was </w:t>
      </w:r>
      <w:r w:rsidR="008D7B3F">
        <w:rPr>
          <w:rStyle w:val="captions"/>
          <w:rFonts w:asciiTheme="minorHAnsi" w:hAnsiTheme="minorHAnsi" w:cstheme="minorHAnsi"/>
          <w:lang w:val="en-AU"/>
        </w:rPr>
        <w:t>elevated and there was no front between water masses</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The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ea is known to have</w:t>
      </w:r>
      <w:r w:rsidR="003F1E6F">
        <w:rPr>
          <w:rStyle w:val="captions"/>
          <w:rFonts w:asciiTheme="minorHAnsi" w:hAnsiTheme="minorHAnsi" w:cstheme="minorHAnsi"/>
          <w:lang w:val="en-AU"/>
        </w:rPr>
        <w:t xml:space="preserve"> elevated</w:t>
      </w:r>
      <w:r w:rsidR="008776C9" w:rsidRPr="00F15D89">
        <w:rPr>
          <w:rStyle w:val="captions"/>
          <w:rFonts w:asciiTheme="minorHAnsi" w:hAnsiTheme="minorHAnsi" w:cstheme="minorHAnsi"/>
          <w:lang w:val="en-AU"/>
        </w:rPr>
        <w:t xml:space="preserve"> nutrient content and generally hold </w:t>
      </w:r>
      <w:r w:rsidR="008B7392">
        <w:rPr>
          <w:rStyle w:val="captions"/>
          <w:rFonts w:asciiTheme="minorHAnsi" w:hAnsiTheme="minorHAnsi" w:cstheme="minorHAnsi"/>
          <w:lang w:val="en-AU"/>
        </w:rPr>
        <w:t>larger</w:t>
      </w:r>
      <w:r w:rsidR="008776C9" w:rsidRPr="00F15D89">
        <w:rPr>
          <w:rStyle w:val="captions"/>
          <w:rFonts w:asciiTheme="minorHAnsi" w:hAnsiTheme="minorHAnsi" w:cstheme="minorHAnsi"/>
          <w:lang w:val="en-AU"/>
        </w:rPr>
        <w:t xml:space="preserve"> amounts of zooplankton compared to the oligotrophic EAC waters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(Baird </w:t>
      </w:r>
      <w:r w:rsidR="006C0A39" w:rsidRPr="006C0A39">
        <w:rPr>
          <w:rFonts w:ascii="Calibri" w:hAnsi="Calibri" w:cs="Calibri"/>
          <w:i/>
          <w:iCs/>
          <w:szCs w:val="24"/>
        </w:rPr>
        <w:t>et al.</w:t>
      </w:r>
      <w:r w:rsidR="006C0A39" w:rsidRPr="006C0A39">
        <w:rPr>
          <w:rFonts w:ascii="Calibri" w:hAnsi="Calibri" w:cs="Calibri"/>
          <w:szCs w:val="24"/>
        </w:rPr>
        <w:t>,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explain</w:t>
      </w:r>
      <w:r w:rsidR="001321FD" w:rsidRPr="00F15D89">
        <w:rPr>
          <w:rStyle w:val="captions"/>
          <w:rFonts w:asciiTheme="minorHAnsi" w:hAnsiTheme="minorHAnsi" w:cstheme="minorHAnsi"/>
          <w:lang w:val="en-AU"/>
        </w:rPr>
        <w:t>ing</w:t>
      </w:r>
      <w:r w:rsidR="008776C9" w:rsidRPr="00F15D89">
        <w:rPr>
          <w:rStyle w:val="captions"/>
          <w:rFonts w:asciiTheme="minorHAnsi" w:hAnsiTheme="minorHAnsi" w:cstheme="minorHAnsi"/>
          <w:lang w:val="en-AU"/>
        </w:rPr>
        <w:t xml:space="preserve"> the high biomass overall but the cause of the declining gradient with distance offshore is uncertain, it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{"citationID":"osNTKTfC","properties":{"formattedCitation":"(Everett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8776C9" w:rsidRPr="00F15D89">
        <w:rPr>
          <w:rStyle w:val="captions"/>
          <w:rFonts w:asciiTheme="minorHAnsi" w:hAnsiTheme="minorHAnsi" w:cstheme="minorHAnsi"/>
          <w:lang w:val="en-AU"/>
        </w:rPr>
        <w:t xml:space="preserve"> or it is possible that there are more nutrients closer to </w:t>
      </w:r>
      <w:r w:rsidR="008776C9" w:rsidRPr="0097684E">
        <w:rPr>
          <w:rStyle w:val="captions"/>
          <w:rFonts w:asciiTheme="minorHAnsi" w:hAnsiTheme="minorHAnsi" w:cstheme="minorHAnsi"/>
          <w:lang w:val="en-AU"/>
        </w:rPr>
        <w:t xml:space="preserve">shore </w:t>
      </w:r>
      <w:r w:rsidR="0075608D" w:rsidRPr="0097684E">
        <w:rPr>
          <w:rStyle w:val="captions"/>
          <w:rFonts w:asciiTheme="minorHAnsi" w:hAnsiTheme="minorHAnsi" w:cstheme="minorHAnsi"/>
          <w:lang w:val="en-AU"/>
        </w:rPr>
        <w:t>due to</w:t>
      </w:r>
      <w:r w:rsidR="008776C9" w:rsidRPr="0097684E">
        <w:rPr>
          <w:rStyle w:val="captions"/>
          <w:rFonts w:asciiTheme="minorHAnsi" w:hAnsiTheme="minorHAnsi" w:cstheme="minorHAnsi"/>
          <w:lang w:val="en-AU"/>
        </w:rPr>
        <w:t xml:space="preserve"> anthropogenic inputs</w:t>
      </w:r>
      <w:r w:rsidR="008D7B3F" w:rsidRPr="0097684E">
        <w:rPr>
          <w:rStyle w:val="captions"/>
          <w:rFonts w:asciiTheme="minorHAnsi" w:hAnsiTheme="minorHAnsi" w:cstheme="minorHAnsi"/>
          <w:lang w:val="en-AU"/>
        </w:rPr>
        <w:t xml:space="preserve"> and river discharge</w:t>
      </w:r>
      <w:r w:rsidR="006C40C0" w:rsidRPr="0097684E">
        <w:rPr>
          <w:rStyle w:val="captions"/>
          <w:rFonts w:asciiTheme="minorHAnsi" w:hAnsiTheme="minorHAnsi" w:cstheme="minorHAnsi"/>
          <w:lang w:val="en-AU"/>
        </w:rPr>
        <w:t xml:space="preserve"> although terrestrial inputs are minimal in this region </w:t>
      </w:r>
      <w:r w:rsidR="0097684E" w:rsidRPr="0097684E">
        <w:rPr>
          <w:rStyle w:val="captions"/>
          <w:rFonts w:asciiTheme="minorHAnsi" w:hAnsiTheme="minorHAnsi" w:cstheme="minorHAnsi"/>
          <w:lang w:val="en-AU"/>
        </w:rPr>
        <w:fldChar w:fldCharType="begin"/>
      </w:r>
      <w:r w:rsidR="0097684E" w:rsidRPr="0097684E">
        <w:rPr>
          <w:rStyle w:val="captions"/>
          <w:rFonts w:asciiTheme="minorHAnsi" w:hAnsiTheme="minorHAnsi" w:cstheme="minorHAnsi"/>
          <w:lang w:val="en-AU"/>
        </w:rPr>
        <w:instrText xml:space="preserve"> ADDIN ZOTERO_ITEM CSL_CITATION {"citationID":"A8yRIltt","properties":{"formattedCitation":"(Apte {\\i{}et al.}, 1998)","plainCitation":"(Apte et al., 1998)","noteIndex":0},"citationItems":[{"id":1360,"uris":["http://zotero.org/users/local/U6DoygBa/items/JK2Y8XFU"],"uri":["http://zotero.org/users/local/U6DoygBa/items/JK2Y8XFU"],"itemData":{"id":1360,"type":"article-journal","abstract":"Concentrations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Res.","language":"en","note":"publisher: CSIRO PUBLISHING","page":"203-214","source":"www.publish.csiro.au","title":"Baseline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David"}],"issued":{"date-parts":[["1998"]]}}}],"schema":"https://github.com/citation-style-language/schema/raw/master/csl-citation.json"} </w:instrText>
      </w:r>
      <w:r w:rsidR="0097684E" w:rsidRPr="0097684E">
        <w:rPr>
          <w:rStyle w:val="captions"/>
          <w:rFonts w:asciiTheme="minorHAnsi" w:hAnsiTheme="minorHAnsi" w:cstheme="minorHAnsi"/>
          <w:lang w:val="en-AU"/>
        </w:rPr>
        <w:fldChar w:fldCharType="separate"/>
      </w:r>
      <w:r w:rsidR="0097684E" w:rsidRPr="0097684E">
        <w:rPr>
          <w:rFonts w:ascii="Calibri" w:hAnsi="Calibri" w:cs="Calibri"/>
          <w:szCs w:val="24"/>
        </w:rPr>
        <w:t xml:space="preserve">(Apte </w:t>
      </w:r>
      <w:r w:rsidR="0097684E" w:rsidRPr="0097684E">
        <w:rPr>
          <w:rFonts w:ascii="Calibri" w:hAnsi="Calibri" w:cs="Calibri"/>
          <w:i/>
          <w:iCs/>
          <w:szCs w:val="24"/>
        </w:rPr>
        <w:t>et al.</w:t>
      </w:r>
      <w:r w:rsidR="0097684E" w:rsidRPr="0097684E">
        <w:rPr>
          <w:rFonts w:ascii="Calibri" w:hAnsi="Calibri" w:cs="Calibri"/>
          <w:szCs w:val="24"/>
        </w:rPr>
        <w:t>, 1998)</w:t>
      </w:r>
      <w:r w:rsidR="0097684E" w:rsidRPr="0097684E">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The larger geometric mean size and a shallower NBSS slope suggest that the Tasman Sea dominated southern</w:t>
      </w:r>
      <w:r w:rsidR="008776C9" w:rsidRPr="00F15D89">
        <w:rPr>
          <w:rStyle w:val="captions"/>
          <w:rFonts w:asciiTheme="minorHAnsi" w:hAnsiTheme="minorHAnsi" w:cstheme="minorHAnsi"/>
          <w:lang w:val="en-AU"/>
        </w:rPr>
        <w:t xml:space="preserve"> site potentially has low predation relative to the other transects as the biomass was the highest observed of all transects. </w:t>
      </w:r>
    </w:p>
    <w:p w14:paraId="796B5263" w14:textId="254487BE" w:rsidR="00676EF9" w:rsidRPr="00F15D89" w:rsidRDefault="00676EF9" w:rsidP="008776C9">
      <w:pPr>
        <w:spacing w:line="360" w:lineRule="auto"/>
        <w:rPr>
          <w:rStyle w:val="captions"/>
          <w:rFonts w:asciiTheme="minorHAnsi" w:hAnsiTheme="minorHAnsi" w:cstheme="minorHAnsi"/>
          <w:lang w:val="en-AU"/>
        </w:rPr>
      </w:pPr>
    </w:p>
    <w:p w14:paraId="51184D87" w14:textId="685B2836" w:rsidR="00676EF9" w:rsidRPr="00F15D89" w:rsidRDefault="008D7B3F" w:rsidP="008776C9">
      <w:pPr>
        <w:spacing w:line="360" w:lineRule="auto"/>
        <w:rPr>
          <w:rFonts w:asciiTheme="minorHAnsi" w:hAnsiTheme="minorHAnsi" w:cstheme="minorHAnsi"/>
          <w:szCs w:val="24"/>
          <w:lang w:val="en-AU"/>
        </w:rPr>
      </w:pPr>
      <w:r>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influence of the EAC as an uplift mechanism will vary</w:t>
      </w:r>
      <w:r>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{"citationID":"VYtOL2x4","properties":{"formattedCitation":"(Mata {\\i{}et al.}, 2006; Archer {\\i{}et al.}, 2017)","plainCitation":"(Mata et al., 2006; Archer et al., 2017)","noteIndex":0},"citationItems":[{"id":1312,"uris":["http://zotero.org/users/local/U6DoygBa/items/YDX2IYES"],"uri":["http://zotero.org/users/local/U6DoygBa/items/YDX2IYES"],"itemData":{"id":1312,"type":"article-journal","abstract":"Mesoscale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6C0A39">
        <w:rPr>
          <w:rStyle w:val="captions"/>
          <w:rFonts w:ascii="Cambria Math" w:hAnsi="Cambria Math" w:cs="Cambria Math"/>
          <w:lang w:val="en-AU"/>
        </w:rPr>
        <w:instrText>∼</w:instrText>
      </w:r>
      <w:r w:rsidR="006C0A39">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6C0A39">
        <w:rPr>
          <w:rStyle w:val="captions"/>
          <w:rFonts w:ascii="Cambria Math" w:hAnsi="Cambria Math" w:cs="Cambria Math"/>
          <w:lang w:val="en-AU"/>
        </w:rPr>
        <w:instrText>∼</w:instrText>
      </w:r>
      <w:r w:rsidR="006C0A39">
        <w:rPr>
          <w:rStyle w:val="captions"/>
          <w:rFonts w:asciiTheme="minorHAnsi" w:hAnsiTheme="minorHAnsi" w:cstheme="minorHAnsi"/>
          <w:lang w:val="en-AU"/>
        </w:rPr>
        <w:instrText>32</w:instrText>
      </w:r>
      <w:r w:rsidR="006C0A39">
        <w:rPr>
          <w:rStyle w:val="captions"/>
          <w:rFonts w:ascii="Calibri" w:hAnsi="Calibri" w:cs="Calibri"/>
          <w:lang w:val="en-AU"/>
        </w:rPr>
        <w:instrText>°</w:instrText>
      </w:r>
      <w:r w:rsidR="006C0A39">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Oceans","DOI":"10.1029/2006JC003592","ISSN":"2156-2202","issue":"C9","language":"en","note":"_eprint: https://agupubs.onlinelibrary.wiley.com/doi/pdf/10.1029/2006JC003592","source":"Wiley Online Library","title":"Eddy shedding and energy conversions in the East Australian Current","URL":"https://agupubs.onlinelibrary.wiley.com/doi/abs/10.1029/2006JC003592","volume":"111","author":[{"family":"Mata","given":"Mauricio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6C0A39">
        <w:rPr>
          <w:rStyle w:val="captions"/>
          <w:rFonts w:ascii="Cambria Math" w:hAnsi="Cambria Math" w:cs="Cambria Math"/>
          <w:lang w:val="en-AU"/>
        </w:rPr>
        <w:instrText>∼</w:instrText>
      </w:r>
      <w:r w:rsidR="006C0A39">
        <w:rPr>
          <w:rStyle w:val="captions"/>
          <w:rFonts w:asciiTheme="minorHAnsi" w:hAnsiTheme="minorHAnsi" w:cstheme="minorHAnsi"/>
          <w:lang w:val="en-AU"/>
        </w:rPr>
        <w:instrText>1,500 m isobath 50 km offshore but makes large amplitude displacements eastward every 65</w:instrText>
      </w:r>
      <w:r w:rsidR="006C0A39">
        <w:rPr>
          <w:rStyle w:val="captions"/>
          <w:rFonts w:ascii="Calibri" w:hAnsi="Calibri" w:cs="Calibri"/>
          <w:lang w:val="en-AU"/>
        </w:rPr>
        <w:instrText>–</w:instrText>
      </w:r>
      <w:r w:rsidR="006C0A39">
        <w:rPr>
          <w:rStyle w:val="captions"/>
          <w:rFonts w:asciiTheme="minorHAnsi" w:hAnsiTheme="minorHAnsi" w:cstheme="minorHAnsi"/>
          <w:lang w:val="en-AU"/>
        </w:rPr>
        <w:instrText>100 days</w:instrText>
      </w:r>
      <w:r w:rsidR="006C0A39">
        <w:rPr>
          <w:rStyle w:val="captions"/>
          <w:rFonts w:ascii="Calibri" w:hAnsi="Calibri" w:cs="Calibri"/>
          <w:lang w:val="en-AU"/>
        </w:rPr>
        <w:instrText>—</w:instrText>
      </w:r>
      <w:r w:rsidR="006C0A39">
        <w:rPr>
          <w:rStyle w:val="captions"/>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6C0A39">
        <w:rPr>
          <w:rStyle w:val="captions"/>
          <w:rFonts w:ascii="Cambria Math" w:hAnsi="Cambria Math" w:cs="Cambria Math"/>
          <w:lang w:val="en-AU"/>
        </w:rPr>
        <w:instrText>∼</w:instrText>
      </w:r>
      <w:r w:rsidR="006C0A39">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(Mata </w:t>
      </w:r>
      <w:r w:rsidR="006C0A39" w:rsidRPr="006C0A39">
        <w:rPr>
          <w:rFonts w:ascii="Calibri" w:hAnsi="Calibri" w:cs="Calibri"/>
          <w:i/>
          <w:iCs/>
          <w:szCs w:val="24"/>
        </w:rPr>
        <w:t>et al.</w:t>
      </w:r>
      <w:r w:rsidR="006C0A39" w:rsidRPr="006C0A39">
        <w:rPr>
          <w:rFonts w:ascii="Calibri" w:hAnsi="Calibri" w:cs="Calibri"/>
          <w:szCs w:val="24"/>
        </w:rPr>
        <w:t xml:space="preserve">, 2006; Archer </w:t>
      </w:r>
      <w:r w:rsidR="006C0A39" w:rsidRPr="006C0A39">
        <w:rPr>
          <w:rFonts w:ascii="Calibri" w:hAnsi="Calibri" w:cs="Calibri"/>
          <w:i/>
          <w:iCs/>
          <w:szCs w:val="24"/>
        </w:rPr>
        <w:t>et al.</w:t>
      </w:r>
      <w:r w:rsidR="006C0A39" w:rsidRPr="006C0A39">
        <w:rPr>
          <w:rFonts w:ascii="Calibri" w:hAnsi="Calibri" w:cs="Calibri"/>
          <w:szCs w:val="24"/>
        </w:rPr>
        <w:t>, 2017)</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will influence the various locations of the transects in this study differently. The most northern site (Cape Byron 28°S) </w:t>
      </w:r>
      <w:r w:rsidR="0094275A" w:rsidRPr="00F15D89">
        <w:rPr>
          <w:rStyle w:val="captions"/>
          <w:rFonts w:asciiTheme="minorHAnsi" w:hAnsiTheme="minorHAnsi" w:cstheme="minorHAnsi"/>
          <w:lang w:val="en-AU"/>
        </w:rPr>
        <w:t>i</w:t>
      </w:r>
      <w:r w:rsidR="00676EF9" w:rsidRPr="00F15D89">
        <w:rPr>
          <w:rStyle w:val="captions"/>
          <w:rFonts w:asciiTheme="minorHAnsi" w:hAnsiTheme="minorHAnsi" w:cstheme="minorHAnsi"/>
          <w:lang w:val="en-AU"/>
        </w:rPr>
        <w:t>s also the most exposed, located off a headland pushing directly out into the EAC</w:t>
      </w:r>
      <w:r w:rsidR="009B1FB8" w:rsidRPr="00F15D89">
        <w:rPr>
          <w:rStyle w:val="captions"/>
          <w:rFonts w:asciiTheme="minorHAnsi" w:hAnsiTheme="minorHAnsi" w:cstheme="minorHAnsi"/>
          <w:lang w:val="en-AU"/>
        </w:rPr>
        <w:t>. This results in the EAC regularly flooding the continental shelf</w:t>
      </w:r>
      <w:r w:rsidR="0075608D" w:rsidRPr="00F15D89">
        <w:rPr>
          <w:rStyle w:val="captions"/>
          <w:rFonts w:asciiTheme="minorHAnsi" w:hAnsiTheme="minorHAnsi" w:cstheme="minorHAnsi"/>
          <w:lang w:val="en-AU"/>
        </w:rPr>
        <w:t xml:space="preserve"> in this region</w:t>
      </w:r>
      <w:r w:rsidR="009B1FB8" w:rsidRPr="00F15D89">
        <w:rPr>
          <w:rStyle w:val="captions"/>
          <w:rFonts w:asciiTheme="minorHAnsi" w:hAnsiTheme="minorHAnsi" w:cstheme="minorHAnsi"/>
          <w:lang w:val="en-AU"/>
        </w:rPr>
        <w:t>, removing any continental shelf water that may have been retained. Further south where the coastline is more angled, the EAC does not flood the continental shelf but the seasonal strengthening of the flow is like</w:t>
      </w:r>
      <w:r w:rsidR="0094275A" w:rsidRPr="00F15D89">
        <w:rPr>
          <w:rStyle w:val="captions"/>
          <w:rFonts w:asciiTheme="minorHAnsi" w:hAnsiTheme="minorHAnsi" w:cstheme="minorHAnsi"/>
          <w:lang w:val="en-AU"/>
        </w:rPr>
        <w:t>ly</w:t>
      </w:r>
      <w:r w:rsidR="009B1FB8" w:rsidRPr="00F15D89">
        <w:rPr>
          <w:rStyle w:val="captions"/>
          <w:rFonts w:asciiTheme="minorHAnsi" w:hAnsiTheme="minorHAnsi" w:cstheme="minorHAnsi"/>
          <w:lang w:val="en-AU"/>
        </w:rPr>
        <w:t xml:space="preserve"> to drive changes in the strength of uplift generated</w:t>
      </w:r>
      <w:r w:rsidR="0075608D" w:rsidRPr="00F15D89">
        <w:rPr>
          <w:rStyle w:val="captions"/>
          <w:rFonts w:asciiTheme="minorHAnsi" w:hAnsiTheme="minorHAnsi" w:cstheme="minorHAnsi"/>
          <w:lang w:val="en-AU"/>
        </w:rPr>
        <w:t xml:space="preserve"> with t</w:t>
      </w:r>
      <w:r w:rsidR="00B20719" w:rsidRPr="00F15D89">
        <w:rPr>
          <w:rStyle w:val="captions"/>
          <w:rFonts w:asciiTheme="minorHAnsi" w:hAnsiTheme="minorHAnsi" w:cstheme="minorHAnsi"/>
          <w:lang w:val="en-AU"/>
        </w:rPr>
        <w:t xml:space="preserve">he location where the EAC separates from the coast </w:t>
      </w:r>
      <w:r w:rsidR="0075608D" w:rsidRPr="00F15D89">
        <w:rPr>
          <w:rStyle w:val="captions"/>
          <w:rFonts w:asciiTheme="minorHAnsi" w:hAnsiTheme="minorHAnsi" w:cstheme="minorHAnsi"/>
          <w:lang w:val="en-AU"/>
        </w:rPr>
        <w:t>having</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{"citationID":"UzJhI33X","properties":{"formattedCitation":"(Suthers {\\i{}et al.}, 2011; Everett {\\i{}et al.}, 2014)","plainCitation":"(Suthers et al., 2011; Everett et al., 2014)","noteIndex":0},"citationItems":[{"id":999,"uris":["http://zotero.org/users/local/U6DoygBa/items/TU4I4MT3"],"uri":["http://zotero.org/users/local/U6DoygBa/items/TU4I4MT3"],"itemData":{"id":999,"type":"article-journal","abstract":"The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(Suthers </w:t>
      </w:r>
      <w:r w:rsidR="006C0A39" w:rsidRPr="006C0A39">
        <w:rPr>
          <w:rFonts w:ascii="Calibri" w:hAnsi="Calibri" w:cs="Calibri"/>
          <w:i/>
          <w:iCs/>
          <w:szCs w:val="24"/>
        </w:rPr>
        <w:t>et al.</w:t>
      </w:r>
      <w:r w:rsidR="006C0A39" w:rsidRPr="006C0A39">
        <w:rPr>
          <w:rFonts w:ascii="Calibri" w:hAnsi="Calibri" w:cs="Calibri"/>
          <w:szCs w:val="24"/>
        </w:rPr>
        <w:t xml:space="preserve">, 2011; 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29F10CBA" w14:textId="1F8204ED" w:rsidR="008776C9" w:rsidRPr="00F15D89" w:rsidRDefault="008776C9" w:rsidP="00F34258">
      <w:pPr>
        <w:spacing w:line="360" w:lineRule="auto"/>
        <w:rPr>
          <w:rFonts w:asciiTheme="minorHAnsi" w:hAnsiTheme="minorHAnsi" w:cstheme="minorHAnsi"/>
          <w:szCs w:val="24"/>
          <w:lang w:val="en-AU"/>
        </w:rPr>
      </w:pPr>
    </w:p>
    <w:p w14:paraId="5A03CB44" w14:textId="77777777" w:rsidR="008776C9" w:rsidRPr="00F15D89" w:rsidRDefault="008776C9" w:rsidP="00F34258">
      <w:pPr>
        <w:spacing w:line="360" w:lineRule="auto"/>
        <w:rPr>
          <w:rFonts w:asciiTheme="minorHAnsi" w:hAnsiTheme="minorHAnsi" w:cstheme="minorHAnsi"/>
          <w:szCs w:val="24"/>
          <w:lang w:val="en-AU"/>
        </w:rPr>
      </w:pPr>
    </w:p>
    <w:p w14:paraId="641BAAD4" w14:textId="370E5FCF" w:rsidR="008150A7" w:rsidRPr="00C07196" w:rsidRDefault="00C07196" w:rsidP="00F34258">
      <w:pPr>
        <w:spacing w:line="360" w:lineRule="auto"/>
        <w:rPr>
          <w:rFonts w:asciiTheme="minorHAnsi" w:hAnsiTheme="minorHAnsi" w:cstheme="minorHAnsi"/>
          <w:i/>
          <w:iCs/>
          <w:szCs w:val="24"/>
          <w:lang w:val="en-AU"/>
        </w:rPr>
      </w:pPr>
      <w:r w:rsidRPr="00B0498E">
        <w:rPr>
          <w:rFonts w:asciiTheme="minorHAnsi" w:hAnsiTheme="minorHAnsi" w:cstheme="minorHAnsi"/>
          <w:i/>
          <w:iCs/>
          <w:szCs w:val="24"/>
          <w:highlight w:val="yellow"/>
          <w:lang w:val="en-AU"/>
        </w:rPr>
        <w:t xml:space="preserve">4.2 </w:t>
      </w:r>
      <w:r w:rsidR="008150A7" w:rsidRPr="00B0498E">
        <w:rPr>
          <w:rFonts w:asciiTheme="minorHAnsi" w:hAnsiTheme="minorHAnsi" w:cstheme="minorHAnsi"/>
          <w:i/>
          <w:iCs/>
          <w:szCs w:val="24"/>
          <w:highlight w:val="yellow"/>
          <w:lang w:val="en-AU"/>
        </w:rPr>
        <w:t>Comparison to other studies</w:t>
      </w:r>
    </w:p>
    <w:p w14:paraId="6EB505D0" w14:textId="2347E7CB" w:rsidR="00637061" w:rsidRPr="00F15D89" w:rsidRDefault="004B4655" w:rsidP="00D06637">
      <w:pPr>
        <w:spacing w:line="360" w:lineRule="auto"/>
        <w:ind w:firstLine="720"/>
        <w:rPr>
          <w:rStyle w:val="captions"/>
          <w:rFonts w:asciiTheme="minorHAnsi" w:hAnsiTheme="minorHAnsi" w:cstheme="minorHAnsi"/>
          <w:lang w:val="en-AU"/>
        </w:rPr>
      </w:pPr>
      <w:r>
        <w:rPr>
          <w:rFonts w:asciiTheme="minorHAnsi" w:hAnsiTheme="minorHAnsi" w:cstheme="minorHAnsi"/>
          <w:szCs w:val="24"/>
          <w:lang w:val="en-AU"/>
        </w:rPr>
        <w:lastRenderedPageBreak/>
        <w:t>T</w:t>
      </w:r>
      <w:r w:rsidR="006D707C" w:rsidRPr="00F15D89">
        <w:rPr>
          <w:rFonts w:asciiTheme="minorHAnsi" w:hAnsiTheme="minorHAnsi" w:cstheme="minorHAnsi"/>
          <w:szCs w:val="24"/>
          <w:lang w:val="en-AU"/>
        </w:rPr>
        <w:t>h</w:t>
      </w:r>
      <w:r>
        <w:rPr>
          <w:rFonts w:asciiTheme="minorHAnsi" w:hAnsiTheme="minorHAnsi" w:cstheme="minorHAnsi"/>
          <w:szCs w:val="24"/>
          <w:lang w:val="en-AU"/>
        </w:rPr>
        <w:t>e current</w:t>
      </w:r>
      <w:r w:rsidR="006D707C" w:rsidRPr="00F15D89">
        <w:rPr>
          <w:rFonts w:asciiTheme="minorHAnsi" w:hAnsiTheme="minorHAnsi" w:cstheme="minorHAnsi"/>
          <w:szCs w:val="24"/>
          <w:lang w:val="en-AU"/>
        </w:rPr>
        <w:t xml:space="preserve"> study showed a</w:t>
      </w:r>
      <w:r>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with both increasing distance from shore and depth with the largest biomasses observed in the upper inner shelf waters. </w:t>
      </w:r>
      <w:r w:rsidR="008B7392">
        <w:rPr>
          <w:rFonts w:asciiTheme="minorHAnsi" w:hAnsiTheme="minorHAnsi" w:cstheme="minorHAnsi"/>
          <w:szCs w:val="24"/>
          <w:lang w:val="en-AU"/>
        </w:rPr>
        <w:t xml:space="preserve">A similar pattern occurs </w:t>
      </w:r>
      <w:r w:rsidR="006C0A39">
        <w:rPr>
          <w:rFonts w:asciiTheme="minorHAnsi" w:hAnsiTheme="minorHAnsi" w:cstheme="minorHAnsi"/>
          <w:szCs w:val="24"/>
          <w:lang w:val="en-AU"/>
        </w:rPr>
        <w:t xml:space="preserve">on </w:t>
      </w:r>
      <w:r w:rsidR="006C0A39" w:rsidRPr="00F15D89">
        <w:rPr>
          <w:rFonts w:asciiTheme="minorHAnsi" w:hAnsiTheme="minorHAnsi" w:cstheme="minorHAnsi"/>
          <w:szCs w:val="24"/>
          <w:lang w:val="en-AU"/>
        </w:rPr>
        <w:t>continental</w:t>
      </w:r>
      <w:r w:rsidR="006D707C" w:rsidRPr="00F15D89">
        <w:rPr>
          <w:rFonts w:asciiTheme="minorHAnsi" w:hAnsiTheme="minorHAnsi" w:cstheme="minorHAnsi"/>
          <w:szCs w:val="24"/>
          <w:lang w:val="en-AU"/>
        </w:rPr>
        <w:t xml:space="preserve"> shel</w:t>
      </w:r>
      <w:r w:rsidR="008B7392">
        <w:rPr>
          <w:rFonts w:asciiTheme="minorHAnsi" w:hAnsiTheme="minorHAnsi" w:cstheme="minorHAnsi"/>
          <w:szCs w:val="24"/>
          <w:lang w:val="en-AU"/>
        </w:rPr>
        <w:t>ves</w:t>
      </w:r>
      <w:r w:rsidR="006D707C" w:rsidRPr="00F15D89">
        <w:rPr>
          <w:rFonts w:asciiTheme="minorHAnsi" w:hAnsiTheme="minorHAnsi" w:cstheme="minorHAnsi"/>
          <w:szCs w:val="24"/>
          <w:lang w:val="en-AU"/>
        </w:rPr>
        <w:t xml:space="preserve"> in the southeast Atlantic, northeast Atlantic and </w:t>
      </w:r>
      <w:r w:rsidR="00BE1D1A" w:rsidRPr="00F15D89">
        <w:rPr>
          <w:rFonts w:asciiTheme="minorHAnsi" w:hAnsiTheme="minorHAnsi" w:cstheme="minorHAnsi"/>
          <w:szCs w:val="24"/>
          <w:lang w:val="en-AU"/>
        </w:rPr>
        <w:t>southwest Atlantic</w:t>
      </w:r>
      <w:r w:rsidR="00DC7E4E" w:rsidRPr="00F15D89">
        <w:rPr>
          <w:rFonts w:asciiTheme="minorHAnsi" w:hAnsiTheme="minorHAnsi" w:cstheme="minorHAnsi"/>
          <w:szCs w:val="24"/>
          <w:lang w:val="en-AU"/>
        </w:rPr>
        <w:t xml:space="preserve"> which all showed</w:t>
      </w:r>
      <w:r w:rsidR="00BE1D1A" w:rsidRPr="00F15D89">
        <w:rPr>
          <w:rFonts w:asciiTheme="minorHAnsi" w:hAnsiTheme="minorHAnsi" w:cstheme="minorHAnsi"/>
          <w:szCs w:val="24"/>
          <w:lang w:val="en-AU"/>
        </w:rPr>
        <w:t xml:space="preserve"> higher biomasses</w:t>
      </w:r>
      <w:r w:rsidR="00DC7E4E" w:rsidRPr="00F15D89">
        <w:rPr>
          <w:rFonts w:asciiTheme="minorHAnsi" w:hAnsiTheme="minorHAnsi" w:cstheme="minorHAnsi"/>
          <w:szCs w:val="24"/>
          <w:lang w:val="en-AU"/>
        </w:rPr>
        <w:t xml:space="preserve"> inshore</w:t>
      </w:r>
      <w:r w:rsidR="00BE1D1A" w:rsidRPr="00F15D89">
        <w:rPr>
          <w:rFonts w:asciiTheme="minorHAnsi" w:hAnsiTheme="minorHAnsi" w:cstheme="minorHAnsi"/>
          <w:szCs w:val="24"/>
          <w:lang w:val="en-AU"/>
        </w:rPr>
        <w:t xml:space="preserve"> compared to the offshore locations. While the northeast Atlantic pattern was attributed </w:t>
      </w:r>
      <w:r w:rsidR="00E473C9">
        <w:rPr>
          <w:rFonts w:asciiTheme="minorHAnsi" w:hAnsiTheme="minorHAnsi" w:cstheme="minorHAnsi"/>
          <w:szCs w:val="24"/>
          <w:lang w:val="en-AU"/>
        </w:rPr>
        <w:t xml:space="preserve">to </w:t>
      </w:r>
      <w:r w:rsidR="006D0156" w:rsidRPr="00F15D89">
        <w:rPr>
          <w:rFonts w:asciiTheme="minorHAnsi" w:hAnsiTheme="minorHAnsi" w:cstheme="minorHAnsi"/>
          <w:szCs w:val="24"/>
          <w:lang w:val="en-AU"/>
        </w:rPr>
        <w:t>variable hydrology and topography, particularly 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0E25FA">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0E25FA" w:rsidRPr="000E25FA">
        <w:rPr>
          <w:rFonts w:ascii="Calibri" w:hAnsi="Calibri" w:cs="Calibri"/>
          <w:szCs w:val="24"/>
        </w:rPr>
        <w:t xml:space="preserve">(Sourisseau and Carlotti, 2006; Irigoien </w:t>
      </w:r>
      <w:r w:rsidR="000E25FA" w:rsidRPr="000E25FA">
        <w:rPr>
          <w:rFonts w:ascii="Calibri" w:hAnsi="Calibri" w:cs="Calibri"/>
          <w:i/>
          <w:iCs/>
          <w:szCs w:val="24"/>
        </w:rPr>
        <w:t>et al.</w:t>
      </w:r>
      <w:r w:rsidR="000E25FA" w:rsidRPr="000E25FA">
        <w:rPr>
          <w:rFonts w:ascii="Calibri" w:hAnsi="Calibri" w:cs="Calibri"/>
          <w:szCs w:val="24"/>
        </w:rPr>
        <w:t xml:space="preserve">, 2009; Vandromme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szCs w:val="24"/>
          <w:lang w:val="en-AU"/>
        </w:rPr>
        <w:fldChar w:fldCharType="end"/>
      </w:r>
      <w:r w:rsidR="006D0156" w:rsidRPr="00F15D89">
        <w:rPr>
          <w:rFonts w:asciiTheme="minorHAnsi" w:hAnsiTheme="minorHAnsi" w:cstheme="minorHAnsi"/>
          <w:lang w:val="en-AU"/>
        </w:rPr>
        <w:t>,</w:t>
      </w:r>
      <w:r w:rsidR="00BE1D1A" w:rsidRPr="00F15D89">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southeast Atlantic</w:t>
      </w:r>
      <w:r w:rsidR="00E473C9">
        <w:rPr>
          <w:rFonts w:asciiTheme="minorHAnsi" w:hAnsiTheme="minorHAnsi" w:cstheme="minorHAnsi"/>
          <w:lang w:val="en-AU"/>
        </w:rPr>
        <w:t xml:space="preserve"> and</w:t>
      </w:r>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this increase in inshore plankton concentrations was attributed to bottom intrusions of cooler nutrient rich South Atlantic Central Water </w:t>
      </w:r>
      <w:r w:rsidR="000E25FA">
        <w:rPr>
          <w:rFonts w:asciiTheme="minorHAnsi" w:hAnsiTheme="minorHAnsi" w:cstheme="minorHAnsi"/>
          <w:lang w:val="en-AU"/>
        </w:rPr>
        <w:fldChar w:fldCharType="begin"/>
      </w:r>
      <w:r w:rsidR="000E25FA">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0E25FA" w:rsidRPr="000E25FA">
        <w:rPr>
          <w:rFonts w:ascii="Calibri" w:hAnsi="Calibri" w:cs="Calibri"/>
          <w:szCs w:val="24"/>
        </w:rPr>
        <w:t xml:space="preserve">(Pereira Brandini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Slightly to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6A4363" w:rsidRPr="00F15D89">
        <w:rPr>
          <w:rStyle w:val="captions"/>
          <w:rFonts w:asciiTheme="minorHAnsi" w:hAnsiTheme="minorHAnsi" w:cstheme="minorHAnsi"/>
          <w:lang w:val="en-AU"/>
        </w:rPr>
        <w:t xml:space="preserve">with larger zooplankton biomasses 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shelf</w:t>
      </w:r>
      <w:r w:rsidR="00DC7E4E" w:rsidRPr="00F15D89">
        <w:rPr>
          <w:rStyle w:val="captions"/>
          <w:rFonts w:asciiTheme="minorHAnsi" w:hAnsiTheme="minorHAnsi" w:cstheme="minorHAnsi"/>
          <w:lang w:val="en-AU"/>
        </w:rPr>
        <w:t>,</w:t>
      </w:r>
      <w:r w:rsidR="006A4363" w:rsidRPr="00F15D89">
        <w:rPr>
          <w:rStyle w:val="captions"/>
          <w:rFonts w:asciiTheme="minorHAnsi" w:hAnsiTheme="minorHAnsi" w:cstheme="minorHAnsi"/>
          <w:lang w:val="en-AU"/>
        </w:rPr>
        <w:t xml:space="preserve"> attributed to the Brazilian Current interacting with the topography, generating uplift and eddies which increased mixing over the continental shelf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 xml:space="preserve">the EAC interacting with the topography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F85421">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F85421" w:rsidRPr="00F85421">
        <w:rPr>
          <w:rFonts w:ascii="Calibri" w:hAnsi="Calibri" w:cs="Calibri"/>
        </w:rPr>
        <w:t>(Roughan and Middleton, 2002)</w:t>
      </w:r>
      <w:r w:rsidR="00F85421">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r w:rsidR="001622D3">
        <w:rPr>
          <w:rStyle w:val="captions"/>
          <w:rFonts w:asciiTheme="minorHAnsi" w:hAnsiTheme="minorHAnsi" w:cstheme="minorHAnsi"/>
          <w:lang w:val="en-AU"/>
        </w:rPr>
        <w:t>e</w:t>
      </w:r>
      <w:r w:rsidR="0078463A" w:rsidRPr="00F15D89">
        <w:rPr>
          <w:rStyle w:val="captions"/>
          <w:rFonts w:asciiTheme="minorHAnsi" w:hAnsiTheme="minorHAnsi" w:cstheme="minorHAnsi"/>
          <w:lang w:val="en-AU"/>
        </w:rPr>
        <w:t xml:space="preserve"> consistent observation</w:t>
      </w:r>
      <w:r w:rsidR="001622D3">
        <w:rPr>
          <w:rStyle w:val="captions"/>
          <w:rFonts w:asciiTheme="minorHAnsi" w:hAnsiTheme="minorHAnsi" w:cstheme="minorHAnsi"/>
          <w:lang w:val="en-AU"/>
        </w:rPr>
        <w:t>s</w:t>
      </w:r>
      <w:r w:rsidR="0078463A" w:rsidRPr="00F15D89">
        <w:rPr>
          <w:rStyle w:val="captions"/>
          <w:rFonts w:asciiTheme="minorHAnsi" w:hAnsiTheme="minorHAnsi" w:cstheme="minorHAnsi"/>
          <w:lang w:val="en-AU"/>
        </w:rPr>
        <w:t xml:space="preserve"> of high zooplankton biomass and steeper NBSS slopes inshore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w:t>
      </w:r>
      <w:r w:rsidR="00CB62D3">
        <w:rPr>
          <w:rStyle w:val="captions"/>
          <w:rFonts w:asciiTheme="minorHAnsi" w:hAnsiTheme="minorHAnsi" w:cstheme="minorHAnsi"/>
          <w:lang w:val="en-AU"/>
        </w:rPr>
        <w:t>, and more specifically the inner shelf regions</w:t>
      </w:r>
      <w:r w:rsidR="00C46EC3">
        <w:rPr>
          <w:rStyle w:val="captions"/>
          <w:rFonts w:asciiTheme="minorHAnsi" w:hAnsiTheme="minorHAnsi" w:cstheme="minorHAnsi"/>
          <w:lang w:val="en-AU"/>
        </w:rPr>
        <w:t xml:space="preserve">. These regions of elevated </w:t>
      </w:r>
      <w:r w:rsidR="00962664" w:rsidRPr="00F15D89">
        <w:rPr>
          <w:rStyle w:val="captions"/>
          <w:rFonts w:asciiTheme="minorHAnsi" w:hAnsiTheme="minorHAnsi" w:cstheme="minorHAnsi"/>
          <w:lang w:val="en-AU"/>
        </w:rPr>
        <w:t xml:space="preserve">zooplankton biomasses </w:t>
      </w:r>
      <w:r w:rsidR="00413FCF">
        <w:rPr>
          <w:rStyle w:val="captions"/>
          <w:rFonts w:asciiTheme="minorHAnsi" w:hAnsiTheme="minorHAnsi" w:cstheme="minorHAnsi"/>
          <w:lang w:val="en-AU"/>
        </w:rPr>
        <w:t>contribute to</w:t>
      </w:r>
      <w:r w:rsidR="00962664" w:rsidRPr="00F15D89">
        <w:rPr>
          <w:rStyle w:val="captions"/>
          <w:rFonts w:asciiTheme="minorHAnsi" w:hAnsiTheme="minorHAnsi" w:cstheme="minorHAnsi"/>
          <w:lang w:val="en-AU"/>
        </w:rPr>
        <w:t xml:space="preserve"> the </w:t>
      </w:r>
      <w:r w:rsidR="00413FCF">
        <w:rPr>
          <w:rStyle w:val="captions"/>
          <w:rFonts w:asciiTheme="minorHAnsi" w:hAnsiTheme="minorHAnsi" w:cstheme="minorHAnsi"/>
          <w:lang w:val="en-AU"/>
        </w:rPr>
        <w:t xml:space="preserve">coastal </w:t>
      </w:r>
      <w:r w:rsidR="00962664" w:rsidRPr="00F15D89">
        <w:rPr>
          <w:rStyle w:val="captions"/>
          <w:rFonts w:asciiTheme="minorHAnsi" w:hAnsiTheme="minorHAnsi" w:cstheme="minorHAnsi"/>
          <w:lang w:val="en-AU"/>
        </w:rPr>
        <w:t>pelagic food webs which have been shown to support both reef ecosystems and the larger pelagic ecosystems often targeted by the fishing industry.</w:t>
      </w:r>
    </w:p>
    <w:p w14:paraId="531C4BF3" w14:textId="66CA0F9D" w:rsidR="00637061" w:rsidRPr="00F15D89" w:rsidRDefault="00962664" w:rsidP="00FB0E7F">
      <w:pPr>
        <w:spacing w:line="36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NBSS slopes in </w:t>
      </w:r>
      <w:r w:rsidR="00D06637" w:rsidRPr="00F15D89">
        <w:rPr>
          <w:rStyle w:val="captions"/>
          <w:rFonts w:asciiTheme="minorHAnsi" w:hAnsiTheme="minorHAnsi" w:cstheme="minorHAnsi"/>
          <w:lang w:val="en-AU"/>
        </w:rPr>
        <w:t>in</w:t>
      </w:r>
      <w:r w:rsidRPr="00F15D89">
        <w:rPr>
          <w:rStyle w:val="captions"/>
          <w:rFonts w:asciiTheme="minorHAnsi" w:hAnsiTheme="minorHAnsi" w:cstheme="minorHAnsi"/>
          <w:lang w:val="en-AU"/>
        </w:rPr>
        <w:t xml:space="preserve">shore regions is another feature of zooplankton </w:t>
      </w:r>
      <w:proofErr w:type="gramStart"/>
      <w:r w:rsidRPr="00F15D89">
        <w:rPr>
          <w:rStyle w:val="captions"/>
          <w:rFonts w:asciiTheme="minorHAnsi" w:hAnsiTheme="minorHAnsi" w:cstheme="minorHAnsi"/>
          <w:lang w:val="en-AU"/>
        </w:rPr>
        <w:t>communities</w:t>
      </w:r>
      <w:proofErr w:type="gramEnd"/>
      <w:r w:rsidRPr="00F15D89">
        <w:rPr>
          <w:rStyle w:val="captions"/>
          <w:rFonts w:asciiTheme="minorHAnsi" w:hAnsiTheme="minorHAnsi" w:cstheme="minorHAnsi"/>
          <w:lang w:val="en-AU"/>
        </w:rPr>
        <w:t xml:space="preserve"> which </w:t>
      </w:r>
      <w:r w:rsidR="00C07196" w:rsidRPr="00F15D89">
        <w:rPr>
          <w:rStyle w:val="captions"/>
          <w:rFonts w:asciiTheme="minorHAnsi" w:hAnsiTheme="minorHAnsi" w:cstheme="minorHAnsi"/>
          <w:lang w:val="en-AU"/>
        </w:rPr>
        <w:t>has</w:t>
      </w:r>
      <w:r w:rsidRPr="00F15D89">
        <w:rPr>
          <w:rStyle w:val="captions"/>
          <w:rFonts w:asciiTheme="minorHAnsi" w:hAnsiTheme="minorHAnsi" w:cstheme="minorHAnsi"/>
          <w:lang w:val="en-AU"/>
        </w:rPr>
        <w:t xml:space="preserve"> been previously noted. In the Bay of Biscay, the steeper NBSS slope in inshore regions is a regular occurrence, particularly on the French continental shelf</w:t>
      </w:r>
      <w:r w:rsidR="00D06637" w:rsidRPr="00F15D89">
        <w:rPr>
          <w:rStyle w:val="captions"/>
          <w:rFonts w:asciiTheme="minorHAnsi" w:hAnsiTheme="minorHAnsi" w:cstheme="minorHAnsi"/>
          <w:lang w:val="en-AU"/>
        </w:rPr>
        <w:t xml:space="preserv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{"citationID":"ydq3n1NP","properties":{"formattedCitation":"(Sourisseau and Carlotti, 2006; Vandromme {\\i{}et al.}, 2014)","plainCitation":"(Sourisseau and Carlotti, 2006;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(Sourisseau and Carlotti, 2006; Vandromme </w:t>
      </w:r>
      <w:r w:rsidR="00E75F20" w:rsidRPr="00E75F20">
        <w:rPr>
          <w:rFonts w:ascii="Calibri" w:hAnsi="Calibri" w:cs="Calibri"/>
          <w:i/>
          <w:iCs/>
          <w:szCs w:val="24"/>
        </w:rPr>
        <w:t>et al.</w:t>
      </w:r>
      <w:r w:rsidR="00E75F20" w:rsidRPr="00E75F20">
        <w:rPr>
          <w:rFonts w:ascii="Calibri" w:hAnsi="Calibri" w:cs="Calibri"/>
          <w:szCs w:val="24"/>
        </w:rPr>
        <w:t>, 2014)</w:t>
      </w:r>
      <w:r w:rsidR="00E75F20">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In some regions the </w:t>
      </w:r>
      <w:r w:rsidRPr="00F15D89">
        <w:rPr>
          <w:rStyle w:val="captions"/>
          <w:rFonts w:asciiTheme="minorHAnsi" w:hAnsiTheme="minorHAnsi" w:cstheme="minorHAnsi"/>
          <w:lang w:val="en-AU"/>
        </w:rPr>
        <w:t>areas of steepest slopes have been linked to estuarine influences resulting in regions of increased nutrients</w:t>
      </w:r>
      <w:r w:rsidR="00AE3253">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planktonic communities in this region while the steep slopes slighter further offshore are observed to be more temporally consistent and potentially due to local circulation patterns and retention</w:t>
      </w:r>
      <w:r w:rsidR="00D06637" w:rsidRPr="00F15D89">
        <w:rPr>
          <w:rStyle w:val="captions"/>
          <w:rFonts w:asciiTheme="minorHAnsi" w:hAnsiTheme="minorHAnsi" w:cstheme="minorHAnsi"/>
          <w:lang w:val="en-AU"/>
        </w:rPr>
        <w:t xml:space="preserv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(Vandromme </w:t>
      </w:r>
      <w:r w:rsidR="00E75F20" w:rsidRPr="00E75F20">
        <w:rPr>
          <w:rFonts w:ascii="Calibri" w:hAnsi="Calibri" w:cs="Calibri"/>
          <w:i/>
          <w:iCs/>
          <w:szCs w:val="24"/>
        </w:rPr>
        <w:t>et al.</w:t>
      </w:r>
      <w:r w:rsidR="00E75F20" w:rsidRPr="00E75F20">
        <w:rPr>
          <w:rFonts w:ascii="Calibri" w:hAnsi="Calibri" w:cs="Calibri"/>
          <w:szCs w:val="24"/>
        </w:rPr>
        <w:t>, 2014)</w:t>
      </w:r>
      <w:r w:rsidR="00E75F20">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AE3253">
        <w:rPr>
          <w:rStyle w:val="captions"/>
          <w:rFonts w:asciiTheme="minorHAnsi" w:hAnsiTheme="minorHAnsi" w:cstheme="minorHAnsi"/>
          <w:lang w:val="en-AU"/>
        </w:rPr>
        <w:t xml:space="preserve"> In the current </w:t>
      </w:r>
      <w:r w:rsidR="00D4640E">
        <w:rPr>
          <w:rStyle w:val="captions"/>
          <w:rFonts w:asciiTheme="minorHAnsi" w:hAnsiTheme="minorHAnsi" w:cstheme="minorHAnsi"/>
          <w:lang w:val="en-AU"/>
        </w:rPr>
        <w:t>study,</w:t>
      </w:r>
      <w:r w:rsidR="00AE3253">
        <w:rPr>
          <w:rStyle w:val="captions"/>
          <w:rFonts w:asciiTheme="minorHAnsi" w:hAnsiTheme="minorHAnsi" w:cstheme="minorHAnsi"/>
          <w:lang w:val="en-AU"/>
        </w:rPr>
        <w:t xml:space="preserve"> which</w:t>
      </w:r>
      <w:r w:rsidR="00D4640E">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was located </w:t>
      </w:r>
      <w:r w:rsidR="00D4640E">
        <w:rPr>
          <w:rStyle w:val="captions"/>
          <w:rFonts w:asciiTheme="minorHAnsi" w:hAnsiTheme="minorHAnsi" w:cstheme="minorHAnsi"/>
          <w:lang w:val="en-AU"/>
        </w:rPr>
        <w:t>over 10km from shore</w:t>
      </w:r>
      <w:r w:rsidR="00AE3253">
        <w:rPr>
          <w:rStyle w:val="captions"/>
          <w:rFonts w:asciiTheme="minorHAnsi" w:hAnsiTheme="minorHAnsi" w:cstheme="minorHAnsi"/>
          <w:lang w:val="en-AU"/>
        </w:rPr>
        <w:t>, it is unlikely there is a large terrestrial input and we are more likely observing the more temporally consistent pattern observed elsewhere.</w:t>
      </w:r>
      <w:r w:rsidR="00D06637" w:rsidRPr="00F15D89">
        <w:rPr>
          <w:rStyle w:val="captions"/>
          <w:rFonts w:asciiTheme="minorHAnsi" w:hAnsiTheme="minorHAnsi" w:cstheme="minorHAnsi"/>
          <w:lang w:val="en-AU"/>
        </w:rPr>
        <w:t xml:space="preserve"> In the south-east Atlantic, continental shelf sites have been characterised by steeper, more productive NBSS slopes </w:t>
      </w:r>
      <w:r w:rsidR="00D06637" w:rsidRPr="00F15D89">
        <w:rPr>
          <w:rStyle w:val="captions"/>
          <w:rFonts w:asciiTheme="minorHAnsi" w:hAnsiTheme="minorHAnsi" w:cstheme="minorHAnsi"/>
          <w:lang w:val="en-AU"/>
        </w:rPr>
        <w:lastRenderedPageBreak/>
        <w:t>compared to oceanic slopes</w:t>
      </w:r>
      <w:r w:rsidR="00D4640E">
        <w:rPr>
          <w:rStyle w:val="captions"/>
          <w:rFonts w:asciiTheme="minorHAnsi" w:hAnsiTheme="minorHAnsi" w:cstheme="minorHAnsi"/>
          <w:lang w:val="en-AU"/>
        </w:rPr>
        <w:t>. The steeper NBSS slopes on the continental shelf were</w:t>
      </w:r>
      <w:r w:rsidR="00D06637" w:rsidRPr="00F15D89">
        <w:rPr>
          <w:rStyle w:val="captions"/>
          <w:rFonts w:asciiTheme="minorHAnsi" w:hAnsiTheme="minorHAnsi" w:cstheme="minorHAnsi"/>
          <w:lang w:val="en-AU"/>
        </w:rPr>
        <w:t xml:space="preserve"> attributed to mixing generated by the interaction between the topography of the Abrolhos Bank, the Brazilian </w:t>
      </w:r>
      <w:proofErr w:type="gramStart"/>
      <w:r w:rsidR="00D06637" w:rsidRPr="00F15D89">
        <w:rPr>
          <w:rStyle w:val="captions"/>
          <w:rFonts w:asciiTheme="minorHAnsi" w:hAnsiTheme="minorHAnsi" w:cstheme="minorHAnsi"/>
          <w:lang w:val="en-AU"/>
        </w:rPr>
        <w:t>Current</w:t>
      </w:r>
      <w:proofErr w:type="gramEnd"/>
      <w:r w:rsidR="00D06637" w:rsidRPr="00F15D89">
        <w:rPr>
          <w:rStyle w:val="captions"/>
          <w:rFonts w:asciiTheme="minorHAnsi" w:hAnsiTheme="minorHAnsi" w:cstheme="minorHAnsi"/>
          <w:lang w:val="en-AU"/>
        </w:rPr>
        <w:t xml:space="preserve"> and bottom intrusions (upwelling) of nutrient-rich South Atlantic Central Water</w:t>
      </w:r>
      <w:r w:rsidR="00D4640E">
        <w:rPr>
          <w:rStyle w:val="captions"/>
          <w:rFonts w:asciiTheme="minorHAnsi" w:hAnsiTheme="minorHAnsi" w:cstheme="minorHAnsi"/>
          <w:lang w:val="en-AU"/>
        </w:rPr>
        <w:t xml:space="preserve">. This </w:t>
      </w:r>
      <w:r w:rsidR="00FB0E7F" w:rsidRPr="00F15D89">
        <w:rPr>
          <w:rStyle w:val="captions"/>
          <w:rFonts w:asciiTheme="minorHAnsi" w:hAnsiTheme="minorHAnsi" w:cstheme="minorHAnsi"/>
          <w:lang w:val="en-AU"/>
        </w:rPr>
        <w:t>result</w:t>
      </w:r>
      <w:r w:rsidR="00D4640E">
        <w:rPr>
          <w:rStyle w:val="captions"/>
          <w:rFonts w:asciiTheme="minorHAnsi" w:hAnsiTheme="minorHAnsi" w:cstheme="minorHAnsi"/>
          <w:lang w:val="en-AU"/>
        </w:rPr>
        <w:t>ed</w:t>
      </w:r>
      <w:r w:rsidR="00FB0E7F" w:rsidRPr="00F15D89">
        <w:rPr>
          <w:rStyle w:val="captions"/>
          <w:rFonts w:asciiTheme="minorHAnsi" w:hAnsiTheme="minorHAnsi" w:cstheme="minorHAnsi"/>
          <w:lang w:val="en-AU"/>
        </w:rPr>
        <w:t xml:space="preserve"> in increased benthopelagic coupling on the continental shelf and different energy sources and food availability for lower trophic levels between communities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{"citationID":"8uWG2Vak","properties":{"formattedCitation":"(Marcolin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p>
    <w:p w14:paraId="24DE183D" w14:textId="3830AAB6" w:rsidR="004D38BA" w:rsidRPr="00F15D89" w:rsidRDefault="00D06637" w:rsidP="00F34258">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sites have examined continental shelf zooplankton communities by depth </w:t>
      </w:r>
      <w:r w:rsidR="00FB0E7F" w:rsidRPr="00F15D89">
        <w:rPr>
          <w:rStyle w:val="captions"/>
          <w:rFonts w:asciiTheme="minorHAnsi" w:hAnsiTheme="minorHAnsi" w:cstheme="minorHAnsi"/>
          <w:lang w:val="en-AU"/>
        </w:rPr>
        <w:t>in the same detail as across the continental shelves</w:t>
      </w:r>
      <w:r w:rsidRPr="00F15D89">
        <w:rPr>
          <w:rStyle w:val="captions"/>
          <w:rFonts w:asciiTheme="minorHAnsi" w:hAnsiTheme="minorHAnsi" w:cstheme="minorHAnsi"/>
          <w:lang w:val="en-AU"/>
        </w:rPr>
        <w:t>, a number have made similar observations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 xml:space="preserve">was found above the pycnocline attributed to the increased chlorophyll in these waters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15°C thermocline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rPr>
        <w:t>(Turner and Dagg, 1983)</w:t>
      </w:r>
      <w:r w:rsidR="00E75F20">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 Focusing above the thermocline, abundance generally peaked at 20 – 30 m depth, which aligns with the current study.</w:t>
      </w:r>
    </w:p>
    <w:p w14:paraId="53EE4349" w14:textId="13203025" w:rsidR="00F7620B" w:rsidRPr="00F15D89" w:rsidRDefault="004C2592" w:rsidP="00C07196">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When</w:t>
      </w:r>
      <w:r w:rsidRPr="00F15D89">
        <w:rPr>
          <w:rFonts w:asciiTheme="minorHAnsi" w:hAnsiTheme="minorHAnsi" w:cstheme="minorHAnsi"/>
          <w:szCs w:val="24"/>
          <w:lang w:val="en-AU"/>
        </w:rPr>
        <w:t xml:space="preserve"> </w:t>
      </w:r>
      <w:r w:rsidR="00F7620B" w:rsidRPr="00F15D89">
        <w:rPr>
          <w:rFonts w:asciiTheme="minorHAnsi" w:hAnsiTheme="minorHAnsi" w:cstheme="minorHAnsi"/>
          <w:szCs w:val="24"/>
          <w:lang w:val="en-AU"/>
        </w:rPr>
        <w:t>the current study is viewed in conjunction with previous studies of zooplankton communities across continental shelves</w:t>
      </w:r>
      <w:r w:rsidR="003D5788">
        <w:rPr>
          <w:rFonts w:asciiTheme="minorHAnsi" w:hAnsiTheme="minorHAnsi" w:cstheme="minorHAnsi"/>
          <w:szCs w:val="24"/>
          <w:lang w:val="en-AU"/>
        </w:rPr>
        <w:t xml:space="preserve"> globally</w:t>
      </w:r>
      <w:r w:rsidR="00F7620B" w:rsidRPr="00F15D89">
        <w:rPr>
          <w:rFonts w:asciiTheme="minorHAnsi" w:hAnsiTheme="minorHAnsi" w:cstheme="minorHAnsi"/>
          <w:szCs w:val="24"/>
          <w:lang w:val="en-AU"/>
        </w:rPr>
        <w:t>, a consistent pattern emerges</w:t>
      </w:r>
      <w:r w:rsidR="00C07196">
        <w:rPr>
          <w:rFonts w:asciiTheme="minorHAnsi" w:hAnsiTheme="minorHAnsi" w:cstheme="minorHAnsi"/>
          <w:szCs w:val="24"/>
          <w:lang w:val="en-AU"/>
        </w:rPr>
        <w:t xml:space="preserve"> (Figure 9)</w:t>
      </w:r>
      <w:r w:rsidR="00F7620B" w:rsidRPr="00F15D89">
        <w:rPr>
          <w:rFonts w:asciiTheme="minorHAnsi" w:hAnsiTheme="minorHAnsi" w:cstheme="minorHAnsi"/>
          <w:szCs w:val="24"/>
          <w:lang w:val="en-AU"/>
        </w:rPr>
        <w:t>. 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steeper NBSS slope</w:t>
      </w:r>
      <w:r w:rsidR="00F7620B" w:rsidRPr="00F15D89">
        <w:rPr>
          <w:rFonts w:asciiTheme="minorHAnsi" w:hAnsiTheme="minorHAnsi" w:cstheme="minorHAnsi"/>
          <w:szCs w:val="24"/>
          <w:lang w:val="en-AU"/>
        </w:rPr>
        <w:t xml:space="preserve"> inshore compared to off the continental shelf. This higher inshore biomass </w:t>
      </w:r>
      <w:r w:rsidR="00A63423">
        <w:rPr>
          <w:rFonts w:asciiTheme="minorHAnsi" w:hAnsiTheme="minorHAnsi" w:cstheme="minorHAnsi"/>
          <w:szCs w:val="24"/>
          <w:lang w:val="en-AU"/>
        </w:rPr>
        <w:t>and steeper NBSS slope</w:t>
      </w:r>
      <w:r w:rsidR="00A63423" w:rsidRPr="00F15D89">
        <w:rPr>
          <w:rFonts w:asciiTheme="minorHAnsi" w:hAnsiTheme="minorHAnsi" w:cstheme="minorHAnsi"/>
          <w:szCs w:val="24"/>
          <w:lang w:val="en-AU"/>
        </w:rPr>
        <w:t xml:space="preserve"> </w:t>
      </w:r>
      <w:r w:rsidR="00F7620B" w:rsidRPr="00F15D89">
        <w:rPr>
          <w:rFonts w:asciiTheme="minorHAnsi" w:hAnsiTheme="minorHAnsi" w:cstheme="minorHAnsi"/>
          <w:szCs w:val="24"/>
          <w:lang w:val="en-AU"/>
        </w:rPr>
        <w:t>is driven by larger numbers of smaller zooplankton.</w:t>
      </w:r>
      <w:r w:rsidR="00AA19B1">
        <w:rPr>
          <w:rFonts w:asciiTheme="minorHAnsi" w:hAnsiTheme="minorHAnsi" w:cstheme="minorHAnsi"/>
          <w:szCs w:val="24"/>
          <w:lang w:val="en-AU"/>
        </w:rPr>
        <w:t xml:space="preserve"> 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00F7620B"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r w:rsidR="00AA19B1">
        <w:rPr>
          <w:rFonts w:asciiTheme="minorHAnsi" w:hAnsiTheme="minorHAnsi" w:cstheme="minorHAnsi"/>
          <w:szCs w:val="24"/>
          <w:lang w:val="en-AU"/>
        </w:rPr>
        <w:t>, possibly as a response to light availability</w:t>
      </w:r>
      <w:r w:rsidR="007D2CB5" w:rsidRPr="00F15D89">
        <w:rPr>
          <w:rFonts w:asciiTheme="minorHAnsi" w:hAnsiTheme="minorHAnsi" w:cstheme="minorHAnsi"/>
          <w:szCs w:val="24"/>
          <w:lang w:val="en-AU"/>
        </w:rPr>
        <w:t>.</w:t>
      </w:r>
    </w:p>
    <w:p w14:paraId="0C12405D" w14:textId="77777777" w:rsidR="007D2CB5" w:rsidRPr="00F15D89" w:rsidRDefault="007D2CB5" w:rsidP="00F7620B">
      <w:pPr>
        <w:spacing w:line="360" w:lineRule="auto"/>
        <w:rPr>
          <w:rFonts w:asciiTheme="minorHAnsi" w:hAnsiTheme="minorHAnsi" w:cstheme="minorHAnsi"/>
          <w:b/>
          <w:bCs/>
          <w:szCs w:val="24"/>
          <w:lang w:val="en-AU"/>
        </w:rPr>
      </w:pPr>
    </w:p>
    <w:p w14:paraId="614D2AC0" w14:textId="686DE0B0" w:rsidR="008150A7" w:rsidRPr="00F15D89" w:rsidRDefault="008150A7" w:rsidP="00F34258">
      <w:pPr>
        <w:spacing w:line="360" w:lineRule="auto"/>
        <w:rPr>
          <w:rFonts w:asciiTheme="minorHAnsi" w:hAnsiTheme="minorHAnsi" w:cstheme="minorHAnsi"/>
          <w:b/>
          <w:bCs/>
          <w:szCs w:val="24"/>
          <w:lang w:val="en-AU"/>
        </w:rPr>
      </w:pPr>
    </w:p>
    <w:p w14:paraId="5A51B114" w14:textId="534708CC" w:rsidR="008150A7" w:rsidRPr="0070771F" w:rsidRDefault="00C07196" w:rsidP="00F34258">
      <w:pPr>
        <w:spacing w:line="360" w:lineRule="auto"/>
        <w:rPr>
          <w:rFonts w:asciiTheme="minorHAnsi" w:hAnsiTheme="minorHAnsi" w:cstheme="minorHAnsi"/>
          <w:b/>
          <w:bCs/>
          <w:color w:val="FF0000"/>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3 </w:t>
      </w:r>
      <w:r w:rsidR="008150A7"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008150A7" w:rsidRPr="00C07196">
        <w:rPr>
          <w:rFonts w:asciiTheme="minorHAnsi" w:hAnsiTheme="minorHAnsi" w:cstheme="minorHAnsi"/>
          <w:i/>
          <w:iCs/>
          <w:szCs w:val="24"/>
          <w:lang w:val="en-AU"/>
        </w:rPr>
        <w:t xml:space="preserve"> for the future</w:t>
      </w:r>
      <w:r w:rsidR="0070771F" w:rsidRPr="00C07196">
        <w:rPr>
          <w:rFonts w:asciiTheme="minorHAnsi" w:hAnsiTheme="minorHAnsi" w:cstheme="minorHAnsi"/>
          <w:i/>
          <w:iCs/>
          <w:szCs w:val="24"/>
          <w:lang w:val="en-AU"/>
        </w:rPr>
        <w:t xml:space="preserve"> </w:t>
      </w:r>
      <w:r w:rsidR="0070771F">
        <w:rPr>
          <w:rFonts w:asciiTheme="minorHAnsi" w:hAnsiTheme="minorHAnsi" w:cstheme="minorHAnsi"/>
          <w:b/>
          <w:bCs/>
          <w:szCs w:val="24"/>
          <w:lang w:val="en-AU"/>
        </w:rPr>
        <w:t>(</w:t>
      </w:r>
      <w:commentRangeStart w:id="10"/>
      <w:r w:rsidR="0070771F">
        <w:rPr>
          <w:rFonts w:asciiTheme="minorHAnsi" w:hAnsiTheme="minorHAnsi" w:cstheme="minorHAnsi"/>
          <w:b/>
          <w:bCs/>
          <w:color w:val="FF0000"/>
          <w:szCs w:val="24"/>
          <w:lang w:val="en-AU"/>
        </w:rPr>
        <w:t>)</w:t>
      </w:r>
      <w:commentRangeEnd w:id="10"/>
      <w:r w:rsidR="00FF6DA1">
        <w:rPr>
          <w:rStyle w:val="CommentReference"/>
        </w:rPr>
        <w:commentReference w:id="10"/>
      </w:r>
    </w:p>
    <w:p w14:paraId="78EDB4D2" w14:textId="2F1A9FBC" w:rsidR="00EB0EB8" w:rsidRDefault="0070771F" w:rsidP="00F34258">
      <w:pPr>
        <w:spacing w:line="360" w:lineRule="auto"/>
        <w:rPr>
          <w:rFonts w:asciiTheme="minorHAnsi" w:hAnsiTheme="minorHAnsi" w:cstheme="minorHAnsi"/>
          <w:szCs w:val="24"/>
          <w:lang w:val="en-AU"/>
        </w:rPr>
      </w:pPr>
      <w:r>
        <w:rPr>
          <w:rFonts w:asciiTheme="minorHAnsi" w:hAnsiTheme="minorHAnsi" w:cstheme="minorHAnsi"/>
          <w:szCs w:val="24"/>
          <w:lang w:val="en-AU"/>
        </w:rPr>
        <w:lastRenderedPageBreak/>
        <w:t xml:space="preserve">Globally many boundary currents are strengthening.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232BF7">
        <w:rPr>
          <w:rFonts w:asciiTheme="minorHAnsi" w:hAnsiTheme="minorHAnsi" w:cstheme="minorHAnsi"/>
          <w:szCs w:val="24"/>
          <w:lang w:val="en-AU"/>
        </w:rPr>
        <w:fldChar w:fldCharType="begin"/>
      </w:r>
      <w:r w:rsidR="00383C20">
        <w:rPr>
          <w:rFonts w:asciiTheme="minorHAnsi" w:hAnsiTheme="minorHAnsi" w:cstheme="minorHAnsi"/>
          <w:szCs w:val="24"/>
          <w:lang w:val="en-AU"/>
        </w:rPr>
        <w:instrText xml:space="preserve"> ADDIN ZOTERO_ITEM CSL_CITATION {"citationID":"1OoWLtVK","properties":{"formattedCitation":"(Sun {\\i{}et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Climate","language":"en","note":"publisher: American Meteorological Society","page":"2947-2962","source":"journals.ametsoc.org","title":"Marine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(Sun </w:t>
      </w:r>
      <w:r w:rsidR="00232BF7" w:rsidRPr="00232BF7">
        <w:rPr>
          <w:rFonts w:ascii="Calibri" w:hAnsi="Calibri" w:cs="Calibri"/>
          <w:i/>
          <w:iCs/>
          <w:szCs w:val="24"/>
        </w:rPr>
        <w:t>et al.</w:t>
      </w:r>
      <w:r w:rsidR="00232BF7" w:rsidRPr="00232BF7">
        <w:rPr>
          <w:rFonts w:ascii="Calibri" w:hAnsi="Calibri" w:cs="Calibri"/>
          <w:szCs w:val="24"/>
        </w:rPr>
        <w:t>,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{"citationID":"lCrpVmBp","properties":{"formattedCitation":"(Cetina-Heredia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(Cetina-Heredia </w:t>
      </w:r>
      <w:r w:rsidR="00232BF7" w:rsidRPr="00232BF7">
        <w:rPr>
          <w:rFonts w:ascii="Calibri" w:hAnsi="Calibri" w:cs="Calibri"/>
          <w:i/>
          <w:iCs/>
          <w:szCs w:val="24"/>
        </w:rPr>
        <w:t>et al.</w:t>
      </w:r>
      <w:r w:rsidR="00232BF7" w:rsidRPr="00232BF7">
        <w:rPr>
          <w:rFonts w:ascii="Calibri" w:hAnsi="Calibri" w:cs="Calibri"/>
          <w:szCs w:val="24"/>
        </w:rPr>
        <w:t>,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{"citationID":"Tk1XcYX4","properties":{"formattedCitation":"(Roughan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(Roughan and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through the snapshot of transects in the current study which were heavily influenced by the EAC</w:t>
      </w:r>
      <w:r w:rsidR="00ED3E08">
        <w:rPr>
          <w:rFonts w:asciiTheme="minorHAnsi" w:hAnsiTheme="minorHAnsi" w:cstheme="minorHAnsi"/>
          <w:szCs w:val="24"/>
          <w:lang w:val="en-AU"/>
        </w:rPr>
        <w:t xml:space="preserve"> but it is unclear if this will offset the already declining growth rates in phytoplankton which have been caused by the greater influence of the warm oligotrophic EAC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{"citationID":"NhO6YI8I","properties":{"formattedCitation":"(Thompson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been detected approximately 2</w:t>
      </w:r>
      <w:r w:rsidR="006F19F9">
        <w:rPr>
          <w:rFonts w:asciiTheme="minorHAnsi" w:hAnsiTheme="minorHAnsi" w:cstheme="minorHAnsi"/>
          <w:szCs w:val="24"/>
          <w:lang w:val="en-AU"/>
        </w:rPr>
        <w:t>°</w:t>
      </w:r>
      <w:r w:rsidR="00E715A7">
        <w:rPr>
          <w:rFonts w:asciiTheme="minorHAnsi" w:hAnsiTheme="minorHAnsi" w:cstheme="minorHAnsi"/>
          <w:szCs w:val="24"/>
          <w:lang w:val="en-AU"/>
        </w:rPr>
        <w:t xml:space="preserve"> S of the current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 </w:t>
      </w:r>
      <w:r w:rsidR="00E715A7">
        <w:rPr>
          <w:rFonts w:asciiTheme="minorHAnsi" w:hAnsiTheme="minorHAnsi" w:cstheme="minorHAnsi"/>
          <w:szCs w:val="24"/>
          <w:lang w:val="en-AU"/>
        </w:rPr>
        <w:fldChar w:fldCharType="begin"/>
      </w:r>
      <w:r w:rsidR="00E715A7">
        <w:rPr>
          <w:rFonts w:asciiTheme="minorHAnsi" w:hAnsiTheme="minorHAnsi" w:cstheme="minorHAnsi"/>
          <w:szCs w:val="24"/>
          <w:lang w:val="en-AU"/>
        </w:rPr>
        <w:instrText xml:space="preserve"> ADDIN ZOTERO_ITEM CSL_CITATION {"citationID":"9uf3uqPG","properties":{"formattedCitation":"(Ajani {\\i{}et al.}, 2014)","plainCitation":"(Ajani et al., 2014)","noteIndex":0},"citationItems":[{"id":1366,"uris":["http://zotero.org/users/local/U6DoygBa/items/5B9GYFGR"],"uri":["http://zotero.org/users/local/U6DoygBa/items/5B9GYFGR"],"itemData":{"id":1366,"type":"article-journal","container-title":"Limnology and Oceanography","DOI":"10.4319/lo.2014.59.6.2240","ISSN":"1939-5590","issue":"6","language":"en","note":"_eprint: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E715A7" w:rsidRPr="00E715A7">
        <w:rPr>
          <w:rFonts w:ascii="Calibri" w:hAnsi="Calibri" w:cs="Calibri"/>
          <w:szCs w:val="24"/>
        </w:rPr>
        <w:t xml:space="preserve">(Ajani </w:t>
      </w:r>
      <w:r w:rsidR="00E715A7" w:rsidRPr="00E715A7">
        <w:rPr>
          <w:rFonts w:ascii="Calibri" w:hAnsi="Calibri" w:cs="Calibri"/>
          <w:i/>
          <w:iCs/>
          <w:szCs w:val="24"/>
        </w:rPr>
        <w:t>et al.</w:t>
      </w:r>
      <w:r w:rsidR="00E715A7" w:rsidRPr="00E715A7">
        <w:rPr>
          <w:rFonts w:ascii="Calibri" w:hAnsi="Calibri" w:cs="Calibri"/>
          <w:szCs w:val="24"/>
        </w:rPr>
        <w:t>,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 it may generate increased uplift </w:t>
      </w:r>
      <w:r w:rsidR="000202B2">
        <w:rPr>
          <w:rFonts w:asciiTheme="minorHAnsi" w:hAnsiTheme="minorHAnsi" w:cstheme="minorHAnsi"/>
          <w:szCs w:val="24"/>
          <w:lang w:val="en-AU"/>
        </w:rPr>
        <w:t xml:space="preserve">and therefore nutrient supply </w:t>
      </w:r>
      <w:r w:rsidR="00185202">
        <w:rPr>
          <w:rFonts w:asciiTheme="minorHAnsi" w:hAnsiTheme="minorHAnsi" w:cstheme="minorHAnsi"/>
          <w:szCs w:val="24"/>
          <w:lang w:val="en-AU"/>
        </w:rPr>
        <w:fldChar w:fldCharType="begin"/>
      </w:r>
      <w:r w:rsidR="00185202">
        <w:rPr>
          <w:rFonts w:asciiTheme="minorHAnsi" w:hAnsiTheme="minorHAnsi" w:cstheme="minorHAnsi"/>
          <w:szCs w:val="24"/>
          <w:lang w:val="en-AU"/>
        </w:rPr>
        <w:instrText xml:space="preserve"> ADDIN ZOTERO_ITEM CSL_CITATION {"citationID":"tNGNYZYd","properties":{"formattedCitation":"(Oke and Middleton, 2001)","plainCitation":"(Oke and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185202" w:rsidRPr="00185202">
        <w:rPr>
          <w:rFonts w:ascii="Calibri" w:hAnsi="Calibri" w:cs="Calibri"/>
        </w:rPr>
        <w:t>(Oke and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in regions which currently have low levels of current driven uplift.</w:t>
      </w:r>
    </w:p>
    <w:p w14:paraId="4DFA1DD6" w14:textId="77777777" w:rsidR="00EB0EB8" w:rsidRDefault="00EB0EB8" w:rsidP="00F34258">
      <w:pPr>
        <w:spacing w:line="360" w:lineRule="auto"/>
        <w:rPr>
          <w:rFonts w:asciiTheme="minorHAnsi" w:hAnsiTheme="minorHAnsi" w:cstheme="minorHAnsi"/>
          <w:szCs w:val="24"/>
          <w:lang w:val="en-AU"/>
        </w:rPr>
      </w:pPr>
    </w:p>
    <w:p w14:paraId="29C3C391" w14:textId="19BD5A11" w:rsidR="00FB62DE" w:rsidRPr="00F15D89" w:rsidRDefault="00EB0EB8" w:rsidP="00F34258">
      <w:pPr>
        <w:spacing w:line="360" w:lineRule="auto"/>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a snapshot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patterns seen may vary from what we </w:t>
      </w:r>
      <w:r w:rsidRPr="0070771F">
        <w:rPr>
          <w:rFonts w:asciiTheme="minorHAnsi" w:hAnsiTheme="minorHAnsi" w:cstheme="minorHAnsi"/>
          <w:szCs w:val="24"/>
          <w:lang w:val="en-AU"/>
        </w:rPr>
        <w:t xml:space="preserve">observed. Our analysis of seasonal influence by the 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are reflective of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8A542F" w:rsidRPr="00F15D89">
        <w:rPr>
          <w:rFonts w:asciiTheme="minorHAnsi" w:hAnsiTheme="minorHAnsi" w:cstheme="minorHAnsi"/>
          <w:szCs w:val="24"/>
          <w:lang w:val="en-AU"/>
        </w:rPr>
        <w:t>, forcing some species to shift southward as they reach thermal limits</w:t>
      </w:r>
      <w:r w:rsidR="004B4D38" w:rsidRPr="00F15D89">
        <w:rPr>
          <w:rFonts w:asciiTheme="minorHAnsi" w:hAnsiTheme="minorHAnsi" w:cstheme="minorHAnsi"/>
          <w:szCs w:val="24"/>
          <w:lang w:val="en-AU"/>
        </w:rPr>
        <w:t xml:space="preserve"> or change their reproductive patterns</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(Kelly </w:t>
      </w:r>
      <w:r w:rsidR="00232BF7" w:rsidRPr="00232BF7">
        <w:rPr>
          <w:rFonts w:ascii="Calibri" w:hAnsi="Calibri" w:cs="Calibri"/>
          <w:i/>
          <w:iCs/>
          <w:szCs w:val="24"/>
        </w:rPr>
        <w:t>et al.</w:t>
      </w:r>
      <w:r w:rsidR="00232BF7" w:rsidRPr="00232BF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the warming waters have seen a reduction in the spring phytoplankton bloom and &gt; 60% decline phytoplankton growth during spring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6C518DFA" w14:textId="0FC0B08D" w:rsidR="002B66D7" w:rsidRPr="00F15D89" w:rsidRDefault="002B66D7" w:rsidP="00F34258">
      <w:pPr>
        <w:spacing w:line="360" w:lineRule="auto"/>
        <w:rPr>
          <w:rFonts w:asciiTheme="minorHAnsi" w:hAnsiTheme="minorHAnsi" w:cstheme="minorHAnsi"/>
          <w:szCs w:val="24"/>
          <w:lang w:val="en-AU"/>
        </w:rPr>
      </w:pPr>
    </w:p>
    <w:p w14:paraId="276972BC" w14:textId="47E85ECF" w:rsidR="008E52C9" w:rsidRPr="00F15D89" w:rsidRDefault="00627CA7" w:rsidP="0070771F">
      <w:pPr>
        <w:spacing w:line="360" w:lineRule="auto"/>
        <w:rPr>
          <w:rFonts w:asciiTheme="minorHAnsi" w:hAnsiTheme="minorHAnsi" w:cstheme="minorHAnsi"/>
          <w:b/>
          <w:bCs/>
          <w:lang w:val="en-AU"/>
        </w:rPr>
      </w:pPr>
      <w:r w:rsidRPr="0070771F">
        <w:rPr>
          <w:rFonts w:asciiTheme="minorHAnsi" w:hAnsiTheme="minorHAnsi" w:cstheme="minorHAnsi"/>
          <w:lang w:val="en-AU"/>
        </w:rPr>
        <w:lastRenderedPageBreak/>
        <w:t>While o</w:t>
      </w:r>
      <w:r w:rsidR="00BF6477" w:rsidRPr="0070771F">
        <w:rPr>
          <w:rFonts w:asciiTheme="minorHAnsi" w:hAnsiTheme="minorHAnsi" w:cstheme="minorHAnsi"/>
          <w:lang w:val="en-AU"/>
        </w:rPr>
        <w:t xml:space="preserve">ur study </w:t>
      </w:r>
      <w:r w:rsidRPr="0070771F">
        <w:rPr>
          <w:rFonts w:asciiTheme="minorHAnsi" w:hAnsiTheme="minorHAnsi" w:cstheme="minorHAnsi"/>
          <w:lang w:val="en-AU"/>
        </w:rPr>
        <w:t>is the first to look at</w:t>
      </w:r>
      <w:r w:rsidR="0070771F">
        <w:rPr>
          <w:rFonts w:asciiTheme="minorHAnsi" w:hAnsiTheme="minorHAnsi" w:cstheme="minorHAnsi"/>
          <w:lang w:val="en-AU"/>
        </w:rPr>
        <w:t xml:space="preserve"> high resolution</w:t>
      </w:r>
      <w:r w:rsidRPr="0070771F">
        <w:rPr>
          <w:rFonts w:asciiTheme="minorHAnsi" w:hAnsiTheme="minorHAnsi" w:cstheme="minorHAnsi"/>
          <w:lang w:val="en-AU"/>
        </w:rPr>
        <w:t xml:space="preserve"> depth patterns of zooplankton across a continental shelf, due to limitations of the Bunyip, it </w:t>
      </w:r>
      <w:r w:rsidR="00BF6477" w:rsidRPr="0070771F">
        <w:rPr>
          <w:rFonts w:asciiTheme="minorHAnsi" w:hAnsiTheme="minorHAnsi" w:cstheme="minorHAnsi"/>
          <w:lang w:val="en-AU"/>
        </w:rPr>
        <w:t xml:space="preserve">did not </w:t>
      </w:r>
      <w:r w:rsidRPr="0070771F">
        <w:rPr>
          <w:rFonts w:asciiTheme="minorHAnsi" w:hAnsiTheme="minorHAnsi" w:cstheme="minorHAnsi"/>
          <w:lang w:val="en-AU"/>
        </w:rPr>
        <w:t>sample in areas where the bathymetry was less than 50 m. This means that the true inshore water masses which may be heavily influenced by</w:t>
      </w:r>
      <w:r w:rsidR="00AB6573">
        <w:rPr>
          <w:rFonts w:asciiTheme="minorHAnsi" w:hAnsiTheme="minorHAnsi" w:cstheme="minorHAnsi"/>
          <w:lang w:val="en-AU"/>
        </w:rPr>
        <w:t xml:space="preserve"> terrestrial inputs,</w:t>
      </w:r>
      <w:r w:rsidRPr="0070771F">
        <w:rPr>
          <w:rFonts w:asciiTheme="minorHAnsi" w:hAnsiTheme="minorHAnsi" w:cstheme="minorHAnsi"/>
          <w:lang w:val="en-AU"/>
        </w:rPr>
        <w:t xml:space="preserve"> waves</w:t>
      </w:r>
      <w:r w:rsidR="00FF6DA1">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shore </w:t>
      </w:r>
      <w:r w:rsidR="0070771F">
        <w:rPr>
          <w:rFonts w:asciiTheme="minorHAnsi" w:hAnsiTheme="minorHAnsi" w:cstheme="minorHAnsi"/>
          <w:lang w:val="en-AU"/>
        </w:rPr>
        <w:t xml:space="preserve">were not sampled and these areas </w:t>
      </w:r>
      <w:r w:rsidRPr="0070771F">
        <w:rPr>
          <w:rFonts w:asciiTheme="minorHAnsi" w:hAnsiTheme="minorHAnsi" w:cstheme="minorHAnsi"/>
          <w:lang w:val="en-AU"/>
        </w:rPr>
        <w:t>may have differing patterns in terms of the zooplankton community.</w:t>
      </w:r>
    </w:p>
    <w:p w14:paraId="0B9F4F7A" w14:textId="77777777" w:rsidR="0070771F" w:rsidRDefault="0070771F" w:rsidP="00F34258">
      <w:pPr>
        <w:pStyle w:val="Heading-Main"/>
        <w:spacing w:line="360" w:lineRule="auto"/>
        <w:rPr>
          <w:rFonts w:asciiTheme="minorHAnsi" w:hAnsiTheme="minorHAnsi" w:cstheme="minorHAnsi"/>
          <w:lang w:val="en-AU"/>
        </w:rPr>
      </w:pPr>
    </w:p>
    <w:p w14:paraId="69D87446" w14:textId="3A80C7BB" w:rsidR="002F3B11" w:rsidRPr="00C07196" w:rsidRDefault="00C07196" w:rsidP="00F34258">
      <w:pPr>
        <w:pStyle w:val="Heading-Main"/>
        <w:spacing w:line="360" w:lineRule="auto"/>
        <w:rPr>
          <w:rFonts w:asciiTheme="minorHAnsi" w:hAnsiTheme="minorHAnsi" w:cstheme="minorHAnsi"/>
          <w:lang w:val="en-AU"/>
        </w:rPr>
      </w:pPr>
      <w:r w:rsidRPr="00C07196">
        <w:rPr>
          <w:rFonts w:asciiTheme="minorHAnsi" w:hAnsiTheme="minorHAnsi" w:cstheme="minorHAnsi"/>
          <w:lang w:val="en-AU"/>
        </w:rPr>
        <w:t>5</w:t>
      </w:r>
      <w:r w:rsidR="002F3B11" w:rsidRPr="00C07196">
        <w:rPr>
          <w:rFonts w:asciiTheme="minorHAnsi" w:hAnsiTheme="minorHAnsi" w:cstheme="minorHAnsi"/>
          <w:lang w:val="en-AU"/>
        </w:rPr>
        <w:t xml:space="preserve"> Conclusions</w:t>
      </w:r>
    </w:p>
    <w:p w14:paraId="73C7D035" w14:textId="757B08EA" w:rsidR="0058280A" w:rsidRPr="00F15D89" w:rsidRDefault="00BF6477" w:rsidP="00F34258">
      <w:pPr>
        <w:spacing w:line="360" w:lineRule="auto"/>
        <w:rPr>
          <w:rFonts w:asciiTheme="minorHAnsi" w:eastAsia="Times New Roman" w:hAnsiTheme="minorHAnsi" w:cstheme="minorHAnsi"/>
          <w:kern w:val="28"/>
          <w:szCs w:val="24"/>
          <w:lang w:val="en-AU"/>
        </w:rPr>
      </w:pPr>
      <w:r w:rsidRPr="00F15D89">
        <w:rPr>
          <w:rFonts w:asciiTheme="minorHAnsi" w:hAnsiTheme="minorHAnsi" w:cstheme="minorHAnsi"/>
          <w:lang w:val="en-AU"/>
        </w:rPr>
        <w:t xml:space="preserve">This study provides the </w:t>
      </w:r>
      <w:r w:rsidR="00DD6401">
        <w:rPr>
          <w:rFonts w:asciiTheme="minorHAnsi" w:hAnsiTheme="minorHAnsi" w:cstheme="minorHAnsi"/>
          <w:lang w:val="en-AU"/>
        </w:rPr>
        <w:t>insights in to both the depth and spatial patterns of zooplankton communities across a continental shelf</w:t>
      </w:r>
      <w:r w:rsidRPr="00F15D89">
        <w:rPr>
          <w:rFonts w:asciiTheme="minorHAnsi" w:hAnsiTheme="minorHAnsi" w:cstheme="minorHAnsi"/>
          <w:lang w:val="en-AU"/>
        </w:rPr>
        <w:t>. By comparing zooplankton communities in the EAC influenced region with the more southern region which is not influenced by the EAC we showed how current driven uplift creat</w:t>
      </w:r>
      <w:r w:rsidR="00DD6401">
        <w:rPr>
          <w:rFonts w:asciiTheme="minorHAnsi" w:hAnsiTheme="minorHAnsi" w:cstheme="minorHAnsi"/>
          <w:lang w:val="en-AU"/>
        </w:rPr>
        <w:t>es</w:t>
      </w:r>
      <w:r w:rsidRPr="00F15D89">
        <w:rPr>
          <w:rFonts w:asciiTheme="minorHAnsi" w:hAnsiTheme="minorHAnsi" w:cstheme="minorHAnsi"/>
          <w:lang w:val="en-AU"/>
        </w:rPr>
        <w:t xml:space="preserve"> a highly productive inner-shelf water zooplankton community. It is likely that this is reflective of other </w:t>
      </w:r>
      <w:r w:rsidR="00791E16">
        <w:rPr>
          <w:rFonts w:asciiTheme="minorHAnsi" w:hAnsiTheme="minorHAnsi" w:cstheme="minorHAnsi"/>
          <w:lang w:val="en-AU"/>
        </w:rPr>
        <w:t>WBC</w:t>
      </w:r>
      <w:r w:rsidR="00185202">
        <w:rPr>
          <w:rFonts w:asciiTheme="minorHAnsi" w:hAnsiTheme="minorHAnsi" w:cstheme="minorHAnsi"/>
          <w:lang w:val="en-AU"/>
        </w:rPr>
        <w:t xml:space="preserve"> </w:t>
      </w:r>
      <w:r w:rsidRPr="00F15D89">
        <w:rPr>
          <w:rFonts w:asciiTheme="minorHAnsi" w:hAnsiTheme="minorHAnsi" w:cstheme="minorHAnsi"/>
          <w:lang w:val="en-AU"/>
        </w:rPr>
        <w:t>systems where similar horizontal patterns of zooplankton biomass have been observed.</w:t>
      </w:r>
      <w:r w:rsidR="0058280A" w:rsidRPr="00F15D89">
        <w:rPr>
          <w:rFonts w:asciiTheme="minorHAnsi" w:hAnsiTheme="minorHAnsi" w:cstheme="minorHAnsi"/>
          <w:lang w:val="en-AU"/>
        </w:rPr>
        <w:t xml:space="preserve"> </w:t>
      </w:r>
      <w:r w:rsidR="0058280A" w:rsidRPr="00F15D89">
        <w:rPr>
          <w:rFonts w:asciiTheme="minorHAnsi" w:eastAsia="Times New Roman" w:hAnsiTheme="minorHAnsi" w:cstheme="minorHAnsi"/>
          <w:kern w:val="28"/>
          <w:szCs w:val="24"/>
          <w:lang w:val="en-AU"/>
        </w:rPr>
        <w:t>Based upon the previous research into zooplankton distributions on continental shel</w:t>
      </w:r>
      <w:r w:rsidR="00791E16">
        <w:rPr>
          <w:rFonts w:asciiTheme="minorHAnsi" w:eastAsia="Times New Roman" w:hAnsiTheme="minorHAnsi" w:cstheme="minorHAnsi"/>
          <w:kern w:val="28"/>
          <w:szCs w:val="24"/>
          <w:lang w:val="en-AU"/>
        </w:rPr>
        <w:t>ves</w:t>
      </w:r>
      <w:r w:rsidR="0058280A" w:rsidRPr="00F15D89">
        <w:rPr>
          <w:rFonts w:asciiTheme="minorHAnsi" w:eastAsia="Times New Roman" w:hAnsiTheme="minorHAnsi" w:cstheme="minorHAnsi"/>
          <w:kern w:val="28"/>
          <w:szCs w:val="24"/>
          <w:lang w:val="en-AU"/>
        </w:rPr>
        <w:t xml:space="preserve"> and the current study we would like to propose a </w:t>
      </w:r>
      <w:r w:rsidR="00DD6401">
        <w:rPr>
          <w:rFonts w:asciiTheme="minorHAnsi" w:eastAsia="Times New Roman" w:hAnsiTheme="minorHAnsi" w:cstheme="minorHAnsi"/>
          <w:kern w:val="28"/>
          <w:szCs w:val="24"/>
          <w:lang w:val="en-AU"/>
        </w:rPr>
        <w:t xml:space="preserve">general model for the distribution of zooplankton on continental shelves influenced by boundary currents. This model includes </w:t>
      </w:r>
      <w:proofErr w:type="gramStart"/>
      <w:r w:rsidR="00DD6401">
        <w:rPr>
          <w:rFonts w:asciiTheme="minorHAnsi" w:eastAsia="Times New Roman" w:hAnsiTheme="minorHAnsi" w:cstheme="minorHAnsi"/>
          <w:kern w:val="28"/>
          <w:szCs w:val="24"/>
          <w:lang w:val="en-AU"/>
        </w:rPr>
        <w:t xml:space="preserve">a </w:t>
      </w:r>
      <w:r w:rsidR="0058280A" w:rsidRPr="00F15D89">
        <w:rPr>
          <w:rFonts w:asciiTheme="minorHAnsi" w:eastAsia="Times New Roman" w:hAnsiTheme="minorHAnsi" w:cstheme="minorHAnsi"/>
          <w:kern w:val="28"/>
          <w:szCs w:val="24"/>
          <w:lang w:val="en-AU"/>
        </w:rPr>
        <w:t>number of</w:t>
      </w:r>
      <w:proofErr w:type="gramEnd"/>
      <w:r w:rsidR="0058280A" w:rsidRPr="00F15D89">
        <w:rPr>
          <w:rFonts w:asciiTheme="minorHAnsi" w:eastAsia="Times New Roman" w:hAnsiTheme="minorHAnsi" w:cstheme="minorHAnsi"/>
          <w:kern w:val="28"/>
          <w:szCs w:val="24"/>
          <w:lang w:val="en-AU"/>
        </w:rPr>
        <w:t xml:space="preserve"> hypotheses for future studies to test. 1) Zooplankton biomass declines with distance offshore and with depth. 2) Continental shelf waters are more productive that offshore waters, and 3) Western </w:t>
      </w:r>
      <w:r w:rsidR="00DD6401">
        <w:rPr>
          <w:rFonts w:asciiTheme="minorHAnsi" w:eastAsia="Times New Roman" w:hAnsiTheme="minorHAnsi" w:cstheme="minorHAnsi"/>
          <w:kern w:val="28"/>
          <w:szCs w:val="24"/>
          <w:lang w:val="en-AU"/>
        </w:rPr>
        <w:t>b</w:t>
      </w:r>
      <w:r w:rsidR="0058280A" w:rsidRPr="00F15D89">
        <w:rPr>
          <w:rFonts w:asciiTheme="minorHAnsi" w:eastAsia="Times New Roman" w:hAnsiTheme="minorHAnsi" w:cstheme="minorHAnsi"/>
          <w:kern w:val="28"/>
          <w:szCs w:val="24"/>
          <w:lang w:val="en-AU"/>
        </w:rPr>
        <w:t xml:space="preserve">oundary </w:t>
      </w:r>
      <w:r w:rsidR="00DD6401">
        <w:rPr>
          <w:rFonts w:asciiTheme="minorHAnsi" w:eastAsia="Times New Roman" w:hAnsiTheme="minorHAnsi" w:cstheme="minorHAnsi"/>
          <w:kern w:val="28"/>
          <w:szCs w:val="24"/>
          <w:lang w:val="en-AU"/>
        </w:rPr>
        <w:t>c</w:t>
      </w:r>
      <w:r w:rsidR="0058280A" w:rsidRPr="00F15D89">
        <w:rPr>
          <w:rFonts w:asciiTheme="minorHAnsi" w:eastAsia="Times New Roman" w:hAnsiTheme="minorHAnsi" w:cstheme="minorHAnsi"/>
          <w:kern w:val="28"/>
          <w:szCs w:val="24"/>
          <w:lang w:val="en-AU"/>
        </w:rPr>
        <w:t>urrents drive productivity on the shelf through uplift. Future studies could answer these questions with more sustained monitoring of cross-shelf patterns throughout the year which has not previously occurred with all previous studies presenting only snapshots of cross-shelf patterns due to defined sampling seasons or irregular research voyages.</w:t>
      </w:r>
    </w:p>
    <w:p w14:paraId="2680E56F" w14:textId="77777777" w:rsidR="00DD6401" w:rsidRDefault="00DD6401" w:rsidP="00F34258">
      <w:pPr>
        <w:spacing w:line="360" w:lineRule="auto"/>
        <w:rPr>
          <w:rFonts w:asciiTheme="minorHAnsi" w:hAnsiTheme="minorHAnsi" w:cstheme="minorHAnsi"/>
          <w:b/>
          <w:bCs/>
          <w:lang w:val="en-AU"/>
        </w:rPr>
      </w:pPr>
    </w:p>
    <w:p w14:paraId="3AF25E2B" w14:textId="77777777" w:rsidR="00C07196" w:rsidRDefault="00C07196">
      <w:pPr>
        <w:rPr>
          <w:rFonts w:asciiTheme="minorHAnsi" w:hAnsiTheme="minorHAnsi" w:cstheme="minorHAnsi"/>
          <w:b/>
          <w:bCs/>
          <w:lang w:val="en-AU"/>
        </w:rPr>
      </w:pPr>
      <w:r>
        <w:rPr>
          <w:rFonts w:asciiTheme="minorHAnsi" w:hAnsiTheme="minorHAnsi" w:cstheme="minorHAnsi"/>
          <w:b/>
          <w:bCs/>
          <w:lang w:val="en-AU"/>
        </w:rPr>
        <w:br w:type="page"/>
      </w:r>
    </w:p>
    <w:p w14:paraId="2DFE6AF5" w14:textId="024562F7" w:rsidR="001E3923" w:rsidRPr="00F15D89" w:rsidRDefault="0058280A"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References</w:t>
      </w:r>
    </w:p>
    <w:p w14:paraId="5CFC6C60" w14:textId="77777777" w:rsidR="001E3923" w:rsidRPr="00C07196" w:rsidRDefault="001E3923" w:rsidP="00F34258">
      <w:pPr>
        <w:spacing w:line="360" w:lineRule="auto"/>
        <w:rPr>
          <w:rFonts w:asciiTheme="minorHAnsi" w:hAnsiTheme="minorHAnsi" w:cstheme="minorHAnsi"/>
          <w:sz w:val="22"/>
          <w:szCs w:val="22"/>
          <w:lang w:val="en-AU"/>
        </w:rPr>
      </w:pPr>
    </w:p>
    <w:p w14:paraId="24857807" w14:textId="77777777" w:rsidR="00DA1913" w:rsidRDefault="00232BF7" w:rsidP="00DA1913">
      <w:pPr>
        <w:pStyle w:val="Bibliography"/>
      </w:pPr>
      <w:r>
        <w:rPr>
          <w:rFonts w:asciiTheme="minorHAnsi" w:hAnsiTheme="minorHAnsi" w:cstheme="minorHAnsi"/>
          <w:sz w:val="22"/>
          <w:szCs w:val="22"/>
          <w:lang w:val="en-AU"/>
        </w:rPr>
        <w:fldChar w:fldCharType="begin"/>
      </w:r>
      <w:r w:rsidR="004A328F">
        <w:rPr>
          <w:rFonts w:asciiTheme="minorHAnsi" w:hAnsiTheme="minorHAnsi" w:cstheme="minorHAnsi"/>
          <w:sz w:val="22"/>
          <w:szCs w:val="22"/>
          <w:lang w:val="en-AU"/>
        </w:rPr>
        <w:instrText xml:space="preserve"> ADDIN ZOTERO_BIBL {"uncited":[],"omitted":[],"custom":[]} CSL_BIBLIOGRAPHY </w:instrText>
      </w:r>
      <w:r>
        <w:rPr>
          <w:rFonts w:asciiTheme="minorHAnsi" w:hAnsiTheme="minorHAnsi" w:cstheme="minorHAnsi"/>
          <w:sz w:val="22"/>
          <w:szCs w:val="22"/>
          <w:lang w:val="en-AU"/>
        </w:rPr>
        <w:fldChar w:fldCharType="separate"/>
      </w:r>
      <w:proofErr w:type="spellStart"/>
      <w:r w:rsidR="00DA1913">
        <w:t>Aarflot</w:t>
      </w:r>
      <w:proofErr w:type="spellEnd"/>
      <w:r w:rsidR="00DA1913">
        <w:t xml:space="preserve">, J. M., </w:t>
      </w:r>
      <w:proofErr w:type="spellStart"/>
      <w:r w:rsidR="00DA1913">
        <w:t>Aksnes</w:t>
      </w:r>
      <w:proofErr w:type="spellEnd"/>
      <w:r w:rsidR="00DA1913">
        <w:t xml:space="preserve">, D. L., </w:t>
      </w:r>
      <w:proofErr w:type="spellStart"/>
      <w:r w:rsidR="00DA1913">
        <w:t>Opdal</w:t>
      </w:r>
      <w:proofErr w:type="spellEnd"/>
      <w:r w:rsidR="00DA1913">
        <w:t xml:space="preserve">, A. F., </w:t>
      </w:r>
      <w:proofErr w:type="spellStart"/>
      <w:r w:rsidR="00DA1913">
        <w:t>Skjoldal</w:t>
      </w:r>
      <w:proofErr w:type="spellEnd"/>
      <w:r w:rsidR="00DA1913">
        <w:t xml:space="preserve">, H. R., and </w:t>
      </w:r>
      <w:proofErr w:type="spellStart"/>
      <w:r w:rsidR="00DA1913">
        <w:t>Fiksen</w:t>
      </w:r>
      <w:proofErr w:type="spellEnd"/>
      <w:r w:rsidR="00DA1913">
        <w:t>, O. 2019. Caught in broad daylight: Topographic constraints of zooplankton depth distributions. Limnology and Oceanography, 64: 849–859.</w:t>
      </w:r>
    </w:p>
    <w:p w14:paraId="2F5A7B50" w14:textId="77777777" w:rsidR="00DA1913" w:rsidRDefault="00DA1913" w:rsidP="00DA1913">
      <w:pPr>
        <w:pStyle w:val="Bibliography"/>
      </w:pPr>
      <w:r>
        <w:t xml:space="preserve">Ajani, P. A., Allen, A. P., Ingleton, T., and Armand, L. 2014. Erratum: A decadal decline in relative abundance and a shift in </w:t>
      </w:r>
      <w:proofErr w:type="spellStart"/>
      <w:r>
        <w:t>microphytoplankton</w:t>
      </w:r>
      <w:proofErr w:type="spellEnd"/>
      <w:r>
        <w:t xml:space="preserve"> composition at a long-term coastal station off southeast Australia. Limnology and Oceanography, 59: 2240–2242.</w:t>
      </w:r>
    </w:p>
    <w:p w14:paraId="3D396C94" w14:textId="77777777" w:rsidR="00DA1913" w:rsidRDefault="00DA1913" w:rsidP="00DA1913">
      <w:pPr>
        <w:pStyle w:val="Bibliography"/>
      </w:pPr>
      <w:proofErr w:type="spellStart"/>
      <w:r>
        <w:t>Apte</w:t>
      </w:r>
      <w:proofErr w:type="spellEnd"/>
      <w:r>
        <w:t xml:space="preserve">, S. C., </w:t>
      </w:r>
      <w:proofErr w:type="spellStart"/>
      <w:r>
        <w:t>Batley</w:t>
      </w:r>
      <w:proofErr w:type="spellEnd"/>
      <w:r>
        <w:t xml:space="preserve">, G. E., </w:t>
      </w:r>
      <w:proofErr w:type="spellStart"/>
      <w:r>
        <w:t>Szymczak</w:t>
      </w:r>
      <w:proofErr w:type="spellEnd"/>
      <w:r>
        <w:t>, R., Rendell, P. S., Lee, R., and Waite, T. D. 1998. Baseline trace metal concentrations in New South Wales coastal waters. Marine and Freshwater Research, 49: 203–214. CSIRO PUBLISHING.</w:t>
      </w:r>
    </w:p>
    <w:p w14:paraId="5F072C4D" w14:textId="77777777" w:rsidR="00DA1913" w:rsidRDefault="00DA1913" w:rsidP="00DA1913">
      <w:pPr>
        <w:pStyle w:val="Bibliography"/>
      </w:pPr>
      <w:r>
        <w:t>Archer, M. R., Roughan, M., Keating, S. R., and Schaeffer, A. 2017. On the Variability of the East Australian Current: Jet Structure, Meandering, and Influence on Shelf Circulation. Journal of Geophysical Research: Oceans, 122: 8464–8481.</w:t>
      </w:r>
    </w:p>
    <w:p w14:paraId="313B6B34" w14:textId="77777777" w:rsidR="00DA1913" w:rsidRDefault="00DA1913" w:rsidP="00DA1913">
      <w:pPr>
        <w:pStyle w:val="Bibliography"/>
      </w:pPr>
      <w:proofErr w:type="spellStart"/>
      <w:r>
        <w:t>Armbrecht</w:t>
      </w:r>
      <w:proofErr w:type="spellEnd"/>
      <w:r>
        <w:t>, L. H., Roughan, M., Rossi, V., Schaeffer, A., Davies, P. L., Waite, A. M., and Armand, L. K. 2014. Phytoplankton composition under contrasting oceanographic conditions: Upwelling and downwelling (Eastern Australia). Continental Shelf Research, 75: 54–67.</w:t>
      </w:r>
    </w:p>
    <w:p w14:paraId="4F8C6C94" w14:textId="77777777" w:rsidR="00DA1913" w:rsidRDefault="00DA1913" w:rsidP="00DA1913">
      <w:pPr>
        <w:pStyle w:val="Bibliography"/>
      </w:pPr>
      <w:proofErr w:type="spellStart"/>
      <w:r>
        <w:t>Armbrecht</w:t>
      </w:r>
      <w:proofErr w:type="spellEnd"/>
      <w:r>
        <w:t xml:space="preserve">, L. H., Thompson, P. A., Wright, S. W., Schaeffer, A., Roughan, M., </w:t>
      </w:r>
      <w:proofErr w:type="spellStart"/>
      <w:r>
        <w:t>Henderiks</w:t>
      </w:r>
      <w:proofErr w:type="spellEnd"/>
      <w:r>
        <w:t>, J., and Armand, L. K. 2015. Comparison of the cross-shelf phytoplankton distribution of two oceanographically distinct regions off Australia. Journal of Marine Systems, 148: 26–38.</w:t>
      </w:r>
    </w:p>
    <w:p w14:paraId="592E3691" w14:textId="77777777" w:rsidR="00DA1913" w:rsidRDefault="00DA1913" w:rsidP="00DA1913">
      <w:pPr>
        <w:pStyle w:val="Bibliography"/>
      </w:pPr>
      <w:r>
        <w:t xml:space="preserve">Baird, M. E., Timko, P. G., Middleton, J. H., Mullaney, T. J., Cox, D. R., and Suthers, I. M. 2008. Biological properties across the Tasman Front </w:t>
      </w:r>
      <w:proofErr w:type="spellStart"/>
      <w:r>
        <w:t>off</w:t>
      </w:r>
      <w:proofErr w:type="spellEnd"/>
      <w:r>
        <w:t xml:space="preserve"> southeast Australia. Deep-Sea Research Part I-Oceanographic Research Papers, 55: 1438–1455.</w:t>
      </w:r>
    </w:p>
    <w:p w14:paraId="5CF0397B" w14:textId="77777777" w:rsidR="00DA1913" w:rsidRDefault="00DA1913" w:rsidP="00DA1913">
      <w:pPr>
        <w:pStyle w:val="Bibliography"/>
      </w:pPr>
      <w:r>
        <w:t xml:space="preserve">Banks, S. C., Piggott, M. P., Williamson, J. E., </w:t>
      </w:r>
      <w:proofErr w:type="spellStart"/>
      <w:r>
        <w:t>Bové</w:t>
      </w:r>
      <w:proofErr w:type="spellEnd"/>
      <w:r>
        <w:t xml:space="preserve">, U., Holbrook, N. J., and </w:t>
      </w:r>
      <w:proofErr w:type="spellStart"/>
      <w:r>
        <w:t>Beheregaray</w:t>
      </w:r>
      <w:proofErr w:type="spellEnd"/>
      <w:r>
        <w:t>, L. B. 2007. Oceanic Variability and Coastal Topography Shape Genetic Structure in a Long-Dispersing Sea Urchin. Ecology, 88: 3055–3064.</w:t>
      </w:r>
    </w:p>
    <w:p w14:paraId="06DA179A" w14:textId="77777777" w:rsidR="00DA1913" w:rsidRDefault="00DA1913" w:rsidP="00DA1913">
      <w:pPr>
        <w:pStyle w:val="Bibliography"/>
      </w:pPr>
      <w:r>
        <w:t xml:space="preserve">Barnes, C., Maxwell, D., </w:t>
      </w:r>
      <w:proofErr w:type="spellStart"/>
      <w:r>
        <w:t>Reuman</w:t>
      </w:r>
      <w:proofErr w:type="spellEnd"/>
      <w:r>
        <w:t>, D. C., and Jennings, S. 2010. Global patterns in predator–prey size relationships reveal size dependency of trophic transfer efficiency. Ecology, 91: 222–232.</w:t>
      </w:r>
    </w:p>
    <w:p w14:paraId="77C82258" w14:textId="77777777" w:rsidR="00DA1913" w:rsidRDefault="00DA1913" w:rsidP="00DA1913">
      <w:pPr>
        <w:pStyle w:val="Bibliography"/>
      </w:pPr>
      <w:r>
        <w:t xml:space="preserve">Blanchard, J. L., Heneghan, R. F., Everett, J. D., </w:t>
      </w:r>
      <w:proofErr w:type="spellStart"/>
      <w:r>
        <w:t>Trebilco</w:t>
      </w:r>
      <w:proofErr w:type="spellEnd"/>
      <w:r>
        <w:t>, R., and Richardson, A. J. 2017. From Bacteria to Whales: Using Functional Size Spectra to Model Marine Ecosystems. Trends in Ecology &amp; Evolution, 32: 174–186.</w:t>
      </w:r>
    </w:p>
    <w:p w14:paraId="53DA7B09" w14:textId="77777777" w:rsidR="00DA1913" w:rsidRDefault="00DA1913" w:rsidP="00DA1913">
      <w:pPr>
        <w:pStyle w:val="Bibliography"/>
      </w:pPr>
      <w:proofErr w:type="spellStart"/>
      <w:r>
        <w:t>Cetina</w:t>
      </w:r>
      <w:proofErr w:type="spellEnd"/>
      <w:r>
        <w:t>-Heredia, P., Roughan, M., van Sebille, E., and Coleman, M. A. 2014. Long-term trends in the East Australian Current separation latitude and eddy driven transport. Journal of Geophysical Research: Oceans, 119: 4351–4366.</w:t>
      </w:r>
    </w:p>
    <w:p w14:paraId="7FAEE5DA" w14:textId="77777777" w:rsidR="00DA1913" w:rsidRDefault="00DA1913" w:rsidP="00DA1913">
      <w:pPr>
        <w:pStyle w:val="Bibliography"/>
      </w:pPr>
      <w:r>
        <w:t>Champion, C., Suthers, I. M., and Smith, J. A. 2015. Zooplanktivory is a key process for fish production on a coastal artificial reef. Mar. Ecol.-Prog. Ser., 541: 1–14.</w:t>
      </w:r>
    </w:p>
    <w:p w14:paraId="73B4D760" w14:textId="77777777" w:rsidR="00DA1913" w:rsidRDefault="00DA1913" w:rsidP="00DA1913">
      <w:pPr>
        <w:pStyle w:val="Bibliography"/>
      </w:pPr>
      <w:r>
        <w:t xml:space="preserve">Chen, Y., Sun, X., and </w:t>
      </w:r>
      <w:proofErr w:type="spellStart"/>
      <w:r>
        <w:t>Zhun</w:t>
      </w:r>
      <w:proofErr w:type="spellEnd"/>
      <w:r>
        <w:t>, M. 2018. Net-phytoplankton communities in the Western Boundary Currents and their environmental correlations. Journal of Oceanology and Limnology, 36: 305–316.</w:t>
      </w:r>
    </w:p>
    <w:p w14:paraId="7BB76F63" w14:textId="77777777" w:rsidR="00DA1913" w:rsidRDefault="00DA1913" w:rsidP="00DA1913">
      <w:pPr>
        <w:pStyle w:val="Bibliography"/>
      </w:pPr>
      <w:r>
        <w:t xml:space="preserve">Coyle, K. O., and </w:t>
      </w:r>
      <w:proofErr w:type="spellStart"/>
      <w:r>
        <w:t>Pinchuk</w:t>
      </w:r>
      <w:proofErr w:type="spellEnd"/>
      <w:r>
        <w:t>, A. I. 2002. Climate-related differences in zooplankton density and growth on the inner shelf of the southeastern Bering Sea. Progress in Oceanography, 55: 177–194.</w:t>
      </w:r>
    </w:p>
    <w:p w14:paraId="4739305C" w14:textId="77777777" w:rsidR="00DA1913" w:rsidRDefault="00DA1913" w:rsidP="00DA1913">
      <w:pPr>
        <w:pStyle w:val="Bibliography"/>
      </w:pPr>
      <w:r>
        <w:lastRenderedPageBreak/>
        <w:t xml:space="preserve">Everett, J. D., Baird, M. E., </w:t>
      </w:r>
      <w:proofErr w:type="spellStart"/>
      <w:r>
        <w:t>Oke</w:t>
      </w:r>
      <w:proofErr w:type="spellEnd"/>
      <w:r>
        <w:t>, P. R., and Suthers, I. M. 2012. An avenue of eddies: Quantifying the biophysical properties of mesoscale eddies in the Tasman Sea. Geophysical Research Letters, 39: 5.</w:t>
      </w:r>
    </w:p>
    <w:p w14:paraId="78011BF3" w14:textId="77777777" w:rsidR="00DA1913" w:rsidRDefault="00DA1913" w:rsidP="00DA1913">
      <w:pPr>
        <w:pStyle w:val="Bibliography"/>
      </w:pPr>
      <w:r>
        <w:t xml:space="preserve">Everett, J. D., Baird, M. E., Roughan, M., Suthers, I. M., and Doblin, M. A. 2014. Relative impact of seasonal and oceanographic drivers on surface chlorophyll </w:t>
      </w:r>
      <w:proofErr w:type="spellStart"/>
      <w:r>
        <w:t>a</w:t>
      </w:r>
      <w:proofErr w:type="spellEnd"/>
      <w:r>
        <w:t xml:space="preserve"> along a Western Boundary Current. Progress in Oceanography, 120: 340–351.</w:t>
      </w:r>
    </w:p>
    <w:p w14:paraId="5D9A3402" w14:textId="77777777" w:rsidR="00DA1913" w:rsidRDefault="00DA1913" w:rsidP="00DA1913">
      <w:pPr>
        <w:pStyle w:val="Bibliography"/>
      </w:pPr>
      <w:r>
        <w:t>GEBCO Bathymetric Compilation Group. 2019. The GEBCO_2019 Grid - a continuous terrain model of the global oceans and land.</w:t>
      </w:r>
    </w:p>
    <w:p w14:paraId="7FCA1EF1" w14:textId="77777777" w:rsidR="00DA1913" w:rsidRDefault="00DA1913" w:rsidP="00DA1913">
      <w:pPr>
        <w:pStyle w:val="Bibliography"/>
      </w:pPr>
      <w:r>
        <w:t>Hobday, A. J., and Hartmann, K. 2006. Near real-time spatial management based on habitat predictions for a longline bycatch species. Fisheries Management and Ecology, 13: 365–380.</w:t>
      </w:r>
    </w:p>
    <w:p w14:paraId="08120B2D" w14:textId="77777777" w:rsidR="00DA1913" w:rsidRDefault="00DA1913" w:rsidP="00DA1913">
      <w:pPr>
        <w:pStyle w:val="Bibliography"/>
      </w:pPr>
      <w:r>
        <w:t>Hogg, N. G., and Johns, W. E. 1995. Western boundary currents. Reviews of Geophysics, 33: 1311–1334.</w:t>
      </w:r>
    </w:p>
    <w:p w14:paraId="37436822" w14:textId="77777777" w:rsidR="00DA1913" w:rsidRDefault="00DA1913" w:rsidP="00DA1913">
      <w:pPr>
        <w:pStyle w:val="Bibliography"/>
      </w:pPr>
      <w:r>
        <w:t xml:space="preserve">Hu, D., Wu, L., Cai, W., Gupta, A. S., </w:t>
      </w:r>
      <w:proofErr w:type="spellStart"/>
      <w:r>
        <w:t>Ganachaud</w:t>
      </w:r>
      <w:proofErr w:type="spellEnd"/>
      <w:r>
        <w:t xml:space="preserve">, A., </w:t>
      </w:r>
      <w:proofErr w:type="spellStart"/>
      <w:r>
        <w:t>Qiu</w:t>
      </w:r>
      <w:proofErr w:type="spellEnd"/>
      <w:r>
        <w:t xml:space="preserve">, B., Gordon, A. L., </w:t>
      </w:r>
      <w:r>
        <w:rPr>
          <w:i/>
          <w:iCs/>
        </w:rPr>
        <w:t>et al.</w:t>
      </w:r>
      <w:r>
        <w:t xml:space="preserve"> 2015. Pacific western boundary currents and their roles in climate. Nature, 522: 299–308. Nature Publishing Group.</w:t>
      </w:r>
    </w:p>
    <w:p w14:paraId="2FFEAF54" w14:textId="77777777" w:rsidR="00DA1913" w:rsidRDefault="00DA1913" w:rsidP="00DA1913">
      <w:pPr>
        <w:pStyle w:val="Bibliography"/>
      </w:pPr>
      <w:r>
        <w:t xml:space="preserve">Huntley, M. E., </w:t>
      </w:r>
      <w:proofErr w:type="spellStart"/>
      <w:r>
        <w:t>GonzÃƒÂ¡lez</w:t>
      </w:r>
      <w:proofErr w:type="spellEnd"/>
      <w:r>
        <w:t xml:space="preserve">, A., Zhu, Y., Zhou, M., and </w:t>
      </w:r>
      <w:proofErr w:type="spellStart"/>
      <w:r>
        <w:t>Irigoien</w:t>
      </w:r>
      <w:proofErr w:type="spellEnd"/>
      <w:r>
        <w:t>, X. 2000. Zooplankton dynamics in a mesoscale eddy-jet system off California. Marine Ecology Progress Series, 201: 165–178.</w:t>
      </w:r>
    </w:p>
    <w:p w14:paraId="5898EE39" w14:textId="77777777" w:rsidR="00DA1913" w:rsidRDefault="00DA1913" w:rsidP="00DA1913">
      <w:pPr>
        <w:pStyle w:val="Bibliography"/>
      </w:pPr>
      <w:proofErr w:type="spellStart"/>
      <w:r>
        <w:t>Irigoien</w:t>
      </w:r>
      <w:proofErr w:type="spellEnd"/>
      <w:r>
        <w:t xml:space="preserve">, X., Fernandes, J. A., Grosjean, P., Denis, K., </w:t>
      </w:r>
      <w:proofErr w:type="spellStart"/>
      <w:r>
        <w:t>Albaina</w:t>
      </w:r>
      <w:proofErr w:type="spellEnd"/>
      <w:r>
        <w:t>, A., and Santos, M. 2009. Spring zooplankton distribution in the Bay of Biscay from 1998 to 2006 in relation with anchovy recruitment. Journal of Plankton Research, 31: 1–17.</w:t>
      </w:r>
    </w:p>
    <w:p w14:paraId="7DF7F032" w14:textId="77777777" w:rsidR="00DA1913" w:rsidRDefault="00DA1913" w:rsidP="00DA1913">
      <w:pPr>
        <w:pStyle w:val="Bibliography"/>
      </w:pPr>
      <w:r>
        <w:t xml:space="preserve">Kelly, P., Clementson, L., Davies, C., </w:t>
      </w:r>
      <w:proofErr w:type="spellStart"/>
      <w:r>
        <w:t>Corney</w:t>
      </w:r>
      <w:proofErr w:type="spellEnd"/>
      <w:r>
        <w:t xml:space="preserve">, S., and </w:t>
      </w:r>
      <w:proofErr w:type="spellStart"/>
      <w:r>
        <w:t>Swadling</w:t>
      </w:r>
      <w:proofErr w:type="spellEnd"/>
      <w:r>
        <w:t>, K. 2016. Zooplankton responses to increasing sea surface temperatures in the southeastern Australia global marine hotspot. Estuarine, Coastal and Shelf Science, 180: 242–257.</w:t>
      </w:r>
    </w:p>
    <w:p w14:paraId="2BC6B928" w14:textId="77777777" w:rsidR="00DA1913" w:rsidRDefault="00DA1913" w:rsidP="00DA1913">
      <w:pPr>
        <w:pStyle w:val="Bibliography"/>
      </w:pPr>
      <w:r>
        <w:t>Kerr, S. R., and Dickie, L. M. 2001. The biomass spectrum: a predator-prey theory of aquatic production. Columbia University Press.</w:t>
      </w:r>
    </w:p>
    <w:p w14:paraId="01BA0B47" w14:textId="77777777" w:rsidR="00DA1913" w:rsidRDefault="00DA1913" w:rsidP="00DA1913">
      <w:pPr>
        <w:pStyle w:val="Bibliography"/>
      </w:pPr>
      <w:proofErr w:type="spellStart"/>
      <w:r>
        <w:t>Libralato</w:t>
      </w:r>
      <w:proofErr w:type="spellEnd"/>
      <w:r>
        <w:t>, S., Christensen, V., and Pauly, D. 2006. A method for identifying keystone species in food web models. Ecological Modelling, 195: 153–171.</w:t>
      </w:r>
    </w:p>
    <w:p w14:paraId="594F4ACE" w14:textId="77777777" w:rsidR="00DA1913" w:rsidRDefault="00DA1913" w:rsidP="00DA1913">
      <w:pPr>
        <w:pStyle w:val="Bibliography"/>
      </w:pPr>
      <w:r>
        <w:t xml:space="preserve">Malan, N., Archer, M., Roughan, M., </w:t>
      </w:r>
      <w:proofErr w:type="spellStart"/>
      <w:r>
        <w:t>Cetina</w:t>
      </w:r>
      <w:proofErr w:type="spellEnd"/>
      <w:r>
        <w:t xml:space="preserve">-Heredia, P., Hemming, M., Rocha, C., Schaeffer, A., </w:t>
      </w:r>
      <w:r>
        <w:rPr>
          <w:i/>
          <w:iCs/>
        </w:rPr>
        <w:t>et al.</w:t>
      </w:r>
      <w:r>
        <w:t xml:space="preserve"> 2020. Eddy-Driven Cross-Shelf Transport in the East Australian Current Separation Zone. Journal of Geophysical Research: Oceans, 125: e2019JC015613.</w:t>
      </w:r>
    </w:p>
    <w:p w14:paraId="51F59A87" w14:textId="77777777" w:rsidR="00DA1913" w:rsidRDefault="00DA1913" w:rsidP="00DA1913">
      <w:pPr>
        <w:pStyle w:val="Bibliography"/>
      </w:pPr>
      <w:proofErr w:type="spellStart"/>
      <w:r>
        <w:t>Marcolin</w:t>
      </w:r>
      <w:proofErr w:type="spellEnd"/>
      <w:r>
        <w:t xml:space="preserve">, C., Lopes, R., and Jackson, G. 2015. Estimating zooplankton vertical distribution from combined LOPC and </w:t>
      </w:r>
      <w:proofErr w:type="spellStart"/>
      <w:r>
        <w:t>ZooScan</w:t>
      </w:r>
      <w:proofErr w:type="spellEnd"/>
      <w:r>
        <w:t xml:space="preserve"> observations on the Brazilian Coast. Marine Biology, 162: 2171–2186.</w:t>
      </w:r>
    </w:p>
    <w:p w14:paraId="563607C8" w14:textId="77777777" w:rsidR="00DA1913" w:rsidRDefault="00DA1913" w:rsidP="00DA1913">
      <w:pPr>
        <w:pStyle w:val="Bibliography"/>
      </w:pPr>
      <w:proofErr w:type="spellStart"/>
      <w:r>
        <w:t>Marcolin</w:t>
      </w:r>
      <w:proofErr w:type="spellEnd"/>
      <w:r>
        <w:t xml:space="preserve">, C. da R., </w:t>
      </w:r>
      <w:proofErr w:type="spellStart"/>
      <w:r>
        <w:t>Schultes</w:t>
      </w:r>
      <w:proofErr w:type="spellEnd"/>
      <w:r>
        <w:t xml:space="preserve">, S., Jackson, G. A., and Lopes, R. M. 2013. Plankton and </w:t>
      </w:r>
      <w:proofErr w:type="spellStart"/>
      <w:r>
        <w:t>seston</w:t>
      </w:r>
      <w:proofErr w:type="spellEnd"/>
      <w:r>
        <w:t xml:space="preserve"> size spectra estimated by the LOPC and </w:t>
      </w:r>
      <w:proofErr w:type="spellStart"/>
      <w:r>
        <w:t>ZooScan</w:t>
      </w:r>
      <w:proofErr w:type="spellEnd"/>
      <w:r>
        <w:t xml:space="preserve"> in the </w:t>
      </w:r>
      <w:proofErr w:type="spellStart"/>
      <w:r>
        <w:t>Abrolhos</w:t>
      </w:r>
      <w:proofErr w:type="spellEnd"/>
      <w:r>
        <w:t xml:space="preserve"> Bank ecosystem (SE Atlantic). Continental Shelf Research, 70: 74–87.</w:t>
      </w:r>
    </w:p>
    <w:p w14:paraId="71D55C38" w14:textId="77777777" w:rsidR="00DA1913" w:rsidRDefault="00DA1913" w:rsidP="00DA1913">
      <w:pPr>
        <w:pStyle w:val="Bibliography"/>
      </w:pPr>
      <w:r>
        <w:t xml:space="preserve">Marquis, E., </w:t>
      </w:r>
      <w:proofErr w:type="spellStart"/>
      <w:r>
        <w:t>Niquil</w:t>
      </w:r>
      <w:proofErr w:type="spellEnd"/>
      <w:r>
        <w:t xml:space="preserve">, N., </w:t>
      </w:r>
      <w:proofErr w:type="spellStart"/>
      <w:r>
        <w:t>Vézina</w:t>
      </w:r>
      <w:proofErr w:type="spellEnd"/>
      <w:r>
        <w:t xml:space="preserve">, A. F., </w:t>
      </w:r>
      <w:proofErr w:type="spellStart"/>
      <w:r>
        <w:t>Petitgas</w:t>
      </w:r>
      <w:proofErr w:type="spellEnd"/>
      <w:r>
        <w:t xml:space="preserve">, P., and Dupuy, C. 2011. Influence of planktonic </w:t>
      </w:r>
      <w:proofErr w:type="spellStart"/>
      <w:r>
        <w:t>foodweb</w:t>
      </w:r>
      <w:proofErr w:type="spellEnd"/>
      <w:r>
        <w:t xml:space="preserve"> structure on a system’s capacity to support pelagic production: an inverse analysis approach. Ices Journal of Marine Science, 68: 803–812.</w:t>
      </w:r>
    </w:p>
    <w:p w14:paraId="213FC502" w14:textId="77777777" w:rsidR="00DA1913" w:rsidRDefault="00DA1913" w:rsidP="00DA1913">
      <w:pPr>
        <w:pStyle w:val="Bibliography"/>
      </w:pPr>
      <w:r>
        <w:t xml:space="preserve">Mata, M. M., </w:t>
      </w:r>
      <w:proofErr w:type="spellStart"/>
      <w:r>
        <w:t>Wijffels</w:t>
      </w:r>
      <w:proofErr w:type="spellEnd"/>
      <w:r>
        <w:t>, S. E., Church, J. A., and Tomczak, M. 2006. Eddy shedding and energy conversions in the East Australian Current. Journal of Geophysical Research: Oceans, 111. https://agupubs.onlinelibrary.wiley.com/doi/abs/10.1029/2006JC003592 (Accessed 15 June 2020).</w:t>
      </w:r>
    </w:p>
    <w:p w14:paraId="2675B086" w14:textId="77777777" w:rsidR="00DA1913" w:rsidRDefault="00DA1913" w:rsidP="00DA1913">
      <w:pPr>
        <w:pStyle w:val="Bibliography"/>
      </w:pPr>
      <w:r>
        <w:lastRenderedPageBreak/>
        <w:t xml:space="preserve">Moore, S. K., and Suthers, I. M. 2006. Evaluation and correction of </w:t>
      </w:r>
      <w:proofErr w:type="spellStart"/>
      <w:r>
        <w:t>subresolved</w:t>
      </w:r>
      <w:proofErr w:type="spellEnd"/>
      <w:r>
        <w:t xml:space="preserve"> particles by the optical plankton counter in three Australian estuaries with pristine to highly modified catchments. Journal of Geophysical Research: Oceans, 111.</w:t>
      </w:r>
    </w:p>
    <w:p w14:paraId="0C01D382" w14:textId="77777777" w:rsidR="00DA1913" w:rsidRDefault="00DA1913" w:rsidP="00DA1913">
      <w:pPr>
        <w:pStyle w:val="Bibliography"/>
      </w:pPr>
      <w:proofErr w:type="spellStart"/>
      <w:r>
        <w:t>Oke</w:t>
      </w:r>
      <w:proofErr w:type="spellEnd"/>
      <w:r>
        <w:t>, P. R., and Middleton, J. H. 2001. Nutrient enrichment off Port Stephens: the role of the East Australian Current. Continental Shelf Research, 21: 587–606.</w:t>
      </w:r>
    </w:p>
    <w:p w14:paraId="3D1BD900" w14:textId="77777777" w:rsidR="00DA1913" w:rsidRDefault="00DA1913" w:rsidP="00DA1913">
      <w:pPr>
        <w:pStyle w:val="Bibliography"/>
      </w:pPr>
      <w:proofErr w:type="spellStart"/>
      <w:r>
        <w:t>Oke</w:t>
      </w:r>
      <w:proofErr w:type="spellEnd"/>
      <w:r>
        <w:t xml:space="preserve">, P. R., Roughan, M., </w:t>
      </w:r>
      <w:proofErr w:type="spellStart"/>
      <w:r>
        <w:t>Cetina</w:t>
      </w:r>
      <w:proofErr w:type="spellEnd"/>
      <w:r>
        <w:t xml:space="preserve">-Heredia, P., </w:t>
      </w:r>
      <w:proofErr w:type="spellStart"/>
      <w:r>
        <w:t>Pilo</w:t>
      </w:r>
      <w:proofErr w:type="spellEnd"/>
      <w:r>
        <w:t xml:space="preserve">, G. S., Ridgway, K. R., </w:t>
      </w:r>
      <w:proofErr w:type="spellStart"/>
      <w:r>
        <w:t>Rykova</w:t>
      </w:r>
      <w:proofErr w:type="spellEnd"/>
      <w:r>
        <w:t xml:space="preserve">, T., Archer, M. R., </w:t>
      </w:r>
      <w:r>
        <w:rPr>
          <w:i/>
          <w:iCs/>
        </w:rPr>
        <w:t>et al.</w:t>
      </w:r>
      <w:r>
        <w:t xml:space="preserve"> 2019. Revisiting the circulation of the East Australian Current: Its path, separation, and eddy field. Progress in Oceanography, 176: 102139.</w:t>
      </w:r>
    </w:p>
    <w:p w14:paraId="7060A65F" w14:textId="77777777" w:rsidR="00DA1913" w:rsidRDefault="00DA1913" w:rsidP="00DA1913">
      <w:pPr>
        <w:pStyle w:val="Bibliography"/>
      </w:pPr>
      <w:r>
        <w:t xml:space="preserve">Pereira </w:t>
      </w:r>
      <w:proofErr w:type="spellStart"/>
      <w:r>
        <w:t>Brandini</w:t>
      </w:r>
      <w:proofErr w:type="spellEnd"/>
      <w:r>
        <w:t xml:space="preserve">, F., Nogueira, M., </w:t>
      </w:r>
      <w:proofErr w:type="spellStart"/>
      <w:r>
        <w:t>Simião</w:t>
      </w:r>
      <w:proofErr w:type="spellEnd"/>
      <w:r>
        <w:t xml:space="preserve">, M., Carlos </w:t>
      </w:r>
      <w:proofErr w:type="spellStart"/>
      <w:r>
        <w:t>Ugaz</w:t>
      </w:r>
      <w:proofErr w:type="spellEnd"/>
      <w:r>
        <w:t xml:space="preserve"> </w:t>
      </w:r>
      <w:proofErr w:type="spellStart"/>
      <w:r>
        <w:t>Codina</w:t>
      </w:r>
      <w:proofErr w:type="spellEnd"/>
      <w:r>
        <w:t xml:space="preserve">, J., and Almeida </w:t>
      </w:r>
      <w:proofErr w:type="spellStart"/>
      <w:r>
        <w:t>Noernberg</w:t>
      </w:r>
      <w:proofErr w:type="spellEnd"/>
      <w:r>
        <w:t>, M. 2014. Deep chlorophyll maximum and plankton community response to oceanic bottom intrusions on the continental shelf in the South Brazilian Bight. Continental Shelf Research, 89: 61–75.</w:t>
      </w:r>
    </w:p>
    <w:p w14:paraId="46DB6E64" w14:textId="77777777" w:rsidR="00DA1913" w:rsidRDefault="00DA1913" w:rsidP="00DA1913">
      <w:pPr>
        <w:pStyle w:val="Bibliography"/>
      </w:pPr>
      <w:proofErr w:type="spellStart"/>
      <w:r>
        <w:t>Revill</w:t>
      </w:r>
      <w:proofErr w:type="spellEnd"/>
      <w:r>
        <w:t xml:space="preserve">, A. T., Young, J. W., and </w:t>
      </w:r>
      <w:proofErr w:type="spellStart"/>
      <w:r>
        <w:t>Lansdell</w:t>
      </w:r>
      <w:proofErr w:type="spellEnd"/>
      <w:r>
        <w:t>, M. 2009. Stable isotopic evidence for trophic groupings and bio-regionalization of predators and their prey in oceanic waters off eastern Australia. Marine Biology, 156: 1241–1253.</w:t>
      </w:r>
    </w:p>
    <w:p w14:paraId="6B26D11C" w14:textId="77777777" w:rsidR="00DA1913" w:rsidRDefault="00DA1913" w:rsidP="00DA1913">
      <w:pPr>
        <w:pStyle w:val="Bibliography"/>
      </w:pPr>
      <w:r>
        <w:t>Richardson, A. J. 2008. In hot water: zooplankton and climate change. Ices Journal of Marine Science, 65: 279–295.</w:t>
      </w:r>
    </w:p>
    <w:p w14:paraId="4B3116C2" w14:textId="77777777" w:rsidR="00DA1913" w:rsidRDefault="00DA1913" w:rsidP="00DA1913">
      <w:pPr>
        <w:pStyle w:val="Bibliography"/>
      </w:pPr>
      <w:r>
        <w:t>Rissik, D., Suthers, I. M., and Taggart, C. T. 1997. Enhanced zooplankton abundance in the lee of an isolated reef in the south Coral Sea: the role of flow disturbance. Journal of Plankton Research, 19: 1347–1368. Oxford Academic.</w:t>
      </w:r>
    </w:p>
    <w:p w14:paraId="3542E66C" w14:textId="77777777" w:rsidR="00DA1913" w:rsidRDefault="00DA1913" w:rsidP="00DA1913">
      <w:pPr>
        <w:pStyle w:val="Bibliography"/>
      </w:pPr>
      <w:r>
        <w:t xml:space="preserve">Rossi, V., Schaeffer, A., Wood, J., </w:t>
      </w:r>
      <w:proofErr w:type="spellStart"/>
      <w:r>
        <w:t>Galibert</w:t>
      </w:r>
      <w:proofErr w:type="spellEnd"/>
      <w:r>
        <w:t xml:space="preserve">, G., Morris, B., </w:t>
      </w:r>
      <w:proofErr w:type="spellStart"/>
      <w:r>
        <w:t>Sudre</w:t>
      </w:r>
      <w:proofErr w:type="spellEnd"/>
      <w:r>
        <w:t xml:space="preserv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628E7DD2" w14:textId="77777777" w:rsidR="00DA1913" w:rsidRDefault="00DA1913" w:rsidP="00DA1913">
      <w:pPr>
        <w:pStyle w:val="Bibliography"/>
      </w:pPr>
      <w:r>
        <w:t>Roughan, M., and Middleton, J. H. 2002. A comparison of observed upwelling mechanisms off the east coast of Australia. Continental Shelf Research, 22: 2551–2572.</w:t>
      </w:r>
    </w:p>
    <w:p w14:paraId="0F7DD129" w14:textId="77777777" w:rsidR="00DA1913" w:rsidRDefault="00DA1913" w:rsidP="00DA1913">
      <w:pPr>
        <w:pStyle w:val="Bibliography"/>
      </w:pPr>
      <w:r>
        <w:t>Roughan, M., Macdonald, H. S., Baird, M. E., and Glasby, T. M. 2011. Modelling coastal connectivity in a Western Boundary Current: Seasonal and inter-annual variability. Deep-Sea Research Part Ii-Topical Studies in Oceanography, 58: 628–644.</w:t>
      </w:r>
    </w:p>
    <w:p w14:paraId="68CDCCA3" w14:textId="77777777" w:rsidR="00DA1913" w:rsidRDefault="00DA1913" w:rsidP="00DA1913">
      <w:pPr>
        <w:pStyle w:val="Bibliography"/>
      </w:pPr>
      <w:r>
        <w:t>Schaeffer, A., Roughan, M., and Morris, B. D. 2013. Cross-shelf dynamics in a western boundary current regime: Implications for upwelling. Journal of Physical Oceanography, 44: 2812–2813.</w:t>
      </w:r>
    </w:p>
    <w:p w14:paraId="3A3072A4" w14:textId="77777777" w:rsidR="00DA1913" w:rsidRDefault="00DA1913" w:rsidP="00DA1913">
      <w:pPr>
        <w:pStyle w:val="Bibliography"/>
      </w:pPr>
      <w:r>
        <w:t>Schaeffer, A., Roughan, M., and Wood, J. E. 2014. Observed bottom boundary layer transport and uplift on the continental shelf adjacent to a western boundary current. Journal of Geophysical Research-Oceans, 119: 4922–4939.</w:t>
      </w:r>
    </w:p>
    <w:p w14:paraId="6FAAC6DB" w14:textId="77777777" w:rsidR="00DA1913" w:rsidRDefault="00DA1913" w:rsidP="00DA1913">
      <w:pPr>
        <w:pStyle w:val="Bibliography"/>
      </w:pPr>
      <w:r>
        <w:t>Schaeffer, A., and Roughan, M. 2015. Influence of a western boundary current on shelf dynamics and upwelling from repeat glider deployments. Geophysical Research Letters, 42: 121–128.</w:t>
      </w:r>
    </w:p>
    <w:p w14:paraId="059BB221" w14:textId="77777777" w:rsidR="00DA1913" w:rsidRDefault="00DA1913" w:rsidP="00DA1913">
      <w:pPr>
        <w:pStyle w:val="Bibliography"/>
      </w:pPr>
      <w:r>
        <w:t>Sheldon, R. W., Prakash, A., and Sutcliffe, W. H. 1972. The Size Distribution of Particles in the Ocean1. Limnology and Oceanography, 17: 327–340.</w:t>
      </w:r>
    </w:p>
    <w:p w14:paraId="410D4520" w14:textId="77777777" w:rsidR="00DA1913" w:rsidRDefault="00DA1913" w:rsidP="00DA1913">
      <w:pPr>
        <w:pStyle w:val="Bibliography"/>
      </w:pPr>
      <w:proofErr w:type="spellStart"/>
      <w:r>
        <w:t>Skarðhamar</w:t>
      </w:r>
      <w:proofErr w:type="spellEnd"/>
      <w:r>
        <w:t xml:space="preserve">, J., </w:t>
      </w:r>
      <w:proofErr w:type="spellStart"/>
      <w:r>
        <w:t>Slagstad</w:t>
      </w:r>
      <w:proofErr w:type="spellEnd"/>
      <w:r>
        <w:t xml:space="preserve">, D., and </w:t>
      </w:r>
      <w:proofErr w:type="spellStart"/>
      <w:r>
        <w:t>Edvardsen</w:t>
      </w:r>
      <w:proofErr w:type="spellEnd"/>
      <w:r>
        <w:t>, A. 2007. Plankton distributions related to hydrography and circulation dynamics on a narrow continental shelf off Northern Norway. Estuarine, Coastal and Shelf Science, 75: 381–392.</w:t>
      </w:r>
    </w:p>
    <w:p w14:paraId="3521ABC0" w14:textId="77777777" w:rsidR="00DA1913" w:rsidRDefault="00DA1913" w:rsidP="00DA1913">
      <w:pPr>
        <w:pStyle w:val="Bibliography"/>
      </w:pPr>
      <w:proofErr w:type="spellStart"/>
      <w:r>
        <w:t>Sourisseau</w:t>
      </w:r>
      <w:proofErr w:type="spellEnd"/>
      <w:r>
        <w:t xml:space="preserve">, M., and </w:t>
      </w:r>
      <w:proofErr w:type="spellStart"/>
      <w:r>
        <w:t>Carlotti</w:t>
      </w:r>
      <w:proofErr w:type="spellEnd"/>
      <w:r>
        <w:t>, F. 2006. Spatial distribution of zooplankton size spectra on the French continental shelf of the Bay of Biscay during spring 2000 and 2001. Journal of Geophysical Research: Oceans, 111.</w:t>
      </w:r>
    </w:p>
    <w:p w14:paraId="67C6B765" w14:textId="77777777" w:rsidR="00DA1913" w:rsidRDefault="00DA1913" w:rsidP="00DA1913">
      <w:pPr>
        <w:pStyle w:val="Bibliography"/>
      </w:pPr>
      <w:r>
        <w:lastRenderedPageBreak/>
        <w:t xml:space="preserve">Sun, C., Feng, M., </w:t>
      </w:r>
      <w:proofErr w:type="spellStart"/>
      <w:r>
        <w:t>Matear</w:t>
      </w:r>
      <w:proofErr w:type="spellEnd"/>
      <w:r>
        <w:t>, R. J., Chamberlain, M. A., Craig, P., Ridgway, K. R., and Schiller, A. 2012. Marine Downscaling of a Future Climate Scenario for Australian Boundary Currents. Journal of Climate, 25: 2947–2962. American Meteorological Society.</w:t>
      </w:r>
    </w:p>
    <w:p w14:paraId="4D7684F1" w14:textId="77777777" w:rsidR="00DA1913" w:rsidRDefault="00DA1913" w:rsidP="00DA1913">
      <w:pPr>
        <w:pStyle w:val="Bibliography"/>
      </w:pPr>
      <w:r>
        <w:t>Suthers, I. M., Taggart, C. T., Rissik, D., and Baird, M. E. 2006. Day and night ichthyoplankton assemblages and zooplankton biomass size spectrum in a deep ocean island wake. Marine Ecology Progress Series, 322: 225–238.</w:t>
      </w:r>
    </w:p>
    <w:p w14:paraId="56D6F6ED" w14:textId="77777777" w:rsidR="00DA1913" w:rsidRDefault="00DA1913" w:rsidP="00DA1913">
      <w:pPr>
        <w:pStyle w:val="Bibliography"/>
      </w:pPr>
      <w:r>
        <w:t xml:space="preserve">Suthers, I. M., Everett, J. D., Roughan, M., Young, J. W., </w:t>
      </w:r>
      <w:proofErr w:type="spellStart"/>
      <w:r>
        <w:t>Oke</w:t>
      </w:r>
      <w:proofErr w:type="spellEnd"/>
      <w:r>
        <w:t xml:space="preserve">, P. R., </w:t>
      </w:r>
      <w:proofErr w:type="spellStart"/>
      <w:r>
        <w:t>Condie</w:t>
      </w:r>
      <w:proofErr w:type="spellEnd"/>
      <w:r>
        <w:t xml:space="preserve">, S. A., Hartog, J. R., </w:t>
      </w:r>
      <w:r>
        <w:rPr>
          <w:i/>
          <w:iCs/>
        </w:rPr>
        <w:t>et al.</w:t>
      </w:r>
      <w:r>
        <w:t xml:space="preserve"> 2011. The strengthening East Australian Current, its </w:t>
      </w:r>
      <w:proofErr w:type="gramStart"/>
      <w:r>
        <w:t>eddies</w:t>
      </w:r>
      <w:proofErr w:type="gramEnd"/>
      <w:r>
        <w:t xml:space="preserve"> and biological effects - an introduction and overview. Deep-Sea Research Part Ii-Topical Studies in Oceanography, 58: 538–546.</w:t>
      </w:r>
    </w:p>
    <w:p w14:paraId="0FCBD916" w14:textId="77777777" w:rsidR="00DA1913" w:rsidRDefault="00DA1913" w:rsidP="00DA1913">
      <w:pPr>
        <w:pStyle w:val="Bibliography"/>
      </w:pPr>
      <w:r>
        <w:t>Thompson, P. A., Baird, M. E., Ingleton, T., and Doblin, M. A. 2009. Long-term changes in temperate Australian coastal waters: implications for phytoplankton. Marine Ecology Progress Series, 394: 1–19.</w:t>
      </w:r>
    </w:p>
    <w:p w14:paraId="1A53E58E" w14:textId="77777777" w:rsidR="00DA1913" w:rsidRDefault="00DA1913" w:rsidP="00DA1913">
      <w:pPr>
        <w:pStyle w:val="Bibliography"/>
      </w:pPr>
      <w:r>
        <w:t>Truong, L., Suthers, I. M., Cruz, D. O., and Smith, J. A. 2017. Plankton supports the majority of fish biomass on temperate rocky reefs. Marine Biology, 164: 12.</w:t>
      </w:r>
    </w:p>
    <w:p w14:paraId="1F9A33C8" w14:textId="77777777" w:rsidR="00DA1913" w:rsidRDefault="00DA1913" w:rsidP="00DA1913">
      <w:pPr>
        <w:pStyle w:val="Bibliography"/>
      </w:pPr>
      <w:r>
        <w:t xml:space="preserve">Turner, J. T., and </w:t>
      </w:r>
      <w:proofErr w:type="spellStart"/>
      <w:r>
        <w:t>Dagg</w:t>
      </w:r>
      <w:proofErr w:type="spellEnd"/>
      <w:r>
        <w:t>, M. J. 1983. Vertical Distributions of Continental Shelf Zooplankton in Stratified and Isothermal Waters. Biological Oceanography, 3: 1–40.</w:t>
      </w:r>
    </w:p>
    <w:p w14:paraId="79C14629" w14:textId="77777777" w:rsidR="00DA1913" w:rsidRDefault="00DA1913" w:rsidP="00DA1913">
      <w:pPr>
        <w:pStyle w:val="Bibliography"/>
      </w:pPr>
      <w:proofErr w:type="spellStart"/>
      <w:r>
        <w:t>Vandromme</w:t>
      </w:r>
      <w:proofErr w:type="spellEnd"/>
      <w:r>
        <w:t xml:space="preserve">, P., Nogueira, E., </w:t>
      </w:r>
      <w:proofErr w:type="spellStart"/>
      <w:r>
        <w:t>Huret</w:t>
      </w:r>
      <w:proofErr w:type="spellEnd"/>
      <w:r>
        <w:t xml:space="preserve">, M., Lopez-Urrutia, Á., González, G. G.-N., </w:t>
      </w:r>
      <w:proofErr w:type="spellStart"/>
      <w:r>
        <w:t>Sourisseau</w:t>
      </w:r>
      <w:proofErr w:type="spellEnd"/>
      <w:r>
        <w:t xml:space="preserve">, M., and </w:t>
      </w:r>
      <w:proofErr w:type="spellStart"/>
      <w:r>
        <w:t>Petitgas</w:t>
      </w:r>
      <w:proofErr w:type="spellEnd"/>
      <w:r>
        <w:t>, P. 2014. Springtime zooplankton size structure over the continental shelf of the Bay of Biscay. Ocean Science, 10: 821–835.</w:t>
      </w:r>
    </w:p>
    <w:p w14:paraId="06AD902E" w14:textId="77777777" w:rsidR="00DA1913" w:rsidRDefault="00DA1913" w:rsidP="00DA1913">
      <w:pPr>
        <w:pStyle w:val="Bibliography"/>
      </w:pPr>
      <w:proofErr w:type="spellStart"/>
      <w:r>
        <w:t>Vidondo</w:t>
      </w:r>
      <w:proofErr w:type="spellEnd"/>
      <w:r>
        <w:t>, B., Prairie, Y. T., Blanco, J. M., and Duarte, C. M. 1997. Some aspects of the analysis of size spectra in aquatic ecology. Limnology and Oceanography, 42: 184–192.</w:t>
      </w:r>
    </w:p>
    <w:p w14:paraId="2B7C9A8E" w14:textId="29A35EC5" w:rsidR="00A10C0E" w:rsidRPr="00C07196" w:rsidRDefault="00232BF7" w:rsidP="00F34258">
      <w:pPr>
        <w:spacing w:line="360" w:lineRule="auto"/>
        <w:rPr>
          <w:rFonts w:asciiTheme="minorHAnsi" w:hAnsiTheme="minorHAnsi" w:cstheme="minorHAnsi"/>
          <w:sz w:val="22"/>
          <w:szCs w:val="22"/>
          <w:lang w:val="en-AU"/>
        </w:rPr>
      </w:pPr>
      <w:r>
        <w:rPr>
          <w:rFonts w:asciiTheme="minorHAnsi" w:hAnsiTheme="minorHAnsi" w:cstheme="minorHAnsi"/>
          <w:sz w:val="22"/>
          <w:szCs w:val="22"/>
          <w:lang w:val="en-AU"/>
        </w:rPr>
        <w:fldChar w:fldCharType="end"/>
      </w:r>
    </w:p>
    <w:p w14:paraId="79D4E775" w14:textId="77777777" w:rsidR="00A10C0E" w:rsidRPr="00F15D89" w:rsidRDefault="00A10C0E">
      <w:pPr>
        <w:rPr>
          <w:rFonts w:asciiTheme="minorHAnsi" w:hAnsiTheme="minorHAnsi" w:cstheme="minorHAnsi"/>
          <w:lang w:val="en-AU"/>
        </w:rPr>
      </w:pPr>
      <w:r w:rsidRPr="00F15D89">
        <w:rPr>
          <w:rFonts w:asciiTheme="minorHAnsi" w:hAnsiTheme="minorHAnsi" w:cstheme="minorHAnsi"/>
          <w:lang w:val="en-AU"/>
        </w:rPr>
        <w:br w:type="page"/>
      </w:r>
    </w:p>
    <w:p w14:paraId="154CAF7A" w14:textId="5E18BFA6" w:rsidR="00866BC8" w:rsidRDefault="00866BC8" w:rsidP="00866BC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Tables</w:t>
      </w:r>
    </w:p>
    <w:p w14:paraId="2A04668B" w14:textId="7757308E" w:rsidR="00866BC8" w:rsidRPr="00F15D89" w:rsidRDefault="00866BC8" w:rsidP="00866BC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Summary of the four transects undertaken using the Bunyip with attached optical plankton counter and CTD.</w:t>
      </w:r>
      <w:r w:rsidR="00142E2E">
        <w:rPr>
          <w:rFonts w:asciiTheme="minorHAnsi" w:hAnsiTheme="minorHAnsi" w:cstheme="minorHAnsi"/>
          <w:b w:val="0"/>
          <w:bCs w:val="0"/>
          <w:lang w:val="en-AU"/>
        </w:rPr>
        <w:t xml:space="preserve"> Times are Australian Eastern Standard Time (GMT +10)</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3C7453" w:rsidRPr="00F15D89" w14:paraId="215340B3" w14:textId="77777777" w:rsidTr="003C7453">
        <w:trPr>
          <w:trHeight w:val="809"/>
        </w:trPr>
        <w:tc>
          <w:tcPr>
            <w:tcW w:w="1345" w:type="dxa"/>
            <w:tcBorders>
              <w:top w:val="single" w:sz="4" w:space="0" w:color="auto"/>
              <w:bottom w:val="single" w:sz="4" w:space="0" w:color="auto"/>
            </w:tcBorders>
            <w:vAlign w:val="center"/>
          </w:tcPr>
          <w:p w14:paraId="05DEB825" w14:textId="77777777" w:rsidR="003C7453" w:rsidRPr="00F15D89" w:rsidRDefault="003C7453" w:rsidP="00B860F8">
            <w:pPr>
              <w:jc w:val="center"/>
              <w:rPr>
                <w:b/>
                <w:bCs/>
              </w:rPr>
            </w:pPr>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7989AF62" w14:textId="74220BBE" w:rsidR="003C7453" w:rsidRPr="00F15D89" w:rsidRDefault="003C7453" w:rsidP="00B860F8">
            <w:pPr>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4C4B0828" w14:textId="026F0E71"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Longitude</w:t>
            </w:r>
          </w:p>
          <w:p w14:paraId="7584C084" w14:textId="77777777" w:rsidR="003C7453" w:rsidRPr="00F15D89" w:rsidRDefault="003C7453" w:rsidP="00B860F8">
            <w:pPr>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DA8DE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Latitude</w:t>
            </w:r>
          </w:p>
          <w:p w14:paraId="5B838E3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0F4D5D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Longitude</w:t>
            </w:r>
          </w:p>
          <w:p w14:paraId="2BBD4F76" w14:textId="77777777" w:rsidR="003C7453" w:rsidRPr="00F15D89" w:rsidRDefault="003C7453" w:rsidP="00B860F8">
            <w:pPr>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189E22F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Latitude</w:t>
            </w:r>
          </w:p>
          <w:p w14:paraId="05B0CB1B"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A6C8F11" w14:textId="3E8EF5B9" w:rsidR="003C7453" w:rsidRPr="00F15D89" w:rsidRDefault="003C7453" w:rsidP="00B860F8">
            <w:pPr>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61B96B38" w14:textId="67799DFE" w:rsidR="003C7453" w:rsidRPr="00F15D89" w:rsidRDefault="003C7453" w:rsidP="00B860F8">
            <w:pPr>
              <w:jc w:val="center"/>
              <w:rPr>
                <w:b/>
                <w:bCs/>
              </w:rPr>
            </w:pPr>
            <w:r w:rsidRPr="00F15D89">
              <w:rPr>
                <w:rFonts w:ascii="Calibri" w:hAnsi="Calibri" w:cs="Calibri"/>
                <w:b/>
                <w:bCs/>
                <w:color w:val="000000"/>
              </w:rPr>
              <w:t>End Time</w:t>
            </w:r>
          </w:p>
        </w:tc>
      </w:tr>
      <w:tr w:rsidR="003C7453" w:rsidRPr="00F15D89" w14:paraId="7648434D" w14:textId="77777777" w:rsidTr="003C7453">
        <w:trPr>
          <w:trHeight w:val="539"/>
        </w:trPr>
        <w:tc>
          <w:tcPr>
            <w:tcW w:w="1345" w:type="dxa"/>
            <w:tcBorders>
              <w:top w:val="single" w:sz="4" w:space="0" w:color="auto"/>
            </w:tcBorders>
            <w:vAlign w:val="center"/>
          </w:tcPr>
          <w:p w14:paraId="11E5E873" w14:textId="77777777" w:rsidR="003C7453" w:rsidRPr="00F15D89" w:rsidRDefault="003C7453" w:rsidP="00B860F8">
            <w:pPr>
              <w:jc w:val="center"/>
            </w:pPr>
            <w:r w:rsidRPr="00F15D89">
              <w:rPr>
                <w:rFonts w:ascii="Calibri" w:hAnsi="Calibri" w:cs="Calibri"/>
                <w:color w:val="000000"/>
              </w:rPr>
              <w:t>Cape Byron</w:t>
            </w:r>
          </w:p>
        </w:tc>
        <w:tc>
          <w:tcPr>
            <w:tcW w:w="1346" w:type="dxa"/>
            <w:tcBorders>
              <w:top w:val="single" w:sz="4" w:space="0" w:color="auto"/>
            </w:tcBorders>
          </w:tcPr>
          <w:p w14:paraId="325CBA4A" w14:textId="1B15BEAC" w:rsidR="003C7453" w:rsidRPr="00F15D89" w:rsidRDefault="003C7453" w:rsidP="00B860F8">
            <w:pPr>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3C1339F3" w14:textId="321A347F" w:rsidR="003C7453" w:rsidRPr="00F15D89" w:rsidRDefault="003C7453" w:rsidP="00B860F8">
            <w:pPr>
              <w:jc w:val="center"/>
            </w:pPr>
            <w:r w:rsidRPr="00F15D89">
              <w:rPr>
                <w:rFonts w:ascii="Calibri" w:hAnsi="Calibri" w:cs="Calibri"/>
                <w:color w:val="000000"/>
              </w:rPr>
              <w:t>153.7039</w:t>
            </w:r>
          </w:p>
        </w:tc>
        <w:tc>
          <w:tcPr>
            <w:tcW w:w="1346" w:type="dxa"/>
            <w:tcBorders>
              <w:top w:val="single" w:sz="4" w:space="0" w:color="auto"/>
            </w:tcBorders>
            <w:vAlign w:val="center"/>
          </w:tcPr>
          <w:p w14:paraId="48A305A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28.6328</w:t>
            </w:r>
          </w:p>
        </w:tc>
        <w:tc>
          <w:tcPr>
            <w:tcW w:w="1346" w:type="dxa"/>
            <w:tcBorders>
              <w:top w:val="single" w:sz="4" w:space="0" w:color="auto"/>
            </w:tcBorders>
            <w:vAlign w:val="center"/>
          </w:tcPr>
          <w:p w14:paraId="311BCFF9" w14:textId="77777777" w:rsidR="003C7453" w:rsidRPr="00F15D89" w:rsidRDefault="003C7453" w:rsidP="00B860F8">
            <w:pPr>
              <w:jc w:val="center"/>
            </w:pPr>
            <w:r w:rsidRPr="00F15D89">
              <w:rPr>
                <w:rFonts w:ascii="Calibri" w:hAnsi="Calibri" w:cs="Calibri"/>
                <w:color w:val="000000"/>
              </w:rPr>
              <w:t>153.9808</w:t>
            </w:r>
          </w:p>
        </w:tc>
        <w:tc>
          <w:tcPr>
            <w:tcW w:w="1345" w:type="dxa"/>
            <w:tcBorders>
              <w:top w:val="single" w:sz="4" w:space="0" w:color="auto"/>
            </w:tcBorders>
            <w:vAlign w:val="center"/>
          </w:tcPr>
          <w:p w14:paraId="13065F2C"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28.6332</w:t>
            </w:r>
          </w:p>
        </w:tc>
        <w:tc>
          <w:tcPr>
            <w:tcW w:w="1346" w:type="dxa"/>
            <w:tcBorders>
              <w:top w:val="single" w:sz="4" w:space="0" w:color="auto"/>
            </w:tcBorders>
            <w:vAlign w:val="center"/>
          </w:tcPr>
          <w:p w14:paraId="767DDB0C" w14:textId="77777777" w:rsidR="003C7453" w:rsidRPr="00F15D89" w:rsidRDefault="003C7453" w:rsidP="00B860F8">
            <w:pPr>
              <w:jc w:val="center"/>
            </w:pPr>
            <w:r w:rsidRPr="00F15D89">
              <w:rPr>
                <w:rFonts w:ascii="Calibri" w:hAnsi="Calibri" w:cs="Calibri"/>
                <w:color w:val="000000"/>
              </w:rPr>
              <w:t>12/09/2004 8:11</w:t>
            </w:r>
          </w:p>
        </w:tc>
        <w:tc>
          <w:tcPr>
            <w:tcW w:w="1346" w:type="dxa"/>
            <w:tcBorders>
              <w:top w:val="single" w:sz="4" w:space="0" w:color="auto"/>
            </w:tcBorders>
            <w:vAlign w:val="center"/>
          </w:tcPr>
          <w:p w14:paraId="554940D0" w14:textId="77777777" w:rsidR="003C7453" w:rsidRPr="00F15D89" w:rsidRDefault="003C7453" w:rsidP="00B860F8">
            <w:pPr>
              <w:jc w:val="center"/>
            </w:pPr>
            <w:r w:rsidRPr="00F15D89">
              <w:rPr>
                <w:rFonts w:ascii="Calibri" w:hAnsi="Calibri" w:cs="Calibri"/>
                <w:color w:val="000000"/>
              </w:rPr>
              <w:t>12/09/2004 9:59</w:t>
            </w:r>
          </w:p>
        </w:tc>
      </w:tr>
      <w:tr w:rsidR="003C7453" w:rsidRPr="00F15D89" w14:paraId="31DCB02C" w14:textId="77777777" w:rsidTr="003C7453">
        <w:trPr>
          <w:trHeight w:val="539"/>
        </w:trPr>
        <w:tc>
          <w:tcPr>
            <w:tcW w:w="1345" w:type="dxa"/>
            <w:vAlign w:val="center"/>
          </w:tcPr>
          <w:p w14:paraId="4D4AD5B6" w14:textId="77777777" w:rsidR="003C7453" w:rsidRPr="00F15D89" w:rsidRDefault="003C7453" w:rsidP="00B860F8">
            <w:pPr>
              <w:jc w:val="center"/>
            </w:pPr>
            <w:r w:rsidRPr="00F15D89">
              <w:rPr>
                <w:rFonts w:ascii="Calibri" w:hAnsi="Calibri" w:cs="Calibri"/>
                <w:color w:val="000000"/>
              </w:rPr>
              <w:t>Evans Head</w:t>
            </w:r>
          </w:p>
        </w:tc>
        <w:tc>
          <w:tcPr>
            <w:tcW w:w="1346" w:type="dxa"/>
          </w:tcPr>
          <w:p w14:paraId="43730938" w14:textId="7D48CA25" w:rsidR="003C7453" w:rsidRPr="00F15D89" w:rsidRDefault="003C7453" w:rsidP="00B860F8">
            <w:pPr>
              <w:jc w:val="center"/>
              <w:rPr>
                <w:rFonts w:ascii="Calibri" w:hAnsi="Calibri" w:cs="Calibri"/>
                <w:color w:val="000000"/>
              </w:rPr>
            </w:pPr>
            <w:r>
              <w:rPr>
                <w:rFonts w:ascii="Calibri" w:hAnsi="Calibri" w:cs="Calibri"/>
                <w:color w:val="000000"/>
              </w:rPr>
              <w:t>13</w:t>
            </w:r>
          </w:p>
        </w:tc>
        <w:tc>
          <w:tcPr>
            <w:tcW w:w="1345" w:type="dxa"/>
            <w:vAlign w:val="center"/>
          </w:tcPr>
          <w:p w14:paraId="4AF580F5" w14:textId="2A636DAB" w:rsidR="003C7453" w:rsidRPr="00F15D89" w:rsidRDefault="003C7453" w:rsidP="00B860F8">
            <w:pPr>
              <w:jc w:val="center"/>
            </w:pPr>
            <w:r w:rsidRPr="00F15D89">
              <w:rPr>
                <w:rFonts w:ascii="Calibri" w:hAnsi="Calibri" w:cs="Calibri"/>
                <w:color w:val="000000"/>
              </w:rPr>
              <w:t>153.6110</w:t>
            </w:r>
          </w:p>
        </w:tc>
        <w:tc>
          <w:tcPr>
            <w:tcW w:w="1346" w:type="dxa"/>
            <w:vAlign w:val="center"/>
          </w:tcPr>
          <w:p w14:paraId="476108AD"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28.9973</w:t>
            </w:r>
          </w:p>
        </w:tc>
        <w:tc>
          <w:tcPr>
            <w:tcW w:w="1346" w:type="dxa"/>
            <w:vAlign w:val="center"/>
          </w:tcPr>
          <w:p w14:paraId="7096AE3C" w14:textId="77777777" w:rsidR="003C7453" w:rsidRPr="00F15D89" w:rsidRDefault="003C7453" w:rsidP="00B860F8">
            <w:pPr>
              <w:jc w:val="center"/>
            </w:pPr>
            <w:r w:rsidRPr="00F15D89">
              <w:rPr>
                <w:rFonts w:ascii="Calibri" w:hAnsi="Calibri" w:cs="Calibri"/>
                <w:color w:val="000000"/>
              </w:rPr>
              <w:t>153.8583</w:t>
            </w:r>
          </w:p>
        </w:tc>
        <w:tc>
          <w:tcPr>
            <w:tcW w:w="1345" w:type="dxa"/>
            <w:vAlign w:val="center"/>
          </w:tcPr>
          <w:p w14:paraId="5FA72862"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29.0024</w:t>
            </w:r>
          </w:p>
        </w:tc>
        <w:tc>
          <w:tcPr>
            <w:tcW w:w="1346" w:type="dxa"/>
            <w:vAlign w:val="center"/>
          </w:tcPr>
          <w:p w14:paraId="2AC529B8" w14:textId="77777777" w:rsidR="003C7453" w:rsidRPr="00F15D89" w:rsidRDefault="003C7453" w:rsidP="00B860F8">
            <w:pPr>
              <w:jc w:val="center"/>
            </w:pPr>
            <w:r w:rsidRPr="00F15D89">
              <w:rPr>
                <w:rFonts w:ascii="Calibri" w:hAnsi="Calibri" w:cs="Calibri"/>
                <w:color w:val="000000"/>
              </w:rPr>
              <w:t>11/09/2004 10:55</w:t>
            </w:r>
          </w:p>
        </w:tc>
        <w:tc>
          <w:tcPr>
            <w:tcW w:w="1346" w:type="dxa"/>
            <w:vAlign w:val="center"/>
          </w:tcPr>
          <w:p w14:paraId="68DE43D2" w14:textId="77777777" w:rsidR="003C7453" w:rsidRPr="00F15D89" w:rsidRDefault="003C7453" w:rsidP="00B860F8">
            <w:pPr>
              <w:jc w:val="center"/>
            </w:pPr>
            <w:r w:rsidRPr="00F15D89">
              <w:rPr>
                <w:rFonts w:ascii="Calibri" w:hAnsi="Calibri" w:cs="Calibri"/>
                <w:color w:val="000000"/>
              </w:rPr>
              <w:t>11/09/2004 12:36</w:t>
            </w:r>
          </w:p>
        </w:tc>
      </w:tr>
      <w:tr w:rsidR="003C7453" w:rsidRPr="00F15D89" w14:paraId="7E809E14" w14:textId="77777777" w:rsidTr="003C7453">
        <w:trPr>
          <w:trHeight w:val="531"/>
        </w:trPr>
        <w:tc>
          <w:tcPr>
            <w:tcW w:w="1345" w:type="dxa"/>
            <w:vAlign w:val="center"/>
          </w:tcPr>
          <w:p w14:paraId="7A5F5C80" w14:textId="77777777" w:rsidR="003C7453" w:rsidRPr="00F15D89" w:rsidRDefault="003C7453" w:rsidP="00B860F8">
            <w:pPr>
              <w:jc w:val="center"/>
            </w:pPr>
            <w:r w:rsidRPr="00F15D89">
              <w:rPr>
                <w:rFonts w:ascii="Calibri" w:hAnsi="Calibri" w:cs="Calibri"/>
                <w:color w:val="000000"/>
              </w:rPr>
              <w:t>North Solitary</w:t>
            </w:r>
          </w:p>
        </w:tc>
        <w:tc>
          <w:tcPr>
            <w:tcW w:w="1346" w:type="dxa"/>
          </w:tcPr>
          <w:p w14:paraId="33F6483D" w14:textId="7D182C7A" w:rsidR="003C7453" w:rsidRPr="00F15D89" w:rsidRDefault="003C7453" w:rsidP="00B860F8">
            <w:pPr>
              <w:jc w:val="center"/>
              <w:rPr>
                <w:rFonts w:ascii="Calibri" w:hAnsi="Calibri" w:cs="Calibri"/>
                <w:color w:val="000000"/>
              </w:rPr>
            </w:pPr>
            <w:r>
              <w:rPr>
                <w:rFonts w:ascii="Calibri" w:hAnsi="Calibri" w:cs="Calibri"/>
                <w:color w:val="000000"/>
              </w:rPr>
              <w:t>15</w:t>
            </w:r>
          </w:p>
        </w:tc>
        <w:tc>
          <w:tcPr>
            <w:tcW w:w="1345" w:type="dxa"/>
            <w:vAlign w:val="center"/>
          </w:tcPr>
          <w:p w14:paraId="376C9682" w14:textId="2F3589DA" w:rsidR="003C7453" w:rsidRPr="00F15D89" w:rsidRDefault="003C7453" w:rsidP="00B860F8">
            <w:pPr>
              <w:jc w:val="center"/>
            </w:pPr>
            <w:r w:rsidRPr="00F15D89">
              <w:rPr>
                <w:rFonts w:ascii="Calibri" w:hAnsi="Calibri" w:cs="Calibri"/>
                <w:color w:val="000000"/>
              </w:rPr>
              <w:t>153.4115</w:t>
            </w:r>
          </w:p>
        </w:tc>
        <w:tc>
          <w:tcPr>
            <w:tcW w:w="1346" w:type="dxa"/>
            <w:vAlign w:val="center"/>
          </w:tcPr>
          <w:p w14:paraId="5BD6C46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29.9978</w:t>
            </w:r>
          </w:p>
        </w:tc>
        <w:tc>
          <w:tcPr>
            <w:tcW w:w="1346" w:type="dxa"/>
            <w:vAlign w:val="center"/>
          </w:tcPr>
          <w:p w14:paraId="59389E32" w14:textId="77777777" w:rsidR="003C7453" w:rsidRPr="00F15D89" w:rsidRDefault="003C7453" w:rsidP="00B860F8">
            <w:pPr>
              <w:jc w:val="center"/>
            </w:pPr>
            <w:r w:rsidRPr="00F15D89">
              <w:rPr>
                <w:rFonts w:ascii="Calibri" w:hAnsi="Calibri" w:cs="Calibri"/>
                <w:color w:val="000000"/>
              </w:rPr>
              <w:t>153.7255</w:t>
            </w:r>
          </w:p>
        </w:tc>
        <w:tc>
          <w:tcPr>
            <w:tcW w:w="1345" w:type="dxa"/>
            <w:vAlign w:val="center"/>
          </w:tcPr>
          <w:p w14:paraId="6C19BFA6"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29.9972</w:t>
            </w:r>
          </w:p>
        </w:tc>
        <w:tc>
          <w:tcPr>
            <w:tcW w:w="1346" w:type="dxa"/>
            <w:vAlign w:val="center"/>
          </w:tcPr>
          <w:p w14:paraId="32DA3B31" w14:textId="77777777" w:rsidR="003C7453" w:rsidRPr="00F15D89" w:rsidRDefault="003C7453" w:rsidP="00B860F8">
            <w:pPr>
              <w:jc w:val="center"/>
            </w:pPr>
            <w:r w:rsidRPr="00F15D89">
              <w:rPr>
                <w:rFonts w:ascii="Calibri" w:hAnsi="Calibri" w:cs="Calibri"/>
                <w:color w:val="000000"/>
              </w:rPr>
              <w:t>7/09/2004 21:41</w:t>
            </w:r>
          </w:p>
        </w:tc>
        <w:tc>
          <w:tcPr>
            <w:tcW w:w="1346" w:type="dxa"/>
            <w:vAlign w:val="center"/>
          </w:tcPr>
          <w:p w14:paraId="791D9240" w14:textId="77777777" w:rsidR="003C7453" w:rsidRPr="00F15D89" w:rsidRDefault="003C7453" w:rsidP="00B860F8">
            <w:pPr>
              <w:jc w:val="center"/>
            </w:pPr>
            <w:r w:rsidRPr="00F15D89">
              <w:rPr>
                <w:rFonts w:ascii="Calibri" w:hAnsi="Calibri" w:cs="Calibri"/>
                <w:color w:val="000000"/>
              </w:rPr>
              <w:t>8/09/2004 0:05</w:t>
            </w:r>
          </w:p>
        </w:tc>
      </w:tr>
      <w:tr w:rsidR="003C7453" w:rsidRPr="00F15D89" w14:paraId="08A27217" w14:textId="77777777" w:rsidTr="003C7453">
        <w:trPr>
          <w:trHeight w:val="547"/>
        </w:trPr>
        <w:tc>
          <w:tcPr>
            <w:tcW w:w="1345" w:type="dxa"/>
            <w:vAlign w:val="center"/>
          </w:tcPr>
          <w:p w14:paraId="273D56C9" w14:textId="77777777" w:rsidR="003C7453" w:rsidRPr="00F15D89" w:rsidRDefault="003C7453" w:rsidP="00B860F8">
            <w:pPr>
              <w:jc w:val="center"/>
            </w:pPr>
            <w:r w:rsidRPr="00F15D89">
              <w:rPr>
                <w:rFonts w:ascii="Calibri" w:hAnsi="Calibri" w:cs="Calibri"/>
                <w:color w:val="000000"/>
              </w:rPr>
              <w:t>Diamond Head</w:t>
            </w:r>
          </w:p>
        </w:tc>
        <w:tc>
          <w:tcPr>
            <w:tcW w:w="1346" w:type="dxa"/>
          </w:tcPr>
          <w:p w14:paraId="09FA6591" w14:textId="56101DF7" w:rsidR="003C7453" w:rsidRPr="00F15D89" w:rsidRDefault="003C7453" w:rsidP="00B860F8">
            <w:pPr>
              <w:jc w:val="center"/>
              <w:rPr>
                <w:rFonts w:ascii="Calibri" w:hAnsi="Calibri" w:cs="Calibri"/>
                <w:color w:val="000000"/>
              </w:rPr>
            </w:pPr>
            <w:r>
              <w:rPr>
                <w:rFonts w:ascii="Calibri" w:hAnsi="Calibri" w:cs="Calibri"/>
                <w:color w:val="000000"/>
              </w:rPr>
              <w:t>19</w:t>
            </w:r>
          </w:p>
        </w:tc>
        <w:tc>
          <w:tcPr>
            <w:tcW w:w="1345" w:type="dxa"/>
            <w:vAlign w:val="center"/>
          </w:tcPr>
          <w:p w14:paraId="773717AF" w14:textId="0A3E100C" w:rsidR="003C7453" w:rsidRPr="00F15D89" w:rsidRDefault="003C7453" w:rsidP="00B860F8">
            <w:pPr>
              <w:jc w:val="center"/>
            </w:pPr>
            <w:r w:rsidRPr="00F15D89">
              <w:rPr>
                <w:rFonts w:ascii="Calibri" w:hAnsi="Calibri" w:cs="Calibri"/>
                <w:color w:val="000000"/>
              </w:rPr>
              <w:t>152.9126</w:t>
            </w:r>
          </w:p>
        </w:tc>
        <w:tc>
          <w:tcPr>
            <w:tcW w:w="1346" w:type="dxa"/>
            <w:vAlign w:val="center"/>
          </w:tcPr>
          <w:p w14:paraId="17949D65"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31.7521</w:t>
            </w:r>
          </w:p>
        </w:tc>
        <w:tc>
          <w:tcPr>
            <w:tcW w:w="1346" w:type="dxa"/>
            <w:vAlign w:val="center"/>
          </w:tcPr>
          <w:p w14:paraId="3B66F93E" w14:textId="77777777" w:rsidR="003C7453" w:rsidRPr="00F15D89" w:rsidRDefault="003C7453" w:rsidP="00B860F8">
            <w:pPr>
              <w:jc w:val="center"/>
            </w:pPr>
            <w:r w:rsidRPr="00F15D89">
              <w:rPr>
                <w:rFonts w:ascii="Calibri" w:hAnsi="Calibri" w:cs="Calibri"/>
                <w:color w:val="000000"/>
              </w:rPr>
              <w:t>153.1905</w:t>
            </w:r>
          </w:p>
        </w:tc>
        <w:tc>
          <w:tcPr>
            <w:tcW w:w="1345" w:type="dxa"/>
            <w:vAlign w:val="center"/>
          </w:tcPr>
          <w:p w14:paraId="78749949"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31.7470</w:t>
            </w:r>
          </w:p>
        </w:tc>
        <w:tc>
          <w:tcPr>
            <w:tcW w:w="1346" w:type="dxa"/>
            <w:vAlign w:val="center"/>
          </w:tcPr>
          <w:p w14:paraId="2C297696" w14:textId="77777777" w:rsidR="003C7453" w:rsidRPr="00F15D89" w:rsidRDefault="003C7453" w:rsidP="00B860F8">
            <w:pPr>
              <w:jc w:val="center"/>
            </w:pPr>
            <w:r w:rsidRPr="00F15D89">
              <w:rPr>
                <w:rFonts w:ascii="Calibri" w:hAnsi="Calibri" w:cs="Calibri"/>
                <w:color w:val="000000"/>
              </w:rPr>
              <w:t>6/09/2004 20:00</w:t>
            </w:r>
          </w:p>
        </w:tc>
        <w:tc>
          <w:tcPr>
            <w:tcW w:w="1346" w:type="dxa"/>
            <w:vAlign w:val="center"/>
          </w:tcPr>
          <w:p w14:paraId="4DB73614" w14:textId="77777777" w:rsidR="003C7453" w:rsidRPr="00F15D89" w:rsidRDefault="003C7453" w:rsidP="00B860F8">
            <w:pPr>
              <w:jc w:val="center"/>
            </w:pPr>
            <w:r w:rsidRPr="00F15D89">
              <w:rPr>
                <w:rFonts w:ascii="Calibri" w:hAnsi="Calibri" w:cs="Calibri"/>
                <w:color w:val="000000"/>
              </w:rPr>
              <w:t>6/09/2004 21:53</w:t>
            </w:r>
          </w:p>
        </w:tc>
      </w:tr>
    </w:tbl>
    <w:p w14:paraId="5AFF8125" w14:textId="77777777" w:rsidR="00866BC8" w:rsidRPr="00F15D89" w:rsidRDefault="00866BC8" w:rsidP="00866BC8">
      <w:pPr>
        <w:spacing w:line="360" w:lineRule="auto"/>
        <w:rPr>
          <w:rFonts w:asciiTheme="minorHAnsi" w:hAnsiTheme="minorHAnsi" w:cstheme="minorHAnsi"/>
          <w:szCs w:val="24"/>
          <w:lang w:val="en-AU"/>
        </w:rPr>
      </w:pPr>
    </w:p>
    <w:p w14:paraId="170A4967" w14:textId="77777777" w:rsidR="00866BC8" w:rsidRPr="00F15D89" w:rsidRDefault="00866BC8" w:rsidP="00866BC8">
      <w:pPr>
        <w:rPr>
          <w:rFonts w:asciiTheme="minorHAnsi" w:hAnsiTheme="minorHAnsi" w:cstheme="minorHAnsi"/>
          <w:lang w:val="en-AU"/>
        </w:rPr>
      </w:pPr>
      <w:r w:rsidRPr="00F15D89">
        <w:rPr>
          <w:rFonts w:asciiTheme="minorHAnsi" w:hAnsiTheme="minorHAnsi" w:cstheme="minorHAnsi"/>
          <w:lang w:val="en-AU"/>
        </w:rPr>
        <w:br w:type="page"/>
      </w:r>
    </w:p>
    <w:p w14:paraId="7CB1CBC8" w14:textId="32AA45CE"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Figures</w:t>
      </w:r>
    </w:p>
    <w:p w14:paraId="59C7B731" w14:textId="77777777" w:rsidR="00A10C0E" w:rsidRPr="00F15D89" w:rsidRDefault="00A10C0E" w:rsidP="00A10C0E">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noProof/>
          <w:lang w:val="en-AU" w:eastAsia="en-AU"/>
        </w:rPr>
        <w:drawing>
          <wp:inline distT="0" distB="0" distL="0" distR="0" wp14:anchorId="6B938B43" wp14:editId="16527F0E">
            <wp:extent cx="4333240" cy="4974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3240" cy="4974590"/>
                    </a:xfrm>
                    <a:prstGeom prst="rect">
                      <a:avLst/>
                    </a:prstGeom>
                    <a:noFill/>
                    <a:ln>
                      <a:noFill/>
                    </a:ln>
                  </pic:spPr>
                </pic:pic>
              </a:graphicData>
            </a:graphic>
          </wp:inline>
        </w:drawing>
      </w:r>
    </w:p>
    <w:p w14:paraId="5DCBB960" w14:textId="2FE26B01" w:rsidR="002602C5" w:rsidRPr="00F15D89" w:rsidRDefault="00A10C0E" w:rsidP="00A10C0E">
      <w:pPr>
        <w:pStyle w:val="Heading-Main"/>
        <w:spacing w:line="360" w:lineRule="auto"/>
        <w:rPr>
          <w:rFonts w:asciiTheme="minorHAnsi" w:hAnsiTheme="minorHAnsi" w:cstheme="minorHAnsi"/>
          <w:lang w:val="en-AU"/>
        </w:rPr>
      </w:pPr>
      <w:commentRangeStart w:id="11"/>
      <w:commentRangeStart w:id="12"/>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w:t>
      </w:r>
      <w:commentRangeEnd w:id="11"/>
      <w:r w:rsidR="00FF6DA1">
        <w:rPr>
          <w:rStyle w:val="CommentReference"/>
          <w:rFonts w:eastAsia="Calibri"/>
          <w:b w:val="0"/>
          <w:bCs w:val="0"/>
          <w:kern w:val="0"/>
        </w:rPr>
        <w:commentReference w:id="11"/>
      </w:r>
      <w:commentRangeEnd w:id="12"/>
      <w:r w:rsidR="004D5BD8">
        <w:rPr>
          <w:rStyle w:val="CommentReference"/>
          <w:rFonts w:eastAsia="Calibri"/>
          <w:b w:val="0"/>
          <w:bCs w:val="0"/>
          <w:kern w:val="0"/>
        </w:rPr>
        <w:commentReference w:id="12"/>
      </w:r>
      <w:r w:rsidRPr="00F15D89">
        <w:rPr>
          <w:rFonts w:asciiTheme="minorHAnsi" w:hAnsiTheme="minorHAnsi" w:cstheme="minorHAnsi"/>
          <w:b w:val="0"/>
          <w:bCs w:val="0"/>
          <w:lang w:val="en-AU"/>
        </w:rPr>
        <w:t>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commentRangeStart w:id="13"/>
      <w:r w:rsidRPr="00F15D89">
        <w:rPr>
          <w:rFonts w:asciiTheme="minorHAnsi" w:hAnsiTheme="minorHAnsi" w:cstheme="minorHAnsi"/>
          <w:lang w:val="en-AU"/>
        </w:rPr>
        <w:t>ISOBATHS?</w:t>
      </w:r>
      <w:r w:rsidR="00DD6401">
        <w:rPr>
          <w:rFonts w:asciiTheme="minorHAnsi" w:hAnsiTheme="minorHAnsi" w:cstheme="minorHAnsi"/>
          <w:lang w:val="en-AU"/>
        </w:rPr>
        <w:t xml:space="preserve"> 200 and 1000m?</w:t>
      </w:r>
      <w:commentRangeEnd w:id="13"/>
      <w:r w:rsidR="00FF6DA1">
        <w:rPr>
          <w:rStyle w:val="CommentReference"/>
          <w:rFonts w:eastAsia="Calibri"/>
          <w:b w:val="0"/>
          <w:bCs w:val="0"/>
          <w:kern w:val="0"/>
        </w:rPr>
        <w:commentReference w:id="13"/>
      </w:r>
    </w:p>
    <w:p w14:paraId="67AE2DAF" w14:textId="77777777" w:rsidR="002602C5" w:rsidRPr="00F15D89" w:rsidRDefault="002602C5">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201B84FE" w14:textId="2BE90611" w:rsidR="002602C5" w:rsidRPr="00F15D89" w:rsidRDefault="0080212F" w:rsidP="002602C5">
      <w:pPr>
        <w:spacing w:line="360" w:lineRule="auto"/>
        <w:rPr>
          <w:rFonts w:asciiTheme="minorHAnsi" w:hAnsiTheme="minorHAnsi" w:cstheme="minorHAnsi"/>
          <w:szCs w:val="24"/>
          <w:lang w:val="en-AU"/>
        </w:rPr>
      </w:pPr>
      <w:r>
        <w:rPr>
          <w:noProof/>
        </w:rPr>
        <w:lastRenderedPageBreak/>
        <w:drawing>
          <wp:inline distT="0" distB="0" distL="0" distR="0" wp14:anchorId="72BF49AF" wp14:editId="0EB7E41D">
            <wp:extent cx="5229225" cy="61007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6081" cy="6108760"/>
                    </a:xfrm>
                    <a:prstGeom prst="rect">
                      <a:avLst/>
                    </a:prstGeom>
                    <a:noFill/>
                    <a:ln>
                      <a:noFill/>
                    </a:ln>
                  </pic:spPr>
                </pic:pic>
              </a:graphicData>
            </a:graphic>
          </wp:inline>
        </w:drawing>
      </w:r>
    </w:p>
    <w:p w14:paraId="5AC9C5C2" w14:textId="3D02A54C" w:rsidR="002602C5" w:rsidRPr="00F15D89" w:rsidRDefault="002602C5" w:rsidP="002602C5">
      <w:pPr>
        <w:pStyle w:val="Heading-Main"/>
        <w:spacing w:line="360" w:lineRule="auto"/>
        <w:rPr>
          <w:rFonts w:asciiTheme="minorHAnsi" w:hAnsiTheme="minorHAnsi" w:cstheme="minorHAnsi"/>
          <w:b w:val="0"/>
          <w:bCs w:val="0"/>
          <w:color w:val="FF0000"/>
          <w:lang w:val="en-AU"/>
        </w:rPr>
      </w:pPr>
      <w:r w:rsidRPr="00F15D89">
        <w:rPr>
          <w:rFonts w:asciiTheme="minorHAnsi" w:hAnsiTheme="minorHAnsi" w:cstheme="minorHAnsi"/>
          <w:lang w:val="en-AU"/>
        </w:rPr>
        <w:t>Figure 2</w:t>
      </w:r>
      <w:r w:rsidRPr="00F15D89">
        <w:rPr>
          <w:rFonts w:asciiTheme="minorHAnsi" w:hAnsiTheme="minorHAnsi" w:cstheme="minorHAnsi"/>
          <w:b w:val="0"/>
          <w:bCs w:val="0"/>
          <w:lang w:val="en-AU"/>
        </w:rPr>
        <w:t xml:space="preserve"> Alongshore velocity across the four cross shelf transects (Figure 1). Transects were conducted with an Acoustic Doppler Current Profiler during a CTD Transect. Grey lines join areas of equal velocity.</w:t>
      </w:r>
      <w:r w:rsidR="00F9043E">
        <w:rPr>
          <w:rFonts w:asciiTheme="minorHAnsi" w:hAnsiTheme="minorHAnsi" w:cstheme="minorHAnsi"/>
          <w:b w:val="0"/>
          <w:bCs w:val="0"/>
          <w:lang w:val="en-AU"/>
        </w:rPr>
        <w:t xml:space="preserve"> The red line shows the 21°C isotherm based on the </w:t>
      </w:r>
      <w:r w:rsidR="0080212F">
        <w:rPr>
          <w:rFonts w:asciiTheme="minorHAnsi" w:hAnsiTheme="minorHAnsi" w:cstheme="minorHAnsi"/>
          <w:b w:val="0"/>
          <w:bCs w:val="0"/>
          <w:lang w:val="en-AU"/>
        </w:rPr>
        <w:t>Bunyip</w:t>
      </w:r>
      <w:r w:rsidR="00F9043E">
        <w:rPr>
          <w:rFonts w:asciiTheme="minorHAnsi" w:hAnsiTheme="minorHAnsi" w:cstheme="minorHAnsi"/>
          <w:b w:val="0"/>
          <w:bCs w:val="0"/>
          <w:lang w:val="en-AU"/>
        </w:rPr>
        <w:t xml:space="preserve"> transect.</w:t>
      </w:r>
      <w:r w:rsidRPr="00F15D89">
        <w:rPr>
          <w:rFonts w:asciiTheme="minorHAnsi" w:hAnsiTheme="minorHAnsi" w:cstheme="minorHAnsi"/>
          <w:b w:val="0"/>
          <w:bCs w:val="0"/>
          <w:lang w:val="en-AU"/>
        </w:rPr>
        <w:t xml:space="preserve"> </w:t>
      </w:r>
      <w:r w:rsidR="0080212F">
        <w:rPr>
          <w:rFonts w:asciiTheme="minorHAnsi" w:hAnsiTheme="minorHAnsi" w:cstheme="minorHAnsi"/>
          <w:b w:val="0"/>
          <w:bCs w:val="0"/>
          <w:lang w:val="en-AU"/>
        </w:rPr>
        <w:t>Note there was no 21</w:t>
      </w:r>
      <w:r w:rsidR="00446080">
        <w:rPr>
          <w:rFonts w:asciiTheme="minorHAnsi" w:hAnsiTheme="minorHAnsi" w:cstheme="minorHAnsi"/>
          <w:b w:val="0"/>
          <w:bCs w:val="0"/>
          <w:lang w:val="en-AU"/>
        </w:rPr>
        <w:t>°</w:t>
      </w:r>
      <w:r w:rsidR="0080212F">
        <w:rPr>
          <w:rFonts w:asciiTheme="minorHAnsi" w:hAnsiTheme="minorHAnsi" w:cstheme="minorHAnsi"/>
          <w:b w:val="0"/>
          <w:bCs w:val="0"/>
          <w:lang w:val="en-AU"/>
        </w:rPr>
        <w:t>C isotherm for Diamond Head.</w:t>
      </w:r>
    </w:p>
    <w:p w14:paraId="51F5BBEB" w14:textId="77777777" w:rsidR="00A10C0E" w:rsidRPr="00F15D89" w:rsidRDefault="00A10C0E" w:rsidP="00A10C0E">
      <w:pPr>
        <w:pStyle w:val="Heading-Main"/>
        <w:spacing w:line="360" w:lineRule="auto"/>
        <w:rPr>
          <w:rFonts w:asciiTheme="minorHAnsi" w:hAnsiTheme="minorHAnsi" w:cstheme="minorHAnsi"/>
          <w:lang w:val="en-AU"/>
        </w:rPr>
      </w:pPr>
    </w:p>
    <w:p w14:paraId="4944CD92" w14:textId="77777777" w:rsidR="00A10C0E" w:rsidRPr="00F15D89" w:rsidRDefault="00A10C0E">
      <w:pPr>
        <w:rPr>
          <w:rFonts w:asciiTheme="minorHAnsi" w:hAnsiTheme="minorHAnsi" w:cstheme="minorHAnsi"/>
          <w:b/>
          <w:bCs/>
          <w:lang w:val="en-AU"/>
        </w:rPr>
      </w:pPr>
      <w:r w:rsidRPr="00F15D89">
        <w:rPr>
          <w:rFonts w:asciiTheme="minorHAnsi" w:hAnsiTheme="minorHAnsi" w:cstheme="minorHAnsi"/>
          <w:b/>
          <w:bCs/>
          <w:lang w:val="en-AU"/>
        </w:rPr>
        <w:br w:type="page"/>
      </w:r>
    </w:p>
    <w:p w14:paraId="378272F0" w14:textId="58A09AAE" w:rsidR="00A10C0E" w:rsidRPr="00F15D89" w:rsidRDefault="00E10671"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245AE1D3" wp14:editId="1FE7AB95">
            <wp:extent cx="5943600" cy="6935470"/>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omass_All.png"/>
                    <pic:cNvPicPr/>
                  </pic:nvPicPr>
                  <pic:blipFill>
                    <a:blip r:embed="rId16"/>
                    <a:stretch>
                      <a:fillRect/>
                    </a:stretch>
                  </pic:blipFill>
                  <pic:spPr>
                    <a:xfrm>
                      <a:off x="0" y="0"/>
                      <a:ext cx="5943600" cy="6935470"/>
                    </a:xfrm>
                    <a:prstGeom prst="rect">
                      <a:avLst/>
                    </a:prstGeom>
                  </pic:spPr>
                </pic:pic>
              </a:graphicData>
            </a:graphic>
          </wp:inline>
        </w:drawing>
      </w:r>
    </w:p>
    <w:p w14:paraId="22803496" w14:textId="461494B6" w:rsidR="00D13904" w:rsidRPr="00F15D89" w:rsidRDefault="00A10C0E" w:rsidP="00A10C0E">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3</w:t>
      </w:r>
      <w:r w:rsidRPr="00F15D89">
        <w:rPr>
          <w:rFonts w:asciiTheme="minorHAnsi" w:hAnsiTheme="minorHAnsi" w:cstheme="minorHAnsi"/>
          <w:lang w:val="en-AU"/>
        </w:rPr>
        <w:t xml:space="preserve"> Zooplankton biomass</w:t>
      </w:r>
      <w:r w:rsidR="00D409F8" w:rsidRPr="00F15D89">
        <w:rPr>
          <w:rFonts w:asciiTheme="minorHAnsi" w:hAnsiTheme="minorHAnsi" w:cstheme="minorHAnsi"/>
          <w:lang w:val="en-AU"/>
        </w:rPr>
        <w:t xml:space="preserve"> (mg m</w:t>
      </w:r>
      <w:r w:rsidR="00D409F8" w:rsidRPr="00F15D89">
        <w:rPr>
          <w:rFonts w:asciiTheme="minorHAnsi" w:hAnsiTheme="minorHAnsi" w:cstheme="minorHAnsi"/>
          <w:vertAlign w:val="superscript"/>
          <w:lang w:val="en-AU"/>
        </w:rPr>
        <w:t>-3</w:t>
      </w:r>
      <w:r w:rsidR="00D409F8" w:rsidRPr="00F15D89">
        <w:rPr>
          <w:rFonts w:asciiTheme="minorHAnsi" w:hAnsiTheme="minorHAnsi" w:cstheme="minorHAnsi"/>
          <w:lang w:val="en-AU"/>
        </w:rPr>
        <w:t>)</w:t>
      </w:r>
      <w:r w:rsidRPr="00F15D89">
        <w:rPr>
          <w:rFonts w:asciiTheme="minorHAnsi" w:hAnsiTheme="minorHAnsi" w:cstheme="minorHAnsi"/>
          <w:lang w:val="en-AU"/>
        </w:rPr>
        <w:t xml:space="preserve"> distributions from the four cross shelf transects (Figure 1). Transe</w:t>
      </w:r>
      <w:r w:rsidRPr="00F15D89">
        <w:rPr>
          <w:rFonts w:asciiTheme="minorHAnsi" w:hAnsiTheme="minorHAnsi" w:cstheme="minorHAnsi"/>
          <w:b/>
          <w:bCs/>
          <w:lang w:val="en-AU"/>
        </w:rPr>
        <w:t>c</w:t>
      </w:r>
      <w:r w:rsidRPr="00F15D89">
        <w:rPr>
          <w:rFonts w:asciiTheme="minorHAnsi" w:hAnsiTheme="minorHAnsi" w:cstheme="minorHAnsi"/>
          <w:lang w:val="en-AU"/>
        </w:rPr>
        <w:t>ts were conducted form inshore to offshore with an undulating towed body with the path shown by the grey line with midpoints of each sample shown as dots. Temperature (°C) isotherms are shown in black. Note the log transformed colour scale.</w:t>
      </w:r>
    </w:p>
    <w:p w14:paraId="12A5B8A1" w14:textId="709C4FE3" w:rsidR="00D13904" w:rsidRPr="00F15D89" w:rsidRDefault="00E10671" w:rsidP="00D13904">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37B1AF80" wp14:editId="4D8D5A00">
            <wp:extent cx="5467350" cy="6379744"/>
            <wp:effectExtent l="0" t="0" r="0" b="254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eoMn_All.png"/>
                    <pic:cNvPicPr/>
                  </pic:nvPicPr>
                  <pic:blipFill>
                    <a:blip r:embed="rId17"/>
                    <a:stretch>
                      <a:fillRect/>
                    </a:stretch>
                  </pic:blipFill>
                  <pic:spPr>
                    <a:xfrm>
                      <a:off x="0" y="0"/>
                      <a:ext cx="5470213" cy="6383085"/>
                    </a:xfrm>
                    <a:prstGeom prst="rect">
                      <a:avLst/>
                    </a:prstGeom>
                  </pic:spPr>
                </pic:pic>
              </a:graphicData>
            </a:graphic>
          </wp:inline>
        </w:drawing>
      </w:r>
    </w:p>
    <w:p w14:paraId="7AA8C091" w14:textId="55005A7F" w:rsidR="00D13904" w:rsidRPr="00F15D89" w:rsidRDefault="00D13904" w:rsidP="00D13904">
      <w:pPr>
        <w:spacing w:line="36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w:t>
      </w:r>
      <w:r w:rsidR="00D409F8" w:rsidRPr="00F15D89">
        <w:rPr>
          <w:rFonts w:asciiTheme="minorHAnsi" w:hAnsiTheme="minorHAnsi" w:cstheme="minorHAnsi"/>
          <w:lang w:val="en-AU"/>
        </w:rPr>
        <w:t xml:space="preserve"> (µm equivalent spherical diameter)</w:t>
      </w:r>
      <w:r w:rsidRPr="00F15D89">
        <w:rPr>
          <w:rFonts w:asciiTheme="minorHAnsi" w:hAnsiTheme="minorHAnsi" w:cstheme="minorHAnsi"/>
          <w:lang w:val="en-AU"/>
        </w:rPr>
        <w:t xml:space="preserve"> of zooplankton from the four cross shelf transects (Figure 1). Transects were conducted form inshore to offshore with an undulating towed body with the path shown by the grey line with midpoints of each sample shown as dots. Temperature (° C) isotherms are shown in black.</w:t>
      </w:r>
    </w:p>
    <w:p w14:paraId="263321D5" w14:textId="77777777" w:rsidR="00D13904" w:rsidRPr="00F15D89" w:rsidRDefault="00D13904">
      <w:pPr>
        <w:rPr>
          <w:rFonts w:asciiTheme="minorHAnsi" w:hAnsiTheme="minorHAnsi" w:cstheme="minorHAnsi"/>
          <w:lang w:val="en-AU"/>
        </w:rPr>
      </w:pPr>
      <w:r w:rsidRPr="00F15D89">
        <w:rPr>
          <w:rFonts w:asciiTheme="minorHAnsi" w:hAnsiTheme="minorHAnsi" w:cstheme="minorHAnsi"/>
          <w:lang w:val="en-AU"/>
        </w:rPr>
        <w:br w:type="page"/>
      </w:r>
    </w:p>
    <w:p w14:paraId="23A11459" w14:textId="77777777" w:rsidR="00A10C0E" w:rsidRPr="00F15D89" w:rsidRDefault="00A10C0E" w:rsidP="00A10C0E">
      <w:pPr>
        <w:spacing w:line="360" w:lineRule="auto"/>
        <w:rPr>
          <w:rFonts w:asciiTheme="minorHAnsi" w:hAnsiTheme="minorHAnsi" w:cstheme="minorHAnsi"/>
          <w:b/>
          <w:bCs/>
          <w:lang w:val="en-AU"/>
        </w:rPr>
      </w:pPr>
    </w:p>
    <w:p w14:paraId="165414AF" w14:textId="7B7D9E35" w:rsidR="00A10C0E" w:rsidRPr="00F15D89" w:rsidRDefault="00A10C0E" w:rsidP="00F34258">
      <w:pPr>
        <w:spacing w:line="360" w:lineRule="auto"/>
        <w:rPr>
          <w:rFonts w:asciiTheme="minorHAnsi" w:hAnsiTheme="minorHAnsi" w:cstheme="minorHAnsi"/>
          <w:b/>
          <w:bCs/>
          <w:lang w:val="en-AU"/>
        </w:rPr>
      </w:pPr>
    </w:p>
    <w:p w14:paraId="1F23B615" w14:textId="2C92DD3D" w:rsidR="00A10C0E" w:rsidRPr="00F15D89" w:rsidRDefault="004E02B5" w:rsidP="00A10C0E">
      <w:pPr>
        <w:pStyle w:val="Heading-Main"/>
        <w:spacing w:line="360" w:lineRule="auto"/>
        <w:rPr>
          <w:rFonts w:asciiTheme="minorHAnsi" w:hAnsiTheme="minorHAnsi" w:cstheme="minorHAnsi"/>
          <w:lang w:val="en-AU"/>
        </w:rPr>
      </w:pPr>
      <w:r>
        <w:rPr>
          <w:rFonts w:asciiTheme="minorHAnsi" w:hAnsiTheme="minorHAnsi" w:cstheme="minorHAnsi"/>
          <w:noProof/>
          <w:lang w:val="en-AU"/>
        </w:rPr>
        <w:drawing>
          <wp:inline distT="0" distB="0" distL="0" distR="0" wp14:anchorId="193E2A3B" wp14:editId="3603AFEA">
            <wp:extent cx="5003791" cy="5838825"/>
            <wp:effectExtent l="0" t="0" r="6985"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retoSlope_All.png"/>
                    <pic:cNvPicPr/>
                  </pic:nvPicPr>
                  <pic:blipFill>
                    <a:blip r:embed="rId18"/>
                    <a:stretch>
                      <a:fillRect/>
                    </a:stretch>
                  </pic:blipFill>
                  <pic:spPr>
                    <a:xfrm>
                      <a:off x="0" y="0"/>
                      <a:ext cx="5006214" cy="5841653"/>
                    </a:xfrm>
                    <a:prstGeom prst="rect">
                      <a:avLst/>
                    </a:prstGeom>
                  </pic:spPr>
                </pic:pic>
              </a:graphicData>
            </a:graphic>
          </wp:inline>
        </w:drawing>
      </w:r>
    </w:p>
    <w:p w14:paraId="380D0C76" w14:textId="35CF174A" w:rsidR="00A10C0E" w:rsidRPr="00F15D89" w:rsidRDefault="00A10C0E" w:rsidP="00A10C0E">
      <w:pPr>
        <w:spacing w:line="360" w:lineRule="auto"/>
        <w:rPr>
          <w:rFonts w:asciiTheme="minorHAnsi" w:hAnsiTheme="minorHAnsi" w:cstheme="minorHAnsi"/>
          <w:color w:val="FF0000"/>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5</w:t>
      </w:r>
      <w:r w:rsidRPr="00F15D89">
        <w:rPr>
          <w:rFonts w:asciiTheme="minorHAnsi" w:hAnsiTheme="minorHAnsi" w:cstheme="minorHAnsi"/>
          <w:lang w:val="en-AU"/>
        </w:rPr>
        <w:t xml:space="preserve"> Interpolations of the </w:t>
      </w:r>
      <w:r w:rsidR="004E02B5">
        <w:rPr>
          <w:rFonts w:asciiTheme="minorHAnsi" w:hAnsiTheme="minorHAnsi" w:cstheme="minorHAnsi"/>
          <w:lang w:val="en-AU"/>
        </w:rPr>
        <w:t xml:space="preserve">shape parameter </w:t>
      </w:r>
      <w:r w:rsidR="004E02B5">
        <w:rPr>
          <w:rFonts w:asciiTheme="minorHAnsi" w:hAnsiTheme="minorHAnsi" w:cstheme="minorHAnsi"/>
          <w:i/>
          <w:iCs/>
          <w:lang w:val="en-AU"/>
        </w:rPr>
        <w:t>c</w:t>
      </w:r>
      <w:r w:rsidR="004E02B5">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sidR="004E02B5">
        <w:rPr>
          <w:rFonts w:asciiTheme="minorHAnsi" w:hAnsiTheme="minorHAnsi" w:cstheme="minorHAnsi"/>
          <w:lang w:val="en-AU"/>
        </w:rPr>
        <w:t xml:space="preserve"> This is an estimate of the normalised biomass size spectrum slope.</w:t>
      </w:r>
      <w:r w:rsidRPr="00F15D89">
        <w:rPr>
          <w:rFonts w:asciiTheme="minorHAnsi" w:hAnsiTheme="minorHAnsi" w:cstheme="minorHAnsi"/>
          <w:lang w:val="en-AU"/>
        </w:rPr>
        <w:t xml:space="preserve"> Transects were conducted form inshore to offshore with an undulating towed body with the path shown by the grey line with midpoints of each sample shown as dots. Temperature (° C) isotherms are shown in black.</w:t>
      </w:r>
    </w:p>
    <w:p w14:paraId="17407949" w14:textId="77777777" w:rsidR="003F6382" w:rsidRPr="00F15D89" w:rsidRDefault="003F6382" w:rsidP="003F6382">
      <w:pPr>
        <w:rPr>
          <w:rFonts w:asciiTheme="minorHAnsi" w:hAnsiTheme="minorHAnsi" w:cstheme="minorHAnsi"/>
          <w:b/>
          <w:bCs/>
          <w:lang w:val="en-AU"/>
        </w:rPr>
      </w:pPr>
      <w:r w:rsidRPr="00F15D89">
        <w:rPr>
          <w:noProof/>
          <w:lang w:val="en-AU" w:eastAsia="en-AU"/>
        </w:rPr>
        <w:lastRenderedPageBreak/>
        <w:drawing>
          <wp:inline distT="0" distB="0" distL="0" distR="0" wp14:anchorId="19E8FE0A" wp14:editId="1A668D1E">
            <wp:extent cx="5943600" cy="4187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1F79ACDB" w14:textId="0AC2B46A" w:rsidR="003F6382" w:rsidRPr="00F15D89" w:rsidRDefault="003F6382" w:rsidP="003F6382">
      <w:pPr>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sidR="00071EC6">
        <w:rPr>
          <w:rFonts w:asciiTheme="minorHAnsi" w:hAnsiTheme="minorHAnsi" w:cstheme="minorHAnsi"/>
          <w:lang w:val="en-AU"/>
        </w:rPr>
        <w:t xml:space="preserve">mean </w:t>
      </w:r>
      <w:r w:rsidRPr="00F15D89">
        <w:rPr>
          <w:rFonts w:asciiTheme="minorHAnsi" w:hAnsiTheme="minorHAnsi" w:cstheme="minorHAnsi"/>
          <w:lang w:val="en-AU"/>
        </w:rPr>
        <w:t xml:space="preserve">alongshore velocity at the </w:t>
      </w:r>
      <w:r w:rsidR="00071EC6">
        <w:rPr>
          <w:rFonts w:asciiTheme="minorHAnsi" w:hAnsiTheme="minorHAnsi" w:cstheme="minorHAnsi"/>
          <w:lang w:val="en-AU"/>
        </w:rPr>
        <w:t xml:space="preserve">Cape Byron (28.6° S), Evans Head (29° S), North Solitary Island (30° S) and Diamond Head (31.8° S) </w:t>
      </w:r>
      <w:r w:rsidRPr="00F15D89">
        <w:rPr>
          <w:rFonts w:asciiTheme="minorHAnsi" w:hAnsiTheme="minorHAnsi" w:cstheme="minorHAnsi"/>
          <w:lang w:val="en-AU"/>
        </w:rPr>
        <w:t>based upon</w:t>
      </w:r>
      <w:r w:rsidR="00270A8C">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sidR="00270A8C">
        <w:rPr>
          <w:rFonts w:asciiTheme="minorHAnsi" w:hAnsiTheme="minorHAnsi" w:cstheme="minorHAnsi"/>
          <w:lang w:val="en-AU"/>
        </w:rPr>
        <w:t xml:space="preserve"> data (2004 – 2013)</w:t>
      </w:r>
      <w:r w:rsidRPr="00F15D89">
        <w:rPr>
          <w:rFonts w:asciiTheme="minorHAnsi" w:hAnsiTheme="minorHAnsi" w:cstheme="minorHAnsi"/>
          <w:lang w:val="en-AU"/>
        </w:rPr>
        <w:t>.</w:t>
      </w:r>
      <w:r w:rsidR="00071EC6">
        <w:rPr>
          <w:rFonts w:asciiTheme="minorHAnsi" w:hAnsiTheme="minorHAnsi" w:cstheme="minorHAnsi"/>
          <w:lang w:val="en-AU"/>
        </w:rPr>
        <w:t xml:space="preserve"> </w:t>
      </w:r>
      <w:r w:rsidR="00270A8C">
        <w:rPr>
          <w:rFonts w:asciiTheme="minorHAnsi" w:hAnsiTheme="minorHAnsi" w:cstheme="minorHAnsi"/>
          <w:lang w:val="en-AU"/>
        </w:rPr>
        <w:t xml:space="preserve">Velocity data was downloaded for the eastern edge of each transect (Table 1) from the </w:t>
      </w:r>
      <w:r w:rsidR="00270A8C" w:rsidRPr="00F15D89">
        <w:rPr>
          <w:rFonts w:asciiTheme="minorHAnsi" w:hAnsiTheme="minorHAnsi" w:cstheme="minorHAnsi"/>
          <w:szCs w:val="24"/>
          <w:lang w:val="en-AU"/>
        </w:rPr>
        <w:t>IMOS Data Portal (</w:t>
      </w:r>
      <w:hyperlink r:id="rId20" w:history="1">
        <w:r w:rsidR="00270A8C" w:rsidRPr="00F15D89">
          <w:rPr>
            <w:rStyle w:val="Hyperlink"/>
            <w:rFonts w:asciiTheme="minorHAnsi" w:hAnsiTheme="minorHAnsi" w:cstheme="minorHAnsi"/>
            <w:szCs w:val="24"/>
            <w:lang w:val="en-AU"/>
          </w:rPr>
          <w:t>http://imos.aodn.org.au/imos/</w:t>
        </w:r>
      </w:hyperlink>
      <w:r w:rsidR="00270A8C" w:rsidRPr="00F15D89">
        <w:rPr>
          <w:rFonts w:asciiTheme="minorHAnsi" w:hAnsiTheme="minorHAnsi" w:cstheme="minorHAnsi"/>
          <w:szCs w:val="24"/>
          <w:lang w:val="en-AU"/>
        </w:rPr>
        <w:t>)</w:t>
      </w:r>
      <w:r w:rsidR="00270A8C">
        <w:rPr>
          <w:rFonts w:asciiTheme="minorHAnsi" w:hAnsiTheme="minorHAnsi" w:cstheme="minorHAnsi"/>
          <w:lang w:val="en-AU"/>
        </w:rPr>
        <w:t xml:space="preserve">. </w:t>
      </w:r>
      <w:r w:rsidR="00071EC6">
        <w:rPr>
          <w:rFonts w:asciiTheme="minorHAnsi" w:hAnsiTheme="minorHAnsi" w:cstheme="minorHAnsi"/>
          <w:lang w:val="en-AU"/>
        </w:rPr>
        <w:t>The EAC separates from the coastline</w:t>
      </w:r>
      <w:r w:rsidR="008A70CE">
        <w:rPr>
          <w:rFonts w:asciiTheme="minorHAnsi" w:hAnsiTheme="minorHAnsi" w:cstheme="minorHAnsi"/>
          <w:lang w:val="en-AU"/>
        </w:rPr>
        <w:t xml:space="preserve"> varies</w:t>
      </w:r>
      <w:r w:rsidR="00071EC6">
        <w:rPr>
          <w:rFonts w:asciiTheme="minorHAnsi" w:hAnsiTheme="minorHAnsi" w:cstheme="minorHAnsi"/>
          <w:lang w:val="en-AU"/>
        </w:rPr>
        <w:t xml:space="preserve"> between approximate</w:t>
      </w:r>
      <w:r w:rsidR="008A70CE">
        <w:rPr>
          <w:rFonts w:asciiTheme="minorHAnsi" w:hAnsiTheme="minorHAnsi" w:cstheme="minorHAnsi"/>
          <w:lang w:val="en-AU"/>
        </w:rPr>
        <w:t>ly</w:t>
      </w:r>
      <w:r w:rsidR="00071EC6">
        <w:rPr>
          <w:rFonts w:asciiTheme="minorHAnsi" w:hAnsiTheme="minorHAnsi" w:cstheme="minorHAnsi"/>
          <w:lang w:val="en-AU"/>
        </w:rPr>
        <w:t xml:space="preserve"> </w:t>
      </w:r>
      <w:r w:rsidR="008A70CE">
        <w:rPr>
          <w:rFonts w:asciiTheme="minorHAnsi" w:hAnsiTheme="minorHAnsi" w:cstheme="minorHAnsi"/>
          <w:lang w:val="en-AU"/>
        </w:rPr>
        <w:t xml:space="preserve">28° S and 32° S </w:t>
      </w:r>
      <w:r w:rsidR="008A70CE">
        <w:rPr>
          <w:rFonts w:asciiTheme="minorHAnsi" w:hAnsiTheme="minorHAnsi" w:cstheme="minorHAnsi"/>
          <w:lang w:val="en-AU"/>
        </w:rPr>
        <w:fldChar w:fldCharType="begin"/>
      </w:r>
      <w:r w:rsidR="008A70CE">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8A70CE">
        <w:rPr>
          <w:rFonts w:asciiTheme="minorHAnsi" w:hAnsiTheme="minorHAnsi" w:cstheme="minorHAnsi"/>
          <w:lang w:val="en-AU"/>
        </w:rPr>
        <w:fldChar w:fldCharType="separate"/>
      </w:r>
      <w:r w:rsidR="008A70CE" w:rsidRPr="008A70CE">
        <w:rPr>
          <w:rFonts w:ascii="Calibri" w:hAnsi="Calibri" w:cs="Calibri"/>
          <w:szCs w:val="24"/>
        </w:rPr>
        <w:t xml:space="preserve">(Cetina-Heredia </w:t>
      </w:r>
      <w:r w:rsidR="008A70CE" w:rsidRPr="008A70CE">
        <w:rPr>
          <w:rFonts w:ascii="Calibri" w:hAnsi="Calibri" w:cs="Calibri"/>
          <w:i/>
          <w:iCs/>
          <w:szCs w:val="24"/>
        </w:rPr>
        <w:t>et al.</w:t>
      </w:r>
      <w:r w:rsidR="008A70CE" w:rsidRPr="008A70CE">
        <w:rPr>
          <w:rFonts w:ascii="Calibri" w:hAnsi="Calibri" w:cs="Calibri"/>
          <w:szCs w:val="24"/>
        </w:rPr>
        <w:t>, 2014)</w:t>
      </w:r>
      <w:r w:rsidR="008A70CE">
        <w:rPr>
          <w:rFonts w:asciiTheme="minorHAnsi" w:hAnsiTheme="minorHAnsi" w:cstheme="minorHAnsi"/>
          <w:lang w:val="en-AU"/>
        </w:rPr>
        <w:fldChar w:fldCharType="end"/>
      </w:r>
      <w:r w:rsidR="008A70CE">
        <w:rPr>
          <w:rFonts w:asciiTheme="minorHAnsi" w:hAnsiTheme="minorHAnsi" w:cstheme="minorHAnsi"/>
          <w:lang w:val="en-AU"/>
        </w:rPr>
        <w:t>.</w:t>
      </w:r>
    </w:p>
    <w:p w14:paraId="0A5C38DF" w14:textId="77777777" w:rsidR="003F6382" w:rsidRPr="00F15D89" w:rsidRDefault="003F6382" w:rsidP="00A10C0E">
      <w:pPr>
        <w:spacing w:line="360" w:lineRule="auto"/>
        <w:rPr>
          <w:rFonts w:asciiTheme="minorHAnsi" w:hAnsiTheme="minorHAnsi" w:cstheme="minorHAnsi"/>
          <w:b/>
          <w:bCs/>
          <w:color w:val="FF0000"/>
          <w:lang w:val="en-AU"/>
        </w:rPr>
      </w:pPr>
    </w:p>
    <w:p w14:paraId="1D2B3F2F" w14:textId="27205DEB"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noProof/>
          <w:lang w:val="en-AU" w:eastAsia="en-AU"/>
        </w:rPr>
        <w:lastRenderedPageBreak/>
        <w:drawing>
          <wp:inline distT="0" distB="0" distL="0" distR="0" wp14:anchorId="7E16E594" wp14:editId="4F725454">
            <wp:extent cx="5915025" cy="5915025"/>
            <wp:effectExtent l="0" t="0" r="9525" b="9525"/>
            <wp:docPr id="5" name="Content Placeholder 4">
              <a:extLst xmlns:a="http://schemas.openxmlformats.org/drawingml/2006/main">
                <a:ext uri="{FF2B5EF4-FFF2-40B4-BE49-F238E27FC236}">
                  <a16:creationId xmlns:a16="http://schemas.microsoft.com/office/drawing/2014/main" id="{1BF821A5-58C0-4B14-842E-A82A07FCC92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BF821A5-58C0-4B14-842E-A82A07FCC924}"/>
                        </a:ext>
                      </a:extLst>
                    </pic:cNvPr>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15025" cy="5915025"/>
                    </a:xfrm>
                    <a:prstGeom prst="rect">
                      <a:avLst/>
                    </a:prstGeom>
                  </pic:spPr>
                </pic:pic>
              </a:graphicData>
            </a:graphic>
          </wp:inline>
        </w:drawing>
      </w:r>
    </w:p>
    <w:p w14:paraId="4FDF7FA5" w14:textId="33090748" w:rsidR="003F6382"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sidR="003F6382" w:rsidRPr="00F15D89">
        <w:rPr>
          <w:rFonts w:asciiTheme="minorHAnsi" w:hAnsiTheme="minorHAnsi" w:cstheme="minorHAnsi"/>
          <w:b/>
          <w:bCs/>
          <w:lang w:val="en-AU"/>
        </w:rPr>
        <w:t>7</w:t>
      </w:r>
      <w:r w:rsidR="001321FD" w:rsidRPr="00F15D89">
        <w:rPr>
          <w:rFonts w:asciiTheme="minorHAnsi" w:hAnsiTheme="minorHAnsi" w:cstheme="minorHAnsi"/>
          <w:lang w:val="en-AU"/>
        </w:rPr>
        <w:t xml:space="preserve"> Log</w:t>
      </w:r>
      <w:r w:rsidR="001321FD" w:rsidRPr="00F15D89">
        <w:rPr>
          <w:rFonts w:asciiTheme="minorHAnsi" w:hAnsiTheme="minorHAnsi" w:cstheme="minorHAnsi"/>
          <w:vertAlign w:val="subscript"/>
          <w:lang w:val="en-AU"/>
        </w:rPr>
        <w:t>10</w:t>
      </w:r>
      <w:r w:rsidR="001321FD" w:rsidRPr="00F15D89">
        <w:rPr>
          <w:rFonts w:asciiTheme="minorHAnsi" w:hAnsiTheme="minorHAnsi" w:cstheme="minorHAnsi"/>
          <w:lang w:val="en-AU"/>
        </w:rPr>
        <w:t>(Biomass) by distance from the coast for the four transects. Each dot represents a 6 s integration from the OPC mounted on the undulating towed body.</w:t>
      </w:r>
      <w:r w:rsidR="004C0170">
        <w:rPr>
          <w:rFonts w:asciiTheme="minorHAnsi" w:hAnsiTheme="minorHAnsi" w:cstheme="minorHAnsi"/>
          <w:lang w:val="en-AU"/>
        </w:rPr>
        <w:t xml:space="preserve"> Blue lines represent the linear trend line with the 95% confidence intervals shown in grey.</w:t>
      </w:r>
    </w:p>
    <w:p w14:paraId="03E987F2" w14:textId="77777777" w:rsidR="003F6382" w:rsidRPr="00F15D89" w:rsidRDefault="003F6382" w:rsidP="00F34258">
      <w:pPr>
        <w:spacing w:line="360" w:lineRule="auto"/>
        <w:rPr>
          <w:rFonts w:asciiTheme="minorHAnsi" w:hAnsiTheme="minorHAnsi" w:cstheme="minorHAnsi"/>
          <w:b/>
          <w:bCs/>
          <w:lang w:val="en-AU"/>
        </w:rPr>
      </w:pPr>
    </w:p>
    <w:p w14:paraId="72A9FE1D" w14:textId="77777777" w:rsidR="003F6382" w:rsidRPr="00F15D89" w:rsidRDefault="003F6382">
      <w:pPr>
        <w:rPr>
          <w:rFonts w:asciiTheme="minorHAnsi" w:hAnsiTheme="minorHAnsi" w:cstheme="minorHAnsi"/>
          <w:b/>
          <w:bCs/>
          <w:lang w:val="en-AU"/>
        </w:rPr>
      </w:pPr>
      <w:r w:rsidRPr="00F15D89">
        <w:rPr>
          <w:rFonts w:asciiTheme="minorHAnsi" w:hAnsiTheme="minorHAnsi" w:cstheme="minorHAnsi"/>
          <w:b/>
          <w:bCs/>
          <w:lang w:val="en-AU"/>
        </w:rPr>
        <w:br w:type="page"/>
      </w:r>
    </w:p>
    <w:p w14:paraId="1FBFBE44" w14:textId="68421821" w:rsidR="00A10C0E" w:rsidRPr="00F15D89" w:rsidRDefault="003F6382" w:rsidP="00F34258">
      <w:pPr>
        <w:spacing w:line="360" w:lineRule="auto"/>
        <w:rPr>
          <w:rFonts w:asciiTheme="minorHAnsi" w:hAnsiTheme="minorHAnsi" w:cstheme="minorHAnsi"/>
          <w:lang w:val="en-AU"/>
        </w:rPr>
      </w:pPr>
      <w:r w:rsidRPr="00F15D89">
        <w:rPr>
          <w:noProof/>
          <w:lang w:val="en-AU" w:eastAsia="en-AU"/>
        </w:rPr>
        <w:lastRenderedPageBreak/>
        <w:drawing>
          <wp:inline distT="0" distB="0" distL="0" distR="0" wp14:anchorId="7843620E" wp14:editId="5B235242">
            <wp:extent cx="5943600" cy="594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A10C0E" w:rsidRPr="00F15D89">
        <w:rPr>
          <w:rFonts w:asciiTheme="minorHAnsi" w:hAnsiTheme="minorHAnsi" w:cstheme="minorHAnsi"/>
          <w:lang w:val="en-AU"/>
        </w:rPr>
        <w:t xml:space="preserve"> </w:t>
      </w:r>
    </w:p>
    <w:p w14:paraId="5C1FB5D7" w14:textId="4B007178" w:rsidR="00A10C0E" w:rsidRPr="00F15D89" w:rsidRDefault="003F6382">
      <w:pPr>
        <w:rPr>
          <w:rFonts w:asciiTheme="minorHAnsi" w:hAnsiTheme="minorHAnsi" w:cstheme="minorHAnsi"/>
          <w:b/>
          <w:bCs/>
          <w:lang w:val="en-AU"/>
        </w:rPr>
      </w:pPr>
      <w:r w:rsidRPr="00F15D89">
        <w:rPr>
          <w:rFonts w:asciiTheme="minorHAnsi" w:hAnsiTheme="minorHAnsi" w:cstheme="minorHAnsi"/>
          <w:b/>
          <w:bCs/>
          <w:lang w:val="en-AU"/>
        </w:rPr>
        <w:t xml:space="preserve">Figure 8 </w:t>
      </w:r>
      <w:r w:rsidRPr="00F15D89">
        <w:rPr>
          <w:rFonts w:asciiTheme="minorHAnsi" w:hAnsiTheme="minorHAnsi" w:cstheme="minorHAnsi"/>
          <w:lang w:val="en-AU"/>
        </w:rPr>
        <w:t>Log</w:t>
      </w:r>
      <w:r w:rsidRPr="00F15D89">
        <w:rPr>
          <w:rFonts w:asciiTheme="minorHAnsi" w:hAnsiTheme="minorHAnsi" w:cstheme="minorHAnsi"/>
          <w:vertAlign w:val="subscript"/>
          <w:lang w:val="en-AU"/>
        </w:rPr>
        <w:t>10</w:t>
      </w:r>
      <w:r w:rsidRPr="00F15D89">
        <w:rPr>
          <w:rFonts w:asciiTheme="minorHAnsi" w:hAnsiTheme="minorHAnsi" w:cstheme="minorHAnsi"/>
          <w:lang w:val="en-AU"/>
        </w:rPr>
        <w:t xml:space="preserve">(Biomass) </w:t>
      </w:r>
      <w:r w:rsidR="001321FD" w:rsidRPr="00F15D89">
        <w:rPr>
          <w:rFonts w:asciiTheme="minorHAnsi" w:hAnsiTheme="minorHAnsi" w:cstheme="minorHAnsi"/>
          <w:lang w:val="en-AU"/>
        </w:rPr>
        <w:t>by sample depth for the four transects. Each dot represents a 6 s integration from the OPC mounted on the undulating towed body</w:t>
      </w:r>
      <w:commentRangeStart w:id="14"/>
      <w:r w:rsidR="001321FD" w:rsidRPr="00F15D89">
        <w:rPr>
          <w:rFonts w:asciiTheme="minorHAnsi" w:hAnsiTheme="minorHAnsi" w:cstheme="minorHAnsi"/>
          <w:lang w:val="en-AU"/>
        </w:rPr>
        <w:t>.</w:t>
      </w:r>
      <w:commentRangeEnd w:id="14"/>
      <w:r w:rsidR="00112698">
        <w:rPr>
          <w:rStyle w:val="CommentReference"/>
        </w:rPr>
        <w:commentReference w:id="14"/>
      </w:r>
      <w:r w:rsidR="004C0170">
        <w:rPr>
          <w:rFonts w:asciiTheme="minorHAnsi" w:hAnsiTheme="minorHAnsi" w:cstheme="minorHAnsi"/>
          <w:lang w:val="en-AU"/>
        </w:rPr>
        <w:t xml:space="preserve"> Blue lines represent the linear trend line with the 95% confidence intervals shown in grey.</w:t>
      </w:r>
      <w:r w:rsidR="00A10C0E" w:rsidRPr="00F15D89">
        <w:rPr>
          <w:rFonts w:asciiTheme="minorHAnsi" w:hAnsiTheme="minorHAnsi" w:cstheme="minorHAnsi"/>
          <w:b/>
          <w:bCs/>
          <w:lang w:val="en-AU"/>
        </w:rPr>
        <w:br w:type="page"/>
      </w:r>
    </w:p>
    <w:p w14:paraId="34E4EDE5" w14:textId="4BB1F08C" w:rsidR="008E52C9" w:rsidRPr="00F15D89" w:rsidRDefault="00F15D89">
      <w:pPr>
        <w:rPr>
          <w:rFonts w:asciiTheme="minorHAnsi" w:hAnsiTheme="minorHAnsi" w:cstheme="minorHAnsi"/>
          <w:b/>
          <w:bCs/>
          <w:lang w:val="en-AU"/>
        </w:rPr>
      </w:pPr>
      <w:r w:rsidRPr="00F15D89">
        <w:rPr>
          <w:noProof/>
          <w:lang w:val="en-AU" w:eastAsia="en-AU"/>
        </w:rPr>
        <w:lastRenderedPageBreak/>
        <w:drawing>
          <wp:inline distT="0" distB="0" distL="0" distR="0" wp14:anchorId="76CA6512" wp14:editId="74B27011">
            <wp:extent cx="5943600" cy="40697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069715"/>
                    </a:xfrm>
                    <a:prstGeom prst="rect">
                      <a:avLst/>
                    </a:prstGeom>
                    <a:noFill/>
                    <a:ln>
                      <a:noFill/>
                    </a:ln>
                  </pic:spPr>
                </pic:pic>
              </a:graphicData>
            </a:graphic>
          </wp:inline>
        </w:drawing>
      </w:r>
    </w:p>
    <w:p w14:paraId="012F1213" w14:textId="456060BE" w:rsidR="00961B88" w:rsidRPr="00F15D89" w:rsidRDefault="00F15D89">
      <w:pPr>
        <w:rPr>
          <w:rFonts w:asciiTheme="minorHAnsi" w:hAnsiTheme="minorHAnsi" w:cstheme="minorHAnsi"/>
          <w:lang w:val="en-AU"/>
        </w:rPr>
      </w:pPr>
      <w:r w:rsidRPr="00F15D89">
        <w:rPr>
          <w:rFonts w:asciiTheme="minorHAnsi" w:hAnsiTheme="minorHAnsi" w:cstheme="minorHAnsi"/>
          <w:b/>
          <w:bCs/>
          <w:lang w:val="en-AU"/>
        </w:rPr>
        <w:t xml:space="preserve">Figure 9 </w:t>
      </w:r>
      <w:r w:rsidRPr="00F15D89">
        <w:rPr>
          <w:rFonts w:asciiTheme="minorHAnsi" w:hAnsiTheme="minorHAnsi" w:cstheme="minorHAnsi"/>
          <w:lang w:val="en-AU"/>
        </w:rPr>
        <w:t>Idealised concept diagram of the zooplankton community and how it changes over a continental shelf and with depth.</w:t>
      </w:r>
      <w:r>
        <w:rPr>
          <w:rFonts w:asciiTheme="minorHAnsi" w:hAnsiTheme="minorHAnsi" w:cstheme="minorHAnsi"/>
          <w:lang w:val="en-AU"/>
        </w:rPr>
        <w:t xml:space="preserve"> Note all zooplankton are represented by copepods in this </w:t>
      </w:r>
      <w:commentRangeStart w:id="15"/>
      <w:commentRangeStart w:id="16"/>
      <w:r>
        <w:rPr>
          <w:rFonts w:asciiTheme="minorHAnsi" w:hAnsiTheme="minorHAnsi" w:cstheme="minorHAnsi"/>
          <w:lang w:val="en-AU"/>
        </w:rPr>
        <w:t>image</w:t>
      </w:r>
      <w:commentRangeEnd w:id="15"/>
      <w:r w:rsidR="00F2307D">
        <w:rPr>
          <w:rStyle w:val="CommentReference"/>
        </w:rPr>
        <w:commentReference w:id="15"/>
      </w:r>
      <w:commentRangeEnd w:id="16"/>
      <w:r w:rsidR="00791E16">
        <w:rPr>
          <w:rStyle w:val="CommentReference"/>
        </w:rPr>
        <w:commentReference w:id="16"/>
      </w:r>
      <w:r>
        <w:rPr>
          <w:rFonts w:asciiTheme="minorHAnsi" w:hAnsiTheme="minorHAnsi" w:cstheme="minorHAnsi"/>
          <w:lang w:val="en-AU"/>
        </w:rPr>
        <w:t>.</w:t>
      </w:r>
      <w:commentRangeStart w:id="17"/>
      <w:commentRangeEnd w:id="17"/>
      <w:r w:rsidR="00112698">
        <w:rPr>
          <w:rStyle w:val="CommentReference"/>
        </w:rPr>
        <w:commentReference w:id="17"/>
      </w:r>
    </w:p>
    <w:p w14:paraId="626F1E05" w14:textId="5AF287C9" w:rsidR="00D409F8" w:rsidRPr="00F15D89" w:rsidRDefault="00D409F8" w:rsidP="00D13904">
      <w:pPr>
        <w:rPr>
          <w:rFonts w:asciiTheme="minorHAnsi" w:hAnsiTheme="minorHAnsi" w:cstheme="minorHAnsi"/>
          <w:lang w:val="en-AU"/>
        </w:rPr>
      </w:pPr>
    </w:p>
    <w:p w14:paraId="25501AA4" w14:textId="0D1AC7AB" w:rsidR="00A57D84" w:rsidRPr="00F15D89" w:rsidRDefault="00A57D84">
      <w:pPr>
        <w:rPr>
          <w:rFonts w:asciiTheme="minorHAnsi" w:hAnsiTheme="minorHAnsi" w:cstheme="minorHAnsi"/>
          <w:lang w:val="en-AU"/>
        </w:rPr>
      </w:pPr>
      <w:r w:rsidRPr="00F15D89">
        <w:rPr>
          <w:rFonts w:asciiTheme="minorHAnsi" w:hAnsiTheme="minorHAnsi" w:cstheme="minorHAnsi"/>
          <w:lang w:val="en-AU"/>
        </w:rPr>
        <w:br w:type="page"/>
      </w:r>
    </w:p>
    <w:p w14:paraId="17CCF4D8" w14:textId="10F3914A" w:rsidR="00A57D84" w:rsidRPr="00F15D89" w:rsidRDefault="00767381" w:rsidP="00D13904">
      <w:pPr>
        <w:rPr>
          <w:rFonts w:asciiTheme="minorHAnsi" w:hAnsiTheme="minorHAnsi" w:cstheme="minorHAnsi"/>
          <w:b/>
          <w:bCs/>
          <w:lang w:val="en-AU"/>
        </w:rPr>
      </w:pPr>
      <w:r w:rsidRPr="00F15D89">
        <w:rPr>
          <w:rFonts w:asciiTheme="minorHAnsi" w:hAnsiTheme="minorHAnsi" w:cstheme="minorHAnsi"/>
          <w:b/>
          <w:bCs/>
          <w:lang w:val="en-AU"/>
        </w:rPr>
        <w:lastRenderedPageBreak/>
        <w:t>Supplementary Material</w:t>
      </w:r>
    </w:p>
    <w:p w14:paraId="6B196D8A" w14:textId="498C4709" w:rsidR="00767381" w:rsidRPr="00F15D89" w:rsidRDefault="00767381" w:rsidP="00D13904">
      <w:pPr>
        <w:rPr>
          <w:rFonts w:asciiTheme="minorHAnsi" w:hAnsiTheme="minorHAnsi" w:cstheme="minorHAnsi"/>
          <w:lang w:val="en-AU"/>
        </w:rPr>
      </w:pPr>
    </w:p>
    <w:p w14:paraId="258E0082" w14:textId="7CA2E32D" w:rsidR="00767381" w:rsidRPr="00F15D89" w:rsidRDefault="00767381" w:rsidP="00D13904">
      <w:pPr>
        <w:rPr>
          <w:rFonts w:asciiTheme="minorHAnsi" w:hAnsiTheme="minorHAnsi" w:cstheme="minorHAnsi"/>
          <w:lang w:val="en-AU"/>
        </w:rPr>
      </w:pPr>
      <w:r w:rsidRPr="00F15D89">
        <w:rPr>
          <w:noProof/>
          <w:lang w:val="en-AU" w:eastAsia="en-AU"/>
        </w:rPr>
        <w:drawing>
          <wp:inline distT="0" distB="0" distL="0" distR="0" wp14:anchorId="2BF6473E" wp14:editId="7E1166D5">
            <wp:extent cx="5943600" cy="41890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189095"/>
                    </a:xfrm>
                    <a:prstGeom prst="rect">
                      <a:avLst/>
                    </a:prstGeom>
                    <a:noFill/>
                    <a:ln>
                      <a:noFill/>
                    </a:ln>
                  </pic:spPr>
                </pic:pic>
              </a:graphicData>
            </a:graphic>
          </wp:inline>
        </w:drawing>
      </w:r>
    </w:p>
    <w:p w14:paraId="0FF22179" w14:textId="7C3FAFCD" w:rsidR="00767381" w:rsidRPr="00F15D89" w:rsidRDefault="00767381" w:rsidP="00D13904">
      <w:pPr>
        <w:rPr>
          <w:rFonts w:asciiTheme="minorHAnsi" w:hAnsiTheme="minorHAnsi" w:cstheme="minorHAnsi"/>
          <w:lang w:val="en-AU"/>
        </w:rPr>
      </w:pPr>
      <w:commentRangeStart w:id="18"/>
      <w:r w:rsidRPr="00F15D89">
        <w:rPr>
          <w:rFonts w:asciiTheme="minorHAnsi" w:hAnsiTheme="minorHAnsi" w:cstheme="minorHAnsi"/>
          <w:lang w:val="en-AU"/>
        </w:rPr>
        <w:t xml:space="preserve">Figure S1. </w:t>
      </w:r>
      <w:commentRangeEnd w:id="18"/>
      <w:r w:rsidR="00112698">
        <w:rPr>
          <w:rStyle w:val="CommentReference"/>
        </w:rPr>
        <w:commentReference w:id="18"/>
      </w:r>
      <w:r w:rsidRPr="00F15D89">
        <w:rPr>
          <w:rFonts w:asciiTheme="minorHAnsi" w:hAnsiTheme="minorHAnsi" w:cstheme="minorHAnsi"/>
          <w:lang w:val="en-AU"/>
        </w:rPr>
        <w:t xml:space="preserve">Satellite observed chlorophyll </w:t>
      </w:r>
      <w:r w:rsidRPr="00F15D89">
        <w:rPr>
          <w:rFonts w:asciiTheme="minorHAnsi" w:hAnsiTheme="minorHAnsi" w:cstheme="minorHAnsi"/>
          <w:i/>
          <w:iCs/>
          <w:lang w:val="en-AU"/>
        </w:rPr>
        <w:t>a</w:t>
      </w:r>
      <w:r w:rsidRPr="00F15D89">
        <w:rPr>
          <w:rFonts w:asciiTheme="minorHAnsi" w:hAnsiTheme="minorHAnsi" w:cstheme="minorHAnsi"/>
          <w:lang w:val="en-AU"/>
        </w:rPr>
        <w:t xml:space="preserve"> in the month prior to each transect based upon a 5 x 5 km region around the western and eastern edges of each transect. Gaps are due to days with no data due to cloud cover. The vertical red line shows the day each transect was sampled.</w:t>
      </w:r>
    </w:p>
    <w:p w14:paraId="2E27E671" w14:textId="4BC053AB" w:rsidR="00767381" w:rsidRPr="00F15D89" w:rsidRDefault="00767381" w:rsidP="00D13904">
      <w:pPr>
        <w:rPr>
          <w:rFonts w:asciiTheme="minorHAnsi" w:hAnsiTheme="minorHAnsi" w:cstheme="minorHAnsi"/>
          <w:lang w:val="en-AU"/>
        </w:rPr>
      </w:pPr>
    </w:p>
    <w:p w14:paraId="2C56A010" w14:textId="08F00159" w:rsidR="00767381" w:rsidRPr="00866BC8" w:rsidRDefault="00767381" w:rsidP="00D13904">
      <w:pPr>
        <w:rPr>
          <w:rFonts w:asciiTheme="minorHAnsi" w:hAnsiTheme="minorHAnsi" w:cstheme="minorHAnsi"/>
          <w:color w:val="FF0000"/>
          <w:lang w:val="en-AU"/>
        </w:rPr>
      </w:pPr>
      <w:r w:rsidRPr="00866BC8">
        <w:rPr>
          <w:rFonts w:asciiTheme="minorHAnsi" w:hAnsiTheme="minorHAnsi" w:cstheme="minorHAnsi"/>
          <w:color w:val="FF0000"/>
          <w:lang w:val="en-AU"/>
        </w:rPr>
        <w:t>To do – Tidy up plot labels etc.</w:t>
      </w:r>
    </w:p>
    <w:p w14:paraId="7A706143" w14:textId="44502E71" w:rsidR="0072168F" w:rsidRDefault="0072168F" w:rsidP="00D13904">
      <w:pPr>
        <w:rPr>
          <w:rFonts w:asciiTheme="minorHAnsi" w:hAnsiTheme="minorHAnsi" w:cstheme="minorHAnsi"/>
          <w:lang w:val="en-AU"/>
        </w:rPr>
      </w:pPr>
    </w:p>
    <w:p w14:paraId="073EC6A4" w14:textId="4C28D41F" w:rsidR="0072168F" w:rsidRPr="00F15D89" w:rsidRDefault="0072168F" w:rsidP="0072168F">
      <w:pPr>
        <w:rPr>
          <w:rFonts w:asciiTheme="minorHAnsi" w:hAnsiTheme="minorHAnsi" w:cstheme="minorHAnsi"/>
          <w:lang w:val="en-AU"/>
        </w:rPr>
      </w:pPr>
      <w:r w:rsidRPr="00F15D89">
        <w:rPr>
          <w:noProof/>
          <w:lang w:val="en-AU" w:eastAsia="en-AU"/>
        </w:rPr>
        <w:lastRenderedPageBreak/>
        <w:drawing>
          <wp:anchor distT="0" distB="0" distL="114300" distR="114300" simplePos="0" relativeHeight="251660288" behindDoc="1" locked="0" layoutInCell="1" allowOverlap="1" wp14:anchorId="0996A792" wp14:editId="7EE3F84E">
            <wp:simplePos x="0" y="0"/>
            <wp:positionH relativeFrom="column">
              <wp:posOffset>-292608</wp:posOffset>
            </wp:positionH>
            <wp:positionV relativeFrom="paragraph">
              <wp:posOffset>0</wp:posOffset>
            </wp:positionV>
            <wp:extent cx="3010472" cy="3511296"/>
            <wp:effectExtent l="0" t="0" r="0" b="0"/>
            <wp:wrapTight wrapText="bothSides">
              <wp:wrapPolygon edited="0">
                <wp:start x="0" y="0"/>
                <wp:lineTo x="0" y="21448"/>
                <wp:lineTo x="21463" y="21448"/>
                <wp:lineTo x="2146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0472" cy="3511296"/>
                    </a:xfrm>
                    <a:prstGeom prst="rect">
                      <a:avLst/>
                    </a:prstGeom>
                    <a:noFill/>
                    <a:ln>
                      <a:noFill/>
                    </a:ln>
                  </pic:spPr>
                </pic:pic>
              </a:graphicData>
            </a:graphic>
          </wp:anchor>
        </w:drawing>
      </w:r>
      <w:commentRangeStart w:id="19"/>
      <w:commentRangeStart w:id="20"/>
      <w:r w:rsidRPr="00F15D89">
        <w:rPr>
          <w:noProof/>
          <w:lang w:val="en-AU" w:eastAsia="en-AU"/>
        </w:rPr>
        <w:drawing>
          <wp:anchor distT="0" distB="0" distL="114300" distR="114300" simplePos="0" relativeHeight="251659264" behindDoc="1" locked="0" layoutInCell="1" allowOverlap="1" wp14:anchorId="2B1618AA" wp14:editId="1022FA75">
            <wp:simplePos x="0" y="0"/>
            <wp:positionH relativeFrom="column">
              <wp:posOffset>3126943</wp:posOffset>
            </wp:positionH>
            <wp:positionV relativeFrom="paragraph">
              <wp:posOffset>0</wp:posOffset>
            </wp:positionV>
            <wp:extent cx="3060647" cy="3569818"/>
            <wp:effectExtent l="0" t="0" r="6985" b="0"/>
            <wp:wrapTight wrapText="bothSides">
              <wp:wrapPolygon edited="0">
                <wp:start x="0" y="0"/>
                <wp:lineTo x="0" y="21442"/>
                <wp:lineTo x="21515" y="21442"/>
                <wp:lineTo x="2151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0647" cy="3569818"/>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19"/>
      <w:r w:rsidR="005E080D">
        <w:rPr>
          <w:rStyle w:val="CommentReference"/>
        </w:rPr>
        <w:commentReference w:id="19"/>
      </w:r>
      <w:commentRangeEnd w:id="20"/>
      <w:r w:rsidR="00874F4E">
        <w:rPr>
          <w:rStyle w:val="CommentReference"/>
        </w:rPr>
        <w:commentReference w:id="20"/>
      </w:r>
    </w:p>
    <w:p w14:paraId="450DCF91" w14:textId="6466BF86" w:rsidR="0072168F" w:rsidRPr="0072168F" w:rsidRDefault="0072168F" w:rsidP="0072168F">
      <w:pPr>
        <w:rPr>
          <w:rFonts w:asciiTheme="minorHAnsi" w:hAnsiTheme="minorHAnsi" w:cstheme="minorHAnsi"/>
          <w:lang w:val="en-AU"/>
        </w:rPr>
      </w:pPr>
      <w:commentRangeStart w:id="21"/>
      <w:r>
        <w:rPr>
          <w:rFonts w:asciiTheme="minorHAnsi" w:hAnsiTheme="minorHAnsi" w:cstheme="minorHAnsi"/>
          <w:lang w:val="en-AU"/>
        </w:rPr>
        <w:t xml:space="preserve">Figure S2 MODIS </w:t>
      </w:r>
      <w:commentRangeEnd w:id="21"/>
      <w:r w:rsidR="00874F4E">
        <w:rPr>
          <w:rStyle w:val="CommentReference"/>
        </w:rPr>
        <w:commentReference w:id="21"/>
      </w:r>
      <w:r>
        <w:rPr>
          <w:rFonts w:asciiTheme="minorHAnsi" w:hAnsiTheme="minorHAnsi" w:cstheme="minorHAnsi"/>
          <w:lang w:val="en-AU"/>
        </w:rPr>
        <w:t xml:space="preserve">Chlorophyll </w:t>
      </w:r>
      <w:r w:rsidRPr="0072168F">
        <w:rPr>
          <w:rFonts w:asciiTheme="minorHAnsi" w:hAnsiTheme="minorHAnsi" w:cstheme="minorHAnsi"/>
          <w:i/>
          <w:iCs/>
          <w:lang w:val="en-AU"/>
        </w:rPr>
        <w:t>a</w:t>
      </w:r>
      <w:r>
        <w:rPr>
          <w:rFonts w:asciiTheme="minorHAnsi" w:hAnsiTheme="minorHAnsi" w:cstheme="minorHAnsi"/>
          <w:lang w:val="en-AU"/>
        </w:rPr>
        <w:t xml:space="preserve"> in the study region on the 6</w:t>
      </w:r>
      <w:r w:rsidRPr="0072168F">
        <w:rPr>
          <w:rFonts w:asciiTheme="minorHAnsi" w:hAnsiTheme="minorHAnsi" w:cstheme="minorHAnsi"/>
          <w:vertAlign w:val="superscript"/>
          <w:lang w:val="en-AU"/>
        </w:rPr>
        <w:t>th</w:t>
      </w:r>
      <w:r>
        <w:rPr>
          <w:rFonts w:asciiTheme="minorHAnsi" w:hAnsiTheme="minorHAnsi" w:cstheme="minorHAnsi"/>
          <w:lang w:val="en-AU"/>
        </w:rPr>
        <w:t xml:space="preserve"> and 10</w:t>
      </w:r>
      <w:r w:rsidRPr="0072168F">
        <w:rPr>
          <w:rFonts w:asciiTheme="minorHAnsi" w:hAnsiTheme="minorHAnsi" w:cstheme="minorHAnsi"/>
          <w:vertAlign w:val="superscript"/>
          <w:lang w:val="en-AU"/>
        </w:rPr>
        <w:t>th</w:t>
      </w:r>
      <w:r>
        <w:rPr>
          <w:rFonts w:asciiTheme="minorHAnsi" w:hAnsiTheme="minorHAnsi" w:cstheme="minorHAnsi"/>
          <w:lang w:val="en-AU"/>
        </w:rPr>
        <w:t xml:space="preserve"> of September showing </w:t>
      </w:r>
      <w:commentRangeStart w:id="22"/>
      <w:r>
        <w:rPr>
          <w:rFonts w:asciiTheme="minorHAnsi" w:hAnsiTheme="minorHAnsi" w:cstheme="minorHAnsi"/>
          <w:lang w:val="en-AU"/>
        </w:rPr>
        <w:t xml:space="preserve">no big </w:t>
      </w:r>
      <w:commentRangeEnd w:id="22"/>
      <w:r w:rsidR="00F2307D">
        <w:rPr>
          <w:rStyle w:val="CommentReference"/>
        </w:rPr>
        <w:commentReference w:id="22"/>
      </w:r>
      <w:r>
        <w:rPr>
          <w:rFonts w:asciiTheme="minorHAnsi" w:hAnsiTheme="minorHAnsi" w:cstheme="minorHAnsi"/>
          <w:lang w:val="en-AU"/>
        </w:rPr>
        <w:t>upwelling at the Diamond Head site.</w:t>
      </w:r>
    </w:p>
    <w:p w14:paraId="3DE0B708" w14:textId="2F3D57C2" w:rsidR="0072168F" w:rsidRPr="00F15D89" w:rsidRDefault="0072168F" w:rsidP="0072168F">
      <w:pPr>
        <w:rPr>
          <w:rFonts w:asciiTheme="minorHAnsi" w:hAnsiTheme="minorHAnsi" w:cstheme="minorHAnsi"/>
          <w:lang w:val="en-AU"/>
        </w:rPr>
      </w:pPr>
    </w:p>
    <w:p w14:paraId="53127C7E" w14:textId="3FB6E1E2" w:rsidR="00446080" w:rsidRDefault="00446080">
      <w:pPr>
        <w:rPr>
          <w:rFonts w:asciiTheme="minorHAnsi" w:hAnsiTheme="minorHAnsi" w:cstheme="minorHAnsi"/>
          <w:lang w:val="en-AU"/>
        </w:rPr>
      </w:pPr>
      <w:r>
        <w:rPr>
          <w:rFonts w:asciiTheme="minorHAnsi" w:hAnsiTheme="minorHAnsi" w:cstheme="minorHAnsi"/>
          <w:lang w:val="en-AU"/>
        </w:rPr>
        <w:br w:type="page"/>
      </w:r>
    </w:p>
    <w:p w14:paraId="66048187" w14:textId="7B24163E" w:rsidR="0072168F" w:rsidRDefault="00446080" w:rsidP="00D13904">
      <w:pPr>
        <w:rPr>
          <w:rFonts w:asciiTheme="minorHAnsi" w:hAnsiTheme="minorHAnsi" w:cstheme="minorHAnsi"/>
          <w:lang w:val="en-AU"/>
        </w:rPr>
      </w:pPr>
      <w:r>
        <w:rPr>
          <w:noProof/>
        </w:rPr>
        <w:lastRenderedPageBreak/>
        <w:drawing>
          <wp:inline distT="0" distB="0" distL="0" distR="0" wp14:anchorId="45471C66" wp14:editId="27DD982F">
            <wp:extent cx="5943600" cy="6939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32763A31" w14:textId="49E630C2" w:rsidR="00B95729" w:rsidRDefault="00446080" w:rsidP="00D13904">
      <w:pPr>
        <w:rPr>
          <w:rFonts w:asciiTheme="minorHAnsi" w:hAnsiTheme="minorHAnsi" w:cstheme="minorHAnsi"/>
          <w:lang w:val="en-AU"/>
        </w:rPr>
      </w:pPr>
      <w:r>
        <w:rPr>
          <w:rFonts w:asciiTheme="minorHAnsi" w:hAnsiTheme="minorHAnsi" w:cstheme="minorHAnsi"/>
          <w:lang w:val="en-AU"/>
        </w:rPr>
        <w:t>Figure SX – Cross shelf velocity. Red line is 21°C isotherm.</w:t>
      </w:r>
    </w:p>
    <w:p w14:paraId="1EE958DF" w14:textId="77777777" w:rsidR="00B95729" w:rsidRDefault="00B95729">
      <w:pPr>
        <w:rPr>
          <w:rFonts w:asciiTheme="minorHAnsi" w:hAnsiTheme="minorHAnsi" w:cstheme="minorHAnsi"/>
          <w:lang w:val="en-AU"/>
        </w:rPr>
      </w:pPr>
      <w:r>
        <w:rPr>
          <w:rFonts w:asciiTheme="minorHAnsi" w:hAnsiTheme="minorHAnsi" w:cstheme="minorHAnsi"/>
          <w:lang w:val="en-AU"/>
        </w:rPr>
        <w:br w:type="page"/>
      </w:r>
    </w:p>
    <w:p w14:paraId="32E658B7" w14:textId="2B32B31C" w:rsidR="00446080" w:rsidRDefault="00B95729" w:rsidP="00D13904">
      <w:pPr>
        <w:rPr>
          <w:rFonts w:asciiTheme="minorHAnsi" w:hAnsiTheme="minorHAnsi" w:cstheme="minorHAnsi"/>
          <w:lang w:val="en-AU"/>
        </w:rPr>
      </w:pPr>
      <w:r>
        <w:rPr>
          <w:noProof/>
        </w:rPr>
        <w:lastRenderedPageBreak/>
        <w:drawing>
          <wp:inline distT="0" distB="0" distL="0" distR="0" wp14:anchorId="169EA442" wp14:editId="4282DA0B">
            <wp:extent cx="5943600" cy="18770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77060"/>
                    </a:xfrm>
                    <a:prstGeom prst="rect">
                      <a:avLst/>
                    </a:prstGeom>
                    <a:noFill/>
                    <a:ln>
                      <a:noFill/>
                    </a:ln>
                  </pic:spPr>
                </pic:pic>
              </a:graphicData>
            </a:graphic>
          </wp:inline>
        </w:drawing>
      </w:r>
    </w:p>
    <w:p w14:paraId="79D3BBB4" w14:textId="77777777" w:rsidR="00B95729" w:rsidRDefault="00B95729" w:rsidP="00D13904">
      <w:pPr>
        <w:rPr>
          <w:rFonts w:asciiTheme="minorHAnsi" w:hAnsiTheme="minorHAnsi" w:cstheme="minorHAnsi"/>
          <w:lang w:val="en-AU"/>
        </w:rPr>
      </w:pPr>
    </w:p>
    <w:p w14:paraId="08FDCE81" w14:textId="49FA853A" w:rsidR="00B95729" w:rsidRPr="00F15D89" w:rsidRDefault="00B95729" w:rsidP="00D13904">
      <w:pPr>
        <w:rPr>
          <w:rFonts w:asciiTheme="minorHAnsi" w:hAnsiTheme="minorHAnsi" w:cstheme="minorHAnsi"/>
          <w:lang w:val="en-AU"/>
        </w:rPr>
      </w:pPr>
      <w:r>
        <w:rPr>
          <w:rFonts w:asciiTheme="minorHAnsi" w:hAnsiTheme="minorHAnsi" w:cstheme="minorHAnsi"/>
          <w:lang w:val="en-AU"/>
        </w:rPr>
        <w:t xml:space="preserve">Figure SX Along-shelf wind stress calculated from the observed wind at </w:t>
      </w:r>
      <w:commentRangeStart w:id="23"/>
      <w:r>
        <w:rPr>
          <w:rFonts w:asciiTheme="minorHAnsi" w:hAnsiTheme="minorHAnsi" w:cstheme="minorHAnsi"/>
          <w:lang w:val="en-AU"/>
        </w:rPr>
        <w:t>Coffs Harbour (30° S)</w:t>
      </w:r>
      <w:commentRangeEnd w:id="23"/>
      <w:r>
        <w:rPr>
          <w:rStyle w:val="CommentReference"/>
        </w:rPr>
        <w:commentReference w:id="23"/>
      </w:r>
    </w:p>
    <w:sectPr w:rsidR="00B95729" w:rsidRPr="00F15D89" w:rsidSect="006C40C0">
      <w:footerReference w:type="default" r:id="rId29"/>
      <w:headerReference w:type="first" r:id="rId30"/>
      <w:pgSz w:w="12240" w:h="15840"/>
      <w:pgMar w:top="1440" w:right="1440" w:bottom="1276"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mandine S" w:date="2020-05-21T12:44:00Z" w:initials="A">
    <w:p w14:paraId="0D75C732" w14:textId="6D56A612" w:rsidR="00704A1F" w:rsidRDefault="00704A1F">
      <w:pPr>
        <w:pStyle w:val="CommentText"/>
      </w:pPr>
      <w:r>
        <w:rPr>
          <w:rStyle w:val="CommentReference"/>
        </w:rPr>
        <w:annotationRef/>
      </w:r>
      <w:r>
        <w:t>I like figure 8, I think it helps, even with figure 3</w:t>
      </w:r>
    </w:p>
  </w:comment>
  <w:comment w:id="1" w:author="Amandine S" w:date="2020-05-21T12:44:00Z" w:initials="A">
    <w:p w14:paraId="6BC33A1A" w14:textId="4B0FBFFC" w:rsidR="00704A1F" w:rsidRDefault="00704A1F">
      <w:pPr>
        <w:pStyle w:val="CommentText"/>
      </w:pPr>
      <w:r>
        <w:rPr>
          <w:rStyle w:val="CommentReference"/>
        </w:rPr>
        <w:annotationRef/>
      </w:r>
      <w:r>
        <w:t>I agree with Iain, good idea and it would give more substance</w:t>
      </w:r>
    </w:p>
  </w:comment>
  <w:comment w:id="2" w:author="Amandine S" w:date="2020-05-21T12:44:00Z" w:initials="A">
    <w:p w14:paraId="364504CF" w14:textId="35CE98F9" w:rsidR="00704A1F" w:rsidRDefault="00704A1F">
      <w:pPr>
        <w:pStyle w:val="CommentText"/>
      </w:pPr>
      <w:r>
        <w:rPr>
          <w:rStyle w:val="CommentReference"/>
        </w:rPr>
        <w:annotationRef/>
      </w:r>
      <w:proofErr w:type="gramStart"/>
      <w:r>
        <w:t>It’s</w:t>
      </w:r>
      <w:proofErr w:type="gramEnd"/>
      <w:r>
        <w:t xml:space="preserve"> missing mention of the fronts and especially the separation of the EAC, which is the dominant influence and explains the difference at DH.</w:t>
      </w:r>
    </w:p>
    <w:p w14:paraId="0C26566F" w14:textId="0CEC8086" w:rsidR="00704A1F" w:rsidRDefault="00704A1F">
      <w:pPr>
        <w:pStyle w:val="CommentText"/>
      </w:pPr>
      <w:r>
        <w:t xml:space="preserve">I feel like </w:t>
      </w:r>
      <w:proofErr w:type="gramStart"/>
      <w:r>
        <w:t>it’s</w:t>
      </w:r>
      <w:proofErr w:type="gramEnd"/>
      <w:r>
        <w:t xml:space="preserve"> a bit too focused on the uplift here</w:t>
      </w:r>
    </w:p>
  </w:comment>
  <w:comment w:id="3" w:author="Jason Everett" w:date="2020-05-27T14:57:00Z" w:initials="JE">
    <w:p w14:paraId="071E55D4" w14:textId="77777777" w:rsidR="00704A1F" w:rsidRDefault="00704A1F">
      <w:pPr>
        <w:pStyle w:val="CommentText"/>
      </w:pPr>
      <w:r>
        <w:rPr>
          <w:rStyle w:val="CommentReference"/>
        </w:rPr>
        <w:annotationRef/>
      </w:r>
      <w:r>
        <w:t xml:space="preserve">Agreed. </w:t>
      </w:r>
    </w:p>
    <w:p w14:paraId="7FAFCBDC" w14:textId="2F87C85D" w:rsidR="00704A1F" w:rsidRDefault="00704A1F">
      <w:pPr>
        <w:pStyle w:val="CommentText"/>
      </w:pPr>
      <w:r>
        <w:t>There are also some long sentences here. Try and be a bit snappier and more focused.</w:t>
      </w:r>
    </w:p>
  </w:comment>
  <w:comment w:id="4" w:author="Hayden Schilling" w:date="2020-06-19T14:20:00Z" w:initials="HS">
    <w:p w14:paraId="4E3137F5" w14:textId="2988708D" w:rsidR="00704A1F" w:rsidRDefault="00704A1F">
      <w:pPr>
        <w:pStyle w:val="CommentText"/>
      </w:pPr>
      <w:r>
        <w:rPr>
          <w:rStyle w:val="CommentReference"/>
        </w:rPr>
        <w:annotationRef/>
      </w:r>
      <w:r>
        <w:t xml:space="preserve">I </w:t>
      </w:r>
      <w:proofErr w:type="gramStart"/>
      <w:r>
        <w:t>don’t</w:t>
      </w:r>
      <w:proofErr w:type="gramEnd"/>
      <w:r>
        <w:t xml:space="preserve"> know if this should go here or in the Introduction where it was before I moved it. I thought the introduction was way too long before I took this out.</w:t>
      </w:r>
    </w:p>
  </w:comment>
  <w:comment w:id="5" w:author="Jason Everett" w:date="2020-05-27T16:05:00Z" w:initials="JE">
    <w:p w14:paraId="0B7CC369" w14:textId="36AB96B3" w:rsidR="00704A1F" w:rsidRDefault="00704A1F">
      <w:pPr>
        <w:pStyle w:val="CommentText"/>
      </w:pPr>
      <w:r>
        <w:rPr>
          <w:rStyle w:val="CommentReference"/>
        </w:rPr>
        <w:annotationRef/>
      </w:r>
      <w:r>
        <w:t xml:space="preserve">Check out </w:t>
      </w:r>
      <w:proofErr w:type="spellStart"/>
      <w:r>
        <w:t>Bairds</w:t>
      </w:r>
      <w:proofErr w:type="spellEnd"/>
      <w:r>
        <w:t xml:space="preserve"> Tasman </w:t>
      </w:r>
      <w:proofErr w:type="spellStart"/>
      <w:r>
        <w:t>Frontn</w:t>
      </w:r>
      <w:proofErr w:type="spellEnd"/>
      <w:r>
        <w:t xml:space="preserve"> paper to get more specs of everything.</w:t>
      </w:r>
    </w:p>
  </w:comment>
  <w:comment w:id="6" w:author="Hayden Schilling" w:date="2020-06-05T11:21:00Z" w:initials="HS">
    <w:p w14:paraId="091D4EFC" w14:textId="754D45AD" w:rsidR="00704A1F" w:rsidRDefault="00704A1F">
      <w:pPr>
        <w:pStyle w:val="CommentText"/>
      </w:pPr>
      <w:r>
        <w:rPr>
          <w:rStyle w:val="CommentReference"/>
        </w:rPr>
        <w:annotationRef/>
      </w:r>
      <w:r>
        <w:t xml:space="preserve">Not in there… I found the ADCP model in the MNF database but nothing for the CTD on the </w:t>
      </w:r>
      <w:proofErr w:type="spellStart"/>
      <w:r>
        <w:t>Seasoar</w:t>
      </w:r>
      <w:proofErr w:type="spellEnd"/>
      <w:r>
        <w:t>, the CTD on the rosette was a combination of Seabird II plus, Seabird SBE-3, Seabird SBE-4 and Seabird Beckman depending on measurement but I did not use this data.</w:t>
      </w:r>
    </w:p>
  </w:comment>
  <w:comment w:id="8" w:author="Hayden Schilling" w:date="2020-06-23T10:21:00Z" w:initials="HS">
    <w:p w14:paraId="3FA4E81A" w14:textId="77777777" w:rsidR="00704A1F" w:rsidRDefault="00704A1F">
      <w:pPr>
        <w:pStyle w:val="CommentText"/>
      </w:pPr>
      <w:r>
        <w:rPr>
          <w:rStyle w:val="CommentReference"/>
        </w:rPr>
        <w:annotationRef/>
      </w:r>
      <w:r>
        <w:t>Amandine, can you please describe your wind calculations? I have attached the wind figure in supplementary</w:t>
      </w:r>
    </w:p>
    <w:p w14:paraId="107394E1" w14:textId="77777777" w:rsidR="00704A1F" w:rsidRDefault="00704A1F">
      <w:pPr>
        <w:pStyle w:val="CommentText"/>
      </w:pPr>
    </w:p>
    <w:p w14:paraId="48FD30CE" w14:textId="0159E242" w:rsidR="00704A1F" w:rsidRDefault="00704A1F">
      <w:pPr>
        <w:pStyle w:val="CommentText"/>
      </w:pPr>
      <w:proofErr w:type="gramStart"/>
      <w:r>
        <w:t>Also</w:t>
      </w:r>
      <w:proofErr w:type="gramEnd"/>
      <w:r>
        <w:t xml:space="preserve"> not sure I have detailed all the products correctly</w:t>
      </w:r>
    </w:p>
  </w:comment>
  <w:comment w:id="9" w:author="Jason Everett" w:date="2020-05-27T16:29:00Z" w:initials="JE">
    <w:p w14:paraId="0A6ADC4F" w14:textId="0426F207" w:rsidR="00704A1F" w:rsidRDefault="00704A1F">
      <w:pPr>
        <w:pStyle w:val="CommentText"/>
      </w:pPr>
      <w:r>
        <w:rPr>
          <w:rStyle w:val="CommentReference"/>
        </w:rPr>
        <w:annotationRef/>
      </w:r>
      <w:r>
        <w:t>Do you have a figure in the supp or a data reference for this? Was wind data included in the methods?</w:t>
      </w:r>
    </w:p>
  </w:comment>
  <w:comment w:id="10" w:author="Amandine S" w:date="2020-05-21T12:44:00Z" w:initials="A">
    <w:p w14:paraId="7DC3263A" w14:textId="1067132E" w:rsidR="00704A1F" w:rsidRDefault="00704A1F">
      <w:pPr>
        <w:pStyle w:val="CommentText"/>
      </w:pPr>
      <w:r>
        <w:rPr>
          <w:rStyle w:val="CommentReference"/>
        </w:rPr>
        <w:annotationRef/>
      </w:r>
      <w:r>
        <w:t xml:space="preserve">No strong opinion. But if you keep it you </w:t>
      </w:r>
      <w:proofErr w:type="spellStart"/>
      <w:r>
        <w:t>shoule</w:t>
      </w:r>
      <w:proofErr w:type="spellEnd"/>
      <w:r>
        <w:t xml:space="preserve"> mention long-term studies in Port Hacking. </w:t>
      </w:r>
      <w:proofErr w:type="spellStart"/>
      <w:r>
        <w:t>E.g</w:t>
      </w:r>
      <w:proofErr w:type="spellEnd"/>
      <w:r>
        <w:t xml:space="preserve"> Thompson 2009, and maybe Penny has papers?</w:t>
      </w:r>
    </w:p>
    <w:p w14:paraId="5E76E261" w14:textId="77777777" w:rsidR="00704A1F" w:rsidRPr="00FF6DA1" w:rsidRDefault="00704A1F" w:rsidP="00FF6DA1">
      <w:pPr>
        <w:pStyle w:val="CommentText"/>
        <w:rPr>
          <w:lang w:val="en-AU"/>
        </w:rPr>
      </w:pPr>
      <w:r w:rsidRPr="00FF6DA1">
        <w:rPr>
          <w:lang w:val="en-AU"/>
        </w:rPr>
        <w:t>Thompson, P.; Baird, M.; Ingleton, T. &amp; Doblin, M.</w:t>
      </w:r>
      <w:r w:rsidRPr="00FF6DA1">
        <w:rPr>
          <w:lang w:val="en-AU"/>
        </w:rPr>
        <w:br/>
        <w:t>Long-term changes in temperate Australian coastal waters: Implications for phytoplankton</w:t>
      </w:r>
      <w:r w:rsidRPr="00FF6DA1">
        <w:rPr>
          <w:lang w:val="en-AU"/>
        </w:rPr>
        <w:br/>
      </w:r>
      <w:r w:rsidRPr="00FF6DA1">
        <w:rPr>
          <w:i/>
          <w:iCs/>
          <w:lang w:val="en-AU"/>
        </w:rPr>
        <w:t xml:space="preserve">Marine Ecology Progress Series, </w:t>
      </w:r>
      <w:r w:rsidRPr="00FF6DA1">
        <w:rPr>
          <w:b/>
          <w:bCs/>
          <w:lang w:val="en-AU"/>
        </w:rPr>
        <w:t>2009</w:t>
      </w:r>
      <w:r w:rsidRPr="00FF6DA1">
        <w:rPr>
          <w:i/>
          <w:iCs/>
          <w:lang w:val="en-AU"/>
        </w:rPr>
        <w:t>, 394</w:t>
      </w:r>
      <w:r w:rsidRPr="00FF6DA1">
        <w:rPr>
          <w:lang w:val="en-AU"/>
        </w:rPr>
        <w:t xml:space="preserve">, 1-19 </w:t>
      </w:r>
    </w:p>
    <w:p w14:paraId="01A77603" w14:textId="77777777" w:rsidR="00704A1F" w:rsidRDefault="00704A1F">
      <w:pPr>
        <w:pStyle w:val="CommentText"/>
      </w:pPr>
    </w:p>
  </w:comment>
  <w:comment w:id="11" w:author="Amandine S" w:date="2020-05-21T12:44:00Z" w:initials="A">
    <w:p w14:paraId="2283DC05" w14:textId="73E12569" w:rsidR="00704A1F" w:rsidRDefault="00704A1F">
      <w:pPr>
        <w:pStyle w:val="CommentText"/>
      </w:pPr>
      <w:r>
        <w:rPr>
          <w:rStyle w:val="CommentReference"/>
        </w:rPr>
        <w:annotationRef/>
      </w:r>
      <w:r>
        <w:t>Do you want a better SST? This one was to get a good coverage during all transects. If you show only 1 snapshot, we can do better</w:t>
      </w:r>
    </w:p>
  </w:comment>
  <w:comment w:id="12" w:author="Jason Everett" w:date="2020-05-27T18:18:00Z" w:initials="JE">
    <w:p w14:paraId="5D2EA174" w14:textId="77777777" w:rsidR="00704A1F" w:rsidRDefault="00704A1F">
      <w:pPr>
        <w:pStyle w:val="CommentText"/>
      </w:pPr>
      <w:r>
        <w:rPr>
          <w:rStyle w:val="CommentReference"/>
        </w:rPr>
        <w:annotationRef/>
      </w:r>
      <w:r>
        <w:t xml:space="preserve">Agreed. Amandine. It would be good to reduce the linewidth of the coast and provide a regional sitemap in the corner. </w:t>
      </w:r>
    </w:p>
    <w:p w14:paraId="1ACB5C8C" w14:textId="77777777" w:rsidR="00704A1F" w:rsidRDefault="00704A1F">
      <w:pPr>
        <w:pStyle w:val="CommentText"/>
      </w:pPr>
      <w:r>
        <w:t>Take the date off as the title and keep in the caption only.</w:t>
      </w:r>
    </w:p>
    <w:p w14:paraId="294A22F3" w14:textId="5CEB15E9" w:rsidR="00704A1F" w:rsidRDefault="00704A1F">
      <w:pPr>
        <w:pStyle w:val="CommentText"/>
      </w:pPr>
      <w:r>
        <w:t xml:space="preserve">The </w:t>
      </w:r>
      <w:proofErr w:type="spellStart"/>
      <w:r>
        <w:t>colorbar</w:t>
      </w:r>
      <w:proofErr w:type="spellEnd"/>
      <w:r>
        <w:t xml:space="preserve"> label should be capitals?</w:t>
      </w:r>
    </w:p>
  </w:comment>
  <w:comment w:id="13" w:author="Amandine S" w:date="2020-05-21T12:44:00Z" w:initials="A">
    <w:p w14:paraId="1F652FF9" w14:textId="4D098153" w:rsidR="00704A1F" w:rsidRDefault="00704A1F">
      <w:pPr>
        <w:pStyle w:val="CommentText"/>
      </w:pPr>
      <w:r>
        <w:rPr>
          <w:rStyle w:val="CommentReference"/>
        </w:rPr>
        <w:annotationRef/>
      </w:r>
      <w:r>
        <w:t>Let me check</w:t>
      </w:r>
    </w:p>
  </w:comment>
  <w:comment w:id="14" w:author="Amandine S" w:date="2020-05-21T12:46:00Z" w:initials="A">
    <w:p w14:paraId="62CB52CC" w14:textId="237CC956" w:rsidR="00704A1F" w:rsidRDefault="00704A1F">
      <w:pPr>
        <w:pStyle w:val="CommentText"/>
      </w:pPr>
      <w:r>
        <w:rPr>
          <w:rStyle w:val="CommentReference"/>
        </w:rPr>
        <w:annotationRef/>
      </w:r>
      <w:r>
        <w:t>Have you tried biomass versus temperature? Since the 21deg is such a barrier…</w:t>
      </w:r>
    </w:p>
  </w:comment>
  <w:comment w:id="15" w:author="Peter Yates" w:date="2020-05-21T12:44:00Z" w:initials="PY">
    <w:p w14:paraId="3CC30FBF" w14:textId="4FB6E2AB" w:rsidR="00704A1F" w:rsidRDefault="00704A1F">
      <w:pPr>
        <w:pStyle w:val="CommentText"/>
        <w:rPr>
          <w:noProof/>
        </w:rPr>
      </w:pPr>
      <w:r>
        <w:rPr>
          <w:rStyle w:val="CommentReference"/>
        </w:rPr>
        <w:annotationRef/>
      </w:r>
      <w:r>
        <w:t xml:space="preserve">Nice! Perhaps </w:t>
      </w:r>
      <w:r w:rsidRPr="00F2307D">
        <w:t xml:space="preserve">exaggerate </w:t>
      </w:r>
      <w:r>
        <w:t xml:space="preserve">the differences in </w:t>
      </w:r>
      <w:r>
        <w:rPr>
          <w:noProof/>
        </w:rPr>
        <w:t xml:space="preserve">symbol </w:t>
      </w:r>
      <w:r>
        <w:t>size</w:t>
      </w:r>
      <w:r>
        <w:rPr>
          <w:noProof/>
        </w:rPr>
        <w:t>?</w:t>
      </w:r>
      <w:r>
        <w:t xml:space="preserve"> </w:t>
      </w:r>
      <w:r>
        <w:rPr>
          <w:noProof/>
        </w:rPr>
        <w:t>along the same lines, 'increasing biomass' could be made a bit more visual in the image.</w:t>
      </w:r>
    </w:p>
    <w:p w14:paraId="4A6A2A32" w14:textId="77777777" w:rsidR="00704A1F" w:rsidRDefault="00704A1F">
      <w:pPr>
        <w:pStyle w:val="CommentText"/>
        <w:rPr>
          <w:noProof/>
        </w:rPr>
      </w:pPr>
    </w:p>
    <w:p w14:paraId="33DABB8F" w14:textId="59978A6D" w:rsidR="00704A1F" w:rsidRDefault="00704A1F">
      <w:pPr>
        <w:pStyle w:val="CommentText"/>
      </w:pPr>
      <w:r>
        <w:t>Also,</w:t>
      </w:r>
      <w:r>
        <w:rPr>
          <w:noProof/>
        </w:rPr>
        <w:t xml:space="preserve"> </w:t>
      </w:r>
      <w:r>
        <w:t xml:space="preserve">the ‘smaller size’ arrows getting thicker with decreasing size </w:t>
      </w:r>
      <w:r>
        <w:rPr>
          <w:noProof/>
        </w:rPr>
        <w:t xml:space="preserve">might </w:t>
      </w:r>
      <w:r>
        <w:t>could be confusing.</w:t>
      </w:r>
    </w:p>
  </w:comment>
  <w:comment w:id="16" w:author="Baird, Mark (O&amp;A, Hobart)" w:date="2020-05-21T12:44:00Z" w:initials="BM(H">
    <w:p w14:paraId="2CC1E228" w14:textId="0FCA3318" w:rsidR="00704A1F" w:rsidRDefault="00704A1F">
      <w:pPr>
        <w:pStyle w:val="CommentText"/>
      </w:pPr>
      <w:r>
        <w:rPr>
          <w:rStyle w:val="CommentReference"/>
        </w:rPr>
        <w:annotationRef/>
      </w:r>
      <w:r>
        <w:t>You could put some isotherms, to show how the uplift works.</w:t>
      </w:r>
    </w:p>
  </w:comment>
  <w:comment w:id="17" w:author="Amandine S" w:date="2020-05-21T12:48:00Z" w:initials="A">
    <w:p w14:paraId="0544A131" w14:textId="5355355B" w:rsidR="00704A1F" w:rsidRDefault="00704A1F">
      <w:pPr>
        <w:pStyle w:val="CommentText"/>
      </w:pPr>
      <w:r>
        <w:rPr>
          <w:rStyle w:val="CommentReference"/>
        </w:rPr>
        <w:annotationRef/>
      </w:r>
      <w:r>
        <w:t>Good idea! I agree with previous comments, and add more info on the slope? It took me a while to understand that the top graphs were the NBSS</w:t>
      </w:r>
    </w:p>
  </w:comment>
  <w:comment w:id="18" w:author="Amandine S" w:date="2020-05-21T12:49:00Z" w:initials="A">
    <w:p w14:paraId="06ECB476" w14:textId="5AC9C3E3" w:rsidR="00704A1F" w:rsidRDefault="00704A1F">
      <w:pPr>
        <w:pStyle w:val="CommentText"/>
      </w:pPr>
      <w:r>
        <w:rPr>
          <w:rStyle w:val="CommentReference"/>
        </w:rPr>
        <w:annotationRef/>
      </w:r>
      <w:r>
        <w:t>A bit confusing. Why not having west and east on the same plot?</w:t>
      </w:r>
    </w:p>
  </w:comment>
  <w:comment w:id="19" w:author="Baird, Mark (O&amp;A, Hobart)" w:date="2020-05-21T12:50:00Z" w:initials="BM(H">
    <w:p w14:paraId="20F6C6C1" w14:textId="36339E73" w:rsidR="00704A1F" w:rsidRDefault="00704A1F">
      <w:pPr>
        <w:pStyle w:val="CommentText"/>
      </w:pPr>
      <w:r>
        <w:rPr>
          <w:rStyle w:val="CommentReference"/>
        </w:rPr>
        <w:annotationRef/>
      </w:r>
      <w:r>
        <w:t>Figure says MNODIS instead of MODIS</w:t>
      </w:r>
    </w:p>
  </w:comment>
  <w:comment w:id="20" w:author="Amandine S" w:date="2020-05-21T12:50:00Z" w:initials="A">
    <w:p w14:paraId="75526E6D" w14:textId="59547552" w:rsidR="00704A1F" w:rsidRDefault="00704A1F">
      <w:pPr>
        <w:pStyle w:val="CommentText"/>
      </w:pPr>
      <w:r>
        <w:rPr>
          <w:rStyle w:val="CommentReference"/>
        </w:rPr>
        <w:annotationRef/>
      </w:r>
      <w:r>
        <w:t>;)</w:t>
      </w:r>
    </w:p>
  </w:comment>
  <w:comment w:id="21" w:author="Amandine S" w:date="2020-05-21T12:50:00Z" w:initials="A">
    <w:p w14:paraId="096CD0E2" w14:textId="3EE637C8" w:rsidR="00704A1F" w:rsidRDefault="00704A1F">
      <w:pPr>
        <w:pStyle w:val="CommentText"/>
      </w:pPr>
      <w:r>
        <w:rPr>
          <w:rStyle w:val="CommentReference"/>
        </w:rPr>
        <w:annotationRef/>
      </w:r>
      <w:r>
        <w:t>Do you want me to redo it?</w:t>
      </w:r>
    </w:p>
  </w:comment>
  <w:comment w:id="22" w:author="Peter Yates" w:date="2020-05-21T12:44:00Z" w:initials="PY">
    <w:p w14:paraId="1F1DFAD8" w14:textId="7F94001C" w:rsidR="00704A1F" w:rsidRDefault="00704A1F">
      <w:pPr>
        <w:pStyle w:val="CommentText"/>
      </w:pPr>
      <w:r>
        <w:rPr>
          <w:rStyle w:val="CommentReference"/>
        </w:rPr>
        <w:annotationRef/>
      </w:r>
      <w:r>
        <w:t>wording</w:t>
      </w:r>
    </w:p>
  </w:comment>
  <w:comment w:id="23" w:author="Hayden Schilling" w:date="2020-06-29T14:48:00Z" w:initials="HS">
    <w:p w14:paraId="2AD5E07B" w14:textId="3EAA6D49" w:rsidR="00704A1F" w:rsidRDefault="00704A1F">
      <w:pPr>
        <w:pStyle w:val="CommentText"/>
      </w:pPr>
      <w:r>
        <w:rPr>
          <w:rStyle w:val="CommentReference"/>
        </w:rPr>
        <w:annotationRef/>
      </w:r>
      <w:r>
        <w:t>Amandine, can you please add details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D75C732" w15:done="0"/>
  <w15:commentEx w15:paraId="6BC33A1A" w15:done="0"/>
  <w15:commentEx w15:paraId="0C26566F" w15:done="0"/>
  <w15:commentEx w15:paraId="7FAFCBDC" w15:paraIdParent="0C26566F" w15:done="0"/>
  <w15:commentEx w15:paraId="4E3137F5" w15:done="0"/>
  <w15:commentEx w15:paraId="0B7CC369" w15:done="0"/>
  <w15:commentEx w15:paraId="091D4EFC" w15:paraIdParent="0B7CC369" w15:done="0"/>
  <w15:commentEx w15:paraId="48FD30CE" w15:done="0"/>
  <w15:commentEx w15:paraId="0A6ADC4F" w15:done="0"/>
  <w15:commentEx w15:paraId="01A77603" w15:done="0"/>
  <w15:commentEx w15:paraId="2283DC05" w15:done="0"/>
  <w15:commentEx w15:paraId="294A22F3" w15:paraIdParent="2283DC05" w15:done="0"/>
  <w15:commentEx w15:paraId="1F652FF9" w15:done="0"/>
  <w15:commentEx w15:paraId="62CB52CC" w15:done="0"/>
  <w15:commentEx w15:paraId="33DABB8F" w15:done="0"/>
  <w15:commentEx w15:paraId="2CC1E228" w15:done="0"/>
  <w15:commentEx w15:paraId="0544A131" w15:done="0"/>
  <w15:commentEx w15:paraId="06ECB476" w15:done="0"/>
  <w15:commentEx w15:paraId="20F6C6C1" w15:done="0"/>
  <w15:commentEx w15:paraId="75526E6D" w15:done="0"/>
  <w15:commentEx w15:paraId="096CD0E2" w15:done="0"/>
  <w15:commentEx w15:paraId="1F1DFAD8" w15:done="0"/>
  <w15:commentEx w15:paraId="2AD5E0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8FE4B" w16cex:dateUtc="2020-05-27T04:57:00Z"/>
  <w16cex:commentExtensible w16cex:durableId="22974815" w16cex:dateUtc="2020-06-19T04:20:00Z"/>
  <w16cex:commentExtensible w16cex:durableId="22790E43" w16cex:dateUtc="2020-05-27T06:05:00Z"/>
  <w16cex:commentExtensible w16cex:durableId="2284A922" w16cex:dateUtc="2020-06-05T01:21:00Z"/>
  <w16cex:commentExtensible w16cex:durableId="229C5619" w16cex:dateUtc="2020-06-23T00:21:00Z"/>
  <w16cex:commentExtensible w16cex:durableId="227913F6" w16cex:dateUtc="2020-05-27T06:29:00Z"/>
  <w16cex:commentExtensible w16cex:durableId="22792D63" w16cex:dateUtc="2020-05-27T08:18:00Z"/>
  <w16cex:commentExtensible w16cex:durableId="22A47DC6" w16cex:dateUtc="2020-06-29T04: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D75C732" w16cid:durableId="2278FC91"/>
  <w16cid:commentId w16cid:paraId="6BC33A1A" w16cid:durableId="2278FC92"/>
  <w16cid:commentId w16cid:paraId="0C26566F" w16cid:durableId="2278FC93"/>
  <w16cid:commentId w16cid:paraId="7FAFCBDC" w16cid:durableId="2278FE4B"/>
  <w16cid:commentId w16cid:paraId="4E3137F5" w16cid:durableId="22974815"/>
  <w16cid:commentId w16cid:paraId="0B7CC369" w16cid:durableId="22790E43"/>
  <w16cid:commentId w16cid:paraId="091D4EFC" w16cid:durableId="2284A922"/>
  <w16cid:commentId w16cid:paraId="48FD30CE" w16cid:durableId="229C5619"/>
  <w16cid:commentId w16cid:paraId="0A6ADC4F" w16cid:durableId="227913F6"/>
  <w16cid:commentId w16cid:paraId="01A77603" w16cid:durableId="2278FCB7"/>
  <w16cid:commentId w16cid:paraId="2283DC05" w16cid:durableId="2278FCB9"/>
  <w16cid:commentId w16cid:paraId="294A22F3" w16cid:durableId="22792D63"/>
  <w16cid:commentId w16cid:paraId="1F652FF9" w16cid:durableId="2278FCBA"/>
  <w16cid:commentId w16cid:paraId="62CB52CC" w16cid:durableId="2278FCBF"/>
  <w16cid:commentId w16cid:paraId="33DABB8F" w16cid:durableId="226806C1"/>
  <w16cid:commentId w16cid:paraId="2CC1E228" w16cid:durableId="226C16F3"/>
  <w16cid:commentId w16cid:paraId="0544A131" w16cid:durableId="2278FCC2"/>
  <w16cid:commentId w16cid:paraId="06ECB476" w16cid:durableId="2278FCC3"/>
  <w16cid:commentId w16cid:paraId="20F6C6C1" w16cid:durableId="2278FCC4"/>
  <w16cid:commentId w16cid:paraId="75526E6D" w16cid:durableId="2278FCC5"/>
  <w16cid:commentId w16cid:paraId="096CD0E2" w16cid:durableId="2278FCC6"/>
  <w16cid:commentId w16cid:paraId="1F1DFAD8" w16cid:durableId="22680846"/>
  <w16cid:commentId w16cid:paraId="2AD5E07B" w16cid:durableId="22A47D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EA17AC" w14:textId="77777777" w:rsidR="00224AB9" w:rsidRDefault="00224AB9" w:rsidP="000379AB">
      <w:r>
        <w:separator/>
      </w:r>
    </w:p>
  </w:endnote>
  <w:endnote w:type="continuationSeparator" w:id="0">
    <w:p w14:paraId="60F638D7" w14:textId="77777777" w:rsidR="00224AB9" w:rsidRDefault="00224AB9"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ED28E" w14:textId="2FE9AD18" w:rsidR="00704A1F" w:rsidRDefault="00704A1F"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EB8CAA" w14:textId="77777777" w:rsidR="00224AB9" w:rsidRDefault="00224AB9" w:rsidP="000379AB">
      <w:r>
        <w:separator/>
      </w:r>
    </w:p>
  </w:footnote>
  <w:footnote w:type="continuationSeparator" w:id="0">
    <w:p w14:paraId="1C050E60" w14:textId="77777777" w:rsidR="00224AB9" w:rsidRDefault="00224AB9"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704A1F" w:rsidRDefault="00704A1F"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9FE247D8"/>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ason Everett">
    <w15:presenceInfo w15:providerId="AD" w15:userId="S::z9902002@ad.unsw.edu.au::d60a8139-4a1d-4875-a972-35d90206b900"/>
  </w15:person>
  <w15:person w15:author="Hayden Schilling">
    <w15:presenceInfo w15:providerId="None" w15:userId="Hayden Schilling"/>
  </w15:person>
  <w15:person w15:author="Baird, Mark (O&amp;A, Hobart)">
    <w15:presenceInfo w15:providerId="AD" w15:userId="S::bai155@csiro.au::a648c43f-01cf-473f-b3bf-d94c3863c454"/>
  </w15:person>
  <w15:person w15:author="Peter Yates">
    <w15:presenceInfo w15:providerId="AD" w15:userId="S::Peter.Yates@sims.org.au::4d46cf7e-febe-48d0-bf3e-b79dd449e0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16F07"/>
    <w:rsid w:val="000202B2"/>
    <w:rsid w:val="00031829"/>
    <w:rsid w:val="000379AB"/>
    <w:rsid w:val="0004013A"/>
    <w:rsid w:val="000406A0"/>
    <w:rsid w:val="00046E7A"/>
    <w:rsid w:val="00063B54"/>
    <w:rsid w:val="00071EC6"/>
    <w:rsid w:val="0007414F"/>
    <w:rsid w:val="00077949"/>
    <w:rsid w:val="00077CDD"/>
    <w:rsid w:val="00087B81"/>
    <w:rsid w:val="000928AB"/>
    <w:rsid w:val="00095ADB"/>
    <w:rsid w:val="000A5294"/>
    <w:rsid w:val="000A77C9"/>
    <w:rsid w:val="000B035A"/>
    <w:rsid w:val="000B14C1"/>
    <w:rsid w:val="000B40C8"/>
    <w:rsid w:val="000C11C9"/>
    <w:rsid w:val="000C3CE9"/>
    <w:rsid w:val="000C5530"/>
    <w:rsid w:val="000D6CE0"/>
    <w:rsid w:val="000E25FA"/>
    <w:rsid w:val="000E48B4"/>
    <w:rsid w:val="000F24D1"/>
    <w:rsid w:val="000F68EC"/>
    <w:rsid w:val="000F6FF5"/>
    <w:rsid w:val="00112698"/>
    <w:rsid w:val="00120B3D"/>
    <w:rsid w:val="0012458B"/>
    <w:rsid w:val="0012564A"/>
    <w:rsid w:val="00131D0E"/>
    <w:rsid w:val="001321FD"/>
    <w:rsid w:val="00135B5A"/>
    <w:rsid w:val="00135CD1"/>
    <w:rsid w:val="00142E2E"/>
    <w:rsid w:val="001473FC"/>
    <w:rsid w:val="001606DA"/>
    <w:rsid w:val="00161CA3"/>
    <w:rsid w:val="001620D6"/>
    <w:rsid w:val="001622D3"/>
    <w:rsid w:val="001623A4"/>
    <w:rsid w:val="00166354"/>
    <w:rsid w:val="00171D77"/>
    <w:rsid w:val="001764E7"/>
    <w:rsid w:val="00184DA3"/>
    <w:rsid w:val="00184F1B"/>
    <w:rsid w:val="00185202"/>
    <w:rsid w:val="00187221"/>
    <w:rsid w:val="00196D4E"/>
    <w:rsid w:val="001A16EB"/>
    <w:rsid w:val="001B4E60"/>
    <w:rsid w:val="001C01D1"/>
    <w:rsid w:val="001C2B0D"/>
    <w:rsid w:val="001C4269"/>
    <w:rsid w:val="001C4E68"/>
    <w:rsid w:val="001D170A"/>
    <w:rsid w:val="001D27AD"/>
    <w:rsid w:val="001D4991"/>
    <w:rsid w:val="001D5CFE"/>
    <w:rsid w:val="001D78AC"/>
    <w:rsid w:val="001E33EF"/>
    <w:rsid w:val="001E3923"/>
    <w:rsid w:val="001E5056"/>
    <w:rsid w:val="00205464"/>
    <w:rsid w:val="00206556"/>
    <w:rsid w:val="00206C1A"/>
    <w:rsid w:val="002112B8"/>
    <w:rsid w:val="00212329"/>
    <w:rsid w:val="00214E00"/>
    <w:rsid w:val="002208F0"/>
    <w:rsid w:val="002227B0"/>
    <w:rsid w:val="00224AB9"/>
    <w:rsid w:val="00230E0E"/>
    <w:rsid w:val="0023202E"/>
    <w:rsid w:val="00232BF7"/>
    <w:rsid w:val="00243202"/>
    <w:rsid w:val="0024589D"/>
    <w:rsid w:val="0025013B"/>
    <w:rsid w:val="00250C10"/>
    <w:rsid w:val="00253C14"/>
    <w:rsid w:val="002602C5"/>
    <w:rsid w:val="00263693"/>
    <w:rsid w:val="00265C5B"/>
    <w:rsid w:val="002671A7"/>
    <w:rsid w:val="00270A8C"/>
    <w:rsid w:val="00275344"/>
    <w:rsid w:val="00276F14"/>
    <w:rsid w:val="002775C5"/>
    <w:rsid w:val="00290645"/>
    <w:rsid w:val="002922EB"/>
    <w:rsid w:val="0029753A"/>
    <w:rsid w:val="002A3D19"/>
    <w:rsid w:val="002B2B19"/>
    <w:rsid w:val="002B2D63"/>
    <w:rsid w:val="002B4DF7"/>
    <w:rsid w:val="002B66D7"/>
    <w:rsid w:val="002B6748"/>
    <w:rsid w:val="002B67C8"/>
    <w:rsid w:val="002B6F74"/>
    <w:rsid w:val="002C1CD6"/>
    <w:rsid w:val="002C1E5F"/>
    <w:rsid w:val="002C212A"/>
    <w:rsid w:val="002C3263"/>
    <w:rsid w:val="002D2DE6"/>
    <w:rsid w:val="002E1FC2"/>
    <w:rsid w:val="002E79FD"/>
    <w:rsid w:val="002F1A2B"/>
    <w:rsid w:val="002F2289"/>
    <w:rsid w:val="002F3B11"/>
    <w:rsid w:val="002F723E"/>
    <w:rsid w:val="003042BC"/>
    <w:rsid w:val="00307499"/>
    <w:rsid w:val="00312ECF"/>
    <w:rsid w:val="003137C3"/>
    <w:rsid w:val="00317953"/>
    <w:rsid w:val="00321596"/>
    <w:rsid w:val="003238FC"/>
    <w:rsid w:val="00325FF1"/>
    <w:rsid w:val="0033184D"/>
    <w:rsid w:val="00332728"/>
    <w:rsid w:val="003354D2"/>
    <w:rsid w:val="00340107"/>
    <w:rsid w:val="003408E4"/>
    <w:rsid w:val="00343B57"/>
    <w:rsid w:val="00345DCA"/>
    <w:rsid w:val="00353BB9"/>
    <w:rsid w:val="00353C6A"/>
    <w:rsid w:val="00366C81"/>
    <w:rsid w:val="003717E7"/>
    <w:rsid w:val="0037466A"/>
    <w:rsid w:val="003810EC"/>
    <w:rsid w:val="00383C20"/>
    <w:rsid w:val="00386D4E"/>
    <w:rsid w:val="00390CE4"/>
    <w:rsid w:val="00391447"/>
    <w:rsid w:val="003A1011"/>
    <w:rsid w:val="003A1F87"/>
    <w:rsid w:val="003A6543"/>
    <w:rsid w:val="003A6CE0"/>
    <w:rsid w:val="003B01EB"/>
    <w:rsid w:val="003B1584"/>
    <w:rsid w:val="003B3D2C"/>
    <w:rsid w:val="003B4A79"/>
    <w:rsid w:val="003C09A6"/>
    <w:rsid w:val="003C160C"/>
    <w:rsid w:val="003C6A98"/>
    <w:rsid w:val="003C7453"/>
    <w:rsid w:val="003D311B"/>
    <w:rsid w:val="003D5788"/>
    <w:rsid w:val="003D57AB"/>
    <w:rsid w:val="003E012B"/>
    <w:rsid w:val="003E660A"/>
    <w:rsid w:val="003F0C59"/>
    <w:rsid w:val="003F199B"/>
    <w:rsid w:val="003F1E6F"/>
    <w:rsid w:val="003F3F71"/>
    <w:rsid w:val="003F6382"/>
    <w:rsid w:val="003F6989"/>
    <w:rsid w:val="00400425"/>
    <w:rsid w:val="00400648"/>
    <w:rsid w:val="004009A6"/>
    <w:rsid w:val="004062C6"/>
    <w:rsid w:val="004117EC"/>
    <w:rsid w:val="00413FCF"/>
    <w:rsid w:val="00423820"/>
    <w:rsid w:val="00423CFC"/>
    <w:rsid w:val="00435CCA"/>
    <w:rsid w:val="00436479"/>
    <w:rsid w:val="00441F69"/>
    <w:rsid w:val="0044352F"/>
    <w:rsid w:val="00446080"/>
    <w:rsid w:val="004529AC"/>
    <w:rsid w:val="00455559"/>
    <w:rsid w:val="00467F45"/>
    <w:rsid w:val="00470E3B"/>
    <w:rsid w:val="00471343"/>
    <w:rsid w:val="00472630"/>
    <w:rsid w:val="004737AE"/>
    <w:rsid w:val="0048653A"/>
    <w:rsid w:val="0049115A"/>
    <w:rsid w:val="0049331C"/>
    <w:rsid w:val="00493DD1"/>
    <w:rsid w:val="004A138E"/>
    <w:rsid w:val="004A328F"/>
    <w:rsid w:val="004B23E9"/>
    <w:rsid w:val="004B3DD6"/>
    <w:rsid w:val="004B4655"/>
    <w:rsid w:val="004B4D38"/>
    <w:rsid w:val="004C0170"/>
    <w:rsid w:val="004C2592"/>
    <w:rsid w:val="004C365F"/>
    <w:rsid w:val="004C4CDE"/>
    <w:rsid w:val="004C4E24"/>
    <w:rsid w:val="004D38BA"/>
    <w:rsid w:val="004D3C70"/>
    <w:rsid w:val="004D5BD8"/>
    <w:rsid w:val="004E02B5"/>
    <w:rsid w:val="004E1275"/>
    <w:rsid w:val="004E3D1F"/>
    <w:rsid w:val="004E5A8A"/>
    <w:rsid w:val="004F563B"/>
    <w:rsid w:val="004F7772"/>
    <w:rsid w:val="0050019D"/>
    <w:rsid w:val="00500F16"/>
    <w:rsid w:val="00515D4B"/>
    <w:rsid w:val="005167EA"/>
    <w:rsid w:val="00520827"/>
    <w:rsid w:val="00525F50"/>
    <w:rsid w:val="0053211D"/>
    <w:rsid w:val="00533B5B"/>
    <w:rsid w:val="0053533D"/>
    <w:rsid w:val="005358D5"/>
    <w:rsid w:val="00535B83"/>
    <w:rsid w:val="00542F18"/>
    <w:rsid w:val="00543728"/>
    <w:rsid w:val="00544732"/>
    <w:rsid w:val="00545B6C"/>
    <w:rsid w:val="0055187B"/>
    <w:rsid w:val="00551F23"/>
    <w:rsid w:val="005555B7"/>
    <w:rsid w:val="00562C9F"/>
    <w:rsid w:val="00566E2B"/>
    <w:rsid w:val="00570DF1"/>
    <w:rsid w:val="00572DCF"/>
    <w:rsid w:val="00573114"/>
    <w:rsid w:val="0057441D"/>
    <w:rsid w:val="00575C0B"/>
    <w:rsid w:val="005820F9"/>
    <w:rsid w:val="0058280A"/>
    <w:rsid w:val="00585981"/>
    <w:rsid w:val="0058684B"/>
    <w:rsid w:val="00591676"/>
    <w:rsid w:val="005955F1"/>
    <w:rsid w:val="005A1B72"/>
    <w:rsid w:val="005A285F"/>
    <w:rsid w:val="005A3260"/>
    <w:rsid w:val="005A4539"/>
    <w:rsid w:val="005A5E97"/>
    <w:rsid w:val="005B12C8"/>
    <w:rsid w:val="005B1377"/>
    <w:rsid w:val="005B31C3"/>
    <w:rsid w:val="005B5304"/>
    <w:rsid w:val="005C282A"/>
    <w:rsid w:val="005C4713"/>
    <w:rsid w:val="005C5E3F"/>
    <w:rsid w:val="005C7A03"/>
    <w:rsid w:val="005E080D"/>
    <w:rsid w:val="005E2732"/>
    <w:rsid w:val="005E4BAF"/>
    <w:rsid w:val="005E6B6E"/>
    <w:rsid w:val="005F0C51"/>
    <w:rsid w:val="005F5960"/>
    <w:rsid w:val="0061112D"/>
    <w:rsid w:val="00615557"/>
    <w:rsid w:val="00622210"/>
    <w:rsid w:val="00623977"/>
    <w:rsid w:val="00627CA7"/>
    <w:rsid w:val="00630F96"/>
    <w:rsid w:val="00631A1B"/>
    <w:rsid w:val="0063430E"/>
    <w:rsid w:val="00637061"/>
    <w:rsid w:val="00640CC5"/>
    <w:rsid w:val="00643B29"/>
    <w:rsid w:val="00646040"/>
    <w:rsid w:val="00647DD0"/>
    <w:rsid w:val="00652394"/>
    <w:rsid w:val="00676EF9"/>
    <w:rsid w:val="00680FBD"/>
    <w:rsid w:val="006842EE"/>
    <w:rsid w:val="006963FD"/>
    <w:rsid w:val="006A1FF8"/>
    <w:rsid w:val="006A27E3"/>
    <w:rsid w:val="006A4363"/>
    <w:rsid w:val="006A558B"/>
    <w:rsid w:val="006A6D93"/>
    <w:rsid w:val="006B15E4"/>
    <w:rsid w:val="006B3E53"/>
    <w:rsid w:val="006C0A39"/>
    <w:rsid w:val="006C40C0"/>
    <w:rsid w:val="006C4619"/>
    <w:rsid w:val="006D0156"/>
    <w:rsid w:val="006D2A0E"/>
    <w:rsid w:val="006D707C"/>
    <w:rsid w:val="006E13C8"/>
    <w:rsid w:val="006E61D9"/>
    <w:rsid w:val="006F19F9"/>
    <w:rsid w:val="006F301F"/>
    <w:rsid w:val="006F62EC"/>
    <w:rsid w:val="006F662E"/>
    <w:rsid w:val="00700005"/>
    <w:rsid w:val="00704A1F"/>
    <w:rsid w:val="0070771F"/>
    <w:rsid w:val="007123BD"/>
    <w:rsid w:val="00716DDF"/>
    <w:rsid w:val="00716EB1"/>
    <w:rsid w:val="0072168F"/>
    <w:rsid w:val="0072649C"/>
    <w:rsid w:val="00727580"/>
    <w:rsid w:val="00731BD2"/>
    <w:rsid w:val="00732A12"/>
    <w:rsid w:val="0073606B"/>
    <w:rsid w:val="0075388E"/>
    <w:rsid w:val="0075608D"/>
    <w:rsid w:val="007615B9"/>
    <w:rsid w:val="00764CE9"/>
    <w:rsid w:val="00767381"/>
    <w:rsid w:val="00773539"/>
    <w:rsid w:val="00773BA1"/>
    <w:rsid w:val="007778ED"/>
    <w:rsid w:val="00780493"/>
    <w:rsid w:val="00781CDD"/>
    <w:rsid w:val="00783F10"/>
    <w:rsid w:val="0078463A"/>
    <w:rsid w:val="00790FAD"/>
    <w:rsid w:val="00791E16"/>
    <w:rsid w:val="00796FB8"/>
    <w:rsid w:val="007A1FD2"/>
    <w:rsid w:val="007A3AC3"/>
    <w:rsid w:val="007A68ED"/>
    <w:rsid w:val="007B2C01"/>
    <w:rsid w:val="007B4B93"/>
    <w:rsid w:val="007C0CBD"/>
    <w:rsid w:val="007C6749"/>
    <w:rsid w:val="007D2CB5"/>
    <w:rsid w:val="007D707C"/>
    <w:rsid w:val="007E36E7"/>
    <w:rsid w:val="007F7C69"/>
    <w:rsid w:val="0080212F"/>
    <w:rsid w:val="00813315"/>
    <w:rsid w:val="008150A7"/>
    <w:rsid w:val="00822419"/>
    <w:rsid w:val="00823626"/>
    <w:rsid w:val="008548BE"/>
    <w:rsid w:val="00855B07"/>
    <w:rsid w:val="00855F3F"/>
    <w:rsid w:val="00865E62"/>
    <w:rsid w:val="00866BC8"/>
    <w:rsid w:val="008729A3"/>
    <w:rsid w:val="00873D45"/>
    <w:rsid w:val="00874F4E"/>
    <w:rsid w:val="008776C9"/>
    <w:rsid w:val="00880D57"/>
    <w:rsid w:val="008858D9"/>
    <w:rsid w:val="008872B5"/>
    <w:rsid w:val="0089099C"/>
    <w:rsid w:val="00893955"/>
    <w:rsid w:val="00895E09"/>
    <w:rsid w:val="00897167"/>
    <w:rsid w:val="008A152A"/>
    <w:rsid w:val="008A3A3E"/>
    <w:rsid w:val="008A40AD"/>
    <w:rsid w:val="008A542F"/>
    <w:rsid w:val="008A6077"/>
    <w:rsid w:val="008A6420"/>
    <w:rsid w:val="008A70CE"/>
    <w:rsid w:val="008A74F4"/>
    <w:rsid w:val="008B01E2"/>
    <w:rsid w:val="008B0330"/>
    <w:rsid w:val="008B1DE1"/>
    <w:rsid w:val="008B20BC"/>
    <w:rsid w:val="008B3E4F"/>
    <w:rsid w:val="008B7392"/>
    <w:rsid w:val="008C1687"/>
    <w:rsid w:val="008C187F"/>
    <w:rsid w:val="008D27F6"/>
    <w:rsid w:val="008D3087"/>
    <w:rsid w:val="008D4C89"/>
    <w:rsid w:val="008D4D83"/>
    <w:rsid w:val="008D7B3F"/>
    <w:rsid w:val="008E2BD0"/>
    <w:rsid w:val="008E52C9"/>
    <w:rsid w:val="008E58E5"/>
    <w:rsid w:val="008F0F74"/>
    <w:rsid w:val="008F136C"/>
    <w:rsid w:val="00900430"/>
    <w:rsid w:val="00906D99"/>
    <w:rsid w:val="00907AB2"/>
    <w:rsid w:val="009137A2"/>
    <w:rsid w:val="00931DE0"/>
    <w:rsid w:val="00932B6E"/>
    <w:rsid w:val="00936B53"/>
    <w:rsid w:val="0094275A"/>
    <w:rsid w:val="00945322"/>
    <w:rsid w:val="00945E55"/>
    <w:rsid w:val="00950588"/>
    <w:rsid w:val="009545C3"/>
    <w:rsid w:val="009557F9"/>
    <w:rsid w:val="00956C57"/>
    <w:rsid w:val="00961B88"/>
    <w:rsid w:val="00962664"/>
    <w:rsid w:val="0097213C"/>
    <w:rsid w:val="009723D5"/>
    <w:rsid w:val="0097460E"/>
    <w:rsid w:val="00974A9E"/>
    <w:rsid w:val="00975D9D"/>
    <w:rsid w:val="0097684E"/>
    <w:rsid w:val="00985346"/>
    <w:rsid w:val="009877A1"/>
    <w:rsid w:val="00990EAC"/>
    <w:rsid w:val="009922F4"/>
    <w:rsid w:val="00995EF5"/>
    <w:rsid w:val="009A4270"/>
    <w:rsid w:val="009A61CC"/>
    <w:rsid w:val="009B1FB8"/>
    <w:rsid w:val="009B7711"/>
    <w:rsid w:val="009C1BC0"/>
    <w:rsid w:val="009C63D9"/>
    <w:rsid w:val="009D1FCC"/>
    <w:rsid w:val="009E5029"/>
    <w:rsid w:val="009F767B"/>
    <w:rsid w:val="00A03B72"/>
    <w:rsid w:val="00A06397"/>
    <w:rsid w:val="00A07D65"/>
    <w:rsid w:val="00A10C0E"/>
    <w:rsid w:val="00A11BF8"/>
    <w:rsid w:val="00A13AD9"/>
    <w:rsid w:val="00A13F5C"/>
    <w:rsid w:val="00A15E79"/>
    <w:rsid w:val="00A17076"/>
    <w:rsid w:val="00A1712E"/>
    <w:rsid w:val="00A238C1"/>
    <w:rsid w:val="00A34360"/>
    <w:rsid w:val="00A4501C"/>
    <w:rsid w:val="00A47FEA"/>
    <w:rsid w:val="00A569CF"/>
    <w:rsid w:val="00A57D84"/>
    <w:rsid w:val="00A63423"/>
    <w:rsid w:val="00A65AFE"/>
    <w:rsid w:val="00A667CA"/>
    <w:rsid w:val="00A85440"/>
    <w:rsid w:val="00A86CCC"/>
    <w:rsid w:val="00A871F3"/>
    <w:rsid w:val="00A92212"/>
    <w:rsid w:val="00A931C2"/>
    <w:rsid w:val="00A937AC"/>
    <w:rsid w:val="00A93D59"/>
    <w:rsid w:val="00A9649E"/>
    <w:rsid w:val="00AA19B1"/>
    <w:rsid w:val="00AA482E"/>
    <w:rsid w:val="00AA6496"/>
    <w:rsid w:val="00AB1995"/>
    <w:rsid w:val="00AB46CF"/>
    <w:rsid w:val="00AB488D"/>
    <w:rsid w:val="00AB6573"/>
    <w:rsid w:val="00AB7532"/>
    <w:rsid w:val="00AB7ACF"/>
    <w:rsid w:val="00AC0C00"/>
    <w:rsid w:val="00AC1E97"/>
    <w:rsid w:val="00AC31AF"/>
    <w:rsid w:val="00AC3B63"/>
    <w:rsid w:val="00AE27F1"/>
    <w:rsid w:val="00AE3253"/>
    <w:rsid w:val="00AE4C55"/>
    <w:rsid w:val="00AE6BAB"/>
    <w:rsid w:val="00AF1F4D"/>
    <w:rsid w:val="00AF33DA"/>
    <w:rsid w:val="00AF3DB9"/>
    <w:rsid w:val="00AF5CDD"/>
    <w:rsid w:val="00AF7149"/>
    <w:rsid w:val="00B0498E"/>
    <w:rsid w:val="00B05638"/>
    <w:rsid w:val="00B05955"/>
    <w:rsid w:val="00B063C5"/>
    <w:rsid w:val="00B07253"/>
    <w:rsid w:val="00B120F3"/>
    <w:rsid w:val="00B134C2"/>
    <w:rsid w:val="00B15349"/>
    <w:rsid w:val="00B20719"/>
    <w:rsid w:val="00B239A3"/>
    <w:rsid w:val="00B251AC"/>
    <w:rsid w:val="00B3397D"/>
    <w:rsid w:val="00B47706"/>
    <w:rsid w:val="00B52BE5"/>
    <w:rsid w:val="00B5573F"/>
    <w:rsid w:val="00B6688A"/>
    <w:rsid w:val="00B710EB"/>
    <w:rsid w:val="00B719C8"/>
    <w:rsid w:val="00B72021"/>
    <w:rsid w:val="00B74C08"/>
    <w:rsid w:val="00B81C79"/>
    <w:rsid w:val="00B82556"/>
    <w:rsid w:val="00B85213"/>
    <w:rsid w:val="00B860F8"/>
    <w:rsid w:val="00B86BC0"/>
    <w:rsid w:val="00B93FE6"/>
    <w:rsid w:val="00B95729"/>
    <w:rsid w:val="00B9765B"/>
    <w:rsid w:val="00B97EA6"/>
    <w:rsid w:val="00BA00E3"/>
    <w:rsid w:val="00BB52FA"/>
    <w:rsid w:val="00BC4719"/>
    <w:rsid w:val="00BC48C6"/>
    <w:rsid w:val="00BC7DDC"/>
    <w:rsid w:val="00BE00AE"/>
    <w:rsid w:val="00BE1D1A"/>
    <w:rsid w:val="00BE3A29"/>
    <w:rsid w:val="00BE4E88"/>
    <w:rsid w:val="00BF0028"/>
    <w:rsid w:val="00BF04EA"/>
    <w:rsid w:val="00BF5500"/>
    <w:rsid w:val="00BF6477"/>
    <w:rsid w:val="00C06610"/>
    <w:rsid w:val="00C06DE0"/>
    <w:rsid w:val="00C07196"/>
    <w:rsid w:val="00C10581"/>
    <w:rsid w:val="00C14F63"/>
    <w:rsid w:val="00C21BB7"/>
    <w:rsid w:val="00C21FF5"/>
    <w:rsid w:val="00C3475A"/>
    <w:rsid w:val="00C364FC"/>
    <w:rsid w:val="00C4213E"/>
    <w:rsid w:val="00C42E06"/>
    <w:rsid w:val="00C44347"/>
    <w:rsid w:val="00C445BE"/>
    <w:rsid w:val="00C45A99"/>
    <w:rsid w:val="00C46EC3"/>
    <w:rsid w:val="00C4769C"/>
    <w:rsid w:val="00C52A34"/>
    <w:rsid w:val="00C606A7"/>
    <w:rsid w:val="00C63458"/>
    <w:rsid w:val="00C770B8"/>
    <w:rsid w:val="00C809B9"/>
    <w:rsid w:val="00C80C12"/>
    <w:rsid w:val="00C81368"/>
    <w:rsid w:val="00C81692"/>
    <w:rsid w:val="00C82D42"/>
    <w:rsid w:val="00C838BE"/>
    <w:rsid w:val="00C84F6D"/>
    <w:rsid w:val="00C907AC"/>
    <w:rsid w:val="00C917CD"/>
    <w:rsid w:val="00C93048"/>
    <w:rsid w:val="00C94AA5"/>
    <w:rsid w:val="00C95B3A"/>
    <w:rsid w:val="00C96F71"/>
    <w:rsid w:val="00CB3F3C"/>
    <w:rsid w:val="00CB47E2"/>
    <w:rsid w:val="00CB62D3"/>
    <w:rsid w:val="00CB7BED"/>
    <w:rsid w:val="00CC587F"/>
    <w:rsid w:val="00CD67FB"/>
    <w:rsid w:val="00CE2008"/>
    <w:rsid w:val="00CE2EE2"/>
    <w:rsid w:val="00CF05B6"/>
    <w:rsid w:val="00CF0AF2"/>
    <w:rsid w:val="00CF4BD9"/>
    <w:rsid w:val="00CF4DFA"/>
    <w:rsid w:val="00D0639D"/>
    <w:rsid w:val="00D06637"/>
    <w:rsid w:val="00D10A4F"/>
    <w:rsid w:val="00D13904"/>
    <w:rsid w:val="00D1493F"/>
    <w:rsid w:val="00D21982"/>
    <w:rsid w:val="00D23210"/>
    <w:rsid w:val="00D32402"/>
    <w:rsid w:val="00D35734"/>
    <w:rsid w:val="00D37A51"/>
    <w:rsid w:val="00D409F8"/>
    <w:rsid w:val="00D41212"/>
    <w:rsid w:val="00D4640E"/>
    <w:rsid w:val="00D47255"/>
    <w:rsid w:val="00D52E89"/>
    <w:rsid w:val="00D56FF1"/>
    <w:rsid w:val="00D57724"/>
    <w:rsid w:val="00D62A3F"/>
    <w:rsid w:val="00D66BDE"/>
    <w:rsid w:val="00D66FD9"/>
    <w:rsid w:val="00D672EA"/>
    <w:rsid w:val="00D7296B"/>
    <w:rsid w:val="00D74636"/>
    <w:rsid w:val="00D80250"/>
    <w:rsid w:val="00D810E5"/>
    <w:rsid w:val="00D82F4D"/>
    <w:rsid w:val="00D8300C"/>
    <w:rsid w:val="00D83769"/>
    <w:rsid w:val="00D8489E"/>
    <w:rsid w:val="00D84E2F"/>
    <w:rsid w:val="00D94839"/>
    <w:rsid w:val="00D9528F"/>
    <w:rsid w:val="00DA04A6"/>
    <w:rsid w:val="00DA0A4D"/>
    <w:rsid w:val="00DA1913"/>
    <w:rsid w:val="00DA3303"/>
    <w:rsid w:val="00DC4907"/>
    <w:rsid w:val="00DC7E4E"/>
    <w:rsid w:val="00DD0CEE"/>
    <w:rsid w:val="00DD0EA9"/>
    <w:rsid w:val="00DD1662"/>
    <w:rsid w:val="00DD3138"/>
    <w:rsid w:val="00DD6401"/>
    <w:rsid w:val="00DE275B"/>
    <w:rsid w:val="00DE3F91"/>
    <w:rsid w:val="00DF208C"/>
    <w:rsid w:val="00DF69F8"/>
    <w:rsid w:val="00E00383"/>
    <w:rsid w:val="00E0561A"/>
    <w:rsid w:val="00E10671"/>
    <w:rsid w:val="00E14016"/>
    <w:rsid w:val="00E162E9"/>
    <w:rsid w:val="00E163A9"/>
    <w:rsid w:val="00E301B3"/>
    <w:rsid w:val="00E31404"/>
    <w:rsid w:val="00E323ED"/>
    <w:rsid w:val="00E3355F"/>
    <w:rsid w:val="00E3389B"/>
    <w:rsid w:val="00E35486"/>
    <w:rsid w:val="00E36C52"/>
    <w:rsid w:val="00E37A7A"/>
    <w:rsid w:val="00E418CB"/>
    <w:rsid w:val="00E425AA"/>
    <w:rsid w:val="00E458E1"/>
    <w:rsid w:val="00E473C9"/>
    <w:rsid w:val="00E53F74"/>
    <w:rsid w:val="00E5720E"/>
    <w:rsid w:val="00E57C62"/>
    <w:rsid w:val="00E61383"/>
    <w:rsid w:val="00E664DF"/>
    <w:rsid w:val="00E67B96"/>
    <w:rsid w:val="00E715A7"/>
    <w:rsid w:val="00E75F20"/>
    <w:rsid w:val="00E85BDE"/>
    <w:rsid w:val="00E86C04"/>
    <w:rsid w:val="00E9251F"/>
    <w:rsid w:val="00E973D0"/>
    <w:rsid w:val="00EA72EB"/>
    <w:rsid w:val="00EB0EB8"/>
    <w:rsid w:val="00EB1319"/>
    <w:rsid w:val="00EB429B"/>
    <w:rsid w:val="00EC0FC2"/>
    <w:rsid w:val="00EC1400"/>
    <w:rsid w:val="00EC26A3"/>
    <w:rsid w:val="00ED3E08"/>
    <w:rsid w:val="00ED6C89"/>
    <w:rsid w:val="00EE046C"/>
    <w:rsid w:val="00EE0B0A"/>
    <w:rsid w:val="00EE0D3C"/>
    <w:rsid w:val="00EE0FF9"/>
    <w:rsid w:val="00EE3E2B"/>
    <w:rsid w:val="00EF524A"/>
    <w:rsid w:val="00EF7B65"/>
    <w:rsid w:val="00F110AE"/>
    <w:rsid w:val="00F15D89"/>
    <w:rsid w:val="00F17EEB"/>
    <w:rsid w:val="00F20487"/>
    <w:rsid w:val="00F21080"/>
    <w:rsid w:val="00F21FAB"/>
    <w:rsid w:val="00F2254C"/>
    <w:rsid w:val="00F2307D"/>
    <w:rsid w:val="00F23CE2"/>
    <w:rsid w:val="00F34258"/>
    <w:rsid w:val="00F403A1"/>
    <w:rsid w:val="00F45E57"/>
    <w:rsid w:val="00F47E9C"/>
    <w:rsid w:val="00F51082"/>
    <w:rsid w:val="00F52C85"/>
    <w:rsid w:val="00F607B1"/>
    <w:rsid w:val="00F6359A"/>
    <w:rsid w:val="00F63D95"/>
    <w:rsid w:val="00F71CD1"/>
    <w:rsid w:val="00F73988"/>
    <w:rsid w:val="00F7620B"/>
    <w:rsid w:val="00F80EFA"/>
    <w:rsid w:val="00F845D2"/>
    <w:rsid w:val="00F85421"/>
    <w:rsid w:val="00F9043E"/>
    <w:rsid w:val="00F9259F"/>
    <w:rsid w:val="00FA4EB5"/>
    <w:rsid w:val="00FB0E7F"/>
    <w:rsid w:val="00FB62DE"/>
    <w:rsid w:val="00FC312D"/>
    <w:rsid w:val="00FC3EAC"/>
    <w:rsid w:val="00FC54B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styleId="UnresolvedMention">
    <w:name w:val="Unresolved Mention"/>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imos.aodn.org.au/imos/" TargetMode="Externa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mailto:Hayden.Schilling@sims.org.au" TargetMode="External"/><Relationship Id="rId12" Type="http://schemas.openxmlformats.org/officeDocument/2006/relationships/hyperlink" Target="http://imos.aodn.org.au/imos/"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imos.aodn.org.au/imos/" TargetMode="External"/><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image" Target="media/image10.png"/><Relationship Id="rId32"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1.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262</TotalTime>
  <Pages>38</Pages>
  <Words>40602</Words>
  <Characters>231435</Characters>
  <Application>Microsoft Office Word</Application>
  <DocSecurity>0</DocSecurity>
  <Lines>1928</Lines>
  <Paragraphs>542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Brooks Hanson</dc:creator>
  <cp:lastModifiedBy>Hayden Schilling</cp:lastModifiedBy>
  <cp:revision>31</cp:revision>
  <cp:lastPrinted>2020-04-28T00:41:00Z</cp:lastPrinted>
  <dcterms:created xsi:type="dcterms:W3CDTF">2020-07-14T05:12:00Z</dcterms:created>
  <dcterms:modified xsi:type="dcterms:W3CDTF">2020-07-15T04:57:00Z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zotero-version="5.0.88"&gt;&lt;session id="mKcJEJfT"/&gt;&lt;style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