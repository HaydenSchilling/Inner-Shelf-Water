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78777" w14:textId="2105BAB2" w:rsidR="00985346" w:rsidRDefault="00985346" w:rsidP="00985346">
      <w:pPr>
        <w:pStyle w:val="Title"/>
        <w:spacing w:line="360" w:lineRule="auto"/>
        <w:rPr>
          <w:rFonts w:asciiTheme="minorHAnsi" w:hAnsiTheme="minorHAnsi" w:cstheme="minorHAnsi"/>
          <w:lang w:val="en-AU"/>
        </w:rPr>
      </w:pPr>
      <w:r>
        <w:rPr>
          <w:rFonts w:asciiTheme="minorHAnsi" w:hAnsiTheme="minorHAnsi" w:cstheme="minorHAnsi"/>
          <w:lang w:val="en-AU"/>
        </w:rPr>
        <w:t>Z</w:t>
      </w:r>
      <w:r w:rsidRPr="00F15D89">
        <w:rPr>
          <w:rFonts w:asciiTheme="minorHAnsi" w:hAnsiTheme="minorHAnsi" w:cstheme="minorHAnsi"/>
          <w:lang w:val="en-AU"/>
        </w:rPr>
        <w:t xml:space="preserve">ooplankton characteristics </w:t>
      </w:r>
      <w:r>
        <w:rPr>
          <w:rFonts w:asciiTheme="minorHAnsi" w:hAnsiTheme="minorHAnsi" w:cstheme="minorHAnsi"/>
          <w:lang w:val="en-AU"/>
        </w:rPr>
        <w:t xml:space="preserve">across a </w:t>
      </w:r>
      <w:r w:rsidRPr="00F15D89">
        <w:rPr>
          <w:rFonts w:asciiTheme="minorHAnsi" w:hAnsiTheme="minorHAnsi" w:cstheme="minorHAnsi"/>
          <w:lang w:val="en-AU"/>
        </w:rPr>
        <w:t xml:space="preserve">western boundary current </w:t>
      </w:r>
      <w:r>
        <w:rPr>
          <w:rFonts w:asciiTheme="minorHAnsi" w:hAnsiTheme="minorHAnsi" w:cstheme="minorHAnsi"/>
          <w:lang w:val="en-AU"/>
        </w:rPr>
        <w:t>influenced continental shelf</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5344AAA7"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23442A25"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1075075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School of Mathematics and Statistics, University of New South Wales, High Street,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Commonwealth Scientific and Industrial Research Organisation, Castray Esplanade, Battery Point, Tasmania, Australia</w:t>
      </w:r>
    </w:p>
    <w:p w14:paraId="5614852F" w14:textId="038C9595"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1F36DD" w:rsidRPr="00E56487">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22561B4"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(262 words, probably too long)</w:t>
      </w:r>
    </w:p>
    <w:p w14:paraId="1246089A" w14:textId="19286BFC" w:rsidR="00A47FEA" w:rsidRPr="00F15D89" w:rsidRDefault="00C4769C" w:rsidP="00F34258">
      <w:pPr>
        <w:pStyle w:val="Abstract"/>
        <w:spacing w:line="360" w:lineRule="auto"/>
        <w:rPr>
          <w:rFonts w:asciiTheme="minorHAnsi" w:hAnsiTheme="minorHAnsi" w:cstheme="minorHAnsi"/>
          <w:lang w:val="en-AU"/>
        </w:rPr>
      </w:pPr>
      <w:commentRangeStart w:id="0"/>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w:t>
      </w:r>
      <w:r w:rsidR="00B72021">
        <w:rPr>
          <w:rFonts w:asciiTheme="minorHAnsi" w:hAnsiTheme="minorHAnsi" w:cstheme="minorHAnsi"/>
          <w:lang w:val="en-AU"/>
        </w:rPr>
        <w:t>an important food source</w:t>
      </w:r>
      <w:r w:rsidRPr="00F15D89">
        <w:rPr>
          <w:rFonts w:asciiTheme="minorHAnsi" w:hAnsiTheme="minorHAnsi" w:cstheme="minorHAnsi"/>
          <w:lang w:val="en-AU"/>
        </w:rPr>
        <w:t xml:space="preserve"> for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commentRangeEnd w:id="0"/>
      <w:r w:rsidR="005C0C1D">
        <w:rPr>
          <w:rStyle w:val="CommentReference"/>
          <w:rFonts w:eastAsia="Calibri"/>
        </w:rPr>
        <w:commentReference w:id="0"/>
      </w:r>
      <w:r w:rsidR="00BE3B50">
        <w:rPr>
          <w:rFonts w:asciiTheme="minorHAnsi" w:hAnsiTheme="minorHAnsi" w:cstheme="minorHAnsi"/>
          <w:lang w:val="en-AU"/>
        </w:rPr>
        <w:t>.</w:t>
      </w:r>
      <w:r w:rsidRPr="00F15D89">
        <w:rPr>
          <w:rFonts w:asciiTheme="minorHAnsi" w:hAnsiTheme="minorHAnsi" w:cstheme="minorHAnsi"/>
          <w:lang w:val="en-AU"/>
        </w:rPr>
        <w:t xml:space="preserve"> </w:t>
      </w:r>
      <w:r w:rsidR="00BE3B50">
        <w:rPr>
          <w:rFonts w:asciiTheme="minorHAnsi" w:hAnsiTheme="minorHAnsi" w:cstheme="minorHAnsi"/>
          <w:lang w:val="en-AU"/>
        </w:rPr>
        <w:t xml:space="preserve">Previous studies have identified horizontal variation in </w:t>
      </w:r>
      <w:r w:rsidRPr="00F15D89">
        <w:rPr>
          <w:rFonts w:asciiTheme="minorHAnsi" w:hAnsiTheme="minorHAnsi" w:cstheme="minorHAnsi"/>
          <w:lang w:val="en-AU"/>
        </w:rPr>
        <w:t xml:space="preserve">the </w:t>
      </w:r>
      <w:r w:rsidR="00A07D65" w:rsidRPr="00F15D89">
        <w:rPr>
          <w:rFonts w:asciiTheme="minorHAnsi" w:hAnsiTheme="minorHAnsi" w:cstheme="minorHAnsi"/>
          <w:lang w:val="en-AU"/>
        </w:rPr>
        <w:t xml:space="preserve">zooplankton community </w:t>
      </w:r>
      <w:r w:rsidR="00BE3B50">
        <w:rPr>
          <w:rFonts w:asciiTheme="minorHAnsi" w:hAnsiTheme="minorHAnsi" w:cstheme="minorHAnsi"/>
          <w:lang w:val="en-AU"/>
        </w:rPr>
        <w:t xml:space="preserve">across continental shelfs but there is </w:t>
      </w:r>
      <w:commentRangeStart w:id="2"/>
      <w:r w:rsidR="00BE3B50">
        <w:rPr>
          <w:rFonts w:asciiTheme="minorHAnsi" w:hAnsiTheme="minorHAnsi" w:cstheme="minorHAnsi"/>
          <w:lang w:val="en-AU"/>
        </w:rPr>
        <w:t>limited information on vertical distributions</w:t>
      </w:r>
      <w:commentRangeEnd w:id="2"/>
      <w:r w:rsidR="005C0C1D">
        <w:rPr>
          <w:rStyle w:val="CommentReference"/>
          <w:rFonts w:eastAsia="Calibri"/>
        </w:rPr>
        <w:commentReference w:id="2"/>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del w:id="3" w:author="Peter Yates" w:date="2020-07-28T09:56:00Z">
        <w:r w:rsidR="005B31C3" w:rsidRPr="00F15D89" w:rsidDel="005C0C1D">
          <w:rPr>
            <w:rFonts w:asciiTheme="minorHAnsi" w:hAnsiTheme="minorHAnsi" w:cstheme="minorHAnsi"/>
            <w:lang w:val="en-AU"/>
          </w:rPr>
          <w:delText xml:space="preserve">Western boundary currents are known to influence continental shelf waters through a variety of physical mechanisms including </w:delText>
        </w:r>
        <w:r w:rsidR="004E1275" w:rsidDel="005C0C1D">
          <w:rPr>
            <w:rFonts w:asciiTheme="minorHAnsi" w:hAnsiTheme="minorHAnsi" w:cstheme="minorHAnsi"/>
            <w:lang w:val="en-AU"/>
          </w:rPr>
          <w:delText>bottom water intrusions and coastal upwelling</w:delText>
        </w:r>
        <w:r w:rsidR="004E1275" w:rsidRPr="00F15D89" w:rsidDel="005C0C1D">
          <w:rPr>
            <w:rFonts w:asciiTheme="minorHAnsi" w:hAnsiTheme="minorHAnsi" w:cstheme="minorHAnsi"/>
            <w:lang w:val="en-AU"/>
          </w:rPr>
          <w:delText xml:space="preserve"> </w:delText>
        </w:r>
        <w:r w:rsidR="008D27F6" w:rsidRPr="00F15D89" w:rsidDel="005C0C1D">
          <w:rPr>
            <w:rFonts w:asciiTheme="minorHAnsi" w:hAnsiTheme="minorHAnsi" w:cstheme="minorHAnsi"/>
            <w:lang w:val="en-AU"/>
          </w:rPr>
          <w:delText xml:space="preserve">which </w:delText>
        </w:r>
        <w:r w:rsidR="00012E4A" w:rsidDel="005C0C1D">
          <w:rPr>
            <w:rFonts w:asciiTheme="minorHAnsi" w:hAnsiTheme="minorHAnsi" w:cstheme="minorHAnsi"/>
            <w:lang w:val="en-AU"/>
          </w:rPr>
          <w:delText xml:space="preserve">also </w:delText>
        </w:r>
        <w:r w:rsidR="008D27F6" w:rsidRPr="00F15D89" w:rsidDel="005C0C1D">
          <w:rPr>
            <w:rFonts w:asciiTheme="minorHAnsi" w:hAnsiTheme="minorHAnsi" w:cstheme="minorHAnsi"/>
            <w:lang w:val="en-AU"/>
          </w:rPr>
          <w:delText>influence the planktonic community</w:delText>
        </w:r>
        <w:r w:rsidR="005B31C3" w:rsidRPr="00F15D89" w:rsidDel="005C0C1D">
          <w:rPr>
            <w:rFonts w:asciiTheme="minorHAnsi" w:hAnsiTheme="minorHAnsi" w:cstheme="minorHAnsi"/>
            <w:lang w:val="en-AU"/>
          </w:rPr>
          <w:delText>.</w:delText>
        </w:r>
      </w:del>
      <w:ins w:id="4" w:author="Peter Yates" w:date="2020-07-28T09:56:00Z">
        <w:r w:rsidR="005C0C1D">
          <w:rPr>
            <w:rFonts w:asciiTheme="minorHAnsi" w:hAnsiTheme="minorHAnsi" w:cstheme="minorHAnsi"/>
            <w:lang w:val="en-AU"/>
          </w:rPr>
          <w:t>\</w:t>
        </w:r>
      </w:ins>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 xml:space="preserve">sing an optical plankton counter </w:t>
      </w:r>
      <w:r w:rsidR="00E14016">
        <w:rPr>
          <w:rFonts w:asciiTheme="minorHAnsi" w:hAnsiTheme="minorHAnsi" w:cstheme="minorHAnsi"/>
          <w:lang w:val="en-AU"/>
        </w:rPr>
        <w:t>and</w:t>
      </w:r>
      <w:r w:rsidR="000928AB" w:rsidRPr="00F15D89">
        <w:rPr>
          <w:rFonts w:asciiTheme="minorHAnsi" w:hAnsiTheme="minorHAnsi" w:cstheme="minorHAnsi"/>
          <w:lang w:val="en-AU"/>
        </w:rPr>
        <w:t xml:space="preserve"> CTD </w:t>
      </w:r>
      <w:r w:rsidR="00E14016">
        <w:rPr>
          <w:rFonts w:asciiTheme="minorHAnsi" w:hAnsiTheme="minorHAnsi" w:cstheme="minorHAnsi"/>
          <w:lang w:val="en-AU"/>
        </w:rPr>
        <w:t xml:space="preserve">mounted </w:t>
      </w:r>
      <w:r w:rsidR="000928AB" w:rsidRPr="00F15D89">
        <w:rPr>
          <w:rFonts w:asciiTheme="minorHAnsi" w:hAnsiTheme="minorHAnsi" w:cstheme="minorHAnsi"/>
          <w:lang w:val="en-AU"/>
        </w:rPr>
        <w:t>on</w:t>
      </w:r>
      <w:r w:rsidR="00E14016">
        <w:rPr>
          <w:rFonts w:asciiTheme="minorHAnsi" w:hAnsiTheme="minorHAnsi" w:cstheme="minorHAnsi"/>
          <w:lang w:val="en-AU"/>
        </w:rPr>
        <w:t xml:space="preserve"> an</w:t>
      </w:r>
      <w:r w:rsidR="000928AB" w:rsidRPr="00F15D89">
        <w:rPr>
          <w:rFonts w:asciiTheme="minorHAnsi" w:hAnsiTheme="minorHAnsi" w:cstheme="minorHAnsi"/>
          <w:lang w:val="en-AU"/>
        </w:rPr>
        <w:t xml:space="preserve"> undulating towed </w:t>
      </w:r>
      <w:commentRangeStart w:id="5"/>
      <w:r w:rsidR="000928AB" w:rsidRPr="00F15D89">
        <w:rPr>
          <w:rFonts w:asciiTheme="minorHAnsi" w:hAnsiTheme="minorHAnsi" w:cstheme="minorHAnsi"/>
          <w:lang w:val="en-AU"/>
        </w:rPr>
        <w:t>body</w:t>
      </w:r>
      <w:r w:rsidR="00E14016" w:rsidRPr="00F15D89">
        <w:rPr>
          <w:rFonts w:asciiTheme="minorHAnsi" w:hAnsiTheme="minorHAnsi" w:cstheme="minorHAnsi"/>
          <w:lang w:val="en-AU"/>
        </w:rPr>
        <w:t xml:space="preserve"> </w:t>
      </w:r>
      <w:r w:rsidR="00E14016">
        <w:rPr>
          <w:rFonts w:asciiTheme="minorHAnsi" w:hAnsiTheme="minorHAnsi" w:cstheme="minorHAnsi"/>
          <w:lang w:val="en-AU"/>
        </w:rPr>
        <w:t>in waters</w:t>
      </w:r>
      <w:commentRangeEnd w:id="5"/>
      <w:r w:rsidR="005C0C1D">
        <w:rPr>
          <w:rStyle w:val="CommentReference"/>
          <w:rFonts w:eastAsia="Calibri"/>
        </w:rPr>
        <w:commentReference w:id="5"/>
      </w:r>
      <w:r w:rsidR="000928AB" w:rsidRPr="00F15D89">
        <w:rPr>
          <w:rFonts w:asciiTheme="minorHAnsi" w:hAnsiTheme="minorHAnsi" w:cstheme="minorHAnsi"/>
          <w:lang w:val="en-AU"/>
        </w:rPr>
        <w:t>,</w:t>
      </w:r>
      <w:r w:rsidR="005B31C3" w:rsidRPr="00F15D89">
        <w:rPr>
          <w:rFonts w:asciiTheme="minorHAnsi" w:hAnsiTheme="minorHAnsi" w:cstheme="minorHAnsi"/>
          <w:lang w:val="en-AU"/>
        </w:rPr>
        <w:t xml:space="preserve"> </w:t>
      </w:r>
      <w:r w:rsidR="00B72021">
        <w:rPr>
          <w:rFonts w:asciiTheme="minorHAnsi" w:hAnsiTheme="minorHAnsi" w:cstheme="minorHAnsi"/>
          <w:lang w:val="en-AU"/>
        </w:rPr>
        <w:t>t</w:t>
      </w:r>
      <w:r w:rsidR="00B72021" w:rsidRPr="00F15D89">
        <w:rPr>
          <w:rFonts w:asciiTheme="minorHAnsi" w:hAnsiTheme="minorHAnsi" w:cstheme="minorHAnsi"/>
          <w:lang w:val="en-AU"/>
        </w:rPr>
        <w:t>his study presents the first high</w:t>
      </w:r>
      <w:r w:rsidR="00B72021">
        <w:rPr>
          <w:rFonts w:asciiTheme="minorHAnsi" w:hAnsiTheme="minorHAnsi" w:cstheme="minorHAnsi"/>
          <w:lang w:val="en-AU"/>
        </w:rPr>
        <w:t>-</w:t>
      </w:r>
      <w:r w:rsidR="00B72021" w:rsidRPr="00F15D89">
        <w:rPr>
          <w:rFonts w:asciiTheme="minorHAnsi" w:hAnsiTheme="minorHAnsi" w:cstheme="minorHAnsi"/>
          <w:lang w:val="en-AU"/>
        </w:rPr>
        <w:t>resolution depth</w:t>
      </w:r>
      <w:r w:rsidR="00B72021">
        <w:rPr>
          <w:rFonts w:asciiTheme="minorHAnsi" w:hAnsiTheme="minorHAnsi" w:cstheme="minorHAnsi"/>
          <w:lang w:val="en-AU"/>
        </w:rPr>
        <w:t>-</w:t>
      </w:r>
      <w:r w:rsidR="00B72021" w:rsidRPr="00F15D89">
        <w:rPr>
          <w:rFonts w:asciiTheme="minorHAnsi" w:hAnsiTheme="minorHAnsi" w:cstheme="minorHAnsi"/>
          <w:lang w:val="en-AU"/>
        </w:rPr>
        <w:t>resolved profiles of the zooplankton community across a continental shelf</w:t>
      </w:r>
      <w:r w:rsidR="00B72021">
        <w:rPr>
          <w:rFonts w:asciiTheme="minorHAnsi" w:hAnsiTheme="minorHAnsi" w:cstheme="minorHAnsi"/>
          <w:lang w:val="en-AU"/>
        </w:rPr>
        <w:t>. W</w:t>
      </w:r>
      <w:r w:rsidR="005B31C3" w:rsidRPr="00F15D89">
        <w:rPr>
          <w:rFonts w:asciiTheme="minorHAnsi" w:hAnsiTheme="minorHAnsi" w:cstheme="minorHAnsi"/>
          <w:lang w:val="en-AU"/>
        </w:rPr>
        <w:t xml:space="preserve">e show that zooplankton biomass </w:t>
      </w:r>
      <w:r w:rsidR="00012E4A">
        <w:rPr>
          <w:rFonts w:asciiTheme="minorHAnsi" w:hAnsiTheme="minorHAnsi" w:cstheme="minorHAnsi"/>
          <w:lang w:val="en-AU"/>
        </w:rPr>
        <w:t>is</w:t>
      </w:r>
      <w:r w:rsidR="005B31C3" w:rsidRPr="00F15D89">
        <w:rPr>
          <w:rFonts w:asciiTheme="minorHAnsi" w:hAnsiTheme="minorHAnsi" w:cstheme="minorHAnsi"/>
          <w:lang w:val="en-AU"/>
        </w:rPr>
        <w:t xml:space="preserve"> highest inshore with</w:t>
      </w:r>
      <w:r w:rsidR="00012E4A">
        <w:rPr>
          <w:rFonts w:asciiTheme="minorHAnsi" w:hAnsiTheme="minorHAnsi" w:cstheme="minorHAnsi"/>
          <w:lang w:val="en-AU"/>
        </w:rPr>
        <w:t xml:space="preserve"> biomass declining </w:t>
      </w:r>
      <w:r w:rsidR="005B31C3" w:rsidRPr="00F15D89">
        <w:rPr>
          <w:rFonts w:asciiTheme="minorHAnsi" w:hAnsiTheme="minorHAnsi" w:cstheme="minorHAnsi"/>
          <w:lang w:val="en-AU"/>
        </w:rPr>
        <w:t>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w:t>
      </w:r>
      <w:r w:rsidR="00A47FEA" w:rsidRPr="00F15D89">
        <w:rPr>
          <w:rFonts w:asciiTheme="minorHAnsi" w:hAnsiTheme="minorHAnsi" w:cstheme="minorHAnsi"/>
          <w:lang w:val="en-AU"/>
        </w:rPr>
        <w:t xml:space="preserve"> </w:t>
      </w:r>
      <w:r w:rsidR="00012E4A">
        <w:rPr>
          <w:rFonts w:asciiTheme="minorHAnsi" w:hAnsiTheme="minorHAnsi" w:cstheme="minorHAnsi"/>
          <w:lang w:val="en-AU"/>
        </w:rPr>
        <w:t>The front between the warm East Australian Current (EAC) and cooler continental shelf waters also showed increased biomass of zooplankton showing the dynamic nature of coastal water masses. The EAC influenced the continental shelf waters by creating current driven</w:t>
      </w:r>
      <w:r w:rsidR="00A47FEA" w:rsidRPr="00F15D89">
        <w:rPr>
          <w:rFonts w:asciiTheme="minorHAnsi" w:hAnsiTheme="minorHAnsi" w:cstheme="minorHAnsi"/>
          <w:lang w:val="en-AU"/>
        </w:rPr>
        <w:t xml:space="preserve">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w:t>
      </w:r>
      <w:r w:rsidR="00012E4A">
        <w:rPr>
          <w:rFonts w:asciiTheme="minorHAnsi" w:hAnsiTheme="minorHAnsi" w:cstheme="minorHAnsi"/>
          <w:lang w:val="en-AU"/>
        </w:rPr>
        <w:t xml:space="preserve">. This uplift </w:t>
      </w:r>
      <w:commentRangeStart w:id="6"/>
      <w:r w:rsidR="00012E4A">
        <w:rPr>
          <w:rFonts w:asciiTheme="minorHAnsi" w:hAnsiTheme="minorHAnsi" w:cstheme="minorHAnsi"/>
          <w:lang w:val="en-AU"/>
        </w:rPr>
        <w:t>caused the</w:t>
      </w:r>
      <w:r w:rsidR="00A47FEA" w:rsidRPr="00F15D89">
        <w:rPr>
          <w:rFonts w:asciiTheme="minorHAnsi" w:hAnsiTheme="minorHAnsi" w:cstheme="minorHAnsi"/>
          <w:lang w:val="en-AU"/>
        </w:rPr>
        <w:t xml:space="preserve"> zooplankton communities tended </w:t>
      </w:r>
      <w:commentRangeEnd w:id="6"/>
      <w:r w:rsidR="005C0C1D">
        <w:rPr>
          <w:rStyle w:val="CommentReference"/>
          <w:rFonts w:eastAsia="Calibri"/>
        </w:rPr>
        <w:commentReference w:id="6"/>
      </w:r>
      <w:r w:rsidR="00A47FEA" w:rsidRPr="00F15D89">
        <w:rPr>
          <w:rFonts w:asciiTheme="minorHAnsi" w:hAnsiTheme="minorHAnsi" w:cstheme="minorHAnsi"/>
          <w:lang w:val="en-AU"/>
        </w:rPr>
        <w:t xml:space="preserve">to be </w:t>
      </w:r>
      <w:r w:rsidR="00205464">
        <w:rPr>
          <w:rFonts w:asciiTheme="minorHAnsi" w:hAnsiTheme="minorHAnsi" w:cstheme="minorHAnsi"/>
          <w:lang w:val="en-AU"/>
        </w:rPr>
        <w:t xml:space="preserve">smaller and </w:t>
      </w:r>
      <w:r w:rsidR="00A47FEA" w:rsidRPr="00F15D89">
        <w:rPr>
          <w:rFonts w:asciiTheme="minorHAnsi" w:hAnsiTheme="minorHAnsi" w:cstheme="minorHAnsi"/>
          <w:lang w:val="en-AU"/>
        </w:rPr>
        <w:t>more productive</w:t>
      </w:r>
      <w:r w:rsidR="00205464">
        <w:rPr>
          <w:rFonts w:asciiTheme="minorHAnsi" w:hAnsiTheme="minorHAnsi" w:cstheme="minorHAnsi"/>
          <w:lang w:val="en-AU"/>
        </w:rPr>
        <w:t xml:space="preserve"> </w:t>
      </w:r>
      <w:r w:rsidR="00012E4A">
        <w:rPr>
          <w:rFonts w:asciiTheme="minorHAnsi" w:hAnsiTheme="minorHAnsi" w:cstheme="minorHAnsi"/>
          <w:lang w:val="en-AU"/>
        </w:rPr>
        <w:t>with</w:t>
      </w:r>
      <w:r w:rsidR="00205464">
        <w:rPr>
          <w:rFonts w:asciiTheme="minorHAnsi" w:hAnsiTheme="minorHAnsi" w:cstheme="minorHAnsi"/>
          <w:lang w:val="en-AU"/>
        </w:rPr>
        <w:t xml:space="preserve"> </w:t>
      </w:r>
      <w:r w:rsidR="00A47FEA" w:rsidRPr="00F15D89">
        <w:rPr>
          <w:rFonts w:asciiTheme="minorHAnsi" w:hAnsiTheme="minorHAnsi" w:cstheme="minorHAnsi"/>
          <w:lang w:val="en-AU"/>
        </w:rPr>
        <w:t>smaller geometric mean</w:t>
      </w:r>
      <w:r w:rsidR="00205464">
        <w:rPr>
          <w:rFonts w:asciiTheme="minorHAnsi" w:hAnsiTheme="minorHAnsi" w:cstheme="minorHAnsi"/>
          <w:lang w:val="en-AU"/>
        </w:rPr>
        <w:t xml:space="preserve"> </w:t>
      </w:r>
      <w:r w:rsidR="00A47FEA" w:rsidRPr="00F15D89">
        <w:rPr>
          <w:rFonts w:asciiTheme="minorHAnsi" w:hAnsiTheme="minorHAnsi" w:cstheme="minorHAnsi"/>
          <w:lang w:val="en-AU"/>
        </w:rPr>
        <w:t>sizes</w:t>
      </w:r>
      <w:r w:rsidR="002E1FC2" w:rsidRPr="00F15D89">
        <w:rPr>
          <w:rFonts w:asciiTheme="minorHAnsi" w:hAnsiTheme="minorHAnsi" w:cstheme="minorHAnsi"/>
          <w:lang w:val="en-AU"/>
        </w:rPr>
        <w:t xml:space="preserve"> and steeper</w:t>
      </w:r>
      <w:r w:rsidR="001764E7">
        <w:rPr>
          <w:rFonts w:asciiTheme="minorHAnsi" w:hAnsiTheme="minorHAnsi" w:cstheme="minorHAnsi"/>
          <w:lang w:val="en-AU"/>
        </w:rPr>
        <w:t xml:space="preserve"> estimated</w:t>
      </w:r>
      <w:r w:rsidR="002E1FC2" w:rsidRPr="00F15D89">
        <w:rPr>
          <w:rFonts w:asciiTheme="minorHAnsi" w:hAnsiTheme="minorHAnsi" w:cstheme="minorHAnsi"/>
          <w:lang w:val="en-AU"/>
        </w:rPr>
        <w:t xml:space="preserve"> normalised biomass size spectrum slopes</w:t>
      </w:r>
      <w:r w:rsidR="00A47FEA" w:rsidRPr="00F15D89">
        <w:rPr>
          <w:rFonts w:asciiTheme="minorHAnsi" w:hAnsiTheme="minorHAnsi" w:cstheme="minorHAnsi"/>
          <w:lang w:val="en-AU"/>
        </w:rPr>
        <w:t xml:space="preserve">. </w:t>
      </w:r>
      <w:r w:rsidR="00387A40">
        <w:rPr>
          <w:rFonts w:asciiTheme="minorHAnsi" w:hAnsiTheme="minorHAnsi" w:cstheme="minorHAnsi"/>
          <w:lang w:val="en-AU"/>
        </w:rPr>
        <w:t xml:space="preserve">South of the EAC, the continental shelf zooplankton community was more homogenous but still displayed the same broad horizontal and vertical patterns in zooplankton. </w:t>
      </w:r>
      <w:del w:id="7" w:author="Peter Yates" w:date="2020-07-28T09:52:00Z">
        <w:r w:rsidR="00A47FEA" w:rsidRPr="00F15D89" w:rsidDel="005C0C1D">
          <w:rPr>
            <w:rFonts w:asciiTheme="minorHAnsi" w:hAnsiTheme="minorHAnsi" w:cstheme="minorHAnsi"/>
            <w:lang w:val="en-AU"/>
          </w:rPr>
          <w:delText xml:space="preserve">The patterns observed in this study align with previous research on zooplankton </w:delText>
        </w:r>
        <w:r w:rsidR="00F34258" w:rsidRPr="00F15D89" w:rsidDel="005C0C1D">
          <w:rPr>
            <w:rFonts w:asciiTheme="minorHAnsi" w:hAnsiTheme="minorHAnsi" w:cstheme="minorHAnsi"/>
            <w:lang w:val="en-AU"/>
          </w:rPr>
          <w:delText>distributions</w:delText>
        </w:r>
        <w:r w:rsidR="00A47FEA" w:rsidRPr="00F15D89" w:rsidDel="005C0C1D">
          <w:rPr>
            <w:rFonts w:asciiTheme="minorHAnsi" w:hAnsiTheme="minorHAnsi" w:cstheme="minorHAnsi"/>
            <w:lang w:val="en-AU"/>
          </w:rPr>
          <w:delText xml:space="preserve"> on continental shel</w:delText>
        </w:r>
        <w:r w:rsidR="005E080D" w:rsidDel="005C0C1D">
          <w:rPr>
            <w:rFonts w:asciiTheme="minorHAnsi" w:hAnsiTheme="minorHAnsi" w:cstheme="minorHAnsi"/>
            <w:lang w:val="en-AU"/>
          </w:rPr>
          <w:delText>ves</w:delText>
        </w:r>
        <w:r w:rsidR="00012E4A" w:rsidDel="005C0C1D">
          <w:rPr>
            <w:rFonts w:asciiTheme="minorHAnsi" w:hAnsiTheme="minorHAnsi" w:cstheme="minorHAnsi"/>
            <w:lang w:val="en-AU"/>
          </w:rPr>
          <w:delText xml:space="preserve"> and </w:delText>
        </w:r>
      </w:del>
      <w:ins w:id="8" w:author="Peter Yates" w:date="2020-07-28T09:52:00Z">
        <w:r w:rsidR="005C0C1D">
          <w:rPr>
            <w:rFonts w:asciiTheme="minorHAnsi" w:hAnsiTheme="minorHAnsi" w:cstheme="minorHAnsi"/>
            <w:lang w:val="en-AU"/>
          </w:rPr>
          <w:t>W</w:t>
        </w:r>
      </w:ins>
      <w:del w:id="9" w:author="Peter Yates" w:date="2020-07-28T09:52:00Z">
        <w:r w:rsidR="00012E4A" w:rsidDel="005C0C1D">
          <w:rPr>
            <w:rFonts w:asciiTheme="minorHAnsi" w:hAnsiTheme="minorHAnsi" w:cstheme="minorHAnsi"/>
            <w:lang w:val="en-AU"/>
          </w:rPr>
          <w:delText>w</w:delText>
        </w:r>
      </w:del>
      <w:r w:rsidR="00012E4A">
        <w:rPr>
          <w:rFonts w:asciiTheme="minorHAnsi" w:hAnsiTheme="minorHAnsi" w:cstheme="minorHAnsi"/>
          <w:lang w:val="en-AU"/>
        </w:rPr>
        <w:t>e suggest that</w:t>
      </w:r>
      <w:r w:rsidR="00A47FEA" w:rsidRPr="00F15D89">
        <w:rPr>
          <w:rFonts w:asciiTheme="minorHAnsi" w:hAnsiTheme="minorHAnsi" w:cstheme="minorHAnsi"/>
          <w:lang w:val="en-AU"/>
        </w:rPr>
        <w:t xml:space="preserve"> </w:t>
      </w:r>
      <w:r w:rsidR="00F34258" w:rsidRPr="00F15D89">
        <w:rPr>
          <w:rFonts w:asciiTheme="minorHAnsi" w:hAnsiTheme="minorHAnsi" w:cstheme="minorHAnsi"/>
          <w:lang w:val="en-AU"/>
        </w:rPr>
        <w:t xml:space="preserve">globally inner continental shelf regions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0A9F2C55" w:rsidR="00543728"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are fast-flowing currents which transport warm salty water from </w:t>
      </w:r>
      <w:r w:rsidR="00131D0E">
        <w:rPr>
          <w:rFonts w:asciiTheme="minorHAnsi" w:hAnsiTheme="minorHAnsi" w:cstheme="minorHAnsi"/>
          <w:lang w:val="en-AU"/>
        </w:rPr>
        <w:t xml:space="preserve">the tropics to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6963FD">
        <w:rPr>
          <w:rFonts w:asciiTheme="minorHAnsi" w:hAnsiTheme="minorHAnsi" w:cstheme="minorHAnsi"/>
          <w:lang w:val="en-AU"/>
        </w:rPr>
        <w:t>At a broad scale, WBCs</w:t>
      </w:r>
      <w:r w:rsidR="00C52A34" w:rsidRPr="00F15D89">
        <w:rPr>
          <w:rFonts w:asciiTheme="minorHAnsi" w:hAnsiTheme="minorHAnsi" w:cstheme="minorHAnsi"/>
          <w:lang w:val="en-AU"/>
        </w:rPr>
        <w:t xml:space="preserve"> flow along continental boundaries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{"citationID":"8pr1fvzF","properties":{"formattedCitation":"(Malan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(Malan </w:t>
      </w:r>
      <w:r w:rsidR="00D41212" w:rsidRPr="00D41212">
        <w:rPr>
          <w:rFonts w:ascii="Calibri" w:hAnsi="Calibri" w:cs="Calibri"/>
          <w:i/>
          <w:iCs/>
        </w:rPr>
        <w:t>et al.</w:t>
      </w:r>
      <w:r w:rsidR="00D41212" w:rsidRPr="00D41212">
        <w:rPr>
          <w:rFonts w:ascii="Calibri" w:hAnsi="Calibri" w:cs="Calibri"/>
        </w:rPr>
        <w:t>, 2020)</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5132CBB" w14:textId="5F515BD5" w:rsidR="0073606B" w:rsidRDefault="00D32402" w:rsidP="0053211D">
      <w:pPr>
        <w:pStyle w:val="Text"/>
        <w:spacing w:line="360" w:lineRule="auto"/>
        <w:rPr>
          <w:rFonts w:asciiTheme="minorHAnsi" w:hAnsiTheme="minorHAnsi" w:cstheme="minorHAnsi"/>
          <w:lang w:val="en-AU"/>
        </w:rPr>
      </w:pPr>
      <w:r>
        <w:rPr>
          <w:rFonts w:asciiTheme="minorHAnsi" w:hAnsiTheme="minorHAnsi" w:cstheme="minorHAnsi"/>
          <w:lang w:val="en-AU"/>
        </w:rPr>
        <w:t>O</w:t>
      </w:r>
      <w:r w:rsidRPr="00F15D89">
        <w:rPr>
          <w:rFonts w:asciiTheme="minorHAnsi" w:hAnsiTheme="minorHAnsi" w:cstheme="minorHAnsi"/>
          <w:lang w:val="en-AU"/>
        </w:rPr>
        <w:t>ceanographic features a</w:t>
      </w:r>
      <w:r>
        <w:rPr>
          <w:rFonts w:asciiTheme="minorHAnsi" w:hAnsiTheme="minorHAnsi" w:cstheme="minorHAnsi"/>
          <w:lang w:val="en-AU"/>
        </w:rPr>
        <w:t>re</w:t>
      </w:r>
      <w:r w:rsidRPr="00F15D89">
        <w:rPr>
          <w:rFonts w:asciiTheme="minorHAnsi" w:hAnsiTheme="minorHAnsi" w:cstheme="minorHAnsi"/>
          <w:lang w:val="en-AU"/>
        </w:rPr>
        <w:t xml:space="preserve"> key </w:t>
      </w:r>
      <w:r w:rsidR="006A6D93">
        <w:rPr>
          <w:rFonts w:asciiTheme="minorHAnsi" w:hAnsiTheme="minorHAnsi" w:cstheme="minorHAnsi"/>
          <w:lang w:val="en-AU"/>
        </w:rPr>
        <w:t>drivers</w:t>
      </w:r>
      <w:r w:rsidRPr="00F15D89">
        <w:rPr>
          <w:rFonts w:asciiTheme="minorHAnsi" w:hAnsiTheme="minorHAnsi" w:cstheme="minorHAnsi"/>
          <w:lang w:val="en-AU"/>
        </w:rPr>
        <w:t xml:space="preserve"> in the distribution</w:t>
      </w:r>
      <w:r>
        <w:rPr>
          <w:rFonts w:asciiTheme="minorHAnsi" w:hAnsiTheme="minorHAnsi" w:cstheme="minorHAnsi"/>
          <w:lang w:val="en-AU"/>
        </w:rPr>
        <w:t xml:space="preserve"> of zooplankton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{"citationID":"LndoVH8p","properties":{"formattedCitation":"(Coyle and Pinchuk, 2002; Skar\\uc0\\u240{}hamar {\\i{}et al.}, 2007)","plainCitation":"(Coyle and Pinchuk, 2002; Skarðhamar et al., 2007)","noteIndex":0},"citationItems":[{"id":436,"uris":["http://zotero.org/users/local/U6DoygBa/items/75WJLRR8"],"uri":["http://zotero.org/users/local/U6DoygBa/items/75WJLRR8"],"itemData":{"id":436,"type":"article-journal","abstract":"Zooplankton abundance and biomass were measured during spring and late summer on the inner shelf of the southeastern Bering Sea in years of climate extremes. Samples were taken during late spring and late summer of three years: 1997, a year of moderate spring ice cover and unusually warm, calm summer conditions; 1998, a year of warm, but stormy summer conditions with very little spring ice cover; and 1999, a year of extensive spring ice cover, cold spring conditions and storms during spring and summer. Mean water column temperature was significantly lower during June 1999 than June 1998 and 1997. Copepod abundance and biomass during June were correlated with mean water column temperature and mean temperature below the thermocline. Mean calanoid abundance during June 1999 was 8–52% of the mean abundance during 1998 and 1997. Significantly lower abundances during June 1999 were observed for Calanus marshallae, Acartia spp., Pseudocalanus spp. and calanoid nauplii. Significant interannual differences in mean water column temperature and calanoid abundance during late summer (late July–early September) were not detected. The Hirst–Lampitt equations were used to estimate the mean daily copepod production during the warm and cold years. The mean production estimate during warm conditions was 13 mg C m−2 d−1, with a range of 3–37 mg C m−2 d−1, similar to previous estimates. Production estimates during the cold spring, 1999, were 3–4% of the production during warm periods. Assuming a 35% gross growth efficiency, calanoids could consume an average of 37 mg C m−2 d−1 during warm periods, but only about 2.6 mg C m−2 d−1 during a cold spring. Comparison of the above estimates to concurrent measures of primary production indicate that during warm, calm seasons, calanoids could remove most or all of the available water column primary production, thus indicating that calanoids may have been food limited. During cool conditions, the calanoids could remove only about 3% of the estimated daily primary production. Lower post-bloom primary production rates and higher calanoid grazing rates may result in substantially lower annual carbon flux to benthic communities on the inner shelf during warm calm years relative to cold years with extensive spring ice cover.","container-title":"Progress in Oceanography","DOI":"https://doi.org/10.1016/S0079-6611(02)00077-0","ISSN":"0079-6611","issue":"1","page":"177-194","title":"Climate-related differences in zooplankton density and growth on the inner shelf of the southeastern Bering Sea","volume":"55","author":[{"family":"Coyle","given":"K. O."},{"family":"Pinchuk","given":"A. I."}],"issued":{"date-parts":[["2002",10,1]]}}},{"id":1324,"uris":["http://zotero.org/users/local/U6DoygBa/items/RFTYU48I"],"uri":["http://zotero.org/users/local/U6DoygBa/items/RFTYU48I"],"itemData":{"id":1324,"type":"article-journal","abstract":"Plankton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and Shelf Science","language":"en","page":"381-392","source":"ScienceDirect","title":"Plankton distributions related to hydrography and circulation dynamics on a narrow continental shelf off Northern Norway","volume":"75","author":[{"family":"Skarðhamar","given":"Jofrid"},{"family":"Slagstad","given":"Dag"},{"family":"Edvardsen","given":"Are"}],"issued":{"date-parts":[["2007",11,1]]}}}],"schema":"https://github.com/citation-style-language/schema/raw/master/csl-citation.json"} </w:instrText>
      </w:r>
      <w:r>
        <w:rPr>
          <w:rFonts w:asciiTheme="minorHAnsi" w:hAnsiTheme="minorHAnsi" w:cstheme="minorHAnsi"/>
          <w:lang w:val="en-AU"/>
        </w:rPr>
        <w:fldChar w:fldCharType="separate"/>
      </w:r>
      <w:r w:rsidRPr="00366C81">
        <w:rPr>
          <w:rFonts w:ascii="Calibri" w:hAnsi="Calibri" w:cs="Calibri"/>
        </w:rPr>
        <w:t xml:space="preserve">(Coyle and Pinchuk, 2002; Skarðhamar </w:t>
      </w:r>
      <w:r w:rsidRPr="00366C81">
        <w:rPr>
          <w:rFonts w:ascii="Calibri" w:hAnsi="Calibri" w:cs="Calibri"/>
          <w:i/>
          <w:iCs/>
        </w:rPr>
        <w:t>et al.</w:t>
      </w:r>
      <w:r w:rsidRPr="00366C81">
        <w:rPr>
          <w:rFonts w:ascii="Calibri" w:hAnsi="Calibri" w:cs="Calibri"/>
        </w:rPr>
        <w:t>, 2007)</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The distribution of zooplankton is the result of a number of factors including physical mechanisms such as transport and retention, biological factors including 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62C81">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762C81">
        <w:rPr>
          <w:rFonts w:ascii="Calibri" w:hAnsi="Calibri" w:cs="Calibri"/>
          <w:lang w:val="en-AU"/>
        </w:rPr>
        <w:instrText>ƒÂ¡</w:instrText>
      </w:r>
      <w:r w:rsidR="00762C81">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biomass 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 xml:space="preserve">compared to nearby offshore regions </w:t>
      </w:r>
      <w:r w:rsidR="0073606B">
        <w:rPr>
          <w:rFonts w:asciiTheme="minorHAnsi" w:hAnsiTheme="minorHAnsi" w:cstheme="minorHAnsi"/>
          <w:lang w:val="en-AU"/>
        </w:rPr>
        <w:t xml:space="preserve">has been observed in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While this increase in biomass in nearshore environments is thought to be enhanced by increased nutrients from terrestrial discharge, the influence of terrestrial inputs varies between regions and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CA5D2E">
        <w:rPr>
          <w:rFonts w:asciiTheme="minorHAnsi" w:hAnsiTheme="minorHAnsi" w:cstheme="minorHAnsi"/>
          <w:lang w:val="en-AU"/>
        </w:rPr>
        <w:instrText xml:space="preserve"> ADDIN ZOTERO_ITEM CSL_CITATION {"citationID":"CjVc5AgD","properties":{"formattedCitation":"(Apte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53F74">
        <w:rPr>
          <w:rFonts w:asciiTheme="minorHAnsi" w:hAnsiTheme="minorHAnsi" w:cstheme="minorHAnsi"/>
          <w:lang w:val="en-AU"/>
        </w:rPr>
        <w:fldChar w:fldCharType="separate"/>
      </w:r>
      <w:r w:rsidR="00CA5D2E" w:rsidRPr="00CA5D2E">
        <w:rPr>
          <w:rFonts w:ascii="Calibri" w:hAnsi="Calibri" w:cs="Calibri"/>
        </w:rPr>
        <w:t xml:space="preserve">(Apte </w:t>
      </w:r>
      <w:r w:rsidR="00CA5D2E" w:rsidRPr="00CA5D2E">
        <w:rPr>
          <w:rFonts w:ascii="Calibri" w:hAnsi="Calibri" w:cs="Calibri"/>
          <w:i/>
          <w:iCs/>
        </w:rPr>
        <w:t>et al.</w:t>
      </w:r>
      <w:r w:rsidR="00CA5D2E" w:rsidRPr="00CA5D2E">
        <w:rPr>
          <w:rFonts w:ascii="Calibri" w:hAnsi="Calibri" w:cs="Calibri"/>
        </w:rPr>
        <w:t>, 1998; Dai and Trenberth, 2002)</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1F71CE25" w14:textId="12176FB8" w:rsidR="00D32402" w:rsidRPr="00F15D89" w:rsidRDefault="00D32402" w:rsidP="00D32402">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Despite </w:t>
      </w:r>
      <w:r w:rsidR="009D2C16">
        <w:rPr>
          <w:rFonts w:asciiTheme="minorHAnsi" w:hAnsiTheme="minorHAnsi" w:cstheme="minorHAnsi"/>
          <w:lang w:val="en-AU"/>
        </w:rPr>
        <w:t>the investigation</w:t>
      </w:r>
      <w:r w:rsidRPr="00F15D89">
        <w:rPr>
          <w:rFonts w:asciiTheme="minorHAnsi" w:hAnsiTheme="minorHAnsi" w:cstheme="minorHAnsi"/>
          <w:lang w:val="en-AU"/>
        </w:rPr>
        <w:t xml:space="preserve"> of spatial patterns </w:t>
      </w:r>
      <w:r w:rsidR="009D2C16">
        <w:rPr>
          <w:rFonts w:asciiTheme="minorHAnsi" w:hAnsiTheme="minorHAnsi" w:cstheme="minorHAnsi"/>
          <w:lang w:val="en-AU"/>
        </w:rPr>
        <w:t>of</w:t>
      </w:r>
      <w:r w:rsidRPr="00F15D89">
        <w:rPr>
          <w:rFonts w:asciiTheme="minorHAnsi" w:hAnsiTheme="minorHAnsi" w:cstheme="minorHAnsi"/>
          <w:lang w:val="en-AU"/>
        </w:rPr>
        <w:t xml:space="preserve"> zooplankton</w:t>
      </w:r>
      <w:r>
        <w:rPr>
          <w:rFonts w:asciiTheme="minorHAnsi" w:hAnsiTheme="minorHAnsi" w:cstheme="minorHAnsi"/>
          <w:lang w:val="en-AU"/>
        </w:rPr>
        <w:t xml:space="preserve"> </w:t>
      </w:r>
      <w:r w:rsidR="009D2C16">
        <w:rPr>
          <w:rFonts w:asciiTheme="minorHAnsi" w:hAnsiTheme="minorHAnsi" w:cstheme="minorHAnsi"/>
          <w:lang w:val="en-AU"/>
        </w:rPr>
        <w:t>across</w:t>
      </w:r>
      <w:r>
        <w:rPr>
          <w:rFonts w:asciiTheme="minorHAnsi" w:hAnsiTheme="minorHAnsi" w:cstheme="minorHAnsi"/>
          <w:lang w:val="en-AU"/>
        </w:rPr>
        <w:t xml:space="preserve"> continental shelves</w:t>
      </w:r>
      <w:r w:rsidRPr="00F15D89">
        <w:rPr>
          <w:rFonts w:asciiTheme="minorHAnsi" w:hAnsiTheme="minorHAnsi" w:cstheme="minorHAnsi"/>
          <w:lang w:val="en-AU"/>
        </w:rPr>
        <w:t>, few studies have examined patterns of zooplankton with depth on continental shel</w:t>
      </w:r>
      <w:r>
        <w:rPr>
          <w:rFonts w:asciiTheme="minorHAnsi" w:hAnsiTheme="minorHAnsi" w:cstheme="minorHAnsi"/>
          <w:lang w:val="en-AU"/>
        </w:rPr>
        <w:t>ves</w:t>
      </w:r>
      <w:r w:rsidRPr="00F15D89">
        <w:rPr>
          <w:rFonts w:asciiTheme="minorHAnsi" w:hAnsiTheme="minorHAnsi" w:cstheme="minorHAnsi"/>
          <w:lang w:val="en-AU"/>
        </w:rPr>
        <w:t xml:space="preserve">. Off New York, during late summer it was observed that vertical zooplankton abundance was strongly influenced by water mass with distinct zooplankton communities </w:t>
      </w:r>
      <w:r>
        <w:rPr>
          <w:rFonts w:asciiTheme="minorHAnsi" w:hAnsiTheme="minorHAnsi" w:cstheme="minorHAnsi"/>
          <w:lang w:val="en-AU"/>
        </w:rPr>
        <w:t>separated</w:t>
      </w:r>
      <w:r w:rsidRPr="00F15D89">
        <w:rPr>
          <w:rFonts w:asciiTheme="minorHAnsi" w:hAnsiTheme="minorHAnsi" w:cstheme="minorHAnsi"/>
          <w:lang w:val="en-AU"/>
        </w:rPr>
        <w:t xml:space="preserve"> by a strong thermocline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This is contrasted by a winter study on the Abrolhos Bank where</w:t>
      </w:r>
      <w:r>
        <w:rPr>
          <w:rFonts w:asciiTheme="minorHAnsi" w:hAnsiTheme="minorHAnsi" w:cstheme="minorHAnsi"/>
          <w:lang w:val="en-AU"/>
        </w:rPr>
        <w:t>,</w:t>
      </w:r>
      <w:r w:rsidRPr="00F15D89">
        <w:rPr>
          <w:rFonts w:asciiTheme="minorHAnsi" w:hAnsiTheme="minorHAnsi" w:cstheme="minorHAnsi"/>
          <w:lang w:val="en-AU"/>
        </w:rPr>
        <w:t xml:space="preserve"> on the shelf, copepod abundance peaked near the surface (20 – 40m) and decreased with depth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Recently it has been suggested that light availability and </w:t>
      </w:r>
      <w:r w:rsidRPr="00F15D89">
        <w:rPr>
          <w:rFonts w:asciiTheme="minorHAnsi" w:hAnsiTheme="minorHAnsi" w:cstheme="minorHAnsi"/>
          <w:lang w:val="en-AU"/>
        </w:rPr>
        <w:lastRenderedPageBreak/>
        <w:t xml:space="preserve">predation by fish </w:t>
      </w:r>
      <w:r w:rsidR="009D2C16">
        <w:rPr>
          <w:rFonts w:asciiTheme="minorHAnsi" w:hAnsiTheme="minorHAnsi" w:cstheme="minorHAnsi"/>
          <w:lang w:val="en-AU"/>
        </w:rPr>
        <w:t>may be</w:t>
      </w:r>
      <w:r w:rsidRPr="00F15D89">
        <w:rPr>
          <w:rFonts w:asciiTheme="minorHAnsi" w:hAnsiTheme="minorHAnsi" w:cstheme="minorHAnsi"/>
          <w:lang w:val="en-AU"/>
        </w:rPr>
        <w:t xml:space="preserve"> significant driver</w:t>
      </w:r>
      <w:r>
        <w:rPr>
          <w:rFonts w:asciiTheme="minorHAnsi" w:hAnsiTheme="minorHAnsi" w:cstheme="minorHAnsi"/>
          <w:lang w:val="en-AU"/>
        </w:rPr>
        <w:t>s</w:t>
      </w:r>
      <w:r w:rsidRPr="00F15D89">
        <w:rPr>
          <w:rFonts w:asciiTheme="minorHAnsi" w:hAnsiTheme="minorHAnsi" w:cstheme="minorHAnsi"/>
          <w:lang w:val="en-AU"/>
        </w:rPr>
        <w:t xml:space="preserve"> of zooplankton depth distributions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(Aarflot </w:t>
      </w:r>
      <w:r w:rsidRPr="0097460E">
        <w:rPr>
          <w:rFonts w:ascii="Calibri" w:hAnsi="Calibri" w:cs="Calibri"/>
          <w:i/>
          <w:iCs/>
        </w:rPr>
        <w:t>et al.</w:t>
      </w:r>
      <w:r w:rsidRPr="0097460E">
        <w:rPr>
          <w:rFonts w:ascii="Calibri" w:hAnsi="Calibri" w:cs="Calibri"/>
        </w:rPr>
        <w:t>, 2019)</w:t>
      </w:r>
      <w:r>
        <w:rPr>
          <w:rFonts w:asciiTheme="minorHAnsi" w:hAnsiTheme="minorHAnsi" w:cstheme="minorHAnsi"/>
          <w:lang w:val="en-AU"/>
        </w:rPr>
        <w:fldChar w:fldCharType="end"/>
      </w:r>
      <w:r w:rsidRPr="00F15D89">
        <w:rPr>
          <w:rFonts w:asciiTheme="minorHAnsi" w:hAnsiTheme="minorHAnsi" w:cstheme="minorHAnsi"/>
          <w:lang w:val="en-AU"/>
        </w:rPr>
        <w:t>.</w:t>
      </w:r>
    </w:p>
    <w:p w14:paraId="725E9ADE" w14:textId="304BB656" w:rsidR="006B3E53" w:rsidRPr="00F15D89" w:rsidRDefault="0073606B" w:rsidP="006B3E53">
      <w:pPr>
        <w:pStyle w:val="Text"/>
        <w:spacing w:line="360" w:lineRule="auto"/>
        <w:rPr>
          <w:rFonts w:asciiTheme="minorHAnsi" w:hAnsiTheme="minorHAnsi" w:cstheme="minorHAnsi"/>
          <w:lang w:val="en-AU"/>
        </w:rPr>
      </w:pPr>
      <w:r>
        <w:rPr>
          <w:rFonts w:asciiTheme="minorHAnsi" w:hAnsiTheme="minorHAnsi" w:cstheme="minorHAnsi"/>
          <w:lang w:val="en-AU"/>
        </w:rPr>
        <w:t>Z</w:t>
      </w:r>
      <w:r w:rsidR="00BF04EA" w:rsidRPr="00F15D89">
        <w:rPr>
          <w:rFonts w:asciiTheme="minorHAnsi" w:hAnsiTheme="minorHAnsi" w:cstheme="minorHAnsi"/>
          <w:lang w:val="en-AU"/>
        </w:rPr>
        <w:t xml:space="preserve">ooplankton </w:t>
      </w:r>
      <w:r w:rsidR="00BF04EA">
        <w:rPr>
          <w:rFonts w:asciiTheme="minorHAnsi" w:hAnsiTheme="minorHAnsi" w:cstheme="minorHAnsi"/>
          <w:lang w:val="en-AU"/>
        </w:rPr>
        <w:t>are an important trophic link</w:t>
      </w:r>
      <w:r w:rsidR="00BF04EA" w:rsidRPr="00F15D89">
        <w:rPr>
          <w:rFonts w:asciiTheme="minorHAnsi" w:hAnsiTheme="minorHAnsi" w:cstheme="minorHAnsi"/>
          <w:lang w:val="en-AU"/>
        </w:rPr>
        <w:t xml:space="preserve">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{"citationID":"KOtAoIr5","properties":{"formattedCitation":"(Libralato {\\i{}et al.}, 2006)","plainCitation":"(Libralato et al., 2006)","noteIndex":0},"citationItems":[{"id":737,"uris":["http://zotero.org/users/local/U6DoygBa/items/S5PXUEV9"],"uri":["http://zotero.org/users/local/U6DoygBa/items/S5PXUEV9"],"itemData":{"id":737,"type":"article-journal","abstract":"Keystones are defined as relatively low biomass species with a structuring role in their food webs. Thus, identifying keystone species in a given ecosystem may be formulated as: (1) estimating the impact on the different elements of an ecosystem resulting from a small change to the biomass of the species to be evaluated for its ‘keystoneness’; and (2) deciding on the keystoneness of a given species as a function of both the impact estimated in (1) and its own biomass. Experimental quantification of interaction strength necessarily focus on few species, and require a priori assumptions on the importance of the interactions, which can bias the identification of keystone species. Moreover, empirical measurements, although very important, are expensive and time consuming and, owing to the spatio-temporal heterogeneity of habitats, physical conditions, and densities of organisms, published results tend to be case-specific and context-dependent. Although models can only represent but a caricature of the complexity of the real world, the modelling approach can be helpful since it allows overcoming some of the difficulties mentioned. Here we present an approach for estimating the keystoneness of the functional groups (species or group of species) of food web models. Network mixed trophic impact analysis, based on Leontief's economic input–output analysis, allows to express the relative change of biomasses in the food web that would result from an infinitesimal increase of the biomass of the observed group, thus identifying its total impact. The analysis of the mixed trophic impacts presented here was applied to a suite of mass-balance models, and the results allow us to rank functional groups by their keystoneness. Overall, we concluded that the straightforward methodology proposed here and the broad use of Ecopath with Ecosim (where mixed trophic impact analysis is implemented) together give a solid empirical basis for identification of keystone functional groups.","container-title":"Ecological Modelling","DOI":"https://doi.org/10.1016/j.ecolmodel.2005.11.029","ISSN":"0304-3800","issue":"3","page":"153-171","title":"A method for identifying keystone species in food web models","volume":"195","author":[{"family":"Libralato","given":"Simone"},{"family":"Christensen","given":"Villy"},{"family":"Pauly","given":"Daniel"}],"issued":{"date-parts":[["2006",6,15]]}}}],"schema":"https://github.com/citation-style-language/schema/raw/master/csl-citation.json"} </w:instrText>
      </w:r>
      <w:r w:rsidR="00BF04EA">
        <w:rPr>
          <w:rFonts w:asciiTheme="minorHAnsi" w:hAnsiTheme="minorHAnsi" w:cstheme="minorHAnsi"/>
          <w:lang w:val="en-AU"/>
        </w:rPr>
        <w:fldChar w:fldCharType="separate"/>
      </w:r>
      <w:r w:rsidR="00BF04EA" w:rsidRPr="004A328F">
        <w:rPr>
          <w:rFonts w:ascii="Calibri" w:hAnsi="Calibri" w:cs="Calibri"/>
        </w:rPr>
        <w:t xml:space="preserve">(Libralato </w:t>
      </w:r>
      <w:r w:rsidR="00BF04EA" w:rsidRPr="004A328F">
        <w:rPr>
          <w:rFonts w:ascii="Calibri" w:hAnsi="Calibri" w:cs="Calibri"/>
          <w:i/>
          <w:iCs/>
        </w:rPr>
        <w:t>et al.</w:t>
      </w:r>
      <w:r w:rsidR="00BF04EA" w:rsidRPr="004A328F">
        <w:rPr>
          <w:rFonts w:ascii="Calibri" w:hAnsi="Calibri" w:cs="Calibri"/>
        </w:rPr>
        <w:t>, 2006)</w:t>
      </w:r>
      <w:r w:rsidR="00BF04EA">
        <w:rPr>
          <w:rFonts w:asciiTheme="minorHAnsi" w:hAnsiTheme="minorHAnsi" w:cstheme="minorHAnsi"/>
          <w:lang w:val="en-AU"/>
        </w:rPr>
        <w:fldChar w:fldCharType="end"/>
      </w:r>
      <w:r>
        <w:rPr>
          <w:rFonts w:asciiTheme="minorHAnsi" w:hAnsiTheme="minorHAnsi" w:cstheme="minorHAnsi"/>
          <w:lang w:val="en-AU"/>
        </w:rPr>
        <w:t>.</w:t>
      </w:r>
      <w:r w:rsidR="00BF04EA" w:rsidRPr="00F15D89">
        <w:rPr>
          <w:rFonts w:asciiTheme="minorHAnsi" w:hAnsiTheme="minorHAnsi" w:cstheme="minorHAnsi"/>
          <w:lang w:val="en-AU"/>
        </w:rPr>
        <w:t xml:space="preserve"> </w:t>
      </w:r>
      <w:r>
        <w:rPr>
          <w:rFonts w:asciiTheme="minorHAnsi" w:hAnsiTheme="minorHAnsi" w:cstheme="minorHAnsi"/>
          <w:lang w:val="en-AU"/>
        </w:rPr>
        <w:t>A</w:t>
      </w:r>
      <w:r w:rsidR="00BF04EA">
        <w:rPr>
          <w:rFonts w:asciiTheme="minorHAnsi" w:hAnsiTheme="minorHAnsi" w:cstheme="minorHAnsi"/>
          <w:lang w:val="en-AU"/>
        </w:rPr>
        <w:t>s prey for zooplanktivorous fish, zooplankton tr</w:t>
      </w:r>
      <w:r w:rsidR="00BF04EA" w:rsidRPr="00F15D89">
        <w:rPr>
          <w:rFonts w:asciiTheme="minorHAnsi" w:hAnsiTheme="minorHAnsi" w:cstheme="minorHAnsi"/>
          <w:lang w:val="en-AU"/>
        </w:rPr>
        <w:t xml:space="preserve">ansfer energy </w:t>
      </w:r>
      <w:r w:rsidR="00BF04EA">
        <w:rPr>
          <w:rFonts w:asciiTheme="minorHAnsi" w:hAnsiTheme="minorHAnsi" w:cstheme="minorHAnsi"/>
          <w:lang w:val="en-AU"/>
        </w:rPr>
        <w:t xml:space="preserve">up the food web to higher trophic levels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(Marquis </w:t>
      </w:r>
      <w:r w:rsidR="00BF04EA" w:rsidRPr="00D41212">
        <w:rPr>
          <w:rFonts w:ascii="Calibri" w:hAnsi="Calibri" w:cs="Calibri"/>
          <w:i/>
          <w:iCs/>
        </w:rPr>
        <w:t>et al.</w:t>
      </w:r>
      <w:r w:rsidR="00BF04EA" w:rsidRPr="00D41212">
        <w:rPr>
          <w:rFonts w:ascii="Calibri" w:hAnsi="Calibri" w:cs="Calibri"/>
        </w:rPr>
        <w:t xml:space="preserve">, 2011; Champion </w:t>
      </w:r>
      <w:r w:rsidR="00BF04EA" w:rsidRPr="00D41212">
        <w:rPr>
          <w:rFonts w:ascii="Calibri" w:hAnsi="Calibri" w:cs="Calibri"/>
          <w:i/>
          <w:iCs/>
        </w:rPr>
        <w:t>et al.</w:t>
      </w:r>
      <w:r w:rsidR="00BF04EA" w:rsidRPr="00D41212">
        <w:rPr>
          <w:rFonts w:ascii="Calibri" w:hAnsi="Calibri" w:cs="Calibri"/>
        </w:rPr>
        <w:t>, 2015)</w:t>
      </w:r>
      <w:r w:rsidR="00BF04EA">
        <w:rPr>
          <w:rFonts w:asciiTheme="minorHAnsi" w:hAnsiTheme="minorHAnsi" w:cstheme="minorHAnsi"/>
          <w:lang w:val="en-AU"/>
        </w:rPr>
        <w:fldChar w:fldCharType="end"/>
      </w:r>
      <w:r w:rsidR="00BF04EA">
        <w:rPr>
          <w:rFonts w:asciiTheme="minorHAnsi" w:hAnsiTheme="minorHAnsi" w:cstheme="minorHAnsi"/>
          <w:lang w:val="en-AU"/>
        </w:rPr>
        <w:t xml:space="preserve"> with</w:t>
      </w:r>
      <w:r w:rsidR="00BF04EA" w:rsidRPr="00F15D89">
        <w:rPr>
          <w:rFonts w:asciiTheme="minorHAnsi" w:hAnsiTheme="minorHAnsi" w:cstheme="minorHAnsi"/>
          <w:lang w:val="en-AU"/>
        </w:rPr>
        <w:t xml:space="preserve"> </w:t>
      </w:r>
      <w:r w:rsidR="00BF04EA">
        <w:rPr>
          <w:rFonts w:asciiTheme="minorHAnsi" w:hAnsiTheme="minorHAnsi" w:cstheme="minorHAnsi"/>
          <w:lang w:val="en-AU"/>
        </w:rPr>
        <w:t>z</w:t>
      </w:r>
      <w:r w:rsidR="00BF04EA" w:rsidRPr="00F15D89">
        <w:rPr>
          <w:rFonts w:asciiTheme="minorHAnsi" w:hAnsiTheme="minorHAnsi" w:cstheme="minorHAnsi"/>
          <w:lang w:val="en-AU"/>
        </w:rPr>
        <w:t>ooplankton support</w:t>
      </w:r>
      <w:r w:rsidR="00BF04EA">
        <w:rPr>
          <w:rFonts w:asciiTheme="minorHAnsi" w:hAnsiTheme="minorHAnsi" w:cstheme="minorHAnsi"/>
          <w:lang w:val="en-AU"/>
        </w:rPr>
        <w:t>ing</w:t>
      </w:r>
      <w:r w:rsidR="00BF04EA" w:rsidRPr="00F15D89">
        <w:rPr>
          <w:rFonts w:asciiTheme="minorHAnsi" w:hAnsiTheme="minorHAnsi" w:cstheme="minorHAnsi"/>
          <w:lang w:val="en-AU"/>
        </w:rPr>
        <w:t xml:space="preserve"> up to 53 % of fish biomass on temperate coastal reefs </w:t>
      </w:r>
      <w:r w:rsidR="00BF04EA">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BF04EA">
        <w:rPr>
          <w:rFonts w:asciiTheme="minorHAnsi" w:hAnsiTheme="minorHAnsi" w:cstheme="minorHAnsi"/>
          <w:lang w:val="en-AU"/>
        </w:rPr>
        <w:fldChar w:fldCharType="separate"/>
      </w:r>
      <w:r w:rsidR="00BF04EA" w:rsidRPr="00D41212">
        <w:rPr>
          <w:rFonts w:ascii="Calibri" w:hAnsi="Calibri" w:cs="Calibri"/>
        </w:rPr>
        <w:t xml:space="preserve">(Truong </w:t>
      </w:r>
      <w:r w:rsidR="00BF04EA" w:rsidRPr="00D41212">
        <w:rPr>
          <w:rFonts w:ascii="Calibri" w:hAnsi="Calibri" w:cs="Calibri"/>
          <w:i/>
          <w:iCs/>
        </w:rPr>
        <w:t>et al.</w:t>
      </w:r>
      <w:r w:rsidR="00BF04EA" w:rsidRPr="00D41212">
        <w:rPr>
          <w:rFonts w:ascii="Calibri" w:hAnsi="Calibri" w:cs="Calibri"/>
        </w:rPr>
        <w:t>, 2017)</w:t>
      </w:r>
      <w:r w:rsidR="00BF04EA">
        <w:rPr>
          <w:rFonts w:asciiTheme="minorHAnsi" w:hAnsiTheme="minorHAnsi" w:cstheme="minorHAnsi"/>
          <w:lang w:val="en-AU"/>
        </w:rPr>
        <w:fldChar w:fldCharType="end"/>
      </w:r>
      <w:r w:rsidR="00BF04EA" w:rsidRPr="00F15D89">
        <w:rPr>
          <w:rFonts w:asciiTheme="minorHAnsi" w:hAnsiTheme="minorHAnsi" w:cstheme="minorHAnsi"/>
          <w:lang w:val="en-AU"/>
        </w:rPr>
        <w:t>.</w:t>
      </w:r>
      <w:r w:rsidR="00D32402">
        <w:rPr>
          <w:rFonts w:asciiTheme="minorHAnsi" w:hAnsiTheme="minorHAnsi" w:cstheme="minorHAnsi"/>
          <w:lang w:val="en-AU"/>
        </w:rPr>
        <w:t xml:space="preserve"> P</w:t>
      </w:r>
      <w:r w:rsidR="00D32402" w:rsidRPr="00307499">
        <w:rPr>
          <w:rFonts w:asciiTheme="minorHAnsi" w:hAnsiTheme="minorHAnsi" w:cstheme="minorHAnsi"/>
          <w:lang w:val="en-AU"/>
        </w:rPr>
        <w:t xml:space="preserve">redator-prey interactions </w:t>
      </w:r>
      <w:r w:rsidR="00D32402">
        <w:rPr>
          <w:rFonts w:asciiTheme="minorHAnsi" w:hAnsiTheme="minorHAnsi" w:cstheme="minorHAnsi"/>
          <w:lang w:val="en-AU"/>
        </w:rPr>
        <w:t xml:space="preserve">involving zooplankton </w:t>
      </w:r>
      <w:r w:rsidR="00D32402" w:rsidRPr="00307499">
        <w:rPr>
          <w:rFonts w:asciiTheme="minorHAnsi" w:hAnsiTheme="minorHAnsi" w:cstheme="minorHAnsi"/>
          <w:lang w:val="en-AU"/>
        </w:rPr>
        <w:t xml:space="preserve">are usually driven by body size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D32402">
        <w:rPr>
          <w:rFonts w:asciiTheme="minorHAnsi" w:hAnsiTheme="minorHAnsi" w:cstheme="minorHAnsi"/>
          <w:lang w:val="en-AU"/>
        </w:rPr>
        <w:fldChar w:fldCharType="separate"/>
      </w:r>
      <w:r w:rsidR="00D32402" w:rsidRPr="00D41212">
        <w:rPr>
          <w:rFonts w:ascii="Calibri" w:hAnsi="Calibri" w:cs="Calibri"/>
        </w:rPr>
        <w:t xml:space="preserve">(Barnes </w:t>
      </w:r>
      <w:r w:rsidR="00D32402" w:rsidRPr="00D41212">
        <w:rPr>
          <w:rFonts w:ascii="Calibri" w:hAnsi="Calibri" w:cs="Calibri"/>
          <w:i/>
          <w:iCs/>
        </w:rPr>
        <w:t>et al.</w:t>
      </w:r>
      <w:r w:rsidR="00D32402" w:rsidRPr="00D41212">
        <w:rPr>
          <w:rFonts w:ascii="Calibri" w:hAnsi="Calibri" w:cs="Calibri"/>
        </w:rPr>
        <w:t>, 2010)</w:t>
      </w:r>
      <w:r w:rsidR="00D32402">
        <w:rPr>
          <w:rFonts w:asciiTheme="minorHAnsi" w:hAnsiTheme="minorHAnsi" w:cstheme="minorHAnsi"/>
          <w:lang w:val="en-AU"/>
        </w:rPr>
        <w:fldChar w:fldCharType="end"/>
      </w:r>
      <w:r w:rsidR="006B3E53">
        <w:rPr>
          <w:rFonts w:asciiTheme="minorHAnsi" w:hAnsiTheme="minorHAnsi" w:cstheme="minorHAnsi"/>
          <w:lang w:val="en-AU"/>
        </w:rPr>
        <w:t>,</w:t>
      </w:r>
      <w:r w:rsidR="00D32402" w:rsidRPr="00F15D89">
        <w:rPr>
          <w:rFonts w:asciiTheme="minorHAnsi" w:hAnsiTheme="minorHAnsi" w:cstheme="minorHAnsi"/>
          <w:lang w:val="en-AU"/>
        </w:rPr>
        <w:t xml:space="preserve"> </w:t>
      </w:r>
      <w:r w:rsidR="006B3E53">
        <w:rPr>
          <w:rFonts w:asciiTheme="minorHAnsi" w:hAnsiTheme="minorHAnsi" w:cstheme="minorHAnsi"/>
          <w:lang w:val="en-AU"/>
        </w:rPr>
        <w:t>and b</w:t>
      </w:r>
      <w:r w:rsidR="006B3E53" w:rsidRPr="00F15D89">
        <w:rPr>
          <w:rFonts w:asciiTheme="minorHAnsi" w:hAnsiTheme="minorHAnsi" w:cstheme="minorHAnsi"/>
          <w:lang w:val="en-AU"/>
        </w:rPr>
        <w:t>y focusing on the size distribution of the zooplankton community, complex species-specific dynamics can be simplified</w:t>
      </w:r>
      <w:r w:rsidR="007542C1">
        <w:rPr>
          <w:rFonts w:asciiTheme="minorHAnsi" w:hAnsiTheme="minorHAnsi" w:cstheme="minorHAnsi"/>
          <w:lang w:val="en-AU"/>
        </w:rPr>
        <w:t xml:space="preserve"> </w:t>
      </w:r>
      <w:r w:rsidR="007542C1">
        <w:rPr>
          <w:rFonts w:asciiTheme="minorHAnsi" w:hAnsiTheme="minorHAnsi" w:cstheme="minorHAnsi"/>
          <w:lang w:val="en-AU"/>
        </w:rPr>
        <w:fldChar w:fldCharType="begin"/>
      </w:r>
      <w:r w:rsidR="007542C1">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7542C1">
        <w:rPr>
          <w:rFonts w:asciiTheme="minorHAnsi" w:hAnsiTheme="minorHAnsi" w:cstheme="minorHAnsi"/>
          <w:lang w:val="en-AU"/>
        </w:rPr>
        <w:fldChar w:fldCharType="separate"/>
      </w:r>
      <w:r w:rsidR="007542C1" w:rsidRPr="007542C1">
        <w:rPr>
          <w:rFonts w:ascii="Calibri" w:hAnsi="Calibri" w:cs="Calibri"/>
        </w:rPr>
        <w:t xml:space="preserve">(Blanchard </w:t>
      </w:r>
      <w:r w:rsidR="007542C1" w:rsidRPr="007542C1">
        <w:rPr>
          <w:rFonts w:ascii="Calibri" w:hAnsi="Calibri" w:cs="Calibri"/>
          <w:i/>
          <w:iCs/>
        </w:rPr>
        <w:t>et al.</w:t>
      </w:r>
      <w:r w:rsidR="007542C1" w:rsidRPr="007542C1">
        <w:rPr>
          <w:rFonts w:ascii="Calibri" w:hAnsi="Calibri" w:cs="Calibri"/>
        </w:rPr>
        <w:t>, 2017)</w:t>
      </w:r>
      <w:r w:rsidR="007542C1">
        <w:rPr>
          <w:rFonts w:asciiTheme="minorHAnsi" w:hAnsiTheme="minorHAnsi" w:cstheme="minorHAnsi"/>
          <w:lang w:val="en-AU"/>
        </w:rPr>
        <w:fldChar w:fldCharType="end"/>
      </w:r>
      <w:r w:rsidR="006B3E53" w:rsidRPr="00F15D89">
        <w:rPr>
          <w:rFonts w:asciiTheme="minorHAnsi" w:hAnsiTheme="minorHAnsi" w:cstheme="minorHAnsi"/>
          <w:lang w:val="en-AU"/>
        </w:rPr>
        <w:t xml:space="preserve">. One method of analysing </w:t>
      </w:r>
      <w:r w:rsidR="006B3E53">
        <w:rPr>
          <w:rFonts w:asciiTheme="minorHAnsi" w:hAnsiTheme="minorHAnsi" w:cstheme="minorHAnsi"/>
          <w:lang w:val="en-AU"/>
        </w:rPr>
        <w:t>community</w:t>
      </w:r>
      <w:r w:rsidR="006B3E53" w:rsidRPr="00F15D89">
        <w:rPr>
          <w:rFonts w:asciiTheme="minorHAnsi" w:hAnsiTheme="minorHAnsi" w:cstheme="minorHAnsi"/>
          <w:lang w:val="en-AU"/>
        </w:rPr>
        <w:t xml:space="preserve"> size structure is the </w:t>
      </w:r>
      <w:r w:rsidR="00DA1913">
        <w:rPr>
          <w:rFonts w:asciiTheme="minorHAnsi" w:hAnsiTheme="minorHAnsi" w:cstheme="minorHAnsi"/>
          <w:lang w:val="en-AU"/>
        </w:rPr>
        <w:t>N</w:t>
      </w:r>
      <w:r w:rsidR="006B3E53" w:rsidRPr="00F15D89">
        <w:rPr>
          <w:rFonts w:asciiTheme="minorHAnsi" w:hAnsiTheme="minorHAnsi" w:cstheme="minorHAnsi"/>
          <w:lang w:val="en-AU"/>
        </w:rPr>
        <w:t xml:space="preserve">ormalized </w:t>
      </w:r>
      <w:r w:rsidR="00DA1913">
        <w:rPr>
          <w:rFonts w:asciiTheme="minorHAnsi" w:hAnsiTheme="minorHAnsi" w:cstheme="minorHAnsi"/>
          <w:lang w:val="en-AU"/>
        </w:rPr>
        <w:t>B</w:t>
      </w:r>
      <w:r w:rsidR="006B3E53" w:rsidRPr="00F15D89">
        <w:rPr>
          <w:rFonts w:asciiTheme="minorHAnsi" w:hAnsiTheme="minorHAnsi" w:cstheme="minorHAnsi"/>
          <w:lang w:val="en-AU"/>
        </w:rPr>
        <w:t xml:space="preserve">iomass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ize </w:t>
      </w:r>
      <w:r w:rsidR="00DA1913">
        <w:rPr>
          <w:rFonts w:asciiTheme="minorHAnsi" w:hAnsiTheme="minorHAnsi" w:cstheme="minorHAnsi"/>
          <w:lang w:val="en-AU"/>
        </w:rPr>
        <w:t>S</w:t>
      </w:r>
      <w:r w:rsidR="006B3E53" w:rsidRPr="00F15D89">
        <w:rPr>
          <w:rFonts w:asciiTheme="minorHAnsi" w:hAnsiTheme="minorHAnsi" w:cstheme="minorHAnsi"/>
          <w:lang w:val="en-AU"/>
        </w:rPr>
        <w:t xml:space="preserve">pectrum </w:t>
      </w:r>
      <w:r w:rsidR="006B3E53">
        <w:rPr>
          <w:rFonts w:asciiTheme="minorHAnsi" w:hAnsiTheme="minorHAnsi" w:cstheme="minorHAnsi"/>
          <w:lang w:val="en-AU"/>
        </w:rPr>
        <w:fldChar w:fldCharType="begin"/>
      </w:r>
      <w:r w:rsidR="00DA1913">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6B3E53">
        <w:rPr>
          <w:rFonts w:asciiTheme="minorHAnsi" w:hAnsiTheme="minorHAnsi" w:cstheme="minorHAnsi"/>
          <w:lang w:val="en-AU"/>
        </w:rPr>
        <w:fldChar w:fldCharType="separate"/>
      </w:r>
      <w:r w:rsidR="00DA1913" w:rsidRPr="00DA1913">
        <w:rPr>
          <w:rFonts w:ascii="Calibri" w:hAnsi="Calibri" w:cs="Calibri"/>
        </w:rPr>
        <w:t>(NBSS; Kerr and Dickie, 2001)</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r w:rsidR="006B3E53">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B3E53">
        <w:rPr>
          <w:rFonts w:asciiTheme="minorHAnsi" w:hAnsiTheme="minorHAnsi" w:cstheme="minorHAnsi"/>
          <w:lang w:val="en-AU"/>
        </w:rPr>
        <w:fldChar w:fldCharType="separate"/>
      </w:r>
      <w:r w:rsidR="006B3E53" w:rsidRPr="00D41212">
        <w:rPr>
          <w:rFonts w:ascii="Calibri" w:hAnsi="Calibri" w:cs="Calibri"/>
        </w:rPr>
        <w:t xml:space="preserve">(Sheldon </w:t>
      </w:r>
      <w:r w:rsidR="006B3E53" w:rsidRPr="00D41212">
        <w:rPr>
          <w:rFonts w:ascii="Calibri" w:hAnsi="Calibri" w:cs="Calibri"/>
          <w:i/>
          <w:iCs/>
        </w:rPr>
        <w:t>et al.</w:t>
      </w:r>
      <w:r w:rsidR="006B3E53" w:rsidRPr="00D41212">
        <w:rPr>
          <w:rFonts w:ascii="Calibri" w:hAnsi="Calibri" w:cs="Calibri"/>
        </w:rPr>
        <w:t xml:space="preserve">, 1972; Baird </w:t>
      </w:r>
      <w:r w:rsidR="006B3E53" w:rsidRPr="00D41212">
        <w:rPr>
          <w:rFonts w:ascii="Calibri" w:hAnsi="Calibri" w:cs="Calibri"/>
          <w:i/>
          <w:iCs/>
        </w:rPr>
        <w:t>et al.</w:t>
      </w:r>
      <w:r w:rsidR="006B3E53" w:rsidRPr="00D41212">
        <w:rPr>
          <w:rFonts w:ascii="Calibri" w:hAnsi="Calibri" w:cs="Calibri"/>
        </w:rPr>
        <w:t>, 2008)</w:t>
      </w:r>
      <w:r w:rsidR="006B3E53">
        <w:rPr>
          <w:rFonts w:asciiTheme="minorHAnsi" w:hAnsiTheme="minorHAnsi" w:cstheme="minorHAnsi"/>
          <w:lang w:val="en-AU"/>
        </w:rPr>
        <w:fldChar w:fldCharType="end"/>
      </w:r>
      <w:r w:rsidR="006B3E53">
        <w:rPr>
          <w:rFonts w:asciiTheme="minorHAnsi" w:hAnsiTheme="minorHAnsi" w:cstheme="minorHAnsi"/>
          <w:lang w:val="en-AU"/>
        </w:rPr>
        <w:t>.</w:t>
      </w:r>
      <w:r w:rsidR="006B3E53" w:rsidRPr="00F15D89">
        <w:rPr>
          <w:rFonts w:asciiTheme="minorHAnsi" w:hAnsiTheme="minorHAnsi" w:cstheme="minorHAnsi"/>
          <w:lang w:val="en-AU"/>
        </w:rPr>
        <w:t xml:space="preserve"> A steeper slope with </w:t>
      </w:r>
      <w:r w:rsidR="006B3E53">
        <w:rPr>
          <w:rFonts w:asciiTheme="minorHAnsi" w:hAnsiTheme="minorHAnsi" w:cstheme="minorHAnsi"/>
          <w:lang w:val="en-AU"/>
        </w:rPr>
        <w:t xml:space="preserve">a </w:t>
      </w:r>
      <w:r w:rsidR="006B3E53" w:rsidRPr="00F15D89">
        <w:rPr>
          <w:rFonts w:asciiTheme="minorHAnsi" w:hAnsiTheme="minorHAnsi" w:cstheme="minorHAnsi"/>
          <w:lang w:val="en-AU"/>
        </w:rPr>
        <w:t xml:space="preserve">large </w:t>
      </w:r>
      <w:r w:rsidR="006B3E53">
        <w:rPr>
          <w:rFonts w:asciiTheme="minorHAnsi" w:hAnsiTheme="minorHAnsi" w:cstheme="minorHAnsi"/>
          <w:lang w:val="en-AU"/>
        </w:rPr>
        <w:t>fraction</w:t>
      </w:r>
      <w:r w:rsidR="006B3E53" w:rsidRPr="00F15D89">
        <w:rPr>
          <w:rFonts w:asciiTheme="minorHAnsi" w:hAnsiTheme="minorHAnsi" w:cstheme="minorHAnsi"/>
          <w:lang w:val="en-AU"/>
        </w:rPr>
        <w:t xml:space="preserve"> of small particles generally infers</w:t>
      </w:r>
      <w:r w:rsidR="00E86C04">
        <w:rPr>
          <w:rFonts w:asciiTheme="minorHAnsi" w:hAnsiTheme="minorHAnsi" w:cstheme="minorHAnsi"/>
          <w:lang w:val="en-AU"/>
        </w:rPr>
        <w:t xml:space="preserve"> </w:t>
      </w:r>
      <w:r w:rsidR="006B3E53" w:rsidRPr="00F15D89">
        <w:rPr>
          <w:rFonts w:asciiTheme="minorHAnsi" w:hAnsiTheme="minorHAnsi" w:cstheme="minorHAnsi"/>
          <w:lang w:val="en-AU"/>
        </w:rPr>
        <w:t>higher production</w:t>
      </w:r>
      <w:r w:rsidR="00E86C04">
        <w:rPr>
          <w:rFonts w:asciiTheme="minorHAnsi" w:hAnsiTheme="minorHAnsi" w:cstheme="minorHAnsi"/>
          <w:lang w:val="en-AU"/>
        </w:rPr>
        <w:t xml:space="preserve"> and predation</w:t>
      </w:r>
      <w:r w:rsidR="006B3E53" w:rsidRPr="00F15D89">
        <w:rPr>
          <w:rFonts w:asciiTheme="minorHAnsi" w:hAnsiTheme="minorHAnsi" w:cstheme="minorHAnsi"/>
          <w:lang w:val="en-AU"/>
        </w:rPr>
        <w:t xml:space="preserve"> while a shallow slope often represents lower predation and less ‘top-down’ pressure </w:t>
      </w:r>
      <w:r w:rsidR="006B3E53">
        <w:rPr>
          <w:rFonts w:asciiTheme="minorHAnsi" w:hAnsiTheme="minorHAnsi" w:cstheme="minorHAnsi"/>
          <w:lang w:val="en-AU"/>
        </w:rPr>
        <w:fldChar w:fldCharType="begin"/>
      </w:r>
      <w:r w:rsidR="006B3E53">
        <w:rPr>
          <w:rFonts w:asciiTheme="minorHAnsi" w:hAnsiTheme="minorHAnsi" w:cstheme="minorHAnsi"/>
          <w:lang w:val="en-AU"/>
        </w:rPr>
        <w:instrText xml:space="preserve"> ADDIN ZOTERO_ITEM CSL_CITATION {"citationID":"DNOw9Qtw","properties":{"formattedCitation":"(Moore and Suthers, 2006; Blanchard {\\i{}et al.}, 2017)","plainCitation":"(Moore and Suthers, 2006; Blanchard et al., 2017)","noteIndex":0},"citationItems":[{"id":793,"uris":["http://zotero.org/users/local/U6DoygBa/items/YLHUBGBV"],"uri":["http://zotero.org/users/local/U6DoygBa/items/YLHUBGBV"],"itemData":{"id":793,"type":"article-journal","abstract":"High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Oceans","DOI":"10.1029/2005jc002920","ISSN":"0148-0227","issue":"C5","title":"Evaluation and correction of subresolved particles by the optical plankton counter in three Australian estuaries with pristine to highly modified catchments","volume":"111","author":[{"family":"Moore","given":"Stephanie K."},{"family":"Suthers","given":"Iain M."}],"issued":{"date-parts":[["2006"]]}}},{"id":374,"uris":["http://zotero.org/users/local/U6DoygBa/items/3CDM8Z6E"],"uri":["http://zotero.org/users/local/U6DoygBa/items/3CDM8Z6E"],"itemData":{"id":374,"type":"article-journal","abstract":"Size-based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6B3E53">
        <w:rPr>
          <w:rFonts w:asciiTheme="minorHAnsi" w:hAnsiTheme="minorHAnsi" w:cstheme="minorHAnsi"/>
          <w:lang w:val="en-AU"/>
        </w:rPr>
        <w:fldChar w:fldCharType="separate"/>
      </w:r>
      <w:r w:rsidR="006B3E53" w:rsidRPr="009F767B">
        <w:rPr>
          <w:rFonts w:ascii="Calibri" w:hAnsi="Calibri" w:cs="Calibri"/>
        </w:rPr>
        <w:t xml:space="preserve">(Moore and Suthers, 2006; Blanchard </w:t>
      </w:r>
      <w:r w:rsidR="006B3E53" w:rsidRPr="009F767B">
        <w:rPr>
          <w:rFonts w:ascii="Calibri" w:hAnsi="Calibri" w:cs="Calibri"/>
          <w:i/>
          <w:iCs/>
        </w:rPr>
        <w:t>et al.</w:t>
      </w:r>
      <w:r w:rsidR="006B3E53" w:rsidRPr="009F767B">
        <w:rPr>
          <w:rFonts w:ascii="Calibri" w:hAnsi="Calibri" w:cs="Calibri"/>
        </w:rPr>
        <w:t>, 2017)</w:t>
      </w:r>
      <w:r w:rsidR="006B3E53">
        <w:rPr>
          <w:rFonts w:asciiTheme="minorHAnsi" w:hAnsiTheme="minorHAnsi" w:cstheme="minorHAnsi"/>
          <w:lang w:val="en-AU"/>
        </w:rPr>
        <w:fldChar w:fldCharType="end"/>
      </w:r>
      <w:r w:rsidR="006B3E53" w:rsidRPr="00F15D89">
        <w:rPr>
          <w:rFonts w:asciiTheme="minorHAnsi" w:hAnsiTheme="minorHAnsi" w:cstheme="minorHAnsi"/>
          <w:lang w:val="en-AU"/>
        </w:rPr>
        <w:t xml:space="preserve">. </w:t>
      </w:r>
      <w:r w:rsidR="00EB429B">
        <w:rPr>
          <w:rFonts w:asciiTheme="minorHAnsi" w:hAnsiTheme="minorHAnsi" w:cstheme="minorHAnsi"/>
          <w:lang w:val="en-AU"/>
        </w:rPr>
        <w:t>While wide</w:t>
      </w:r>
      <w:r w:rsidR="00C10581">
        <w:rPr>
          <w:rFonts w:asciiTheme="minorHAnsi" w:hAnsiTheme="minorHAnsi" w:cstheme="minorHAnsi"/>
          <w:lang w:val="en-AU"/>
        </w:rPr>
        <w:t>l</w:t>
      </w:r>
      <w:r w:rsidR="00EB429B">
        <w:rPr>
          <w:rFonts w:asciiTheme="minorHAnsi" w:hAnsiTheme="minorHAnsi" w:cstheme="minorHAnsi"/>
          <w:lang w:val="en-AU"/>
        </w:rPr>
        <w:t>y used,</w:t>
      </w:r>
      <w:r w:rsidR="00C10581">
        <w:rPr>
          <w:rFonts w:asciiTheme="minorHAnsi" w:hAnsiTheme="minorHAnsi" w:cstheme="minorHAnsi"/>
          <w:lang w:val="en-AU"/>
        </w:rPr>
        <w:t xml:space="preserve"> the</w:t>
      </w:r>
      <w:r w:rsidR="00EB429B">
        <w:rPr>
          <w:rFonts w:asciiTheme="minorHAnsi" w:hAnsiTheme="minorHAnsi" w:cstheme="minorHAnsi"/>
          <w:lang w:val="en-AU"/>
        </w:rPr>
        <w:t xml:space="preserve"> </w:t>
      </w:r>
      <w:r w:rsidR="008A152A">
        <w:rPr>
          <w:rFonts w:asciiTheme="minorHAnsi" w:hAnsiTheme="minorHAnsi" w:cstheme="minorHAnsi"/>
          <w:lang w:val="en-AU"/>
        </w:rPr>
        <w:t xml:space="preserve">linear fit for the NBSS is sometimes bias by size classes </w:t>
      </w:r>
      <w:r w:rsidR="00895E09">
        <w:rPr>
          <w:rFonts w:asciiTheme="minorHAnsi" w:hAnsiTheme="minorHAnsi" w:cstheme="minorHAnsi"/>
          <w:lang w:val="en-AU"/>
        </w:rPr>
        <w:t>containing no particles</w:t>
      </w:r>
      <w:r w:rsidR="008A152A">
        <w:rPr>
          <w:rFonts w:asciiTheme="minorHAnsi" w:hAnsiTheme="minorHAnsi" w:cstheme="minorHAnsi"/>
          <w:lang w:val="en-AU"/>
        </w:rPr>
        <w:t xml:space="preserve"> due to small sample sizes and it has been shown that the shape parameter </w:t>
      </w:r>
      <w:r w:rsidR="008A152A">
        <w:rPr>
          <w:rFonts w:asciiTheme="minorHAnsi" w:hAnsiTheme="minorHAnsi" w:cstheme="minorHAnsi"/>
          <w:i/>
          <w:iCs/>
          <w:lang w:val="en-AU"/>
        </w:rPr>
        <w:t>c</w:t>
      </w:r>
      <w:r w:rsidR="008A152A">
        <w:rPr>
          <w:rFonts w:asciiTheme="minorHAnsi" w:hAnsiTheme="minorHAnsi" w:cstheme="minorHAnsi"/>
          <w:lang w:val="en-AU"/>
        </w:rPr>
        <w:t xml:space="preserve"> of a Pareto distribution is highly correlated to the NBSS slope a</w:t>
      </w:r>
      <w:r w:rsidR="00E86C04">
        <w:rPr>
          <w:rFonts w:asciiTheme="minorHAnsi" w:hAnsiTheme="minorHAnsi" w:cstheme="minorHAnsi"/>
          <w:lang w:val="en-AU"/>
        </w:rPr>
        <w:t>nd</w:t>
      </w:r>
      <w:r w:rsidR="008A152A">
        <w:rPr>
          <w:rFonts w:asciiTheme="minorHAnsi" w:hAnsiTheme="minorHAnsi" w:cstheme="minorHAnsi"/>
          <w:lang w:val="en-AU"/>
        </w:rPr>
        <w:t xml:space="preserve"> </w:t>
      </w:r>
      <w:r w:rsidR="00E86C04">
        <w:rPr>
          <w:rFonts w:asciiTheme="minorHAnsi" w:hAnsiTheme="minorHAnsi" w:cstheme="minorHAnsi"/>
          <w:lang w:val="en-AU"/>
        </w:rPr>
        <w:t xml:space="preserve">provides a </w:t>
      </w:r>
      <w:r w:rsidR="008A152A">
        <w:rPr>
          <w:rFonts w:asciiTheme="minorHAnsi" w:hAnsiTheme="minorHAnsi" w:cstheme="minorHAnsi"/>
          <w:lang w:val="en-AU"/>
        </w:rPr>
        <w:t xml:space="preserve">more robust estimate of the NBSS slope </w:t>
      </w:r>
      <w:r w:rsidR="00895E09">
        <w:rPr>
          <w:rFonts w:asciiTheme="minorHAnsi" w:hAnsiTheme="minorHAnsi" w:cstheme="minorHAnsi"/>
          <w:lang w:val="en-AU"/>
        </w:rPr>
        <w:t xml:space="preserve">for </w:t>
      </w:r>
      <w:r w:rsidR="008A152A">
        <w:rPr>
          <w:rFonts w:asciiTheme="minorHAnsi" w:hAnsiTheme="minorHAnsi" w:cstheme="minorHAnsi"/>
          <w:lang w:val="en-AU"/>
        </w:rPr>
        <w:t>smaller samples</w:t>
      </w:r>
      <w:r w:rsidR="00895E09">
        <w:rPr>
          <w:rFonts w:asciiTheme="minorHAnsi" w:hAnsiTheme="minorHAnsi" w:cstheme="minorHAnsi"/>
          <w:lang w:val="en-AU"/>
        </w:rPr>
        <w:t xml:space="preserve"> </w:t>
      </w:r>
      <w:r w:rsidR="008A152A">
        <w:rPr>
          <w:rFonts w:asciiTheme="minorHAnsi" w:hAnsiTheme="minorHAnsi" w:cstheme="minorHAnsi"/>
          <w:lang w:val="en-AU"/>
        </w:rPr>
        <w:fldChar w:fldCharType="begin"/>
      </w:r>
      <w:r w:rsidR="008A152A">
        <w:rPr>
          <w:rFonts w:asciiTheme="minorHAnsi" w:hAnsiTheme="minorHAnsi" w:cstheme="minorHAnsi"/>
          <w:lang w:val="en-AU"/>
        </w:rPr>
        <w:instrText xml:space="preserve"> ADDIN ZOTERO_ITEM CSL_CITATION {"citationID":"RNhPyBjG","properties":{"formattedCitation":"(Vidondo {\\i{}et al.}, 1997; Suthers {\\i{}et al.}, 2006)","plainCitation":"(Vidondo et al., 1997; Suthers et al., 2006)","noteIndex":0},"citationItems":[{"id":1035,"uris":["http://zotero.org/users/local/U6DoygBa/items/F7I2X7WE"],"uri":["http://zotero.org/users/local/U6DoygBa/items/F7I2X7WE"],"itemData":{"id":1035,"type":"article-journal","abstract":"The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8A152A">
        <w:rPr>
          <w:rFonts w:asciiTheme="minorHAnsi" w:hAnsiTheme="minorHAnsi" w:cstheme="minorHAnsi"/>
          <w:lang w:val="en-AU"/>
        </w:rPr>
        <w:fldChar w:fldCharType="separate"/>
      </w:r>
      <w:r w:rsidR="008A152A" w:rsidRPr="00B15349">
        <w:rPr>
          <w:rFonts w:ascii="Calibri" w:hAnsi="Calibri" w:cs="Calibri"/>
        </w:rPr>
        <w:t xml:space="preserve">(Vidondo </w:t>
      </w:r>
      <w:r w:rsidR="008A152A" w:rsidRPr="00B15349">
        <w:rPr>
          <w:rFonts w:ascii="Calibri" w:hAnsi="Calibri" w:cs="Calibri"/>
          <w:i/>
          <w:iCs/>
        </w:rPr>
        <w:t>et al.</w:t>
      </w:r>
      <w:r w:rsidR="008A152A" w:rsidRPr="00B15349">
        <w:rPr>
          <w:rFonts w:ascii="Calibri" w:hAnsi="Calibri" w:cs="Calibri"/>
        </w:rPr>
        <w:t xml:space="preserve">, 1997; Suthers </w:t>
      </w:r>
      <w:r w:rsidR="008A152A" w:rsidRPr="00B15349">
        <w:rPr>
          <w:rFonts w:ascii="Calibri" w:hAnsi="Calibri" w:cs="Calibri"/>
          <w:i/>
          <w:iCs/>
        </w:rPr>
        <w:t>et al.</w:t>
      </w:r>
      <w:r w:rsidR="008A152A" w:rsidRPr="00B15349">
        <w:rPr>
          <w:rFonts w:ascii="Calibri" w:hAnsi="Calibri" w:cs="Calibri"/>
        </w:rPr>
        <w:t>, 2006)</w:t>
      </w:r>
      <w:r w:rsidR="008A152A">
        <w:rPr>
          <w:rFonts w:asciiTheme="minorHAnsi" w:hAnsiTheme="minorHAnsi" w:cstheme="minorHAnsi"/>
          <w:lang w:val="en-AU"/>
        </w:rPr>
        <w:fldChar w:fldCharType="end"/>
      </w:r>
      <w:r w:rsidR="00895E09">
        <w:rPr>
          <w:rFonts w:asciiTheme="minorHAnsi" w:hAnsiTheme="minorHAnsi" w:cstheme="minorHAnsi"/>
          <w:lang w:val="en-AU"/>
        </w:rPr>
        <w:t>.</w:t>
      </w:r>
    </w:p>
    <w:p w14:paraId="17B46C17" w14:textId="629F2A9E" w:rsidR="008F0F74" w:rsidRDefault="007E36E7"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sidR="00A17076">
        <w:rPr>
          <w:rFonts w:asciiTheme="minorHAnsi" w:hAnsiTheme="minorHAnsi" w:cstheme="minorHAnsi"/>
          <w:lang w:val="en-AU"/>
        </w:rPr>
        <w:t>,</w:t>
      </w:r>
      <w:r w:rsidRPr="00F15D89">
        <w:rPr>
          <w:rFonts w:asciiTheme="minorHAnsi" w:hAnsiTheme="minorHAnsi" w:cstheme="minorHAnsi"/>
          <w:lang w:val="en-AU"/>
        </w:rPr>
        <w:t xml:space="preserve"> </w:t>
      </w:r>
      <w:r w:rsidR="00436479" w:rsidRPr="00F15D89">
        <w:rPr>
          <w:rFonts w:asciiTheme="minorHAnsi" w:hAnsiTheme="minorHAnsi" w:cstheme="minorHAnsi"/>
          <w:lang w:val="en-AU"/>
        </w:rPr>
        <w:t xml:space="preserve">the zooplankton community on the continental shelf had higher biomass and a steeper NBSS slope compared to the offshore oceanic stations which were typically more vertically stratified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(Marcolin </w:t>
      </w:r>
      <w:r w:rsidR="0097460E" w:rsidRPr="0097460E">
        <w:rPr>
          <w:rFonts w:ascii="Calibri" w:hAnsi="Calibri" w:cs="Calibri"/>
          <w:i/>
          <w:iCs/>
        </w:rPr>
        <w:t>et al.</w:t>
      </w:r>
      <w:r w:rsidR="0097460E" w:rsidRPr="0097460E">
        <w:rPr>
          <w:rFonts w:ascii="Calibri" w:hAnsi="Calibri" w:cs="Calibri"/>
        </w:rPr>
        <w:t>, 2013)</w:t>
      </w:r>
      <w:r w:rsidR="0097460E">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similar to</w:t>
      </w:r>
      <w:r w:rsidR="00A17076">
        <w:rPr>
          <w:rFonts w:asciiTheme="minorHAnsi" w:hAnsiTheme="minorHAnsi" w:cstheme="minorHAnsi"/>
          <w:lang w:val="en-AU"/>
        </w:rPr>
        <w:t xml:space="preserve"> the</w:t>
      </w:r>
      <w:r w:rsidR="001E3923" w:rsidRPr="00F15D89">
        <w:rPr>
          <w:rFonts w:asciiTheme="minorHAnsi" w:hAnsiTheme="minorHAnsi" w:cstheme="minorHAnsi"/>
          <w:lang w:val="en-AU"/>
        </w:rPr>
        <w:t xml:space="preserve"> </w:t>
      </w:r>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high zooplankton biomasses and steeper NBSS</w:t>
      </w:r>
      <w:r w:rsidR="00243202">
        <w:rPr>
          <w:rFonts w:asciiTheme="minorHAnsi" w:hAnsiTheme="minorHAnsi" w:cstheme="minorHAnsi"/>
          <w:lang w:val="en-AU"/>
        </w:rPr>
        <w:t xml:space="preserve"> slopes</w:t>
      </w:r>
      <w:r w:rsidR="00EE3E2B" w:rsidRPr="00F15D89">
        <w:rPr>
          <w:rFonts w:asciiTheme="minorHAnsi" w:hAnsiTheme="minorHAnsi" w:cstheme="minorHAnsi"/>
          <w:lang w:val="en-AU"/>
        </w:rPr>
        <w:t xml:space="preserve"> were found in some but not all inshore regions </w:t>
      </w:r>
      <w:r w:rsidR="0097460E">
        <w:rPr>
          <w:rFonts w:asciiTheme="minorHAnsi" w:hAnsiTheme="minorHAnsi" w:cstheme="minorHAnsi"/>
          <w:lang w:val="en-AU"/>
        </w:rPr>
        <w:fldChar w:fldCharType="begin"/>
      </w:r>
      <w:r w:rsidR="00BF04EA">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97460E">
        <w:rPr>
          <w:rFonts w:asciiTheme="minorHAnsi" w:hAnsiTheme="minorHAnsi" w:cstheme="minorHAnsi"/>
          <w:lang w:val="en-AU"/>
        </w:rPr>
        <w:fldChar w:fldCharType="separate"/>
      </w:r>
      <w:r w:rsidR="0097460E" w:rsidRPr="0097460E">
        <w:rPr>
          <w:rFonts w:ascii="Calibri" w:hAnsi="Calibri" w:cs="Calibri"/>
        </w:rPr>
        <w:t xml:space="preserve">(Sourisseau and Carlotti, 2006; Irigoien </w:t>
      </w:r>
      <w:r w:rsidR="0097460E" w:rsidRPr="0097460E">
        <w:rPr>
          <w:rFonts w:ascii="Calibri" w:hAnsi="Calibri" w:cs="Calibri"/>
          <w:i/>
          <w:iCs/>
        </w:rPr>
        <w:t>et al.</w:t>
      </w:r>
      <w:r w:rsidR="0097460E" w:rsidRPr="0097460E">
        <w:rPr>
          <w:rFonts w:ascii="Calibri" w:hAnsi="Calibri" w:cs="Calibri"/>
        </w:rPr>
        <w:t xml:space="preserve">, 2009; Vandromme </w:t>
      </w:r>
      <w:r w:rsidR="0097460E" w:rsidRPr="0097460E">
        <w:rPr>
          <w:rFonts w:ascii="Calibri" w:hAnsi="Calibri" w:cs="Calibri"/>
          <w:i/>
          <w:iCs/>
        </w:rPr>
        <w:t>et al.</w:t>
      </w:r>
      <w:r w:rsidR="0097460E" w:rsidRPr="0097460E">
        <w:rPr>
          <w:rFonts w:ascii="Calibri" w:hAnsi="Calibri" w:cs="Calibri"/>
        </w:rPr>
        <w:t>, 2014)</w:t>
      </w:r>
      <w:r w:rsidR="0097460E">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r w:rsidR="00640CC5">
        <w:rPr>
          <w:rFonts w:asciiTheme="minorHAnsi" w:hAnsiTheme="minorHAnsi" w:cstheme="minorHAnsi"/>
          <w:lang w:val="en-AU"/>
        </w:rPr>
        <w:t xml:space="preserve">Smaller scale processes such as island wakes also produce variations in zooplankton community structure as they create areas with potentially more retention and production </w:t>
      </w:r>
      <w:r w:rsidR="00640CC5">
        <w:rPr>
          <w:rFonts w:asciiTheme="minorHAnsi" w:hAnsiTheme="minorHAnsi" w:cstheme="minorHAnsi"/>
          <w:lang w:val="en-AU"/>
        </w:rPr>
        <w:fldChar w:fldCharType="begin"/>
      </w:r>
      <w:r w:rsidR="00682715">
        <w:rPr>
          <w:rFonts w:asciiTheme="minorHAnsi" w:hAnsiTheme="minorHAnsi" w:cstheme="minorHAnsi"/>
          <w:lang w:val="en-AU"/>
        </w:rPr>
        <w:instrText xml:space="preserve"> ADDIN ZOTERO_ITEM CSL_CITATION {"citationID":"6tVTD8Gs","properties":{"formattedCitation":"(Wolanski and Hamner, 1988; Rissik {\\i{}et al.}, 1997)","plainCitation":"(Wolanski and Hamner, 1988; Rissik et al., 1997)","noteIndex":0},"citationItems":[{"id":1373,"uris":["http://zotero.org/users/local/U6DoygBa/items/PCMRB98U"],"uri":["http://zotero.org/users/local/U6DoygBa/items/PCMRB98U"],"itemData":{"id":1373,"type":"article-journal","abstract":"Headlands, islands, and reefs generate complex three-dimensional secondary flows that result in physical and biological fronts. Mixing and diffusion processes near these reefs and headlands are quite different from these processes in the open sea, and classical advection-diffusion models that were developed for the open sea are not valid near shore. Topographically generated fronts affect the distribution of sediments, and they aggregate waterborne eggs, larvae, and plankton. This aggregation influences the distribution and density of benthic assemblages and of pelagic secondary and tertiary predators.","container-title":"Science","DOI":"10.1126/science.241.4862.177","ISSN":"0036-8075, 1095-9203","issue":"4862","language":"en","note":"publisher: American Association for the Advancement of Science\nsection: Articles\nPMID: 17841048","page":"177-181","source":"science.sciencemag.org","title":"Topographically Controlled Fronts in the Ocean and Their Biological Influence","volume":"241","author":[{"family":"Wolanski","given":"Eric"},{"family":"Hamner","given":"William M."}],"issued":{"date-parts":[["1988",7,8]]}}},{"id":1327,"uris":["http://zotero.org/users/local/U6DoygBa/items/B2RRKNLK"],"uri":["http://zotero.org/users/local/U6DoygBa/items/B2RRKNLK"],"itemData":{"id":1327,"type":"article-journal","abstract":"Abstract.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T."}],"issued":{"date-parts":[["1997",9,1]]}}}],"schema":"https://github.com/citation-style-language/schema/raw/master/csl-citation.json"} </w:instrText>
      </w:r>
      <w:r w:rsidR="00640CC5">
        <w:rPr>
          <w:rFonts w:asciiTheme="minorHAnsi" w:hAnsiTheme="minorHAnsi" w:cstheme="minorHAnsi"/>
          <w:lang w:val="en-AU"/>
        </w:rPr>
        <w:fldChar w:fldCharType="separate"/>
      </w:r>
      <w:r w:rsidR="00682715" w:rsidRPr="00682715">
        <w:rPr>
          <w:rFonts w:ascii="Calibri" w:hAnsi="Calibri" w:cs="Calibri"/>
        </w:rPr>
        <w:t xml:space="preserve">(Wolanski and Hamner, 1988; Rissik </w:t>
      </w:r>
      <w:r w:rsidR="00682715" w:rsidRPr="00682715">
        <w:rPr>
          <w:rFonts w:ascii="Calibri" w:hAnsi="Calibri" w:cs="Calibri"/>
          <w:i/>
          <w:iCs/>
        </w:rPr>
        <w:t>et al.</w:t>
      </w:r>
      <w:r w:rsidR="00682715" w:rsidRPr="00682715">
        <w:rPr>
          <w:rFonts w:ascii="Calibri" w:hAnsi="Calibri" w:cs="Calibri"/>
        </w:rPr>
        <w:t>, 1997)</w:t>
      </w:r>
      <w:r w:rsidR="00640CC5">
        <w:rPr>
          <w:rFonts w:asciiTheme="minorHAnsi" w:hAnsiTheme="minorHAnsi" w:cstheme="minorHAnsi"/>
          <w:lang w:val="en-AU"/>
        </w:rPr>
        <w:fldChar w:fldCharType="end"/>
      </w:r>
      <w:r w:rsidR="00640CC5">
        <w:rPr>
          <w:rFonts w:asciiTheme="minorHAnsi" w:hAnsiTheme="minorHAnsi" w:cstheme="minorHAnsi"/>
          <w:lang w:val="en-AU"/>
        </w:rPr>
        <w:t xml:space="preserve">. </w:t>
      </w:r>
      <w:r w:rsidR="008F0F74">
        <w:rPr>
          <w:rFonts w:asciiTheme="minorHAnsi" w:hAnsiTheme="minorHAnsi" w:cstheme="minorHAnsi"/>
          <w:lang w:val="en-AU"/>
        </w:rPr>
        <w:t>In the</w:t>
      </w:r>
      <w:r w:rsidR="002B2D63">
        <w:rPr>
          <w:rFonts w:asciiTheme="minorHAnsi" w:hAnsiTheme="minorHAnsi" w:cstheme="minorHAnsi"/>
          <w:lang w:val="en-AU"/>
        </w:rPr>
        <w:t xml:space="preserve"> tropical</w:t>
      </w:r>
      <w:r w:rsidR="008F0F74">
        <w:rPr>
          <w:rFonts w:asciiTheme="minorHAnsi" w:hAnsiTheme="minorHAnsi" w:cstheme="minorHAnsi"/>
          <w:lang w:val="en-AU"/>
        </w:rPr>
        <w:t xml:space="preserve"> </w:t>
      </w:r>
      <w:r w:rsidR="00640CC5">
        <w:rPr>
          <w:rFonts w:asciiTheme="minorHAnsi" w:hAnsiTheme="minorHAnsi" w:cstheme="minorHAnsi"/>
          <w:lang w:val="en-AU"/>
        </w:rPr>
        <w:t xml:space="preserve">Coral Sea, it was shown that zooplankton communities have </w:t>
      </w:r>
      <w:r w:rsidR="00C95B3A">
        <w:rPr>
          <w:rFonts w:asciiTheme="minorHAnsi" w:hAnsiTheme="minorHAnsi" w:cstheme="minorHAnsi"/>
          <w:lang w:val="en-AU"/>
        </w:rPr>
        <w:t xml:space="preserve">higher abundances and a </w:t>
      </w:r>
      <w:r w:rsidR="00640CC5">
        <w:rPr>
          <w:rFonts w:asciiTheme="minorHAnsi" w:hAnsiTheme="minorHAnsi" w:cstheme="minorHAnsi"/>
          <w:lang w:val="en-AU"/>
        </w:rPr>
        <w:t>steeper NBSS slope in the wake of islands compared to in the free stream</w:t>
      </w:r>
      <w:r w:rsidR="009D2C16">
        <w:rPr>
          <w:rFonts w:asciiTheme="minorHAnsi" w:hAnsiTheme="minorHAnsi" w:cstheme="minorHAnsi"/>
          <w:lang w:val="en-AU"/>
        </w:rPr>
        <w:t>,</w:t>
      </w:r>
      <w:r w:rsidR="00640CC5">
        <w:rPr>
          <w:rFonts w:asciiTheme="minorHAnsi" w:hAnsiTheme="minorHAnsi" w:cstheme="minorHAnsi"/>
          <w:lang w:val="en-AU"/>
        </w:rPr>
        <w:t xml:space="preserve"> with the difference attributed to both increased </w:t>
      </w:r>
      <w:r w:rsidR="00640CC5">
        <w:rPr>
          <w:rFonts w:asciiTheme="minorHAnsi" w:hAnsiTheme="minorHAnsi" w:cstheme="minorHAnsi"/>
          <w:lang w:val="en-AU"/>
        </w:rPr>
        <w:lastRenderedPageBreak/>
        <w:t xml:space="preserve">production and predation by fish removing larger zooplankton </w:t>
      </w:r>
      <w:r w:rsidR="00B52BE5">
        <w:rPr>
          <w:rFonts w:asciiTheme="minorHAnsi" w:hAnsiTheme="minorHAnsi" w:cstheme="minorHAnsi"/>
          <w:lang w:val="en-AU"/>
        </w:rPr>
        <w:fldChar w:fldCharType="begin"/>
      </w:r>
      <w:r w:rsidR="00B52BE5">
        <w:rPr>
          <w:rFonts w:asciiTheme="minorHAnsi" w:hAnsiTheme="minorHAnsi" w:cstheme="minorHAnsi"/>
          <w:lang w:val="en-AU"/>
        </w:rPr>
        <w:instrText xml:space="preserve"> ADDIN ZOTERO_ITEM CSL_CITATION {"citationID":"fsSAobxD","properties":{"formattedCitation":"(Rissik {\\i{}et al.}, 1997; Suthers {\\i{}et al.}, 2006)","plainCitation":"(Rissik et al., 1997; Suthers et al., 2006)","noteIndex":0},"citationItems":[{"id":1327,"uris":["http://zotero.org/users/local/U6DoygBa/items/B2RRKNLK"],"uri":["http://zotero.org/users/local/U6DoygBa/items/B2RRKNLK"],"itemData":{"id":1327,"type":"article-journal","abstract":"Abstract.  The effect of flow disturbance on the distribution and abundance of zooplanktonic particles was investigated around an isolated, steep-sided reef, in","container-title":"Journal of Plankton Research","DOI":"10.1093/plankt/19.9.1347","ISSN":"0142-7873","issue":"9","journalAbbreviation":"J Plankton Res","language":"en","note":"publisher: Oxford Academic","page":"1347-1368","source":"academic.oup.com","title":"Enhanced zooplankton abundance in the lee of an isolated reef in the south Coral Sea: the role of flow disturbance","title-short":"Enhanced zooplankton abundance in the lee of an isolated reef in the south Coral Sea","volume":"19","author":[{"family":"Rissik","given":"David"},{"family":"Suthers","given":"Iain M."},{"family":"Taggart","given":"Christopher T."}],"issued":{"date-parts":[["1997",9,1]]}}},{"id":1002,"uris":["http://zotero.org/users/local/U6DoygBa/items/H9A3VAIF"],"uri":["http://zotero.org/users/local/U6DoygBa/items/H9A3VAIF"],"itemData":{"id":1002,"type":"article-journal","abstract":"ABSTRACT: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E."}],"issued":{"date-parts":[["2006"]]}}}],"schema":"https://github.com/citation-style-language/schema/raw/master/csl-citation.json"} </w:instrText>
      </w:r>
      <w:r w:rsidR="00B52BE5">
        <w:rPr>
          <w:rFonts w:asciiTheme="minorHAnsi" w:hAnsiTheme="minorHAnsi" w:cstheme="minorHAnsi"/>
          <w:lang w:val="en-AU"/>
        </w:rPr>
        <w:fldChar w:fldCharType="separate"/>
      </w:r>
      <w:r w:rsidR="00B52BE5" w:rsidRPr="00B52BE5">
        <w:rPr>
          <w:rFonts w:ascii="Calibri" w:hAnsi="Calibri" w:cs="Calibri"/>
        </w:rPr>
        <w:t xml:space="preserve">(Rissik </w:t>
      </w:r>
      <w:r w:rsidR="00B52BE5" w:rsidRPr="00B52BE5">
        <w:rPr>
          <w:rFonts w:ascii="Calibri" w:hAnsi="Calibri" w:cs="Calibri"/>
          <w:i/>
          <w:iCs/>
        </w:rPr>
        <w:t>et al.</w:t>
      </w:r>
      <w:r w:rsidR="00B52BE5" w:rsidRPr="00B52BE5">
        <w:rPr>
          <w:rFonts w:ascii="Calibri" w:hAnsi="Calibri" w:cs="Calibri"/>
        </w:rPr>
        <w:t xml:space="preserve">, 1997; Suthers </w:t>
      </w:r>
      <w:r w:rsidR="00B52BE5" w:rsidRPr="00B52BE5">
        <w:rPr>
          <w:rFonts w:ascii="Calibri" w:hAnsi="Calibri" w:cs="Calibri"/>
          <w:i/>
          <w:iCs/>
        </w:rPr>
        <w:t>et al.</w:t>
      </w:r>
      <w:r w:rsidR="00B52BE5" w:rsidRPr="00B52BE5">
        <w:rPr>
          <w:rFonts w:ascii="Calibri" w:hAnsi="Calibri" w:cs="Calibri"/>
        </w:rPr>
        <w:t>, 2006)</w:t>
      </w:r>
      <w:r w:rsidR="00B52BE5">
        <w:rPr>
          <w:rFonts w:asciiTheme="minorHAnsi" w:hAnsiTheme="minorHAnsi" w:cstheme="minorHAnsi"/>
          <w:lang w:val="en-AU"/>
        </w:rPr>
        <w:fldChar w:fldCharType="end"/>
      </w:r>
      <w:r w:rsidR="00640CC5">
        <w:rPr>
          <w:rFonts w:asciiTheme="minorHAnsi" w:hAnsiTheme="minorHAnsi" w:cstheme="minorHAnsi"/>
          <w:lang w:val="en-AU"/>
        </w:rPr>
        <w:t>.</w:t>
      </w:r>
    </w:p>
    <w:p w14:paraId="67B0E183" w14:textId="6F352754"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and targeted studies on smaller scale effects such as island wakes,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depth structure. This lack of knowledge is particularly prevalent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cross-shelf and depth stratified 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317953">
        <w:rPr>
          <w:rFonts w:asciiTheme="minorHAnsi" w:hAnsiTheme="minorHAnsi" w:cstheme="minorHAnsi"/>
          <w:lang w:val="en-AU"/>
        </w:rPr>
        <w:t xml:space="preserve">depth stratified,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C06610">
        <w:rPr>
          <w:rFonts w:asciiTheme="minorHAnsi" w:hAnsiTheme="minorHAnsi" w:cstheme="minorHAnsi"/>
          <w:lang w:val="en-AU"/>
        </w:rPr>
        <w:t xml:space="preserve"> to:</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73D1CFF5" w14:textId="1504701B" w:rsidR="00543728" w:rsidRPr="00F15D89"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 size and productivity</w:t>
      </w:r>
      <w:r w:rsidR="00C06610">
        <w:rPr>
          <w:rFonts w:asciiTheme="minorHAnsi" w:hAnsiTheme="minorHAnsi" w:cstheme="minorHAnsi"/>
          <w:lang w:val="en-AU"/>
        </w:rPr>
        <w:t xml:space="preserve"> and propose a general concept of zooplankton distribution on a WBC influenced continental shelf.</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2A4026D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Pr>
          <w:rFonts w:asciiTheme="minorHAnsi" w:hAnsiTheme="minorHAnsi" w:cstheme="minorHAnsi"/>
          <w:b w:val="0"/>
          <w:bCs w:val="0"/>
          <w:i/>
          <w:iCs/>
          <w:lang w:val="en-AU"/>
        </w:rPr>
        <w:t>East Australian Current</w:t>
      </w:r>
    </w:p>
    <w:p w14:paraId="121B96EC" w14:textId="0D3380F4" w:rsidR="00C06610" w:rsidRPr="000E48B4" w:rsidRDefault="00C06610" w:rsidP="000E48B4">
      <w:pPr>
        <w:spacing w:line="360" w:lineRule="auto"/>
        <w:rPr>
          <w:rFonts w:asciiTheme="minorHAnsi" w:hAnsiTheme="minorHAnsi" w:cstheme="minorHAnsi"/>
          <w:b/>
          <w:bCs/>
          <w:i/>
          <w:iCs/>
          <w:lang w:val="en-AU"/>
        </w:rPr>
      </w:pPr>
      <w:r w:rsidRPr="000E48B4">
        <w:rPr>
          <w:rFonts w:asciiTheme="minorHAnsi" w:hAnsiTheme="minorHAnsi" w:cstheme="minorHAnsi"/>
          <w:lang w:val="en-AU"/>
        </w:rPr>
        <w:t>Flowing poleward from the Coral Sea, the East Australian Current (EAC) is a baroclinic jet which forms between 10 and 20 °S when the South Equatorial Current diverges against the Australian coast. The southward flowing component, the EAC, flows at approximately 0.5 – 1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(Archer </w:t>
      </w:r>
      <w:r w:rsidRPr="000E48B4">
        <w:rPr>
          <w:rFonts w:asciiTheme="minorHAnsi" w:hAnsiTheme="minorHAnsi" w:cstheme="minorHAnsi"/>
          <w:i/>
          <w:iCs/>
        </w:rPr>
        <w:t>et al.</w:t>
      </w:r>
      <w:r w:rsidRPr="000E48B4">
        <w:rPr>
          <w:rFonts w:asciiTheme="minorHAnsi" w:hAnsiTheme="minorHAnsi" w:cstheme="minorHAnsi"/>
        </w:rPr>
        <w:t>, 2017)</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(Cetina-Heredia </w:t>
      </w:r>
      <w:r w:rsidRPr="000E48B4">
        <w:rPr>
          <w:rFonts w:asciiTheme="minorHAnsi" w:hAnsiTheme="minorHAnsi" w:cstheme="minorHAnsi"/>
          <w:i/>
          <w:iCs/>
        </w:rPr>
        <w:t>et al.</w:t>
      </w:r>
      <w:r w:rsidRPr="000E48B4">
        <w:rPr>
          <w:rFonts w:asciiTheme="minorHAnsi" w:hAnsiTheme="minorHAnsi" w:cstheme="minorHAnsi"/>
        </w:rPr>
        <w:t xml:space="preserve">, 2014; Oke </w:t>
      </w:r>
      <w:r w:rsidRPr="000E48B4">
        <w:rPr>
          <w:rFonts w:asciiTheme="minorHAnsi" w:hAnsiTheme="minorHAnsi" w:cstheme="minorHAnsi"/>
          <w:i/>
          <w:iCs/>
        </w:rPr>
        <w:t>et al.</w:t>
      </w:r>
      <w:r w:rsidRPr="000E48B4">
        <w:rPr>
          <w:rFonts w:asciiTheme="minorHAnsi" w:hAnsiTheme="minorHAnsi" w:cstheme="minorHAnsi"/>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2012)</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Along the continental shelf, particularly where the continental shelf narrows, the EAC has significant impact on shelf circulation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(Schaeffer and Roughan,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(Schaeffer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These intrusion events have been shown to bring nutrient rich water into the euphotic zone, increasing nitrate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Pr="000E48B4">
        <w:rPr>
          <w:rFonts w:ascii="Cambria Math" w:hAnsi="Cambria Math" w:cs="Cambria Math"/>
          <w:lang w:val="en-AU"/>
        </w:rPr>
        <w:instrText>∼</w:instrText>
      </w:r>
      <w:r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(Rossi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Style w:val="CommentReference"/>
          <w:rFonts w:asciiTheme="minorHAnsi" w:hAnsiTheme="minorHAnsi" w:cstheme="minorHAnsi"/>
        </w:rPr>
        <w:t xml:space="preserve"> </w:t>
      </w:r>
      <w:r w:rsidRPr="000E48B4">
        <w:rPr>
          <w:rFonts w:asciiTheme="minorHAnsi" w:hAnsiTheme="minorHAnsi" w:cstheme="minorHAnsi"/>
          <w:lang w:val="en-AU"/>
        </w:rPr>
        <w:t xml:space="preserve">and chlorophyll </w:t>
      </w:r>
      <w:r w:rsidRPr="000E48B4">
        <w:rPr>
          <w:rFonts w:asciiTheme="minorHAnsi" w:hAnsiTheme="minorHAnsi" w:cstheme="minorHAnsi"/>
          <w:i/>
          <w:iCs/>
          <w:lang w:val="en-AU"/>
        </w:rPr>
        <w:t>a</w:t>
      </w:r>
      <w:r w:rsidRPr="000E48B4">
        <w:rPr>
          <w:rFonts w:asciiTheme="minorHAnsi" w:hAnsiTheme="minorHAnsi" w:cstheme="minorHAnsi"/>
          <w:lang w:val="en-AU"/>
        </w:rPr>
        <w:t xml:space="preserve"> concentration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(Everett </w:t>
      </w:r>
      <w:r w:rsidRPr="000E48B4">
        <w:rPr>
          <w:rFonts w:asciiTheme="minorHAnsi" w:hAnsiTheme="minorHAnsi" w:cstheme="minorHAnsi"/>
          <w:i/>
          <w:iCs/>
        </w:rPr>
        <w:t>et al.</w:t>
      </w:r>
      <w:r w:rsidRPr="000E48B4">
        <w:rPr>
          <w:rFonts w:asciiTheme="minorHAnsi" w:hAnsiTheme="minorHAnsi" w:cstheme="minorHAnsi"/>
        </w:rPr>
        <w:t>, 2014)</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and controlling vertical phytoplankton abundance, composition and distribution </w:t>
      </w:r>
      <w:r w:rsidRPr="000E48B4">
        <w:rPr>
          <w:rFonts w:asciiTheme="minorHAnsi" w:eastAsia="Times New Roman" w:hAnsiTheme="minorHAnsi" w:cstheme="minorHAnsi"/>
          <w:szCs w:val="24"/>
          <w:lang w:val="en-AU"/>
        </w:rPr>
        <w:fldChar w:fldCharType="begin"/>
      </w:r>
      <w:r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0E48B4">
        <w:rPr>
          <w:rFonts w:asciiTheme="minorHAnsi" w:hAnsiTheme="minorHAnsi" w:cstheme="minorHAnsi"/>
        </w:rPr>
        <w:t xml:space="preserve">(Armbrecht </w:t>
      </w:r>
      <w:r w:rsidRPr="000E48B4">
        <w:rPr>
          <w:rFonts w:asciiTheme="minorHAnsi" w:hAnsiTheme="minorHAnsi" w:cstheme="minorHAnsi"/>
          <w:i/>
          <w:iCs/>
        </w:rPr>
        <w:t>et al.</w:t>
      </w:r>
      <w:r w:rsidRPr="000E48B4">
        <w:rPr>
          <w:rFonts w:asciiTheme="minorHAnsi" w:hAnsiTheme="minorHAnsi" w:cstheme="minorHAnsi"/>
        </w:rPr>
        <w:t>, 2014, 2015)</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w:t>
      </w:r>
    </w:p>
    <w:p w14:paraId="2C8731A5" w14:textId="4AC8BD8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Voyage details</w:t>
      </w:r>
    </w:p>
    <w:p w14:paraId="5B89FBA0" w14:textId="170595D1"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4DC66309"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Sampling</w:t>
      </w:r>
    </w:p>
    <w:p w14:paraId="61CCE7D0" w14:textId="7A88B911"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a towed device called </w:t>
      </w:r>
      <w:r w:rsidR="00C770B8" w:rsidRPr="00F15D89">
        <w:rPr>
          <w:rFonts w:asciiTheme="minorHAnsi" w:hAnsiTheme="minorHAnsi" w:cstheme="minorHAnsi"/>
          <w:b w:val="0"/>
          <w:bCs w:val="0"/>
          <w:lang w:val="en-AU"/>
        </w:rPr>
        <w:lastRenderedPageBreak/>
        <w:t>the Bunyip (a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SeaSoar). The Bunyip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5F0C51">
        <w:rPr>
          <w:rFonts w:asciiTheme="minorHAnsi" w:hAnsiTheme="minorHAnsi" w:cstheme="minorHAnsi"/>
          <w:b w:val="0"/>
          <w:bCs w:val="0"/>
          <w:lang w:val="en-AU"/>
        </w:rPr>
        <w:t xml:space="preserve">. </w:t>
      </w:r>
      <w:commentRangeStart w:id="10"/>
      <w:commentRangeStart w:id="11"/>
      <w:r w:rsidR="005F0C51">
        <w:rPr>
          <w:rFonts w:asciiTheme="minorHAnsi" w:hAnsiTheme="minorHAnsi" w:cstheme="minorHAnsi"/>
          <w:b w:val="0"/>
          <w:bCs w:val="0"/>
          <w:lang w:val="en-AU"/>
        </w:rPr>
        <w:t>Mounted on the Bunyip</w:t>
      </w:r>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was a XXCTDXX 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 measure temperature, salinity and</w:t>
      </w:r>
      <w:r w:rsidR="00C770B8" w:rsidRPr="00F15D89">
        <w:rPr>
          <w:rFonts w:asciiTheme="minorHAnsi" w:hAnsiTheme="minorHAnsi" w:cstheme="minorHAnsi"/>
          <w:b w:val="0"/>
          <w:bCs w:val="0"/>
          <w:lang w:val="en-AU"/>
        </w:rPr>
        <w:t xml:space="preserve">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w:t>
      </w:r>
      <w:r w:rsidR="00467F45">
        <w:rPr>
          <w:rFonts w:asciiTheme="minorHAnsi" w:hAnsiTheme="minorHAnsi" w:cstheme="minorHAnsi"/>
          <w:b w:val="0"/>
          <w:bCs w:val="0"/>
          <w:lang w:val="en-AU"/>
        </w:rPr>
        <w:t xml:space="preserve">R. D. Instruments VM-150 </w:t>
      </w:r>
      <w:r w:rsidR="00FE1956" w:rsidRPr="00F15D89">
        <w:rPr>
          <w:rFonts w:asciiTheme="minorHAnsi" w:hAnsiTheme="minorHAnsi" w:cstheme="minorHAnsi"/>
          <w:b w:val="0"/>
          <w:bCs w:val="0"/>
          <w:lang w:val="en-AU"/>
        </w:rPr>
        <w:t>ADCP</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which 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 velocity of water beneath the vessel</w:t>
      </w:r>
      <w:r w:rsidR="00B05638">
        <w:rPr>
          <w:rFonts w:asciiTheme="minorHAnsi" w:hAnsiTheme="minorHAnsi" w:cstheme="minorHAnsi"/>
          <w:b w:val="0"/>
          <w:bCs w:val="0"/>
          <w:lang w:val="en-AU"/>
        </w:rPr>
        <w:t>.</w:t>
      </w:r>
      <w:commentRangeEnd w:id="10"/>
      <w:r w:rsidR="00B86BC0">
        <w:rPr>
          <w:rStyle w:val="CommentReference"/>
          <w:rFonts w:eastAsia="Calibri"/>
          <w:b w:val="0"/>
          <w:bCs w:val="0"/>
          <w:kern w:val="0"/>
        </w:rPr>
        <w:commentReference w:id="10"/>
      </w:r>
      <w:commentRangeEnd w:id="11"/>
      <w:r w:rsidR="00822419">
        <w:rPr>
          <w:rStyle w:val="CommentReference"/>
          <w:rFonts w:eastAsia="Calibri"/>
          <w:b w:val="0"/>
          <w:bCs w:val="0"/>
          <w:kern w:val="0"/>
        </w:rPr>
        <w:commentReference w:id="11"/>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w:t>
      </w:r>
      <w:r w:rsidR="00CD4636">
        <w:rPr>
          <w:rFonts w:asciiTheme="minorHAnsi" w:hAnsiTheme="minorHAnsi" w:cstheme="minorHAnsi"/>
          <w:b w:val="0"/>
          <w:bCs w:val="0"/>
          <w:lang w:val="en-AU"/>
        </w:rPr>
        <w:t>.92</w:t>
      </w:r>
      <w:r w:rsidR="00C770B8" w:rsidRPr="00F15D89">
        <w:rPr>
          <w:rFonts w:asciiTheme="minorHAnsi" w:hAnsiTheme="minorHAnsi" w:cstheme="minorHAnsi"/>
          <w:b w:val="0"/>
          <w:bCs w:val="0"/>
          <w:lang w:val="en-AU"/>
        </w:rPr>
        <w:t>°</w:t>
      </w:r>
      <w:r w:rsidR="00CD4636">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w:t>
      </w:r>
      <w:r w:rsidR="00CD4636">
        <w:rPr>
          <w:rFonts w:asciiTheme="minorHAnsi" w:hAnsiTheme="minorHAnsi" w:cstheme="minorHAnsi"/>
          <w:b w:val="0"/>
          <w:bCs w:val="0"/>
          <w:lang w:val="en-AU"/>
        </w:rPr>
        <w:t>.38</w:t>
      </w:r>
      <w:r w:rsidR="00C770B8" w:rsidRPr="00F15D89">
        <w:rPr>
          <w:rFonts w:asciiTheme="minorHAnsi" w:hAnsiTheme="minorHAnsi" w:cstheme="minorHAnsi"/>
          <w:b w:val="0"/>
          <w:bCs w:val="0"/>
          <w:lang w:val="en-AU"/>
        </w:rPr>
        <w:t>°</w:t>
      </w:r>
      <w:r w:rsidR="00CD4636">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 xml:space="preserve">E) which will be reported elsewhere.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70417EDC"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C0661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543381D"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100C01DE"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6 s interval provides the best</w:t>
      </w:r>
      <w:r w:rsidR="00880D57">
        <w:rPr>
          <w:rFonts w:asciiTheme="minorHAnsi" w:hAnsiTheme="minorHAnsi" w:cstheme="minorHAnsi"/>
          <w:szCs w:val="24"/>
          <w:lang w:val="en-AU"/>
        </w:rPr>
        <w:t xml:space="preserve"> possible</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BF5500">
        <w:rPr>
          <w:rFonts w:asciiTheme="minorHAnsi" w:hAnsiTheme="minorHAnsi" w:cstheme="minorHAnsi"/>
          <w:lang w:val="en-AU"/>
        </w:rPr>
        <w:instrText xml:space="preserve"> ADDIN ZOTERO_ITEM CSL_CITATION {"citationID":"KDszePcG","properties":{"formattedCitation":"(Baird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BF5500" w:rsidRPr="00B15349">
        <w:rPr>
          <w:rFonts w:ascii="Calibri" w:hAnsi="Calibri" w:cs="Calibri"/>
          <w:szCs w:val="24"/>
        </w:rPr>
        <w:t xml:space="preserve">(Baird </w:t>
      </w:r>
      <w:r w:rsidR="00BF5500" w:rsidRPr="00B15349">
        <w:rPr>
          <w:rFonts w:ascii="Calibri" w:hAnsi="Calibri" w:cs="Calibri"/>
          <w:i/>
          <w:iCs/>
          <w:szCs w:val="24"/>
        </w:rPr>
        <w:t>et al.</w:t>
      </w:r>
      <w:r w:rsidR="00BF5500" w:rsidRPr="00B15349">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067F27A8" w:rsidR="00161CA3" w:rsidRDefault="00E57C62" w:rsidP="00BF5500">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6C5150C" w14:textId="485AD92C"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C06610">
        <w:rPr>
          <w:rFonts w:asciiTheme="minorHAnsi" w:hAnsiTheme="minorHAnsi" w:cstheme="minorHAnsi"/>
          <w:b w:val="0"/>
          <w:bCs w:val="0"/>
          <w:i/>
          <w:iCs/>
          <w:lang w:val="en-AU"/>
        </w:rPr>
        <w:t>5</w:t>
      </w:r>
      <w:r w:rsidRPr="00C07196">
        <w:rPr>
          <w:rFonts w:asciiTheme="minorHAnsi" w:hAnsiTheme="minorHAnsi" w:cstheme="minorHAnsi"/>
          <w:b w:val="0"/>
          <w:bCs w:val="0"/>
          <w:i/>
          <w:iCs/>
          <w:lang w:val="en-AU"/>
        </w:rPr>
        <w:t xml:space="preserve"> </w:t>
      </w:r>
      <w:r w:rsidR="007A68ED" w:rsidRPr="00C07196">
        <w:rPr>
          <w:rFonts w:asciiTheme="minorHAnsi" w:hAnsiTheme="minorHAnsi" w:cstheme="minorHAnsi"/>
          <w:b w:val="0"/>
          <w:bCs w:val="0"/>
          <w:i/>
          <w:iCs/>
          <w:lang w:val="en-AU"/>
        </w:rPr>
        <w:t>Other Environmental Data</w:t>
      </w:r>
    </w:p>
    <w:p w14:paraId="7A3A4F92" w14:textId="251A9EBA" w:rsidR="0009116A" w:rsidRDefault="003354D2" w:rsidP="0009116A">
      <w:pPr>
        <w:spacing w:line="360" w:lineRule="auto"/>
        <w:ind w:firstLine="720"/>
      </w:pPr>
      <w:r w:rsidRPr="00F15D89">
        <w:rPr>
          <w:rFonts w:asciiTheme="minorHAnsi" w:hAnsiTheme="minorHAnsi" w:cstheme="minorHAnsi"/>
          <w:szCs w:val="24"/>
          <w:lang w:val="en-AU"/>
        </w:rPr>
        <w:t>To investigate environment</w:t>
      </w:r>
      <w:r w:rsidR="006510EE">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sidR="004F563B">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w:t>
      </w:r>
      <w:r w:rsidR="00BA00E3" w:rsidRPr="00F15D89">
        <w:rPr>
          <w:rFonts w:asciiTheme="minorHAnsi" w:hAnsiTheme="minorHAnsi" w:cstheme="minorHAnsi"/>
          <w:szCs w:val="24"/>
          <w:lang w:val="en-AU"/>
        </w:rPr>
        <w:t>MODIS</w:t>
      </w:r>
      <w:r w:rsidR="00000154">
        <w:rPr>
          <w:rFonts w:asciiTheme="minorHAnsi" w:hAnsiTheme="minorHAnsi" w:cstheme="minorHAnsi"/>
          <w:szCs w:val="24"/>
          <w:lang w:val="en-AU"/>
        </w:rPr>
        <w:t>-Aqua</w:t>
      </w:r>
      <w:r w:rsidR="00BA00E3" w:rsidRPr="00F15D89">
        <w:rPr>
          <w:rFonts w:asciiTheme="minorHAnsi" w:hAnsiTheme="minorHAnsi" w:cstheme="minorHAnsi"/>
          <w:szCs w:val="24"/>
          <w:lang w:val="en-AU"/>
        </w:rPr>
        <w:t xml:space="preserve"> Level 3 ocean-colour data (chlorophyll-a)</w:t>
      </w:r>
      <w:r w:rsidR="004F563B">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were obtained from the Integrated Marine Observing System (IMOS) Data Portal (</w:t>
      </w:r>
      <w:hyperlink r:id="rId11"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xml:space="preserve">) at 1 km resolution. Chlorophyll-a was derived using the OC3 algorithm. </w:t>
      </w:r>
      <w:r w:rsidR="0009116A">
        <w:rPr>
          <w:rFonts w:asciiTheme="minorHAnsi" w:hAnsiTheme="minorHAnsi" w:cstheme="minorHAnsi"/>
          <w:szCs w:val="24"/>
          <w:lang w:val="en-AU"/>
        </w:rPr>
        <w:t>Sea surface temperature was obtained from L3S AVHRR daily night product from the same portal, displayed as a map for the region (resolution of 0.02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 xml:space="preserve">). Surface geostrophic currents were derived from gridded sea level gradients from satellite altimetry, </w:t>
      </w:r>
      <w:r w:rsidR="006510EE">
        <w:rPr>
          <w:rFonts w:asciiTheme="minorHAnsi" w:hAnsiTheme="minorHAnsi" w:cstheme="minorHAnsi"/>
          <w:szCs w:val="24"/>
          <w:lang w:val="en-AU"/>
        </w:rPr>
        <w:t xml:space="preserve">also </w:t>
      </w:r>
      <w:r w:rsidR="0009116A">
        <w:rPr>
          <w:rFonts w:asciiTheme="minorHAnsi" w:hAnsiTheme="minorHAnsi" w:cstheme="minorHAnsi"/>
          <w:szCs w:val="24"/>
          <w:lang w:val="en-AU"/>
        </w:rPr>
        <w:t>taking into account sea level gauges to improve the estimate in coastal area (resolution of 0.2</w:t>
      </w:r>
      <w:r w:rsidR="0009116A">
        <w:rPr>
          <w:rFonts w:asciiTheme="minorHAnsi" w:hAnsiTheme="minorHAnsi" w:cstheme="minorHAnsi"/>
          <w:szCs w:val="24"/>
          <w:vertAlign w:val="superscript"/>
          <w:lang w:val="en-AU"/>
        </w:rPr>
        <w:t>o</w:t>
      </w:r>
      <w:r w:rsidR="0009116A">
        <w:rPr>
          <w:rFonts w:asciiTheme="minorHAnsi" w:hAnsiTheme="minorHAnsi" w:cstheme="minorHAnsi"/>
          <w:szCs w:val="24"/>
          <w:lang w:val="en-AU"/>
        </w:rPr>
        <w:t>)</w:t>
      </w:r>
      <w:r w:rsidR="00B52CB8">
        <w:rPr>
          <w:rFonts w:asciiTheme="minorHAnsi" w:hAnsiTheme="minorHAnsi" w:cstheme="minorHAnsi"/>
          <w:szCs w:val="24"/>
          <w:lang w:val="en-AU"/>
        </w:rPr>
        <w:t xml:space="preserve">. To investigate lead-up conditions to our sampling, </w:t>
      </w:r>
      <w:r w:rsidR="00B52CB8" w:rsidRPr="00F15D89">
        <w:rPr>
          <w:rFonts w:asciiTheme="minorHAnsi" w:hAnsiTheme="minorHAnsi" w:cstheme="minorHAnsi"/>
          <w:szCs w:val="24"/>
          <w:lang w:val="en-AU"/>
        </w:rPr>
        <w:t>MODIS chlorophyll-a</w:t>
      </w:r>
      <w:r w:rsidR="00B52CB8">
        <w:rPr>
          <w:rFonts w:asciiTheme="minorHAnsi" w:hAnsiTheme="minorHAnsi" w:cstheme="minorHAnsi"/>
          <w:szCs w:val="24"/>
          <w:lang w:val="en-AU"/>
        </w:rPr>
        <w:t xml:space="preserve"> </w:t>
      </w:r>
      <w:r w:rsidR="00B52CB8" w:rsidRPr="00F15D89">
        <w:rPr>
          <w:rFonts w:asciiTheme="minorHAnsi" w:hAnsiTheme="minorHAnsi" w:cstheme="minorHAnsi"/>
          <w:szCs w:val="24"/>
          <w:lang w:val="en-AU"/>
        </w:rPr>
        <w:t>data were retrieved for 5x5 pixels (~25 km</w:t>
      </w:r>
      <w:r w:rsidR="00B52CB8" w:rsidRPr="00F15D89">
        <w:rPr>
          <w:rFonts w:asciiTheme="minorHAnsi" w:hAnsiTheme="minorHAnsi" w:cstheme="minorHAnsi"/>
          <w:szCs w:val="24"/>
          <w:vertAlign w:val="superscript"/>
          <w:lang w:val="en-AU"/>
        </w:rPr>
        <w:t>2</w:t>
      </w:r>
      <w:r w:rsidR="00B52CB8" w:rsidRPr="00F15D89">
        <w:rPr>
          <w:rFonts w:asciiTheme="minorHAnsi" w:hAnsiTheme="minorHAnsi" w:cstheme="minorHAnsi"/>
          <w:szCs w:val="24"/>
          <w:lang w:val="en-AU"/>
        </w:rPr>
        <w:t>) surrounding the western and eastern edges of each transect, for the month prior to the day of sampling.</w:t>
      </w:r>
    </w:p>
    <w:p w14:paraId="0EA3DA05" w14:textId="2A0B90CC" w:rsidR="003B3D2C" w:rsidRDefault="003B3D2C" w:rsidP="004F563B">
      <w:pPr>
        <w:spacing w:line="360" w:lineRule="auto"/>
        <w:ind w:firstLine="720"/>
        <w:rPr>
          <w:rFonts w:asciiTheme="minorHAnsi" w:hAnsiTheme="minorHAnsi" w:cstheme="minorHAnsi"/>
          <w:szCs w:val="24"/>
          <w:lang w:val="en-AU"/>
        </w:rPr>
      </w:pPr>
    </w:p>
    <w:p w14:paraId="31C56D1D" w14:textId="1E3DD91F" w:rsidR="00BA00E3" w:rsidRDefault="00265C5B" w:rsidP="004F563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sidR="00000154">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the </w:t>
      </w:r>
      <w:r w:rsidR="00000154">
        <w:rPr>
          <w:rFonts w:asciiTheme="minorHAnsi" w:hAnsiTheme="minorHAnsi" w:cstheme="minorHAnsi"/>
          <w:szCs w:val="24"/>
          <w:lang w:val="en-AU"/>
        </w:rPr>
        <w:t xml:space="preserve">EAC </w:t>
      </w:r>
      <w:r w:rsidR="003B3D2C">
        <w:rPr>
          <w:rFonts w:asciiTheme="minorHAnsi" w:hAnsiTheme="minorHAnsi" w:cstheme="minorHAnsi"/>
          <w:szCs w:val="24"/>
          <w:lang w:val="en-AU"/>
        </w:rPr>
        <w:t xml:space="preserve">strength </w:t>
      </w:r>
      <w:r w:rsidRPr="00F15D89">
        <w:rPr>
          <w:rFonts w:asciiTheme="minorHAnsi" w:hAnsiTheme="minorHAnsi" w:cstheme="minorHAnsi"/>
          <w:szCs w:val="24"/>
          <w:lang w:val="en-AU"/>
        </w:rPr>
        <w:t xml:space="preserve">in the region of our transects, 10 years (2004 – 2013) of </w:t>
      </w:r>
      <w:r w:rsidR="004F563B" w:rsidRPr="004F563B">
        <w:rPr>
          <w:rFonts w:asciiTheme="minorHAnsi" w:hAnsiTheme="minorHAnsi" w:cstheme="minorHAnsi"/>
          <w:szCs w:val="24"/>
          <w:lang w:val="en-AU"/>
        </w:rPr>
        <w:t xml:space="preserve">surface geostrophic </w:t>
      </w:r>
      <w:r w:rsidR="006510EE">
        <w:rPr>
          <w:rFonts w:asciiTheme="minorHAnsi" w:hAnsiTheme="minorHAnsi" w:cstheme="minorHAnsi"/>
          <w:szCs w:val="24"/>
          <w:lang w:val="en-AU"/>
        </w:rPr>
        <w:t>currents</w:t>
      </w:r>
      <w:r w:rsidR="004F563B">
        <w:rPr>
          <w:rFonts w:asciiTheme="minorHAnsi" w:hAnsiTheme="minorHAnsi" w:cstheme="minorHAnsi"/>
          <w:szCs w:val="24"/>
          <w:lang w:val="en-AU"/>
        </w:rPr>
        <w:t xml:space="preserve"> from </w:t>
      </w:r>
      <w:r w:rsidRPr="00F15D89">
        <w:rPr>
          <w:rFonts w:asciiTheme="minorHAnsi" w:hAnsiTheme="minorHAnsi" w:cstheme="minorHAnsi"/>
          <w:szCs w:val="24"/>
          <w:lang w:val="en-AU"/>
        </w:rPr>
        <w:t>s</w:t>
      </w:r>
      <w:r w:rsidR="00BA00E3" w:rsidRPr="00F15D89">
        <w:rPr>
          <w:rFonts w:asciiTheme="minorHAnsi" w:hAnsiTheme="minorHAnsi" w:cstheme="minorHAnsi"/>
          <w:szCs w:val="24"/>
          <w:lang w:val="en-AU"/>
        </w:rPr>
        <w:t>atellite altimet</w:t>
      </w:r>
      <w:r w:rsidR="004F563B">
        <w:rPr>
          <w:rFonts w:asciiTheme="minorHAnsi" w:hAnsiTheme="minorHAnsi" w:cstheme="minorHAnsi"/>
          <w:szCs w:val="24"/>
          <w:lang w:val="en-AU"/>
        </w:rPr>
        <w:t xml:space="preserve">ry </w:t>
      </w:r>
      <w:r w:rsidR="00BA00E3" w:rsidRPr="00F15D89">
        <w:rPr>
          <w:rFonts w:asciiTheme="minorHAnsi" w:hAnsiTheme="minorHAnsi" w:cstheme="minorHAnsi"/>
          <w:szCs w:val="24"/>
          <w:lang w:val="en-AU"/>
        </w:rPr>
        <w:t xml:space="preserve">were obtained from </w:t>
      </w:r>
      <w:r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12"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r w:rsidR="00EE046C">
        <w:rPr>
          <w:rFonts w:asciiTheme="minorHAnsi" w:hAnsiTheme="minorHAnsi" w:cstheme="minorHAnsi"/>
          <w:szCs w:val="24"/>
          <w:lang w:val="en-AU"/>
        </w:rPr>
        <w:t>A</w:t>
      </w:r>
      <w:r w:rsidR="00EE046C"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szCs w:val="24"/>
          <w:lang w:val="en-AU"/>
        </w:rPr>
        <w:t>. The monthly mean (and SD) alongshore velocity was calculated for the 10-year period by averaging the daily velocities</w:t>
      </w:r>
      <w:r w:rsidR="005A3260" w:rsidRPr="00F15D89">
        <w:rPr>
          <w:rFonts w:asciiTheme="minorHAnsi" w:hAnsiTheme="minorHAnsi" w:cstheme="minorHAnsi"/>
          <w:szCs w:val="24"/>
          <w:lang w:val="en-AU"/>
        </w:rPr>
        <w:t>. The assumption being that faster alongshore velocity would be due to increased influence of the EAC.</w:t>
      </w:r>
      <w:r w:rsidR="00BE00AE" w:rsidRPr="00F15D89">
        <w:rPr>
          <w:rFonts w:asciiTheme="minorHAnsi" w:hAnsiTheme="minorHAnsi" w:cstheme="minorHAnsi"/>
          <w:szCs w:val="24"/>
          <w:lang w:val="en-AU"/>
        </w:rPr>
        <w:t xml:space="preserve"> </w:t>
      </w:r>
    </w:p>
    <w:p w14:paraId="20213FDF" w14:textId="369C1857" w:rsidR="00EE046C" w:rsidRDefault="00EE046C" w:rsidP="00BA00E3">
      <w:pPr>
        <w:spacing w:line="360" w:lineRule="auto"/>
        <w:rPr>
          <w:rFonts w:asciiTheme="minorHAnsi" w:hAnsiTheme="minorHAnsi" w:cstheme="minorHAnsi"/>
          <w:szCs w:val="24"/>
          <w:lang w:val="en-AU"/>
        </w:rPr>
      </w:pPr>
    </w:p>
    <w:p w14:paraId="3BC5E1A8" w14:textId="19FBA5A7" w:rsidR="0009116A" w:rsidRDefault="00FA1EDB" w:rsidP="0009116A">
      <w:pPr>
        <w:spacing w:line="360" w:lineRule="auto"/>
      </w:pPr>
      <w:r>
        <w:rPr>
          <w:rFonts w:asciiTheme="minorHAnsi" w:hAnsiTheme="minorHAnsi" w:cstheme="minorHAnsi"/>
          <w:szCs w:val="24"/>
          <w:lang w:val="en-AU"/>
        </w:rPr>
        <w:t xml:space="preserve">To investigate the potential influence of wind </w:t>
      </w:r>
      <w:r w:rsidR="00B33DEC">
        <w:rPr>
          <w:rFonts w:asciiTheme="minorHAnsi" w:hAnsiTheme="minorHAnsi" w:cstheme="minorHAnsi"/>
          <w:szCs w:val="24"/>
          <w:lang w:val="en-AU"/>
        </w:rPr>
        <w:t>driven circulation</w:t>
      </w:r>
      <w:r>
        <w:rPr>
          <w:rFonts w:asciiTheme="minorHAnsi" w:hAnsiTheme="minorHAnsi" w:cstheme="minorHAnsi"/>
          <w:szCs w:val="24"/>
          <w:lang w:val="en-AU"/>
        </w:rPr>
        <w:t>, w</w:t>
      </w:r>
      <w:r w:rsidR="0009116A">
        <w:rPr>
          <w:rFonts w:asciiTheme="minorHAnsi" w:hAnsiTheme="minorHAnsi" w:cstheme="minorHAnsi"/>
          <w:szCs w:val="24"/>
          <w:lang w:val="en-AU"/>
        </w:rPr>
        <w:t xml:space="preserve">ind data was extracted from Coffs Harbour meteorological station from the Bureau of Meteorology (-30.311, 153.118,) located close to shore at 5 m height. The hourly wind stress was calculated following Wood </w:t>
      </w:r>
      <w:r w:rsidR="0009116A">
        <w:rPr>
          <w:rFonts w:asciiTheme="minorHAnsi" w:hAnsiTheme="minorHAnsi" w:cstheme="minorHAnsi"/>
          <w:i/>
          <w:iCs/>
          <w:szCs w:val="24"/>
          <w:lang w:val="en-AU"/>
        </w:rPr>
        <w:t xml:space="preserve">et </w:t>
      </w:r>
      <w:r w:rsidR="0009116A">
        <w:rPr>
          <w:rFonts w:asciiTheme="minorHAnsi" w:hAnsiTheme="minorHAnsi" w:cstheme="minorHAnsi"/>
          <w:i/>
          <w:iCs/>
          <w:szCs w:val="24"/>
          <w:lang w:val="en-AU"/>
        </w:rPr>
        <w:lastRenderedPageBreak/>
        <w:t>al</w:t>
      </w:r>
      <w:r w:rsidR="0009116A">
        <w:rPr>
          <w:rFonts w:asciiTheme="minorHAnsi" w:hAnsiTheme="minorHAnsi" w:cstheme="minorHAnsi"/>
          <w:szCs w:val="24"/>
          <w:lang w:val="en-AU"/>
        </w:rPr>
        <w:t xml:space="preserve">. </w:t>
      </w:r>
      <w:r w:rsidR="0009116A">
        <w:rPr>
          <w:rFonts w:asciiTheme="minorHAnsi" w:hAnsiTheme="minorHAnsi" w:cstheme="minorHAnsi"/>
          <w:szCs w:val="24"/>
          <w:lang w:val="en-AU"/>
        </w:rPr>
        <w:fldChar w:fldCharType="begin"/>
      </w:r>
      <w:r w:rsidR="0009116A">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sidR="0009116A">
        <w:rPr>
          <w:rFonts w:asciiTheme="minorHAnsi" w:hAnsiTheme="minorHAnsi" w:cstheme="minorHAnsi"/>
          <w:szCs w:val="24"/>
          <w:lang w:val="en-AU"/>
        </w:rPr>
        <w:fldChar w:fldCharType="separate"/>
      </w:r>
      <w:r w:rsidR="0009116A" w:rsidRPr="0009116A">
        <w:rPr>
          <w:rFonts w:ascii="Calibri" w:hAnsi="Calibri" w:cs="Calibri"/>
        </w:rPr>
        <w:t>(2016)</w:t>
      </w:r>
      <w:r w:rsidR="0009116A">
        <w:rPr>
          <w:rFonts w:asciiTheme="minorHAnsi" w:hAnsiTheme="minorHAnsi" w:cstheme="minorHAnsi"/>
          <w:szCs w:val="24"/>
          <w:lang w:val="en-AU"/>
        </w:rPr>
        <w:fldChar w:fldCharType="end"/>
      </w:r>
      <w:r w:rsidR="0009116A">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Bathymetry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2039E608"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C06610">
        <w:rPr>
          <w:rFonts w:asciiTheme="minorHAnsi" w:hAnsiTheme="minorHAnsi" w:cstheme="minorHAnsi"/>
          <w:i/>
          <w:iCs/>
          <w:lang w:val="en-AU"/>
        </w:rPr>
        <w:t>6</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3F38E97D"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AA4915">
        <w:rPr>
          <w:rFonts w:asciiTheme="minorHAnsi" w:hAnsiTheme="minorHAnsi" w:cstheme="minorHAnsi"/>
          <w:lang w:val="en-AU"/>
        </w:rPr>
        <w:t>investigated spatial changes in zooplankton communities over continental shelf regions.</w:t>
      </w:r>
      <w:r w:rsidR="00974A9E" w:rsidRPr="00AA4915">
        <w:rPr>
          <w:rFonts w:asciiTheme="minorHAnsi" w:hAnsiTheme="minorHAnsi" w:cstheme="minorHAnsi"/>
          <w:lang w:val="en-AU"/>
        </w:rPr>
        <w:t xml:space="preserve"> We identified </w:t>
      </w:r>
      <w:r w:rsidR="00AA4915" w:rsidRPr="00AA4915">
        <w:rPr>
          <w:rFonts w:asciiTheme="minorHAnsi" w:hAnsiTheme="minorHAnsi" w:cstheme="minorHAnsi"/>
          <w:lang w:val="en-AU"/>
        </w:rPr>
        <w:t>12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(≤50m bathymetry)</w:t>
      </w:r>
      <w:r w:rsidR="00974A9E" w:rsidRPr="00F15D89">
        <w:rPr>
          <w:rFonts w:asciiTheme="minorHAnsi" w:hAnsiTheme="minorHAnsi" w:cstheme="minorHAnsi"/>
          <w:lang w:val="en-AU"/>
        </w:rPr>
        <w:t xml:space="preserve"> 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(≥200m bathymetry</w:t>
      </w:r>
      <w:r w:rsidR="006510EE">
        <w:rPr>
          <w:rFonts w:asciiTheme="minorHAnsi" w:hAnsiTheme="minorHAnsi" w:cstheme="minorHAnsi"/>
          <w:lang w:val="en-AU"/>
        </w:rPr>
        <w:t>; 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 xml:space="preserve">From each study we extracted a maximum of one inshore-offshore </w:t>
      </w:r>
      <w:r w:rsidR="00AA4915">
        <w:rPr>
          <w:rFonts w:asciiTheme="minorHAnsi" w:hAnsiTheme="minorHAnsi" w:cstheme="minorHAnsi"/>
          <w:lang w:val="en-AU"/>
        </w:rPr>
        <w:t xml:space="preserve">value, averaged across the study. An exception was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where the east and south regions were identified as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extracted from plots and binned data were assigned values equal to the mid-point of the bin.</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3B9EE520"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21 °C) EAC water</w:t>
      </w:r>
      <w:r w:rsidR="003F0C59">
        <w:rPr>
          <w:rFonts w:asciiTheme="minorHAnsi" w:hAnsiTheme="minorHAnsi" w:cstheme="minorHAnsi"/>
          <w:szCs w:val="24"/>
          <w:lang w:val="en-AU"/>
        </w:rPr>
        <w:t xml:space="preserve"> (Figure 1)</w:t>
      </w:r>
      <w:r w:rsidRPr="00F15D89">
        <w:rPr>
          <w:rFonts w:asciiTheme="minorHAnsi" w:hAnsiTheme="minorHAnsi" w:cstheme="minorHAnsi"/>
          <w:szCs w:val="24"/>
          <w:lang w:val="en-AU"/>
        </w:rPr>
        <w:t xml:space="preserve">.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w:t>
      </w:r>
      <w:r w:rsidRPr="00FA01FD">
        <w:rPr>
          <w:rFonts w:asciiTheme="minorHAnsi" w:hAnsiTheme="minorHAnsi" w:cstheme="minorHAnsi"/>
          <w:szCs w:val="24"/>
          <w:lang w:val="en-AU"/>
        </w:rPr>
        <w:t>id not cross into EAC waters.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There 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647DD0" w:rsidRPr="00FA01FD">
        <w:rPr>
          <w:rFonts w:asciiTheme="minorHAnsi" w:hAnsiTheme="minorHAnsi" w:cstheme="minorHAnsi"/>
          <w:szCs w:val="24"/>
          <w:lang w:val="en-AU"/>
        </w:rPr>
        <w:t xml:space="preserve">on circulation </w:t>
      </w:r>
      <w:r w:rsidRPr="00FA01FD">
        <w:rPr>
          <w:rFonts w:asciiTheme="minorHAnsi" w:hAnsiTheme="minorHAnsi" w:cstheme="minorHAnsi"/>
          <w:szCs w:val="24"/>
          <w:lang w:val="en-AU"/>
        </w:rPr>
        <w:t>in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4211D6A8"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5C282A">
        <w:rPr>
          <w:rFonts w:asciiTheme="minorHAnsi" w:hAnsiTheme="minorHAnsi" w:cstheme="minorHAnsi"/>
          <w:szCs w:val="24"/>
          <w:lang w:val="en-AU"/>
        </w:rPr>
        <w:t xml:space="preserve">The shipboard ADCP </w:t>
      </w:r>
      <w:r w:rsidR="002C212A" w:rsidRPr="00F15D89">
        <w:rPr>
          <w:rFonts w:asciiTheme="minorHAnsi" w:hAnsiTheme="minorHAnsi" w:cstheme="minorHAnsi"/>
          <w:szCs w:val="24"/>
          <w:lang w:val="en-AU"/>
        </w:rPr>
        <w:t xml:space="preserve">showed slight onshore movement </w:t>
      </w:r>
      <w:r w:rsidR="005C282A">
        <w:rPr>
          <w:rFonts w:asciiTheme="minorHAnsi" w:hAnsiTheme="minorHAnsi" w:cstheme="minorHAnsi"/>
          <w:szCs w:val="24"/>
          <w:lang w:val="en-AU"/>
        </w:rPr>
        <w:t xml:space="preserve">of the EAC </w:t>
      </w:r>
      <w:r w:rsidR="002C212A" w:rsidRPr="008402FD">
        <w:rPr>
          <w:rFonts w:asciiTheme="minorHAnsi" w:hAnsiTheme="minorHAnsi" w:cstheme="minorHAnsi"/>
          <w:szCs w:val="24"/>
          <w:lang w:val="en-AU"/>
        </w:rPr>
        <w:t>which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3A9958EC"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 of the zooplankton community</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w:t>
      </w:r>
      <w:r w:rsidR="00325E31">
        <w:rPr>
          <w:rFonts w:asciiTheme="minorHAnsi" w:hAnsiTheme="minorHAnsi" w:cstheme="minorHAnsi"/>
          <w:szCs w:val="24"/>
          <w:lang w:val="en-AU"/>
        </w:rPr>
        <w:lastRenderedPageBreak/>
        <w:t>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2C5639D0"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0B0860">
        <w:rPr>
          <w:rFonts w:asciiTheme="minorHAnsi" w:hAnsiTheme="minorHAnsi" w:cstheme="minorHAnsi"/>
          <w:szCs w:val="24"/>
          <w:lang w:val="en-AU"/>
        </w:rPr>
        <w:t>It is possible that there was some influence of wind-driven uplift at this site (Figure S3).</w:t>
      </w:r>
    </w:p>
    <w:p w14:paraId="283A6A05" w14:textId="6EB23CDA"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4FCC74E7"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0D690B14"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7B6EE543"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w:t>
      </w:r>
      <w:r w:rsidRPr="00F15D89">
        <w:rPr>
          <w:rFonts w:asciiTheme="minorHAnsi" w:hAnsiTheme="minorHAnsi" w:cstheme="minorHAnsi"/>
          <w:szCs w:val="24"/>
          <w:lang w:val="en-AU"/>
        </w:rPr>
        <w:lastRenderedPageBreak/>
        <w:t>peaking during September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1870763F" w:rsidR="004D3C70"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shallower NBSS slope equivalents in areas with steeper slopes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283710D5" w14:textId="22396B3A" w:rsidR="00AD2021" w:rsidRPr="00AD2021" w:rsidRDefault="00AD2021"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From the 12 studies which have quantified inshore to offshore changes in the zooplankton community there was broad consensus</w:t>
      </w:r>
      <w:r w:rsidR="005F2500">
        <w:rPr>
          <w:rFonts w:asciiTheme="minorHAnsi" w:hAnsiTheme="minorHAnsi" w:cstheme="minorHAnsi"/>
          <w:szCs w:val="24"/>
          <w:lang w:val="en-AU"/>
        </w:rPr>
        <w:t xml:space="preserve"> (Figure 7</w:t>
      </w:r>
      <w:r w:rsidR="00E60B2C">
        <w:rPr>
          <w:rFonts w:asciiTheme="minorHAnsi" w:hAnsiTheme="minorHAnsi" w:cstheme="minorHAnsi"/>
          <w:szCs w:val="24"/>
          <w:lang w:val="en-AU"/>
        </w:rPr>
        <w:t>; Table S1</w:t>
      </w:r>
      <w:r w:rsidR="005F2500">
        <w:rPr>
          <w:rFonts w:asciiTheme="minorHAnsi" w:hAnsiTheme="minorHAnsi" w:cstheme="minorHAnsi"/>
          <w:szCs w:val="24"/>
          <w:lang w:val="en-AU"/>
        </w:rPr>
        <w:t>)</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S</w:t>
      </w:r>
      <w:r w:rsidR="005F29F5">
        <w:rPr>
          <w:rFonts w:asciiTheme="minorHAnsi" w:hAnsiTheme="minorHAnsi" w:cstheme="minorHAnsi"/>
          <w:szCs w:val="24"/>
          <w:lang w:val="en-AU"/>
        </w:rPr>
        <w:t>ix studies (including the current study) which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 with 5 of these studies showing in</w:t>
      </w:r>
      <w:r w:rsidR="005F2500">
        <w:rPr>
          <w:rFonts w:asciiTheme="minorHAnsi" w:hAnsiTheme="minorHAnsi" w:cstheme="minorHAnsi"/>
          <w:szCs w:val="24"/>
          <w:lang w:val="en-AU"/>
        </w:rPr>
        <w:t>shore areas having</w:t>
      </w:r>
      <w:r w:rsidR="005F29F5">
        <w:rPr>
          <w:rFonts w:asciiTheme="minorHAnsi" w:hAnsiTheme="minorHAnsi" w:cstheme="minorHAnsi"/>
          <w:szCs w:val="24"/>
          <w:lang w:val="en-AU"/>
        </w:rPr>
        <w:t xml:space="preserve"> abundance of 2</w:t>
      </w:r>
      <w:r w:rsidR="00244761">
        <w:rPr>
          <w:rFonts w:asciiTheme="minorHAnsi" w:hAnsiTheme="minorHAnsi" w:cstheme="minorHAnsi"/>
          <w:szCs w:val="24"/>
          <w:lang w:val="en-AU"/>
        </w:rPr>
        <w:t>.33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.15</w:t>
      </w:r>
      <w:r w:rsidR="005F29F5">
        <w:rPr>
          <w:rFonts w:asciiTheme="minorHAnsi" w:hAnsiTheme="minorHAnsi" w:cstheme="minorHAnsi"/>
          <w:szCs w:val="24"/>
          <w:lang w:val="en-AU"/>
        </w:rPr>
        <w:t xml:space="preserve"> times</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1.88</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5 of 6 studies showed </w:t>
      </w:r>
      <w:r w:rsidR="00E60B2C">
        <w:rPr>
          <w:rFonts w:asciiTheme="minorHAnsi" w:hAnsiTheme="minorHAnsi" w:cstheme="minorHAnsi"/>
          <w:szCs w:val="24"/>
          <w:lang w:val="en-AU"/>
        </w:rPr>
        <w:t xml:space="preserve">1.46 – 4.06x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The 6</w:t>
      </w:r>
      <w:r w:rsidR="005F2500" w:rsidRPr="005F2500">
        <w:rPr>
          <w:rFonts w:asciiTheme="minorHAnsi" w:hAnsiTheme="minorHAnsi" w:cstheme="minorHAnsi"/>
          <w:szCs w:val="24"/>
          <w:vertAlign w:val="superscript"/>
          <w:lang w:val="en-AU"/>
        </w:rPr>
        <w:t>th</w:t>
      </w:r>
      <w:r w:rsidR="005F2500">
        <w:rPr>
          <w:rFonts w:asciiTheme="minorHAnsi" w:hAnsiTheme="minorHAnsi" w:cstheme="minorHAnsi"/>
          <w:szCs w:val="24"/>
          <w:lang w:val="en-AU"/>
        </w:rPr>
        <w:t xml:space="preserve"> 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In terms of size structure</w:t>
      </w:r>
      <w:r w:rsidR="00DF6A45">
        <w:rPr>
          <w:rFonts w:asciiTheme="minorHAnsi" w:hAnsiTheme="minorHAnsi" w:cstheme="minorHAnsi"/>
          <w:szCs w:val="24"/>
          <w:lang w:val="en-AU"/>
        </w:rPr>
        <w:t>,</w:t>
      </w:r>
      <w:r w:rsidR="00A96499">
        <w:rPr>
          <w:rFonts w:asciiTheme="minorHAnsi" w:hAnsiTheme="minorHAnsi" w:cstheme="minorHAnsi"/>
          <w:szCs w:val="24"/>
          <w:lang w:val="en-AU"/>
        </w:rPr>
        <w:t xml:space="preserve"> </w:t>
      </w:r>
      <w:r w:rsidR="00DF6A45">
        <w:rPr>
          <w:rFonts w:asciiTheme="minorHAnsi" w:hAnsiTheme="minorHAnsi" w:cstheme="minorHAnsi"/>
          <w:szCs w:val="24"/>
          <w:lang w:val="en-AU"/>
        </w:rPr>
        <w:t>eight</w:t>
      </w:r>
      <w:r w:rsidR="00A96499">
        <w:rPr>
          <w:rFonts w:asciiTheme="minorHAnsi" w:hAnsiTheme="minorHAnsi" w:cstheme="minorHAnsi"/>
          <w:szCs w:val="24"/>
          <w:lang w:val="en-AU"/>
        </w:rPr>
        <w:t xml:space="preserve"> studies reported both inshore and offshore values with </w:t>
      </w:r>
      <w:r w:rsidR="00DF6A45">
        <w:rPr>
          <w:rFonts w:asciiTheme="minorHAnsi" w:hAnsiTheme="minorHAnsi" w:cstheme="minorHAnsi"/>
          <w:szCs w:val="24"/>
          <w:lang w:val="en-AU"/>
        </w:rPr>
        <w:t>seven</w:t>
      </w:r>
      <w:r w:rsidR="00A96499">
        <w:rPr>
          <w:rFonts w:asciiTheme="minorHAnsi" w:hAnsiTheme="minorHAnsi" w:cstheme="minorHAnsi"/>
          <w:szCs w:val="24"/>
          <w:lang w:val="en-AU"/>
        </w:rPr>
        <w:t xml:space="preserve"> finding steeper NBSS slopes in </w:t>
      </w:r>
      <w:r w:rsidR="00A96499">
        <w:rPr>
          <w:rFonts w:asciiTheme="minorHAnsi" w:hAnsiTheme="minorHAnsi" w:cstheme="minorHAnsi"/>
          <w:szCs w:val="24"/>
          <w:lang w:val="en-AU"/>
        </w:rPr>
        <w:lastRenderedPageBreak/>
        <w:t>inshore areas compared with offshore areas</w:t>
      </w:r>
      <w:r w:rsidR="00DF6A45">
        <w:rPr>
          <w:rFonts w:asciiTheme="minorHAnsi" w:hAnsiTheme="minorHAnsi" w:cstheme="minorHAnsi"/>
          <w:szCs w:val="24"/>
          <w:lang w:val="en-AU"/>
        </w:rPr>
        <w:t xml:space="preserve"> (Figure 7, Table S1)</w:t>
      </w:r>
      <w:r w:rsidR="00A96499">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unique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61BC9872" w:rsidR="00FF1316" w:rsidRPr="00F15D89" w:rsidRDefault="008402FD"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This study highlights </w:t>
      </w:r>
      <w:r w:rsidR="00964705">
        <w:rPr>
          <w:rFonts w:asciiTheme="minorHAnsi" w:hAnsiTheme="minorHAnsi" w:cstheme="minorHAnsi"/>
          <w:szCs w:val="24"/>
          <w:lang w:val="en-AU"/>
        </w:rPr>
        <w:t xml:space="preserve">consistent </w:t>
      </w:r>
      <w:r w:rsidR="00855F3F">
        <w:rPr>
          <w:rFonts w:asciiTheme="minorHAnsi" w:hAnsiTheme="minorHAnsi" w:cstheme="minorHAnsi"/>
          <w:szCs w:val="24"/>
          <w:lang w:val="en-AU"/>
        </w:rPr>
        <w:t>d</w:t>
      </w:r>
      <w:r w:rsidR="001321FD" w:rsidRPr="00F15D89">
        <w:rPr>
          <w:rFonts w:asciiTheme="minorHAnsi" w:hAnsiTheme="minorHAnsi" w:cstheme="minorHAnsi"/>
          <w:szCs w:val="24"/>
          <w:lang w:val="en-AU"/>
        </w:rPr>
        <w:t xml:space="preserve">eclines in </w:t>
      </w:r>
      <w:r w:rsidR="008B7392">
        <w:rPr>
          <w:rFonts w:asciiTheme="minorHAnsi" w:hAnsiTheme="minorHAnsi" w:cstheme="minorHAnsi"/>
          <w:szCs w:val="24"/>
          <w:lang w:val="en-AU"/>
        </w:rPr>
        <w:t xml:space="preserve">zooplankton </w:t>
      </w:r>
      <w:r w:rsidR="001321FD" w:rsidRPr="00F15D89">
        <w:rPr>
          <w:rFonts w:asciiTheme="minorHAnsi" w:hAnsiTheme="minorHAnsi" w:cstheme="minorHAnsi"/>
          <w:szCs w:val="24"/>
          <w:lang w:val="en-AU"/>
        </w:rPr>
        <w:t>biomass</w:t>
      </w:r>
      <w:r w:rsidR="001A16EB">
        <w:rPr>
          <w:rFonts w:asciiTheme="minorHAnsi" w:hAnsiTheme="minorHAnsi" w:cstheme="minorHAnsi"/>
          <w:szCs w:val="24"/>
          <w:lang w:val="en-AU"/>
        </w:rPr>
        <w:t xml:space="preserve"> and altered</w:t>
      </w:r>
      <w:r w:rsidR="001A16EB" w:rsidRPr="00F15D89">
        <w:rPr>
          <w:rFonts w:asciiTheme="minorHAnsi" w:hAnsiTheme="minorHAnsi" w:cstheme="minorHAnsi"/>
          <w:szCs w:val="24"/>
          <w:lang w:val="en-AU"/>
        </w:rPr>
        <w:t xml:space="preserve"> </w:t>
      </w:r>
      <w:r w:rsidR="001A16EB">
        <w:rPr>
          <w:rFonts w:asciiTheme="minorHAnsi" w:hAnsiTheme="minorHAnsi" w:cstheme="minorHAnsi"/>
          <w:szCs w:val="24"/>
          <w:lang w:val="en-AU"/>
        </w:rPr>
        <w:t>size-</w:t>
      </w:r>
      <w:r w:rsidR="001A16EB" w:rsidRPr="00F15D89">
        <w:rPr>
          <w:rFonts w:asciiTheme="minorHAnsi" w:hAnsiTheme="minorHAnsi" w:cstheme="minorHAnsi"/>
          <w:szCs w:val="24"/>
          <w:lang w:val="en-AU"/>
        </w:rPr>
        <w:t>structure</w:t>
      </w:r>
      <w:r w:rsidR="00964705">
        <w:rPr>
          <w:rFonts w:asciiTheme="minorHAnsi" w:hAnsiTheme="minorHAnsi" w:cstheme="minorHAnsi"/>
          <w:szCs w:val="24"/>
          <w:lang w:val="en-AU"/>
        </w:rPr>
        <w:t xml:space="preserve"> both</w:t>
      </w:r>
      <w:r w:rsidR="001A16EB" w:rsidRPr="00F15D89">
        <w:rPr>
          <w:rFonts w:asciiTheme="minorHAnsi" w:hAnsiTheme="minorHAnsi" w:cstheme="minorHAnsi"/>
          <w:szCs w:val="24"/>
          <w:lang w:val="en-AU"/>
        </w:rPr>
        <w:t xml:space="preserve"> across the continental shelf</w:t>
      </w:r>
      <w:r w:rsidR="00964705">
        <w:rPr>
          <w:rFonts w:asciiTheme="minorHAnsi" w:hAnsiTheme="minorHAnsi" w:cstheme="minorHAnsi"/>
          <w:szCs w:val="24"/>
          <w:lang w:val="en-AU"/>
        </w:rPr>
        <w:t xml:space="preserve"> and with depth.</w:t>
      </w:r>
      <w:r w:rsidR="00855F3F">
        <w:rPr>
          <w:rFonts w:asciiTheme="minorHAnsi" w:hAnsiTheme="minorHAnsi" w:cstheme="minorHAnsi"/>
          <w:szCs w:val="24"/>
          <w:lang w:val="en-AU"/>
        </w:rPr>
        <w:t xml:space="preserve"> </w:t>
      </w:r>
      <w:r w:rsidR="00964705">
        <w:rPr>
          <w:rFonts w:asciiTheme="minorHAnsi" w:hAnsiTheme="minorHAnsi" w:cstheme="minorHAnsi"/>
          <w:szCs w:val="24"/>
          <w:lang w:val="en-AU"/>
        </w:rPr>
        <w:t>P</w:t>
      </w:r>
      <w:r w:rsidR="002671A7">
        <w:rPr>
          <w:rFonts w:asciiTheme="minorHAnsi" w:hAnsiTheme="minorHAnsi" w:cstheme="minorHAnsi"/>
          <w:szCs w:val="24"/>
          <w:lang w:val="en-AU"/>
        </w:rPr>
        <w:t>eaks</w:t>
      </w:r>
      <w:r w:rsidR="00964705">
        <w:rPr>
          <w:rFonts w:asciiTheme="minorHAnsi" w:hAnsiTheme="minorHAnsi" w:cstheme="minorHAnsi"/>
          <w:szCs w:val="24"/>
          <w:lang w:val="en-AU"/>
        </w:rPr>
        <w:t xml:space="preserve"> in biomass coincided with the front between</w:t>
      </w:r>
      <w:r w:rsidR="002671A7">
        <w:rPr>
          <w:rFonts w:asciiTheme="minorHAnsi" w:hAnsiTheme="minorHAnsi" w:cstheme="minorHAnsi"/>
          <w:szCs w:val="24"/>
          <w:lang w:val="en-AU"/>
        </w:rPr>
        <w:t xml:space="preserve"> </w:t>
      </w:r>
      <w:r w:rsidR="00964705">
        <w:rPr>
          <w:rFonts w:asciiTheme="minorHAnsi" w:hAnsiTheme="minorHAnsi" w:cstheme="minorHAnsi"/>
          <w:szCs w:val="24"/>
          <w:lang w:val="en-AU"/>
        </w:rPr>
        <w:t xml:space="preserve">the </w:t>
      </w:r>
      <w:r w:rsidR="002671A7">
        <w:rPr>
          <w:rFonts w:asciiTheme="minorHAnsi" w:hAnsiTheme="minorHAnsi" w:cstheme="minorHAnsi"/>
          <w:szCs w:val="24"/>
          <w:lang w:val="en-AU"/>
        </w:rPr>
        <w:t>continental shelf water and eutrophic EAC water</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highlighting</w:t>
      </w:r>
      <w:r w:rsidR="00964705">
        <w:rPr>
          <w:rFonts w:asciiTheme="minorHAnsi" w:hAnsiTheme="minorHAnsi" w:cstheme="minorHAnsi"/>
          <w:szCs w:val="24"/>
          <w:lang w:val="en-AU"/>
        </w:rPr>
        <w:t xml:space="preserve"> </w:t>
      </w:r>
      <w:r w:rsidR="005F5CE0">
        <w:rPr>
          <w:rFonts w:asciiTheme="minorHAnsi" w:hAnsiTheme="minorHAnsi" w:cstheme="minorHAnsi"/>
          <w:szCs w:val="24"/>
          <w:lang w:val="en-AU"/>
        </w:rPr>
        <w:t xml:space="preserve">that </w:t>
      </w:r>
      <w:r w:rsidR="00964705">
        <w:rPr>
          <w:rFonts w:asciiTheme="minorHAnsi" w:hAnsiTheme="minorHAnsi" w:cstheme="minorHAnsi"/>
          <w:szCs w:val="24"/>
          <w:lang w:val="en-AU"/>
        </w:rPr>
        <w:t xml:space="preserve">the interaction of water masses can create highly productive environments.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uplift,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4B39D7">
        <w:rPr>
          <w:rFonts w:asciiTheme="minorHAnsi" w:hAnsiTheme="minorHAnsi" w:cstheme="minorHAnsi"/>
          <w:szCs w:val="24"/>
          <w:lang w:val="en-AU"/>
        </w:rPr>
        <w:t>local western boundary current</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This may contribute to the </w:t>
      </w:r>
      <w:r w:rsidR="00C57C25">
        <w:rPr>
          <w:rFonts w:asciiTheme="minorHAnsi" w:hAnsiTheme="minorHAnsi" w:cstheme="minorHAnsi"/>
          <w:szCs w:val="24"/>
          <w:lang w:val="en-AU"/>
        </w:rPr>
        <w:t>important</w:t>
      </w:r>
      <w:r w:rsidR="005F5CE0">
        <w:rPr>
          <w:rFonts w:asciiTheme="minorHAnsi" w:hAnsiTheme="minorHAnsi" w:cstheme="minorHAnsi"/>
          <w:szCs w:val="24"/>
          <w:lang w:val="en-AU"/>
        </w:rPr>
        <w:t xml:space="preserve"> fisheries often found in</w:t>
      </w:r>
      <w:r w:rsidR="007C6749" w:rsidRPr="00F15D89">
        <w:rPr>
          <w:rFonts w:asciiTheme="minorHAnsi" w:hAnsiTheme="minorHAnsi" w:cstheme="minorHAnsi"/>
          <w:szCs w:val="24"/>
          <w:lang w:val="en-AU"/>
        </w:rPr>
        <w:t xml:space="preserve"> continental shelf region</w:t>
      </w:r>
      <w:r w:rsidR="005F5CE0">
        <w:rPr>
          <w:rFonts w:asciiTheme="minorHAnsi" w:hAnsiTheme="minorHAnsi" w:cstheme="minorHAnsi"/>
          <w:szCs w:val="24"/>
          <w:lang w:val="en-AU"/>
        </w:rPr>
        <w:t>s</w:t>
      </w:r>
      <w:r w:rsidR="00C57C25">
        <w:rPr>
          <w:rFonts w:asciiTheme="minorHAnsi" w:hAnsiTheme="minorHAnsi" w:cstheme="minorHAnsi"/>
          <w:szCs w:val="24"/>
          <w:lang w:val="en-AU"/>
        </w:rPr>
        <w:t xml:space="preserve"> including Australia </w:t>
      </w:r>
      <w:r w:rsidR="00C57C25">
        <w:rPr>
          <w:rFonts w:asciiTheme="minorHAnsi" w:hAnsiTheme="minorHAnsi" w:cstheme="minorHAnsi"/>
          <w:szCs w:val="24"/>
          <w:lang w:val="en-AU"/>
        </w:rPr>
        <w:fldChar w:fldCharType="begin"/>
      </w:r>
      <w:r w:rsidR="00C57C25">
        <w:rPr>
          <w:rFonts w:asciiTheme="minorHAnsi" w:hAnsiTheme="minorHAnsi" w:cstheme="minorHAnsi"/>
          <w:szCs w:val="24"/>
          <w:lang w:val="en-AU"/>
        </w:rPr>
        <w:instrText xml:space="preserve"> ADDIN ZOTERO_ITEM CSL_CITATION {"citationID":"7voXQeaF","properties":{"formattedCitation":"(Tilzey and Rowling, 2001; Bakun and Weeks, 2008)","plainCitation":"(Tilzey and Rowling, 2001;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Res.","language":"en","note":"publisher: CSIRO PUBLISHING","page":"361-375","source":"www.publish.csiro.au","title":"History of Australia's South East Fishery: a scientist's perspective","title-short":"History of Australia's South East Fishery","volume":"52","author":[{"family":"Tilzey","given":"R. D. J."},{"family":"Rowling","given":"K. R."}],"issued":{"date-parts":[["2001"]]}}},{"id":8,"uris":["http://zotero.org/users/local/U6DoygBa/items/69TLI5MP"],"uri":["http://zotero.org/users/local/U6DoygBa/items/69TLI5MP"],"itemData":{"id":8,"type":"article-journal","container-title":"Progress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57C25" w:rsidRPr="00C57C25">
        <w:rPr>
          <w:rFonts w:ascii="Calibri" w:hAnsi="Calibri" w:cs="Calibri"/>
        </w:rPr>
        <w:t>(Tilzey and Rowling, 2001;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0B016272"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 xml:space="preserve">is known to act as boundary between the northern oligotrophic waters, and southern eutrophic Tasman Sea waters </w:t>
      </w:r>
      <w:r w:rsidR="00B6688A">
        <w:rPr>
          <w:rStyle w:val="captions"/>
          <w:rFonts w:asciiTheme="minorHAnsi" w:hAnsiTheme="minorHAnsi" w:cstheme="minorHAnsi"/>
          <w:lang w:val="en-AU"/>
        </w:rPr>
        <w:fldChar w:fldCharType="begin"/>
      </w:r>
      <w:r w:rsidR="00B6688A">
        <w:rPr>
          <w:rStyle w:val="captions"/>
          <w:rFonts w:asciiTheme="minorHAnsi" w:hAnsiTheme="minorHAnsi" w:cstheme="minorHAnsi"/>
          <w:lang w:val="en-AU"/>
        </w:rPr>
        <w:instrText xml:space="preserve"> ADDIN ZOTERO_ITEM CSL_CITATION {"citationID":"mFbg0M6d","properties":{"formattedCitation":"(Suthers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B6688A">
        <w:rPr>
          <w:rStyle w:val="captions"/>
          <w:rFonts w:asciiTheme="minorHAnsi" w:hAnsiTheme="minorHAnsi" w:cstheme="minorHAnsi"/>
          <w:lang w:val="en-AU"/>
        </w:rPr>
        <w:fldChar w:fldCharType="separate"/>
      </w:r>
      <w:r w:rsidR="00B6688A" w:rsidRPr="00B6688A">
        <w:rPr>
          <w:rFonts w:ascii="Calibri" w:hAnsi="Calibri" w:cs="Calibri"/>
          <w:szCs w:val="24"/>
        </w:rPr>
        <w:t xml:space="preserve">(Suthers </w:t>
      </w:r>
      <w:r w:rsidR="00B6688A" w:rsidRPr="00B6688A">
        <w:rPr>
          <w:rFonts w:ascii="Calibri" w:hAnsi="Calibri" w:cs="Calibri"/>
          <w:i/>
          <w:iCs/>
          <w:szCs w:val="24"/>
        </w:rPr>
        <w:t>et al.</w:t>
      </w:r>
      <w:r w:rsidR="00B6688A" w:rsidRPr="00B6688A">
        <w:rPr>
          <w:rFonts w:ascii="Calibri" w:hAnsi="Calibri" w:cs="Calibri"/>
          <w:szCs w:val="24"/>
        </w:rPr>
        <w:t>, 2011)</w:t>
      </w:r>
      <w:r w:rsidR="00B6688A">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7123BD">
        <w:rPr>
          <w:rFonts w:asciiTheme="minorHAnsi" w:hAnsiTheme="minorHAnsi" w:cstheme="minorHAnsi"/>
          <w:lang w:val="en-AU"/>
        </w:rPr>
        <w:t>influence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 xml:space="preserve">as well as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Separation on the distribution of zooplankton and fish are less well known</w:t>
      </w:r>
      <w:r w:rsidR="00FD7F69">
        <w:rPr>
          <w:rFonts w:asciiTheme="minorHAnsi" w:hAnsiTheme="minorHAnsi" w:cstheme="minorHAnsi"/>
          <w:lang w:val="en-AU"/>
        </w:rPr>
        <w:t xml:space="preserve">, although it has been shown that the EAC separation drives the connectivity of coastal organisms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{"citationID":"pSSjnEpt","properties":{"formattedCitation":"(Roughan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(Roughan </w:t>
      </w:r>
      <w:r w:rsidR="00FD7F69" w:rsidRPr="00FD7F69">
        <w:rPr>
          <w:rFonts w:ascii="Calibri" w:hAnsi="Calibri" w:cs="Calibri"/>
          <w:i/>
          <w:iCs/>
          <w:szCs w:val="24"/>
        </w:rPr>
        <w:t>et al.</w:t>
      </w:r>
      <w:r w:rsidR="00FD7F69" w:rsidRPr="00FD7F69">
        <w:rPr>
          <w:rFonts w:ascii="Calibri" w:hAnsi="Calibri" w:cs="Calibri"/>
          <w:szCs w:val="24"/>
        </w:rPr>
        <w:t>, 2011)</w:t>
      </w:r>
      <w:r w:rsidR="00FD7F69">
        <w:rPr>
          <w:rFonts w:asciiTheme="minorHAnsi" w:hAnsiTheme="minorHAnsi" w:cstheme="minorHAnsi"/>
          <w:lang w:val="en-AU"/>
        </w:rPr>
        <w:fldChar w:fldCharType="end"/>
      </w:r>
      <w:r w:rsidR="00FD7F69">
        <w:rPr>
          <w:rFonts w:asciiTheme="minorHAnsi" w:hAnsiTheme="minorHAnsi" w:cstheme="minorHAnsi"/>
          <w:lang w:val="en-AU"/>
        </w:rPr>
        <w:t xml:space="preserve"> and is a strong determinant of population genetics </w:t>
      </w:r>
      <w:r w:rsidR="00FD7F69">
        <w:rPr>
          <w:rFonts w:asciiTheme="minorHAnsi" w:hAnsiTheme="minorHAnsi" w:cstheme="minorHAnsi"/>
          <w:lang w:val="en-AU"/>
        </w:rPr>
        <w:fldChar w:fldCharType="begin"/>
      </w:r>
      <w:r w:rsidR="00FD7F69">
        <w:rPr>
          <w:rFonts w:asciiTheme="minorHAnsi" w:hAnsiTheme="minorHAnsi" w:cstheme="minorHAnsi"/>
          <w:lang w:val="en-AU"/>
        </w:rPr>
        <w:instrText xml:space="preserve"> ADDIN ZOTERO_ITEM CSL_CITATION {"citationID":"iyI16lu3","properties":{"formattedCitation":"(Banks {\\i{}et al.}, 2007)","plainCitation":"(Banks et al., 2007)","noteIndex":0},"citationItems":[{"id":1349,"uris":["http://zotero.org/users/local/U6DoygBa/items/P7ZCYQLC"],"uri":["http://zotero.org/users/local/U6DoygBa/items/P7ZCYQLC"],"itemData":{"id":1349,"type":"article-journal","abstract":"Understanding the scale of marine population connectivity is critical for the conservation and sustainable management of marine resources. For many marine species adults are benthic and relatively immobile, so patterns of larval dispersal and recruitment provide the key to understanding marine population connectivity. Contrary to previous expectations, recent studies have often detected unexpectedly low dispersal and fine-scale population structure in the sea, leading to a paradigm shift in how marine systems are viewed. Nonetheless, the link between fine-scale marine population structure and the underlying physical and biological processes has not been made. Here we show that patterns of genetic structure and population connectivity in the broadcast-spawning and long-distance dispersing sea urchin Centrostephanus rodgersii are influenced by physical oceanographic and geographic variables. Despite weak genetic differentiation and no isolation-by-distance over thousands of kilometers among samples from eastern Australia and northern New Zealand, fine-scale genetic structure was associated with sea surface temperature (SST) variability and geography along the southeastern Australian coast. The zone of high SST variability is characterized by periodic shedding of eddies from the East Australian Current, and we suggest that ocean current circulation may, through its influence on larval transport and recruitment, interact with the genetic consequences of large variance in individual reproductive success to generate patterns of fine-scale patchy genetic structure. If proven consistent across species, our findings suggest that the optimal scale for fisheries management and reserve design should vary among localities in relation to regional oceanographic variability and coastal geography.","container-title":"Ecology","DOI":"10.1890/07-0091.1","ISSN":"1939-9170","issue":"12","language":"en","note":"_eprint: https://esajournals.onlinelibrary.wiley.com/doi/pdf/10.1890/07-0091.1","page":"3055-3064","source":"Wiley Online Library","title":"Oceanic Variability and Coastal Topography Shape Genetic Structure in a Long-Dispersing Sea Urchin","volume":"88","author":[{"family":"Banks","given":"Sam C."},{"family":"Piggott","given":"Maxine P."},{"family":"Williamson","given":"Jane E."},{"family":"Bové","given":"Ulysse"},{"family":"Holbrook","given":"Neil J."},{"family":"Beheregaray","given":"Luciano B."}],"issued":{"date-parts":[["2007"]]}}}],"schema":"https://github.com/citation-style-language/schema/raw/master/csl-citation.json"} </w:instrText>
      </w:r>
      <w:r w:rsidR="00FD7F69">
        <w:rPr>
          <w:rFonts w:asciiTheme="minorHAnsi" w:hAnsiTheme="minorHAnsi" w:cstheme="minorHAnsi"/>
          <w:lang w:val="en-AU"/>
        </w:rPr>
        <w:fldChar w:fldCharType="separate"/>
      </w:r>
      <w:r w:rsidR="00FD7F69" w:rsidRPr="00FD7F69">
        <w:rPr>
          <w:rFonts w:ascii="Calibri" w:hAnsi="Calibri" w:cs="Calibri"/>
          <w:szCs w:val="24"/>
        </w:rPr>
        <w:t xml:space="preserve">(Banks </w:t>
      </w:r>
      <w:r w:rsidR="00FD7F69" w:rsidRPr="00FD7F69">
        <w:rPr>
          <w:rFonts w:ascii="Calibri" w:hAnsi="Calibri" w:cs="Calibri"/>
          <w:i/>
          <w:iCs/>
          <w:szCs w:val="24"/>
        </w:rPr>
        <w:t>et al.</w:t>
      </w:r>
      <w:r w:rsidR="00FD7F69" w:rsidRPr="00FD7F69">
        <w:rPr>
          <w:rFonts w:ascii="Calibri" w:hAnsi="Calibri" w:cs="Calibri"/>
          <w:szCs w:val="24"/>
        </w:rPr>
        <w:t>, 2007)</w:t>
      </w:r>
      <w:r w:rsidR="00FD7F69">
        <w:rPr>
          <w:rFonts w:asciiTheme="minorHAnsi" w:hAnsiTheme="minorHAnsi" w:cstheme="minorHAnsi"/>
          <w:lang w:val="en-AU"/>
        </w:rPr>
        <w:fldChar w:fldCharType="end"/>
      </w:r>
      <w:r w:rsidR="00652394">
        <w:rPr>
          <w:rFonts w:asciiTheme="minorHAnsi" w:hAnsiTheme="minorHAnsi" w:cstheme="minorHAnsi"/>
          <w:lang w:val="en-AU"/>
        </w:rPr>
        <w:t>.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to the north</w:t>
      </w:r>
      <w:r w:rsidR="007F7C69" w:rsidRPr="008D7B3F">
        <w:rPr>
          <w:rFonts w:asciiTheme="minorHAnsi" w:hAnsiTheme="minorHAnsi" w:cstheme="minorHAnsi"/>
          <w:lang w:val="en-AU"/>
        </w:rPr>
        <w:t xml:space="preserve"> </w:t>
      </w:r>
      <w:r w:rsidR="00DA3303" w:rsidRPr="008D7B3F">
        <w:rPr>
          <w:rFonts w:asciiTheme="minorHAnsi" w:hAnsiTheme="minorHAnsi" w:cstheme="minorHAnsi"/>
          <w:lang w:val="en-AU"/>
        </w:rPr>
        <w:t xml:space="preserve">of the </w:t>
      </w:r>
      <w:r w:rsidR="00773BA1" w:rsidRPr="008D7B3F">
        <w:rPr>
          <w:rFonts w:asciiTheme="minorHAnsi" w:hAnsiTheme="minorHAnsi" w:cstheme="minorHAnsi"/>
          <w:lang w:val="en-AU"/>
        </w:rPr>
        <w:t>separation</w:t>
      </w:r>
      <w:r w:rsidR="00DA3303" w:rsidRPr="008D7B3F">
        <w:rPr>
          <w:rFonts w:asciiTheme="minorHAnsi" w:hAnsiTheme="minorHAnsi" w:cstheme="minorHAnsi"/>
          <w:lang w:val="en-AU"/>
        </w:rPr>
        <w:t xml:space="preserve"> zone, </w:t>
      </w:r>
      <w:r w:rsidR="008776C9" w:rsidRPr="008D7B3F">
        <w:rPr>
          <w:rStyle w:val="captions"/>
          <w:rFonts w:asciiTheme="minorHAnsi" w:hAnsiTheme="minorHAnsi" w:cstheme="minorHAnsi"/>
          <w:lang w:val="en-AU"/>
        </w:rPr>
        <w:t xml:space="preserve">current driven uplift </w:t>
      </w:r>
      <w:r w:rsidR="008D7B3F" w:rsidRPr="008D7B3F">
        <w:rPr>
          <w:rStyle w:val="captions"/>
          <w:rFonts w:asciiTheme="minorHAnsi" w:hAnsiTheme="minorHAnsi" w:cstheme="minorHAnsi"/>
          <w:lang w:val="en-AU"/>
        </w:rPr>
        <w:t>brings</w:t>
      </w:r>
      <w:r w:rsidR="00A931C2" w:rsidRPr="008D7B3F">
        <w:rPr>
          <w:rStyle w:val="captions"/>
          <w:rFonts w:asciiTheme="minorHAnsi" w:hAnsiTheme="minorHAnsi" w:cstheme="minorHAnsi"/>
          <w:lang w:val="en-AU"/>
        </w:rPr>
        <w:t xml:space="preserve"> cooler nutrient rich water 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8D7B3F" w:rsidRPr="008D7B3F">
        <w:rPr>
          <w:rStyle w:val="captions"/>
          <w:rFonts w:asciiTheme="minorHAnsi" w:hAnsiTheme="minorHAnsi" w:cstheme="minorHAnsi"/>
          <w:lang w:val="en-AU"/>
        </w:rPr>
        <w:t>promoting</w:t>
      </w:r>
      <w:r w:rsidR="008776C9" w:rsidRPr="008D7B3F">
        <w:rPr>
          <w:rStyle w:val="captions"/>
          <w:rFonts w:asciiTheme="minorHAnsi" w:hAnsiTheme="minorHAnsi" w:cstheme="minorHAnsi"/>
          <w:lang w:val="en-AU"/>
        </w:rPr>
        <w:t xml:space="preserve"> higher </w:t>
      </w:r>
      <w:r w:rsidR="00A931C2" w:rsidRPr="008D7B3F">
        <w:rPr>
          <w:rStyle w:val="captions"/>
          <w:rFonts w:asciiTheme="minorHAnsi" w:hAnsiTheme="minorHAnsi" w:cstheme="minorHAnsi"/>
          <w:lang w:val="en-AU"/>
        </w:rPr>
        <w:t xml:space="preserve">zooplankton </w:t>
      </w:r>
      <w:r w:rsidR="008776C9" w:rsidRPr="008D7B3F">
        <w:rPr>
          <w:rStyle w:val="captions"/>
          <w:rFonts w:asciiTheme="minorHAnsi" w:hAnsiTheme="minorHAnsi" w:cstheme="minorHAnsi"/>
          <w:lang w:val="en-AU"/>
        </w:rPr>
        <w:t>productivity</w:t>
      </w:r>
      <w:r w:rsidR="00A931C2" w:rsidRPr="008D7B3F">
        <w:rPr>
          <w:rStyle w:val="captions"/>
          <w:rFonts w:asciiTheme="minorHAnsi" w:hAnsiTheme="minorHAnsi" w:cstheme="minorHAnsi"/>
          <w:lang w:val="en-AU"/>
        </w:rPr>
        <w:t>.</w:t>
      </w:r>
      <w:r w:rsidR="00773BA1" w:rsidRPr="008D7B3F">
        <w:rPr>
          <w:rStyle w:val="captions"/>
          <w:rFonts w:asciiTheme="minorHAnsi" w:hAnsiTheme="minorHAnsi" w:cstheme="minorHAnsi"/>
          <w:lang w:val="en-AU"/>
        </w:rPr>
        <w:t xml:space="preserve"> </w:t>
      </w:r>
      <w:r w:rsidR="008B29C1">
        <w:rPr>
          <w:rStyle w:val="captions"/>
          <w:rFonts w:asciiTheme="minorHAnsi" w:hAnsiTheme="minorHAnsi" w:cstheme="minorHAnsi"/>
          <w:lang w:val="en-AU"/>
        </w:rPr>
        <w:t>The high nutrient availability manifests in the production of large numbers of zooplankton but due to the predation pressure from fis</w:t>
      </w:r>
      <w:r w:rsidR="00194DB9">
        <w:rPr>
          <w:rStyle w:val="captions"/>
          <w:rFonts w:asciiTheme="minorHAnsi" w:hAnsiTheme="minorHAnsi" w:cstheme="minorHAnsi"/>
          <w:lang w:val="en-AU"/>
        </w:rPr>
        <w:t xml:space="preserve">h </w:t>
      </w:r>
      <w:r w:rsidR="008B29C1">
        <w:rPr>
          <w:rStyle w:val="captions"/>
          <w:rFonts w:asciiTheme="minorHAnsi" w:hAnsiTheme="minorHAnsi" w:cstheme="minorHAnsi"/>
          <w:lang w:val="en-AU"/>
        </w:rPr>
        <w:t>on the continental shelf</w:t>
      </w:r>
      <w:r w:rsidR="00194DB9">
        <w:rPr>
          <w:rStyle w:val="captions"/>
          <w:rFonts w:asciiTheme="minorHAnsi" w:hAnsiTheme="minorHAnsi" w:cstheme="minorHAnsi"/>
          <w:lang w:val="en-AU"/>
        </w:rPr>
        <w:t>, particularly on temperate reefs,</w:t>
      </w:r>
      <w:r w:rsidR="008B29C1">
        <w:rPr>
          <w:rStyle w:val="captions"/>
          <w:rFonts w:asciiTheme="minorHAnsi" w:hAnsiTheme="minorHAnsi" w:cstheme="minorHAnsi"/>
          <w:lang w:val="en-AU"/>
        </w:rPr>
        <w:t xml:space="preserve">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194DB9">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Fisheries","DOI":"10.1111/faf.12488","ISSN":"1467-2979","issue":"n/a","language":"en","note":"_eprint: https://onlinelibrary.wiley.com/doi/pdf/10.1111/faf.12488","source":"Wiley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accessed":{"date-parts":[["2020",7,27]]},"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w:t>
      </w:r>
      <w:r w:rsidR="00194DB9" w:rsidRPr="00194DB9">
        <w:rPr>
          <w:rFonts w:ascii="Calibri" w:hAnsi="Calibri" w:cs="Calibri"/>
          <w:szCs w:val="24"/>
        </w:rPr>
        <w:lastRenderedPageBreak/>
        <w:t xml:space="preserve">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th</w:t>
      </w:r>
      <w:r w:rsidR="00194DB9">
        <w:rPr>
          <w:rStyle w:val="captions"/>
          <w:rFonts w:asciiTheme="minorHAnsi" w:hAnsiTheme="minorHAnsi" w:cstheme="minorHAnsi"/>
          <w:lang w:val="en-AU"/>
        </w:rPr>
        <w:t xml:space="preserve">us </w:t>
      </w:r>
      <w:r w:rsidR="008B29C1">
        <w:rPr>
          <w:rStyle w:val="captions"/>
          <w:rFonts w:asciiTheme="minorHAnsi" w:hAnsiTheme="minorHAnsi" w:cstheme="minorHAnsi"/>
          <w:lang w:val="en-AU"/>
        </w:rPr>
        <w:t>result</w:t>
      </w:r>
      <w:r w:rsidR="00194DB9">
        <w:rPr>
          <w:rStyle w:val="captions"/>
          <w:rFonts w:asciiTheme="minorHAnsi" w:hAnsiTheme="minorHAnsi" w:cstheme="minorHAnsi"/>
          <w:lang w:val="en-AU"/>
        </w:rPr>
        <w:t>ing</w:t>
      </w:r>
      <w:r w:rsidR="008B29C1">
        <w:rPr>
          <w:rStyle w:val="captions"/>
          <w:rFonts w:asciiTheme="minorHAnsi" w:hAnsiTheme="minorHAnsi" w:cstheme="minorHAnsi"/>
          <w:lang w:val="en-AU"/>
        </w:rPr>
        <w:t xml:space="preserve"> in a steep NBSS. This trophic energy flow from nutrient to plankton to fish is a likely contributor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70592A">
        <w:rPr>
          <w:rStyle w:val="captions"/>
          <w:rFonts w:asciiTheme="minorHAnsi" w:hAnsiTheme="minorHAnsi" w:cstheme="minorHAnsi"/>
          <w:lang w:val="en-AU"/>
        </w:rPr>
        <w:instrText xml:space="preserve"> ADDIN ZOTERO_ITEM CSL_CITATION {"citationID":"kBNSdmiQ","properties":{"formattedCitation":"(Bakun and Weeks, 2008)","plainCitation":"(Bakun and Weeks, 2008)","noteIndex":0},"citationItems":[{"id":8,"uris":["http://zotero.org/users/local/U6DoygBa/items/69TLI5MP"],"uri":["http://zotero.org/users/local/U6DoygBa/items/69TLI5MP"],"itemData":{"id":8,"type":"article-journal","container-title":"Progress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70592A" w:rsidRPr="0070592A">
        <w:rPr>
          <w:rFonts w:ascii="Calibri" w:hAnsi="Calibri" w:cs="Calibri"/>
        </w:rPr>
        <w:t>(Bakun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23143AEF" w:rsidR="002D2DE6" w:rsidRDefault="00426458"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C</w:t>
      </w:r>
      <w:r w:rsidR="00EF524A" w:rsidRPr="008D7B3F">
        <w:rPr>
          <w:rStyle w:val="captions"/>
          <w:rFonts w:asciiTheme="minorHAnsi" w:hAnsiTheme="minorHAnsi" w:cstheme="minorHAnsi"/>
          <w:lang w:val="en-AU"/>
        </w:rPr>
        <w:t>onsistent</w:t>
      </w:r>
      <w:r>
        <w:rPr>
          <w:rStyle w:val="captions"/>
          <w:rFonts w:asciiTheme="minorHAnsi" w:hAnsiTheme="minorHAnsi" w:cstheme="minorHAnsi"/>
          <w:lang w:val="en-AU"/>
        </w:rPr>
        <w:t xml:space="preserve"> with previous research on the biophysical properties of fronts in this region which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there was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37EC605D"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xml:space="preserve">. The same pattern of decreasing biomass offshore, and with depth, existed, however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ea is known to have</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F15D89">
        <w:rPr>
          <w:rStyle w:val="captions"/>
          <w:rFonts w:asciiTheme="minorHAnsi" w:hAnsiTheme="minorHAnsi" w:cstheme="minorHAnsi"/>
          <w:lang w:val="en-AU"/>
        </w:rPr>
        <w:t xml:space="preserve"> or it is possible that there are more nutrients closer to </w:t>
      </w:r>
      <w:r w:rsidR="008776C9" w:rsidRPr="0097684E">
        <w:rPr>
          <w:rStyle w:val="captions"/>
          <w:rFonts w:asciiTheme="minorHAnsi" w:hAnsiTheme="minorHAnsi" w:cstheme="minorHAnsi"/>
          <w:lang w:val="en-AU"/>
        </w:rPr>
        <w:t xml:space="preserve">shore </w:t>
      </w:r>
      <w:r w:rsidR="0075608D" w:rsidRPr="0097684E">
        <w:rPr>
          <w:rStyle w:val="captions"/>
          <w:rFonts w:asciiTheme="minorHAnsi" w:hAnsiTheme="minorHAnsi" w:cstheme="minorHAnsi"/>
          <w:lang w:val="en-AU"/>
        </w:rPr>
        <w:t>due to</w:t>
      </w:r>
      <w:r w:rsidR="008776C9" w:rsidRPr="0097684E">
        <w:rPr>
          <w:rStyle w:val="captions"/>
          <w:rFonts w:asciiTheme="minorHAnsi" w:hAnsiTheme="minorHAnsi" w:cstheme="minorHAnsi"/>
          <w:lang w:val="en-AU"/>
        </w:rPr>
        <w:t xml:space="preserve"> anthropogenic inputs</w:t>
      </w:r>
      <w:r w:rsidR="008D7B3F" w:rsidRPr="0097684E">
        <w:rPr>
          <w:rStyle w:val="captions"/>
          <w:rFonts w:asciiTheme="minorHAnsi" w:hAnsiTheme="minorHAnsi" w:cstheme="minorHAnsi"/>
          <w:lang w:val="en-AU"/>
        </w:rPr>
        <w:t xml:space="preserve"> and river discharge</w:t>
      </w:r>
      <w:r w:rsidR="006C40C0" w:rsidRPr="0097684E">
        <w:rPr>
          <w:rStyle w:val="captions"/>
          <w:rFonts w:asciiTheme="minorHAnsi" w:hAnsiTheme="minorHAnsi" w:cstheme="minorHAnsi"/>
          <w:lang w:val="en-AU"/>
        </w:rPr>
        <w:t xml:space="preserve"> although terrestrial inputs are minimal in this region </w:t>
      </w:r>
      <w:r w:rsidR="0097684E" w:rsidRPr="0097684E">
        <w:rPr>
          <w:rStyle w:val="captions"/>
          <w:rFonts w:asciiTheme="minorHAnsi" w:hAnsiTheme="minorHAnsi" w:cstheme="minorHAnsi"/>
          <w:lang w:val="en-AU"/>
        </w:rPr>
        <w:fldChar w:fldCharType="begin"/>
      </w:r>
      <w:r w:rsidR="00CA5D2E">
        <w:rPr>
          <w:rStyle w:val="captions"/>
          <w:rFonts w:asciiTheme="minorHAnsi" w:hAnsiTheme="minorHAnsi" w:cstheme="minorHAnsi"/>
          <w:lang w:val="en-AU"/>
        </w:rPr>
        <w:instrText xml:space="preserve"> ADDIN ZOTERO_ITEM CSL_CITATION {"citationID":"DekXysTC","properties":{"formattedCitation":"(Apte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97684E" w:rsidRPr="0097684E">
        <w:rPr>
          <w:rStyle w:val="captions"/>
          <w:rFonts w:asciiTheme="minorHAnsi" w:hAnsiTheme="minorHAnsi" w:cstheme="minorHAnsi"/>
          <w:lang w:val="en-AU"/>
        </w:rPr>
        <w:fldChar w:fldCharType="separate"/>
      </w:r>
      <w:r w:rsidR="00CA5D2E" w:rsidRPr="00CA5D2E">
        <w:rPr>
          <w:rFonts w:ascii="Calibri" w:hAnsi="Calibri" w:cs="Calibri"/>
          <w:szCs w:val="24"/>
        </w:rPr>
        <w:t xml:space="preserve">(Apte </w:t>
      </w:r>
      <w:r w:rsidR="00CA5D2E" w:rsidRPr="00CA5D2E">
        <w:rPr>
          <w:rFonts w:ascii="Calibri" w:hAnsi="Calibri" w:cs="Calibri"/>
          <w:i/>
          <w:iCs/>
          <w:szCs w:val="24"/>
        </w:rPr>
        <w:t>et al.</w:t>
      </w:r>
      <w:r w:rsidR="00CA5D2E" w:rsidRPr="00CA5D2E">
        <w:rPr>
          <w:rFonts w:ascii="Calibri" w:hAnsi="Calibri" w:cs="Calibri"/>
          <w:szCs w:val="24"/>
        </w:rPr>
        <w:t>, 1998; Dai and Trenberth, 2002)</w:t>
      </w:r>
      <w:r w:rsidR="0097684E" w:rsidRPr="0097684E">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 potentially has low predation relative to the other transects as the biomass was the highest observed of all transects</w:t>
      </w:r>
      <w:r w:rsidR="00867A23">
        <w:rPr>
          <w:rStyle w:val="captions"/>
          <w:rFonts w:asciiTheme="minorHAnsi" w:hAnsiTheme="minorHAnsi" w:cstheme="minorHAnsi"/>
          <w:lang w:val="en-AU"/>
        </w:rPr>
        <w:t xml:space="preserve">, </w:t>
      </w:r>
      <w:r w:rsidR="00B13EE4">
        <w:rPr>
          <w:rStyle w:val="captions"/>
          <w:rFonts w:asciiTheme="minorHAnsi" w:hAnsiTheme="minorHAnsi" w:cstheme="minorHAnsi"/>
          <w:lang w:val="en-AU"/>
        </w:rPr>
        <w:t>although this was s not observed when the biomass</w:t>
      </w:r>
      <w:r w:rsidR="00867A23">
        <w:rPr>
          <w:rStyle w:val="captions"/>
          <w:rFonts w:asciiTheme="minorHAnsi" w:hAnsiTheme="minorHAnsi" w:cstheme="minorHAnsi"/>
          <w:lang w:val="en-AU"/>
        </w:rPr>
        <w:t xml:space="preserve"> (g m</w:t>
      </w:r>
      <w:r w:rsidR="00867A23">
        <w:rPr>
          <w:rStyle w:val="captions"/>
          <w:rFonts w:asciiTheme="minorHAnsi" w:hAnsiTheme="minorHAnsi" w:cstheme="minorHAnsi"/>
          <w:vertAlign w:val="superscript"/>
          <w:lang w:val="en-AU"/>
        </w:rPr>
        <w:t>-2</w:t>
      </w:r>
      <w:r w:rsidR="00867A23">
        <w:rPr>
          <w:rStyle w:val="captions"/>
          <w:rFonts w:asciiTheme="minorHAnsi" w:hAnsiTheme="minorHAnsi" w:cstheme="minorHAnsi"/>
          <w:lang w:val="en-AU"/>
        </w:rPr>
        <w:t xml:space="preserve">) of </w:t>
      </w:r>
      <w:r w:rsidR="00B13EE4">
        <w:rPr>
          <w:rStyle w:val="captions"/>
          <w:rFonts w:asciiTheme="minorHAnsi" w:hAnsiTheme="minorHAnsi" w:cstheme="minorHAnsi"/>
          <w:lang w:val="en-AU"/>
        </w:rPr>
        <w:t xml:space="preserve">shallow reef </w:t>
      </w:r>
      <w:r w:rsidR="00867A23">
        <w:rPr>
          <w:rStyle w:val="captions"/>
          <w:rFonts w:asciiTheme="minorHAnsi" w:hAnsiTheme="minorHAnsi" w:cstheme="minorHAnsi"/>
          <w:lang w:val="en-AU"/>
        </w:rPr>
        <w:t xml:space="preserve">zooplanktivores </w:t>
      </w:r>
      <w:r w:rsidR="00B13EE4">
        <w:rPr>
          <w:rStyle w:val="captions"/>
          <w:rFonts w:asciiTheme="minorHAnsi" w:hAnsiTheme="minorHAnsi" w:cstheme="minorHAnsi"/>
          <w:lang w:val="en-AU"/>
        </w:rPr>
        <w:t>in these regions is compared</w:t>
      </w:r>
      <w:r w:rsidR="00867A23">
        <w:rPr>
          <w:rStyle w:val="captions"/>
          <w:rFonts w:asciiTheme="minorHAnsi" w:hAnsiTheme="minorHAnsi" w:cstheme="minorHAnsi"/>
          <w:lang w:val="en-AU"/>
        </w:rPr>
        <w:t xml:space="preserve"> </w:t>
      </w:r>
      <w:r w:rsidR="00867A23">
        <w:rPr>
          <w:rStyle w:val="captions"/>
          <w:rFonts w:asciiTheme="minorHAnsi" w:hAnsiTheme="minorHAnsi" w:cstheme="minorHAnsi"/>
          <w:lang w:val="en-AU"/>
        </w:rPr>
        <w:fldChar w:fldCharType="begin"/>
      </w:r>
      <w:r w:rsidR="00867A23">
        <w:rPr>
          <w:rStyle w:val="captions"/>
          <w:rFonts w:asciiTheme="minorHAnsi" w:hAnsiTheme="minorHAnsi" w:cstheme="minorHAnsi"/>
          <w:lang w:val="en-AU"/>
        </w:rPr>
        <w:instrText xml:space="preserve"> ADDIN ZOTERO_ITEM CSL_CITATION {"citationID":"k3HcRfLi","properties":{"formattedCitation":"(Holland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Fisheries","DOI":"10.1111/faf.12488","ISSN":"1467-2979","issue":"n/a","language":"en","note":"_eprint: https://onlinelibrary.wiley.com/doi/pdf/10.1111/faf.12488","source":"Wiley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M."}],"accessed":{"date-parts":[["2020",7,27]]},"issued":{"date-parts":[["2020"]]}}}],"schema":"https://github.com/citation-style-language/schema/raw/master/csl-citation.json"} </w:instrText>
      </w:r>
      <w:r w:rsidR="00867A23">
        <w:rPr>
          <w:rStyle w:val="captions"/>
          <w:rFonts w:asciiTheme="minorHAnsi" w:hAnsiTheme="minorHAnsi" w:cstheme="minorHAnsi"/>
          <w:lang w:val="en-AU"/>
        </w:rPr>
        <w:fldChar w:fldCharType="separate"/>
      </w:r>
      <w:r w:rsidR="00867A23" w:rsidRPr="00867A23">
        <w:rPr>
          <w:rFonts w:ascii="Calibri" w:hAnsi="Calibri" w:cs="Calibri"/>
          <w:szCs w:val="24"/>
        </w:rPr>
        <w:t xml:space="preserve">(Holland </w:t>
      </w:r>
      <w:r w:rsidR="00867A23" w:rsidRPr="00867A23">
        <w:rPr>
          <w:rFonts w:ascii="Calibri" w:hAnsi="Calibri" w:cs="Calibri"/>
          <w:i/>
          <w:iCs/>
          <w:szCs w:val="24"/>
        </w:rPr>
        <w:t>et al.</w:t>
      </w:r>
      <w:r w:rsidR="00867A23" w:rsidRPr="00867A23">
        <w:rPr>
          <w:rFonts w:ascii="Calibri" w:hAnsi="Calibri" w:cs="Calibri"/>
          <w:szCs w:val="24"/>
        </w:rPr>
        <w:t>, 2020)</w:t>
      </w:r>
      <w:r w:rsidR="00867A23">
        <w:rPr>
          <w:rStyle w:val="captions"/>
          <w:rFonts w:asciiTheme="minorHAnsi" w:hAnsiTheme="minorHAnsi" w:cstheme="minorHAnsi"/>
          <w:lang w:val="en-AU"/>
        </w:rPr>
        <w:fldChar w:fldCharType="end"/>
      </w:r>
      <w:r w:rsidR="00867A23">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p>
    <w:p w14:paraId="51184D87" w14:textId="56027D30" w:rsidR="00676EF9" w:rsidRPr="00F15D89" w:rsidRDefault="008D7B3F"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influence of the EAC as an uplift mechanism will vary</w:t>
      </w:r>
      <w:r>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32</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Oceans","DOI":"10.1029/2006JC003592","ISSN":"2156-2202","issue":"C9","language":"en","note":"_eprint: https://agupubs.onlinelibrary.wiley.com/doi/pdf/10.1029/2006JC003592","source":"Wiley Online Library","title":"Eddy shedding and energy conversions in the East Australian Current","URL":"https://agupubs.onlinelibrary.wiley.com/doi/abs/10.1029/2006JC003592","volume":"111","author":[{"family":"Mata","given":"Mauricio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1,500 m isobath 50 km offshore but makes large amplitude displacements eastward every 65</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100 days</w:instrText>
      </w:r>
      <w:r w:rsidR="006C0A39">
        <w:rPr>
          <w:rStyle w:val="captions"/>
          <w:rFonts w:ascii="Calibri" w:hAnsi="Calibri" w:cs="Calibri"/>
          <w:lang w:val="en-AU"/>
        </w:rPr>
        <w:instrText>—</w:instrText>
      </w:r>
      <w:r w:rsidR="006C0A39">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6C0A39">
        <w:rPr>
          <w:rStyle w:val="captions"/>
          <w:rFonts w:ascii="Cambria Math" w:hAnsi="Cambria Math" w:cs="Cambria Math"/>
          <w:lang w:val="en-AU"/>
        </w:rPr>
        <w:instrText>∼</w:instrText>
      </w:r>
      <w:r w:rsidR="006C0A39">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will influence the various locations in this study differently. The most northern site (Cape Byron 28°S) </w:t>
      </w:r>
      <w:r w:rsidR="0094275A" w:rsidRPr="00F15D89">
        <w:rPr>
          <w:rStyle w:val="captions"/>
          <w:rFonts w:asciiTheme="minorHAnsi" w:hAnsiTheme="minorHAnsi" w:cstheme="minorHAnsi"/>
          <w:lang w:val="en-AU"/>
        </w:rPr>
        <w:t>i</w:t>
      </w:r>
      <w:r w:rsidR="00676EF9" w:rsidRPr="00F15D89">
        <w:rPr>
          <w:rStyle w:val="captions"/>
          <w:rFonts w:asciiTheme="minorHAnsi" w:hAnsiTheme="minorHAnsi" w:cstheme="minorHAnsi"/>
          <w:lang w:val="en-AU"/>
        </w:rPr>
        <w:t xml:space="preserve">s also the most exposed, located off a </w:t>
      </w:r>
      <w:r w:rsidR="00676EF9" w:rsidRPr="00F15D89">
        <w:rPr>
          <w:rStyle w:val="captions"/>
          <w:rFonts w:asciiTheme="minorHAnsi" w:hAnsiTheme="minorHAnsi" w:cstheme="minorHAnsi"/>
          <w:lang w:val="en-AU"/>
        </w:rPr>
        <w:lastRenderedPageBreak/>
        <w:t>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xml:space="preserve">, removing any continental shelf water that may have been retained. Further south where the coastline is more angled, the EAC does not flood the continental shelf but the seasonal </w:t>
      </w:r>
      <w:r w:rsidR="009F3F16">
        <w:rPr>
          <w:rStyle w:val="captions"/>
          <w:rFonts w:asciiTheme="minorHAnsi" w:hAnsiTheme="minorHAnsi" w:cstheme="minorHAnsi"/>
          <w:lang w:val="en-AU"/>
        </w:rPr>
        <w:t>widening</w:t>
      </w:r>
      <w:r w:rsidR="009B1FB8" w:rsidRPr="00F15D89">
        <w:rPr>
          <w:rStyle w:val="captions"/>
          <w:rFonts w:asciiTheme="minorHAnsi" w:hAnsiTheme="minorHAnsi" w:cstheme="minorHAnsi"/>
          <w:lang w:val="en-AU"/>
        </w:rPr>
        <w:t xml:space="preserve"> of the </w:t>
      </w:r>
      <w:r w:rsidR="009F3F16">
        <w:rPr>
          <w:rStyle w:val="captions"/>
          <w:rFonts w:asciiTheme="minorHAnsi" w:hAnsiTheme="minorHAnsi" w:cstheme="minorHAnsi"/>
          <w:lang w:val="en-AU"/>
        </w:rPr>
        <w:t>EAC</w:t>
      </w:r>
      <w:r w:rsidR="009B1FB8" w:rsidRPr="00F15D89">
        <w:rPr>
          <w:rStyle w:val="captions"/>
          <w:rFonts w:asciiTheme="minorHAnsi" w:hAnsiTheme="minorHAnsi" w:cstheme="minorHAnsi"/>
          <w:lang w:val="en-AU"/>
        </w:rPr>
        <w:t xml:space="preserve">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C67853">
        <w:rPr>
          <w:rStyle w:val="captions"/>
          <w:rFonts w:asciiTheme="minorHAnsi" w:hAnsiTheme="minorHAnsi" w:cstheme="minorHAnsi"/>
          <w:lang w:val="en-AU"/>
        </w:rPr>
        <w:t xml:space="preserve"> </w:t>
      </w:r>
      <w:r w:rsidR="00C67853">
        <w:rPr>
          <w:rStyle w:val="captions"/>
          <w:rFonts w:asciiTheme="minorHAnsi" w:hAnsiTheme="minorHAnsi" w:cstheme="minorHAnsi"/>
          <w:lang w:val="en-AU"/>
        </w:rPr>
        <w:fldChar w:fldCharType="begin"/>
      </w:r>
      <w:r w:rsidR="00C67853">
        <w:rPr>
          <w:rStyle w:val="captions"/>
          <w:rFonts w:asciiTheme="minorHAnsi" w:hAnsiTheme="minorHAnsi" w:cstheme="minorHAnsi"/>
          <w:lang w:val="en-AU"/>
        </w:rPr>
        <w:instrText xml:space="preserve"> ADDIN ZOTERO_ITEM CSL_CITATION {"citationID":"ZFqrzHiL","properties":{"formattedCitation":"(Archer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67853">
        <w:rPr>
          <w:rStyle w:val="captions"/>
          <w:rFonts w:ascii="Cambria Math" w:hAnsi="Cambria Math" w:cs="Cambria Math"/>
          <w:lang w:val="en-AU"/>
        </w:rPr>
        <w:instrText>∼</w:instrText>
      </w:r>
      <w:r w:rsidR="00C67853">
        <w:rPr>
          <w:rStyle w:val="captions"/>
          <w:rFonts w:asciiTheme="minorHAnsi" w:hAnsiTheme="minorHAnsi" w:cstheme="minorHAnsi"/>
          <w:lang w:val="en-AU"/>
        </w:rPr>
        <w:instrText>1,500 m isobath 50 km offshore but makes large amplitude displacements eastward every 65</w:instrText>
      </w:r>
      <w:r w:rsidR="00C67853">
        <w:rPr>
          <w:rStyle w:val="captions"/>
          <w:rFonts w:ascii="Calibri" w:hAnsi="Calibri" w:cs="Calibri"/>
          <w:lang w:val="en-AU"/>
        </w:rPr>
        <w:instrText>–</w:instrText>
      </w:r>
      <w:r w:rsidR="00C67853">
        <w:rPr>
          <w:rStyle w:val="captions"/>
          <w:rFonts w:asciiTheme="minorHAnsi" w:hAnsiTheme="minorHAnsi" w:cstheme="minorHAnsi"/>
          <w:lang w:val="en-AU"/>
        </w:rPr>
        <w:instrText>100 days</w:instrText>
      </w:r>
      <w:r w:rsidR="00C67853">
        <w:rPr>
          <w:rStyle w:val="captions"/>
          <w:rFonts w:ascii="Calibri" w:hAnsi="Calibri" w:cs="Calibri"/>
          <w:lang w:val="en-AU"/>
        </w:rPr>
        <w:instrText>—</w:instrText>
      </w:r>
      <w:r w:rsidR="00C67853">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67853">
        <w:rPr>
          <w:rStyle w:val="captions"/>
          <w:rFonts w:ascii="Cambria Math" w:hAnsi="Cambria Math" w:cs="Cambria Math"/>
          <w:lang w:val="en-AU"/>
        </w:rPr>
        <w:instrText>∼</w:instrText>
      </w:r>
      <w:r w:rsidR="00C67853">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67853">
        <w:rPr>
          <w:rStyle w:val="captions"/>
          <w:rFonts w:asciiTheme="minorHAnsi" w:hAnsiTheme="minorHAnsi" w:cstheme="minorHAnsi"/>
          <w:lang w:val="en-AU"/>
        </w:rPr>
        <w:fldChar w:fldCharType="separate"/>
      </w:r>
      <w:r w:rsidR="00C67853" w:rsidRPr="00C67853">
        <w:rPr>
          <w:rFonts w:ascii="Calibri" w:hAnsi="Calibri" w:cs="Calibri"/>
          <w:szCs w:val="24"/>
        </w:rPr>
        <w:t xml:space="preserve">(Archer </w:t>
      </w:r>
      <w:r w:rsidR="00C67853" w:rsidRPr="00C67853">
        <w:rPr>
          <w:rFonts w:ascii="Calibri" w:hAnsi="Calibri" w:cs="Calibri"/>
          <w:i/>
          <w:iCs/>
          <w:szCs w:val="24"/>
        </w:rPr>
        <w:t>et al.</w:t>
      </w:r>
      <w:r w:rsidR="00C67853" w:rsidRPr="00C67853">
        <w:rPr>
          <w:rFonts w:ascii="Calibri" w:hAnsi="Calibri" w:cs="Calibri"/>
          <w:szCs w:val="24"/>
        </w:rPr>
        <w:t>, 2017)</w:t>
      </w:r>
      <w:r w:rsidR="00C67853">
        <w:rPr>
          <w:rStyle w:val="captions"/>
          <w:rFonts w:asciiTheme="minorHAnsi" w:hAnsiTheme="minorHAnsi" w:cstheme="minorHAnsi"/>
          <w:lang w:val="en-AU"/>
        </w:rPr>
        <w:fldChar w:fldCharType="end"/>
      </w:r>
      <w:r w:rsidR="009F3F16">
        <w:rPr>
          <w:rStyle w:val="captions"/>
          <w:rFonts w:asciiTheme="minorHAnsi" w:hAnsiTheme="minorHAnsi" w:cstheme="minorHAnsi"/>
          <w:lang w:val="en-AU"/>
        </w:rPr>
        <w:t>.</w:t>
      </w:r>
      <w:r w:rsidR="0075608D" w:rsidRPr="00F15D89">
        <w:rPr>
          <w:rStyle w:val="captions"/>
          <w:rFonts w:asciiTheme="minorHAnsi" w:hAnsiTheme="minorHAnsi" w:cstheme="minorHAnsi"/>
          <w:lang w:val="en-AU"/>
        </w:rPr>
        <w:t xml:space="preserve">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7D00EF2E"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with both increasing distance from shore and depth with the largest biomasses observed in the upper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 xml:space="preserve">pelagic food webs which have been </w:t>
      </w:r>
      <w:r w:rsidR="00962664" w:rsidRPr="00F15D89">
        <w:rPr>
          <w:rStyle w:val="captions"/>
          <w:rFonts w:asciiTheme="minorHAnsi" w:hAnsiTheme="minorHAnsi" w:cstheme="minorHAnsi"/>
          <w:lang w:val="en-AU"/>
        </w:rPr>
        <w:lastRenderedPageBreak/>
        <w:t>shown to support both reef ecosystems and the larger pelagic ecosystems often targeted by the fishing industry.</w:t>
      </w:r>
    </w:p>
    <w:p w14:paraId="3F6DD168" w14:textId="49387E14"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This high abundance of zooplankton near fronts has been suggested as a driver of foraging patterns in higher trophic levels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{"citationID":"S8HBWDqO","properties":{"formattedCitation":"(Sims and Quayle, 1998; Russell {\\i{}et al.}, 1999)","plainCitation":"(Sims and Quayle, 1998; Russell et al., 1999)","noteIndex":0},"citationItems":[{"id":1393,"uris":["http://zotero.org/users/local/U6DoygBa/items/LJ4BKSTI"],"uri":["http://zotero.org/users/local/U6DoygBa/items/LJ4BKSTI"],"itemData":{"id":1393,"type":"article-journal","abstract":"The basking shark Cetorhinus maximus is the second largest fish species, attaining lengths of up to 11 m. During summer months in temperate coastal waters circumglobally, these sharks filter-feed on surface zooplankton1,2,3,4 near water-mass boundaries (fronts)5,6; however, little else is known about their biology1. Their foraging behaviour has not been investigated until now, although they have been described2 as indiscriminate planktivores that are unlikely to orientate to specific plankton-rich waters. We have now tracked basking sharks responding to zooplankton gradients. We show that they are selective filter-feeders that choose the richest, most profitable plankton patches. They forage along thermal fronts and actively select areas that contain high densities of large zooplankton above a threshold density. They remain for up to 27 hours in rich patches that are transported by tidal currents and move between patches over periods of 1–2 days. We mapped feeding locations of these sharks in two years; the maps show that these sharks indicate broad shifts in front-located secondary production. Foraging behaviour of basking sharks therefore indicates the distribution, density and characteristics of zooplankton directly. This makes these sharks unique biological ‘plankton recorders’, with potential use as detectors of trends in abundance of zooplankton species that are influenced by climatic fluctuations of the North Atlantic Oscillation7.","container-title":"Nature","DOI":"10.1038/30959","ISSN":"1476-4687","issue":"6684","language":"en","note":"number: 6684\npublisher: Nature Publishing Group","page":"460-464","source":"www.nature.com","title":"Selective foraging behaviour of basking sharks on zooplankton in a small-scale front","volume":"393","author":[{"family":"Sims","given":"David W."},{"family":"Quayle","given":"Victoria A."}],"issued":{"date-parts":[["1998",6]]}}},{"id":1396,"uris":["http://zotero.org/users/local/U6DoygBa/items/9EYF3JGF"],"uri":["http://zotero.org/users/local/U6DoygBa/items/9EYF3JGF"],"itemData":{"id":1396,"type":"article-journal","abstract":"We studied hydrographic structure, zooplankton distributions, and foraging by planktivorous seabirds in the Anadyr Strait, northern Bering Sea, during 4 summer cruises (1984-1986, 1993). The western portion of the strait was occupied by cold,\ndense Anadyr water that was mixed from top to bottom. This mixed water was separated from the stratified Bering Shelf water on the eastern side of the strait by a sharp surface front (the 'Anadyr Front'). Net sampling indicated that calanoid copepods were\nthe numerically dominant component of the zooplankton, and that densities of several species were elevated in the frontal zone, apparently due to mechanical accumulation resulting from surface convergence. Hydroacoustic surveys showed that overall\nzooplankton biomass was concentrated along the thermocline and at the front. Although the location of the Anadyr Front was highly variable over time scales as short as 1 d, large numbers of least auklets Aethia pusilla often flew 25 to 50 km from\ntheir breeding colonies to feed at the front. Diet samples indicated that the copepod Neocalanus plumchrus was the principal prey taken by least auklets both at the front and away from it, indicating that heavy use of the distant frontal habitat\nwas due to the higher densities of their preferred prey (i.e. rather than absence of suitable prey species closer to shore). Whenever aggregations of least auklets were found away from the front, there was evidence that they were exploiting near-surface\nhigh-density patches of zooplankton, though the exact mechanisms responsible for the formation of such patches are unclear. In contrast to least auklets, crested auklets Aethia cristatella were usually found away from the front. In several cases,\ncompact aggregations of crested auklets were located over acoustically observed epibenthic layers of zooplankton. Hydrographic data suggested that intense subsurface jets and/or upwelling along the eastern side of the strait might have increased the\navailability of the crested auklets' preferred euphausiid prey. Thus, spatial segregation of the 2 principal planktivores in Anadyr Strait likely arises because different physical mechanisms cause concentrations of preferred prey originating at different\ndepths.","container-title":"Marine Ecology Progress Series","DOI":"10.3354/meps182077","ISSN":"0171-8630, 1616-1599","language":"en","page":"77-93","source":"www.int-res.com","title":"Foraging at a front: hydrography, zooplankton, and avian planktivory in the northern Bering Sea","title-short":"Foraging at a front","volume":"182","author":[{"family":"Russell","given":"Robert W."},{"family":"Harrison","given":"Nancy M."},{"family":"Jr","given":"George L. Hunt"}],"issued":{"date-parts":[["1999",6,11]]}}}],"schema":"https://github.com/citation-style-language/schema/raw/master/csl-citation.json"}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(Sims and Quayle, 1998; Russell </w:t>
      </w:r>
      <w:r w:rsidRPr="00045920">
        <w:rPr>
          <w:rFonts w:ascii="Calibri" w:hAnsi="Calibri" w:cs="Calibri"/>
          <w:i/>
          <w:iCs/>
          <w:szCs w:val="24"/>
        </w:rPr>
        <w:t>et al.</w:t>
      </w:r>
      <w:r w:rsidRPr="00045920">
        <w:rPr>
          <w:rFonts w:ascii="Calibri" w:hAnsi="Calibri" w:cs="Calibri"/>
          <w:szCs w:val="24"/>
        </w:rPr>
        <w:t>, 1999)</w:t>
      </w:r>
      <w:r>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w:t>
      </w:r>
    </w:p>
    <w:p w14:paraId="531C4BF3" w14:textId="0E45FA93"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communities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Res.","language":"en","note":"publisher: CSIRO PUBLISHING","page":"203-214","source":"www.publish.csiro.au","title":"Baseline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Hydrometeor.","language":"en","note":"publisher: American Meteorological Society","page":"660-687","source":"journals.ametsoc.org","title":"Estimates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it is unlikely there is a large terrestrial input and we are more likely observing the more temporally consistent 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fecal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3830AAB6"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xml:space="preserve">. Focusing above </w:t>
      </w:r>
      <w:r w:rsidR="00783F10" w:rsidRPr="00F15D89">
        <w:rPr>
          <w:rStyle w:val="captions"/>
          <w:rFonts w:asciiTheme="minorHAnsi" w:hAnsiTheme="minorHAnsi" w:cstheme="minorHAnsi"/>
          <w:lang w:val="en-AU"/>
        </w:rPr>
        <w:lastRenderedPageBreak/>
        <w:t>the thermocline, abundance generally peaked at 20 – 30 m depth, which aligns with the current study.</w:t>
      </w:r>
    </w:p>
    <w:p w14:paraId="53EE4349" w14:textId="75B5AACD" w:rsidR="00F7620B" w:rsidRPr="00F15D89" w:rsidRDefault="004C2592"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When</w:t>
      </w:r>
      <w:r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the current study is viewed in conjunction with previous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AA19B1">
        <w:rPr>
          <w:rFonts w:asciiTheme="minorHAnsi" w:hAnsiTheme="minorHAnsi" w:cstheme="minorHAnsi"/>
          <w:szCs w:val="24"/>
          <w:lang w:val="en-AU"/>
        </w:rPr>
        <w:t>, possibly as a response to light availability</w:t>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52913066" w:rsidR="00EB0EB8" w:rsidRDefault="0070771F"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Globally many boundary currents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383C20">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Climate","language":"en","note":"publisher: American Meteorological Society","page":"2947-2962","source":"journals.ametsoc.org","title":"Marine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been detected approximately 2</w:t>
      </w:r>
      <w:r w:rsidR="006F19F9">
        <w:rPr>
          <w:rFonts w:asciiTheme="minorHAnsi" w:hAnsiTheme="minorHAnsi" w:cstheme="minorHAnsi"/>
          <w:szCs w:val="24"/>
          <w:lang w:val="en-AU"/>
        </w:rPr>
        <w:t>°</w:t>
      </w:r>
      <w:r w:rsidR="00E715A7">
        <w:rPr>
          <w:rFonts w:asciiTheme="minorHAnsi" w:hAnsiTheme="minorHAnsi" w:cstheme="minorHAnsi"/>
          <w:szCs w:val="24"/>
          <w:lang w:val="en-AU"/>
        </w:rPr>
        <w:t xml:space="preserve"> S of the current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3514AD">
        <w:rPr>
          <w:rFonts w:asciiTheme="minorHAnsi" w:hAnsiTheme="minorHAnsi" w:cstheme="minorHAnsi"/>
          <w:szCs w:val="24"/>
          <w:lang w:val="en-AU"/>
        </w:rPr>
        <w:t xml:space="preserve">, </w:t>
      </w:r>
      <w:r w:rsidR="003514AD">
        <w:rPr>
          <w:rFonts w:asciiTheme="minorHAnsi" w:hAnsiTheme="minorHAnsi" w:cstheme="minorHAnsi"/>
          <w:szCs w:val="24"/>
          <w:lang w:val="en-AU"/>
        </w:rPr>
        <w:lastRenderedPageBreak/>
        <w:t>although the Tasman Sea waters south of the EAC generally have higher overall nutrient content compared to the oligotrophic warm waters.</w:t>
      </w:r>
    </w:p>
    <w:p w14:paraId="4DFA1DD6" w14:textId="77777777" w:rsidR="00EB0EB8" w:rsidRDefault="00EB0EB8" w:rsidP="00F34258">
      <w:pPr>
        <w:spacing w:line="360" w:lineRule="auto"/>
        <w:rPr>
          <w:rFonts w:asciiTheme="minorHAnsi" w:hAnsiTheme="minorHAnsi" w:cstheme="minorHAnsi"/>
          <w:szCs w:val="24"/>
          <w:lang w:val="en-AU"/>
        </w:rPr>
      </w:pPr>
    </w:p>
    <w:p w14:paraId="29C3C391" w14:textId="102A53C5" w:rsidR="00FB62DE" w:rsidRPr="00F15D89" w:rsidRDefault="00EB0EB8"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are reflective of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the warming waters have seen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276972BC" w14:textId="345216F1" w:rsidR="008E52C9" w:rsidRPr="00F15D89" w:rsidRDefault="00762C81" w:rsidP="0070771F">
      <w:pPr>
        <w:spacing w:line="360" w:lineRule="auto"/>
        <w:rPr>
          <w:rFonts w:asciiTheme="minorHAnsi" w:hAnsiTheme="minorHAnsi" w:cstheme="minorHAnsi"/>
          <w:b/>
          <w:bCs/>
          <w:lang w:val="en-AU"/>
        </w:rPr>
      </w:pPr>
      <w:r>
        <w:rPr>
          <w:rFonts w:asciiTheme="minorHAnsi" w:hAnsiTheme="minorHAnsi" w:cstheme="minorHAnsi"/>
          <w:lang w:val="en-AU"/>
        </w:rPr>
        <w:t>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shelf</w:t>
      </w:r>
      <w:r>
        <w:rPr>
          <w:rFonts w:asciiTheme="minorHAnsi" w:hAnsiTheme="minorHAnsi" w:cstheme="minorHAnsi"/>
          <w:lang w:val="en-AU"/>
        </w:rPr>
        <w:t xml:space="preserve"> but</w:t>
      </w:r>
      <w:r w:rsidR="00627CA7" w:rsidRPr="0070771F">
        <w:rPr>
          <w:rFonts w:asciiTheme="minorHAnsi" w:hAnsiTheme="minorHAnsi" w:cstheme="minorHAnsi"/>
          <w:lang w:val="en-AU"/>
        </w:rPr>
        <w:t xml:space="preserve"> due to limitations of the Bunyip, it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sample in areas where the bathymetry was less than 50 m. This means that the true inshore water masses which may be heavily influenced by</w:t>
      </w:r>
      <w:r w:rsidR="00AB6573">
        <w:rPr>
          <w:rFonts w:asciiTheme="minorHAnsi" w:hAnsiTheme="minorHAnsi" w:cstheme="minorHAnsi"/>
          <w:lang w:val="en-AU"/>
        </w:rPr>
        <w:t xml:space="preserve"> terrestrial inputs,</w:t>
      </w:r>
      <w:r w:rsidR="00627CA7" w:rsidRPr="0070771F">
        <w:rPr>
          <w:rFonts w:asciiTheme="minorHAnsi" w:hAnsiTheme="minorHAnsi" w:cstheme="minorHAnsi"/>
          <w:lang w:val="en-AU"/>
        </w:rPr>
        <w:t xml:space="preserve"> waves</w:t>
      </w:r>
      <w:r w:rsidR="00FF6DA1">
        <w:rPr>
          <w:rFonts w:asciiTheme="minorHAnsi" w:hAnsiTheme="minorHAnsi" w:cstheme="minorHAnsi"/>
          <w:lang w:val="en-AU"/>
        </w:rPr>
        <w:t>, wind-driven vertical mixing,</w:t>
      </w:r>
      <w:r w:rsidR="00627CA7" w:rsidRPr="0070771F">
        <w:rPr>
          <w:rFonts w:asciiTheme="minorHAnsi" w:hAnsiTheme="minorHAnsi" w:cstheme="minorHAnsi"/>
          <w:lang w:val="en-AU"/>
        </w:rPr>
        <w:t xml:space="preserve">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77AB6709"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w:t>
      </w:r>
      <w:r w:rsidR="00DD6401">
        <w:rPr>
          <w:rFonts w:asciiTheme="minorHAnsi" w:hAnsiTheme="minorHAnsi" w:cstheme="minorHAnsi"/>
          <w:lang w:val="en-AU"/>
        </w:rPr>
        <w:t>insights into both the depth and spatial patterns of zooplankton communities across a continental shelf</w:t>
      </w:r>
      <w:r w:rsidR="00762C81">
        <w:rPr>
          <w:rFonts w:asciiTheme="minorHAnsi" w:hAnsiTheme="minorHAnsi" w:cstheme="minorHAnsi"/>
          <w:lang w:val="en-AU"/>
        </w:rPr>
        <w:t xml:space="preserve"> and provides a global synthesis of observed patterns across continental shelves</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t>
      </w:r>
      <w:r w:rsidR="00791E16">
        <w:rPr>
          <w:rFonts w:asciiTheme="minorHAnsi" w:hAnsiTheme="minorHAnsi" w:cstheme="minorHAnsi"/>
          <w:lang w:val="en-AU"/>
        </w:rPr>
        <w:t>WBC</w:t>
      </w:r>
      <w:r w:rsidR="00185202">
        <w:rPr>
          <w:rFonts w:asciiTheme="minorHAnsi" w:hAnsiTheme="minorHAnsi" w:cstheme="minorHAnsi"/>
          <w:lang w:val="en-AU"/>
        </w:rPr>
        <w:t xml:space="preserve"> </w:t>
      </w:r>
      <w:r w:rsidRPr="00F15D89">
        <w:rPr>
          <w:rFonts w:asciiTheme="minorHAnsi" w:hAnsiTheme="minorHAnsi" w:cstheme="minorHAnsi"/>
          <w:lang w:val="en-AU"/>
        </w:rPr>
        <w:t>systems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Based upon the previous research into zooplankton distributions on continental shel</w:t>
      </w:r>
      <w:r w:rsidR="00791E16">
        <w:rPr>
          <w:rFonts w:asciiTheme="minorHAnsi" w:eastAsia="Times New Roman" w:hAnsiTheme="minorHAnsi" w:cstheme="minorHAnsi"/>
          <w:kern w:val="28"/>
          <w:szCs w:val="24"/>
          <w:lang w:val="en-AU"/>
        </w:rPr>
        <w:t>ves</w:t>
      </w:r>
      <w:r w:rsidR="0058280A" w:rsidRPr="00F15D89">
        <w:rPr>
          <w:rFonts w:asciiTheme="minorHAnsi" w:eastAsia="Times New Roman" w:hAnsiTheme="minorHAnsi" w:cstheme="minorHAnsi"/>
          <w:kern w:val="28"/>
          <w:szCs w:val="24"/>
          <w:lang w:val="en-AU"/>
        </w:rPr>
        <w:t xml:space="preserve"> and the current study we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currents. This model includes a </w:t>
      </w:r>
      <w:r w:rsidR="0058280A" w:rsidRPr="00F15D89">
        <w:rPr>
          <w:rFonts w:asciiTheme="minorHAnsi" w:eastAsia="Times New Roman" w:hAnsiTheme="minorHAnsi" w:cstheme="minorHAnsi"/>
          <w:kern w:val="28"/>
          <w:szCs w:val="24"/>
          <w:lang w:val="en-AU"/>
        </w:rPr>
        <w:t xml:space="preserve">number of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3D00A259" w14:textId="77777777" w:rsidR="00762C81" w:rsidRDefault="00232BF7" w:rsidP="00762C81">
      <w:pPr>
        <w:pStyle w:val="Bibliography"/>
      </w:pPr>
      <w:r>
        <w:rPr>
          <w:rFonts w:asciiTheme="minorHAnsi" w:hAnsiTheme="minorHAnsi" w:cstheme="minorHAnsi"/>
          <w:sz w:val="22"/>
          <w:szCs w:val="22"/>
          <w:lang w:val="en-AU"/>
        </w:rPr>
        <w:fldChar w:fldCharType="begin"/>
      </w:r>
      <w:r w:rsidR="00762C81">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762C81">
        <w:t>Aarflot, J. M., Aksnes, D. L., Opdal, A. F., Skjoldal, H. R., and Fiksen, O. 2019. Caught in broad daylight: Topographic constraints of zooplankton depth distributions. Limnology and Oceanography, 64: 849–859.</w:t>
      </w:r>
    </w:p>
    <w:p w14:paraId="5C610D77" w14:textId="77777777" w:rsidR="00762C81" w:rsidRDefault="00762C81" w:rsidP="00762C81">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124E85F8" w14:textId="77777777" w:rsidR="00762C81" w:rsidRDefault="00762C81" w:rsidP="00762C81">
      <w:pPr>
        <w:pStyle w:val="Bibliography"/>
      </w:pPr>
      <w:r>
        <w:t>Apte, S. C., Batley, G. E., Szymczak, R., Rendell, P. S., Lee, R., and Waite, T. D. 1998. Baseline trace metal concentrations in New South Wales coastal waters. Marine and Freshwater Research, 49: 203–214. CSIRO PUBLISHING.</w:t>
      </w:r>
    </w:p>
    <w:p w14:paraId="6976389C" w14:textId="77777777" w:rsidR="00762C81" w:rsidRDefault="00762C81" w:rsidP="00762C81">
      <w:pPr>
        <w:pStyle w:val="Bibliography"/>
      </w:pPr>
      <w:r>
        <w:t>Archer, M. R., Roughan, M., Keating, S. R., and Schaeffer, A. 2017. On the Variability of the East Australian Current: Jet Structure, Meandering, and Influence on Shelf Circulation. Journal of Geophysical Research: Oceans, 122: 8464–8481.</w:t>
      </w:r>
    </w:p>
    <w:p w14:paraId="77669761" w14:textId="77777777" w:rsidR="00762C81" w:rsidRDefault="00762C81" w:rsidP="00762C81">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35CA54DB" w14:textId="77777777" w:rsidR="00762C81" w:rsidRDefault="00762C81" w:rsidP="00762C81">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2E262FB3" w14:textId="77777777" w:rsidR="00762C81" w:rsidRDefault="00762C81" w:rsidP="00762C81">
      <w:pPr>
        <w:pStyle w:val="Bibliography"/>
      </w:pPr>
      <w:r>
        <w:t>Baird, M. E., Timko, P. G., Middleton, J. H., Mullaney, T. J., Cox, D. R., and Suthers, I. M. 2008. Biological properties across the Tasman Front off southeast Australia. Deep-Sea Research Part I-Oceanographic Research Papers, 55: 1438–1455.</w:t>
      </w:r>
    </w:p>
    <w:p w14:paraId="0A00AD36" w14:textId="77777777" w:rsidR="00762C81" w:rsidRDefault="00762C81" w:rsidP="00762C81">
      <w:pPr>
        <w:pStyle w:val="Bibliography"/>
      </w:pPr>
      <w:r>
        <w:t>Bakun, A., and Weeks, S. J. 2008. The marine ecosystem off Peru: What are the secrets of its fishery productivity and what might its future hold? Progress in Oceanography, 79: 290–299.</w:t>
      </w:r>
    </w:p>
    <w:p w14:paraId="5701B985" w14:textId="77777777" w:rsidR="00762C81" w:rsidRDefault="00762C81" w:rsidP="00762C81">
      <w:pPr>
        <w:pStyle w:val="Bibliography"/>
      </w:pPr>
      <w:r>
        <w:t>Banks, S. C., Piggott, M. P., Williamson, J. E., Bové, U., Holbrook, N. J., and Beheregaray, L. B. 2007. Oceanic Variability and Coastal Topography Shape Genetic Structure in a Long-Dispersing Sea Urchin. Ecology, 88: 3055–3064.</w:t>
      </w:r>
    </w:p>
    <w:p w14:paraId="78371966" w14:textId="77777777" w:rsidR="00762C81" w:rsidRDefault="00762C81" w:rsidP="00762C81">
      <w:pPr>
        <w:pStyle w:val="Bibliography"/>
      </w:pPr>
      <w:r>
        <w:t>Barnes, C., Maxwell, D., Reuman, D. C., and Jennings, S. 2010. Global patterns in predator–prey size relationships reveal size dependency of trophic transfer efficiency. Ecology, 91: 222–232.</w:t>
      </w:r>
    </w:p>
    <w:p w14:paraId="74D66872" w14:textId="77777777" w:rsidR="00762C81" w:rsidRDefault="00762C81" w:rsidP="00762C81">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6071CA22" w14:textId="77777777" w:rsidR="00762C81" w:rsidRDefault="00762C81" w:rsidP="00762C81">
      <w:pPr>
        <w:pStyle w:val="Bibliography"/>
      </w:pPr>
      <w:r>
        <w:t>Blanchard, J. L., Heneghan, R. F., Everett, J. D., Trebilco, R., and Richardson, A. J. 2017. From Bacteria to Whales: Using Functional Size Spectra to Model Marine Ecosystems. Trends in Ecology &amp; Evolution, 32: 174–186.</w:t>
      </w:r>
    </w:p>
    <w:p w14:paraId="086469C6" w14:textId="77777777" w:rsidR="00762C81" w:rsidRDefault="00762C81" w:rsidP="00762C81">
      <w:pPr>
        <w:pStyle w:val="Bibliography"/>
      </w:pPr>
      <w:r>
        <w:t>Cetina-Heredia, P., Roughan, M., van Sebille, E., and Coleman, M. A. 2014. Long-term trends in the East Australian Current separation latitude and eddy driven transport. Journal of Geophysical Research: Oceans, 119: 4351–4366.</w:t>
      </w:r>
    </w:p>
    <w:p w14:paraId="0F3A883B" w14:textId="77777777" w:rsidR="00762C81" w:rsidRDefault="00762C81" w:rsidP="00762C81">
      <w:pPr>
        <w:pStyle w:val="Bibliography"/>
      </w:pPr>
      <w:r>
        <w:t>Champion, C., Suthers, I. M., and Smith, J. A. 2015. Zooplanktivory is a key process for fish production on a coastal artificial reef. Mar. Ecol.-Prog. Ser., 541: 1–14.</w:t>
      </w:r>
    </w:p>
    <w:p w14:paraId="5388F4DB" w14:textId="77777777" w:rsidR="00762C81" w:rsidRDefault="00762C81" w:rsidP="00762C81">
      <w:pPr>
        <w:pStyle w:val="Bibliography"/>
      </w:pPr>
      <w:r>
        <w:lastRenderedPageBreak/>
        <w:t>Coyle, K. O., and Pinchuk, A. I. 2002. Climate-related differences in zooplankton density and growth on the inner shelf of the southeastern Bering Sea. Progress in Oceanography, 55: 177–194.</w:t>
      </w:r>
    </w:p>
    <w:p w14:paraId="482662F4" w14:textId="77777777" w:rsidR="00762C81" w:rsidRDefault="00762C81" w:rsidP="00762C81">
      <w:pPr>
        <w:pStyle w:val="Bibliography"/>
      </w:pPr>
      <w:r>
        <w:t>Dai, A., and Trenberth, K. E. 2002. Estimates of Freshwater Discharge from Continents: Latitudinal and Seasonal Variations. Journal of Hydrometeorology, 3: 660–687. American Meteorological Society.</w:t>
      </w:r>
    </w:p>
    <w:p w14:paraId="03AF0BFA" w14:textId="77777777" w:rsidR="00762C81" w:rsidRDefault="00762C81" w:rsidP="00762C81">
      <w:pPr>
        <w:pStyle w:val="Bibliography"/>
      </w:pPr>
      <w:r>
        <w:t>Everett, J. D., Baird, M. E., Oke, P. R., and Suthers, I. M. 2012. An avenue of eddies: Quantifying the biophysical properties of mesoscale eddies in the Tasman Sea. Geophysical Research Letters, 39: 5.</w:t>
      </w:r>
    </w:p>
    <w:p w14:paraId="6D6B276C" w14:textId="77777777" w:rsidR="00762C81" w:rsidRDefault="00762C81" w:rsidP="00762C81">
      <w:pPr>
        <w:pStyle w:val="Bibliography"/>
      </w:pPr>
      <w:r>
        <w:t>Everett, J. D., Baird, M. E., Roughan, M., Suthers, I. M., and Doblin, M. A. 2014. Relative impact of seasonal and oceanographic drivers on surface chlorophyll a along a Western Boundary Current. Progress in Oceanography, 120: 340–351.</w:t>
      </w:r>
    </w:p>
    <w:p w14:paraId="42D43D84" w14:textId="77777777" w:rsidR="00762C81" w:rsidRDefault="00762C81" w:rsidP="00762C81">
      <w:pPr>
        <w:pStyle w:val="Bibliography"/>
      </w:pPr>
      <w:r>
        <w:t>Fiedler, P. C., and Bernard, H. J. 1987. Tuna aggregation and feeding near fronts observed in satellite imagery. Continental Shelf Research, 7: 871–881.</w:t>
      </w:r>
    </w:p>
    <w:p w14:paraId="6348BE5A" w14:textId="77777777" w:rsidR="00762C81" w:rsidRDefault="00762C81" w:rsidP="00762C81">
      <w:pPr>
        <w:pStyle w:val="Bibliography"/>
      </w:pPr>
      <w:r>
        <w:t>GEBCO Bathymetric Compilation Group. 2019. The GEBCO_2019 Grid - a continuous terrain model of the global oceans and land.</w:t>
      </w:r>
    </w:p>
    <w:p w14:paraId="78BB74E2" w14:textId="77777777" w:rsidR="00762C81" w:rsidRDefault="00762C81" w:rsidP="00762C81">
      <w:pPr>
        <w:pStyle w:val="Bibliography"/>
      </w:pPr>
      <w:r>
        <w:t>Hobday, A. J., and Hartmann, K. 2006. Near real-time spatial management based on habitat predictions for a longline bycatch species. Fisheries Management and Ecology, 13: 365–380.</w:t>
      </w:r>
    </w:p>
    <w:p w14:paraId="4A7FFB69" w14:textId="77777777" w:rsidR="00762C81" w:rsidRDefault="00762C81" w:rsidP="00762C81">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 (Accessed 27 July 2020).</w:t>
      </w:r>
    </w:p>
    <w:p w14:paraId="2ADCC7FB" w14:textId="77777777" w:rsidR="00762C81" w:rsidRDefault="00762C81" w:rsidP="00762C81">
      <w:pPr>
        <w:pStyle w:val="Bibliography"/>
      </w:pPr>
      <w:r>
        <w:t>Huntley, M. E., GonzÃƒÂ¡lez, A., Zhu, Y., Zhou, M., and Irigoien, X. 2000. Zooplankton dynamics in a mesoscale eddy-jet system off California. Marine Ecology Progress Series, 201: 165–178.</w:t>
      </w:r>
    </w:p>
    <w:p w14:paraId="72F0C40B" w14:textId="77777777" w:rsidR="00762C81" w:rsidRDefault="00762C81" w:rsidP="00762C81">
      <w:pPr>
        <w:pStyle w:val="Bibliography"/>
      </w:pPr>
      <w:r>
        <w:t>Irigoien, X., Fernandes, J. A., Grosjean, P., Denis, K., Albaina, A., and Santos, M. 2009. Spring zooplankton distribution in the Bay of Biscay from 1998 to 2006 in relation with anchovy recruitment. Journal of Plankton Research, 31: 1–17.</w:t>
      </w:r>
    </w:p>
    <w:p w14:paraId="199DCE5D" w14:textId="77777777" w:rsidR="00762C81" w:rsidRDefault="00762C81" w:rsidP="00762C81">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56027CB5" w14:textId="77777777" w:rsidR="00762C81" w:rsidRDefault="00762C81" w:rsidP="00762C81">
      <w:pPr>
        <w:pStyle w:val="Bibliography"/>
      </w:pPr>
      <w:r>
        <w:t>Kerr, S. R., and Dickie, L. M. 2001. The biomass spectrum: a predator-prey theory of aquatic production. Columbia University Press.</w:t>
      </w:r>
    </w:p>
    <w:p w14:paraId="38770B10" w14:textId="77777777" w:rsidR="00762C81" w:rsidRDefault="00762C81" w:rsidP="00762C81">
      <w:pPr>
        <w:pStyle w:val="Bibliography"/>
      </w:pPr>
      <w:r>
        <w:t>Libralato, S., Christensen, V., and Pauly, D. 2006. A method for identifying keystone species in food web models. Ecological Modelling, 195: 153–171.</w:t>
      </w:r>
    </w:p>
    <w:p w14:paraId="49F04073" w14:textId="77777777" w:rsidR="00762C81" w:rsidRDefault="00762C81" w:rsidP="00762C81">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20E55B3D" w14:textId="77777777" w:rsidR="00762C81" w:rsidRDefault="00762C81" w:rsidP="00762C81">
      <w:pPr>
        <w:pStyle w:val="Bibliography"/>
      </w:pPr>
      <w:r>
        <w:t>Marcolin, C., Lopes, R., and Jackson, G. 2015. Estimating zooplankton vertical distribution from combined LOPC and ZooScan observations on the Brazilian Coast. Marine Biology, 162: 2171–2186.</w:t>
      </w:r>
    </w:p>
    <w:p w14:paraId="19E9F660" w14:textId="77777777" w:rsidR="00762C81" w:rsidRDefault="00762C81" w:rsidP="00762C81">
      <w:pPr>
        <w:pStyle w:val="Bibliography"/>
      </w:pPr>
      <w:r>
        <w:t>Marcolin, C. da R., Schultes, S., Jackson, G. A., and Lopes, R. M. 2013. Plankton and seston size spectra estimated by the LOPC and ZooScan in the Abrolhos Bank ecosystem (SE Atlantic). Continental Shelf Research, 70: 74–87.</w:t>
      </w:r>
    </w:p>
    <w:p w14:paraId="3F9D71BB" w14:textId="77777777" w:rsidR="00762C81" w:rsidRDefault="00762C81" w:rsidP="00762C81">
      <w:pPr>
        <w:pStyle w:val="Bibliography"/>
      </w:pPr>
      <w:r>
        <w:lastRenderedPageBreak/>
        <w:t>Marquis, E., Niquil, N., Vézina, A. F., Petitgas, P., and Dupuy, C. 2011. Influence of planktonic foodweb structure on a system’s capacity to support pelagic production: an inverse analysis approach. Ices Journal of Marine Science, 68: 803–812.</w:t>
      </w:r>
    </w:p>
    <w:p w14:paraId="1620D6E5" w14:textId="77777777" w:rsidR="00762C81" w:rsidRDefault="00762C81" w:rsidP="00762C81">
      <w:pPr>
        <w:pStyle w:val="Bibliography"/>
      </w:pPr>
      <w:r>
        <w:t>Mata, M. M., Wijffels, S. E., Church, J. A., and Tomczak, M. 2006. Eddy shedding and energy conversions in the East Australian Current. Journal of Geophysical Research: Oceans, 111. https://agupubs.onlinelibrary.wiley.com/doi/abs/10.1029/2006JC003592 (Accessed 15 June 2020).</w:t>
      </w:r>
    </w:p>
    <w:p w14:paraId="04E0DF5E" w14:textId="77777777" w:rsidR="00762C81" w:rsidRDefault="00762C81" w:rsidP="00762C81">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41E5DA43" w14:textId="77777777" w:rsidR="00762C81" w:rsidRDefault="00762C81" w:rsidP="00762C81">
      <w:pPr>
        <w:pStyle w:val="Bibliography"/>
      </w:pPr>
      <w:r>
        <w:t>Oke, P. R., and Middleton, J. H. 2001. Nutrient enrichment off Port Stephens: the role of the East Australian Current. Continental Shelf Research, 21: 587–606.</w:t>
      </w:r>
    </w:p>
    <w:p w14:paraId="29F31043" w14:textId="77777777" w:rsidR="00762C81" w:rsidRDefault="00762C81" w:rsidP="00762C81">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6CC39E99" w14:textId="77777777" w:rsidR="00762C81" w:rsidRDefault="00762C81" w:rsidP="00762C81">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27A83FA1" w14:textId="77777777" w:rsidR="00762C81" w:rsidRDefault="00762C81" w:rsidP="00762C81">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7C9DDAA0" w14:textId="77777777" w:rsidR="00762C81" w:rsidRDefault="00762C81" w:rsidP="00762C81">
      <w:pPr>
        <w:pStyle w:val="Bibliography"/>
      </w:pPr>
      <w:r>
        <w:t>Revill, A. T., Young, J. W., and Lansdell, M. 2009. Stable isotopic evidence for trophic groupings and bio-regionalization of predators and their prey in oceanic waters off eastern Australia. Marine Biology, 156: 1241–1253.</w:t>
      </w:r>
    </w:p>
    <w:p w14:paraId="4ED935D8" w14:textId="77777777" w:rsidR="00762C81" w:rsidRDefault="00762C81" w:rsidP="00762C81">
      <w:pPr>
        <w:pStyle w:val="Bibliography"/>
      </w:pPr>
      <w:r>
        <w:t>Richardson, A. J. 2008. In hot water: zooplankton and climate change. Ices Journal of Marine Science, 65: 279–295.</w:t>
      </w:r>
    </w:p>
    <w:p w14:paraId="7DF373E9" w14:textId="77777777" w:rsidR="00762C81" w:rsidRDefault="00762C81" w:rsidP="00762C81">
      <w:pPr>
        <w:pStyle w:val="Bibliography"/>
      </w:pPr>
      <w:r>
        <w:t>Rissik, D., Suthers, I. M., and Taggart, C. T. 1997. Enhanced zooplankton abundance in the lee of an isolated reef in the south Coral Sea: the role of flow disturbance. Journal of Plankton Research, 19: 1347–1368. Oxford Academic.</w:t>
      </w:r>
    </w:p>
    <w:p w14:paraId="7FB2A6AE" w14:textId="77777777" w:rsidR="00762C81" w:rsidRDefault="00762C81" w:rsidP="00762C81">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03B156ED" w14:textId="77777777" w:rsidR="00762C81" w:rsidRDefault="00762C81" w:rsidP="00762C81">
      <w:pPr>
        <w:pStyle w:val="Bibliography"/>
      </w:pPr>
      <w:r>
        <w:t>Roughan, M., and Middleton, J. H. 2002. A comparison of observed upwelling mechanisms off the east coast of Australia. Continental Shelf Research, 22: 2551–2572.</w:t>
      </w:r>
    </w:p>
    <w:p w14:paraId="4560835C" w14:textId="77777777" w:rsidR="00762C81" w:rsidRDefault="00762C81" w:rsidP="00762C81">
      <w:pPr>
        <w:pStyle w:val="Bibliography"/>
      </w:pPr>
      <w:r>
        <w:t>Roughan, M., Macdonald, H. S., Baird, M. E., and Glasby, T. M. 2011. Modelling coastal connectivity in a Western Boundary Current: Seasonal and inter-annual variability. Deep-Sea Research Part Ii-Topical Studies in Oceanography, 58: 628–644.</w:t>
      </w:r>
    </w:p>
    <w:p w14:paraId="229C4248" w14:textId="77777777" w:rsidR="00762C81" w:rsidRDefault="00762C81" w:rsidP="00762C81">
      <w:pPr>
        <w:pStyle w:val="Bibliography"/>
      </w:pPr>
      <w:r>
        <w:t>Russell, R. W., Harrison, N. M., and Jr, G. L. H. 1999. Foraging at a front: hydrography, zooplankton, and avian planktivory in the northern Bering Sea. Marine Ecology Progress Series, 182: 77–93.</w:t>
      </w:r>
    </w:p>
    <w:p w14:paraId="5FA7802C" w14:textId="77777777" w:rsidR="00762C81" w:rsidRDefault="00762C81" w:rsidP="00762C81">
      <w:pPr>
        <w:pStyle w:val="Bibliography"/>
      </w:pPr>
      <w:r>
        <w:t>Sabatès, A., Gili, J. M., and Pagès, F. 1989. Relationship between zooplankton distribution, geographic characteristics and hydrographic patterns off the Catalan coast (Western Mediterranean). Marine Biology, 103: 153–159.</w:t>
      </w:r>
    </w:p>
    <w:p w14:paraId="37ED04C8" w14:textId="77777777" w:rsidR="00762C81" w:rsidRDefault="00762C81" w:rsidP="00762C81">
      <w:pPr>
        <w:pStyle w:val="Bibliography"/>
      </w:pPr>
      <w:r>
        <w:lastRenderedPageBreak/>
        <w:t>Schaeffer, A., Roughan, M., and Morris, B. D. 2013. Cross-shelf dynamics in a western boundary current regime: Implications for upwelling. Journal of Physical Oceanography, 44: 2812–2813.</w:t>
      </w:r>
    </w:p>
    <w:p w14:paraId="1ADD3C9B" w14:textId="77777777" w:rsidR="00762C81" w:rsidRDefault="00762C81" w:rsidP="00762C81">
      <w:pPr>
        <w:pStyle w:val="Bibliography"/>
      </w:pPr>
      <w:r>
        <w:t>Schaeffer, A., Roughan, M., and Wood, J. E. 2014. Observed bottom boundary layer transport and uplift on the continental shelf adjacent to a western boundary current. Journal of Geophysical Research-Oceans, 119: 4922–4939.</w:t>
      </w:r>
    </w:p>
    <w:p w14:paraId="346AD8E1" w14:textId="77777777" w:rsidR="00762C81" w:rsidRDefault="00762C81" w:rsidP="00762C81">
      <w:pPr>
        <w:pStyle w:val="Bibliography"/>
      </w:pPr>
      <w:r>
        <w:t>Schaeffer, A., and Roughan, M. 2015. Influence of a western boundary current on shelf dynamics and upwelling from repeat glider deployments. Geophysical Research Letters, 42: 121–128.</w:t>
      </w:r>
    </w:p>
    <w:p w14:paraId="020F1006" w14:textId="77777777" w:rsidR="00762C81" w:rsidRDefault="00762C81" w:rsidP="00762C81">
      <w:pPr>
        <w:pStyle w:val="Bibliography"/>
      </w:pPr>
      <w:r>
        <w:t>Sheldon, R. W., Prakash, A., and Sutcliffe, W. H. 1972. The Size Distribution of Particles in the Ocean. Limnology and Oceanography, 17: 327–340.</w:t>
      </w:r>
    </w:p>
    <w:p w14:paraId="16E67951" w14:textId="77777777" w:rsidR="00762C81" w:rsidRDefault="00762C81" w:rsidP="00762C81">
      <w:pPr>
        <w:pStyle w:val="Bibliography"/>
      </w:pPr>
      <w:r>
        <w:t>Sims, D. W., and Quayle, V. A. 1998. Selective foraging behaviour of basking sharks on zooplankton in a small-scale front. Nature, 393: 460–464. Nature Publishing Group.</w:t>
      </w:r>
    </w:p>
    <w:p w14:paraId="22C8E8AE" w14:textId="77777777" w:rsidR="00762C81" w:rsidRDefault="00762C81" w:rsidP="00762C81">
      <w:pPr>
        <w:pStyle w:val="Bibliography"/>
      </w:pPr>
      <w:r>
        <w:t>Skarðhamar, J., Slagstad, D., and Edvardsen, A. 2007. Plankton distributions related to hydrography and circulation dynamics on a narrow continental shelf off Northern Norway. Estuarine, Coastal and Shelf Science, 75: 381–392.</w:t>
      </w:r>
    </w:p>
    <w:p w14:paraId="109313EF" w14:textId="77777777" w:rsidR="00762C81" w:rsidRDefault="00762C81" w:rsidP="00762C81">
      <w:pPr>
        <w:pStyle w:val="Bibliography"/>
      </w:pPr>
      <w:r>
        <w:t>Sourisseau, M., and Carlotti, F. 2006. Spatial distribution of zooplankton size spectra on the French continental shelf of the Bay of Biscay during spring 2000 and 2001. Journal of Geophysical Research: Oceans, 111.</w:t>
      </w:r>
    </w:p>
    <w:p w14:paraId="75707E8E" w14:textId="77777777" w:rsidR="00762C81" w:rsidRDefault="00762C81" w:rsidP="00762C81">
      <w:pPr>
        <w:pStyle w:val="Bibliography"/>
      </w:pPr>
      <w:r>
        <w:t>Sun, C., Feng, M., Matear, R. J., Chamberlain, M. A., Craig, P., Ridgway, K. R., and Schiller, A. 2012. Marine Downscaling of a Future Climate Scenario for Australian Boundary Currents. Journal of Climate, 25: 2947–2962. American Meteorological Society.</w:t>
      </w:r>
    </w:p>
    <w:p w14:paraId="77B3F968" w14:textId="77777777" w:rsidR="00762C81" w:rsidRDefault="00762C81" w:rsidP="00762C81">
      <w:pPr>
        <w:pStyle w:val="Bibliography"/>
      </w:pPr>
      <w:r>
        <w:t>Suthers, I. M., Taggart, C. T., Rissik, D., and Baird, M. E. 2006. Day and night ichthyoplankton assemblages and zooplankton biomass size spectrum in a deep ocean island wake. Marine Ecology Progress Series, 322: 225–238.</w:t>
      </w:r>
    </w:p>
    <w:p w14:paraId="4E73F34E" w14:textId="77777777" w:rsidR="00762C81" w:rsidRDefault="00762C81" w:rsidP="00762C81">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5149E029" w14:textId="77777777" w:rsidR="00762C81" w:rsidRDefault="00762C81" w:rsidP="00762C81">
      <w:pPr>
        <w:pStyle w:val="Bibliography"/>
      </w:pPr>
      <w:r>
        <w:t>Thompson, P. A., Baird, M. E., Ingleton, T., and Doblin, M. A. 2009. Long-term changes in temperate Australian coastal waters: implications for phytoplankton. Marine Ecology Progress Series, 394: 1–19.</w:t>
      </w:r>
    </w:p>
    <w:p w14:paraId="1A296328" w14:textId="77777777" w:rsidR="00762C81" w:rsidRDefault="00762C81" w:rsidP="00762C81">
      <w:pPr>
        <w:pStyle w:val="Bibliography"/>
      </w:pPr>
      <w:r>
        <w:t>Tilzey, R. D. J., and Rowling, K. R. 2001. History of Australia’s South East Fishery: a scientist’s perspective. Marine and Freshwater Research, 52: 361–375. CSIRO PUBLISHING.</w:t>
      </w:r>
    </w:p>
    <w:p w14:paraId="40CDBC57" w14:textId="77777777" w:rsidR="00762C81" w:rsidRDefault="00762C81" w:rsidP="00762C81">
      <w:pPr>
        <w:pStyle w:val="Bibliography"/>
      </w:pPr>
      <w:r>
        <w:t>Truong, L., Suthers, I. M., Cruz, D. O., and Smith, J. A. 2017. Plankton supports the majority of fish biomass on temperate rocky reefs. Marine Biology, 164: 12.</w:t>
      </w:r>
    </w:p>
    <w:p w14:paraId="2FBF2209" w14:textId="77777777" w:rsidR="00762C81" w:rsidRDefault="00762C81" w:rsidP="00762C81">
      <w:pPr>
        <w:pStyle w:val="Bibliography"/>
      </w:pPr>
      <w:r>
        <w:t>Turner, J. T., and Dagg, M. J. 1983. Vertical Distributions of Continental Shelf Zooplankton in Stratified and Isothermal Waters. Biological Oceanography, 3: 1–40.</w:t>
      </w:r>
    </w:p>
    <w:p w14:paraId="5289713C" w14:textId="77777777" w:rsidR="00762C81" w:rsidRDefault="00762C81" w:rsidP="00762C81">
      <w:pPr>
        <w:pStyle w:val="Bibliography"/>
      </w:pPr>
      <w:r>
        <w:t>Vandromme, P., Nogueira, E., Huret, M., Lopez-Urrutia, Á., González, G. G.-N., Sourisseau, M., and Petitgas, P. 2014. Springtime zooplankton size structure over the continental shelf of the Bay of Biscay. Ocean Science, 10: 821–835.</w:t>
      </w:r>
    </w:p>
    <w:p w14:paraId="7DC9ECF3" w14:textId="77777777" w:rsidR="00762C81" w:rsidRDefault="00762C81" w:rsidP="00762C81">
      <w:pPr>
        <w:pStyle w:val="Bibliography"/>
      </w:pPr>
      <w:r>
        <w:t>Vidondo, B., Prairie, Y. T., Blanco, J. M., and Duarte, C. M. 1997. Some aspects of the analysis of size spectra in aquatic ecology. Limnology and Oceanography, 42: 184–192.</w:t>
      </w:r>
    </w:p>
    <w:p w14:paraId="46942488" w14:textId="77777777" w:rsidR="00762C81" w:rsidRDefault="00762C81" w:rsidP="00762C81">
      <w:pPr>
        <w:pStyle w:val="Bibliography"/>
      </w:pPr>
      <w:r>
        <w:t>Wolanski, E., and Hamner, W. M. 1988. Topographically Controlled Fronts in the Ocean and Their Biological Influence. Science, 241: 177–181. American Association for the Advancement of Science.</w:t>
      </w:r>
    </w:p>
    <w:p w14:paraId="3C4A51CB" w14:textId="77777777" w:rsidR="00762C81" w:rsidRDefault="00762C81" w:rsidP="00762C81">
      <w:pPr>
        <w:pStyle w:val="Bibliography"/>
      </w:pPr>
      <w:r>
        <w:lastRenderedPageBreak/>
        <w:t>Wood, J. E., Schaeffer, A., Roughan, M., and Tate, P. M. 2016. Seasonal variability in the continental shelf waters off southeastern Australia: Fact or fiction? Continental Shelf Research, 112: 92–103.</w:t>
      </w:r>
    </w:p>
    <w:p w14:paraId="2B7C9A8E" w14:textId="090958A0"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12"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12"/>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3"/>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D02A54C"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 Transects were conducted with an Acoustic Doppler Current Profiler during a CTD Transect. Grey lines join areas of equal velocity.</w:t>
      </w:r>
      <w:r w:rsidR="00F9043E">
        <w:rPr>
          <w:rFonts w:asciiTheme="minorHAnsi" w:hAnsiTheme="minorHAnsi" w:cstheme="minorHAnsi"/>
          <w:b w:val="0"/>
          <w:bCs w:val="0"/>
          <w:lang w:val="en-AU"/>
        </w:rPr>
        <w:t xml:space="preserve"> The red line shows the 21°C isotherm based on the </w:t>
      </w:r>
      <w:r w:rsidR="0080212F">
        <w:rPr>
          <w:rFonts w:asciiTheme="minorHAnsi" w:hAnsiTheme="minorHAnsi" w:cstheme="minorHAnsi"/>
          <w:b w:val="0"/>
          <w:bCs w:val="0"/>
          <w:lang w:val="en-AU"/>
        </w:rPr>
        <w:t>Bunyip</w:t>
      </w:r>
      <w:r w:rsidR="00F9043E">
        <w:rPr>
          <w:rFonts w:asciiTheme="minorHAnsi" w:hAnsiTheme="minorHAnsi" w:cstheme="minorHAnsi"/>
          <w:b w:val="0"/>
          <w:bCs w:val="0"/>
          <w:lang w:val="en-AU"/>
        </w:rPr>
        <w:t xml:space="preserve"> transect.</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Note 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58A09AAE" w:rsidR="00A10C0E" w:rsidRPr="00F15D89" w:rsidRDefault="00E10671"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245AE1D3" wp14:editId="1FE7AB95">
            <wp:extent cx="5943600" cy="693547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omass_All.png"/>
                    <pic:cNvPicPr/>
                  </pic:nvPicPr>
                  <pic:blipFill>
                    <a:blip r:embed="rId15"/>
                    <a:stretch>
                      <a:fillRect/>
                    </a:stretch>
                  </pic:blipFill>
                  <pic:spPr>
                    <a:xfrm>
                      <a:off x="0" y="0"/>
                      <a:ext cx="5943600" cy="6935470"/>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709C4FE3" w:rsidR="00D13904" w:rsidRPr="00F15D89" w:rsidRDefault="00E10671"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37B1AF80" wp14:editId="4D8D5A00">
            <wp:extent cx="5467350" cy="6379744"/>
            <wp:effectExtent l="0" t="0" r="0" b="254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oMn_All.png"/>
                    <pic:cNvPicPr/>
                  </pic:nvPicPr>
                  <pic:blipFill>
                    <a:blip r:embed="rId16"/>
                    <a:stretch>
                      <a:fillRect/>
                    </a:stretch>
                  </pic:blipFill>
                  <pic:spPr>
                    <a:xfrm>
                      <a:off x="0" y="0"/>
                      <a:ext cx="5470213" cy="6383085"/>
                    </a:xfrm>
                    <a:prstGeom prst="rect">
                      <a:avLst/>
                    </a:prstGeom>
                  </pic:spPr>
                </pic:pic>
              </a:graphicData>
            </a:graphic>
          </wp:inline>
        </w:drawing>
      </w:r>
    </w:p>
    <w:p w14:paraId="7AA8C091" w14:textId="55005A7F"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2C92DD3D" w:rsidR="00A10C0E" w:rsidRPr="00F15D89" w:rsidRDefault="004E02B5"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193E2A3B" wp14:editId="3603AFEA">
            <wp:extent cx="5003791" cy="5838825"/>
            <wp:effectExtent l="0" t="0" r="698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etoSlope_All.png"/>
                    <pic:cNvPicPr/>
                  </pic:nvPicPr>
                  <pic:blipFill>
                    <a:blip r:embed="rId17"/>
                    <a:stretch>
                      <a:fillRect/>
                    </a:stretch>
                  </pic:blipFill>
                  <pic:spPr>
                    <a:xfrm>
                      <a:off x="0" y="0"/>
                      <a:ext cx="5006214" cy="5841653"/>
                    </a:xfrm>
                    <a:prstGeom prst="rect">
                      <a:avLst/>
                    </a:prstGeom>
                  </pic:spPr>
                </pic:pic>
              </a:graphicData>
            </a:graphic>
          </wp:inline>
        </w:drawing>
      </w:r>
    </w:p>
    <w:p w14:paraId="380D0C76" w14:textId="35CF174A"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an estimate of the normalised biomass size spectrum slope.</w:t>
      </w:r>
      <w:r w:rsidRPr="00F15D89">
        <w:rPr>
          <w:rFonts w:asciiTheme="minorHAnsi" w:hAnsiTheme="minorHAnsi" w:cstheme="minorHAnsi"/>
          <w:lang w:val="en-AU"/>
        </w:rPr>
        <w:t xml:space="preserve"> Transects were conducted form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0AC2B46A"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 xml:space="preserve">alongshore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9"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67B01510" w14:textId="77777777" w:rsidR="003A22DD" w:rsidRDefault="003A22DD">
      <w:pPr>
        <w:rPr>
          <w:rFonts w:asciiTheme="minorHAnsi" w:hAnsiTheme="minorHAnsi" w:cstheme="minorHAnsi"/>
          <w:lang w:val="en-AU"/>
        </w:rPr>
      </w:pPr>
      <w:r>
        <w:rPr>
          <w:rFonts w:asciiTheme="minorHAnsi" w:hAnsiTheme="minorHAnsi" w:cstheme="minorHAnsi"/>
          <w:lang w:val="en-AU"/>
        </w:rPr>
        <w:br w:type="page"/>
      </w:r>
    </w:p>
    <w:p w14:paraId="5A2CA013" w14:textId="1C3882A8" w:rsidR="003A22DD" w:rsidRDefault="00B841C3">
      <w:pPr>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55171A11" wp14:editId="155FEDF5">
            <wp:extent cx="4314825" cy="3238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825" cy="3238500"/>
                    </a:xfrm>
                    <a:prstGeom prst="rect">
                      <a:avLst/>
                    </a:prstGeom>
                    <a:noFill/>
                    <a:ln>
                      <a:noFill/>
                    </a:ln>
                  </pic:spPr>
                </pic:pic>
              </a:graphicData>
            </a:graphic>
          </wp:inline>
        </w:drawing>
      </w:r>
    </w:p>
    <w:p w14:paraId="21257A76" w14:textId="77777777" w:rsidR="003A22DD" w:rsidRDefault="003A22DD">
      <w:pPr>
        <w:rPr>
          <w:rFonts w:asciiTheme="minorHAnsi" w:hAnsiTheme="minorHAnsi" w:cstheme="minorHAnsi"/>
          <w:b/>
          <w:bCs/>
          <w:lang w:val="en-AU"/>
        </w:rPr>
      </w:pPr>
    </w:p>
    <w:p w14:paraId="5C1FB5D7" w14:textId="609F6C7B" w:rsidR="00A10C0E" w:rsidRPr="00F15D89" w:rsidRDefault="003A22DD">
      <w:pPr>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Summary of all previous studies investigating cross shelf patterns of zooplankton</w:t>
      </w:r>
      <w:r w:rsidR="007E5943">
        <w:rPr>
          <w:rFonts w:asciiTheme="minorHAnsi" w:hAnsiTheme="minorHAnsi" w:cstheme="minorHAnsi"/>
          <w:lang w:val="en-AU"/>
        </w:rPr>
        <w:t xml:space="preserve"> (Table S1)</w:t>
      </w:r>
      <w:r>
        <w:rPr>
          <w:rFonts w:asciiTheme="minorHAnsi" w:hAnsiTheme="minorHAnsi" w:cstheme="minorHAnsi"/>
          <w:lang w:val="en-AU"/>
        </w:rPr>
        <w:t xml:space="preserve">. The y-axis shows the ratio of the inshore to offshore reported values for Abundance, Biomass and the NBSS Slope. A value greater than 1 </w:t>
      </w:r>
      <w:r w:rsidR="00B841C3">
        <w:rPr>
          <w:rFonts w:asciiTheme="minorHAnsi" w:hAnsiTheme="minorHAnsi" w:cstheme="minorHAnsi"/>
          <w:lang w:val="en-AU"/>
        </w:rPr>
        <w:t>mean</w:t>
      </w:r>
      <w:r>
        <w:rPr>
          <w:rFonts w:asciiTheme="minorHAnsi" w:hAnsiTheme="minorHAnsi" w:cstheme="minorHAnsi"/>
          <w:lang w:val="en-AU"/>
        </w:rPr>
        <w:t xml:space="preserve"> that the inshore region had a larger abundance/biomass or steeper NBSS slope. Each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7E5943">
        <w:rPr>
          <w:rFonts w:asciiTheme="minorHAnsi" w:hAnsiTheme="minorHAnsi" w:cstheme="minorHAnsi"/>
          <w:lang w:val="en-AU"/>
        </w:rPr>
        <w:instrText xml:space="preserve"> ADDIN ZOTERO_ITEM CSL_CITATION {"citationID":"eQkYqLW8","properties":{"formattedCitation":"(Irigoien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7E5943" w:rsidRPr="007E5943">
        <w:rPr>
          <w:rFonts w:ascii="Calibri" w:hAnsi="Calibri" w:cs="Calibri"/>
          <w:szCs w:val="24"/>
        </w:rPr>
        <w:t xml:space="preserve">(Irigoien </w:t>
      </w:r>
      <w:r w:rsidR="007E5943" w:rsidRPr="007E5943">
        <w:rPr>
          <w:rFonts w:ascii="Calibri" w:hAnsi="Calibri" w:cs="Calibri"/>
          <w:i/>
          <w:iCs/>
          <w:szCs w:val="24"/>
        </w:rPr>
        <w:t>et al.</w:t>
      </w:r>
      <w:r w:rsidR="007E5943" w:rsidRPr="007E5943">
        <w:rPr>
          <w:rFonts w:ascii="Calibri" w:hAnsi="Calibri" w:cs="Calibri"/>
          <w:szCs w:val="24"/>
        </w:rPr>
        <w:t xml:space="preserve">, 2009; Vandromme </w:t>
      </w:r>
      <w:r w:rsidR="007E5943" w:rsidRPr="007E5943">
        <w:rPr>
          <w:rFonts w:ascii="Calibri" w:hAnsi="Calibri" w:cs="Calibri"/>
          <w:i/>
          <w:iCs/>
          <w:szCs w:val="24"/>
        </w:rPr>
        <w:t>et al.</w:t>
      </w:r>
      <w:r w:rsidR="007E5943" w:rsidRPr="007E5943">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 Colour represents the study region.</w:t>
      </w:r>
      <w:r w:rsidR="00292759">
        <w:rPr>
          <w:rFonts w:asciiTheme="minorHAnsi" w:hAnsiTheme="minorHAnsi" w:cstheme="minorHAnsi"/>
          <w:lang w:val="en-AU"/>
        </w:rPr>
        <w:t xml:space="preserve"> Note the differing y-axes. A jitter was applied to the x-axis to improve clarity and as such the x-axis is meaningless.</w:t>
      </w:r>
      <w:r w:rsidR="00A10C0E" w:rsidRPr="00F15D89">
        <w:rPr>
          <w:rFonts w:asciiTheme="minorHAnsi" w:hAnsiTheme="minorHAnsi" w:cstheme="minorHAnsi"/>
          <w:b/>
          <w:bCs/>
          <w:lang w:val="en-AU"/>
        </w:rPr>
        <w:br w:type="page"/>
      </w:r>
    </w:p>
    <w:p w14:paraId="34E4EDE5" w14:textId="7EDD405B" w:rsidR="008E52C9" w:rsidRPr="00F15D89" w:rsidRDefault="000B0860">
      <w:pPr>
        <w:rPr>
          <w:rFonts w:asciiTheme="minorHAnsi" w:hAnsiTheme="minorHAnsi" w:cstheme="minorHAnsi"/>
          <w:b/>
          <w:bCs/>
          <w:lang w:val="en-AU"/>
        </w:rPr>
      </w:pPr>
      <w:r>
        <w:rPr>
          <w:noProof/>
          <w:lang w:val="en-AU" w:eastAsia="en-AU"/>
        </w:rPr>
        <w:lastRenderedPageBreak/>
        <w:drawing>
          <wp:inline distT="0" distB="0" distL="0" distR="0" wp14:anchorId="488EB65D" wp14:editId="25C482DE">
            <wp:extent cx="5934075" cy="4171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012F1213" w14:textId="7CA44B9D"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7A706143" w14:textId="44502E71" w:rsidR="0072168F" w:rsidRDefault="0072168F" w:rsidP="00D13904">
      <w:pPr>
        <w:rPr>
          <w:rFonts w:asciiTheme="minorHAnsi" w:hAnsiTheme="minorHAnsi" w:cstheme="minorHAnsi"/>
          <w:lang w:val="en-AU"/>
        </w:rPr>
      </w:pPr>
    </w:p>
    <w:p w14:paraId="073EC6A4" w14:textId="715B51D1" w:rsidR="0072168F" w:rsidRPr="00F15D89" w:rsidRDefault="006869A0" w:rsidP="0072168F">
      <w:pPr>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2"/>
                    <a:stretch>
                      <a:fillRect/>
                    </a:stretch>
                  </pic:blipFill>
                  <pic:spPr>
                    <a:xfrm>
                      <a:off x="0" y="0"/>
                      <a:ext cx="4462495" cy="5110200"/>
                    </a:xfrm>
                    <a:prstGeom prst="rect">
                      <a:avLst/>
                    </a:prstGeom>
                  </pic:spPr>
                </pic:pic>
              </a:graphicData>
            </a:graphic>
          </wp:inline>
        </w:drawing>
      </w:r>
    </w:p>
    <w:p w14:paraId="450DCF91" w14:textId="61879311" w:rsidR="0072168F" w:rsidRDefault="0072168F" w:rsidP="0072168F">
      <w:pPr>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pPr>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B33DEC">
      <w:pPr>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B33DEC">
      <w:pPr>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B33DEC">
      <w:pPr>
        <w:rPr>
          <w:rFonts w:asciiTheme="minorHAnsi" w:hAnsiTheme="minorHAnsi" w:cstheme="minorHAnsi"/>
          <w:lang w:val="en-AU"/>
        </w:rPr>
      </w:pPr>
    </w:p>
    <w:p w14:paraId="4DA91C9B" w14:textId="676CF85C" w:rsidR="00B33DEC" w:rsidRDefault="00B33DEC">
      <w:pPr>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72168F">
      <w:pPr>
        <w:rPr>
          <w:rFonts w:asciiTheme="minorHAnsi" w:hAnsiTheme="minorHAnsi" w:cstheme="minorHAnsi"/>
          <w:lang w:val="en-AU"/>
        </w:rPr>
      </w:pPr>
    </w:p>
    <w:p w14:paraId="3DE0B708" w14:textId="5B557D80" w:rsidR="0072168F" w:rsidRDefault="0072168F" w:rsidP="0072168F">
      <w:pPr>
        <w:rPr>
          <w:rFonts w:asciiTheme="minorHAnsi" w:hAnsiTheme="minorHAnsi" w:cstheme="minorHAnsi"/>
          <w:lang w:val="en-AU"/>
        </w:rPr>
      </w:pPr>
    </w:p>
    <w:p w14:paraId="57353D14" w14:textId="660D54A4" w:rsidR="00B33DEC" w:rsidRDefault="009A589B" w:rsidP="00B33DEC">
      <w:pPr>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B33DEC">
      <w:pPr>
        <w:rPr>
          <w:rFonts w:asciiTheme="minorHAnsi" w:hAnsiTheme="minorHAnsi" w:cstheme="minorHAnsi"/>
          <w:lang w:val="en-AU"/>
        </w:rPr>
      </w:pPr>
    </w:p>
    <w:p w14:paraId="154BA70F" w14:textId="128F1E4A" w:rsidR="00B33DEC" w:rsidRPr="00F15D89" w:rsidRDefault="00B33DEC" w:rsidP="00B33DEC">
      <w:pPr>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p>
    <w:p w14:paraId="79BC868A" w14:textId="77777777" w:rsidR="00B33DEC" w:rsidRPr="00F15D89" w:rsidRDefault="00B33DEC" w:rsidP="0072168F">
      <w:pPr>
        <w:rPr>
          <w:rFonts w:asciiTheme="minorHAnsi" w:hAnsiTheme="minorHAnsi" w:cstheme="minorHAnsi"/>
          <w:lang w:val="en-AU"/>
        </w:rPr>
      </w:pPr>
    </w:p>
    <w:p w14:paraId="53127C7E" w14:textId="3FB6E1E2" w:rsidR="00446080" w:rsidRDefault="00446080">
      <w:pPr>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D13904">
      <w:pPr>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pPr>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pPr>
        <w:rPr>
          <w:rFonts w:asciiTheme="minorHAnsi" w:hAnsiTheme="minorHAnsi" w:cstheme="minorHAnsi"/>
          <w:lang w:val="en-AU"/>
        </w:rPr>
      </w:pPr>
      <w:r>
        <w:rPr>
          <w:rFonts w:asciiTheme="minorHAnsi" w:hAnsiTheme="minorHAnsi" w:cstheme="minorHAnsi"/>
          <w:lang w:val="en-AU"/>
        </w:rPr>
        <w:br w:type="page"/>
      </w:r>
    </w:p>
    <w:p w14:paraId="54A69A23" w14:textId="77777777" w:rsidR="00B931AB" w:rsidRPr="00F15D89" w:rsidRDefault="00B931AB" w:rsidP="00B931AB">
      <w:pPr>
        <w:spacing w:line="360" w:lineRule="auto"/>
        <w:rPr>
          <w:rFonts w:asciiTheme="minorHAnsi" w:hAnsiTheme="minorHAnsi" w:cstheme="minorHAnsi"/>
          <w:b/>
          <w:bCs/>
          <w:lang w:val="en-AU"/>
        </w:rPr>
      </w:pPr>
      <w:r w:rsidRPr="00F15D89">
        <w:rPr>
          <w:rFonts w:asciiTheme="minorHAnsi" w:hAnsiTheme="minorHAnsi" w:cstheme="minorHAnsi"/>
          <w:b/>
          <w:bCs/>
          <w:noProof/>
          <w:lang w:val="en-AU" w:eastAsia="en-AU"/>
        </w:rPr>
        <w:lastRenderedPageBreak/>
        <w:drawing>
          <wp:inline distT="0" distB="0" distL="0" distR="0" wp14:anchorId="4818E386" wp14:editId="7DDD5DCC">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16741AAB" w14:textId="733FF309" w:rsidR="00B931AB" w:rsidRPr="00F15D89" w:rsidRDefault="00B931AB" w:rsidP="00B931AB">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Log</w:t>
      </w:r>
      <w:r w:rsidRPr="00F15D89">
        <w:rPr>
          <w:rFonts w:asciiTheme="minorHAnsi" w:hAnsiTheme="minorHAnsi" w:cstheme="minorHAnsi"/>
          <w:vertAlign w:val="subscript"/>
          <w:lang w:val="en-AU"/>
        </w:rPr>
        <w:t>10</w:t>
      </w:r>
      <w:r w:rsidRPr="00F15D89">
        <w:rPr>
          <w:rFonts w:asciiTheme="minorHAnsi" w:hAnsiTheme="minorHAnsi" w:cstheme="minorHAnsi"/>
          <w:lang w:val="en-AU"/>
        </w:rPr>
        <w:t>(Biomass) by distance from the coast for the four transects.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7F2FD674" w14:textId="77777777" w:rsidR="00B931AB" w:rsidRPr="00F15D89" w:rsidRDefault="00B931AB" w:rsidP="00B931AB">
      <w:pPr>
        <w:spacing w:line="360" w:lineRule="auto"/>
        <w:rPr>
          <w:rFonts w:asciiTheme="minorHAnsi" w:hAnsiTheme="minorHAnsi" w:cstheme="minorHAnsi"/>
          <w:b/>
          <w:bCs/>
          <w:lang w:val="en-AU"/>
        </w:rPr>
      </w:pPr>
    </w:p>
    <w:p w14:paraId="69431327" w14:textId="77777777" w:rsidR="00B931AB" w:rsidRPr="00F15D89" w:rsidRDefault="00B931AB" w:rsidP="00B931AB">
      <w:pPr>
        <w:rPr>
          <w:rFonts w:asciiTheme="minorHAnsi" w:hAnsiTheme="minorHAnsi" w:cstheme="minorHAnsi"/>
          <w:b/>
          <w:bCs/>
          <w:lang w:val="en-AU"/>
        </w:rPr>
      </w:pPr>
      <w:r w:rsidRPr="00F15D89">
        <w:rPr>
          <w:rFonts w:asciiTheme="minorHAnsi" w:hAnsiTheme="minorHAnsi" w:cstheme="minorHAnsi"/>
          <w:b/>
          <w:bCs/>
          <w:lang w:val="en-AU"/>
        </w:rPr>
        <w:br w:type="page"/>
      </w:r>
    </w:p>
    <w:p w14:paraId="4D42B87A" w14:textId="77777777" w:rsidR="00B931AB" w:rsidRPr="00F15D89" w:rsidRDefault="00B931AB" w:rsidP="00B931AB">
      <w:pPr>
        <w:spacing w:line="360" w:lineRule="auto"/>
        <w:rPr>
          <w:rFonts w:asciiTheme="minorHAnsi" w:hAnsiTheme="minorHAnsi" w:cstheme="minorHAnsi"/>
          <w:lang w:val="en-AU"/>
        </w:rPr>
      </w:pPr>
      <w:r w:rsidRPr="00F15D89">
        <w:rPr>
          <w:noProof/>
          <w:lang w:val="en-AU" w:eastAsia="en-AU"/>
        </w:rPr>
        <w:lastRenderedPageBreak/>
        <w:drawing>
          <wp:inline distT="0" distB="0" distL="0" distR="0" wp14:anchorId="30645E4F" wp14:editId="1582D8A4">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15D89">
        <w:rPr>
          <w:rFonts w:asciiTheme="minorHAnsi" w:hAnsiTheme="minorHAnsi" w:cstheme="minorHAnsi"/>
          <w:lang w:val="en-AU"/>
        </w:rPr>
        <w:t xml:space="preserve"> </w:t>
      </w:r>
    </w:p>
    <w:p w14:paraId="13ABFD16" w14:textId="2CCD799B" w:rsidR="00B931AB" w:rsidRDefault="00B931AB" w:rsidP="00B931AB">
      <w:pPr>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Log</w:t>
      </w:r>
      <w:r w:rsidRPr="00F15D89">
        <w:rPr>
          <w:rFonts w:asciiTheme="minorHAnsi" w:hAnsiTheme="minorHAnsi" w:cstheme="minorHAnsi"/>
          <w:vertAlign w:val="subscript"/>
          <w:lang w:val="en-AU"/>
        </w:rPr>
        <w:t>10</w:t>
      </w:r>
      <w:r w:rsidRPr="00F15D89">
        <w:rPr>
          <w:rFonts w:asciiTheme="minorHAnsi" w:hAnsiTheme="minorHAnsi" w:cstheme="minorHAnsi"/>
          <w:lang w:val="en-AU"/>
        </w:rPr>
        <w:t>(Biomass) by sample depth for the four transects.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77777777" w:rsidR="00EC3B99" w:rsidRDefault="00EC3B99">
      <w:pPr>
        <w:rPr>
          <w:rFonts w:asciiTheme="minorHAnsi" w:hAnsiTheme="minorHAnsi" w:cstheme="minorHAnsi"/>
          <w:lang w:val="en-AU"/>
        </w:rPr>
      </w:pPr>
    </w:p>
    <w:p w14:paraId="1724A155" w14:textId="77777777" w:rsidR="00EC3B99" w:rsidRDefault="00EC3B99">
      <w:pPr>
        <w:rPr>
          <w:rFonts w:asciiTheme="minorHAnsi" w:hAnsiTheme="minorHAnsi" w:cstheme="minorHAnsi"/>
          <w:lang w:val="en-AU"/>
        </w:rPr>
      </w:pPr>
      <w:r>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6C40C0">
          <w:footerReference w:type="default" r:id="rId28"/>
          <w:headerReference w:type="first" r:id="rId29"/>
          <w:pgSz w:w="12240" w:h="15840"/>
          <w:pgMar w:top="1440" w:right="1440" w:bottom="1276" w:left="1440" w:header="432" w:footer="720" w:gutter="0"/>
          <w:lnNumType w:countBy="1"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m^3)</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5D50F97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m^3)</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Coyle &amp; Pinchuk 2005</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Irigoien et al</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Marcolin et al 2013</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Sabates et al 1989</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EC3B99" w:rsidRPr="00EC3B99" w14:paraId="5163F0A6" w14:textId="77777777" w:rsidTr="00CF6D2A">
        <w:trPr>
          <w:trHeight w:val="300"/>
        </w:trPr>
        <w:tc>
          <w:tcPr>
            <w:tcW w:w="1276" w:type="dxa"/>
            <w:shd w:val="clear" w:color="auto" w:fill="auto"/>
            <w:noWrap/>
            <w:vAlign w:val="center"/>
            <w:hideMark/>
          </w:tcPr>
          <w:p w14:paraId="259F21F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Skarðhamar et al 2007</w:t>
            </w:r>
          </w:p>
        </w:tc>
        <w:tc>
          <w:tcPr>
            <w:tcW w:w="1701" w:type="dxa"/>
            <w:shd w:val="clear" w:color="auto" w:fill="auto"/>
            <w:noWrap/>
            <w:vAlign w:val="center"/>
            <w:hideMark/>
          </w:tcPr>
          <w:p w14:paraId="64E7F18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028AD9"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4957F8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C78C8D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0BDEE18" w14:textId="346EF5BC"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sidR="00CF6D2A">
              <w:rPr>
                <w:rFonts w:ascii="Calibri" w:eastAsia="Times New Roman" w:hAnsi="Calibri" w:cs="Calibri"/>
                <w:color w:val="000000"/>
                <w:sz w:val="20"/>
                <w:lang w:val="en-AU" w:eastAsia="en-AU"/>
              </w:rPr>
              <w:t>.</w:t>
            </w:r>
          </w:p>
        </w:tc>
      </w:tr>
      <w:tr w:rsidR="00EC3B99" w:rsidRPr="00EC3B99" w14:paraId="4257063F" w14:textId="77777777" w:rsidTr="00CF6D2A">
        <w:trPr>
          <w:trHeight w:val="300"/>
        </w:trPr>
        <w:tc>
          <w:tcPr>
            <w:tcW w:w="1276" w:type="dxa"/>
            <w:shd w:val="clear" w:color="auto" w:fill="auto"/>
            <w:noWrap/>
            <w:vAlign w:val="center"/>
            <w:hideMark/>
          </w:tcPr>
          <w:p w14:paraId="0213F9A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Sourisseau &amp; Carlotti 2006</w:t>
            </w:r>
          </w:p>
        </w:tc>
        <w:tc>
          <w:tcPr>
            <w:tcW w:w="1701" w:type="dxa"/>
            <w:shd w:val="clear" w:color="auto" w:fill="auto"/>
            <w:noWrap/>
            <w:vAlign w:val="center"/>
            <w:hideMark/>
          </w:tcPr>
          <w:p w14:paraId="535D645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987841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EE2E6C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EC3B99" w:rsidRPr="00EC3B99" w14:paraId="533BEC26" w14:textId="77777777" w:rsidTr="00CF6D2A">
        <w:trPr>
          <w:trHeight w:val="300"/>
        </w:trPr>
        <w:tc>
          <w:tcPr>
            <w:tcW w:w="1276" w:type="dxa"/>
            <w:shd w:val="clear" w:color="auto" w:fill="auto"/>
            <w:noWrap/>
            <w:vAlign w:val="center"/>
            <w:hideMark/>
          </w:tcPr>
          <w:p w14:paraId="1F976F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Thompson et al 2013</w:t>
            </w:r>
          </w:p>
        </w:tc>
        <w:tc>
          <w:tcPr>
            <w:tcW w:w="1701" w:type="dxa"/>
            <w:shd w:val="clear" w:color="auto" w:fill="auto"/>
            <w:noWrap/>
            <w:vAlign w:val="center"/>
            <w:hideMark/>
          </w:tcPr>
          <w:p w14:paraId="0F8C79E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1E7EAE2C"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7CEC835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non-linear slopes offshore, smaller </w:t>
            </w:r>
            <w:r w:rsidRPr="00EC3B99">
              <w:rPr>
                <w:rFonts w:ascii="Calibri" w:eastAsia="Times New Roman" w:hAnsi="Calibri" w:cs="Calibri"/>
                <w:color w:val="000000"/>
                <w:sz w:val="20"/>
                <w:lang w:val="en-AU" w:eastAsia="en-AU"/>
              </w:rPr>
              <w:lastRenderedPageBreak/>
              <w:t>particles inshore</w:t>
            </w:r>
          </w:p>
        </w:tc>
      </w:tr>
      <w:tr w:rsidR="00EC3B99" w:rsidRPr="00EC3B99" w14:paraId="76A1F602" w14:textId="77777777" w:rsidTr="00CF6D2A">
        <w:trPr>
          <w:trHeight w:val="300"/>
        </w:trPr>
        <w:tc>
          <w:tcPr>
            <w:tcW w:w="1276" w:type="dxa"/>
            <w:shd w:val="clear" w:color="auto" w:fill="auto"/>
            <w:noWrap/>
            <w:vAlign w:val="center"/>
            <w:hideMark/>
          </w:tcPr>
          <w:p w14:paraId="3CDF501C" w14:textId="3F5AF74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Vandromme et al</w:t>
            </w:r>
          </w:p>
        </w:tc>
        <w:tc>
          <w:tcPr>
            <w:tcW w:w="1701" w:type="dxa"/>
            <w:shd w:val="clear" w:color="auto" w:fill="auto"/>
            <w:noWrap/>
            <w:vAlign w:val="center"/>
            <w:hideMark/>
          </w:tcPr>
          <w:p w14:paraId="5E1127F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10B8E8D1"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0C84D41"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F487A59"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A8A89F6"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FDB963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47F6F419" w14:textId="77777777" w:rsidTr="00CF6D2A">
        <w:trPr>
          <w:trHeight w:val="300"/>
        </w:trPr>
        <w:tc>
          <w:tcPr>
            <w:tcW w:w="1276" w:type="dxa"/>
            <w:shd w:val="clear" w:color="auto" w:fill="auto"/>
            <w:noWrap/>
            <w:vAlign w:val="center"/>
            <w:hideMark/>
          </w:tcPr>
          <w:p w14:paraId="3E67A5AF" w14:textId="1FCE463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Vandromme et al</w:t>
            </w:r>
          </w:p>
        </w:tc>
        <w:tc>
          <w:tcPr>
            <w:tcW w:w="1701" w:type="dxa"/>
            <w:shd w:val="clear" w:color="auto" w:fill="auto"/>
            <w:noWrap/>
            <w:vAlign w:val="center"/>
            <w:hideMark/>
          </w:tcPr>
          <w:p w14:paraId="294C074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1533D19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FFC1C77"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05DCEB2F"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737178F"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78F863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5FA60A66" w14:textId="77777777" w:rsidTr="00CF6D2A">
        <w:trPr>
          <w:trHeight w:val="300"/>
        </w:trPr>
        <w:tc>
          <w:tcPr>
            <w:tcW w:w="1276" w:type="dxa"/>
            <w:shd w:val="clear" w:color="auto" w:fill="auto"/>
            <w:noWrap/>
            <w:vAlign w:val="center"/>
            <w:hideMark/>
          </w:tcPr>
          <w:p w14:paraId="67FF4E8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Zeldis &amp; Willis 2015</w:t>
            </w:r>
          </w:p>
        </w:tc>
        <w:tc>
          <w:tcPr>
            <w:tcW w:w="1701" w:type="dxa"/>
            <w:shd w:val="clear" w:color="auto" w:fill="auto"/>
            <w:noWrap/>
            <w:vAlign w:val="center"/>
            <w:hideMark/>
          </w:tcPr>
          <w:p w14:paraId="48747D0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67E81F97"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4F10D4B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4EC8871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DF29E0B" w14:textId="77777777" w:rsidR="00EC3B99" w:rsidRPr="00EC3B99" w:rsidRDefault="00EC3B99" w:rsidP="00CF6D2A">
            <w:pPr>
              <w:jc w:val="center"/>
              <w:rPr>
                <w:rFonts w:eastAsia="Times New Roman"/>
                <w:sz w:val="20"/>
                <w:lang w:val="en-AU" w:eastAsia="en-AU"/>
              </w:rPr>
            </w:pPr>
          </w:p>
        </w:tc>
      </w:tr>
      <w:tr w:rsidR="00EC3B99" w:rsidRPr="00EC3B99" w14:paraId="2D97A958" w14:textId="77777777" w:rsidTr="00CF6D2A">
        <w:trPr>
          <w:trHeight w:val="300"/>
        </w:trPr>
        <w:tc>
          <w:tcPr>
            <w:tcW w:w="1276" w:type="dxa"/>
            <w:shd w:val="clear" w:color="auto" w:fill="auto"/>
            <w:noWrap/>
            <w:vAlign w:val="center"/>
            <w:hideMark/>
          </w:tcPr>
          <w:p w14:paraId="7FE9D56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p>
        </w:tc>
        <w:tc>
          <w:tcPr>
            <w:tcW w:w="1701" w:type="dxa"/>
            <w:shd w:val="clear" w:color="auto" w:fill="auto"/>
            <w:noWrap/>
            <w:vAlign w:val="center"/>
            <w:hideMark/>
          </w:tcPr>
          <w:p w14:paraId="48ABBA6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hideMark/>
          </w:tcPr>
          <w:p w14:paraId="7F1B35C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hideMark/>
          </w:tcPr>
          <w:p w14:paraId="51EAA86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hideMark/>
          </w:tcPr>
          <w:p w14:paraId="324C19C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hideMark/>
          </w:tcPr>
          <w:p w14:paraId="2C85489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hideMark/>
          </w:tcPr>
          <w:p w14:paraId="103DF71D" w14:textId="779ECF54"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hideMark/>
          </w:tcPr>
          <w:p w14:paraId="343DC07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hideMark/>
          </w:tcPr>
          <w:p w14:paraId="400E7B0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hideMark/>
          </w:tcPr>
          <w:p w14:paraId="069208BF" w14:textId="2E02223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hideMark/>
          </w:tcPr>
          <w:p w14:paraId="2B6635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hideMark/>
          </w:tcPr>
          <w:p w14:paraId="0B0CCC0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hideMark/>
          </w:tcPr>
          <w:p w14:paraId="04FCA9ED" w14:textId="22966784"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hideMark/>
          </w:tcPr>
          <w:p w14:paraId="6C0F9A19" w14:textId="77777777" w:rsidR="00EC3B99" w:rsidRPr="00EC3B99" w:rsidRDefault="00EC3B99" w:rsidP="00CF6D2A">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ter Yates" w:date="2020-07-28T09:57:00Z" w:initials="PY">
    <w:p w14:paraId="0F91C33B" w14:textId="3E7BFE72" w:rsidR="005C0C1D" w:rsidRDefault="005C0C1D">
      <w:pPr>
        <w:pStyle w:val="CommentText"/>
      </w:pPr>
      <w:r>
        <w:rPr>
          <w:rStyle w:val="CommentReference"/>
        </w:rPr>
        <w:annotationRef/>
      </w:r>
      <w:r>
        <w:t xml:space="preserve">I think something similar to </w:t>
      </w:r>
      <w:r w:rsidR="007F67F8">
        <w:t xml:space="preserve">my suggestion </w:t>
      </w:r>
      <w:r>
        <w:t>below would be more enticing to readers</w:t>
      </w:r>
      <w:r w:rsidR="007F67F8">
        <w:t>:</w:t>
      </w:r>
    </w:p>
    <w:p w14:paraId="68C165C2" w14:textId="77777777" w:rsidR="005C0C1D" w:rsidRDefault="005C0C1D">
      <w:pPr>
        <w:pStyle w:val="CommentText"/>
      </w:pPr>
    </w:p>
    <w:p w14:paraId="6426213D" w14:textId="0D329E1F" w:rsidR="005C0C1D" w:rsidRDefault="007F67F8">
      <w:pPr>
        <w:pStyle w:val="CommentText"/>
      </w:pPr>
      <w:r>
        <w:t>Information on</w:t>
      </w:r>
      <w:r w:rsidR="005C0C1D">
        <w:t xml:space="preserve"> </w:t>
      </w:r>
      <w:r>
        <w:t xml:space="preserve">the </w:t>
      </w:r>
      <w:r w:rsidR="005C0C1D">
        <w:t>distribution</w:t>
      </w:r>
      <w:r>
        <w:t>s</w:t>
      </w:r>
      <w:bookmarkStart w:id="1" w:name="_GoBack"/>
      <w:bookmarkEnd w:id="1"/>
      <w:r w:rsidR="005C0C1D">
        <w:t xml:space="preserve"> of zooplankton in coastal waters is crucial for [understanding ecosystem productivity/function, fisheries productivity, human impacts…]</w:t>
      </w:r>
    </w:p>
  </w:comment>
  <w:comment w:id="2" w:author="Peter Yates" w:date="2020-07-28T09:54:00Z" w:initials="PY">
    <w:p w14:paraId="4D5A7B1F" w14:textId="1EBCE4AE" w:rsidR="005C0C1D" w:rsidRDefault="005C0C1D">
      <w:pPr>
        <w:pStyle w:val="CommentText"/>
      </w:pPr>
      <w:r>
        <w:rPr>
          <w:rStyle w:val="CommentReference"/>
        </w:rPr>
        <w:annotationRef/>
      </w:r>
      <w:r>
        <w:t>Why is this a problem? (convince people that this paper is important)</w:t>
      </w:r>
    </w:p>
  </w:comment>
  <w:comment w:id="5" w:author="Peter Yates" w:date="2020-07-28T09:51:00Z" w:initials="PY">
    <w:p w14:paraId="477D9FF3" w14:textId="07839804" w:rsidR="005C0C1D" w:rsidRDefault="005C0C1D">
      <w:pPr>
        <w:pStyle w:val="CommentText"/>
      </w:pPr>
      <w:r>
        <w:rPr>
          <w:rStyle w:val="CommentReference"/>
        </w:rPr>
        <w:annotationRef/>
      </w:r>
      <w:r>
        <w:t>Typo?</w:t>
      </w:r>
    </w:p>
  </w:comment>
  <w:comment w:id="6" w:author="Peter Yates" w:date="2020-07-28T09:51:00Z" w:initials="PY">
    <w:p w14:paraId="208492E3" w14:textId="5132F15C" w:rsidR="005C0C1D" w:rsidRDefault="005C0C1D">
      <w:pPr>
        <w:pStyle w:val="CommentText"/>
      </w:pPr>
      <w:r>
        <w:rPr>
          <w:rStyle w:val="CommentReference"/>
        </w:rPr>
        <w:annotationRef/>
      </w:r>
      <w:r>
        <w:t>Typo?</w:t>
      </w:r>
    </w:p>
  </w:comment>
  <w:comment w:id="10" w:author="Jason Everett" w:date="2020-05-27T16:05:00Z" w:initials="JE">
    <w:p w14:paraId="0B7CC369" w14:textId="36AB96B3" w:rsidR="005C0C1D" w:rsidRDefault="005C0C1D">
      <w:pPr>
        <w:pStyle w:val="CommentText"/>
      </w:pPr>
      <w:r>
        <w:rPr>
          <w:rStyle w:val="CommentReference"/>
        </w:rPr>
        <w:annotationRef/>
      </w:r>
      <w:r>
        <w:t>Check out Bairds Tasman Frontn paper to get more specs of everything.</w:t>
      </w:r>
    </w:p>
  </w:comment>
  <w:comment w:id="11" w:author="Hayden Schilling" w:date="2020-06-05T11:21:00Z" w:initials="HS">
    <w:p w14:paraId="091D4EFC" w14:textId="754D45AD" w:rsidR="005C0C1D" w:rsidRDefault="005C0C1D">
      <w:pPr>
        <w:pStyle w:val="CommentText"/>
      </w:pPr>
      <w:r>
        <w:rPr>
          <w:rStyle w:val="CommentReference"/>
        </w:rPr>
        <w:annotationRef/>
      </w:r>
      <w:r>
        <w:t>Not in there… I found the ADCP model in the MNF database but nothing for the CTD on the Seasoar, the CTD on the rosette was a combination of Seabird II plus, Seabird SBE-3, Seabird SBE-4 and Seabird Beckman depending on measurement but I did not use this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26213D" w15:done="0"/>
  <w15:commentEx w15:paraId="4D5A7B1F" w15:done="0"/>
  <w15:commentEx w15:paraId="477D9FF3" w15:done="0"/>
  <w15:commentEx w15:paraId="208492E3" w15:done="0"/>
  <w15:commentEx w15:paraId="0B7CC369" w15:done="0"/>
  <w15:commentEx w15:paraId="091D4EFC" w15:paraIdParent="0B7CC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90E43" w16cex:dateUtc="2020-05-27T06:05:00Z"/>
  <w16cex:commentExtensible w16cex:durableId="2284A922" w16cex:dateUtc="2020-06-05T0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26213D" w16cid:durableId="22CA7508"/>
  <w16cid:commentId w16cid:paraId="4D5A7B1F" w16cid:durableId="22CA745E"/>
  <w16cid:commentId w16cid:paraId="477D9FF3" w16cid:durableId="22CA7388"/>
  <w16cid:commentId w16cid:paraId="208492E3" w16cid:durableId="22CA73B7"/>
  <w16cid:commentId w16cid:paraId="0B7CC369" w16cid:durableId="22790E43"/>
  <w16cid:commentId w16cid:paraId="091D4EFC" w16cid:durableId="2284A9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B88CC" w14:textId="77777777" w:rsidR="00514BCE" w:rsidRDefault="00514BCE" w:rsidP="000379AB">
      <w:r>
        <w:separator/>
      </w:r>
    </w:p>
  </w:endnote>
  <w:endnote w:type="continuationSeparator" w:id="0">
    <w:p w14:paraId="37BA15D1" w14:textId="77777777" w:rsidR="00514BCE" w:rsidRDefault="00514BC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ED28E" w14:textId="2FE9AD18" w:rsidR="005C0C1D" w:rsidRDefault="005C0C1D"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F99B98" w14:textId="77777777" w:rsidR="00514BCE" w:rsidRDefault="00514BCE" w:rsidP="000379AB">
      <w:r>
        <w:separator/>
      </w:r>
    </w:p>
  </w:footnote>
  <w:footnote w:type="continuationSeparator" w:id="0">
    <w:p w14:paraId="1DB12354" w14:textId="77777777" w:rsidR="00514BCE" w:rsidRDefault="00514BCE"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75CCC" w14:textId="2816AD77" w:rsidR="005C0C1D" w:rsidRDefault="005C0C1D"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Yates">
    <w15:presenceInfo w15:providerId="AD" w15:userId="S::Peter.Yates@sims.org.au::4d46cf7e-febe-48d0-bf3e-b79dd449e030"/>
  </w15:person>
  <w15:person w15:author="Jason Everett">
    <w15:presenceInfo w15:providerId="AD" w15:userId="S::z9902002@ad.unsw.edu.au::d60a8139-4a1d-4875-a972-35d90206b900"/>
  </w15:person>
  <w15:person w15:author="Hayden Schilling">
    <w15:presenceInfo w15:providerId="None" w15:userId="Hayden Schill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12E4A"/>
    <w:rsid w:val="00016AC5"/>
    <w:rsid w:val="00016F07"/>
    <w:rsid w:val="000202B2"/>
    <w:rsid w:val="00031829"/>
    <w:rsid w:val="00037551"/>
    <w:rsid w:val="000379AB"/>
    <w:rsid w:val="0004013A"/>
    <w:rsid w:val="000406A0"/>
    <w:rsid w:val="00045920"/>
    <w:rsid w:val="00046E7A"/>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40C8"/>
    <w:rsid w:val="000C11C9"/>
    <w:rsid w:val="000C3CE9"/>
    <w:rsid w:val="000C4633"/>
    <w:rsid w:val="000C5530"/>
    <w:rsid w:val="000D5516"/>
    <w:rsid w:val="000D6CE0"/>
    <w:rsid w:val="000E25FA"/>
    <w:rsid w:val="000E48B4"/>
    <w:rsid w:val="000F24D1"/>
    <w:rsid w:val="000F68EC"/>
    <w:rsid w:val="000F6FF5"/>
    <w:rsid w:val="00103CD2"/>
    <w:rsid w:val="001078C0"/>
    <w:rsid w:val="00112698"/>
    <w:rsid w:val="00120B3D"/>
    <w:rsid w:val="0012458B"/>
    <w:rsid w:val="0012564A"/>
    <w:rsid w:val="00131D0E"/>
    <w:rsid w:val="001321FD"/>
    <w:rsid w:val="00135B5A"/>
    <w:rsid w:val="00135CD1"/>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6DD"/>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4761"/>
    <w:rsid w:val="0024589D"/>
    <w:rsid w:val="0025013B"/>
    <w:rsid w:val="00250C10"/>
    <w:rsid w:val="00253C14"/>
    <w:rsid w:val="002602C5"/>
    <w:rsid w:val="00263693"/>
    <w:rsid w:val="00265C5B"/>
    <w:rsid w:val="002665DC"/>
    <w:rsid w:val="002671A7"/>
    <w:rsid w:val="00270A8C"/>
    <w:rsid w:val="00275344"/>
    <w:rsid w:val="00276F14"/>
    <w:rsid w:val="002775C5"/>
    <w:rsid w:val="00290645"/>
    <w:rsid w:val="002922EB"/>
    <w:rsid w:val="00292759"/>
    <w:rsid w:val="0029286C"/>
    <w:rsid w:val="0029753A"/>
    <w:rsid w:val="002A3D19"/>
    <w:rsid w:val="002A46D6"/>
    <w:rsid w:val="002B2B19"/>
    <w:rsid w:val="002B2D63"/>
    <w:rsid w:val="002B4DF7"/>
    <w:rsid w:val="002B66D7"/>
    <w:rsid w:val="002B6748"/>
    <w:rsid w:val="002B67C8"/>
    <w:rsid w:val="002B6F74"/>
    <w:rsid w:val="002C1CD6"/>
    <w:rsid w:val="002C1E5F"/>
    <w:rsid w:val="002C212A"/>
    <w:rsid w:val="002C3263"/>
    <w:rsid w:val="002D2DE6"/>
    <w:rsid w:val="002E1FC2"/>
    <w:rsid w:val="002E79FD"/>
    <w:rsid w:val="002F1A2B"/>
    <w:rsid w:val="002F2289"/>
    <w:rsid w:val="002F3B11"/>
    <w:rsid w:val="002F723E"/>
    <w:rsid w:val="003042BC"/>
    <w:rsid w:val="00307499"/>
    <w:rsid w:val="00312ECF"/>
    <w:rsid w:val="003137C3"/>
    <w:rsid w:val="00317953"/>
    <w:rsid w:val="00321596"/>
    <w:rsid w:val="003238FC"/>
    <w:rsid w:val="00325E31"/>
    <w:rsid w:val="00325FF1"/>
    <w:rsid w:val="0033184D"/>
    <w:rsid w:val="00332728"/>
    <w:rsid w:val="003354D2"/>
    <w:rsid w:val="00340107"/>
    <w:rsid w:val="003408E4"/>
    <w:rsid w:val="00343B57"/>
    <w:rsid w:val="00345DCA"/>
    <w:rsid w:val="003514AD"/>
    <w:rsid w:val="00353BB9"/>
    <w:rsid w:val="00353C6A"/>
    <w:rsid w:val="00366C81"/>
    <w:rsid w:val="003717E7"/>
    <w:rsid w:val="0037466A"/>
    <w:rsid w:val="003810EC"/>
    <w:rsid w:val="00383C20"/>
    <w:rsid w:val="00386D4E"/>
    <w:rsid w:val="00387A40"/>
    <w:rsid w:val="00390CE4"/>
    <w:rsid w:val="00391447"/>
    <w:rsid w:val="003A1011"/>
    <w:rsid w:val="003A1F87"/>
    <w:rsid w:val="003A22DD"/>
    <w:rsid w:val="003A6543"/>
    <w:rsid w:val="003A6CE0"/>
    <w:rsid w:val="003B01EB"/>
    <w:rsid w:val="003B0A0A"/>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CA3"/>
    <w:rsid w:val="003F3F71"/>
    <w:rsid w:val="003F55C8"/>
    <w:rsid w:val="003F6382"/>
    <w:rsid w:val="003F6989"/>
    <w:rsid w:val="003F74CD"/>
    <w:rsid w:val="00400425"/>
    <w:rsid w:val="00400648"/>
    <w:rsid w:val="004009A6"/>
    <w:rsid w:val="004062C6"/>
    <w:rsid w:val="004117EC"/>
    <w:rsid w:val="00413FCF"/>
    <w:rsid w:val="00422789"/>
    <w:rsid w:val="00423820"/>
    <w:rsid w:val="00423CFC"/>
    <w:rsid w:val="00426458"/>
    <w:rsid w:val="00435CCA"/>
    <w:rsid w:val="00436479"/>
    <w:rsid w:val="00441F69"/>
    <w:rsid w:val="0044352F"/>
    <w:rsid w:val="00446080"/>
    <w:rsid w:val="004529AC"/>
    <w:rsid w:val="00455559"/>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B23E9"/>
    <w:rsid w:val="004B39D7"/>
    <w:rsid w:val="004B3DD6"/>
    <w:rsid w:val="004B4655"/>
    <w:rsid w:val="004B4D3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14BCE"/>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5981"/>
    <w:rsid w:val="0058684B"/>
    <w:rsid w:val="00591676"/>
    <w:rsid w:val="005955F1"/>
    <w:rsid w:val="005A1B72"/>
    <w:rsid w:val="005A285F"/>
    <w:rsid w:val="005A3260"/>
    <w:rsid w:val="005A4539"/>
    <w:rsid w:val="005A5E97"/>
    <w:rsid w:val="005B12C8"/>
    <w:rsid w:val="005B1377"/>
    <w:rsid w:val="005B31C3"/>
    <w:rsid w:val="005B5304"/>
    <w:rsid w:val="005C0C1D"/>
    <w:rsid w:val="005C282A"/>
    <w:rsid w:val="005C3011"/>
    <w:rsid w:val="005C4713"/>
    <w:rsid w:val="005C5E3F"/>
    <w:rsid w:val="005C7A03"/>
    <w:rsid w:val="005E080D"/>
    <w:rsid w:val="005E2732"/>
    <w:rsid w:val="005E4BAF"/>
    <w:rsid w:val="005E560F"/>
    <w:rsid w:val="005E6B6E"/>
    <w:rsid w:val="005F0C51"/>
    <w:rsid w:val="005F2500"/>
    <w:rsid w:val="005F29F5"/>
    <w:rsid w:val="005F5960"/>
    <w:rsid w:val="005F5CE0"/>
    <w:rsid w:val="0061112D"/>
    <w:rsid w:val="006145F7"/>
    <w:rsid w:val="00615557"/>
    <w:rsid w:val="00622210"/>
    <w:rsid w:val="00623977"/>
    <w:rsid w:val="00627CA7"/>
    <w:rsid w:val="00630F96"/>
    <w:rsid w:val="00631A1B"/>
    <w:rsid w:val="0063430E"/>
    <w:rsid w:val="00637061"/>
    <w:rsid w:val="00640CC5"/>
    <w:rsid w:val="00643B29"/>
    <w:rsid w:val="00643C87"/>
    <w:rsid w:val="00646040"/>
    <w:rsid w:val="00647DD0"/>
    <w:rsid w:val="006510EE"/>
    <w:rsid w:val="00652394"/>
    <w:rsid w:val="00676EF9"/>
    <w:rsid w:val="00680FBD"/>
    <w:rsid w:val="00682715"/>
    <w:rsid w:val="006842EE"/>
    <w:rsid w:val="006869A0"/>
    <w:rsid w:val="006871FB"/>
    <w:rsid w:val="006963FD"/>
    <w:rsid w:val="006A1FF8"/>
    <w:rsid w:val="006A27E3"/>
    <w:rsid w:val="006A4363"/>
    <w:rsid w:val="006A558B"/>
    <w:rsid w:val="006A6D93"/>
    <w:rsid w:val="006B15E4"/>
    <w:rsid w:val="006B3E53"/>
    <w:rsid w:val="006C0A39"/>
    <w:rsid w:val="006C40C0"/>
    <w:rsid w:val="006C4619"/>
    <w:rsid w:val="006D0156"/>
    <w:rsid w:val="006D2A0E"/>
    <w:rsid w:val="006D707C"/>
    <w:rsid w:val="006E07D8"/>
    <w:rsid w:val="006E13C8"/>
    <w:rsid w:val="006E61D9"/>
    <w:rsid w:val="006F19F9"/>
    <w:rsid w:val="006F301F"/>
    <w:rsid w:val="006F62EC"/>
    <w:rsid w:val="006F662E"/>
    <w:rsid w:val="00700005"/>
    <w:rsid w:val="00704A1F"/>
    <w:rsid w:val="0070592A"/>
    <w:rsid w:val="0070771F"/>
    <w:rsid w:val="007123BD"/>
    <w:rsid w:val="00716DDF"/>
    <w:rsid w:val="00716EB1"/>
    <w:rsid w:val="0072168F"/>
    <w:rsid w:val="007228CC"/>
    <w:rsid w:val="00723F4F"/>
    <w:rsid w:val="0072649C"/>
    <w:rsid w:val="00727580"/>
    <w:rsid w:val="00731BD2"/>
    <w:rsid w:val="00732A12"/>
    <w:rsid w:val="0073606B"/>
    <w:rsid w:val="0075388E"/>
    <w:rsid w:val="007542C1"/>
    <w:rsid w:val="0075608D"/>
    <w:rsid w:val="007615B9"/>
    <w:rsid w:val="00762C81"/>
    <w:rsid w:val="00764CE9"/>
    <w:rsid w:val="00767381"/>
    <w:rsid w:val="00773539"/>
    <w:rsid w:val="00773BA1"/>
    <w:rsid w:val="007778ED"/>
    <w:rsid w:val="00780493"/>
    <w:rsid w:val="00781CDD"/>
    <w:rsid w:val="00783F10"/>
    <w:rsid w:val="0078463A"/>
    <w:rsid w:val="00790FAD"/>
    <w:rsid w:val="00791E16"/>
    <w:rsid w:val="00796FB8"/>
    <w:rsid w:val="007A12ED"/>
    <w:rsid w:val="007A1334"/>
    <w:rsid w:val="007A1FD2"/>
    <w:rsid w:val="007A3AC3"/>
    <w:rsid w:val="007A68ED"/>
    <w:rsid w:val="007B2C01"/>
    <w:rsid w:val="007B4B93"/>
    <w:rsid w:val="007C0CBD"/>
    <w:rsid w:val="007C6749"/>
    <w:rsid w:val="007D2CB5"/>
    <w:rsid w:val="007D4649"/>
    <w:rsid w:val="007D707C"/>
    <w:rsid w:val="007E36E7"/>
    <w:rsid w:val="007E5943"/>
    <w:rsid w:val="007F67F8"/>
    <w:rsid w:val="007F7C69"/>
    <w:rsid w:val="0080212F"/>
    <w:rsid w:val="00813315"/>
    <w:rsid w:val="008150A7"/>
    <w:rsid w:val="00822419"/>
    <w:rsid w:val="00823626"/>
    <w:rsid w:val="008402FD"/>
    <w:rsid w:val="00850CE2"/>
    <w:rsid w:val="008548BE"/>
    <w:rsid w:val="00855B07"/>
    <w:rsid w:val="00855F3F"/>
    <w:rsid w:val="00861A20"/>
    <w:rsid w:val="00865E62"/>
    <w:rsid w:val="00866BC8"/>
    <w:rsid w:val="00867A23"/>
    <w:rsid w:val="008729A3"/>
    <w:rsid w:val="00873D45"/>
    <w:rsid w:val="00874F4E"/>
    <w:rsid w:val="008776C9"/>
    <w:rsid w:val="00880D57"/>
    <w:rsid w:val="008858D9"/>
    <w:rsid w:val="008872B5"/>
    <w:rsid w:val="0089099C"/>
    <w:rsid w:val="00893955"/>
    <w:rsid w:val="00895E09"/>
    <w:rsid w:val="00897167"/>
    <w:rsid w:val="008A152A"/>
    <w:rsid w:val="008A3A3E"/>
    <w:rsid w:val="008A40AD"/>
    <w:rsid w:val="008A542F"/>
    <w:rsid w:val="008A6077"/>
    <w:rsid w:val="008A6420"/>
    <w:rsid w:val="008A70CE"/>
    <w:rsid w:val="008A74F4"/>
    <w:rsid w:val="008B01E2"/>
    <w:rsid w:val="008B0330"/>
    <w:rsid w:val="008B1DE1"/>
    <w:rsid w:val="008B20BC"/>
    <w:rsid w:val="008B29C1"/>
    <w:rsid w:val="008B3E4F"/>
    <w:rsid w:val="008B7392"/>
    <w:rsid w:val="008C1687"/>
    <w:rsid w:val="008C187F"/>
    <w:rsid w:val="008D27F6"/>
    <w:rsid w:val="008D3087"/>
    <w:rsid w:val="008D4C89"/>
    <w:rsid w:val="008D4D83"/>
    <w:rsid w:val="008D7B3F"/>
    <w:rsid w:val="008E2BD0"/>
    <w:rsid w:val="008E52C9"/>
    <w:rsid w:val="008E58E5"/>
    <w:rsid w:val="008F0F74"/>
    <w:rsid w:val="008F136C"/>
    <w:rsid w:val="00900430"/>
    <w:rsid w:val="00906D99"/>
    <w:rsid w:val="00907AB2"/>
    <w:rsid w:val="00913707"/>
    <w:rsid w:val="009137A2"/>
    <w:rsid w:val="00931DE0"/>
    <w:rsid w:val="00932B6E"/>
    <w:rsid w:val="00936B53"/>
    <w:rsid w:val="0094275A"/>
    <w:rsid w:val="00945322"/>
    <w:rsid w:val="00945E55"/>
    <w:rsid w:val="00950588"/>
    <w:rsid w:val="009545C3"/>
    <w:rsid w:val="009557F9"/>
    <w:rsid w:val="00956C57"/>
    <w:rsid w:val="00961B88"/>
    <w:rsid w:val="00962664"/>
    <w:rsid w:val="00964705"/>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B1FB8"/>
    <w:rsid w:val="009B7711"/>
    <w:rsid w:val="009C1BC0"/>
    <w:rsid w:val="009C63D9"/>
    <w:rsid w:val="009D1FCC"/>
    <w:rsid w:val="009D2C16"/>
    <w:rsid w:val="009E5029"/>
    <w:rsid w:val="009F113A"/>
    <w:rsid w:val="009F3F16"/>
    <w:rsid w:val="009F767B"/>
    <w:rsid w:val="00A02962"/>
    <w:rsid w:val="00A03B72"/>
    <w:rsid w:val="00A06397"/>
    <w:rsid w:val="00A06FC7"/>
    <w:rsid w:val="00A07D65"/>
    <w:rsid w:val="00A10C0E"/>
    <w:rsid w:val="00A11BF8"/>
    <w:rsid w:val="00A13AD9"/>
    <w:rsid w:val="00A13F5C"/>
    <w:rsid w:val="00A15E79"/>
    <w:rsid w:val="00A17076"/>
    <w:rsid w:val="00A1712E"/>
    <w:rsid w:val="00A238C1"/>
    <w:rsid w:val="00A30474"/>
    <w:rsid w:val="00A34360"/>
    <w:rsid w:val="00A4501C"/>
    <w:rsid w:val="00A47FEA"/>
    <w:rsid w:val="00A569CF"/>
    <w:rsid w:val="00A57D84"/>
    <w:rsid w:val="00A63423"/>
    <w:rsid w:val="00A65AFE"/>
    <w:rsid w:val="00A667CA"/>
    <w:rsid w:val="00A85440"/>
    <w:rsid w:val="00A86CCC"/>
    <w:rsid w:val="00A871F3"/>
    <w:rsid w:val="00A92212"/>
    <w:rsid w:val="00A931C2"/>
    <w:rsid w:val="00A937AC"/>
    <w:rsid w:val="00A93D59"/>
    <w:rsid w:val="00A96499"/>
    <w:rsid w:val="00A9649E"/>
    <w:rsid w:val="00AA19B1"/>
    <w:rsid w:val="00AA482E"/>
    <w:rsid w:val="00AA4915"/>
    <w:rsid w:val="00AA6496"/>
    <w:rsid w:val="00AB1995"/>
    <w:rsid w:val="00AB46CF"/>
    <w:rsid w:val="00AB488D"/>
    <w:rsid w:val="00AB6573"/>
    <w:rsid w:val="00AB7532"/>
    <w:rsid w:val="00AB7ACF"/>
    <w:rsid w:val="00AC0C00"/>
    <w:rsid w:val="00AC1E97"/>
    <w:rsid w:val="00AC31AF"/>
    <w:rsid w:val="00AC3B63"/>
    <w:rsid w:val="00AD2021"/>
    <w:rsid w:val="00AD6429"/>
    <w:rsid w:val="00AE27F1"/>
    <w:rsid w:val="00AE3253"/>
    <w:rsid w:val="00AE4C55"/>
    <w:rsid w:val="00AE6BAB"/>
    <w:rsid w:val="00AF1F4D"/>
    <w:rsid w:val="00AF33DA"/>
    <w:rsid w:val="00AF3DB9"/>
    <w:rsid w:val="00AF5CDD"/>
    <w:rsid w:val="00AF7149"/>
    <w:rsid w:val="00B0498E"/>
    <w:rsid w:val="00B0559F"/>
    <w:rsid w:val="00B05638"/>
    <w:rsid w:val="00B05955"/>
    <w:rsid w:val="00B063C5"/>
    <w:rsid w:val="00B07253"/>
    <w:rsid w:val="00B120F3"/>
    <w:rsid w:val="00B134C2"/>
    <w:rsid w:val="00B13EE4"/>
    <w:rsid w:val="00B15349"/>
    <w:rsid w:val="00B20719"/>
    <w:rsid w:val="00B239A3"/>
    <w:rsid w:val="00B251AC"/>
    <w:rsid w:val="00B3397D"/>
    <w:rsid w:val="00B33DEC"/>
    <w:rsid w:val="00B47706"/>
    <w:rsid w:val="00B52BE5"/>
    <w:rsid w:val="00B52CB8"/>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7DDC"/>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F63"/>
    <w:rsid w:val="00C21BB7"/>
    <w:rsid w:val="00C21FF5"/>
    <w:rsid w:val="00C24279"/>
    <w:rsid w:val="00C3475A"/>
    <w:rsid w:val="00C364FC"/>
    <w:rsid w:val="00C375CE"/>
    <w:rsid w:val="00C4213E"/>
    <w:rsid w:val="00C42E06"/>
    <w:rsid w:val="00C44347"/>
    <w:rsid w:val="00C445BE"/>
    <w:rsid w:val="00C45A99"/>
    <w:rsid w:val="00C46EC3"/>
    <w:rsid w:val="00C4769C"/>
    <w:rsid w:val="00C52A34"/>
    <w:rsid w:val="00C57C25"/>
    <w:rsid w:val="00C606A7"/>
    <w:rsid w:val="00C63458"/>
    <w:rsid w:val="00C66C65"/>
    <w:rsid w:val="00C67853"/>
    <w:rsid w:val="00C770B8"/>
    <w:rsid w:val="00C809B9"/>
    <w:rsid w:val="00C80C12"/>
    <w:rsid w:val="00C81368"/>
    <w:rsid w:val="00C81692"/>
    <w:rsid w:val="00C82D42"/>
    <w:rsid w:val="00C838BE"/>
    <w:rsid w:val="00C84F6D"/>
    <w:rsid w:val="00C907AC"/>
    <w:rsid w:val="00C917CD"/>
    <w:rsid w:val="00C93048"/>
    <w:rsid w:val="00C94AA5"/>
    <w:rsid w:val="00C95B3A"/>
    <w:rsid w:val="00C96F71"/>
    <w:rsid w:val="00CA5D2E"/>
    <w:rsid w:val="00CB3F3C"/>
    <w:rsid w:val="00CB47E2"/>
    <w:rsid w:val="00CB62D3"/>
    <w:rsid w:val="00CB7BED"/>
    <w:rsid w:val="00CC587F"/>
    <w:rsid w:val="00CD463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32402"/>
    <w:rsid w:val="00D35734"/>
    <w:rsid w:val="00D37A51"/>
    <w:rsid w:val="00D409F8"/>
    <w:rsid w:val="00D41212"/>
    <w:rsid w:val="00D4640E"/>
    <w:rsid w:val="00D47255"/>
    <w:rsid w:val="00D52E89"/>
    <w:rsid w:val="00D56FF1"/>
    <w:rsid w:val="00D57724"/>
    <w:rsid w:val="00D62A3F"/>
    <w:rsid w:val="00D66BDE"/>
    <w:rsid w:val="00D66FD9"/>
    <w:rsid w:val="00D672EA"/>
    <w:rsid w:val="00D7296B"/>
    <w:rsid w:val="00D73A37"/>
    <w:rsid w:val="00D74636"/>
    <w:rsid w:val="00D7597D"/>
    <w:rsid w:val="00D80250"/>
    <w:rsid w:val="00D810E5"/>
    <w:rsid w:val="00D82F4D"/>
    <w:rsid w:val="00D8300C"/>
    <w:rsid w:val="00D83769"/>
    <w:rsid w:val="00D8489E"/>
    <w:rsid w:val="00D84E2F"/>
    <w:rsid w:val="00D94839"/>
    <w:rsid w:val="00D9528F"/>
    <w:rsid w:val="00DA04A6"/>
    <w:rsid w:val="00DA0A4D"/>
    <w:rsid w:val="00DA1913"/>
    <w:rsid w:val="00DA3303"/>
    <w:rsid w:val="00DC4907"/>
    <w:rsid w:val="00DC7E4E"/>
    <w:rsid w:val="00DD0CEE"/>
    <w:rsid w:val="00DD0EA9"/>
    <w:rsid w:val="00DD1662"/>
    <w:rsid w:val="00DD3138"/>
    <w:rsid w:val="00DD6401"/>
    <w:rsid w:val="00DE275B"/>
    <w:rsid w:val="00DE3F91"/>
    <w:rsid w:val="00DF208C"/>
    <w:rsid w:val="00DF69F8"/>
    <w:rsid w:val="00DF6A45"/>
    <w:rsid w:val="00E00383"/>
    <w:rsid w:val="00E0561A"/>
    <w:rsid w:val="00E10671"/>
    <w:rsid w:val="00E14016"/>
    <w:rsid w:val="00E162E9"/>
    <w:rsid w:val="00E163A9"/>
    <w:rsid w:val="00E301B3"/>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B2C"/>
    <w:rsid w:val="00E61383"/>
    <w:rsid w:val="00E664DF"/>
    <w:rsid w:val="00E67B96"/>
    <w:rsid w:val="00E715A7"/>
    <w:rsid w:val="00E73372"/>
    <w:rsid w:val="00E75F20"/>
    <w:rsid w:val="00E83109"/>
    <w:rsid w:val="00E85BDE"/>
    <w:rsid w:val="00E86423"/>
    <w:rsid w:val="00E86C04"/>
    <w:rsid w:val="00E9251F"/>
    <w:rsid w:val="00E973D0"/>
    <w:rsid w:val="00EA5D06"/>
    <w:rsid w:val="00EA72EB"/>
    <w:rsid w:val="00EB0EB8"/>
    <w:rsid w:val="00EB1319"/>
    <w:rsid w:val="00EB429B"/>
    <w:rsid w:val="00EC0FC2"/>
    <w:rsid w:val="00EC1400"/>
    <w:rsid w:val="00EC26A3"/>
    <w:rsid w:val="00EC3B99"/>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10AE"/>
    <w:rsid w:val="00F13ADE"/>
    <w:rsid w:val="00F15D89"/>
    <w:rsid w:val="00F17EEB"/>
    <w:rsid w:val="00F20487"/>
    <w:rsid w:val="00F21080"/>
    <w:rsid w:val="00F21FAB"/>
    <w:rsid w:val="00F2254C"/>
    <w:rsid w:val="00F2307D"/>
    <w:rsid w:val="00F23CE2"/>
    <w:rsid w:val="00F34258"/>
    <w:rsid w:val="00F403A1"/>
    <w:rsid w:val="00F45E57"/>
    <w:rsid w:val="00F47E9C"/>
    <w:rsid w:val="00F51082"/>
    <w:rsid w:val="00F52C85"/>
    <w:rsid w:val="00F607B1"/>
    <w:rsid w:val="00F6359A"/>
    <w:rsid w:val="00F63D95"/>
    <w:rsid w:val="00F7163F"/>
    <w:rsid w:val="00F71CD1"/>
    <w:rsid w:val="00F73988"/>
    <w:rsid w:val="00F7620B"/>
    <w:rsid w:val="00F80EFA"/>
    <w:rsid w:val="00F845D2"/>
    <w:rsid w:val="00F85421"/>
    <w:rsid w:val="00F9043E"/>
    <w:rsid w:val="00F90D74"/>
    <w:rsid w:val="00F9259F"/>
    <w:rsid w:val="00FA01FD"/>
    <w:rsid w:val="00FA0A3C"/>
    <w:rsid w:val="00FA1EDB"/>
    <w:rsid w:val="00FA4EB5"/>
    <w:rsid w:val="00FB0E7F"/>
    <w:rsid w:val="00FB62DE"/>
    <w:rsid w:val="00FC312D"/>
    <w:rsid w:val="00FC3EAC"/>
    <w:rsid w:val="00FC54B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mailto:h.schilling@unsw.edu.au" TargetMode="External"/><Relationship Id="rId12" Type="http://schemas.openxmlformats.org/officeDocument/2006/relationships/hyperlink" Target="http://imos.aodn.org.au/imos/" TargetMode="External"/><Relationship Id="rId17" Type="http://schemas.openxmlformats.org/officeDocument/2006/relationships/image" Target="media/image5.png"/><Relationship Id="rId25" Type="http://schemas.openxmlformats.org/officeDocument/2006/relationships/image" Target="media/image12.png"/><Relationship Id="rId33"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mos.aodn.org.au/imos/"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hyperlink" Target="http://imos.aodn.org.au/imos/" TargetMode="External"/><Relationship Id="rId31"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43</Pages>
  <Words>48842</Words>
  <Characters>278404</Characters>
  <Application>Microsoft Office Word</Application>
  <DocSecurity>0</DocSecurity>
  <Lines>2320</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Peter Yates</cp:lastModifiedBy>
  <cp:revision>3</cp:revision>
  <cp:lastPrinted>2020-04-28T00:41:00Z</cp:lastPrinted>
  <dcterms:created xsi:type="dcterms:W3CDTF">2020-07-27T23:49:00Z</dcterms:created>
  <dcterms:modified xsi:type="dcterms:W3CDTF">2020-07-28T00:02:00Z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id="VFutNLph"/&gt;&lt;style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