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E30A97">
      <w:pPr>
        <w:pStyle w:val="Title"/>
        <w:spacing w:line="36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061C03A" w14:textId="2626CE2D" w:rsidR="00A13F5C" w:rsidRPr="00A13F5C" w:rsidRDefault="00A13F5C" w:rsidP="00A13F5C">
      <w:pPr>
        <w:rPr>
          <w:lang w:val="en-AU"/>
        </w:rPr>
      </w:pPr>
    </w:p>
    <w:p w14:paraId="29544AD7" w14:textId="77777777" w:rsidR="00A07D65" w:rsidRPr="000A5127" w:rsidRDefault="00A07D65" w:rsidP="00F34258">
      <w:pPr>
        <w:spacing w:line="360" w:lineRule="auto"/>
        <w:rPr>
          <w:rFonts w:asciiTheme="minorHAnsi" w:hAnsiTheme="minorHAnsi" w:cstheme="minorHAnsi"/>
          <w:b/>
          <w:bCs/>
          <w:szCs w:val="24"/>
          <w:lang w:val="en-AU"/>
          <w:rPrChange w:id="0" w:author="Jason Everett" w:date="2020-08-31T07:45:00Z">
            <w:rPr>
              <w:rFonts w:asciiTheme="minorHAnsi" w:hAnsiTheme="minorHAnsi" w:cstheme="minorHAnsi"/>
              <w:b/>
              <w:bCs/>
              <w:sz w:val="22"/>
              <w:szCs w:val="22"/>
              <w:lang w:val="en-AU"/>
            </w:rPr>
          </w:rPrChange>
        </w:rPr>
      </w:pPr>
    </w:p>
    <w:p w14:paraId="3E43B7DF" w14:textId="0CB85192" w:rsidR="00543728" w:rsidRPr="000A5127" w:rsidRDefault="00543728" w:rsidP="00F34258">
      <w:pPr>
        <w:spacing w:line="360" w:lineRule="auto"/>
        <w:rPr>
          <w:rFonts w:asciiTheme="minorHAnsi" w:hAnsiTheme="minorHAnsi" w:cstheme="minorHAnsi"/>
          <w:szCs w:val="24"/>
          <w:lang w:val="en-AU"/>
          <w:rPrChange w:id="1" w:author="Jason Everett" w:date="2020-08-31T07:45:00Z">
            <w:rPr>
              <w:rFonts w:asciiTheme="minorHAnsi" w:hAnsiTheme="minorHAnsi" w:cstheme="minorHAnsi"/>
              <w:sz w:val="22"/>
              <w:szCs w:val="22"/>
              <w:lang w:val="en-AU"/>
            </w:rPr>
          </w:rPrChange>
        </w:rPr>
      </w:pPr>
      <w:r w:rsidRPr="000A5127">
        <w:rPr>
          <w:rFonts w:asciiTheme="minorHAnsi" w:hAnsiTheme="minorHAnsi" w:cstheme="minorHAnsi"/>
          <w:szCs w:val="24"/>
          <w:lang w:val="en-AU"/>
          <w:rPrChange w:id="2" w:author="Jason Everett" w:date="2020-08-31T07:45:00Z">
            <w:rPr>
              <w:rFonts w:asciiTheme="minorHAnsi" w:hAnsiTheme="minorHAnsi" w:cstheme="minorHAnsi"/>
              <w:sz w:val="22"/>
              <w:szCs w:val="22"/>
              <w:lang w:val="en-AU"/>
            </w:rPr>
          </w:rPrChange>
        </w:rPr>
        <w:t xml:space="preserve">Hayden </w:t>
      </w:r>
      <w:r w:rsidR="00C21BB7" w:rsidRPr="000A5127">
        <w:rPr>
          <w:rFonts w:asciiTheme="minorHAnsi" w:hAnsiTheme="minorHAnsi" w:cstheme="minorHAnsi"/>
          <w:szCs w:val="24"/>
          <w:lang w:val="en-AU"/>
          <w:rPrChange w:id="3" w:author="Jason Everett" w:date="2020-08-31T07:45:00Z">
            <w:rPr>
              <w:rFonts w:asciiTheme="minorHAnsi" w:hAnsiTheme="minorHAnsi" w:cstheme="minorHAnsi"/>
              <w:sz w:val="22"/>
              <w:szCs w:val="22"/>
              <w:lang w:val="en-AU"/>
            </w:rPr>
          </w:rPrChange>
        </w:rPr>
        <w:t xml:space="preserve">T. </w:t>
      </w:r>
      <w:r w:rsidRPr="000A5127">
        <w:rPr>
          <w:rFonts w:asciiTheme="minorHAnsi" w:hAnsiTheme="minorHAnsi" w:cstheme="minorHAnsi"/>
          <w:szCs w:val="24"/>
          <w:lang w:val="en-AU"/>
          <w:rPrChange w:id="4" w:author="Jason Everett" w:date="2020-08-31T07:45:00Z">
            <w:rPr>
              <w:rFonts w:asciiTheme="minorHAnsi" w:hAnsiTheme="minorHAnsi" w:cstheme="minorHAnsi"/>
              <w:sz w:val="22"/>
              <w:szCs w:val="22"/>
              <w:lang w:val="en-AU"/>
            </w:rPr>
          </w:rPrChange>
        </w:rPr>
        <w:t>Schilling</w:t>
      </w:r>
      <w:r w:rsidRPr="000A5127">
        <w:rPr>
          <w:rFonts w:asciiTheme="minorHAnsi" w:hAnsiTheme="minorHAnsi" w:cstheme="minorHAnsi"/>
          <w:szCs w:val="24"/>
          <w:vertAlign w:val="superscript"/>
          <w:lang w:val="en-AU"/>
          <w:rPrChange w:id="5" w:author="Jason Everett" w:date="2020-08-31T07:45:00Z">
            <w:rPr>
              <w:rFonts w:asciiTheme="minorHAnsi" w:hAnsiTheme="minorHAnsi" w:cstheme="minorHAnsi"/>
              <w:sz w:val="22"/>
              <w:szCs w:val="22"/>
              <w:vertAlign w:val="superscript"/>
              <w:lang w:val="en-AU"/>
            </w:rPr>
          </w:rPrChange>
        </w:rPr>
        <w:t>1,2</w:t>
      </w:r>
      <w:r w:rsidRPr="000A5127">
        <w:rPr>
          <w:rFonts w:asciiTheme="minorHAnsi" w:hAnsiTheme="minorHAnsi" w:cstheme="minorHAnsi"/>
          <w:szCs w:val="24"/>
          <w:lang w:val="en-AU"/>
          <w:rPrChange w:id="6" w:author="Jason Everett" w:date="2020-08-31T07:45:00Z">
            <w:rPr>
              <w:rFonts w:asciiTheme="minorHAnsi" w:hAnsiTheme="minorHAnsi" w:cstheme="minorHAnsi"/>
              <w:sz w:val="22"/>
              <w:szCs w:val="22"/>
              <w:lang w:val="en-AU"/>
            </w:rPr>
          </w:rPrChange>
        </w:rPr>
        <w:t>,</w:t>
      </w:r>
      <w:r w:rsidR="00230E0E" w:rsidRPr="000A5127">
        <w:rPr>
          <w:rFonts w:asciiTheme="minorHAnsi" w:hAnsiTheme="minorHAnsi" w:cstheme="minorHAnsi"/>
          <w:szCs w:val="24"/>
          <w:lang w:val="en-AU"/>
          <w:rPrChange w:id="7" w:author="Jason Everett" w:date="2020-08-31T07:45:00Z">
            <w:rPr>
              <w:rFonts w:asciiTheme="minorHAnsi" w:hAnsiTheme="minorHAnsi" w:cstheme="minorHAnsi"/>
              <w:sz w:val="22"/>
              <w:szCs w:val="22"/>
              <w:lang w:val="en-AU"/>
            </w:rPr>
          </w:rPrChange>
        </w:rPr>
        <w:t xml:space="preserve"> Jason D. Everett</w:t>
      </w:r>
      <w:r w:rsidR="00230E0E" w:rsidRPr="000A5127">
        <w:rPr>
          <w:rFonts w:asciiTheme="minorHAnsi" w:hAnsiTheme="minorHAnsi" w:cstheme="minorHAnsi"/>
          <w:szCs w:val="24"/>
          <w:vertAlign w:val="superscript"/>
          <w:lang w:val="en-AU"/>
          <w:rPrChange w:id="8" w:author="Jason Everett" w:date="2020-08-31T07:45:00Z">
            <w:rPr>
              <w:rFonts w:asciiTheme="minorHAnsi" w:hAnsiTheme="minorHAnsi" w:cstheme="minorHAnsi"/>
              <w:sz w:val="22"/>
              <w:szCs w:val="22"/>
              <w:vertAlign w:val="superscript"/>
              <w:lang w:val="en-AU"/>
            </w:rPr>
          </w:rPrChange>
        </w:rPr>
        <w:t>2</w:t>
      </w:r>
      <w:r w:rsidR="005555B7" w:rsidRPr="000A5127">
        <w:rPr>
          <w:rFonts w:asciiTheme="minorHAnsi" w:hAnsiTheme="minorHAnsi" w:cstheme="minorHAnsi"/>
          <w:szCs w:val="24"/>
          <w:vertAlign w:val="superscript"/>
          <w:lang w:val="en-AU"/>
          <w:rPrChange w:id="9" w:author="Jason Everett" w:date="2020-08-31T07:45:00Z">
            <w:rPr>
              <w:rFonts w:asciiTheme="minorHAnsi" w:hAnsiTheme="minorHAnsi" w:cstheme="minorHAnsi"/>
              <w:sz w:val="22"/>
              <w:szCs w:val="22"/>
              <w:vertAlign w:val="superscript"/>
              <w:lang w:val="en-AU"/>
            </w:rPr>
          </w:rPrChange>
        </w:rPr>
        <w:t>,3</w:t>
      </w:r>
      <w:r w:rsidR="00230E0E" w:rsidRPr="000A5127">
        <w:rPr>
          <w:rFonts w:asciiTheme="minorHAnsi" w:hAnsiTheme="minorHAnsi" w:cstheme="minorHAnsi"/>
          <w:szCs w:val="24"/>
          <w:lang w:val="en-AU"/>
          <w:rPrChange w:id="10" w:author="Jason Everett" w:date="2020-08-31T07:45:00Z">
            <w:rPr>
              <w:rFonts w:asciiTheme="minorHAnsi" w:hAnsiTheme="minorHAnsi" w:cstheme="minorHAnsi"/>
              <w:sz w:val="22"/>
              <w:szCs w:val="22"/>
              <w:lang w:val="en-AU"/>
            </w:rPr>
          </w:rPrChange>
        </w:rPr>
        <w:t>,</w:t>
      </w:r>
      <w:r w:rsidRPr="000A5127">
        <w:rPr>
          <w:rFonts w:asciiTheme="minorHAnsi" w:hAnsiTheme="minorHAnsi" w:cstheme="minorHAnsi"/>
          <w:szCs w:val="24"/>
          <w:lang w:val="en-AU"/>
          <w:rPrChange w:id="11" w:author="Jason Everett" w:date="2020-08-31T07:45:00Z">
            <w:rPr>
              <w:rFonts w:asciiTheme="minorHAnsi" w:hAnsiTheme="minorHAnsi" w:cstheme="minorHAnsi"/>
              <w:sz w:val="22"/>
              <w:szCs w:val="22"/>
              <w:lang w:val="en-AU"/>
            </w:rPr>
          </w:rPrChange>
        </w:rPr>
        <w:t xml:space="preserve"> Amandine Schaeffer</w:t>
      </w:r>
      <w:r w:rsidR="005555B7" w:rsidRPr="000A5127">
        <w:rPr>
          <w:rFonts w:asciiTheme="minorHAnsi" w:hAnsiTheme="minorHAnsi" w:cstheme="minorHAnsi"/>
          <w:szCs w:val="24"/>
          <w:vertAlign w:val="superscript"/>
          <w:lang w:val="en-AU"/>
          <w:rPrChange w:id="12" w:author="Jason Everett" w:date="2020-08-31T07:45:00Z">
            <w:rPr>
              <w:rFonts w:asciiTheme="minorHAnsi" w:hAnsiTheme="minorHAnsi" w:cstheme="minorHAnsi"/>
              <w:sz w:val="22"/>
              <w:szCs w:val="22"/>
              <w:vertAlign w:val="superscript"/>
              <w:lang w:val="en-AU"/>
            </w:rPr>
          </w:rPrChange>
        </w:rPr>
        <w:t>4</w:t>
      </w:r>
      <w:r w:rsidR="00E04AB6" w:rsidRPr="000A5127">
        <w:rPr>
          <w:rFonts w:asciiTheme="minorHAnsi" w:hAnsiTheme="minorHAnsi" w:cstheme="minorHAnsi"/>
          <w:szCs w:val="24"/>
          <w:vertAlign w:val="superscript"/>
          <w:lang w:val="en-AU"/>
          <w:rPrChange w:id="13" w:author="Jason Everett" w:date="2020-08-31T07:45:00Z">
            <w:rPr>
              <w:rFonts w:asciiTheme="minorHAnsi" w:hAnsiTheme="minorHAnsi" w:cstheme="minorHAnsi"/>
              <w:sz w:val="22"/>
              <w:szCs w:val="22"/>
              <w:vertAlign w:val="superscript"/>
              <w:lang w:val="en-AU"/>
            </w:rPr>
          </w:rPrChange>
        </w:rPr>
        <w:t>,2</w:t>
      </w:r>
      <w:r w:rsidRPr="000A5127">
        <w:rPr>
          <w:rFonts w:asciiTheme="minorHAnsi" w:hAnsiTheme="minorHAnsi" w:cstheme="minorHAnsi"/>
          <w:szCs w:val="24"/>
          <w:lang w:val="en-AU"/>
          <w:rPrChange w:id="14" w:author="Jason Everett" w:date="2020-08-31T07:45:00Z">
            <w:rPr>
              <w:rFonts w:asciiTheme="minorHAnsi" w:hAnsiTheme="minorHAnsi" w:cstheme="minorHAnsi"/>
              <w:sz w:val="22"/>
              <w:szCs w:val="22"/>
              <w:lang w:val="en-AU"/>
            </w:rPr>
          </w:rPrChange>
        </w:rPr>
        <w:t>, Peter Yates</w:t>
      </w:r>
      <w:r w:rsidRPr="000A5127">
        <w:rPr>
          <w:rFonts w:asciiTheme="minorHAnsi" w:hAnsiTheme="minorHAnsi" w:cstheme="minorHAnsi"/>
          <w:szCs w:val="24"/>
          <w:vertAlign w:val="superscript"/>
          <w:lang w:val="en-AU"/>
          <w:rPrChange w:id="15" w:author="Jason Everett" w:date="2020-08-31T07:45:00Z">
            <w:rPr>
              <w:rFonts w:asciiTheme="minorHAnsi" w:hAnsiTheme="minorHAnsi" w:cstheme="minorHAnsi"/>
              <w:sz w:val="22"/>
              <w:szCs w:val="22"/>
              <w:vertAlign w:val="superscript"/>
              <w:lang w:val="en-AU"/>
            </w:rPr>
          </w:rPrChange>
        </w:rPr>
        <w:t>1,2</w:t>
      </w:r>
      <w:r w:rsidRPr="000A5127">
        <w:rPr>
          <w:rFonts w:asciiTheme="minorHAnsi" w:hAnsiTheme="minorHAnsi" w:cstheme="minorHAnsi"/>
          <w:szCs w:val="24"/>
          <w:lang w:val="en-AU"/>
          <w:rPrChange w:id="16" w:author="Jason Everett" w:date="2020-08-31T07:45:00Z">
            <w:rPr>
              <w:rFonts w:asciiTheme="minorHAnsi" w:hAnsiTheme="minorHAnsi" w:cstheme="minorHAnsi"/>
              <w:sz w:val="22"/>
              <w:szCs w:val="22"/>
              <w:lang w:val="en-AU"/>
            </w:rPr>
          </w:rPrChange>
        </w:rPr>
        <w:t>,</w:t>
      </w:r>
      <w:r w:rsidR="00627CA7" w:rsidRPr="000A5127">
        <w:rPr>
          <w:rFonts w:asciiTheme="minorHAnsi" w:hAnsiTheme="minorHAnsi" w:cstheme="minorHAnsi"/>
          <w:szCs w:val="24"/>
          <w:lang w:val="en-AU"/>
          <w:rPrChange w:id="17" w:author="Jason Everett" w:date="2020-08-31T07:45:00Z">
            <w:rPr>
              <w:rFonts w:asciiTheme="minorHAnsi" w:hAnsiTheme="minorHAnsi" w:cstheme="minorHAnsi"/>
              <w:sz w:val="22"/>
              <w:szCs w:val="22"/>
              <w:lang w:val="en-AU"/>
            </w:rPr>
          </w:rPrChange>
        </w:rPr>
        <w:t xml:space="preserve"> Mark </w:t>
      </w:r>
      <w:r w:rsidR="005555B7" w:rsidRPr="000A5127">
        <w:rPr>
          <w:rFonts w:asciiTheme="minorHAnsi" w:hAnsiTheme="minorHAnsi" w:cstheme="minorHAnsi"/>
          <w:szCs w:val="24"/>
          <w:lang w:val="en-AU"/>
          <w:rPrChange w:id="18" w:author="Jason Everett" w:date="2020-08-31T07:45:00Z">
            <w:rPr>
              <w:rFonts w:asciiTheme="minorHAnsi" w:hAnsiTheme="minorHAnsi" w:cstheme="minorHAnsi"/>
              <w:sz w:val="22"/>
              <w:szCs w:val="22"/>
              <w:lang w:val="en-AU"/>
            </w:rPr>
          </w:rPrChange>
        </w:rPr>
        <w:t xml:space="preserve">E. </w:t>
      </w:r>
      <w:r w:rsidR="00627CA7" w:rsidRPr="000A5127">
        <w:rPr>
          <w:rFonts w:asciiTheme="minorHAnsi" w:hAnsiTheme="minorHAnsi" w:cstheme="minorHAnsi"/>
          <w:szCs w:val="24"/>
          <w:lang w:val="en-AU"/>
          <w:rPrChange w:id="19" w:author="Jason Everett" w:date="2020-08-31T07:45:00Z">
            <w:rPr>
              <w:rFonts w:asciiTheme="minorHAnsi" w:hAnsiTheme="minorHAnsi" w:cstheme="minorHAnsi"/>
              <w:sz w:val="22"/>
              <w:szCs w:val="22"/>
              <w:lang w:val="en-AU"/>
            </w:rPr>
          </w:rPrChange>
        </w:rPr>
        <w:t>Baird</w:t>
      </w:r>
      <w:r w:rsidR="005555B7" w:rsidRPr="000A5127">
        <w:rPr>
          <w:rFonts w:asciiTheme="minorHAnsi" w:hAnsiTheme="minorHAnsi" w:cstheme="minorHAnsi"/>
          <w:szCs w:val="24"/>
          <w:vertAlign w:val="superscript"/>
          <w:lang w:val="en-AU"/>
          <w:rPrChange w:id="20" w:author="Jason Everett" w:date="2020-08-31T07:45:00Z">
            <w:rPr>
              <w:rFonts w:asciiTheme="minorHAnsi" w:hAnsiTheme="minorHAnsi" w:cstheme="minorHAnsi"/>
              <w:sz w:val="22"/>
              <w:szCs w:val="22"/>
              <w:vertAlign w:val="superscript"/>
              <w:lang w:val="en-AU"/>
            </w:rPr>
          </w:rPrChange>
        </w:rPr>
        <w:t>5</w:t>
      </w:r>
      <w:r w:rsidR="00627CA7" w:rsidRPr="000A5127">
        <w:rPr>
          <w:rFonts w:asciiTheme="minorHAnsi" w:hAnsiTheme="minorHAnsi" w:cstheme="minorHAnsi"/>
          <w:szCs w:val="24"/>
          <w:lang w:val="en-AU"/>
          <w:rPrChange w:id="21" w:author="Jason Everett" w:date="2020-08-31T07:45:00Z">
            <w:rPr>
              <w:rFonts w:asciiTheme="minorHAnsi" w:hAnsiTheme="minorHAnsi" w:cstheme="minorHAnsi"/>
              <w:sz w:val="22"/>
              <w:szCs w:val="22"/>
              <w:lang w:val="en-AU"/>
            </w:rPr>
          </w:rPrChange>
        </w:rPr>
        <w:t>,</w:t>
      </w:r>
      <w:r w:rsidRPr="000A5127">
        <w:rPr>
          <w:rFonts w:asciiTheme="minorHAnsi" w:hAnsiTheme="minorHAnsi" w:cstheme="minorHAnsi"/>
          <w:szCs w:val="24"/>
          <w:lang w:val="en-AU"/>
          <w:rPrChange w:id="22" w:author="Jason Everett" w:date="2020-08-31T07:45:00Z">
            <w:rPr>
              <w:rFonts w:asciiTheme="minorHAnsi" w:hAnsiTheme="minorHAnsi" w:cstheme="minorHAnsi"/>
              <w:sz w:val="22"/>
              <w:szCs w:val="22"/>
              <w:lang w:val="en-AU"/>
            </w:rPr>
          </w:rPrChange>
        </w:rPr>
        <w:t xml:space="preserve"> Iain</w:t>
      </w:r>
      <w:r w:rsidR="00C21BB7" w:rsidRPr="000A5127">
        <w:rPr>
          <w:rFonts w:asciiTheme="minorHAnsi" w:hAnsiTheme="minorHAnsi" w:cstheme="minorHAnsi"/>
          <w:szCs w:val="24"/>
          <w:lang w:val="en-AU"/>
          <w:rPrChange w:id="23" w:author="Jason Everett" w:date="2020-08-31T07:45:00Z">
            <w:rPr>
              <w:rFonts w:asciiTheme="minorHAnsi" w:hAnsiTheme="minorHAnsi" w:cstheme="minorHAnsi"/>
              <w:sz w:val="22"/>
              <w:szCs w:val="22"/>
              <w:lang w:val="en-AU"/>
            </w:rPr>
          </w:rPrChange>
        </w:rPr>
        <w:t xml:space="preserve"> M.</w:t>
      </w:r>
      <w:r w:rsidRPr="000A5127">
        <w:rPr>
          <w:rFonts w:asciiTheme="minorHAnsi" w:hAnsiTheme="minorHAnsi" w:cstheme="minorHAnsi"/>
          <w:szCs w:val="24"/>
          <w:lang w:val="en-AU"/>
          <w:rPrChange w:id="24" w:author="Jason Everett" w:date="2020-08-31T07:45:00Z">
            <w:rPr>
              <w:rFonts w:asciiTheme="minorHAnsi" w:hAnsiTheme="minorHAnsi" w:cstheme="minorHAnsi"/>
              <w:sz w:val="22"/>
              <w:szCs w:val="22"/>
              <w:lang w:val="en-AU"/>
            </w:rPr>
          </w:rPrChange>
        </w:rPr>
        <w:t xml:space="preserve"> Suthers</w:t>
      </w:r>
      <w:r w:rsidRPr="000A5127">
        <w:rPr>
          <w:rFonts w:asciiTheme="minorHAnsi" w:hAnsiTheme="minorHAnsi" w:cstheme="minorHAnsi"/>
          <w:szCs w:val="24"/>
          <w:vertAlign w:val="superscript"/>
          <w:lang w:val="en-AU"/>
          <w:rPrChange w:id="25" w:author="Jason Everett" w:date="2020-08-31T07:45:00Z">
            <w:rPr>
              <w:rFonts w:asciiTheme="minorHAnsi" w:hAnsiTheme="minorHAnsi" w:cstheme="minorHAnsi"/>
              <w:sz w:val="22"/>
              <w:szCs w:val="22"/>
              <w:vertAlign w:val="superscript"/>
              <w:lang w:val="en-AU"/>
            </w:rPr>
          </w:rPrChange>
        </w:rPr>
        <w:t>1,2</w:t>
      </w:r>
    </w:p>
    <w:p w14:paraId="46F1C64B" w14:textId="77777777" w:rsidR="00543728" w:rsidRPr="000A5127" w:rsidRDefault="00543728" w:rsidP="00F34258">
      <w:pPr>
        <w:spacing w:line="360" w:lineRule="auto"/>
        <w:rPr>
          <w:rFonts w:asciiTheme="minorHAnsi" w:hAnsiTheme="minorHAnsi" w:cstheme="minorHAnsi"/>
          <w:szCs w:val="24"/>
          <w:lang w:val="en-AU"/>
          <w:rPrChange w:id="26" w:author="Jason Everett" w:date="2020-08-31T07:45:00Z">
            <w:rPr>
              <w:rFonts w:asciiTheme="minorHAnsi" w:hAnsiTheme="minorHAnsi" w:cstheme="minorHAnsi"/>
              <w:sz w:val="22"/>
              <w:szCs w:val="22"/>
              <w:lang w:val="en-AU"/>
            </w:rPr>
          </w:rPrChange>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3A37467A"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 xml:space="preserve">Target journal: </w:t>
      </w:r>
      <w:r w:rsidR="00720978">
        <w:rPr>
          <w:rFonts w:asciiTheme="minorHAnsi" w:hAnsiTheme="minorHAnsi" w:cstheme="minorHAnsi"/>
          <w:lang w:val="en-AU"/>
        </w:rPr>
        <w:t xml:space="preserve">Progress in Oceanography, </w:t>
      </w:r>
      <w:r>
        <w:rPr>
          <w:rFonts w:asciiTheme="minorHAnsi" w:hAnsiTheme="minorHAnsi" w:cstheme="minorHAnsi"/>
          <w:lang w:val="en-AU"/>
        </w:rPr>
        <w:t>L&amp;O</w:t>
      </w:r>
      <w:r w:rsidR="00C1442A">
        <w:rPr>
          <w:rFonts w:asciiTheme="minorHAnsi" w:hAnsiTheme="minorHAnsi" w:cstheme="minorHAnsi"/>
          <w:lang w:val="en-AU"/>
        </w:rPr>
        <w:t xml:space="preserve"> or </w:t>
      </w:r>
      <w:r>
        <w:rPr>
          <w:rFonts w:asciiTheme="minorHAnsi" w:hAnsiTheme="minorHAnsi" w:cstheme="minorHAnsi"/>
          <w:lang w:val="en-AU"/>
        </w:rPr>
        <w:t>JGR?</w:t>
      </w:r>
    </w:p>
    <w:p w14:paraId="54495D65" w14:textId="7925E1BF" w:rsidR="00F10B3D" w:rsidRDefault="00F10B3D" w:rsidP="00F34258">
      <w:pPr>
        <w:spacing w:line="360" w:lineRule="auto"/>
        <w:rPr>
          <w:rFonts w:asciiTheme="minorHAnsi" w:hAnsiTheme="minorHAnsi" w:cstheme="minorHAnsi"/>
          <w:lang w:val="en-AU"/>
        </w:rPr>
      </w:pPr>
    </w:p>
    <w:p w14:paraId="3D5252B3" w14:textId="4B678E2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26C19AEC"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413E07">
        <w:rPr>
          <w:rFonts w:asciiTheme="minorHAnsi" w:hAnsiTheme="minorHAnsi" w:cstheme="minorHAnsi"/>
          <w:lang w:val="en-AU"/>
        </w:rPr>
        <w:t>18</w:t>
      </w:r>
      <w:r w:rsidR="00387A40">
        <w:rPr>
          <w:rFonts w:asciiTheme="minorHAnsi" w:hAnsiTheme="minorHAnsi" w:cstheme="minorHAnsi"/>
          <w:lang w:val="en-AU"/>
        </w:rPr>
        <w:t xml:space="preserve"> words)</w:t>
      </w:r>
    </w:p>
    <w:p w14:paraId="5408B34C" w14:textId="39E6F305" w:rsidR="00E30A97" w:rsidRPr="00F15D89" w:rsidRDefault="00E30A97" w:rsidP="00E30A97">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F34258">
      <w:pPr>
        <w:spacing w:line="360" w:lineRule="auto"/>
        <w:rPr>
          <w:rFonts w:asciiTheme="minorHAnsi" w:hAnsiTheme="minorHAnsi" w:cstheme="minorHAnsi"/>
          <w:lang w:val="en-AU"/>
        </w:rPr>
      </w:pPr>
    </w:p>
    <w:p w14:paraId="5ADDFF51" w14:textId="719D36F3" w:rsidR="00A07D65" w:rsidRPr="00F15D89" w:rsidRDefault="009A7BA6" w:rsidP="00F34258">
      <w:pPr>
        <w:spacing w:line="360" w:lineRule="auto"/>
        <w:rPr>
          <w:rFonts w:asciiTheme="minorHAnsi" w:eastAsia="Times New Roman" w:hAnsiTheme="minorHAnsi" w:cstheme="minorHAnsi"/>
          <w:b/>
          <w:bCs/>
          <w:kern w:val="28"/>
          <w:szCs w:val="24"/>
          <w:lang w:val="en-AU"/>
        </w:rPr>
      </w:pPr>
      <w:r w:rsidRPr="00006D79">
        <w:rPr>
          <w:rFonts w:asciiTheme="minorHAnsi" w:hAnsiTheme="minorHAnsi" w:cstheme="minorHAnsi"/>
          <w:highlight w:val="yellow"/>
          <w:lang w:val="en-AU"/>
        </w:rPr>
        <w:t>Key words:</w:t>
      </w:r>
      <w:r>
        <w:rPr>
          <w:rFonts w:asciiTheme="minorHAnsi" w:hAnsiTheme="minorHAnsi" w:cstheme="minorHAnsi"/>
          <w:lang w:val="en-AU"/>
        </w:rPr>
        <w:t xml:space="preserve"> </w:t>
      </w:r>
      <w:r w:rsidR="00447ABF">
        <w:rPr>
          <w:rFonts w:asciiTheme="minorHAnsi" w:hAnsiTheme="minorHAnsi" w:cstheme="minorHAnsi"/>
          <w:lang w:val="en-AU"/>
        </w:rPr>
        <w:t xml:space="preserve">East Australian Current, upwelling, </w:t>
      </w:r>
      <w:r w:rsidR="00A07D65"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2F7EB103"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inhibit</w:t>
      </w:r>
      <w:del w:id="27" w:author="Jason Everett" w:date="2020-08-31T08:00:00Z">
        <w:r w:rsidR="00897167" w:rsidDel="00C71566">
          <w:rPr>
            <w:rFonts w:asciiTheme="minorHAnsi" w:hAnsiTheme="minorHAnsi" w:cstheme="minorHAnsi"/>
            <w:lang w:val="en-AU"/>
          </w:rPr>
          <w:delText>ing</w:delText>
        </w:r>
      </w:del>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E30A97">
        <w:rPr>
          <w:rFonts w:asciiTheme="minorHAnsi" w:hAnsiTheme="minorHAnsi" w:cstheme="minorHAnsi"/>
          <w:lang w:val="en-AU"/>
        </w:rPr>
        <w:instrText xml:space="preserve"> ADDIN ZOTERO_ITEM CSL_CITATION {"citationID":"uPVl78Um","properties":{"formattedCitation":"(Suthers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E30A97" w:rsidRPr="00E30A97">
        <w:rPr>
          <w:rFonts w:ascii="Calibri" w:hAnsi="Calibri" w:cs="Calibri"/>
        </w:rPr>
        <w:t xml:space="preserve">(Suthers </w:t>
      </w:r>
      <w:r w:rsidR="00E30A97" w:rsidRPr="00E30A97">
        <w:rPr>
          <w:rFonts w:ascii="Calibri" w:hAnsi="Calibri" w:cs="Calibri"/>
          <w:i/>
          <w:iCs/>
        </w:rPr>
        <w:t>et al.</w:t>
      </w:r>
      <w:r w:rsidR="00E30A97" w:rsidRPr="00E30A97">
        <w:rPr>
          <w:rFonts w:ascii="Calibri" w:hAnsi="Calibri" w:cs="Calibri"/>
        </w:rPr>
        <w:t>,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w:t>
      </w:r>
      <w:ins w:id="28" w:author="Jason Everett" w:date="2020-08-31T08:06:00Z">
        <w:r w:rsidR="00C71566">
          <w:rPr>
            <w:rFonts w:asciiTheme="minorHAnsi" w:hAnsiTheme="minorHAnsi" w:cstheme="minorHAnsi"/>
            <w:lang w:val="en-AU"/>
          </w:rPr>
          <w:t xml:space="preserve">the </w:t>
        </w:r>
      </w:ins>
      <w:r w:rsidRPr="00F15D89">
        <w:rPr>
          <w:rFonts w:asciiTheme="minorHAnsi" w:hAnsiTheme="minorHAnsi" w:cstheme="minorHAnsi"/>
          <w:lang w:val="en-AU"/>
        </w:rPr>
        <w:t>production</w:t>
      </w:r>
      <w:ins w:id="29" w:author="Jason Everett" w:date="2020-08-31T08:06:00Z">
        <w:r w:rsidR="00C71566">
          <w:rPr>
            <w:rFonts w:asciiTheme="minorHAnsi" w:hAnsiTheme="minorHAnsi" w:cstheme="minorHAnsi"/>
            <w:lang w:val="en-AU"/>
          </w:rPr>
          <w:t xml:space="preserve"> of </w:t>
        </w:r>
        <w:commentRangeStart w:id="30"/>
        <w:r w:rsidR="00C71566">
          <w:rPr>
            <w:rFonts w:asciiTheme="minorHAnsi" w:hAnsiTheme="minorHAnsi" w:cstheme="minorHAnsi"/>
            <w:lang w:val="en-AU"/>
          </w:rPr>
          <w:t>plankton and fish</w:t>
        </w:r>
      </w:ins>
      <w:r w:rsidRPr="00F15D89">
        <w:rPr>
          <w:rFonts w:asciiTheme="minorHAnsi" w:hAnsiTheme="minorHAnsi" w:cstheme="minorHAnsi"/>
          <w:lang w:val="en-AU"/>
        </w:rPr>
        <w:t xml:space="preserve"> </w:t>
      </w:r>
      <w:commentRangeEnd w:id="30"/>
      <w:r w:rsidR="00C71566">
        <w:rPr>
          <w:rStyle w:val="CommentReference"/>
          <w:rFonts w:eastAsia="Calibri"/>
        </w:rPr>
        <w:commentReference w:id="30"/>
      </w:r>
      <w:r w:rsidRPr="00F15D89">
        <w:rPr>
          <w:rFonts w:asciiTheme="minorHAnsi" w:hAnsiTheme="minorHAnsi" w:cstheme="minorHAnsi"/>
          <w:lang w:val="en-AU"/>
        </w:rPr>
        <w:t>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02B24C0F"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792FCC">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792FCC">
        <w:rPr>
          <w:rFonts w:ascii="Calibri" w:hAnsi="Calibri" w:cs="Calibri"/>
          <w:lang w:val="en-AU"/>
        </w:rPr>
        <w:instrText>ƒÂ¡</w:instrText>
      </w:r>
      <w:r w:rsidR="00792FCC">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w:t>
      </w:r>
      <w:del w:id="31" w:author="Jason Everett" w:date="2020-08-31T08:09:00Z">
        <w:r w:rsidR="0073606B" w:rsidDel="00C71566">
          <w:rPr>
            <w:rFonts w:asciiTheme="minorHAnsi" w:hAnsiTheme="minorHAnsi" w:cstheme="minorHAnsi"/>
            <w:lang w:val="en-AU"/>
          </w:rPr>
          <w:delText>eastern Australia</w:delText>
        </w:r>
      </w:del>
      <w:ins w:id="32" w:author="Jason Everett" w:date="2020-08-31T08:09:00Z">
        <w:r w:rsidR="00C71566">
          <w:rPr>
            <w:rFonts w:asciiTheme="minorHAnsi" w:hAnsiTheme="minorHAnsi" w:cstheme="minorHAnsi"/>
            <w:lang w:val="en-AU"/>
          </w:rPr>
          <w:t>the southwest Pacific</w:t>
        </w:r>
      </w:ins>
      <w:r w:rsidR="0073606B">
        <w:rPr>
          <w:rFonts w:asciiTheme="minorHAnsi" w:hAnsiTheme="minorHAnsi" w:cstheme="minorHAnsi"/>
          <w:lang w:val="en-AU"/>
        </w:rPr>
        <w:t xml:space="preserve"> </w:t>
      </w:r>
      <w:ins w:id="33" w:author="Jason Everett" w:date="2020-08-31T08:22:00Z">
        <w:r w:rsidR="00AD228B">
          <w:rPr>
            <w:rFonts w:asciiTheme="minorHAnsi" w:hAnsiTheme="minorHAnsi" w:cstheme="minorHAnsi"/>
            <w:lang w:val="en-AU"/>
          </w:rPr>
          <w:t xml:space="preserve">around Australia </w:t>
        </w:r>
      </w:ins>
      <w:r w:rsidR="0073606B">
        <w:rPr>
          <w:rFonts w:asciiTheme="minorHAnsi" w:hAnsiTheme="minorHAnsi" w:cstheme="minorHAnsi"/>
          <w:lang w:val="en-AU"/>
        </w:rPr>
        <w:t>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FD3E18">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FD3E18" w:rsidRPr="00FD3E18">
        <w:rPr>
          <w:rFonts w:ascii="Calibri" w:hAnsi="Calibri" w:cs="Calibri"/>
        </w:rPr>
        <w:t xml:space="preserve">(Apte </w:t>
      </w:r>
      <w:r w:rsidR="00FD3E18" w:rsidRPr="00FD3E18">
        <w:rPr>
          <w:rFonts w:ascii="Calibri" w:hAnsi="Calibri" w:cs="Calibri"/>
          <w:i/>
          <w:iCs/>
        </w:rPr>
        <w:t>et al.</w:t>
      </w:r>
      <w:r w:rsidR="00FD3E18" w:rsidRPr="00FD3E18">
        <w:rPr>
          <w:rFonts w:ascii="Calibri" w:hAnsi="Calibri" w:cs="Calibri"/>
        </w:rPr>
        <w:t xml:space="preserve">, 1998; Dai and Trenberth, 2002; Pritchard </w:t>
      </w:r>
      <w:r w:rsidR="00FD3E18" w:rsidRPr="00FD3E18">
        <w:rPr>
          <w:rFonts w:ascii="Calibri" w:hAnsi="Calibri" w:cs="Calibri"/>
          <w:i/>
          <w:iCs/>
        </w:rPr>
        <w:t>et al.</w:t>
      </w:r>
      <w:r w:rsidR="00FD3E18" w:rsidRPr="00FD3E18">
        <w:rPr>
          <w:rFonts w:ascii="Calibri" w:hAnsi="Calibri" w:cs="Calibri"/>
        </w:rPr>
        <w:t xml:space="preserve">, 2003; Suthers </w:t>
      </w:r>
      <w:r w:rsidR="00FD3E18" w:rsidRPr="00FD3E18">
        <w:rPr>
          <w:rFonts w:ascii="Calibri" w:hAnsi="Calibri" w:cs="Calibri"/>
          <w:i/>
          <w:iCs/>
        </w:rPr>
        <w:t>et al.</w:t>
      </w:r>
      <w:r w:rsidR="00FD3E18" w:rsidRPr="00FD3E18">
        <w:rPr>
          <w:rFonts w:ascii="Calibri" w:hAnsi="Calibri" w:cs="Calibri"/>
        </w:rPr>
        <w:t>,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3CF0228D"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{"citationID":"SeCeNeXT","properties":{"formattedCitation":"(Holland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010B04" w:rsidRPr="00010B04">
        <w:rPr>
          <w:rFonts w:ascii="Calibri" w:hAnsi="Calibri" w:cs="Calibri"/>
        </w:rPr>
        <w:t xml:space="preserve">(Holland </w:t>
      </w:r>
      <w:r w:rsidR="00010B04" w:rsidRPr="00010B04">
        <w:rPr>
          <w:rFonts w:ascii="Calibri" w:hAnsi="Calibri" w:cs="Calibri"/>
          <w:i/>
          <w:iCs/>
        </w:rPr>
        <w:t>et al.</w:t>
      </w:r>
      <w:r w:rsidR="00010B04" w:rsidRPr="00010B04">
        <w:rPr>
          <w:rFonts w:ascii="Calibri" w:hAnsi="Calibri" w:cs="Calibri"/>
        </w:rPr>
        <w:t>,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(Marquis </w:t>
      </w:r>
      <w:r w:rsidRPr="00D41212">
        <w:rPr>
          <w:rFonts w:ascii="Calibri" w:hAnsi="Calibri" w:cs="Calibri"/>
          <w:i/>
          <w:iCs/>
        </w:rPr>
        <w:t>et al.</w:t>
      </w:r>
      <w:r w:rsidRPr="00D41212">
        <w:rPr>
          <w:rFonts w:ascii="Calibri" w:hAnsi="Calibri" w:cs="Calibri"/>
        </w:rPr>
        <w:t xml:space="preserve">, 2011; Champion </w:t>
      </w:r>
      <w:r w:rsidRPr="00D41212">
        <w:rPr>
          <w:rFonts w:ascii="Calibri" w:hAnsi="Calibri" w:cs="Calibri"/>
          <w:i/>
          <w:iCs/>
        </w:rPr>
        <w:t>et al.</w:t>
      </w:r>
      <w:r w:rsidRPr="00D41212">
        <w:rPr>
          <w:rFonts w:ascii="Calibri" w:hAnsi="Calibri" w:cs="Calibri"/>
        </w:rPr>
        <w:t>,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(Truong </w:t>
      </w:r>
      <w:r w:rsidRPr="00D41212">
        <w:rPr>
          <w:rFonts w:ascii="Calibri" w:hAnsi="Calibri" w:cs="Calibri"/>
          <w:i/>
          <w:iCs/>
        </w:rPr>
        <w:t>et al.</w:t>
      </w:r>
      <w:r w:rsidRPr="00D41212">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(Barnes </w:t>
      </w:r>
      <w:r w:rsidRPr="00D41212">
        <w:rPr>
          <w:rFonts w:ascii="Calibri" w:hAnsi="Calibri" w:cs="Calibri"/>
          <w:i/>
          <w:iCs/>
        </w:rPr>
        <w:t>et al.</w:t>
      </w:r>
      <w:r w:rsidRPr="00D41212">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Pr="007542C1">
        <w:rPr>
          <w:rFonts w:ascii="Calibri" w:hAnsi="Calibri" w:cs="Calibri"/>
        </w:rPr>
        <w:t xml:space="preserve">(Blanchard </w:t>
      </w:r>
      <w:r w:rsidRPr="007542C1">
        <w:rPr>
          <w:rFonts w:ascii="Calibri" w:hAnsi="Calibri" w:cs="Calibri"/>
          <w:i/>
          <w:iCs/>
        </w:rPr>
        <w:t>et al.</w:t>
      </w:r>
      <w:r w:rsidRPr="007542C1">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7CA21A59" w14:textId="216F67E5" w:rsidR="00AC6C18" w:rsidRPr="00F15D89" w:rsidRDefault="00AC6C18" w:rsidP="00AC6C18">
      <w:pPr>
        <w:pStyle w:val="Text"/>
        <w:spacing w:line="360" w:lineRule="auto"/>
        <w:rPr>
          <w:rFonts w:asciiTheme="minorHAnsi" w:hAnsiTheme="minorHAnsi" w:cstheme="minorHAnsi"/>
          <w:lang w:val="en-AU"/>
        </w:rPr>
      </w:pPr>
      <w:commentRangeStart w:id="34"/>
      <w:r w:rsidRPr="00F15D89">
        <w:rPr>
          <w:rFonts w:asciiTheme="minorHAnsi" w:hAnsiTheme="minorHAnsi" w:cstheme="minorHAnsi"/>
          <w:lang w:val="en-AU"/>
        </w:rPr>
        <w:t xml:space="preserve">One method of analysing </w:t>
      </w:r>
      <w:r>
        <w:rPr>
          <w:rFonts w:asciiTheme="minorHAnsi" w:hAnsiTheme="minorHAnsi" w:cstheme="minorHAnsi"/>
          <w:lang w:val="en-AU"/>
        </w:rPr>
        <w:t>community</w:t>
      </w:r>
      <w:r w:rsidRPr="00F15D89">
        <w:rPr>
          <w:rFonts w:asciiTheme="minorHAnsi" w:hAnsiTheme="minorHAnsi" w:cstheme="minorHAnsi"/>
          <w:lang w:val="en-AU"/>
        </w:rPr>
        <w:t xml:space="preserve"> size structure is the </w:t>
      </w:r>
      <w:r>
        <w:rPr>
          <w:rFonts w:asciiTheme="minorHAnsi" w:hAnsiTheme="minorHAnsi" w:cstheme="minorHAnsi"/>
          <w:lang w:val="en-AU"/>
        </w:rPr>
        <w:t>N</w:t>
      </w:r>
      <w:r w:rsidRPr="00F15D89">
        <w:rPr>
          <w:rFonts w:asciiTheme="minorHAnsi" w:hAnsiTheme="minorHAnsi" w:cstheme="minorHAnsi"/>
          <w:lang w:val="en-AU"/>
        </w:rPr>
        <w:t xml:space="preserve">ormalized </w:t>
      </w:r>
      <w:r>
        <w:rPr>
          <w:rFonts w:asciiTheme="minorHAnsi" w:hAnsiTheme="minorHAnsi" w:cstheme="minorHAnsi"/>
          <w:lang w:val="en-AU"/>
        </w:rPr>
        <w:t>B</w:t>
      </w:r>
      <w:r w:rsidRPr="00F15D89">
        <w:rPr>
          <w:rFonts w:asciiTheme="minorHAnsi" w:hAnsiTheme="minorHAnsi" w:cstheme="minorHAnsi"/>
          <w:lang w:val="en-AU"/>
        </w:rPr>
        <w:t xml:space="preserve">iomass </w:t>
      </w:r>
      <w:r>
        <w:rPr>
          <w:rFonts w:asciiTheme="minorHAnsi" w:hAnsiTheme="minorHAnsi" w:cstheme="minorHAnsi"/>
          <w:lang w:val="en-AU"/>
        </w:rPr>
        <w:t>S</w:t>
      </w:r>
      <w:r w:rsidRPr="00F15D89">
        <w:rPr>
          <w:rFonts w:asciiTheme="minorHAnsi" w:hAnsiTheme="minorHAnsi" w:cstheme="minorHAnsi"/>
          <w:lang w:val="en-AU"/>
        </w:rPr>
        <w:t xml:space="preserve">ize </w:t>
      </w:r>
      <w:r>
        <w:rPr>
          <w:rFonts w:asciiTheme="minorHAnsi" w:hAnsiTheme="minorHAnsi" w:cstheme="minorHAnsi"/>
          <w:lang w:val="en-AU"/>
        </w:rPr>
        <w:t>S</w:t>
      </w:r>
      <w:r w:rsidRPr="00F15D89">
        <w:rPr>
          <w:rFonts w:asciiTheme="minorHAnsi" w:hAnsiTheme="minorHAnsi" w:cstheme="minorHAnsi"/>
          <w:lang w:val="en-AU"/>
        </w:rPr>
        <w:t xml:space="preserve">pectrum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Pr>
          <w:rFonts w:asciiTheme="minorHAnsi" w:hAnsiTheme="minorHAnsi" w:cstheme="minorHAnsi"/>
          <w:lang w:val="en-AU"/>
        </w:rPr>
        <w:fldChar w:fldCharType="separate"/>
      </w:r>
      <w:r w:rsidRPr="00DA1913">
        <w:rPr>
          <w:rFonts w:ascii="Calibri" w:hAnsi="Calibri" w:cs="Calibri"/>
        </w:rPr>
        <w:t>(NBSS; Kerr and Dickie, 2001)</w:t>
      </w:r>
      <w:r>
        <w:rPr>
          <w:rFonts w:asciiTheme="minorHAnsi" w:hAnsiTheme="minorHAnsi" w:cstheme="minorHAnsi"/>
          <w:lang w:val="en-AU"/>
        </w:rPr>
        <w:fldChar w:fldCharType="end"/>
      </w:r>
      <w:r w:rsidRPr="00F15D89">
        <w:rPr>
          <w:rFonts w:asciiTheme="minorHAnsi" w:hAnsiTheme="minorHAnsi" w:cstheme="minorHAnsi"/>
          <w:lang w:val="en-AU"/>
        </w:rPr>
        <w:t xml:space="preserve">. Using a linear fit of normalized biomasses in </w:t>
      </w:r>
      <w:r w:rsidRPr="00F15D89">
        <w:rPr>
          <w:rFonts w:asciiTheme="minorHAnsi" w:hAnsiTheme="minorHAnsi" w:cstheme="minorHAnsi"/>
          <w:lang w:val="en-AU"/>
        </w:rPr>
        <w:lastRenderedPageBreak/>
        <w:t xml:space="preserve">logarithmically equal size bins, the structure of the zooplankton community </w:t>
      </w:r>
      <w:r w:rsidR="005943F4">
        <w:rPr>
          <w:rFonts w:asciiTheme="minorHAnsi" w:hAnsiTheme="minorHAnsi" w:cstheme="minorHAnsi"/>
          <w:lang w:val="en-AU"/>
        </w:rPr>
        <w:t>has</w:t>
      </w:r>
      <w:r w:rsidRPr="00F15D89">
        <w:rPr>
          <w:rFonts w:asciiTheme="minorHAnsi" w:hAnsiTheme="minorHAnsi" w:cstheme="minorHAnsi"/>
          <w:lang w:val="en-AU"/>
        </w:rPr>
        <w:t xml:space="preserve"> a general overall slope of -1 observed in the open sea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(Sheldon </w:t>
      </w:r>
      <w:r w:rsidRPr="00D41212">
        <w:rPr>
          <w:rFonts w:ascii="Calibri" w:hAnsi="Calibri" w:cs="Calibri"/>
          <w:i/>
          <w:iCs/>
        </w:rPr>
        <w:t>et al.</w:t>
      </w:r>
      <w:r w:rsidRPr="00D41212">
        <w:rPr>
          <w:rFonts w:ascii="Calibri" w:hAnsi="Calibri" w:cs="Calibri"/>
        </w:rPr>
        <w:t xml:space="preserve">, 1972; Baird </w:t>
      </w:r>
      <w:r w:rsidRPr="00D41212">
        <w:rPr>
          <w:rFonts w:ascii="Calibri" w:hAnsi="Calibri" w:cs="Calibri"/>
          <w:i/>
          <w:iCs/>
        </w:rPr>
        <w:t>et al.</w:t>
      </w:r>
      <w:r w:rsidRPr="00D41212">
        <w:rPr>
          <w:rFonts w:ascii="Calibri" w:hAnsi="Calibri" w:cs="Calibri"/>
        </w:rPr>
        <w:t>, 2008)</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A steeper slope with </w:t>
      </w:r>
      <w:r>
        <w:rPr>
          <w:rFonts w:asciiTheme="minorHAnsi" w:hAnsiTheme="minorHAnsi" w:cstheme="minorHAnsi"/>
          <w:lang w:val="en-AU"/>
        </w:rPr>
        <w:t xml:space="preserve">a </w:t>
      </w:r>
      <w:r w:rsidRPr="00F15D89">
        <w:rPr>
          <w:rFonts w:asciiTheme="minorHAnsi" w:hAnsiTheme="minorHAnsi" w:cstheme="minorHAnsi"/>
          <w:lang w:val="en-AU"/>
        </w:rPr>
        <w:t xml:space="preserve">large </w:t>
      </w:r>
      <w:r>
        <w:rPr>
          <w:rFonts w:asciiTheme="minorHAnsi" w:hAnsiTheme="minorHAnsi" w:cstheme="minorHAnsi"/>
          <w:lang w:val="en-AU"/>
        </w:rPr>
        <w:t>fraction</w:t>
      </w:r>
      <w:r w:rsidRPr="00F15D89">
        <w:rPr>
          <w:rFonts w:asciiTheme="minorHAnsi" w:hAnsiTheme="minorHAnsi" w:cstheme="minorHAnsi"/>
          <w:lang w:val="en-AU"/>
        </w:rPr>
        <w:t xml:space="preserve"> of small particles infers</w:t>
      </w:r>
      <w:r>
        <w:rPr>
          <w:rFonts w:asciiTheme="minorHAnsi" w:hAnsiTheme="minorHAnsi" w:cstheme="minorHAnsi"/>
          <w:lang w:val="en-AU"/>
        </w:rPr>
        <w:t xml:space="preserve"> </w:t>
      </w:r>
      <w:r w:rsidRPr="00F15D89">
        <w:rPr>
          <w:rFonts w:asciiTheme="minorHAnsi" w:hAnsiTheme="minorHAnsi" w:cstheme="minorHAnsi"/>
          <w:lang w:val="en-AU"/>
        </w:rPr>
        <w:t>higher production</w:t>
      </w:r>
      <w:r>
        <w:rPr>
          <w:rFonts w:asciiTheme="minorHAnsi" w:hAnsiTheme="minorHAnsi" w:cstheme="minorHAnsi"/>
          <w:lang w:val="en-AU"/>
        </w:rPr>
        <w:t xml:space="preserve"> and</w:t>
      </w:r>
      <w:r w:rsidR="00FD3E18">
        <w:rPr>
          <w:rFonts w:asciiTheme="minorHAnsi" w:hAnsiTheme="minorHAnsi" w:cstheme="minorHAnsi"/>
          <w:lang w:val="en-AU"/>
        </w:rPr>
        <w:t>/or higher</w:t>
      </w:r>
      <w:r>
        <w:rPr>
          <w:rFonts w:asciiTheme="minorHAnsi" w:hAnsiTheme="minorHAnsi" w:cstheme="minorHAnsi"/>
          <w:lang w:val="en-AU"/>
        </w:rPr>
        <w:t xml:space="preserve"> predation</w:t>
      </w:r>
      <w:r w:rsidRPr="00F15D89">
        <w:rPr>
          <w:rFonts w:asciiTheme="minorHAnsi" w:hAnsiTheme="minorHAnsi" w:cstheme="minorHAnsi"/>
          <w:lang w:val="en-AU"/>
        </w:rPr>
        <w:t xml:space="preserve"> while a shallow slope often represents lower predation and less ‘top-down’ pressure</w:t>
      </w:r>
      <w:r w:rsidR="005943F4">
        <w:rPr>
          <w:rFonts w:asciiTheme="minorHAnsi" w:hAnsiTheme="minorHAnsi" w:cstheme="minorHAnsi"/>
          <w:lang w:val="en-AU"/>
        </w:rPr>
        <w:t xml:space="preserve"> </w:t>
      </w:r>
      <w:r w:rsidR="005943F4">
        <w:rPr>
          <w:rFonts w:asciiTheme="minorHAnsi" w:hAnsiTheme="minorHAnsi" w:cstheme="minorHAnsi"/>
          <w:lang w:val="en-AU"/>
        </w:rPr>
        <w:fldChar w:fldCharType="begin"/>
      </w:r>
      <w:r w:rsidR="002B0DE6">
        <w:rPr>
          <w:rFonts w:asciiTheme="minorHAnsi" w:hAnsiTheme="minorHAnsi" w:cstheme="minorHAnsi"/>
          <w:lang w:val="en-AU"/>
        </w:rPr>
        <w:instrText xml:space="preserve"> ADDIN ZOTERO_ITEM CSL_CITATION {"citationID":"WRNQLM1O","properties":{"formattedCitation":"(Heath, 1995; Kerr and Dickie, 2001; Zhou {\\i{}et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Pr>
          <w:rFonts w:asciiTheme="minorHAnsi" w:hAnsiTheme="minorHAnsi" w:cstheme="minorHAnsi"/>
          <w:lang w:val="en-AU"/>
        </w:rPr>
        <w:fldChar w:fldCharType="separate"/>
      </w:r>
      <w:r w:rsidR="001A502C" w:rsidRPr="001A502C">
        <w:rPr>
          <w:rFonts w:ascii="Calibri" w:hAnsi="Calibri" w:cs="Calibri"/>
        </w:rPr>
        <w:t xml:space="preserve">(Heath, 1995; Kerr and Dickie, 2001; Zhou </w:t>
      </w:r>
      <w:r w:rsidR="001A502C" w:rsidRPr="001A502C">
        <w:rPr>
          <w:rFonts w:ascii="Calibri" w:hAnsi="Calibri" w:cs="Calibri"/>
          <w:i/>
          <w:iCs/>
        </w:rPr>
        <w:t>et al.</w:t>
      </w:r>
      <w:r w:rsidR="001A502C" w:rsidRPr="001A502C">
        <w:rPr>
          <w:rFonts w:ascii="Calibri" w:hAnsi="Calibri" w:cs="Calibri"/>
        </w:rPr>
        <w:t>, 2010)</w:t>
      </w:r>
      <w:r w:rsidR="005943F4">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While widely used, the linear fit for the NBSS is sometimes bias</w:t>
      </w:r>
      <w:r w:rsidR="001A502C">
        <w:rPr>
          <w:rFonts w:asciiTheme="minorHAnsi" w:hAnsiTheme="minorHAnsi" w:cstheme="minorHAnsi"/>
          <w:lang w:val="en-AU"/>
        </w:rPr>
        <w:t>ed</w:t>
      </w:r>
      <w:r>
        <w:rPr>
          <w:rFonts w:asciiTheme="minorHAnsi" w:hAnsiTheme="minorHAnsi" w:cstheme="minorHAnsi"/>
          <w:lang w:val="en-AU"/>
        </w:rPr>
        <w:t xml:space="preserve"> by size classes containing no particles due to small sample sizes and it has been shown that the shape parameter </w:t>
      </w:r>
      <w:r>
        <w:rPr>
          <w:rFonts w:asciiTheme="minorHAnsi" w:hAnsiTheme="minorHAnsi" w:cstheme="minorHAnsi"/>
          <w:i/>
          <w:iCs/>
          <w:lang w:val="en-AU"/>
        </w:rPr>
        <w:t>c</w:t>
      </w:r>
      <w:r>
        <w:rPr>
          <w:rFonts w:asciiTheme="minorHAnsi" w:hAnsiTheme="minorHAnsi" w:cstheme="minorHAnsi"/>
          <w:lang w:val="en-AU"/>
        </w:rPr>
        <w:t xml:space="preserve"> of a Pareto distribution is highly correlated to the NBSS slope and provides a more robust estimate of the NBSS slope for smaller samples </w:t>
      </w:r>
      <w:r>
        <w:rPr>
          <w:rFonts w:asciiTheme="minorHAnsi" w:hAnsiTheme="minorHAnsi" w:cstheme="minorHAnsi"/>
          <w:lang w:val="en-AU"/>
        </w:rPr>
        <w:fldChar w:fldCharType="begin"/>
      </w:r>
      <w:r w:rsidR="001A502C">
        <w:rPr>
          <w:rFonts w:asciiTheme="minorHAnsi" w:hAnsiTheme="minorHAnsi" w:cstheme="minorHAnsi"/>
          <w:lang w:val="en-AU"/>
        </w:rPr>
        <w:instrText xml:space="preserve"> ADDIN ZOTERO_ITEM CSL_CITATION {"citationID":"oIKgnQDD","properties":{"formattedCitation":"(Vidondo {\\i{}et al.}, 1997; Suthers {\\i{}et al.}, 2006; Krupica {\\i{}et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Pr>
          <w:rFonts w:asciiTheme="minorHAnsi" w:hAnsiTheme="minorHAnsi" w:cstheme="minorHAnsi"/>
          <w:lang w:val="en-AU"/>
        </w:rPr>
        <w:fldChar w:fldCharType="separate"/>
      </w:r>
      <w:r w:rsidR="001A502C" w:rsidRPr="001A502C">
        <w:rPr>
          <w:rFonts w:ascii="Calibri" w:hAnsi="Calibri" w:cs="Calibri"/>
        </w:rPr>
        <w:t xml:space="preserve">(Vidondo </w:t>
      </w:r>
      <w:r w:rsidR="001A502C" w:rsidRPr="001A502C">
        <w:rPr>
          <w:rFonts w:ascii="Calibri" w:hAnsi="Calibri" w:cs="Calibri"/>
          <w:i/>
          <w:iCs/>
        </w:rPr>
        <w:t>et al.</w:t>
      </w:r>
      <w:r w:rsidR="001A502C" w:rsidRPr="001A502C">
        <w:rPr>
          <w:rFonts w:ascii="Calibri" w:hAnsi="Calibri" w:cs="Calibri"/>
        </w:rPr>
        <w:t xml:space="preserve">, 1997; Suthers </w:t>
      </w:r>
      <w:r w:rsidR="001A502C" w:rsidRPr="001A502C">
        <w:rPr>
          <w:rFonts w:ascii="Calibri" w:hAnsi="Calibri" w:cs="Calibri"/>
          <w:i/>
          <w:iCs/>
        </w:rPr>
        <w:t>et al.</w:t>
      </w:r>
      <w:r w:rsidR="001A502C" w:rsidRPr="001A502C">
        <w:rPr>
          <w:rFonts w:ascii="Calibri" w:hAnsi="Calibri" w:cs="Calibri"/>
        </w:rPr>
        <w:t xml:space="preserve">, 2006; Krupica </w:t>
      </w:r>
      <w:r w:rsidR="001A502C" w:rsidRPr="001A502C">
        <w:rPr>
          <w:rFonts w:ascii="Calibri" w:hAnsi="Calibri" w:cs="Calibri"/>
          <w:i/>
          <w:iCs/>
        </w:rPr>
        <w:t>et al.</w:t>
      </w:r>
      <w:r w:rsidR="001A502C" w:rsidRPr="001A502C">
        <w:rPr>
          <w:rFonts w:ascii="Calibri" w:hAnsi="Calibri" w:cs="Calibri"/>
        </w:rPr>
        <w:t>, 2012)</w:t>
      </w:r>
      <w:r>
        <w:rPr>
          <w:rFonts w:asciiTheme="minorHAnsi" w:hAnsiTheme="minorHAnsi" w:cstheme="minorHAnsi"/>
          <w:lang w:val="en-AU"/>
        </w:rPr>
        <w:fldChar w:fldCharType="end"/>
      </w:r>
      <w:r>
        <w:rPr>
          <w:rFonts w:asciiTheme="minorHAnsi" w:hAnsiTheme="minorHAnsi" w:cstheme="minorHAnsi"/>
          <w:lang w:val="en-AU"/>
        </w:rPr>
        <w:t>.</w:t>
      </w:r>
      <w:commentRangeEnd w:id="34"/>
      <w:r w:rsidR="005561D7">
        <w:rPr>
          <w:rStyle w:val="CommentReference"/>
          <w:rFonts w:eastAsia="Calibri"/>
        </w:rPr>
        <w:commentReference w:id="34"/>
      </w:r>
    </w:p>
    <w:p w14:paraId="26372779" w14:textId="1E61DAAB"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NBSS slope</w:t>
      </w:r>
      <w:r>
        <w:rPr>
          <w:rFonts w:asciiTheme="minorHAnsi" w:hAnsiTheme="minorHAnsi" w:cstheme="minorHAnsi"/>
          <w:lang w:val="en-AU"/>
        </w:rPr>
        <w:t xml:space="preserve"> (</w:t>
      </w:r>
      <w:ins w:id="35" w:author="Jason Everett" w:date="2020-08-31T08:43:00Z">
        <w:r w:rsidR="005561D7">
          <w:rPr>
            <w:rFonts w:asciiTheme="minorHAnsi" w:hAnsiTheme="minorHAnsi" w:cstheme="minorHAnsi"/>
            <w:lang w:val="en-AU"/>
          </w:rPr>
          <w:t xml:space="preserve">indicating </w:t>
        </w:r>
      </w:ins>
      <w:r>
        <w:rPr>
          <w:rFonts w:asciiTheme="minorHAnsi" w:hAnsiTheme="minorHAnsi" w:cstheme="minorHAnsi"/>
          <w:lang w:val="en-AU"/>
        </w:rPr>
        <w:t>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NBSS</w:t>
      </w:r>
      <w:r>
        <w:rPr>
          <w:rFonts w:asciiTheme="minorHAnsi" w:hAnsiTheme="minorHAnsi" w:cstheme="minorHAnsi"/>
          <w:lang w:val="en-AU"/>
        </w:rPr>
        <w:t xml:space="preserve"> 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(Sourisseau and Carlotti, 2006; Irigoien </w:t>
      </w:r>
      <w:r w:rsidRPr="0097460E">
        <w:rPr>
          <w:rFonts w:ascii="Calibri" w:hAnsi="Calibri" w:cs="Calibri"/>
          <w:i/>
          <w:iCs/>
        </w:rPr>
        <w:t>et al.</w:t>
      </w:r>
      <w:r w:rsidRPr="0097460E">
        <w:rPr>
          <w:rFonts w:ascii="Calibri" w:hAnsi="Calibri" w:cs="Calibri"/>
        </w:rPr>
        <w:t xml:space="preserve">, 2009; Vandromme </w:t>
      </w:r>
      <w:r w:rsidRPr="0097460E">
        <w:rPr>
          <w:rFonts w:ascii="Calibri" w:hAnsi="Calibri" w:cs="Calibri"/>
          <w:i/>
          <w:iCs/>
        </w:rPr>
        <w:t>et al.</w:t>
      </w:r>
      <w:r w:rsidRPr="0097460E">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(Marcolin </w:t>
      </w:r>
      <w:r w:rsidR="00D32402" w:rsidRPr="0097460E">
        <w:rPr>
          <w:rFonts w:ascii="Calibri" w:hAnsi="Calibri" w:cs="Calibri"/>
          <w:i/>
          <w:iCs/>
        </w:rPr>
        <w:t>et al.</w:t>
      </w:r>
      <w:r w:rsidR="00D32402" w:rsidRPr="0097460E">
        <w:rPr>
          <w:rFonts w:ascii="Calibri" w:hAnsi="Calibri" w:cs="Calibri"/>
        </w:rPr>
        <w:t>,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(Aarflot </w:t>
      </w:r>
      <w:r w:rsidR="00D32402" w:rsidRPr="0097460E">
        <w:rPr>
          <w:rFonts w:ascii="Calibri" w:hAnsi="Calibri" w:cs="Calibri"/>
          <w:i/>
          <w:iCs/>
        </w:rPr>
        <w:t>et al.</w:t>
      </w:r>
      <w:r w:rsidR="00D32402" w:rsidRPr="0097460E">
        <w:rPr>
          <w:rFonts w:ascii="Calibri" w:hAnsi="Calibri" w:cs="Calibri"/>
        </w:rPr>
        <w:t>,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5C2A9C3B"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w:t>
      </w:r>
      <w:ins w:id="36" w:author="Jason Everett" w:date="2020-08-31T08:44:00Z">
        <w:r w:rsidR="005561D7">
          <w:rPr>
            <w:rFonts w:asciiTheme="minorHAnsi" w:hAnsiTheme="minorHAnsi" w:cstheme="minorHAnsi"/>
            <w:lang w:val="en-AU"/>
          </w:rPr>
          <w:t>a</w:t>
        </w:r>
      </w:ins>
      <w:del w:id="37" w:author="Jason Everett" w:date="2020-08-31T08:44:00Z">
        <w:r w:rsidDel="005561D7">
          <w:rPr>
            <w:rFonts w:asciiTheme="minorHAnsi" w:hAnsiTheme="minorHAnsi" w:cstheme="minorHAnsi"/>
            <w:lang w:val="en-AU"/>
          </w:rPr>
          <w:delText>e</w:delText>
        </w:r>
      </w:del>
      <w:r>
        <w:rPr>
          <w:rFonts w:asciiTheme="minorHAnsi" w:hAnsiTheme="minorHAnsi" w:cstheme="minorHAnsi"/>
          <w:lang w:val="en-AU"/>
        </w:rPr>
        <w:t>ffect zooplankton communities on temperate continental shel</w:t>
      </w:r>
      <w:ins w:id="38" w:author="Jason Everett" w:date="2020-08-31T08:44:00Z">
        <w:r w:rsidR="00F61EF4">
          <w:rPr>
            <w:rFonts w:asciiTheme="minorHAnsi" w:hAnsiTheme="minorHAnsi" w:cstheme="minorHAnsi"/>
            <w:lang w:val="en-AU"/>
          </w:rPr>
          <w:t>ve</w:t>
        </w:r>
      </w:ins>
      <w:del w:id="39" w:author="Jason Everett" w:date="2020-08-31T08:44:00Z">
        <w:r w:rsidDel="00F61EF4">
          <w:rPr>
            <w:rFonts w:asciiTheme="minorHAnsi" w:hAnsiTheme="minorHAnsi" w:cstheme="minorHAnsi"/>
            <w:lang w:val="en-AU"/>
          </w:rPr>
          <w:delText>f</w:delText>
        </w:r>
      </w:del>
      <w:r>
        <w:rPr>
          <w:rFonts w:asciiTheme="minorHAnsi" w:hAnsiTheme="minorHAnsi" w:cstheme="minorHAnsi"/>
          <w:lang w:val="en-AU"/>
        </w:rPr>
        <w:t xml:space="preserve">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 xml:space="preserve">patterns in </w:t>
      </w:r>
      <w:r>
        <w:rPr>
          <w:rFonts w:asciiTheme="minorHAnsi" w:hAnsiTheme="minorHAnsi" w:cstheme="minorHAnsi"/>
          <w:lang w:val="en-AU"/>
        </w:rPr>
        <w:lastRenderedPageBreak/>
        <w:t>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73D1CFF5" w14:textId="11CBA5A9" w:rsidR="00543728" w:rsidRPr="00447ABF" w:rsidRDefault="00447ABF" w:rsidP="000A5127">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R</w:t>
      </w:r>
      <w:r w:rsidRPr="00447ABF">
        <w:rPr>
          <w:rFonts w:asciiTheme="minorHAnsi" w:hAnsiTheme="minorHAnsi" w:cstheme="minorHAnsi"/>
          <w:lang w:val="en-AU"/>
        </w:rPr>
        <w:t xml:space="preserve">elate our observations to previous </w:t>
      </w:r>
      <w:r>
        <w:rPr>
          <w:rFonts w:asciiTheme="minorHAnsi" w:hAnsiTheme="minorHAnsi" w:cstheme="minorHAnsi"/>
          <w:lang w:val="en-AU"/>
        </w:rPr>
        <w:t>research to p</w:t>
      </w:r>
      <w:r w:rsidRPr="00447ABF">
        <w:rPr>
          <w:rFonts w:asciiTheme="minorHAnsi" w:hAnsiTheme="minorHAnsi" w:cstheme="minorHAnsi"/>
          <w:lang w:val="en-AU"/>
        </w:rPr>
        <w:t>r</w:t>
      </w:r>
      <w:r w:rsidR="00C06610" w:rsidRPr="00447ABF">
        <w:rPr>
          <w:rFonts w:asciiTheme="minorHAnsi" w:hAnsiTheme="minorHAnsi" w:cstheme="minorHAnsi"/>
          <w:lang w:val="en-AU"/>
        </w:rPr>
        <w:t>opose a general concept of zooplankton on continental shel</w:t>
      </w:r>
      <w:r>
        <w:rPr>
          <w:rFonts w:asciiTheme="minorHAnsi" w:hAnsiTheme="minorHAnsi" w:cstheme="minorHAnsi"/>
          <w:lang w:val="en-AU"/>
        </w:rPr>
        <w:t>ves</w:t>
      </w:r>
      <w:r w:rsidR="008E2B0C" w:rsidRPr="00447ABF">
        <w:rPr>
          <w:rFonts w:asciiTheme="minorHAnsi" w:hAnsiTheme="minorHAnsi" w:cstheme="minorHAnsi"/>
          <w:lang w:val="en-AU"/>
        </w:rPr>
        <w:t xml:space="preserve"> under the influence of a WBC</w:t>
      </w:r>
      <w:r w:rsidR="00C06610" w:rsidRPr="00447ABF">
        <w:rPr>
          <w:rFonts w:asciiTheme="minorHAnsi" w:hAnsiTheme="minorHAnsi" w:cstheme="minorHAnsi"/>
          <w:lang w:val="en-AU"/>
        </w:rPr>
        <w:t>.</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2025983E"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ins w:id="40" w:author="Jason Everett" w:date="2020-08-31T08:45:00Z">
        <w:r w:rsidR="00F61EF4">
          <w:rPr>
            <w:rFonts w:asciiTheme="minorHAnsi" w:hAnsiTheme="minorHAnsi" w:cstheme="minorHAnsi"/>
            <w:lang w:val="en-AU"/>
          </w:rPr>
          <w:t>s</w:t>
        </w:r>
      </w:ins>
      <w:del w:id="41" w:author="Jason Everett" w:date="2020-08-31T08:45:00Z">
        <w:r w:rsidR="004A7649" w:rsidDel="00F61EF4">
          <w:rPr>
            <w:rFonts w:asciiTheme="minorHAnsi" w:hAnsiTheme="minorHAnsi" w:cstheme="minorHAnsi"/>
            <w:lang w:val="en-AU"/>
          </w:rPr>
          <w:delText>ing</w:delText>
        </w:r>
      </w:del>
      <w:r w:rsidR="00C06610" w:rsidRPr="000E48B4">
        <w:rPr>
          <w:rFonts w:asciiTheme="minorHAnsi" w:hAnsiTheme="minorHAnsi" w:cstheme="minorHAnsi"/>
          <w:lang w:val="en-AU"/>
        </w:rPr>
        <w:t xml:space="preserve"> between 10 and 20</w:t>
      </w:r>
      <w:del w:id="42" w:author="Jason Everett" w:date="2020-08-31T08:56:00Z">
        <w:r w:rsidR="00C06610" w:rsidRPr="000E48B4" w:rsidDel="005F7D9B">
          <w:rPr>
            <w:rFonts w:asciiTheme="minorHAnsi" w:hAnsiTheme="minorHAnsi" w:cstheme="minorHAnsi"/>
            <w:lang w:val="en-AU"/>
          </w:rPr>
          <w:delText xml:space="preserve"> </w:delText>
        </w:r>
      </w:del>
      <w:r w:rsidR="00C06610" w:rsidRPr="000E48B4">
        <w:rPr>
          <w:rFonts w:asciiTheme="minorHAnsi" w:hAnsiTheme="minorHAnsi" w:cstheme="minorHAnsi"/>
          <w:lang w:val="en-AU"/>
        </w:rPr>
        <w:t xml:space="preserve">°S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(Archer </w:t>
      </w:r>
      <w:r w:rsidR="00C06610" w:rsidRPr="000E48B4">
        <w:rPr>
          <w:rFonts w:asciiTheme="minorHAnsi" w:hAnsiTheme="minorHAnsi" w:cstheme="minorHAnsi"/>
          <w:i/>
          <w:iCs/>
        </w:rPr>
        <w:t>et al.</w:t>
      </w:r>
      <w:r w:rsidR="00C06610" w:rsidRPr="000E48B4">
        <w:rPr>
          <w:rFonts w:asciiTheme="minorHAnsi" w:hAnsiTheme="minorHAnsi" w:cstheme="minorHAnsi"/>
        </w:rPr>
        <w:t>,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w:t>
      </w:r>
      <w:del w:id="43" w:author="Jason Everett" w:date="2020-08-31T08:56:00Z">
        <w:r w:rsidR="00C06610" w:rsidRPr="000E48B4" w:rsidDel="005F7D9B">
          <w:rPr>
            <w:rFonts w:asciiTheme="minorHAnsi" w:hAnsiTheme="minorHAnsi" w:cstheme="minorHAnsi"/>
            <w:lang w:val="en-AU"/>
          </w:rPr>
          <w:delText xml:space="preserve"> </w:delText>
        </w:r>
      </w:del>
      <w:r w:rsidR="00C06610" w:rsidRPr="000E48B4">
        <w:rPr>
          <w:rFonts w:asciiTheme="minorHAnsi" w:hAnsiTheme="minorHAnsi" w:cstheme="minorHAnsi"/>
          <w:lang w:val="en-AU"/>
        </w:rPr>
        <w:t xml:space="preserve">°S and continues to flow eastward as the EAC eastern extension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(Cetina-Heredia </w:t>
      </w:r>
      <w:r w:rsidR="00C06610" w:rsidRPr="000E48B4">
        <w:rPr>
          <w:rFonts w:asciiTheme="minorHAnsi" w:hAnsiTheme="minorHAnsi" w:cstheme="minorHAnsi"/>
          <w:i/>
          <w:iCs/>
        </w:rPr>
        <w:t>et al.</w:t>
      </w:r>
      <w:r w:rsidR="00C06610" w:rsidRPr="000E48B4">
        <w:rPr>
          <w:rFonts w:asciiTheme="minorHAnsi" w:hAnsiTheme="minorHAnsi" w:cstheme="minorHAnsi"/>
        </w:rPr>
        <w:t xml:space="preserve">, 2014; Oke </w:t>
      </w:r>
      <w:r w:rsidR="00C06610" w:rsidRPr="000E48B4">
        <w:rPr>
          <w:rFonts w:asciiTheme="minorHAnsi" w:hAnsiTheme="minorHAnsi" w:cstheme="minorHAnsi"/>
          <w:i/>
          <w:iCs/>
        </w:rPr>
        <w:t>et al.</w:t>
      </w:r>
      <w:r w:rsidR="00C06610" w:rsidRPr="000E48B4">
        <w:rPr>
          <w:rFonts w:asciiTheme="minorHAnsi" w:hAnsiTheme="minorHAnsi" w:cstheme="minorHAnsi"/>
        </w:rPr>
        <w:t>,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(Schaeffer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(Rossi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(Armbrecht </w:t>
      </w:r>
      <w:r w:rsidR="00C06610" w:rsidRPr="000E48B4">
        <w:rPr>
          <w:rFonts w:asciiTheme="minorHAnsi" w:hAnsiTheme="minorHAnsi" w:cstheme="minorHAnsi"/>
          <w:i/>
          <w:iCs/>
        </w:rPr>
        <w:t>et al.</w:t>
      </w:r>
      <w:r w:rsidR="00C06610" w:rsidRPr="000E48B4">
        <w:rPr>
          <w:rFonts w:asciiTheme="minorHAnsi" w:hAnsiTheme="minorHAnsi" w:cstheme="minorHAnsi"/>
        </w:rPr>
        <w:t>,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2D6A8B12"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w:t>
      </w:r>
      <w:del w:id="44" w:author="Jason Everett" w:date="2020-08-31T08:57:00Z">
        <w:r w:rsidR="008A74F4" w:rsidDel="003127C5">
          <w:rPr>
            <w:rFonts w:asciiTheme="minorHAnsi" w:hAnsiTheme="minorHAnsi" w:cstheme="minorHAnsi"/>
            <w:szCs w:val="24"/>
            <w:lang w:val="en-AU"/>
          </w:rPr>
          <w:delText xml:space="preserve"> </w:delText>
        </w:r>
      </w:del>
      <w:r w:rsidR="008A74F4">
        <w:rPr>
          <w:rFonts w:asciiTheme="minorHAnsi" w:hAnsiTheme="minorHAnsi" w:cstheme="minorHAnsi"/>
          <w:szCs w:val="24"/>
          <w:lang w:val="en-AU"/>
        </w:rPr>
        <w:t>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w:t>
      </w:r>
      <w:del w:id="45" w:author="Jason Everett" w:date="2020-08-31T08:57:00Z">
        <w:r w:rsidR="008A74F4" w:rsidDel="003127C5">
          <w:rPr>
            <w:rFonts w:asciiTheme="minorHAnsi" w:hAnsiTheme="minorHAnsi" w:cstheme="minorHAnsi"/>
            <w:szCs w:val="24"/>
            <w:lang w:val="en-AU"/>
          </w:rPr>
          <w:delText xml:space="preserve"> </w:delText>
        </w:r>
      </w:del>
      <w:r w:rsidR="008A74F4">
        <w:rPr>
          <w:rFonts w:asciiTheme="minorHAnsi" w:hAnsiTheme="minorHAnsi" w:cstheme="minorHAnsi"/>
          <w:szCs w:val="24"/>
          <w:lang w:val="en-AU"/>
        </w:rPr>
        <w:t>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w:t>
      </w:r>
      <w:del w:id="46" w:author="Jason Everett" w:date="2020-08-31T08:57:00Z">
        <w:r w:rsidR="008A74F4" w:rsidDel="003127C5">
          <w:rPr>
            <w:rFonts w:asciiTheme="minorHAnsi" w:hAnsiTheme="minorHAnsi" w:cstheme="minorHAnsi"/>
            <w:szCs w:val="24"/>
            <w:lang w:val="en-AU"/>
          </w:rPr>
          <w:delText xml:space="preserve"> </w:delText>
        </w:r>
      </w:del>
      <w:r w:rsidR="008A74F4">
        <w:rPr>
          <w:rFonts w:asciiTheme="minorHAnsi" w:hAnsiTheme="minorHAnsi" w:cstheme="minorHAnsi"/>
          <w:szCs w:val="24"/>
          <w:lang w:val="en-AU"/>
        </w:rPr>
        <w:t>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w:t>
      </w:r>
      <w:del w:id="47" w:author="Jason Everett" w:date="2020-08-31T08:57:00Z">
        <w:r w:rsidR="008A74F4" w:rsidDel="003127C5">
          <w:rPr>
            <w:rFonts w:asciiTheme="minorHAnsi" w:hAnsiTheme="minorHAnsi" w:cstheme="minorHAnsi"/>
            <w:szCs w:val="24"/>
            <w:lang w:val="en-AU"/>
          </w:rPr>
          <w:delText xml:space="preserve"> </w:delText>
        </w:r>
      </w:del>
      <w:r w:rsidR="008A74F4">
        <w:rPr>
          <w:rFonts w:asciiTheme="minorHAnsi" w:hAnsiTheme="minorHAnsi" w:cstheme="minorHAnsi"/>
          <w:szCs w:val="24"/>
          <w:lang w:val="en-AU"/>
        </w:rPr>
        <w:t>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w:t>
      </w:r>
      <w:del w:id="48" w:author="Jason Everett" w:date="2020-08-31T08:57:00Z">
        <w:r w:rsidR="002C1E5F" w:rsidRPr="00F15D89" w:rsidDel="003127C5">
          <w:rPr>
            <w:rFonts w:asciiTheme="minorHAnsi" w:hAnsiTheme="minorHAnsi" w:cstheme="minorHAnsi"/>
            <w:szCs w:val="24"/>
            <w:lang w:val="en-AU"/>
          </w:rPr>
          <w:delText xml:space="preserve"> </w:delText>
        </w:r>
      </w:del>
      <w:r w:rsidR="002C1E5F" w:rsidRPr="00F15D89">
        <w:rPr>
          <w:rFonts w:asciiTheme="minorHAnsi" w:hAnsiTheme="minorHAnsi" w:cstheme="minorHAnsi"/>
          <w:szCs w:val="24"/>
          <w:lang w:val="en-AU"/>
        </w:rPr>
        <w:t>°S where it separated from the mainland and continued flowing to the east. This separation resulted in the formation of a large warm-core eddy forming off the coast at approximately 33°</w:t>
      </w:r>
      <w:del w:id="49" w:author="Jason Everett" w:date="2020-08-31T08:57:00Z">
        <w:r w:rsidR="00CD4636" w:rsidDel="003127C5">
          <w:rPr>
            <w:rFonts w:asciiTheme="minorHAnsi" w:hAnsiTheme="minorHAnsi" w:cstheme="minorHAnsi"/>
            <w:szCs w:val="24"/>
            <w:lang w:val="en-AU"/>
          </w:rPr>
          <w:delText xml:space="preserve"> </w:delText>
        </w:r>
      </w:del>
      <w:r w:rsidR="002C1E5F" w:rsidRPr="00F15D89">
        <w:rPr>
          <w:rFonts w:asciiTheme="minorHAnsi" w:hAnsiTheme="minorHAnsi" w:cstheme="minorHAnsi"/>
          <w:szCs w:val="24"/>
          <w:lang w:val="en-AU"/>
        </w:rPr>
        <w:t>S, 155°</w:t>
      </w:r>
      <w:del w:id="50" w:author="Jason Everett" w:date="2020-08-31T08:57:00Z">
        <w:r w:rsidR="00CD4636" w:rsidDel="003127C5">
          <w:rPr>
            <w:rFonts w:asciiTheme="minorHAnsi" w:hAnsiTheme="minorHAnsi" w:cstheme="minorHAnsi"/>
            <w:szCs w:val="24"/>
            <w:lang w:val="en-AU"/>
          </w:rPr>
          <w:delText xml:space="preserve"> </w:delText>
        </w:r>
      </w:del>
      <w:r w:rsidR="002C1E5F" w:rsidRPr="00F15D89">
        <w:rPr>
          <w:rFonts w:asciiTheme="minorHAnsi" w:hAnsiTheme="minorHAnsi" w:cstheme="minorHAnsi"/>
          <w:szCs w:val="24"/>
          <w:lang w:val="en-AU"/>
        </w:rPr>
        <w:t xml:space="preserve">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38953157"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ins w:id="51" w:author="Jason Everett" w:date="2020-08-31T08:58:00Z">
        <w:r w:rsidR="00720E70">
          <w:rPr>
            <w:rFonts w:asciiTheme="minorHAnsi" w:hAnsiTheme="minorHAnsi" w:cstheme="minorHAnsi"/>
            <w:b w:val="0"/>
            <w:bCs w:val="0"/>
            <w:lang w:val="en-AU"/>
          </w:rPr>
          <w:t xml:space="preserve">a </w:t>
        </w:r>
      </w:ins>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w:t>
      </w:r>
      <w:r w:rsidR="004A7649">
        <w:rPr>
          <w:rFonts w:asciiTheme="minorHAnsi" w:hAnsiTheme="minorHAnsi" w:cstheme="minorHAnsi"/>
          <w:b w:val="0"/>
          <w:bCs w:val="0"/>
          <w:lang w:val="en-AU"/>
        </w:rPr>
        <w:t>as</w:t>
      </w:r>
      <w:r w:rsidR="00871C8A">
        <w:rPr>
          <w:rFonts w:asciiTheme="minorHAnsi" w:hAnsiTheme="minorHAnsi" w:cstheme="minorHAnsi"/>
          <w:b w:val="0"/>
          <w:bCs w:val="0"/>
          <w:lang w:val="en-AU"/>
        </w:rPr>
        <w:t xml:space="preserve"> used in </w:t>
      </w:r>
      <w:r w:rsidR="00871C8A" w:rsidRPr="00871C8A">
        <w:rPr>
          <w:rFonts w:asciiTheme="minorHAnsi" w:hAnsiTheme="minorHAnsi" w:cstheme="minorHAnsi"/>
          <w:b w:val="0"/>
          <w:bCs w:val="0"/>
          <w:lang w:val="en-AU"/>
        </w:rPr>
        <w:t xml:space="preserve">previous studies </w:t>
      </w:r>
      <w:r w:rsidR="00871C8A" w:rsidRPr="00871C8A">
        <w:rPr>
          <w:rFonts w:asciiTheme="minorHAnsi" w:hAnsiTheme="minorHAnsi" w:cstheme="minorHAnsi"/>
          <w:b w:val="0"/>
          <w:bCs w:val="0"/>
          <w:lang w:val="en-AU"/>
        </w:rPr>
        <w:fldChar w:fldCharType="begin"/>
      </w:r>
      <w:r w:rsidR="00871C8A" w:rsidRPr="00871C8A">
        <w:rPr>
          <w:rFonts w:asciiTheme="minorHAnsi" w:hAnsiTheme="minorHAnsi" w:cstheme="minorHAnsi"/>
          <w:b w:val="0"/>
          <w:bCs w:val="0"/>
          <w:lang w:val="en-AU"/>
        </w:rPr>
        <w:instrText xml:space="preserve"> ADDIN ZOTERO_ITEM CSL_CITATION {"citationID":"SkhfdM7G","properties":{"formattedCitation":"(Tomczak {\\i{}et al.}, 2004; Baird {\\i{}et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871C8A" w:rsidRPr="00871C8A">
        <w:rPr>
          <w:rFonts w:ascii="Calibri" w:hAnsi="Calibri" w:cs="Calibri"/>
          <w:b w:val="0"/>
          <w:bCs w:val="0"/>
        </w:rPr>
        <w:t xml:space="preserve">(Tomczak </w:t>
      </w:r>
      <w:r w:rsidR="00871C8A" w:rsidRPr="00871C8A">
        <w:rPr>
          <w:rFonts w:ascii="Calibri" w:hAnsi="Calibri" w:cs="Calibri"/>
          <w:b w:val="0"/>
          <w:bCs w:val="0"/>
          <w:i/>
          <w:iCs/>
        </w:rPr>
        <w:t>et al.</w:t>
      </w:r>
      <w:r w:rsidR="00871C8A" w:rsidRPr="00871C8A">
        <w:rPr>
          <w:rFonts w:ascii="Calibri" w:hAnsi="Calibri" w:cs="Calibri"/>
          <w:b w:val="0"/>
          <w:bCs w:val="0"/>
        </w:rPr>
        <w:t xml:space="preserve">, 2004; Baird </w:t>
      </w:r>
      <w:r w:rsidR="00871C8A" w:rsidRPr="00871C8A">
        <w:rPr>
          <w:rFonts w:ascii="Calibri" w:hAnsi="Calibri" w:cs="Calibri"/>
          <w:b w:val="0"/>
          <w:bCs w:val="0"/>
          <w:i/>
          <w:iCs/>
        </w:rPr>
        <w:t>et al.</w:t>
      </w:r>
      <w:r w:rsidR="00871C8A" w:rsidRPr="00871C8A">
        <w:rPr>
          <w:rFonts w:ascii="Calibri" w:hAnsi="Calibri" w:cs="Calibri"/>
          <w:b w:val="0"/>
          <w:bCs w:val="0"/>
        </w:rPr>
        <w:t>,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Mounted on the </w:t>
      </w:r>
      <w:proofErr w:type="spellStart"/>
      <w:r w:rsidR="00293DBB">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w:t>
      </w:r>
      <w:r w:rsidR="00871C8A">
        <w:rPr>
          <w:rFonts w:asciiTheme="minorHAnsi" w:hAnsiTheme="minorHAnsi" w:cstheme="minorHAnsi"/>
          <w:b w:val="0"/>
          <w:bCs w:val="0"/>
          <w:lang w:val="en-AU"/>
        </w:rPr>
        <w:lastRenderedPageBreak/>
        <w:t xml:space="preserve">CTD system </w:t>
      </w:r>
      <w:r w:rsidR="000F503E">
        <w:rPr>
          <w:rFonts w:asciiTheme="minorHAnsi" w:hAnsiTheme="minorHAnsi" w:cstheme="minorHAnsi"/>
          <w:b w:val="0"/>
          <w:bCs w:val="0"/>
          <w:lang w:val="en-AU"/>
        </w:rPr>
        <w:t xml:space="preserve">(custom made interface combining a </w:t>
      </w:r>
      <w:r w:rsidR="00014258">
        <w:rPr>
          <w:rFonts w:asciiTheme="minorHAnsi" w:hAnsiTheme="minorHAnsi" w:cstheme="minorHAnsi"/>
          <w:b w:val="0"/>
          <w:bCs w:val="0"/>
          <w:lang w:val="en-AU"/>
        </w:rPr>
        <w:t xml:space="preserve">Seabird </w:t>
      </w:r>
      <w:r w:rsidR="000F503E">
        <w:rPr>
          <w:rFonts w:asciiTheme="minorHAnsi" w:hAnsiTheme="minorHAnsi" w:cstheme="minorHAnsi"/>
          <w:b w:val="0"/>
          <w:bCs w:val="0"/>
          <w:lang w:val="en-AU"/>
        </w:rPr>
        <w:t>SBE3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72482D86"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2"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ins w:id="52" w:author="Jason Everett" w:date="2020-08-31T08:59:00Z">
        <w:r w:rsidR="00872D6D">
          <w:rPr>
            <w:rFonts w:asciiTheme="minorHAnsi" w:hAnsiTheme="minorHAnsi" w:cstheme="minorHAnsi"/>
            <w:szCs w:val="24"/>
            <w:lang w:val="en-AU"/>
          </w:rPr>
          <w:sym w:font="Symbol" w:char="F0B4"/>
        </w:r>
      </w:ins>
      <w:del w:id="53" w:author="Jason Everett" w:date="2020-08-31T08:59:00Z">
        <w:r w:rsidRPr="00F15D89" w:rsidDel="00872D6D">
          <w:rPr>
            <w:rFonts w:asciiTheme="minorHAnsi" w:hAnsiTheme="minorHAnsi" w:cstheme="minorHAnsi"/>
            <w:szCs w:val="24"/>
            <w:lang w:val="en-AU"/>
          </w:rPr>
          <w:delText>x</w:delText>
        </w:r>
      </w:del>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467BDDF3"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3"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293DBB">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1,500 m isobath 50 km offshore but makes large amplitude displacements eastward every 65</w:instrText>
      </w:r>
      <w:r w:rsidR="00293DBB">
        <w:rPr>
          <w:rFonts w:ascii="Calibri" w:hAnsi="Calibri" w:cs="Calibri"/>
          <w:szCs w:val="24"/>
          <w:lang w:val="en-AU"/>
        </w:rPr>
        <w:instrText>–</w:instrText>
      </w:r>
      <w:r w:rsidR="00293DBB">
        <w:rPr>
          <w:rFonts w:asciiTheme="minorHAnsi" w:hAnsiTheme="minorHAnsi" w:cstheme="minorHAnsi"/>
          <w:szCs w:val="24"/>
          <w:lang w:val="en-AU"/>
        </w:rPr>
        <w:instrText>100 days</w:instrText>
      </w:r>
      <w:r w:rsidR="00293DBB">
        <w:rPr>
          <w:rFonts w:ascii="Calibri" w:hAnsi="Calibri" w:cs="Calibri"/>
          <w:szCs w:val="24"/>
          <w:lang w:val="en-AU"/>
        </w:rPr>
        <w:instrText>—</w:instrText>
      </w:r>
      <w:r w:rsidR="00293DBB">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93DBB" w:rsidRPr="00293DBB">
        <w:rPr>
          <w:rFonts w:ascii="Calibri" w:hAnsi="Calibri" w:cs="Calibri"/>
          <w:szCs w:val="24"/>
        </w:rPr>
        <w:t xml:space="preserve">(Archer </w:t>
      </w:r>
      <w:r w:rsidR="00293DBB" w:rsidRPr="00293DBB">
        <w:rPr>
          <w:rFonts w:ascii="Calibri" w:hAnsi="Calibri" w:cs="Calibri"/>
          <w:i/>
          <w:iCs/>
          <w:szCs w:val="24"/>
        </w:rPr>
        <w:t>et al.</w:t>
      </w:r>
      <w:r w:rsidR="00293DBB" w:rsidRPr="00293DBB">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6F9A01FE" w:rsidR="00EA5E50" w:rsidRDefault="00EA5E50" w:rsidP="00293DBB">
      <w:pPr>
        <w:spacing w:line="360" w:lineRule="auto"/>
        <w:ind w:firstLine="720"/>
      </w:pPr>
      <w:r>
        <w:rPr>
          <w:rFonts w:asciiTheme="minorHAnsi" w:hAnsiTheme="minorHAnsi" w:cstheme="minorHAnsi"/>
          <w:szCs w:val="24"/>
          <w:lang w:val="en-AU"/>
        </w:rPr>
        <w:lastRenderedPageBreak/>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w:t>
      </w:r>
      <w:del w:id="54" w:author="Jason Everett" w:date="2020-08-31T09:00:00Z">
        <w:r w:rsidR="00915BCA" w:rsidDel="00872D6D">
          <w:rPr>
            <w:rFonts w:asciiTheme="minorHAnsi" w:hAnsiTheme="minorHAnsi" w:cstheme="minorHAnsi"/>
            <w:szCs w:val="24"/>
            <w:lang w:val="en-AU"/>
          </w:rPr>
          <w:delText xml:space="preserve"> </w:delText>
        </w:r>
      </w:del>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w:t>
      </w:r>
      <w:del w:id="55" w:author="Jason Everett" w:date="2020-08-31T09:00:00Z">
        <w:r w:rsidR="00915BCA" w:rsidDel="00872D6D">
          <w:rPr>
            <w:rFonts w:asciiTheme="minorHAnsi" w:hAnsiTheme="minorHAnsi" w:cstheme="minorHAnsi"/>
            <w:szCs w:val="24"/>
            <w:lang w:val="en-AU"/>
          </w:rPr>
          <w:delText xml:space="preserve"> </w:delText>
        </w:r>
      </w:del>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09116A">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1FB4D04"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162D6">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162D6" w:rsidRPr="003162D6">
        <w:rPr>
          <w:rFonts w:ascii="Calibri" w:hAnsi="Calibri" w:cs="Calibri"/>
          <w:szCs w:val="24"/>
        </w:rPr>
        <w:t xml:space="preserve">(e.g. Suthers </w:t>
      </w:r>
      <w:r w:rsidR="003162D6" w:rsidRPr="003162D6">
        <w:rPr>
          <w:rFonts w:ascii="Calibri" w:hAnsi="Calibri" w:cs="Calibri"/>
          <w:i/>
          <w:iCs/>
          <w:szCs w:val="24"/>
        </w:rPr>
        <w:t>et al.</w:t>
      </w:r>
      <w:r w:rsidR="003162D6" w:rsidRPr="003162D6">
        <w:rPr>
          <w:rFonts w:ascii="Calibri" w:hAnsi="Calibri" w:cs="Calibri"/>
          <w:szCs w:val="24"/>
        </w:rPr>
        <w:t xml:space="preserve">, 2006; Baird </w:t>
      </w:r>
      <w:r w:rsidR="003162D6" w:rsidRPr="003162D6">
        <w:rPr>
          <w:rFonts w:ascii="Calibri" w:hAnsi="Calibri" w:cs="Calibri"/>
          <w:i/>
          <w:iCs/>
          <w:szCs w:val="24"/>
        </w:rPr>
        <w:t>et al.</w:t>
      </w:r>
      <w:r w:rsidR="003162D6" w:rsidRPr="003162D6">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775038E9"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92FCC">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792FCC" w:rsidRPr="00792FCC">
        <w:rPr>
          <w:rFonts w:ascii="Calibri" w:hAnsi="Calibri"/>
          <w:szCs w:val="24"/>
        </w:rPr>
        <w:t xml:space="preserve">(Krupica </w:t>
      </w:r>
      <w:r w:rsidR="00792FCC" w:rsidRPr="00792FCC">
        <w:rPr>
          <w:rFonts w:ascii="Calibri" w:hAnsi="Calibri"/>
          <w:i/>
          <w:iCs/>
          <w:szCs w:val="24"/>
        </w:rPr>
        <w:t>et al.</w:t>
      </w:r>
      <w:r w:rsidR="00792FCC" w:rsidRPr="00792FCC">
        <w:rPr>
          <w:rFonts w:ascii="Calibri" w:hAnsi="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traditional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792FCC">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792FCC" w:rsidRPr="00792FCC">
        <w:rPr>
          <w:rFonts w:ascii="Calibri" w:hAnsi="Calibri"/>
          <w:szCs w:val="24"/>
        </w:rPr>
        <w:t xml:space="preserve">(Suthers </w:t>
      </w:r>
      <w:r w:rsidR="00792FCC" w:rsidRPr="00792FCC">
        <w:rPr>
          <w:rFonts w:ascii="Calibri" w:hAnsi="Calibri"/>
          <w:i/>
          <w:iCs/>
          <w:szCs w:val="24"/>
        </w:rPr>
        <w:t>et al.</w:t>
      </w:r>
      <w:r w:rsidR="00792FCC" w:rsidRPr="00792FCC">
        <w:rPr>
          <w:rFonts w:ascii="Calibri" w:hAnsi="Calibri"/>
          <w:szCs w:val="24"/>
        </w:rPr>
        <w:t xml:space="preserve">, 2006; Baird </w:t>
      </w:r>
      <w:r w:rsidR="00792FCC" w:rsidRPr="00792FCC">
        <w:rPr>
          <w:rFonts w:ascii="Calibri" w:hAnsi="Calibri"/>
          <w:i/>
          <w:iCs/>
          <w:szCs w:val="24"/>
        </w:rPr>
        <w:t>et al.</w:t>
      </w:r>
      <w:r w:rsidR="00792FCC" w:rsidRPr="00792FCC">
        <w:rPr>
          <w:rFonts w:ascii="Calibri" w:hAnsi="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B17D7B1"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6FD8FA40"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728940BE"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w:t>
      </w:r>
      <w:del w:id="56" w:author="Jason Everett" w:date="2020-08-31T09:10:00Z">
        <w:r w:rsidR="00AD427D" w:rsidDel="003A676C">
          <w:rPr>
            <w:rFonts w:asciiTheme="minorHAnsi" w:hAnsiTheme="minorHAnsi" w:cstheme="minorHAnsi"/>
            <w:szCs w:val="24"/>
            <w:lang w:val="en-AU"/>
          </w:rPr>
          <w:delText xml:space="preserve"> </w:delText>
        </w:r>
      </w:del>
      <w:r w:rsidR="00D7296B"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31.75°</w:t>
      </w:r>
      <w:del w:id="57" w:author="Jason Everett" w:date="2020-08-31T09:10:00Z">
        <w:r w:rsidR="00AD427D" w:rsidDel="003A676C">
          <w:rPr>
            <w:rFonts w:asciiTheme="minorHAnsi" w:hAnsiTheme="minorHAnsi" w:cstheme="minorHAnsi"/>
            <w:szCs w:val="24"/>
            <w:lang w:val="en-AU"/>
          </w:rPr>
          <w:delText xml:space="preserve"> </w:delText>
        </w:r>
      </w:del>
      <w:r w:rsidR="00D7296B" w:rsidRPr="00F15D89">
        <w:rPr>
          <w:rFonts w:asciiTheme="minorHAnsi" w:hAnsiTheme="minorHAnsi" w:cstheme="minorHAnsi"/>
          <w:szCs w:val="24"/>
          <w:lang w:val="en-AU"/>
        </w:rPr>
        <w:t xml:space="preserve">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w:t>
      </w:r>
      <w:del w:id="58" w:author="Jason Everett" w:date="2020-08-31T09:10:00Z">
        <w:r w:rsidR="00AD427D" w:rsidDel="003A676C">
          <w:rPr>
            <w:rFonts w:asciiTheme="minorHAnsi" w:hAnsiTheme="minorHAnsi" w:cstheme="minorHAnsi"/>
            <w:szCs w:val="24"/>
            <w:lang w:val="en-AU"/>
          </w:rPr>
          <w:delText xml:space="preserve"> </w:delText>
        </w:r>
      </w:del>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3E75ACFF"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ins w:id="59" w:author="Jason Everett" w:date="2020-08-31T09:10:00Z">
        <w:r w:rsidR="003A676C">
          <w:rPr>
            <w:rFonts w:asciiTheme="minorHAnsi" w:hAnsiTheme="minorHAnsi" w:cstheme="minorHAnsi"/>
            <w:szCs w:val="24"/>
            <w:lang w:val="en-AU"/>
          </w:rPr>
          <w:t xml:space="preserve"> </w:t>
        </w:r>
      </w:ins>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ins w:id="60" w:author="Jason Everett" w:date="2020-08-31T09:11:00Z">
        <w:r w:rsidR="003A676C">
          <w:rPr>
            <w:rFonts w:asciiTheme="minorHAnsi" w:hAnsiTheme="minorHAnsi" w:cstheme="minorHAnsi"/>
            <w:szCs w:val="24"/>
            <w:lang w:val="en-AU"/>
          </w:rPr>
          <w:t xml:space="preserve"> </w:t>
        </w:r>
      </w:ins>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w:t>
      </w:r>
      <w:r w:rsidR="00471343" w:rsidRPr="00F15D89">
        <w:rPr>
          <w:rFonts w:asciiTheme="minorHAnsi" w:hAnsiTheme="minorHAnsi" w:cstheme="minorHAnsi"/>
          <w:szCs w:val="24"/>
          <w:lang w:val="en-AU"/>
        </w:rPr>
        <w:lastRenderedPageBreak/>
        <w:t xml:space="preserve">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w:t>
      </w:r>
      <w:del w:id="61" w:author="Jason Everett" w:date="2020-08-31T09:11:00Z">
        <w:r w:rsidR="00C82D42" w:rsidDel="003A676C">
          <w:rPr>
            <w:rFonts w:asciiTheme="minorHAnsi" w:hAnsiTheme="minorHAnsi" w:cstheme="minorHAnsi"/>
            <w:szCs w:val="24"/>
            <w:lang w:val="en-AU"/>
          </w:rPr>
          <w:delText xml:space="preserve"> </w:delText>
        </w:r>
      </w:del>
      <w:r w:rsidR="00C82D42">
        <w:rPr>
          <w:rFonts w:asciiTheme="minorHAnsi" w:hAnsiTheme="minorHAnsi" w:cstheme="minorHAnsi"/>
          <w:szCs w:val="24"/>
          <w:lang w:val="en-AU"/>
        </w:rPr>
        <w:t>S)</w:t>
      </w:r>
      <w:r w:rsidR="002C212A" w:rsidRPr="00F15D89">
        <w:rPr>
          <w:rFonts w:asciiTheme="minorHAnsi" w:hAnsiTheme="minorHAnsi" w:cstheme="minorHAnsi"/>
          <w:szCs w:val="24"/>
          <w:lang w:val="en-AU"/>
        </w:rPr>
        <w:t>.</w:t>
      </w:r>
    </w:p>
    <w:p w14:paraId="7D157ABD" w14:textId="46F34237"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ins w:id="62" w:author="Jason Everett" w:date="2020-08-31T09:11:00Z">
        <w:r w:rsidR="00046898">
          <w:rPr>
            <w:rFonts w:asciiTheme="minorHAnsi" w:hAnsiTheme="minorHAnsi" w:cstheme="minorHAnsi"/>
            <w:szCs w:val="24"/>
            <w:lang w:val="en-AU"/>
          </w:rPr>
          <w:t xml:space="preserve"> </w:t>
        </w:r>
      </w:ins>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ins w:id="63" w:author="Jason Everett" w:date="2020-08-31T09:11:00Z">
        <w:r w:rsidR="00046898">
          <w:rPr>
            <w:rFonts w:asciiTheme="minorHAnsi" w:hAnsiTheme="minorHAnsi" w:cstheme="minorHAnsi"/>
            <w:szCs w:val="24"/>
            <w:lang w:val="en-AU"/>
          </w:rPr>
          <w:t xml:space="preserve"> </w:t>
        </w:r>
      </w:ins>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commentRangeStart w:id="64"/>
      <w:r w:rsidRPr="00F15D89">
        <w:rPr>
          <w:rFonts w:asciiTheme="minorHAnsi" w:hAnsiTheme="minorHAnsi" w:cstheme="minorHAnsi"/>
          <w:szCs w:val="24"/>
          <w:lang w:val="en-AU"/>
        </w:rPr>
        <w:t>~</w:t>
      </w:r>
      <w:commentRangeEnd w:id="64"/>
      <w:r w:rsidR="00046898">
        <w:rPr>
          <w:rStyle w:val="CommentReference"/>
        </w:rPr>
        <w:commentReference w:id="64"/>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1AA852A6"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2AFF0AA8"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w:t>
      </w:r>
      <w:r w:rsidRPr="00F15D89">
        <w:rPr>
          <w:rFonts w:asciiTheme="minorHAnsi" w:hAnsiTheme="minorHAnsi" w:cstheme="minorHAnsi"/>
          <w:szCs w:val="24"/>
          <w:lang w:val="en-AU"/>
        </w:rPr>
        <w:lastRenderedPageBreak/>
        <w:t>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w:t>
      </w:r>
      <w:del w:id="65" w:author="Jason Everett" w:date="2020-08-31T09:14:00Z">
        <w:r w:rsidR="006871FB" w:rsidDel="00046898">
          <w:rPr>
            <w:rFonts w:asciiTheme="minorHAnsi" w:hAnsiTheme="minorHAnsi" w:cstheme="minorHAnsi"/>
            <w:szCs w:val="24"/>
            <w:lang w:val="en-AU"/>
          </w:rPr>
          <w:delText xml:space="preserve"> </w:delText>
        </w:r>
      </w:del>
      <w:r w:rsidR="006871FB">
        <w:rPr>
          <w:rFonts w:asciiTheme="minorHAnsi" w:hAnsiTheme="minorHAnsi" w:cstheme="minorHAnsi"/>
          <w:szCs w:val="24"/>
          <w:lang w:val="en-AU"/>
        </w:rPr>
        <w:t xml:space="preserve">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w:t>
      </w:r>
      <w:del w:id="66" w:author="Jason Everett" w:date="2020-08-31T09:14:00Z">
        <w:r w:rsidR="006871FB" w:rsidDel="00046898">
          <w:rPr>
            <w:rFonts w:asciiTheme="minorHAnsi" w:hAnsiTheme="minorHAnsi" w:cstheme="minorHAnsi"/>
            <w:szCs w:val="24"/>
            <w:lang w:val="en-AU"/>
          </w:rPr>
          <w:delText xml:space="preserve"> </w:delText>
        </w:r>
      </w:del>
      <w:r w:rsidR="006871FB">
        <w:rPr>
          <w:rFonts w:asciiTheme="minorHAnsi" w:hAnsiTheme="minorHAnsi" w:cstheme="minorHAnsi"/>
          <w:szCs w:val="24"/>
          <w:lang w:val="en-AU"/>
        </w:rPr>
        <w:t>S) showed a lag in the EAC influence, with alongshore flow peaking in December, remaining high until March.</w:t>
      </w:r>
    </w:p>
    <w:p w14:paraId="7BAAC98E" w14:textId="1B4F50D4"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ins w:id="67" w:author="Jason Everett" w:date="2020-08-31T09:14:00Z">
        <w:r w:rsidR="00046898">
          <w:rPr>
            <w:rFonts w:asciiTheme="minorHAnsi" w:hAnsiTheme="minorHAnsi" w:cstheme="minorHAnsi"/>
            <w:szCs w:val="24"/>
            <w:lang w:val="en-AU"/>
          </w:rPr>
          <w:t xml:space="preserve"> </w:t>
        </w:r>
      </w:ins>
      <w:r w:rsidR="002671A7">
        <w:rPr>
          <w:rFonts w:asciiTheme="minorHAnsi" w:hAnsiTheme="minorHAnsi" w:cstheme="minorHAnsi"/>
          <w:szCs w:val="24"/>
          <w:lang w:val="en-AU"/>
        </w:rPr>
        <w:t>°</w:t>
      </w:r>
      <w:del w:id="68" w:author="Jason Everett" w:date="2020-08-31T09:14:00Z">
        <w:r w:rsidR="002671A7" w:rsidDel="00046898">
          <w:rPr>
            <w:rFonts w:asciiTheme="minorHAnsi" w:hAnsiTheme="minorHAnsi" w:cstheme="minorHAnsi"/>
            <w:szCs w:val="24"/>
            <w:lang w:val="en-AU"/>
          </w:rPr>
          <w:delText xml:space="preserve"> </w:delText>
        </w:r>
      </w:del>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35DE083F"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ins w:id="69" w:author="Jason Everett" w:date="2020-08-31T09:14:00Z">
        <w:r w:rsidR="00046898">
          <w:rPr>
            <w:rFonts w:asciiTheme="minorHAnsi" w:hAnsiTheme="minorHAnsi" w:cstheme="minorHAnsi"/>
            <w:szCs w:val="24"/>
            <w:lang w:val="en-AU"/>
          </w:rPr>
          <w:t xml:space="preserve"> </w:t>
        </w:r>
      </w:ins>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NBSS</w:t>
      </w:r>
      <w:r w:rsidR="00EB429B">
        <w:rPr>
          <w:rFonts w:asciiTheme="minorHAnsi" w:hAnsiTheme="minorHAnsi" w:cstheme="minorHAnsi"/>
          <w:szCs w:val="24"/>
          <w:lang w:val="en-AU"/>
        </w:rPr>
        <w:t xml:space="preserve"> slope</w:t>
      </w:r>
      <w:r w:rsidR="001402D8">
        <w:rPr>
          <w:rFonts w:asciiTheme="minorHAnsi" w:hAnsiTheme="minorHAnsi" w:cstheme="minorHAnsi"/>
          <w:szCs w:val="24"/>
          <w:lang w:val="en-AU"/>
        </w:rPr>
        <w:t xml:space="preserve"> equivalents (</w:t>
      </w:r>
      <w:r w:rsidR="001402D8">
        <w:rPr>
          <w:rFonts w:asciiTheme="minorHAnsi" w:hAnsiTheme="minorHAnsi" w:cstheme="minorHAnsi"/>
          <w:i/>
          <w:iCs/>
          <w:szCs w:val="24"/>
          <w:lang w:val="en-AU"/>
        </w:rPr>
        <w:t>c)</w:t>
      </w:r>
      <w:r w:rsidR="00EB429B">
        <w:rPr>
          <w:rFonts w:asciiTheme="minorHAnsi" w:hAnsiTheme="minorHAnsi" w:cstheme="minorHAnsi"/>
          <w:szCs w:val="24"/>
          <w:lang w:val="en-AU"/>
        </w:rPr>
        <w:t xml:space="preserve">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4473A751" w14:textId="16187FAA" w:rsidR="00C8474E" w:rsidRDefault="000E4C88"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15 studies quantified the cross-shelf changes in zooplankton (including this study), revealing a broad consensus (Figure 7; Table S1), even though many </w:t>
      </w:r>
      <w:del w:id="70" w:author="Jason Everett" w:date="2020-08-31T09:14:00Z">
        <w:r w:rsidDel="00046898">
          <w:rPr>
            <w:rFonts w:asciiTheme="minorHAnsi" w:hAnsiTheme="minorHAnsi" w:cstheme="minorHAnsi"/>
            <w:szCs w:val="24"/>
            <w:lang w:val="en-AU"/>
          </w:rPr>
          <w:delText>studides</w:delText>
        </w:r>
      </w:del>
      <w:ins w:id="71" w:author="Jason Everett" w:date="2020-08-31T09:14:00Z">
        <w:r w:rsidR="00046898">
          <w:rPr>
            <w:rFonts w:asciiTheme="minorHAnsi" w:hAnsiTheme="minorHAnsi" w:cstheme="minorHAnsi"/>
            <w:szCs w:val="24"/>
            <w:lang w:val="en-AU"/>
          </w:rPr>
          <w:t>studies</w:t>
        </w:r>
      </w:ins>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ins w:id="72" w:author="Jason Everett" w:date="2020-08-31T09:15:00Z">
        <w:r w:rsidR="00046898">
          <w:rPr>
            <w:rFonts w:asciiTheme="minorHAnsi" w:hAnsiTheme="minorHAnsi" w:cstheme="minorHAnsi"/>
            <w:szCs w:val="24"/>
            <w:lang w:val="en-AU"/>
          </w:rPr>
          <w:t>2-fold</w:t>
        </w:r>
      </w:ins>
      <w:del w:id="73" w:author="Jason Everett" w:date="2020-08-31T09:15:00Z">
        <w:r w:rsidR="000C4633" w:rsidDel="00046898">
          <w:rPr>
            <w:rFonts w:asciiTheme="minorHAnsi" w:hAnsiTheme="minorHAnsi" w:cstheme="minorHAnsi"/>
            <w:szCs w:val="24"/>
            <w:lang w:val="en-AU"/>
          </w:rPr>
          <w:delText>1.</w:delText>
        </w:r>
        <w:r w:rsidR="00C8474E" w:rsidDel="00046898">
          <w:rPr>
            <w:rFonts w:asciiTheme="minorHAnsi" w:hAnsiTheme="minorHAnsi" w:cstheme="minorHAnsi"/>
            <w:szCs w:val="24"/>
            <w:lang w:val="en-AU"/>
          </w:rPr>
          <w:delText>9</w:delText>
        </w:r>
        <w:r w:rsidR="005F2500" w:rsidDel="00046898">
          <w:rPr>
            <w:rFonts w:asciiTheme="minorHAnsi" w:hAnsiTheme="minorHAnsi" w:cstheme="minorHAnsi"/>
            <w:szCs w:val="24"/>
            <w:lang w:val="en-AU"/>
          </w:rPr>
          <w:delText>x</w:delText>
        </w:r>
      </w:del>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lastRenderedPageBreak/>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ins w:id="74" w:author="Jason Everett" w:date="2020-08-31T09:15:00Z">
        <w:r w:rsidR="00046898">
          <w:rPr>
            <w:rFonts w:asciiTheme="minorHAnsi" w:hAnsiTheme="minorHAnsi" w:cstheme="minorHAnsi"/>
            <w:szCs w:val="24"/>
            <w:lang w:val="en-AU"/>
          </w:rPr>
          <w:t>-fold</w:t>
        </w:r>
      </w:ins>
      <w:del w:id="75" w:author="Jason Everett" w:date="2020-08-31T09:15:00Z">
        <w:r w:rsidR="00E60B2C" w:rsidDel="00046898">
          <w:rPr>
            <w:rFonts w:asciiTheme="minorHAnsi" w:hAnsiTheme="minorHAnsi" w:cstheme="minorHAnsi"/>
            <w:szCs w:val="24"/>
            <w:lang w:val="en-AU"/>
          </w:rPr>
          <w:delText>x</w:delText>
        </w:r>
      </w:del>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 xml:space="preserve">study from the Western Mediterranean showed </w:t>
      </w:r>
      <w:commentRangeStart w:id="76"/>
      <w:r w:rsidR="005F2500">
        <w:rPr>
          <w:rFonts w:asciiTheme="minorHAnsi" w:hAnsiTheme="minorHAnsi" w:cstheme="minorHAnsi"/>
          <w:szCs w:val="24"/>
          <w:lang w:val="en-AU"/>
        </w:rPr>
        <w:t>20</w:t>
      </w:r>
      <w:ins w:id="77" w:author="Jason Everett" w:date="2020-08-31T09:16:00Z">
        <w:r w:rsidR="00046898">
          <w:rPr>
            <w:rFonts w:asciiTheme="minorHAnsi" w:hAnsiTheme="minorHAnsi" w:cstheme="minorHAnsi"/>
            <w:szCs w:val="24"/>
            <w:lang w:val="en-AU"/>
          </w:rPr>
          <w:t>-fold</w:t>
        </w:r>
      </w:ins>
      <w:del w:id="78" w:author="Jason Everett" w:date="2020-08-31T09:16:00Z">
        <w:r w:rsidR="005F2500" w:rsidDel="00046898">
          <w:rPr>
            <w:rFonts w:asciiTheme="minorHAnsi" w:hAnsiTheme="minorHAnsi" w:cstheme="minorHAnsi"/>
            <w:szCs w:val="24"/>
            <w:lang w:val="en-AU"/>
          </w:rPr>
          <w:delText>x</w:delText>
        </w:r>
      </w:del>
      <w:r w:rsidR="005F2500">
        <w:rPr>
          <w:rFonts w:asciiTheme="minorHAnsi" w:hAnsiTheme="minorHAnsi" w:cstheme="minorHAnsi"/>
          <w:szCs w:val="24"/>
          <w:lang w:val="en-AU"/>
        </w:rPr>
        <w:t xml:space="preserve"> </w:t>
      </w:r>
      <w:ins w:id="79" w:author="Jason Everett" w:date="2020-08-31T09:16:00Z">
        <w:r w:rsidR="00046898">
          <w:rPr>
            <w:rFonts w:asciiTheme="minorHAnsi" w:hAnsiTheme="minorHAnsi" w:cstheme="minorHAnsi"/>
            <w:szCs w:val="24"/>
            <w:lang w:val="en-AU"/>
          </w:rPr>
          <w:t>higher</w:t>
        </w:r>
      </w:ins>
      <w:del w:id="80" w:author="Jason Everett" w:date="2020-08-31T09:16:00Z">
        <w:r w:rsidR="005F2500" w:rsidDel="00046898">
          <w:rPr>
            <w:rFonts w:asciiTheme="minorHAnsi" w:hAnsiTheme="minorHAnsi" w:cstheme="minorHAnsi"/>
            <w:szCs w:val="24"/>
            <w:lang w:val="en-AU"/>
          </w:rPr>
          <w:delText>less</w:delText>
        </w:r>
      </w:del>
      <w:r w:rsidR="005F2500">
        <w:rPr>
          <w:rFonts w:asciiTheme="minorHAnsi" w:hAnsiTheme="minorHAnsi" w:cstheme="minorHAnsi"/>
          <w:szCs w:val="24"/>
          <w:lang w:val="en-AU"/>
        </w:rPr>
        <w:t xml:space="preserve"> biomass </w:t>
      </w:r>
      <w:ins w:id="81" w:author="Jason Everett" w:date="2020-08-31T09:16:00Z">
        <w:r w:rsidR="00046898">
          <w:rPr>
            <w:rFonts w:asciiTheme="minorHAnsi" w:hAnsiTheme="minorHAnsi" w:cstheme="minorHAnsi"/>
            <w:szCs w:val="24"/>
            <w:lang w:val="en-AU"/>
          </w:rPr>
          <w:t>off</w:t>
        </w:r>
      </w:ins>
      <w:del w:id="82" w:author="Jason Everett" w:date="2020-08-31T09:16:00Z">
        <w:r w:rsidR="005F2500" w:rsidDel="00046898">
          <w:rPr>
            <w:rFonts w:asciiTheme="minorHAnsi" w:hAnsiTheme="minorHAnsi" w:cstheme="minorHAnsi"/>
            <w:szCs w:val="24"/>
            <w:lang w:val="en-AU"/>
          </w:rPr>
          <w:delText>in</w:delText>
        </w:r>
      </w:del>
      <w:r w:rsidR="005F2500">
        <w:rPr>
          <w:rFonts w:asciiTheme="minorHAnsi" w:hAnsiTheme="minorHAnsi" w:cstheme="minorHAnsi"/>
          <w:szCs w:val="24"/>
          <w:lang w:val="en-AU"/>
        </w:rPr>
        <w:t xml:space="preserve">shore compared to </w:t>
      </w:r>
      <w:del w:id="83" w:author="Jason Everett" w:date="2020-08-31T09:16:00Z">
        <w:r w:rsidR="005F2500" w:rsidDel="00046898">
          <w:rPr>
            <w:rFonts w:asciiTheme="minorHAnsi" w:hAnsiTheme="minorHAnsi" w:cstheme="minorHAnsi"/>
            <w:szCs w:val="24"/>
            <w:lang w:val="en-AU"/>
          </w:rPr>
          <w:delText xml:space="preserve">offshore </w:delText>
        </w:r>
      </w:del>
      <w:ins w:id="84" w:author="Jason Everett" w:date="2020-08-31T09:16:00Z">
        <w:r w:rsidR="00046898">
          <w:rPr>
            <w:rFonts w:asciiTheme="minorHAnsi" w:hAnsiTheme="minorHAnsi" w:cstheme="minorHAnsi"/>
            <w:szCs w:val="24"/>
            <w:lang w:val="en-AU"/>
          </w:rPr>
          <w:t xml:space="preserve">inshore </w:t>
        </w:r>
        <w:commentRangeEnd w:id="76"/>
        <w:r w:rsidR="00BE2635">
          <w:rPr>
            <w:rStyle w:val="CommentReference"/>
          </w:rPr>
          <w:commentReference w:id="76"/>
        </w:r>
      </w:ins>
      <w:r w:rsidR="005F2500">
        <w:rPr>
          <w:rFonts w:asciiTheme="minorHAnsi" w:hAnsiTheme="minorHAnsi" w:cstheme="minorHAnsi"/>
          <w:szCs w:val="24"/>
          <w:lang w:val="en-AU"/>
        </w:rPr>
        <w:t xml:space="preserve">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1AC5BD93"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NBSS slopes 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1AA090FA" w14:textId="0FF55F37" w:rsidR="00EA5C0D" w:rsidRDefault="00EA5C0D" w:rsidP="00421D02">
      <w:pPr>
        <w:spacing w:line="360" w:lineRule="auto"/>
        <w:ind w:firstLine="720"/>
        <w:rPr>
          <w:rFonts w:asciiTheme="minorHAnsi" w:hAnsiTheme="minorHAnsi" w:cstheme="minorHAnsi"/>
          <w:szCs w:val="24"/>
          <w:lang w:val="en-AU"/>
        </w:rPr>
      </w:pPr>
      <w:commentRangeStart w:id="85"/>
      <w:r>
        <w:rPr>
          <w:rFonts w:asciiTheme="minorHAnsi" w:hAnsiTheme="minorHAnsi" w:cstheme="minorHAnsi"/>
          <w:szCs w:val="24"/>
          <w:lang w:val="en-AU"/>
        </w:rPr>
        <w:t>This study</w:t>
      </w:r>
      <w:commentRangeEnd w:id="85"/>
      <w:r w:rsidR="00A36F63">
        <w:rPr>
          <w:rStyle w:val="CommentReference"/>
        </w:rPr>
        <w:commentReference w:id="85"/>
      </w:r>
      <w:r>
        <w:rPr>
          <w:rFonts w:asciiTheme="minorHAnsi" w:hAnsiTheme="minorHAnsi" w:cstheme="minorHAnsi"/>
          <w:szCs w:val="24"/>
          <w:lang w:val="en-AU"/>
        </w:rPr>
        <w:t xml:space="preserve"> highlights </w:t>
      </w:r>
      <w:ins w:id="86" w:author="Jason Everett" w:date="2020-08-31T09:31:00Z">
        <w:r w:rsidR="00421D02">
          <w:rPr>
            <w:rFonts w:asciiTheme="minorHAnsi" w:hAnsiTheme="minorHAnsi" w:cstheme="minorHAnsi"/>
            <w:szCs w:val="24"/>
            <w:lang w:val="en-AU"/>
          </w:rPr>
          <w:t xml:space="preserve">the globally </w:t>
        </w:r>
      </w:ins>
      <w:r>
        <w:rPr>
          <w:rFonts w:asciiTheme="minorHAnsi" w:hAnsiTheme="minorHAnsi" w:cstheme="minorHAnsi"/>
          <w:szCs w:val="24"/>
          <w:lang w:val="en-AU"/>
        </w:rPr>
        <w:t xml:space="preserve">consistent </w:t>
      </w:r>
      <w:ins w:id="87" w:author="Jason Everett" w:date="2020-08-31T09:32:00Z">
        <w:r w:rsidR="00421D02">
          <w:rPr>
            <w:rFonts w:asciiTheme="minorHAnsi" w:hAnsiTheme="minorHAnsi" w:cstheme="minorHAnsi"/>
            <w:szCs w:val="24"/>
            <w:lang w:val="en-AU"/>
          </w:rPr>
          <w:t xml:space="preserve">horizontal and vertical </w:t>
        </w:r>
      </w:ins>
      <w:ins w:id="88" w:author="Jason Everett" w:date="2020-08-31T09:31:00Z">
        <w:r w:rsidR="00421D02">
          <w:rPr>
            <w:rFonts w:asciiTheme="minorHAnsi" w:hAnsiTheme="minorHAnsi" w:cstheme="minorHAnsi"/>
            <w:szCs w:val="24"/>
            <w:lang w:val="en-AU"/>
          </w:rPr>
          <w:t>patterns</w:t>
        </w:r>
      </w:ins>
      <w:del w:id="89" w:author="Jason Everett" w:date="2020-08-31T09:31:00Z">
        <w:r w:rsidDel="00421D02">
          <w:rPr>
            <w:rFonts w:asciiTheme="minorHAnsi" w:hAnsiTheme="minorHAnsi" w:cstheme="minorHAnsi"/>
            <w:szCs w:val="24"/>
            <w:lang w:val="en-AU"/>
          </w:rPr>
          <w:delText>d</w:delText>
        </w:r>
        <w:r w:rsidRPr="00F15D89" w:rsidDel="00421D02">
          <w:rPr>
            <w:rFonts w:asciiTheme="minorHAnsi" w:hAnsiTheme="minorHAnsi" w:cstheme="minorHAnsi"/>
            <w:szCs w:val="24"/>
            <w:lang w:val="en-AU"/>
          </w:rPr>
          <w:delText>eclines</w:delText>
        </w:r>
      </w:del>
      <w:r w:rsidRPr="00F15D89">
        <w:rPr>
          <w:rFonts w:asciiTheme="minorHAnsi" w:hAnsiTheme="minorHAnsi" w:cstheme="minorHAnsi"/>
          <w:szCs w:val="24"/>
          <w:lang w:val="en-AU"/>
        </w:rPr>
        <w:t xml:space="preserve"> in </w:t>
      </w:r>
      <w:r>
        <w:rPr>
          <w:rFonts w:asciiTheme="minorHAnsi" w:hAnsiTheme="minorHAnsi" w:cstheme="minorHAnsi"/>
          <w:szCs w:val="24"/>
          <w:lang w:val="en-AU"/>
        </w:rPr>
        <w:t xml:space="preserve">zooplankton </w:t>
      </w:r>
      <w:r w:rsidRPr="00F15D89">
        <w:rPr>
          <w:rFonts w:asciiTheme="minorHAnsi" w:hAnsiTheme="minorHAnsi" w:cstheme="minorHAnsi"/>
          <w:szCs w:val="24"/>
          <w:lang w:val="en-AU"/>
        </w:rPr>
        <w:t>biomass</w:t>
      </w:r>
      <w:r>
        <w:rPr>
          <w:rFonts w:asciiTheme="minorHAnsi" w:hAnsiTheme="minorHAnsi" w:cstheme="minorHAnsi"/>
          <w:szCs w:val="24"/>
          <w:lang w:val="en-AU"/>
        </w:rPr>
        <w:t xml:space="preserve"> and </w:t>
      </w:r>
      <w:ins w:id="90" w:author="Jason Everett" w:date="2020-08-31T09:31:00Z">
        <w:r w:rsidR="00421D02">
          <w:rPr>
            <w:rFonts w:asciiTheme="minorHAnsi" w:hAnsiTheme="minorHAnsi" w:cstheme="minorHAnsi"/>
            <w:szCs w:val="24"/>
            <w:lang w:val="en-AU"/>
          </w:rPr>
          <w:t>size-structure acr</w:t>
        </w:r>
      </w:ins>
      <w:ins w:id="91" w:author="Jason Everett" w:date="2020-08-31T09:32:00Z">
        <w:r w:rsidR="00421D02">
          <w:rPr>
            <w:rFonts w:asciiTheme="minorHAnsi" w:hAnsiTheme="minorHAnsi" w:cstheme="minorHAnsi"/>
            <w:szCs w:val="24"/>
            <w:lang w:val="en-AU"/>
          </w:rPr>
          <w:t xml:space="preserve">oss continental shelves. </w:t>
        </w:r>
      </w:ins>
      <w:moveToRangeStart w:id="92" w:author="Jason Everett" w:date="2020-08-31T09:33:00Z" w:name="move49758801"/>
      <w:moveTo w:id="93" w:author="Jason Everett" w:date="2020-08-31T09:33:00Z">
        <w:r w:rsidR="00421D02">
          <w:rPr>
            <w:rFonts w:asciiTheme="minorHAnsi" w:hAnsiTheme="minorHAnsi" w:cstheme="minorHAnsi"/>
            <w:szCs w:val="24"/>
            <w:lang w:val="en-AU"/>
          </w:rPr>
          <w:t xml:space="preserve">These cross-shelf trends are fundamentally important for understanding the productivity of coastal ecosystems and fisheries </w:t>
        </w:r>
        <w:r w:rsidR="00421D02">
          <w:rPr>
            <w:rFonts w:asciiTheme="minorHAnsi" w:hAnsiTheme="minorHAnsi" w:cstheme="minorHAnsi"/>
            <w:szCs w:val="24"/>
            <w:lang w:val="en-AU"/>
          </w:rPr>
          <w:fldChar w:fldCharType="begin"/>
        </w:r>
        <w:r w:rsidR="00421D02">
          <w:rPr>
            <w:rFonts w:asciiTheme="minorHAnsi" w:hAnsiTheme="minorHAnsi" w:cstheme="minorHAnsi"/>
            <w:szCs w:val="24"/>
            <w:lang w:val="en-AU"/>
          </w:rPr>
          <w:instrText xml:space="preserve"> ADDIN ZOTERO_ITEM CSL_CITATION {"citationID":"cYKeKJPM","properties":{"formattedCitation":"(Holland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421D02">
          <w:rPr>
            <w:rFonts w:asciiTheme="minorHAnsi" w:hAnsiTheme="minorHAnsi" w:cstheme="minorHAnsi"/>
            <w:szCs w:val="24"/>
            <w:lang w:val="en-AU"/>
          </w:rPr>
          <w:fldChar w:fldCharType="separate"/>
        </w:r>
        <w:r w:rsidR="00421D02" w:rsidRPr="00EA5C0D">
          <w:rPr>
            <w:rFonts w:ascii="Calibri" w:hAnsi="Calibri"/>
            <w:szCs w:val="24"/>
          </w:rPr>
          <w:t xml:space="preserve">(Holland </w:t>
        </w:r>
        <w:r w:rsidR="00421D02" w:rsidRPr="00EA5C0D">
          <w:rPr>
            <w:rFonts w:ascii="Calibri" w:hAnsi="Calibri"/>
            <w:i/>
            <w:iCs/>
            <w:szCs w:val="24"/>
          </w:rPr>
          <w:t>et al.</w:t>
        </w:r>
        <w:r w:rsidR="00421D02" w:rsidRPr="00EA5C0D">
          <w:rPr>
            <w:rFonts w:ascii="Calibri" w:hAnsi="Calibri"/>
            <w:szCs w:val="24"/>
          </w:rPr>
          <w:t>, 2020)</w:t>
        </w:r>
        <w:r w:rsidR="00421D02">
          <w:rPr>
            <w:rFonts w:asciiTheme="minorHAnsi" w:hAnsiTheme="minorHAnsi" w:cstheme="minorHAnsi"/>
            <w:szCs w:val="24"/>
            <w:lang w:val="en-AU"/>
          </w:rPr>
          <w:fldChar w:fldCharType="end"/>
        </w:r>
        <w:r w:rsidR="00421D02">
          <w:rPr>
            <w:rFonts w:asciiTheme="minorHAnsi" w:hAnsiTheme="minorHAnsi" w:cstheme="minorHAnsi"/>
            <w:szCs w:val="24"/>
            <w:lang w:val="en-AU"/>
          </w:rPr>
          <w:t xml:space="preserve">, and likely underpin the environmental and socio-economic value of temperate rocky reefs </w:t>
        </w:r>
        <w:r w:rsidR="00421D02">
          <w:rPr>
            <w:rFonts w:asciiTheme="minorHAnsi" w:hAnsiTheme="minorHAnsi" w:cstheme="minorHAnsi"/>
            <w:szCs w:val="24"/>
            <w:lang w:val="en-AU"/>
          </w:rPr>
          <w:fldChar w:fldCharType="begin"/>
        </w:r>
        <w:r w:rsidR="00421D02">
          <w:rPr>
            <w:rFonts w:asciiTheme="minorHAnsi" w:hAnsiTheme="minorHAnsi" w:cstheme="minorHAnsi"/>
            <w:szCs w:val="24"/>
            <w:lang w:val="en-AU"/>
          </w:rPr>
          <w:instrText xml:space="preserve"> ADDIN ZOTERO_ITEM CSL_CITATION {"citationID":"kYV1vW00","properties":{"formattedCitation":"(Bennett {\\i{}et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00421D02">
          <w:rPr>
            <w:rFonts w:asciiTheme="minorHAnsi" w:hAnsiTheme="minorHAnsi" w:cstheme="minorHAnsi"/>
            <w:szCs w:val="24"/>
            <w:lang w:val="en-AU"/>
          </w:rPr>
          <w:fldChar w:fldCharType="separate"/>
        </w:r>
        <w:r w:rsidR="00421D02" w:rsidRPr="00EA5C0D">
          <w:rPr>
            <w:rFonts w:ascii="Calibri" w:hAnsi="Calibri"/>
            <w:szCs w:val="24"/>
          </w:rPr>
          <w:t xml:space="preserve">(Bennett </w:t>
        </w:r>
        <w:r w:rsidR="00421D02" w:rsidRPr="00EA5C0D">
          <w:rPr>
            <w:rFonts w:ascii="Calibri" w:hAnsi="Calibri"/>
            <w:i/>
            <w:iCs/>
            <w:szCs w:val="24"/>
          </w:rPr>
          <w:t>et al.</w:t>
        </w:r>
        <w:r w:rsidR="00421D02" w:rsidRPr="00EA5C0D">
          <w:rPr>
            <w:rFonts w:ascii="Calibri" w:hAnsi="Calibri"/>
            <w:szCs w:val="24"/>
          </w:rPr>
          <w:t>, 2015)</w:t>
        </w:r>
        <w:r w:rsidR="00421D02">
          <w:rPr>
            <w:rFonts w:asciiTheme="minorHAnsi" w:hAnsiTheme="minorHAnsi" w:cstheme="minorHAnsi"/>
            <w:szCs w:val="24"/>
            <w:lang w:val="en-AU"/>
          </w:rPr>
          <w:fldChar w:fldCharType="end"/>
        </w:r>
        <w:r w:rsidR="00421D02">
          <w:rPr>
            <w:rFonts w:asciiTheme="minorHAnsi" w:hAnsiTheme="minorHAnsi" w:cstheme="minorHAnsi"/>
            <w:szCs w:val="24"/>
            <w:lang w:val="en-AU"/>
          </w:rPr>
          <w:t>.</w:t>
        </w:r>
      </w:moveTo>
      <w:moveToRangeEnd w:id="92"/>
      <w:ins w:id="94" w:author="Jason Everett" w:date="2020-08-31T09:33:00Z">
        <w:r w:rsidR="00421D02">
          <w:rPr>
            <w:rFonts w:asciiTheme="minorHAnsi" w:hAnsiTheme="minorHAnsi" w:cstheme="minorHAnsi"/>
            <w:szCs w:val="24"/>
            <w:lang w:val="en-AU"/>
          </w:rPr>
          <w:t xml:space="preserve"> </w:t>
        </w:r>
      </w:ins>
      <w:ins w:id="95" w:author="Jason Everett" w:date="2020-08-31T09:35:00Z">
        <w:r w:rsidR="00421D02">
          <w:rPr>
            <w:rFonts w:asciiTheme="minorHAnsi" w:hAnsiTheme="minorHAnsi" w:cstheme="minorHAnsi"/>
            <w:szCs w:val="24"/>
            <w:lang w:val="en-AU"/>
          </w:rPr>
          <w:t xml:space="preserve">Using new </w:t>
        </w:r>
      </w:ins>
      <w:ins w:id="96" w:author="Jason Everett" w:date="2020-08-31T09:36:00Z">
        <w:r w:rsidR="00421D02">
          <w:rPr>
            <w:rFonts w:asciiTheme="minorHAnsi" w:hAnsiTheme="minorHAnsi" w:cstheme="minorHAnsi"/>
            <w:szCs w:val="24"/>
            <w:lang w:val="en-AU"/>
          </w:rPr>
          <w:t xml:space="preserve">data </w:t>
        </w:r>
      </w:ins>
      <w:ins w:id="97" w:author="Jason Everett" w:date="2020-08-31T09:35:00Z">
        <w:r w:rsidR="00421D02">
          <w:rPr>
            <w:rFonts w:asciiTheme="minorHAnsi" w:hAnsiTheme="minorHAnsi" w:cstheme="minorHAnsi"/>
            <w:szCs w:val="24"/>
            <w:lang w:val="en-AU"/>
          </w:rPr>
          <w:t>and previously publishe</w:t>
        </w:r>
      </w:ins>
      <w:ins w:id="98" w:author="Jason Everett" w:date="2020-08-31T09:36:00Z">
        <w:r w:rsidR="00421D02">
          <w:rPr>
            <w:rFonts w:asciiTheme="minorHAnsi" w:hAnsiTheme="minorHAnsi" w:cstheme="minorHAnsi"/>
            <w:szCs w:val="24"/>
            <w:lang w:val="en-AU"/>
          </w:rPr>
          <w:t>d</w:t>
        </w:r>
      </w:ins>
      <w:ins w:id="99" w:author="Jason Everett" w:date="2020-08-31T09:35:00Z">
        <w:r w:rsidR="00421D02">
          <w:rPr>
            <w:rFonts w:asciiTheme="minorHAnsi" w:hAnsiTheme="minorHAnsi" w:cstheme="minorHAnsi"/>
            <w:szCs w:val="24"/>
            <w:lang w:val="en-AU"/>
          </w:rPr>
          <w:t xml:space="preserve"> </w:t>
        </w:r>
      </w:ins>
      <w:ins w:id="100" w:author="Jason Everett" w:date="2020-08-31T09:36:00Z">
        <w:r w:rsidR="00421D02">
          <w:rPr>
            <w:rFonts w:asciiTheme="minorHAnsi" w:hAnsiTheme="minorHAnsi" w:cstheme="minorHAnsi"/>
            <w:szCs w:val="24"/>
            <w:lang w:val="en-AU"/>
          </w:rPr>
          <w:t>results, we demonstrate declines in zooplankton abundance/biomass</w:t>
        </w:r>
      </w:ins>
      <w:ins w:id="101" w:author="Jason Everett" w:date="2020-08-31T09:37:00Z">
        <w:r w:rsidR="00421D02">
          <w:rPr>
            <w:rFonts w:asciiTheme="minorHAnsi" w:hAnsiTheme="minorHAnsi" w:cstheme="minorHAnsi"/>
            <w:szCs w:val="24"/>
            <w:lang w:val="en-AU"/>
          </w:rPr>
          <w:t>, and a flattening of the zooplankton size-distribution, as we move from offshore</w:t>
        </w:r>
      </w:ins>
      <w:ins w:id="102" w:author="Jason Everett" w:date="2020-08-31T09:36:00Z">
        <w:r w:rsidR="00421D02">
          <w:rPr>
            <w:rFonts w:asciiTheme="minorHAnsi" w:hAnsiTheme="minorHAnsi" w:cstheme="minorHAnsi"/>
            <w:szCs w:val="24"/>
            <w:lang w:val="en-AU"/>
          </w:rPr>
          <w:t xml:space="preserve"> across continental shelves</w:t>
        </w:r>
      </w:ins>
      <w:ins w:id="103" w:author="Jason Everett" w:date="2020-08-31T09:37:00Z">
        <w:r w:rsidR="00421D02">
          <w:rPr>
            <w:rFonts w:asciiTheme="minorHAnsi" w:hAnsiTheme="minorHAnsi" w:cstheme="minorHAnsi"/>
            <w:szCs w:val="24"/>
            <w:lang w:val="en-AU"/>
          </w:rPr>
          <w:t xml:space="preserve"> (</w:t>
        </w:r>
      </w:ins>
      <w:moveFromRangeStart w:id="104" w:author="Jason Everett" w:date="2020-08-31T09:33:00Z" w:name="move49758851"/>
      <w:moveFrom w:id="105" w:author="Jason Everett" w:date="2020-08-31T09:33:00Z">
        <w:del w:id="106" w:author="Jason Everett" w:date="2020-08-31T09:37:00Z">
          <w:r w:rsidDel="00421D02">
            <w:rPr>
              <w:rFonts w:asciiTheme="minorHAnsi" w:hAnsiTheme="minorHAnsi" w:cstheme="minorHAnsi"/>
              <w:szCs w:val="24"/>
              <w:lang w:val="en-AU"/>
            </w:rPr>
            <w:delText>altered</w:delText>
          </w:r>
          <w:r w:rsidRPr="00F15D89" w:rsidDel="00421D02">
            <w:rPr>
              <w:rFonts w:asciiTheme="minorHAnsi" w:hAnsiTheme="minorHAnsi" w:cstheme="minorHAnsi"/>
              <w:szCs w:val="24"/>
              <w:lang w:val="en-AU"/>
            </w:rPr>
            <w:delText xml:space="preserve"> </w:delText>
          </w:r>
          <w:r w:rsidDel="00421D02">
            <w:rPr>
              <w:rFonts w:asciiTheme="minorHAnsi" w:hAnsiTheme="minorHAnsi" w:cstheme="minorHAnsi"/>
              <w:szCs w:val="24"/>
              <w:lang w:val="en-AU"/>
            </w:rPr>
            <w:delText>size-</w:delText>
          </w:r>
          <w:r w:rsidRPr="00F15D89" w:rsidDel="00421D02">
            <w:rPr>
              <w:rFonts w:asciiTheme="minorHAnsi" w:hAnsiTheme="minorHAnsi" w:cstheme="minorHAnsi"/>
              <w:szCs w:val="24"/>
              <w:lang w:val="en-AU"/>
            </w:rPr>
            <w:delText>structure</w:delText>
          </w:r>
          <w:r w:rsidDel="00421D02">
            <w:rPr>
              <w:rFonts w:asciiTheme="minorHAnsi" w:hAnsiTheme="minorHAnsi" w:cstheme="minorHAnsi"/>
              <w:szCs w:val="24"/>
              <w:lang w:val="en-AU"/>
            </w:rPr>
            <w:delText xml:space="preserve"> horizontally and vertically from inshore and across the narrow continental shelf off eastern Australia (Figure 8). </w:delText>
          </w:r>
        </w:del>
      </w:moveFrom>
      <w:moveFromRangeEnd w:id="104"/>
      <w:del w:id="107" w:author="Jason Everett" w:date="2020-08-31T09:37:00Z">
        <w:r w:rsidDel="00421D02">
          <w:rPr>
            <w:rFonts w:asciiTheme="minorHAnsi" w:hAnsiTheme="minorHAnsi" w:cstheme="minorHAnsi"/>
            <w:szCs w:val="24"/>
            <w:lang w:val="en-AU"/>
          </w:rPr>
          <w:delText>These changes were observed both in data from the current study and in our global synthesis (</w:delText>
        </w:r>
      </w:del>
      <w:r>
        <w:rPr>
          <w:rFonts w:asciiTheme="minorHAnsi" w:hAnsiTheme="minorHAnsi" w:cstheme="minorHAnsi"/>
          <w:szCs w:val="24"/>
          <w:lang w:val="en-AU"/>
        </w:rPr>
        <w:t>Figure 7</w:t>
      </w:r>
      <w:ins w:id="108" w:author="Jason Everett" w:date="2020-08-31T09:38:00Z">
        <w:r w:rsidR="00E74E8B">
          <w:rPr>
            <w:rFonts w:asciiTheme="minorHAnsi" w:hAnsiTheme="minorHAnsi" w:cstheme="minorHAnsi"/>
            <w:szCs w:val="24"/>
            <w:lang w:val="en-AU"/>
          </w:rPr>
          <w:t>,</w:t>
        </w:r>
        <w:r w:rsidR="002F18C8">
          <w:rPr>
            <w:rFonts w:asciiTheme="minorHAnsi" w:hAnsiTheme="minorHAnsi" w:cstheme="minorHAnsi"/>
            <w:szCs w:val="24"/>
            <w:lang w:val="en-AU"/>
          </w:rPr>
          <w:t xml:space="preserve"> </w:t>
        </w:r>
        <w:r w:rsidR="00E74E8B">
          <w:rPr>
            <w:rFonts w:asciiTheme="minorHAnsi" w:hAnsiTheme="minorHAnsi" w:cstheme="minorHAnsi"/>
            <w:szCs w:val="24"/>
            <w:lang w:val="en-AU"/>
          </w:rPr>
          <w:t>8</w:t>
        </w:r>
      </w:ins>
      <w:r>
        <w:rPr>
          <w:rFonts w:asciiTheme="minorHAnsi" w:hAnsiTheme="minorHAnsi" w:cstheme="minorHAnsi"/>
          <w:szCs w:val="24"/>
          <w:lang w:val="en-AU"/>
        </w:rPr>
        <w:t xml:space="preserve">). </w:t>
      </w:r>
      <w:moveFromRangeStart w:id="109" w:author="Jason Everett" w:date="2020-08-31T09:33:00Z" w:name="move49758801"/>
      <w:moveFrom w:id="110" w:author="Jason Everett" w:date="2020-08-31T09:33:00Z">
        <w:r w:rsidDel="00421D02">
          <w:rPr>
            <w:rFonts w:asciiTheme="minorHAnsi" w:hAnsiTheme="minorHAnsi" w:cstheme="minorHAnsi"/>
            <w:szCs w:val="24"/>
            <w:lang w:val="en-AU"/>
          </w:rPr>
          <w:t xml:space="preserve">These cross-shelf trends are fundamentally important for understanding the productivity of coastal ecosystems and fisheries </w:t>
        </w:r>
        <w:r w:rsidDel="00421D02">
          <w:rPr>
            <w:rFonts w:asciiTheme="minorHAnsi" w:hAnsiTheme="minorHAnsi" w:cstheme="minorHAnsi"/>
            <w:szCs w:val="24"/>
            <w:lang w:val="en-AU"/>
          </w:rPr>
          <w:fldChar w:fldCharType="begin"/>
        </w:r>
        <w:r w:rsidDel="00421D02">
          <w:rPr>
            <w:rFonts w:asciiTheme="minorHAnsi" w:hAnsiTheme="minorHAnsi" w:cstheme="minorHAnsi"/>
            <w:szCs w:val="24"/>
            <w:lang w:val="en-AU"/>
          </w:rPr>
          <w:instrText xml:space="preserve"> ADDIN ZOTERO_ITEM CSL_CITATION {"citationID":"cYKeKJPM","properties":{"formattedCitation":"(Holland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Del="00421D02">
          <w:rPr>
            <w:rFonts w:asciiTheme="minorHAnsi" w:hAnsiTheme="minorHAnsi" w:cstheme="minorHAnsi"/>
            <w:szCs w:val="24"/>
            <w:lang w:val="en-AU"/>
          </w:rPr>
          <w:fldChar w:fldCharType="separate"/>
        </w:r>
        <w:r w:rsidRPr="00EA5C0D" w:rsidDel="00421D02">
          <w:rPr>
            <w:rFonts w:ascii="Calibri" w:hAnsi="Calibri"/>
            <w:szCs w:val="24"/>
          </w:rPr>
          <w:t xml:space="preserve">(Holland </w:t>
        </w:r>
        <w:r w:rsidRPr="00EA5C0D" w:rsidDel="00421D02">
          <w:rPr>
            <w:rFonts w:ascii="Calibri" w:hAnsi="Calibri"/>
            <w:i/>
            <w:iCs/>
            <w:szCs w:val="24"/>
          </w:rPr>
          <w:t>et al.</w:t>
        </w:r>
        <w:r w:rsidRPr="00EA5C0D" w:rsidDel="00421D02">
          <w:rPr>
            <w:rFonts w:ascii="Calibri" w:hAnsi="Calibri"/>
            <w:szCs w:val="24"/>
          </w:rPr>
          <w:t>, 2020)</w:t>
        </w:r>
        <w:r w:rsidDel="00421D02">
          <w:rPr>
            <w:rFonts w:asciiTheme="minorHAnsi" w:hAnsiTheme="minorHAnsi" w:cstheme="minorHAnsi"/>
            <w:szCs w:val="24"/>
            <w:lang w:val="en-AU"/>
          </w:rPr>
          <w:fldChar w:fldCharType="end"/>
        </w:r>
        <w:r w:rsidDel="00421D02">
          <w:rPr>
            <w:rFonts w:asciiTheme="minorHAnsi" w:hAnsiTheme="minorHAnsi" w:cstheme="minorHAnsi"/>
            <w:szCs w:val="24"/>
            <w:lang w:val="en-AU"/>
          </w:rPr>
          <w:t xml:space="preserve">, and likely underpin the environmental and socio-economic value of temperate rocky reefs </w:t>
        </w:r>
        <w:r w:rsidDel="00421D02">
          <w:rPr>
            <w:rFonts w:asciiTheme="minorHAnsi" w:hAnsiTheme="minorHAnsi" w:cstheme="minorHAnsi"/>
            <w:szCs w:val="24"/>
            <w:lang w:val="en-AU"/>
          </w:rPr>
          <w:fldChar w:fldCharType="begin"/>
        </w:r>
        <w:r w:rsidDel="00421D02">
          <w:rPr>
            <w:rFonts w:asciiTheme="minorHAnsi" w:hAnsiTheme="minorHAnsi" w:cstheme="minorHAnsi"/>
            <w:szCs w:val="24"/>
            <w:lang w:val="en-AU"/>
          </w:rPr>
          <w:instrText xml:space="preserve"> ADDIN ZOTERO_ITEM CSL_CITATION {"citationID":"kYV1vW00","properties":{"formattedCitation":"(Bennett {\\i{}et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Del="00421D02">
          <w:rPr>
            <w:rFonts w:asciiTheme="minorHAnsi" w:hAnsiTheme="minorHAnsi" w:cstheme="minorHAnsi"/>
            <w:szCs w:val="24"/>
            <w:lang w:val="en-AU"/>
          </w:rPr>
          <w:fldChar w:fldCharType="separate"/>
        </w:r>
        <w:r w:rsidRPr="00EA5C0D" w:rsidDel="00421D02">
          <w:rPr>
            <w:rFonts w:ascii="Calibri" w:hAnsi="Calibri"/>
            <w:szCs w:val="24"/>
          </w:rPr>
          <w:t xml:space="preserve">(Bennett </w:t>
        </w:r>
        <w:r w:rsidRPr="00EA5C0D" w:rsidDel="00421D02">
          <w:rPr>
            <w:rFonts w:ascii="Calibri" w:hAnsi="Calibri"/>
            <w:i/>
            <w:iCs/>
            <w:szCs w:val="24"/>
          </w:rPr>
          <w:t>et al.</w:t>
        </w:r>
        <w:r w:rsidRPr="00EA5C0D" w:rsidDel="00421D02">
          <w:rPr>
            <w:rFonts w:ascii="Calibri" w:hAnsi="Calibri"/>
            <w:szCs w:val="24"/>
          </w:rPr>
          <w:t>, 2015)</w:t>
        </w:r>
        <w:r w:rsidDel="00421D02">
          <w:rPr>
            <w:rFonts w:asciiTheme="minorHAnsi" w:hAnsiTheme="minorHAnsi" w:cstheme="minorHAnsi"/>
            <w:szCs w:val="24"/>
            <w:lang w:val="en-AU"/>
          </w:rPr>
          <w:fldChar w:fldCharType="end"/>
        </w:r>
        <w:r w:rsidDel="00421D02">
          <w:rPr>
            <w:rFonts w:asciiTheme="minorHAnsi" w:hAnsiTheme="minorHAnsi" w:cstheme="minorHAnsi"/>
            <w:szCs w:val="24"/>
            <w:lang w:val="en-AU"/>
          </w:rPr>
          <w:t xml:space="preserve">. </w:t>
        </w:r>
      </w:moveFrom>
      <w:moveFromRangeEnd w:id="109"/>
      <w:r>
        <w:rPr>
          <w:rFonts w:asciiTheme="minorHAnsi" w:hAnsiTheme="minorHAnsi" w:cstheme="minorHAnsi"/>
          <w:szCs w:val="24"/>
          <w:lang w:val="en-AU"/>
        </w:rPr>
        <w:t xml:space="preserve">These trends are an outcome of cross-shelf flows and sporadic upwelling processes, driven by ocean currents and coastal winds, which are a focus for ocean observing programs around the world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{"citationID":"qJK1K5Uq","properties":{"formattedCitation":"(Lynch {\\i{}et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(Lynch </w:t>
      </w:r>
      <w:r w:rsidRPr="00EA5C0D">
        <w:rPr>
          <w:rFonts w:ascii="Calibri" w:hAnsi="Calibri"/>
          <w:i/>
          <w:iCs/>
          <w:szCs w:val="24"/>
        </w:rPr>
        <w:t>et al.</w:t>
      </w:r>
      <w:r w:rsidRPr="00EA5C0D">
        <w:rPr>
          <w:rFonts w:ascii="Calibri" w:hAnsi="Calibri"/>
          <w:szCs w:val="24"/>
        </w:rPr>
        <w:t>, 2014)</w:t>
      </w:r>
      <w:r>
        <w:rPr>
          <w:rFonts w:asciiTheme="minorHAnsi" w:hAnsiTheme="minorHAnsi" w:cstheme="minorHAnsi"/>
          <w:szCs w:val="24"/>
          <w:lang w:val="en-AU"/>
        </w:rPr>
        <w:fldChar w:fldCharType="end"/>
      </w:r>
      <w:r>
        <w:rPr>
          <w:rFonts w:asciiTheme="minorHAnsi" w:hAnsiTheme="minorHAnsi" w:cstheme="minorHAnsi"/>
          <w:szCs w:val="24"/>
          <w:lang w:val="en-AU"/>
        </w:rPr>
        <w:t xml:space="preserve">. Western boundary currents are a particular focus for ocean observing as they have strengthened in recent decades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{"citationID":"fLXPi1y2","properties":{"formattedCitation":"(Wu {\\i{}et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(Wu </w:t>
      </w:r>
      <w:r w:rsidRPr="00EA5C0D">
        <w:rPr>
          <w:rFonts w:ascii="Calibri" w:hAnsi="Calibri"/>
          <w:i/>
          <w:iCs/>
          <w:szCs w:val="24"/>
        </w:rPr>
        <w:t>et al.</w:t>
      </w:r>
      <w:r w:rsidRPr="00EA5C0D">
        <w:rPr>
          <w:rFonts w:ascii="Calibri" w:hAnsi="Calibri"/>
          <w:szCs w:val="24"/>
        </w:rPr>
        <w:t>, 2012)</w:t>
      </w:r>
      <w:r>
        <w:rPr>
          <w:rFonts w:asciiTheme="minorHAnsi" w:hAnsiTheme="minorHAnsi" w:cstheme="minorHAnsi"/>
          <w:szCs w:val="24"/>
          <w:lang w:val="en-AU"/>
        </w:rPr>
        <w:fldChar w:fldCharType="end"/>
      </w:r>
      <w:r>
        <w:rPr>
          <w:rFonts w:asciiTheme="minorHAnsi" w:hAnsiTheme="minorHAnsi" w:cstheme="minorHAnsi"/>
          <w:szCs w:val="24"/>
          <w:lang w:val="en-AU"/>
        </w:rPr>
        <w:t xml:space="preserve"> which could drive further upwelling and zooplankton biomass. </w:t>
      </w:r>
      <w:moveToRangeStart w:id="111" w:author="Jason Everett" w:date="2020-08-31T09:33:00Z" w:name="move49758851"/>
      <w:moveTo w:id="112" w:author="Jason Everett" w:date="2020-08-31T09:33:00Z">
        <w:del w:id="113" w:author="Jason Everett" w:date="2020-08-31T09:38:00Z">
          <w:r w:rsidR="00421D02" w:rsidDel="00E74E8B">
            <w:rPr>
              <w:rFonts w:asciiTheme="minorHAnsi" w:hAnsiTheme="minorHAnsi" w:cstheme="minorHAnsi"/>
              <w:szCs w:val="24"/>
              <w:lang w:val="en-AU"/>
            </w:rPr>
            <w:delText>altered</w:delText>
          </w:r>
          <w:r w:rsidR="00421D02" w:rsidRPr="00F15D89" w:rsidDel="00E74E8B">
            <w:rPr>
              <w:rFonts w:asciiTheme="minorHAnsi" w:hAnsiTheme="minorHAnsi" w:cstheme="minorHAnsi"/>
              <w:szCs w:val="24"/>
              <w:lang w:val="en-AU"/>
            </w:rPr>
            <w:delText xml:space="preserve"> </w:delText>
          </w:r>
          <w:r w:rsidR="00421D02" w:rsidDel="00E74E8B">
            <w:rPr>
              <w:rFonts w:asciiTheme="minorHAnsi" w:hAnsiTheme="minorHAnsi" w:cstheme="minorHAnsi"/>
              <w:szCs w:val="24"/>
              <w:lang w:val="en-AU"/>
            </w:rPr>
            <w:delText>size-</w:delText>
          </w:r>
          <w:r w:rsidR="00421D02" w:rsidRPr="00F15D89" w:rsidDel="00E74E8B">
            <w:rPr>
              <w:rFonts w:asciiTheme="minorHAnsi" w:hAnsiTheme="minorHAnsi" w:cstheme="minorHAnsi"/>
              <w:szCs w:val="24"/>
              <w:lang w:val="en-AU"/>
            </w:rPr>
            <w:delText>structure</w:delText>
          </w:r>
          <w:r w:rsidR="00421D02" w:rsidDel="00E74E8B">
            <w:rPr>
              <w:rFonts w:asciiTheme="minorHAnsi" w:hAnsiTheme="minorHAnsi" w:cstheme="minorHAnsi"/>
              <w:szCs w:val="24"/>
              <w:lang w:val="en-AU"/>
            </w:rPr>
            <w:delText xml:space="preserve"> horizontally and vertically from inshore and across the narrow continental shelf off eastern Australia (Figure 8).</w:delText>
          </w:r>
        </w:del>
      </w:moveTo>
      <w:moveToRangeEnd w:id="111"/>
    </w:p>
    <w:p w14:paraId="7A644D6D" w14:textId="73C666C0" w:rsidR="00FF1316" w:rsidRPr="00F15D89" w:rsidRDefault="009718E5" w:rsidP="00B5573F">
      <w:pPr>
        <w:spacing w:line="360" w:lineRule="auto"/>
        <w:ind w:firstLine="720"/>
        <w:rPr>
          <w:rFonts w:asciiTheme="minorHAnsi" w:hAnsiTheme="minorHAnsi" w:cstheme="minorHAnsi"/>
          <w:szCs w:val="24"/>
          <w:lang w:val="en-AU"/>
        </w:rPr>
      </w:pPr>
      <w:ins w:id="114" w:author="Jason Everett" w:date="2020-08-31T09:38:00Z">
        <w:r>
          <w:rPr>
            <w:rFonts w:asciiTheme="minorHAnsi" w:hAnsiTheme="minorHAnsi" w:cstheme="minorHAnsi"/>
            <w:szCs w:val="24"/>
            <w:lang w:val="en-AU"/>
          </w:rPr>
          <w:t>In our data</w:t>
        </w:r>
      </w:ins>
      <w:del w:id="115" w:author="Jason Everett" w:date="2020-08-31T09:38:00Z">
        <w:r w:rsidR="00C701C1" w:rsidDel="009718E5">
          <w:rPr>
            <w:rFonts w:asciiTheme="minorHAnsi" w:hAnsiTheme="minorHAnsi" w:cstheme="minorHAnsi"/>
            <w:szCs w:val="24"/>
            <w:lang w:val="en-AU"/>
          </w:rPr>
          <w:delText>We found</w:delText>
        </w:r>
      </w:del>
      <w:r w:rsidR="00C701C1">
        <w:rPr>
          <w:rFonts w:asciiTheme="minorHAnsi" w:hAnsiTheme="minorHAnsi" w:cstheme="minorHAnsi"/>
          <w:szCs w:val="24"/>
          <w:lang w:val="en-AU"/>
        </w:rPr>
        <w:t xml:space="preserve"> peaks in </w:t>
      </w:r>
      <w:proofErr w:type="spellStart"/>
      <w:ins w:id="116" w:author="Jason Everett" w:date="2020-08-31T09:41:00Z">
        <w:r w:rsidR="00A36F63">
          <w:rPr>
            <w:rFonts w:asciiTheme="minorHAnsi" w:hAnsiTheme="minorHAnsi" w:cstheme="minorHAnsi"/>
            <w:szCs w:val="24"/>
            <w:lang w:val="en-AU"/>
          </w:rPr>
          <w:t>zooplankton</w:t>
        </w:r>
      </w:ins>
      <w:r w:rsidR="00C701C1">
        <w:rPr>
          <w:rFonts w:asciiTheme="minorHAnsi" w:hAnsiTheme="minorHAnsi" w:cstheme="minorHAnsi"/>
          <w:szCs w:val="24"/>
          <w:lang w:val="en-AU"/>
        </w:rPr>
        <w:t>biomass</w:t>
      </w:r>
      <w:proofErr w:type="spellEnd"/>
      <w:r w:rsidR="00C701C1">
        <w:rPr>
          <w:rFonts w:asciiTheme="minorHAnsi" w:hAnsiTheme="minorHAnsi" w:cstheme="minorHAnsi"/>
          <w:szCs w:val="24"/>
          <w:lang w:val="en-AU"/>
        </w:rPr>
        <w:t xml:space="preserve">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C701C1">
        <w:rPr>
          <w:rFonts w:asciiTheme="minorHAnsi" w:hAnsiTheme="minorHAnsi" w:cstheme="minorHAnsi"/>
          <w:szCs w:val="24"/>
          <w:lang w:val="en-AU"/>
        </w:rPr>
        <w:instrText xml:space="preserve"> ADDIN ZOTERO_ITEM CSL_CITATION {"citationID":"KQ0PWmvv","properties":{"formattedCitation":"(e.g. Baird {\\i{}et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C701C1" w:rsidRPr="00C701C1">
        <w:rPr>
          <w:rFonts w:ascii="Calibri" w:hAnsi="Calibri"/>
          <w:szCs w:val="24"/>
        </w:rPr>
        <w:t xml:space="preserve">(e.g. Baird </w:t>
      </w:r>
      <w:r w:rsidR="00C701C1" w:rsidRPr="00C701C1">
        <w:rPr>
          <w:rFonts w:ascii="Calibri" w:hAnsi="Calibri"/>
          <w:i/>
          <w:iCs/>
          <w:szCs w:val="24"/>
        </w:rPr>
        <w:t>et al.</w:t>
      </w:r>
      <w:r w:rsidR="00C701C1" w:rsidRPr="00C701C1">
        <w:rPr>
          <w:rFonts w:ascii="Calibri" w:hAnsi="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w:t>
      </w:r>
      <w:del w:id="117" w:author="Jason Everett" w:date="2020-08-31T09:39:00Z">
        <w:r w:rsidR="008C187F" w:rsidRPr="00F15D89" w:rsidDel="00F40DD6">
          <w:rPr>
            <w:rFonts w:asciiTheme="minorHAnsi" w:hAnsiTheme="minorHAnsi" w:cstheme="minorHAnsi"/>
            <w:szCs w:val="24"/>
            <w:lang w:val="en-AU"/>
          </w:rPr>
          <w:delText xml:space="preserve">inner </w:delText>
        </w:r>
      </w:del>
      <w:r w:rsidR="008C187F" w:rsidRPr="00F15D89">
        <w:rPr>
          <w:rFonts w:asciiTheme="minorHAnsi" w:hAnsiTheme="minorHAnsi" w:cstheme="minorHAnsi"/>
          <w:szCs w:val="24"/>
          <w:lang w:val="en-AU"/>
        </w:rPr>
        <w:t xml:space="preserve">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w:t>
      </w:r>
      <w:r w:rsidR="004A73E1">
        <w:rPr>
          <w:rFonts w:asciiTheme="minorHAnsi" w:hAnsiTheme="minorHAnsi" w:cstheme="minorHAnsi"/>
          <w:szCs w:val="24"/>
          <w:lang w:val="en-AU"/>
        </w:rPr>
        <w:lastRenderedPageBreak/>
        <w:t>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 xml:space="preserve">productivity through the supply of nutrients. </w:t>
      </w:r>
      <w:ins w:id="118" w:author="Jason Everett" w:date="2020-08-31T09:43:00Z">
        <w:r w:rsidR="00A36F63">
          <w:rPr>
            <w:rFonts w:asciiTheme="minorHAnsi" w:hAnsiTheme="minorHAnsi" w:cstheme="minorHAnsi"/>
            <w:szCs w:val="24"/>
            <w:lang w:val="en-AU"/>
          </w:rPr>
          <w:t>As zooplankton are the basis of many coastal food webs, t</w:t>
        </w:r>
      </w:ins>
      <w:del w:id="119" w:author="Jason Everett" w:date="2020-08-31T09:43:00Z">
        <w:r w:rsidR="006D5E6D" w:rsidDel="00A36F63">
          <w:rPr>
            <w:rFonts w:asciiTheme="minorHAnsi" w:hAnsiTheme="minorHAnsi" w:cstheme="minorHAnsi"/>
            <w:szCs w:val="24"/>
            <w:lang w:val="en-AU"/>
          </w:rPr>
          <w:delText>T</w:delText>
        </w:r>
      </w:del>
      <w:r w:rsidR="006D5E6D">
        <w:rPr>
          <w:rFonts w:asciiTheme="minorHAnsi" w:hAnsiTheme="minorHAnsi" w:cstheme="minorHAnsi"/>
          <w:szCs w:val="24"/>
          <w:lang w:val="en-AU"/>
        </w:rPr>
        <w:t xml:space="preserve">his </w:t>
      </w:r>
      <w:ins w:id="120" w:author="Jason Everett" w:date="2020-08-31T09:42:00Z">
        <w:r w:rsidR="00A36F63">
          <w:rPr>
            <w:rFonts w:asciiTheme="minorHAnsi" w:hAnsiTheme="minorHAnsi" w:cstheme="minorHAnsi"/>
            <w:szCs w:val="24"/>
            <w:lang w:val="en-AU"/>
          </w:rPr>
          <w:t>per</w:t>
        </w:r>
      </w:ins>
      <w:del w:id="121" w:author="Jason Everett" w:date="2020-08-31T09:42:00Z">
        <w:r w:rsidR="006D5E6D" w:rsidDel="00A36F63">
          <w:rPr>
            <w:rFonts w:asciiTheme="minorHAnsi" w:hAnsiTheme="minorHAnsi" w:cstheme="minorHAnsi"/>
            <w:szCs w:val="24"/>
            <w:lang w:val="en-AU"/>
          </w:rPr>
          <w:delText>con</w:delText>
        </w:r>
      </w:del>
      <w:r w:rsidR="006D5E6D">
        <w:rPr>
          <w:rFonts w:asciiTheme="minorHAnsi" w:hAnsiTheme="minorHAnsi" w:cstheme="minorHAnsi"/>
          <w:szCs w:val="24"/>
          <w:lang w:val="en-AU"/>
        </w:rPr>
        <w:t xml:space="preserve">sistent supply of nutrients is </w:t>
      </w:r>
      <w:ins w:id="122" w:author="Jason Everett" w:date="2020-08-31T09:42:00Z">
        <w:r w:rsidR="00A36F63">
          <w:rPr>
            <w:rFonts w:asciiTheme="minorHAnsi" w:hAnsiTheme="minorHAnsi" w:cstheme="minorHAnsi"/>
            <w:szCs w:val="24"/>
            <w:lang w:val="en-AU"/>
          </w:rPr>
          <w:t>like</w:t>
        </w:r>
      </w:ins>
      <w:del w:id="123" w:author="Jason Everett" w:date="2020-08-31T09:42:00Z">
        <w:r w:rsidR="004A73E1" w:rsidDel="00A36F63">
          <w:rPr>
            <w:rFonts w:asciiTheme="minorHAnsi" w:hAnsiTheme="minorHAnsi" w:cstheme="minorHAnsi"/>
            <w:szCs w:val="24"/>
            <w:lang w:val="en-AU"/>
          </w:rPr>
          <w:delText>possib</w:delText>
        </w:r>
      </w:del>
      <w:r w:rsidR="004A73E1">
        <w:rPr>
          <w:rFonts w:asciiTheme="minorHAnsi" w:hAnsiTheme="minorHAnsi" w:cstheme="minorHAnsi"/>
          <w:szCs w:val="24"/>
          <w:lang w:val="en-AU"/>
        </w:rPr>
        <w:t>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del w:id="124" w:author="Jason Everett" w:date="2020-08-31T09:43:00Z">
        <w:r w:rsidR="007D0191" w:rsidDel="00A36F63">
          <w:rPr>
            <w:rFonts w:asciiTheme="minorHAnsi" w:hAnsiTheme="minorHAnsi" w:cstheme="minorHAnsi"/>
            <w:szCs w:val="24"/>
            <w:lang w:val="en-AU"/>
          </w:rPr>
          <w:delText>as zooplankton are the basis of many coastal food webs</w:delText>
        </w:r>
        <w:r w:rsidR="00A719BF" w:rsidDel="00A36F63">
          <w:rPr>
            <w:rFonts w:asciiTheme="minorHAnsi" w:hAnsiTheme="minorHAnsi" w:cstheme="minorHAnsi"/>
            <w:szCs w:val="24"/>
            <w:lang w:val="en-AU"/>
          </w:rPr>
          <w:delText xml:space="preserve"> </w:delText>
        </w:r>
      </w:del>
      <w:r w:rsidR="006D5E6D">
        <w:rPr>
          <w:rFonts w:asciiTheme="minorHAnsi" w:hAnsiTheme="minorHAnsi" w:cstheme="minorHAnsi"/>
          <w:szCs w:val="24"/>
          <w:lang w:val="en-AU"/>
        </w:rPr>
        <w:fldChar w:fldCharType="begin"/>
      </w:r>
      <w:r w:rsidR="007D0191">
        <w:rPr>
          <w:rFonts w:asciiTheme="minorHAnsi" w:hAnsiTheme="minorHAnsi" w:cstheme="minorHAnsi"/>
          <w:szCs w:val="24"/>
          <w:lang w:val="en-AU"/>
        </w:rPr>
        <w:instrText xml:space="preserve"> ADDIN ZOTERO_ITEM CSL_CITATION {"citationID":"gxtJ81KE","properties":{"formattedCitation":"(Truong {\\i{}et al.}, 2017; Holland {\\i{}et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7D0191" w:rsidRPr="007D0191">
        <w:rPr>
          <w:rFonts w:ascii="Calibri" w:hAnsi="Calibri" w:cs="Calibri"/>
          <w:szCs w:val="24"/>
        </w:rPr>
        <w:t xml:space="preserve">(Truong </w:t>
      </w:r>
      <w:r w:rsidR="007D0191" w:rsidRPr="007D0191">
        <w:rPr>
          <w:rFonts w:ascii="Calibri" w:hAnsi="Calibri" w:cs="Calibri"/>
          <w:i/>
          <w:iCs/>
          <w:szCs w:val="24"/>
        </w:rPr>
        <w:t>et al.</w:t>
      </w:r>
      <w:r w:rsidR="007D0191" w:rsidRPr="007D0191">
        <w:rPr>
          <w:rFonts w:ascii="Calibri" w:hAnsi="Calibri" w:cs="Calibri"/>
          <w:szCs w:val="24"/>
        </w:rPr>
        <w:t xml:space="preserve">, 2017; Holland </w:t>
      </w:r>
      <w:r w:rsidR="007D0191" w:rsidRPr="007D0191">
        <w:rPr>
          <w:rFonts w:ascii="Calibri" w:hAnsi="Calibri" w:cs="Calibri"/>
          <w:i/>
          <w:iCs/>
          <w:szCs w:val="24"/>
        </w:rPr>
        <w:t>et al.</w:t>
      </w:r>
      <w:r w:rsidR="007D0191" w:rsidRPr="007D0191">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ins w:id="125" w:author="Jason Everett" w:date="2020-08-31T09:44:00Z">
        <w:r w:rsidR="00701E89">
          <w:rPr>
            <w:rFonts w:asciiTheme="minorHAnsi" w:hAnsiTheme="minorHAnsi" w:cstheme="minorHAnsi"/>
            <w:szCs w:val="24"/>
            <w:lang w:val="en-AU"/>
          </w:rPr>
          <w:t>planktivorous</w:t>
        </w:r>
      </w:ins>
      <w:del w:id="126" w:author="Jason Everett" w:date="2020-08-31T09:44:00Z">
        <w:r w:rsidR="00C701C1" w:rsidDel="00701E89">
          <w:rPr>
            <w:rFonts w:asciiTheme="minorHAnsi" w:hAnsiTheme="minorHAnsi" w:cstheme="minorHAnsi"/>
            <w:szCs w:val="24"/>
            <w:lang w:val="en-AU"/>
          </w:rPr>
          <w:delText>forage</w:delText>
        </w:r>
      </w:del>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{"citationID":"KE6ZS2nW","properties":{"formattedCitation":"(Tilzey and Rowling, 2001; Pauly {\\i{}et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8474E" w:rsidRPr="00C8474E">
        <w:rPr>
          <w:rFonts w:ascii="Calibri" w:hAnsi="Calibri" w:cs="Calibri"/>
          <w:szCs w:val="24"/>
        </w:rPr>
        <w:t xml:space="preserve">(Tilzey and Rowling, 2001; Pauly </w:t>
      </w:r>
      <w:r w:rsidR="00C8474E" w:rsidRPr="00C8474E">
        <w:rPr>
          <w:rFonts w:ascii="Calibri" w:hAnsi="Calibri" w:cs="Calibri"/>
          <w:i/>
          <w:iCs/>
          <w:szCs w:val="24"/>
        </w:rPr>
        <w:t>et al.</w:t>
      </w:r>
      <w:r w:rsidR="00C8474E" w:rsidRPr="00C8474E">
        <w:rPr>
          <w:rFonts w:ascii="Calibri" w:hAnsi="Calibri" w:cs="Calibri"/>
          <w:szCs w:val="24"/>
        </w:rPr>
        <w:t>,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0257FB18"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w:t>
      </w:r>
      <w:ins w:id="127" w:author="Jason Everett" w:date="2020-08-31T09:44:00Z">
        <w:r w:rsidR="00E91375">
          <w:rPr>
            <w:rStyle w:val="captions"/>
            <w:rFonts w:asciiTheme="minorHAnsi" w:hAnsiTheme="minorHAnsi" w:cstheme="minorHAnsi"/>
            <w:lang w:val="en-AU"/>
          </w:rPr>
          <w:t xml:space="preserve"> the</w:t>
        </w:r>
      </w:ins>
      <w:r w:rsidR="007F7C69">
        <w:rPr>
          <w:rStyle w:val="captions"/>
          <w:rFonts w:asciiTheme="minorHAnsi" w:hAnsiTheme="minorHAnsi" w:cstheme="minorHAnsi"/>
          <w:lang w:val="en-AU"/>
        </w:rPr>
        <w:t xml:space="preserve"> 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847D92" w:rsidRPr="00847D92">
        <w:rPr>
          <w:rFonts w:ascii="Calibri" w:hAnsi="Calibri" w:cs="Calibri"/>
          <w:szCs w:val="24"/>
        </w:rPr>
        <w:t xml:space="preserve">(Oke </w:t>
      </w:r>
      <w:r w:rsidR="00847D92" w:rsidRPr="00847D92">
        <w:rPr>
          <w:rFonts w:ascii="Calibri" w:hAnsi="Calibri" w:cs="Calibri"/>
          <w:i/>
          <w:iCs/>
          <w:szCs w:val="24"/>
        </w:rPr>
        <w:t>et al.</w:t>
      </w:r>
      <w:r w:rsidR="00847D92" w:rsidRPr="00847D92">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B06805">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B06805" w:rsidRPr="00B06805">
        <w:rPr>
          <w:rFonts w:ascii="Calibri" w:hAnsi="Calibri"/>
          <w:szCs w:val="24"/>
        </w:rPr>
        <w:t xml:space="preserve">(Everett </w:t>
      </w:r>
      <w:r w:rsidR="00B06805" w:rsidRPr="00B06805">
        <w:rPr>
          <w:rFonts w:ascii="Calibri" w:hAnsi="Calibri"/>
          <w:i/>
          <w:iCs/>
          <w:szCs w:val="24"/>
        </w:rPr>
        <w:t>et al.</w:t>
      </w:r>
      <w:r w:rsidR="00B06805" w:rsidRPr="00B06805">
        <w:rPr>
          <w:rFonts w:ascii="Calibri" w:hAnsi="Calibri"/>
          <w:szCs w:val="24"/>
        </w:rPr>
        <w:t>,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and there</w:t>
      </w:r>
      <w:ins w:id="128" w:author="Jason Everett" w:date="2020-08-31T09:45:00Z">
        <w:r w:rsidR="00E91375">
          <w:rPr>
            <w:rStyle w:val="captions"/>
            <w:rFonts w:asciiTheme="minorHAnsi" w:hAnsiTheme="minorHAnsi" w:cstheme="minorHAnsi"/>
            <w:lang w:val="en-AU"/>
          </w:rPr>
          <w:t>fore the</w:t>
        </w:r>
      </w:ins>
      <w:del w:id="129" w:author="Jason Everett" w:date="2020-08-31T09:45:00Z">
        <w:r w:rsidR="00B06805" w:rsidDel="00E91375">
          <w:rPr>
            <w:rStyle w:val="captions"/>
            <w:rFonts w:asciiTheme="minorHAnsi" w:hAnsiTheme="minorHAnsi" w:cstheme="minorHAnsi"/>
            <w:lang w:val="en-AU"/>
          </w:rPr>
          <w:delText>by</w:delText>
        </w:r>
      </w:del>
      <w:r w:rsidR="00B06805">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 xml:space="preserve">higher zooplankton </w:t>
      </w:r>
      <w:ins w:id="130" w:author="Jason Everett" w:date="2020-08-31T09:45:00Z">
        <w:r w:rsidR="00E91375">
          <w:rPr>
            <w:rStyle w:val="captions"/>
            <w:rFonts w:asciiTheme="minorHAnsi" w:hAnsiTheme="minorHAnsi" w:cstheme="minorHAnsi"/>
            <w:lang w:val="en-AU"/>
          </w:rPr>
          <w:t>biomass</w:t>
        </w:r>
      </w:ins>
      <w:del w:id="131" w:author="Jason Everett" w:date="2020-08-31T09:45:00Z">
        <w:r w:rsidR="00B06805" w:rsidRPr="008D7B3F" w:rsidDel="00E91375">
          <w:rPr>
            <w:rStyle w:val="captions"/>
            <w:rFonts w:asciiTheme="minorHAnsi" w:hAnsiTheme="minorHAnsi" w:cstheme="minorHAnsi"/>
            <w:lang w:val="en-AU"/>
          </w:rPr>
          <w:delText>productivity</w:delText>
        </w:r>
      </w:del>
      <w:r w:rsidR="00B06805" w:rsidRPr="008D7B3F">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NBSS slope could arise not only from </w:t>
      </w:r>
      <w:ins w:id="132" w:author="Jason Everett" w:date="2020-08-31T09:47:00Z">
        <w:r w:rsidR="00790F84">
          <w:rPr>
            <w:rStyle w:val="captions"/>
            <w:rFonts w:asciiTheme="minorHAnsi" w:hAnsiTheme="minorHAnsi" w:cstheme="minorHAnsi"/>
            <w:lang w:val="en-AU"/>
          </w:rPr>
          <w:t xml:space="preserve">increased </w:t>
        </w:r>
      </w:ins>
      <w:r w:rsidR="00B06805">
        <w:rPr>
          <w:rStyle w:val="captions"/>
          <w:rFonts w:asciiTheme="minorHAnsi" w:hAnsiTheme="minorHAnsi" w:cstheme="minorHAnsi"/>
          <w:lang w:val="en-AU"/>
        </w:rPr>
        <w:t>production of smaller</w:t>
      </w:r>
      <w:del w:id="133" w:author="Jason Everett" w:date="2020-08-31T09:48:00Z">
        <w:r w:rsidR="00B06805" w:rsidDel="00790F84">
          <w:rPr>
            <w:rStyle w:val="captions"/>
            <w:rFonts w:asciiTheme="minorHAnsi" w:hAnsiTheme="minorHAnsi" w:cstheme="minorHAnsi"/>
            <w:lang w:val="en-AU"/>
          </w:rPr>
          <w:delText xml:space="preserve"> </w:delText>
        </w:r>
      </w:del>
      <w:ins w:id="134" w:author="Jason Everett" w:date="2020-08-31T09:48:00Z">
        <w:r w:rsidR="00790F84">
          <w:rPr>
            <w:rStyle w:val="captions"/>
            <w:rFonts w:asciiTheme="minorHAnsi" w:hAnsiTheme="minorHAnsi" w:cstheme="minorHAnsi"/>
            <w:lang w:val="en-AU"/>
          </w:rPr>
          <w:t xml:space="preserve"> zooplankton</w:t>
        </w:r>
      </w:ins>
      <w:del w:id="135" w:author="Jason Everett" w:date="2020-08-31T09:48:00Z">
        <w:r w:rsidR="00B06805" w:rsidDel="00790F84">
          <w:rPr>
            <w:rStyle w:val="captions"/>
            <w:rFonts w:asciiTheme="minorHAnsi" w:hAnsiTheme="minorHAnsi" w:cstheme="minorHAnsi"/>
            <w:lang w:val="en-AU"/>
          </w:rPr>
          <w:delText>particles (phytoplankton)</w:delText>
        </w:r>
      </w:del>
      <w:r w:rsidR="00B06805">
        <w:rPr>
          <w:rStyle w:val="captions"/>
          <w:rFonts w:asciiTheme="minorHAnsi" w:hAnsiTheme="minorHAnsi" w:cstheme="minorHAnsi"/>
          <w:lang w:val="en-AU"/>
        </w:rPr>
        <w:t>, but also by predation on larger zooplankton prey</w:t>
      </w:r>
      <w:ins w:id="136" w:author="Jason Everett" w:date="2020-08-31T09:48:00Z">
        <w:r w:rsidR="001562AC">
          <w:rPr>
            <w:rStyle w:val="captions"/>
            <w:rFonts w:asciiTheme="minorHAnsi" w:hAnsiTheme="minorHAnsi" w:cstheme="minorHAnsi"/>
            <w:lang w:val="en-AU"/>
          </w:rPr>
          <w:t xml:space="preserve"> by planktivor</w:t>
        </w:r>
      </w:ins>
      <w:ins w:id="137" w:author="Jason Everett" w:date="2020-08-31T09:49:00Z">
        <w:r w:rsidR="001562AC">
          <w:rPr>
            <w:rStyle w:val="captions"/>
            <w:rFonts w:asciiTheme="minorHAnsi" w:hAnsiTheme="minorHAnsi" w:cstheme="minorHAnsi"/>
            <w:lang w:val="en-AU"/>
          </w:rPr>
          <w:t>o</w:t>
        </w:r>
      </w:ins>
      <w:ins w:id="138" w:author="Jason Everett" w:date="2020-08-31T09:48:00Z">
        <w:r w:rsidR="001562AC">
          <w:rPr>
            <w:rStyle w:val="captions"/>
            <w:rFonts w:asciiTheme="minorHAnsi" w:hAnsiTheme="minorHAnsi" w:cstheme="minorHAnsi"/>
            <w:lang w:val="en-AU"/>
          </w:rPr>
          <w:t>us fish</w:t>
        </w:r>
      </w:ins>
      <w:ins w:id="139" w:author="Jason Everett" w:date="2020-08-31T09:49:00Z">
        <w:r w:rsidR="000C674A">
          <w:rPr>
            <w:rStyle w:val="captions"/>
            <w:rFonts w:asciiTheme="minorHAnsi" w:hAnsiTheme="minorHAnsi" w:cstheme="minorHAnsi"/>
            <w:lang w:val="en-AU"/>
          </w:rPr>
          <w:t xml:space="preserve"> (</w:t>
        </w:r>
      </w:ins>
      <w:commentRangeStart w:id="140"/>
      <w:del w:id="141" w:author="Jason Everett" w:date="2020-08-31T09:49:00Z">
        <w:r w:rsidR="00B06805" w:rsidDel="000C674A">
          <w:rPr>
            <w:rStyle w:val="captions"/>
            <w:rFonts w:asciiTheme="minorHAnsi" w:hAnsiTheme="minorHAnsi" w:cstheme="minorHAnsi"/>
            <w:lang w:val="en-AU"/>
          </w:rPr>
          <w:delText xml:space="preserve">, as suggested by </w:delText>
        </w:r>
      </w:del>
      <w:r w:rsidR="00B06805">
        <w:rPr>
          <w:rStyle w:val="captions"/>
          <w:rFonts w:asciiTheme="minorHAnsi" w:hAnsiTheme="minorHAnsi" w:cstheme="minorHAnsi"/>
          <w:lang w:val="en-AU"/>
        </w:rPr>
        <w:t xml:space="preserve">Moore and Suthers </w:t>
      </w:r>
      <w:del w:id="142" w:author="Jason Everett" w:date="2020-08-31T09:49:00Z">
        <w:r w:rsidR="00B06805" w:rsidDel="000C674A">
          <w:rPr>
            <w:rStyle w:val="captions"/>
            <w:rFonts w:asciiTheme="minorHAnsi" w:hAnsiTheme="minorHAnsi" w:cstheme="minorHAnsi"/>
            <w:lang w:val="en-AU"/>
          </w:rPr>
          <w:delText>(</w:delText>
        </w:r>
      </w:del>
      <w:r w:rsidR="00B06805">
        <w:rPr>
          <w:rStyle w:val="captions"/>
          <w:rFonts w:asciiTheme="minorHAnsi" w:hAnsiTheme="minorHAnsi" w:cstheme="minorHAnsi"/>
          <w:lang w:val="en-AU"/>
        </w:rPr>
        <w:t>2006</w:t>
      </w:r>
      <w:commentRangeEnd w:id="140"/>
      <w:r w:rsidR="000C674A">
        <w:rPr>
          <w:rStyle w:val="CommentReference"/>
        </w:rPr>
        <w:commentReference w:id="140"/>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{"citationID":"NvMET2mP","properties":{"formattedCitation":"(Pauly {\\i{}et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847D92" w:rsidRPr="00847D92">
        <w:rPr>
          <w:rFonts w:ascii="Calibri" w:hAnsi="Calibri" w:cs="Calibri"/>
          <w:szCs w:val="24"/>
        </w:rPr>
        <w:t xml:space="preserve">(Pauly </w:t>
      </w:r>
      <w:r w:rsidR="00847D92" w:rsidRPr="00847D92">
        <w:rPr>
          <w:rFonts w:ascii="Calibri" w:hAnsi="Calibri" w:cs="Calibri"/>
          <w:i/>
          <w:iCs/>
          <w:szCs w:val="24"/>
        </w:rPr>
        <w:t>et al.</w:t>
      </w:r>
      <w:r w:rsidR="00847D92" w:rsidRPr="00847D92">
        <w:rPr>
          <w:rFonts w:ascii="Calibri" w:hAnsi="Calibri" w:cs="Calibri"/>
          <w:szCs w:val="24"/>
        </w:rPr>
        <w:t>,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16502765" w:rsidR="002D2DE6" w:rsidRDefault="00B06805"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w:t>
      </w:r>
      <w:ins w:id="143" w:author="Jason Everett" w:date="2020-08-31T09:50:00Z">
        <w:r w:rsidR="000C674A">
          <w:rPr>
            <w:rStyle w:val="captions"/>
            <w:rFonts w:asciiTheme="minorHAnsi" w:hAnsiTheme="minorHAnsi" w:cstheme="minorHAnsi"/>
            <w:lang w:val="en-AU"/>
          </w:rPr>
          <w:t xml:space="preserve"> (a biomass proxy)</w:t>
        </w:r>
      </w:ins>
      <w:r w:rsidR="001924C6">
        <w:rPr>
          <w:rStyle w:val="captions"/>
          <w:rFonts w:asciiTheme="minorHAnsi" w:hAnsiTheme="minorHAnsi" w:cstheme="minorHAnsi"/>
          <w:lang w:val="en-AU"/>
        </w:rPr>
        <w:t xml:space="preserv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estimated NBSS slope at the boundary between the continental shelf water and warm </w:t>
      </w:r>
      <w:r w:rsidR="001924C6">
        <w:rPr>
          <w:rStyle w:val="captions"/>
          <w:rFonts w:asciiTheme="minorHAnsi" w:hAnsiTheme="minorHAnsi" w:cstheme="minorHAnsi"/>
          <w:lang w:val="en-AU"/>
        </w:rPr>
        <w:lastRenderedPageBreak/>
        <w:t>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3F31799D" w:rsidR="008776C9" w:rsidRPr="00F15D89" w:rsidRDefault="00773BA1" w:rsidP="00867A23">
      <w:pPr>
        <w:spacing w:line="360" w:lineRule="auto"/>
        <w:ind w:firstLine="720"/>
        <w:rPr>
          <w:rStyle w:val="captions"/>
          <w:rFonts w:asciiTheme="minorHAnsi" w:hAnsiTheme="minorHAnsi" w:cstheme="minorHAnsi"/>
          <w:lang w:val="en-AU"/>
        </w:rPr>
      </w:pPr>
      <w:commentRangeStart w:id="144"/>
      <w:r>
        <w:rPr>
          <w:rStyle w:val="captions"/>
          <w:rFonts w:asciiTheme="minorHAnsi" w:hAnsiTheme="minorHAnsi" w:cstheme="minorHAnsi"/>
          <w:lang w:val="en-AU"/>
        </w:rPr>
        <w:t>In contrast</w:t>
      </w:r>
      <w:commentRangeEnd w:id="144"/>
      <w:r w:rsidR="00352A64">
        <w:rPr>
          <w:rStyle w:val="CommentReference"/>
        </w:rPr>
        <w:commentReference w:id="144"/>
      </w:r>
      <w:r>
        <w:rPr>
          <w:rStyle w:val="captions"/>
          <w:rFonts w:asciiTheme="minorHAnsi" w:hAnsiTheme="minorHAnsi" w:cstheme="minorHAnsi"/>
          <w:lang w:val="en-AU"/>
        </w:rPr>
        <w: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(Diamond Head; 31.75°</w:t>
      </w:r>
      <w:del w:id="145" w:author="Jason Everett" w:date="2020-08-31T09:51:00Z">
        <w:r w:rsidR="002A3D19" w:rsidRPr="00F15D89" w:rsidDel="00014C66">
          <w:rPr>
            <w:rStyle w:val="captions"/>
            <w:rFonts w:asciiTheme="minorHAnsi" w:hAnsiTheme="minorHAnsi" w:cstheme="minorHAnsi"/>
            <w:lang w:val="en-AU"/>
          </w:rPr>
          <w:delText xml:space="preserve"> </w:delText>
        </w:r>
      </w:del>
      <w:r w:rsidR="002A3D19" w:rsidRPr="00F15D89">
        <w:rPr>
          <w:rStyle w:val="captions"/>
          <w:rFonts w:asciiTheme="minorHAnsi" w:hAnsiTheme="minorHAnsi" w:cstheme="minorHAnsi"/>
          <w:lang w:val="en-AU"/>
        </w:rPr>
        <w:t xml:space="preserve">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ins w:id="146" w:author="Jason Everett" w:date="2020-08-31T11:24:00Z">
        <w:r w:rsidR="002F0796">
          <w:rPr>
            <w:rStyle w:val="captions"/>
            <w:rFonts w:asciiTheme="minorHAnsi" w:hAnsiTheme="minorHAnsi" w:cstheme="minorHAnsi"/>
            <w:lang w:val="en-AU"/>
          </w:rPr>
          <w:t xml:space="preserve">In general, </w:t>
        </w:r>
      </w:ins>
      <w:ins w:id="147" w:author="Jason Everett" w:date="2020-08-31T11:25:00Z">
        <w:r w:rsidR="002F0796">
          <w:rPr>
            <w:rStyle w:val="captions"/>
            <w:rFonts w:asciiTheme="minorHAnsi" w:hAnsiTheme="minorHAnsi" w:cstheme="minorHAnsi"/>
            <w:lang w:val="en-AU"/>
          </w:rPr>
          <w:t>t</w:t>
        </w:r>
      </w:ins>
      <w:del w:id="148" w:author="Jason Everett" w:date="2020-08-31T11:24:00Z">
        <w:r w:rsidR="008776C9" w:rsidRPr="00F15D89" w:rsidDel="002F0796">
          <w:rPr>
            <w:rStyle w:val="captions"/>
            <w:rFonts w:asciiTheme="minorHAnsi" w:hAnsiTheme="minorHAnsi" w:cstheme="minorHAnsi"/>
            <w:lang w:val="en-AU"/>
          </w:rPr>
          <w:delText>T</w:delText>
        </w:r>
      </w:del>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ins w:id="149" w:author="Jason Everett" w:date="2020-08-31T11:24:00Z">
        <w:r w:rsidR="00AB447E">
          <w:rPr>
            <w:rStyle w:val="captions"/>
            <w:rFonts w:asciiTheme="minorHAnsi" w:hAnsiTheme="minorHAnsi" w:cstheme="minorHAnsi"/>
            <w:lang w:val="en-AU"/>
          </w:rPr>
          <w:t xml:space="preserve"> an</w:t>
        </w:r>
      </w:ins>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w:t>
      </w:r>
      <w:ins w:id="150" w:author="Jason Everett" w:date="2020-08-31T11:24:00Z">
        <w:r w:rsidR="00AB447E">
          <w:rPr>
            <w:rStyle w:val="captions"/>
            <w:rFonts w:asciiTheme="minorHAnsi" w:hAnsiTheme="minorHAnsi" w:cstheme="minorHAnsi"/>
            <w:lang w:val="en-AU"/>
          </w:rPr>
          <w:t>centration</w:t>
        </w:r>
      </w:ins>
      <w:del w:id="151" w:author="Jason Everett" w:date="2020-08-31T11:24:00Z">
        <w:r w:rsidR="008776C9" w:rsidRPr="00F15D89" w:rsidDel="00AB447E">
          <w:rPr>
            <w:rStyle w:val="captions"/>
            <w:rFonts w:asciiTheme="minorHAnsi" w:hAnsiTheme="minorHAnsi" w:cstheme="minorHAnsi"/>
            <w:lang w:val="en-AU"/>
          </w:rPr>
          <w:delText>tent</w:delText>
        </w:r>
      </w:del>
      <w:r w:rsidR="008776C9" w:rsidRPr="00F15D89">
        <w:rPr>
          <w:rStyle w:val="captions"/>
          <w:rFonts w:asciiTheme="minorHAnsi" w:hAnsiTheme="minorHAnsi" w:cstheme="minorHAnsi"/>
          <w:lang w:val="en-AU"/>
        </w:rPr>
        <w:t xml:space="preserve"> and </w:t>
      </w:r>
      <w:del w:id="152" w:author="Jason Everett" w:date="2020-08-31T11:24:00Z">
        <w:r w:rsidR="008776C9" w:rsidRPr="00F15D89" w:rsidDel="00AB447E">
          <w:rPr>
            <w:rStyle w:val="captions"/>
            <w:rFonts w:asciiTheme="minorHAnsi" w:hAnsiTheme="minorHAnsi" w:cstheme="minorHAnsi"/>
            <w:lang w:val="en-AU"/>
          </w:rPr>
          <w:delText>generally hold</w:delText>
        </w:r>
        <w:r w:rsidR="008C2242" w:rsidDel="00AB447E">
          <w:rPr>
            <w:rStyle w:val="captions"/>
            <w:rFonts w:asciiTheme="minorHAnsi" w:hAnsiTheme="minorHAnsi" w:cstheme="minorHAnsi"/>
            <w:lang w:val="en-AU"/>
          </w:rPr>
          <w:delText>s</w:delText>
        </w:r>
        <w:r w:rsidR="008776C9" w:rsidRPr="00F15D89" w:rsidDel="00AB447E">
          <w:rPr>
            <w:rStyle w:val="captions"/>
            <w:rFonts w:asciiTheme="minorHAnsi" w:hAnsiTheme="minorHAnsi" w:cstheme="minorHAnsi"/>
            <w:lang w:val="en-AU"/>
          </w:rPr>
          <w:delText xml:space="preserve"> </w:delText>
        </w:r>
        <w:r w:rsidR="008B7392" w:rsidDel="00AB447E">
          <w:rPr>
            <w:rStyle w:val="captions"/>
            <w:rFonts w:asciiTheme="minorHAnsi" w:hAnsiTheme="minorHAnsi" w:cstheme="minorHAnsi"/>
            <w:lang w:val="en-AU"/>
          </w:rPr>
          <w:delText>larger</w:delText>
        </w:r>
        <w:r w:rsidR="008776C9" w:rsidRPr="00F15D89" w:rsidDel="00AB447E">
          <w:rPr>
            <w:rStyle w:val="captions"/>
            <w:rFonts w:asciiTheme="minorHAnsi" w:hAnsiTheme="minorHAnsi" w:cstheme="minorHAnsi"/>
            <w:lang w:val="en-AU"/>
          </w:rPr>
          <w:delText xml:space="preserve"> amounts</w:delText>
        </w:r>
      </w:del>
      <w:ins w:id="153" w:author="Jason Everett" w:date="2020-08-31T11:24:00Z">
        <w:r w:rsidR="00AB447E">
          <w:rPr>
            <w:rStyle w:val="captions"/>
            <w:rFonts w:asciiTheme="minorHAnsi" w:hAnsiTheme="minorHAnsi" w:cstheme="minorHAnsi"/>
            <w:lang w:val="en-AU"/>
          </w:rPr>
          <w:t>higher biomass</w:t>
        </w:r>
      </w:ins>
      <w:r w:rsidR="008776C9" w:rsidRPr="00F15D89">
        <w:rPr>
          <w:rStyle w:val="captions"/>
          <w:rFonts w:asciiTheme="minorHAnsi" w:hAnsiTheme="minorHAnsi" w:cstheme="minorHAnsi"/>
          <w:lang w:val="en-AU"/>
        </w:rPr>
        <w:t xml:space="preserve">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del w:id="154" w:author="Jason Everett" w:date="2020-08-31T11:25:00Z">
        <w:r w:rsidR="008776C9" w:rsidRPr="00F15D89" w:rsidDel="002F0796">
          <w:rPr>
            <w:rStyle w:val="captions"/>
            <w:rFonts w:asciiTheme="minorHAnsi" w:hAnsiTheme="minorHAnsi" w:cstheme="minorHAnsi"/>
            <w:lang w:val="en-AU"/>
          </w:rPr>
          <w:delText>explain</w:delText>
        </w:r>
        <w:r w:rsidR="001321FD" w:rsidRPr="00F15D89" w:rsidDel="002F0796">
          <w:rPr>
            <w:rStyle w:val="captions"/>
            <w:rFonts w:asciiTheme="minorHAnsi" w:hAnsiTheme="minorHAnsi" w:cstheme="minorHAnsi"/>
            <w:lang w:val="en-AU"/>
          </w:rPr>
          <w:delText>ing</w:delText>
        </w:r>
        <w:r w:rsidR="008776C9" w:rsidRPr="00F15D89" w:rsidDel="002F0796">
          <w:rPr>
            <w:rStyle w:val="captions"/>
            <w:rFonts w:asciiTheme="minorHAnsi" w:hAnsiTheme="minorHAnsi" w:cstheme="minorHAnsi"/>
            <w:lang w:val="en-AU"/>
          </w:rPr>
          <w:delText xml:space="preserve"> the high biomass overall but</w:delText>
        </w:r>
      </w:del>
      <w:ins w:id="155" w:author="Jason Everett" w:date="2020-08-31T11:25:00Z">
        <w:r w:rsidR="002F0796">
          <w:rPr>
            <w:rStyle w:val="captions"/>
            <w:rFonts w:asciiTheme="minorHAnsi" w:hAnsiTheme="minorHAnsi" w:cstheme="minorHAnsi"/>
            <w:lang w:val="en-AU"/>
          </w:rPr>
          <w:t>however</w:t>
        </w:r>
      </w:ins>
      <w:r w:rsidR="008776C9" w:rsidRPr="00F15D89">
        <w:rPr>
          <w:rStyle w:val="captions"/>
          <w:rFonts w:asciiTheme="minorHAnsi" w:hAnsiTheme="minorHAnsi" w:cstheme="minorHAnsi"/>
          <w:lang w:val="en-AU"/>
        </w:rPr>
        <w:t xml:space="preserve"> the cause of the declining </w:t>
      </w:r>
      <w:del w:id="156" w:author="Jason Everett" w:date="2020-08-31T11:25:00Z">
        <w:r w:rsidR="008776C9" w:rsidRPr="00F15D89" w:rsidDel="007F47B9">
          <w:rPr>
            <w:rStyle w:val="captions"/>
            <w:rFonts w:asciiTheme="minorHAnsi" w:hAnsiTheme="minorHAnsi" w:cstheme="minorHAnsi"/>
            <w:lang w:val="en-AU"/>
          </w:rPr>
          <w:delText xml:space="preserve">gradient </w:delText>
        </w:r>
      </w:del>
      <w:ins w:id="157" w:author="Jason Everett" w:date="2020-08-31T11:25:00Z">
        <w:r w:rsidR="007F47B9">
          <w:rPr>
            <w:rStyle w:val="captions"/>
            <w:rFonts w:asciiTheme="minorHAnsi" w:hAnsiTheme="minorHAnsi" w:cstheme="minorHAnsi"/>
            <w:lang w:val="en-AU"/>
          </w:rPr>
          <w:t>biomass</w:t>
        </w:r>
        <w:r w:rsidR="007F47B9" w:rsidRPr="00F15D89">
          <w:rPr>
            <w:rStyle w:val="captions"/>
            <w:rFonts w:asciiTheme="minorHAnsi" w:hAnsiTheme="minorHAnsi" w:cstheme="minorHAnsi"/>
            <w:lang w:val="en-AU"/>
          </w:rPr>
          <w:t xml:space="preserve"> </w:t>
        </w:r>
      </w:ins>
      <w:r w:rsidR="008776C9" w:rsidRPr="00F15D89">
        <w:rPr>
          <w:rStyle w:val="captions"/>
          <w:rFonts w:asciiTheme="minorHAnsi" w:hAnsiTheme="minorHAnsi" w:cstheme="minorHAnsi"/>
          <w:lang w:val="en-AU"/>
        </w:rPr>
        <w:t>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2B055F9A" w:rsidR="00676EF9" w:rsidRPr="00F15D89" w:rsidRDefault="00857D1C" w:rsidP="00867A23">
      <w:pPr>
        <w:spacing w:line="360" w:lineRule="auto"/>
        <w:ind w:firstLine="720"/>
        <w:rPr>
          <w:rFonts w:asciiTheme="minorHAnsi" w:hAnsiTheme="minorHAnsi" w:cstheme="minorHAnsi"/>
          <w:szCs w:val="24"/>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2B0DE6">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32</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1,500 m isobath 50 km offshore but makes large amplitude displacements eastward every 65</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100 days</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23703195"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w:t>
      </w:r>
      <w:del w:id="158" w:author="Jason Everett" w:date="2020-08-31T11:26:00Z">
        <w:r w:rsidR="006D707C" w:rsidRPr="00F15D89" w:rsidDel="003137F3">
          <w:rPr>
            <w:rFonts w:asciiTheme="minorHAnsi" w:hAnsiTheme="minorHAnsi" w:cstheme="minorHAnsi"/>
            <w:szCs w:val="24"/>
            <w:lang w:val="en-AU"/>
          </w:rPr>
          <w:delText>es</w:delText>
        </w:r>
      </w:del>
      <w:r w:rsidR="006D707C" w:rsidRPr="00F15D89">
        <w:rPr>
          <w:rFonts w:asciiTheme="minorHAnsi" w:hAnsiTheme="minorHAnsi" w:cstheme="minorHAnsi"/>
          <w:szCs w:val="24"/>
          <w:lang w:val="en-AU"/>
        </w:rPr>
        <w:t xml:space="preserve">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ins w:id="159" w:author="Jason Everett" w:date="2020-08-31T11:27:00Z">
        <w:r w:rsidR="003137F3">
          <w:rPr>
            <w:rFonts w:asciiTheme="minorHAnsi" w:hAnsiTheme="minorHAnsi" w:cstheme="minorHAnsi"/>
            <w:szCs w:val="24"/>
            <w:lang w:val="en-AU"/>
          </w:rPr>
          <w:t>I</w:t>
        </w:r>
      </w:ins>
      <w:del w:id="160" w:author="Jason Everett" w:date="2020-08-31T11:26:00Z">
        <w:r w:rsidR="00BE1D1A" w:rsidRPr="00F15D89" w:rsidDel="003137F3">
          <w:rPr>
            <w:rFonts w:asciiTheme="minorHAnsi" w:hAnsiTheme="minorHAnsi" w:cstheme="minorHAnsi"/>
            <w:szCs w:val="24"/>
            <w:lang w:val="en-AU"/>
          </w:rPr>
          <w:delText xml:space="preserve">While </w:delText>
        </w:r>
        <w:r w:rsidR="0049788A" w:rsidDel="003137F3">
          <w:rPr>
            <w:rFonts w:asciiTheme="minorHAnsi" w:hAnsiTheme="minorHAnsi" w:cstheme="minorHAnsi"/>
            <w:szCs w:val="24"/>
            <w:lang w:val="en-AU"/>
          </w:rPr>
          <w:delText>i</w:delText>
        </w:r>
      </w:del>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ins w:id="161" w:author="Jason Everett" w:date="2020-08-31T11:27:00Z">
        <w:r w:rsidR="003137F3">
          <w:rPr>
            <w:rFonts w:asciiTheme="minorHAnsi" w:hAnsiTheme="minorHAnsi" w:cstheme="minorHAnsi"/>
            <w:szCs w:val="24"/>
            <w:lang w:val="en-AU"/>
          </w:rPr>
          <w:t>,</w:t>
        </w:r>
      </w:ins>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w:t>
      </w:r>
      <w:r w:rsidR="00BE1D1A" w:rsidRPr="00F15D89">
        <w:rPr>
          <w:rFonts w:asciiTheme="minorHAnsi" w:hAnsiTheme="minorHAnsi" w:cstheme="minorHAnsi"/>
          <w:szCs w:val="24"/>
          <w:lang w:val="en-AU"/>
        </w:rPr>
        <w:lastRenderedPageBreak/>
        <w:t xml:space="preserve">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 xml:space="preserve">variable </w:t>
      </w:r>
      <w:commentRangeStart w:id="162"/>
      <w:r w:rsidR="006D0156" w:rsidRPr="00F15D89">
        <w:rPr>
          <w:rFonts w:asciiTheme="minorHAnsi" w:hAnsiTheme="minorHAnsi" w:cstheme="minorHAnsi"/>
          <w:szCs w:val="24"/>
          <w:lang w:val="en-AU"/>
        </w:rPr>
        <w:t>hydrology and topography</w:t>
      </w:r>
      <w:commentRangeEnd w:id="162"/>
      <w:r w:rsidR="003137F3">
        <w:rPr>
          <w:rStyle w:val="CommentReference"/>
        </w:rPr>
        <w:commentReference w:id="162"/>
      </w:r>
      <w:del w:id="163" w:author="Jason Everett" w:date="2020-08-31T11:29:00Z">
        <w:r w:rsidR="006D0156" w:rsidRPr="00F15D89" w:rsidDel="000872C7">
          <w:rPr>
            <w:rFonts w:asciiTheme="minorHAnsi" w:hAnsiTheme="minorHAnsi" w:cstheme="minorHAnsi"/>
            <w:szCs w:val="24"/>
            <w:lang w:val="en-AU"/>
          </w:rPr>
          <w:delText>, particularly</w:delText>
        </w:r>
      </w:del>
      <w:r w:rsidR="006D0156" w:rsidRPr="00F15D89">
        <w:rPr>
          <w:rFonts w:asciiTheme="minorHAnsi" w:hAnsiTheme="minorHAnsi" w:cstheme="minorHAnsi"/>
          <w:szCs w:val="24"/>
          <w:lang w:val="en-AU"/>
        </w:rPr>
        <w:t xml:space="preserve">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ins w:id="164" w:author="Jason Everett" w:date="2020-08-31T11:29:00Z">
        <w:r w:rsidR="000872C7">
          <w:rPr>
            <w:rFonts w:asciiTheme="minorHAnsi" w:hAnsiTheme="minorHAnsi" w:cstheme="minorHAnsi"/>
            <w:lang w:val="en-AU"/>
          </w:rPr>
          <w:t xml:space="preserve">however </w:t>
        </w:r>
      </w:ins>
      <w:r w:rsidR="006D0156" w:rsidRPr="00F15D89">
        <w:rPr>
          <w:rFonts w:asciiTheme="minorHAnsi" w:hAnsiTheme="minorHAnsi" w:cstheme="minorHAnsi"/>
          <w:lang w:val="en-AU"/>
        </w:rPr>
        <w:t>i</w:t>
      </w:r>
      <w:r w:rsidR="00615557" w:rsidRPr="00F15D89">
        <w:rPr>
          <w:rFonts w:asciiTheme="minorHAnsi" w:hAnsiTheme="minorHAnsi" w:cstheme="minorHAnsi"/>
          <w:lang w:val="en-AU"/>
        </w:rPr>
        <w:t>n</w:t>
      </w:r>
      <w:ins w:id="165" w:author="Jason Everett" w:date="2020-08-31T11:30:00Z">
        <w:r w:rsidR="009E6BF6">
          <w:rPr>
            <w:rFonts w:asciiTheme="minorHAnsi" w:hAnsiTheme="minorHAnsi" w:cstheme="minorHAnsi"/>
            <w:lang w:val="en-AU"/>
          </w:rPr>
          <w:t xml:space="preserve"> </w:t>
        </w:r>
      </w:ins>
      <w:del w:id="166" w:author="Jason Everett" w:date="2020-08-31T11:30:00Z">
        <w:r w:rsidR="00615557" w:rsidRPr="00F15D89" w:rsidDel="009E6BF6">
          <w:rPr>
            <w:rFonts w:asciiTheme="minorHAnsi" w:hAnsiTheme="minorHAnsi" w:cstheme="minorHAnsi"/>
            <w:lang w:val="en-AU"/>
          </w:rPr>
          <w:delText xml:space="preserve"> </w:delText>
        </w:r>
      </w:del>
      <w:r w:rsidR="00615557" w:rsidRPr="00F15D89">
        <w:rPr>
          <w:rFonts w:asciiTheme="minorHAnsi" w:hAnsiTheme="minorHAnsi" w:cstheme="minorHAnsi"/>
          <w:lang w:val="en-AU"/>
        </w:rPr>
        <w:t xml:space="preserve">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ins w:id="167" w:author="Jason Everett" w:date="2020-08-31T11:29:00Z">
        <w:r w:rsidR="000872C7">
          <w:rPr>
            <w:rFonts w:asciiTheme="minorHAnsi" w:hAnsiTheme="minorHAnsi" w:cstheme="minorHAnsi"/>
            <w:lang w:val="en-AU"/>
          </w:rPr>
          <w:t>e</w:t>
        </w:r>
      </w:ins>
      <w:del w:id="168" w:author="Jason Everett" w:date="2020-08-31T11:29:00Z">
        <w:r w:rsidR="00615557" w:rsidRPr="00F15D89" w:rsidDel="000872C7">
          <w:rPr>
            <w:rFonts w:asciiTheme="minorHAnsi" w:hAnsiTheme="minorHAnsi" w:cstheme="minorHAnsi"/>
            <w:lang w:val="en-AU"/>
          </w:rPr>
          <w:delText>is</w:delText>
        </w:r>
      </w:del>
      <w:r w:rsidR="00615557" w:rsidRPr="00F15D89">
        <w:rPr>
          <w:rFonts w:asciiTheme="minorHAnsi" w:hAnsiTheme="minorHAnsi" w:cstheme="minorHAnsi"/>
          <w:lang w:val="en-AU"/>
        </w:rPr>
        <w:t xml:space="preserve"> increase in inshore </w:t>
      </w:r>
      <w:ins w:id="169" w:author="Jason Everett" w:date="2020-08-31T11:29:00Z">
        <w:r w:rsidR="000872C7">
          <w:rPr>
            <w:rFonts w:asciiTheme="minorHAnsi" w:hAnsiTheme="minorHAnsi" w:cstheme="minorHAnsi"/>
            <w:lang w:val="en-AU"/>
          </w:rPr>
          <w:t>zoo</w:t>
        </w:r>
      </w:ins>
      <w:r w:rsidR="00615557" w:rsidRPr="00F15D89">
        <w:rPr>
          <w:rFonts w:asciiTheme="minorHAnsi" w:hAnsiTheme="minorHAnsi" w:cstheme="minorHAnsi"/>
          <w:lang w:val="en-AU"/>
        </w:rPr>
        <w:t xml:space="preserve">plankton </w:t>
      </w:r>
      <w:del w:id="170" w:author="Jason Everett" w:date="2020-08-31T11:29:00Z">
        <w:r w:rsidR="00615557" w:rsidRPr="00F15D89" w:rsidDel="000872C7">
          <w:rPr>
            <w:rFonts w:asciiTheme="minorHAnsi" w:hAnsiTheme="minorHAnsi" w:cstheme="minorHAnsi"/>
            <w:lang w:val="en-AU"/>
          </w:rPr>
          <w:delText xml:space="preserve">concentrations </w:delText>
        </w:r>
      </w:del>
      <w:ins w:id="171" w:author="Jason Everett" w:date="2020-08-31T11:29:00Z">
        <w:r w:rsidR="000872C7">
          <w:rPr>
            <w:rFonts w:asciiTheme="minorHAnsi" w:hAnsiTheme="minorHAnsi" w:cstheme="minorHAnsi"/>
            <w:lang w:val="en-AU"/>
          </w:rPr>
          <w:t>biomass</w:t>
        </w:r>
        <w:r w:rsidR="000872C7" w:rsidRPr="00F15D89">
          <w:rPr>
            <w:rFonts w:asciiTheme="minorHAnsi" w:hAnsiTheme="minorHAnsi" w:cstheme="minorHAnsi"/>
            <w:lang w:val="en-AU"/>
          </w:rPr>
          <w:t xml:space="preserve"> </w:t>
        </w:r>
      </w:ins>
      <w:r w:rsidR="00615557" w:rsidRPr="00F15D89">
        <w:rPr>
          <w:rFonts w:asciiTheme="minorHAnsi" w:hAnsiTheme="minorHAnsi" w:cstheme="minorHAnsi"/>
          <w:lang w:val="en-AU"/>
        </w:rPr>
        <w:t xml:space="preserve">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ins w:id="172" w:author="Jason Everett" w:date="2020-08-31T11:31:00Z">
        <w:r w:rsidR="009E6BF6">
          <w:rPr>
            <w:rFonts w:asciiTheme="minorHAnsi" w:hAnsiTheme="minorHAnsi" w:cstheme="minorHAnsi"/>
            <w:lang w:val="en-AU"/>
          </w:rPr>
          <w:t>T</w:t>
        </w:r>
      </w:ins>
      <w:del w:id="173" w:author="Jason Everett" w:date="2020-08-31T11:31:00Z">
        <w:r w:rsidR="003A6CE0" w:rsidRPr="00F15D89" w:rsidDel="009E6BF6">
          <w:rPr>
            <w:rFonts w:asciiTheme="minorHAnsi" w:hAnsiTheme="minorHAnsi" w:cstheme="minorHAnsi"/>
            <w:lang w:val="en-AU"/>
          </w:rPr>
          <w:delText>Slightly t</w:delText>
        </w:r>
      </w:del>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del w:id="174" w:author="Jason Everett" w:date="2020-08-31T11:31:00Z">
        <w:r w:rsidR="006A4363" w:rsidRPr="00F15D89" w:rsidDel="008117B5">
          <w:rPr>
            <w:rStyle w:val="captions"/>
            <w:rFonts w:asciiTheme="minorHAnsi" w:hAnsiTheme="minorHAnsi" w:cstheme="minorHAnsi"/>
            <w:lang w:val="en-AU"/>
          </w:rPr>
          <w:delText xml:space="preserve">with </w:delText>
        </w:r>
      </w:del>
      <w:ins w:id="175" w:author="Jason Everett" w:date="2020-08-31T11:31:00Z">
        <w:r w:rsidR="008117B5">
          <w:rPr>
            <w:rStyle w:val="captions"/>
            <w:rFonts w:asciiTheme="minorHAnsi" w:hAnsiTheme="minorHAnsi" w:cstheme="minorHAnsi"/>
            <w:lang w:val="en-AU"/>
          </w:rPr>
          <w:t>where</w:t>
        </w:r>
        <w:r w:rsidR="008117B5" w:rsidRPr="00F15D89">
          <w:rPr>
            <w:rStyle w:val="captions"/>
            <w:rFonts w:asciiTheme="minorHAnsi" w:hAnsiTheme="minorHAnsi" w:cstheme="minorHAnsi"/>
            <w:lang w:val="en-AU"/>
          </w:rPr>
          <w:t xml:space="preserve"> </w:t>
        </w:r>
        <w:r w:rsidR="009E6BF6">
          <w:rPr>
            <w:rStyle w:val="captions"/>
            <w:rFonts w:asciiTheme="minorHAnsi" w:hAnsiTheme="minorHAnsi" w:cstheme="minorHAnsi"/>
            <w:lang w:val="en-AU"/>
          </w:rPr>
          <w:t>higher</w:t>
        </w:r>
      </w:ins>
      <w:del w:id="176" w:author="Jason Everett" w:date="2020-08-31T11:31:00Z">
        <w:r w:rsidR="006A4363" w:rsidRPr="00F15D89" w:rsidDel="009E6BF6">
          <w:rPr>
            <w:rStyle w:val="captions"/>
            <w:rFonts w:asciiTheme="minorHAnsi" w:hAnsiTheme="minorHAnsi" w:cstheme="minorHAnsi"/>
            <w:lang w:val="en-AU"/>
          </w:rPr>
          <w:delText>larger</w:delText>
        </w:r>
      </w:del>
      <w:r w:rsidR="006A4363" w:rsidRPr="00F15D89">
        <w:rPr>
          <w:rStyle w:val="captions"/>
          <w:rFonts w:asciiTheme="minorHAnsi" w:hAnsiTheme="minorHAnsi" w:cstheme="minorHAnsi"/>
          <w:lang w:val="en-AU"/>
        </w:rPr>
        <w:t xml:space="preserve"> zooplankton biomass</w:t>
      </w:r>
      <w:ins w:id="177" w:author="Jason Everett" w:date="2020-08-31T11:31:00Z">
        <w:r w:rsidR="008117B5">
          <w:rPr>
            <w:rStyle w:val="captions"/>
            <w:rFonts w:asciiTheme="minorHAnsi" w:hAnsiTheme="minorHAnsi" w:cstheme="minorHAnsi"/>
            <w:lang w:val="en-AU"/>
          </w:rPr>
          <w:t xml:space="preserve"> was</w:t>
        </w:r>
      </w:ins>
      <w:del w:id="178" w:author="Jason Everett" w:date="2020-08-31T11:31:00Z">
        <w:r w:rsidR="006A4363" w:rsidRPr="00F15D89" w:rsidDel="008117B5">
          <w:rPr>
            <w:rStyle w:val="captions"/>
            <w:rFonts w:asciiTheme="minorHAnsi" w:hAnsiTheme="minorHAnsi" w:cstheme="minorHAnsi"/>
            <w:lang w:val="en-AU"/>
          </w:rPr>
          <w:delText>es</w:delText>
        </w:r>
      </w:del>
      <w:r w:rsidR="006A4363" w:rsidRPr="00F15D89">
        <w:rPr>
          <w:rStyle w:val="captions"/>
          <w:rFonts w:asciiTheme="minorHAnsi" w:hAnsiTheme="minorHAnsi" w:cstheme="minorHAnsi"/>
          <w:lang w:val="en-AU"/>
        </w:rPr>
        <w:t xml:space="preserve">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del w:id="179" w:author="Jason Everett" w:date="2020-08-31T11:31:00Z">
        <w:r w:rsidR="00DC7E4E" w:rsidRPr="00F15D89" w:rsidDel="008117B5">
          <w:rPr>
            <w:rStyle w:val="captions"/>
            <w:rFonts w:asciiTheme="minorHAnsi" w:hAnsiTheme="minorHAnsi" w:cstheme="minorHAnsi"/>
            <w:lang w:val="en-AU"/>
          </w:rPr>
          <w:delText>,</w:delText>
        </w:r>
        <w:r w:rsidR="006A4363" w:rsidRPr="00F15D89" w:rsidDel="008117B5">
          <w:rPr>
            <w:rStyle w:val="captions"/>
            <w:rFonts w:asciiTheme="minorHAnsi" w:hAnsiTheme="minorHAnsi" w:cstheme="minorHAnsi"/>
            <w:lang w:val="en-AU"/>
          </w:rPr>
          <w:delText xml:space="preserve"> attributed</w:delText>
        </w:r>
      </w:del>
      <w:ins w:id="180" w:author="Jason Everett" w:date="2020-08-31T11:31:00Z">
        <w:r w:rsidR="008117B5">
          <w:rPr>
            <w:rStyle w:val="captions"/>
            <w:rFonts w:asciiTheme="minorHAnsi" w:hAnsiTheme="minorHAnsi" w:cstheme="minorHAnsi"/>
            <w:lang w:val="en-AU"/>
          </w:rPr>
          <w:t xml:space="preserve"> due</w:t>
        </w:r>
      </w:ins>
      <w:r w:rsidR="006A4363" w:rsidRPr="00F15D89">
        <w:rPr>
          <w:rStyle w:val="captions"/>
          <w:rFonts w:asciiTheme="minorHAnsi" w:hAnsiTheme="minorHAnsi" w:cstheme="minorHAnsi"/>
          <w:lang w:val="en-AU"/>
        </w:rPr>
        <w:t xml:space="preserve"> to the Brazil</w:t>
      </w:r>
      <w:del w:id="181" w:author="Jason Everett" w:date="2020-08-31T11:32:00Z">
        <w:r w:rsidR="006A4363" w:rsidRPr="00F15D89" w:rsidDel="00B70629">
          <w:rPr>
            <w:rStyle w:val="captions"/>
            <w:rFonts w:asciiTheme="minorHAnsi" w:hAnsiTheme="minorHAnsi" w:cstheme="minorHAnsi"/>
            <w:lang w:val="en-AU"/>
          </w:rPr>
          <w:delText>ian</w:delText>
        </w:r>
      </w:del>
      <w:r w:rsidR="006A4363" w:rsidRPr="00F15D89">
        <w:rPr>
          <w:rStyle w:val="captions"/>
          <w:rFonts w:asciiTheme="minorHAnsi" w:hAnsiTheme="minorHAnsi" w:cstheme="minorHAnsi"/>
          <w:lang w:val="en-AU"/>
        </w:rPr>
        <w:t xml:space="preserve"> Current interacting with the </w:t>
      </w:r>
      <w:ins w:id="182" w:author="Jason Everett" w:date="2020-08-31T11:32:00Z">
        <w:r w:rsidR="00FF1672">
          <w:rPr>
            <w:rStyle w:val="captions"/>
            <w:rFonts w:asciiTheme="minorHAnsi" w:hAnsiTheme="minorHAnsi" w:cstheme="minorHAnsi"/>
            <w:lang w:val="en-AU"/>
          </w:rPr>
          <w:t>sea-floor</w:t>
        </w:r>
      </w:ins>
      <w:del w:id="183" w:author="Jason Everett" w:date="2020-08-31T11:32:00Z">
        <w:r w:rsidR="006A4363" w:rsidRPr="00F15D89" w:rsidDel="00FF1672">
          <w:rPr>
            <w:rStyle w:val="captions"/>
            <w:rFonts w:asciiTheme="minorHAnsi" w:hAnsiTheme="minorHAnsi" w:cstheme="minorHAnsi"/>
            <w:lang w:val="en-AU"/>
          </w:rPr>
          <w:delText>topography</w:delText>
        </w:r>
      </w:del>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{"citationID":"tUgMlHmg","properties":{"formattedCitation":"(Holland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(Holland </w:t>
      </w:r>
      <w:r w:rsidR="002C53E8" w:rsidRPr="002C53E8">
        <w:rPr>
          <w:rFonts w:ascii="Calibri" w:hAnsi="Calibri" w:cs="Calibri"/>
          <w:i/>
          <w:iCs/>
          <w:szCs w:val="24"/>
        </w:rPr>
        <w:t>et al.</w:t>
      </w:r>
      <w:r w:rsidR="002C53E8" w:rsidRPr="002C53E8">
        <w:rPr>
          <w:rFonts w:ascii="Calibri" w:hAnsi="Calibri" w:cs="Calibri"/>
          <w:szCs w:val="24"/>
        </w:rPr>
        <w:t>,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{"citationID":"WTR8DeBe","properties":{"formattedCitation":"(Tracey {\\i{}et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(Tracey </w:t>
      </w:r>
      <w:r w:rsidR="002C53E8" w:rsidRPr="002C53E8">
        <w:rPr>
          <w:rFonts w:ascii="Calibri" w:hAnsi="Calibri" w:cs="Calibri"/>
          <w:i/>
          <w:iCs/>
          <w:szCs w:val="24"/>
        </w:rPr>
        <w:t>et al.</w:t>
      </w:r>
      <w:r w:rsidR="002C53E8" w:rsidRPr="002C53E8">
        <w:rPr>
          <w:rFonts w:ascii="Calibri" w:hAnsi="Calibri" w:cs="Calibri"/>
          <w:szCs w:val="24"/>
        </w:rPr>
        <w:t>,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3F6DD168" w14:textId="7FCA0501"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estimated </w:t>
      </w:r>
      <w:commentRangeStart w:id="184"/>
      <w:r>
        <w:rPr>
          <w:rStyle w:val="captions"/>
          <w:rFonts w:asciiTheme="minorHAnsi" w:hAnsiTheme="minorHAnsi" w:cstheme="minorHAnsi"/>
          <w:lang w:val="en-AU"/>
        </w:rPr>
        <w:t>NBSS slope</w:t>
      </w:r>
      <w:commentRangeEnd w:id="184"/>
      <w:r w:rsidR="004B1E6C">
        <w:rPr>
          <w:rStyle w:val="CommentReference"/>
        </w:rPr>
        <w:commentReference w:id="184"/>
      </w:r>
      <w:r>
        <w:rPr>
          <w:rStyle w:val="captions"/>
          <w:rFonts w:asciiTheme="minorHAnsi" w:hAnsiTheme="minorHAnsi" w:cstheme="minorHAnsi"/>
          <w:lang w:val="en-AU"/>
        </w:rPr>
        <w:t xml:space="preserv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et 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136674">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136674" w:rsidRPr="00136674">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531C4BF3" w14:textId="0A9A1A27"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shore regions is</w:t>
      </w:r>
      <w:commentRangeStart w:id="185"/>
      <w:r w:rsidRPr="00F15D89">
        <w:rPr>
          <w:rStyle w:val="captions"/>
          <w:rFonts w:asciiTheme="minorHAnsi" w:hAnsiTheme="minorHAnsi" w:cstheme="minorHAnsi"/>
          <w:lang w:val="en-AU"/>
        </w:rPr>
        <w:t xml:space="preserve"> another feature </w:t>
      </w:r>
      <w:commentRangeEnd w:id="185"/>
      <w:r w:rsidR="004B1E6C">
        <w:rPr>
          <w:rStyle w:val="CommentReference"/>
        </w:rPr>
        <w:commentReference w:id="185"/>
      </w:r>
      <w:r w:rsidRPr="00F15D89">
        <w:rPr>
          <w:rStyle w:val="captions"/>
          <w:rFonts w:asciiTheme="minorHAnsi" w:hAnsiTheme="minorHAnsi" w:cstheme="minorHAnsi"/>
          <w:lang w:val="en-AU"/>
        </w:rPr>
        <w:t xml:space="preserve">of zooplankton communities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In some regions</w:t>
      </w:r>
      <w:ins w:id="186" w:author="Jason Everett" w:date="2020-08-31T11:40:00Z">
        <w:r w:rsidR="004B1E6C">
          <w:rPr>
            <w:rStyle w:val="captions"/>
            <w:rFonts w:asciiTheme="minorHAnsi" w:hAnsiTheme="minorHAnsi" w:cstheme="minorHAnsi"/>
            <w:lang w:val="en-AU"/>
          </w:rPr>
          <w:t>,</w:t>
        </w:r>
      </w:ins>
      <w:r w:rsidR="00AE3253">
        <w:rPr>
          <w:rStyle w:val="captions"/>
          <w:rFonts w:asciiTheme="minorHAnsi" w:hAnsiTheme="minorHAnsi" w:cstheme="minorHAnsi"/>
          <w:lang w:val="en-AU"/>
        </w:rPr>
        <w:t xml:space="preserve"> the </w:t>
      </w:r>
      <w:r w:rsidRPr="00F15D89">
        <w:rPr>
          <w:rStyle w:val="captions"/>
          <w:rFonts w:asciiTheme="minorHAnsi" w:hAnsiTheme="minorHAnsi" w:cstheme="minorHAnsi"/>
          <w:lang w:val="en-AU"/>
        </w:rPr>
        <w:t>areas of steepest slopes have been linked to estuarine</w:t>
      </w:r>
      <w:ins w:id="187" w:author="Jason Everett" w:date="2020-08-31T11:41:00Z">
        <w:r w:rsidR="004B1E6C">
          <w:rPr>
            <w:rStyle w:val="captions"/>
            <w:rFonts w:asciiTheme="minorHAnsi" w:hAnsiTheme="minorHAnsi" w:cstheme="minorHAnsi"/>
            <w:lang w:val="en-AU"/>
          </w:rPr>
          <w:t>-derived</w:t>
        </w:r>
      </w:ins>
      <w:r w:rsidRPr="00F15D89">
        <w:rPr>
          <w:rStyle w:val="captions"/>
          <w:rFonts w:asciiTheme="minorHAnsi" w:hAnsiTheme="minorHAnsi" w:cstheme="minorHAnsi"/>
          <w:lang w:val="en-AU"/>
        </w:rPr>
        <w:t xml:space="preserve"> </w:t>
      </w:r>
      <w:del w:id="188" w:author="Jason Everett" w:date="2020-08-31T11:41:00Z">
        <w:r w:rsidRPr="00F15D89" w:rsidDel="004B1E6C">
          <w:rPr>
            <w:rStyle w:val="captions"/>
            <w:rFonts w:asciiTheme="minorHAnsi" w:hAnsiTheme="minorHAnsi" w:cstheme="minorHAnsi"/>
            <w:lang w:val="en-AU"/>
          </w:rPr>
          <w:delText xml:space="preserve">influences resulting in regions of increased </w:delText>
        </w:r>
      </w:del>
      <w:r w:rsidRPr="00F15D89">
        <w:rPr>
          <w:rStyle w:val="captions"/>
          <w:rFonts w:asciiTheme="minorHAnsi" w:hAnsiTheme="minorHAnsi" w:cstheme="minorHAnsi"/>
          <w:lang w:val="en-AU"/>
        </w:rPr>
        <w:t>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w:t>
      </w:r>
      <w:r w:rsidRPr="00F15D89">
        <w:rPr>
          <w:rStyle w:val="captions"/>
          <w:rFonts w:asciiTheme="minorHAnsi" w:hAnsiTheme="minorHAnsi" w:cstheme="minorHAnsi"/>
          <w:lang w:val="en-AU"/>
        </w:rPr>
        <w:lastRenderedPageBreak/>
        <w:t>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ins w:id="189" w:author="Jason Everett" w:date="2020-08-31T11:42:00Z">
        <w:r w:rsidR="004B1E6C">
          <w:rPr>
            <w:rStyle w:val="captions"/>
            <w:rFonts w:asciiTheme="minorHAnsi" w:hAnsiTheme="minorHAnsi" w:cstheme="minorHAnsi"/>
            <w:lang w:val="en-AU"/>
          </w:rPr>
          <w:t xml:space="preserve"> estuarine=derived nutrients are unlikely to be important, as </w:t>
        </w:r>
        <w:proofErr w:type="spellStart"/>
        <w:r w:rsidR="004B1E6C">
          <w:rPr>
            <w:rStyle w:val="captions"/>
            <w:rFonts w:asciiTheme="minorHAnsi" w:hAnsiTheme="minorHAnsi" w:cstheme="minorHAnsi"/>
            <w:lang w:val="en-AU"/>
          </w:rPr>
          <w:t>thestudy</w:t>
        </w:r>
        <w:proofErr w:type="spellEnd"/>
        <w:r w:rsidR="004B1E6C">
          <w:rPr>
            <w:rStyle w:val="captions"/>
            <w:rFonts w:asciiTheme="minorHAnsi" w:hAnsiTheme="minorHAnsi" w:cstheme="minorHAnsi"/>
            <w:lang w:val="en-AU"/>
          </w:rPr>
          <w:t xml:space="preserve"> was undertaken along transects which began</w:t>
        </w:r>
      </w:ins>
      <w:ins w:id="190" w:author="Jason Everett" w:date="2020-08-31T11:43:00Z">
        <w:r w:rsidR="004B1E6C">
          <w:rPr>
            <w:rStyle w:val="captions"/>
            <w:rFonts w:asciiTheme="minorHAnsi" w:hAnsiTheme="minorHAnsi" w:cstheme="minorHAnsi"/>
            <w:lang w:val="en-AU"/>
          </w:rPr>
          <w:t xml:space="preserve"> more than</w:t>
        </w:r>
      </w:ins>
      <w:del w:id="191" w:author="Jason Everett" w:date="2020-08-31T11:43:00Z">
        <w:r w:rsidR="00AE3253" w:rsidDel="004B1E6C">
          <w:rPr>
            <w:rStyle w:val="captions"/>
            <w:rFonts w:asciiTheme="minorHAnsi" w:hAnsiTheme="minorHAnsi" w:cstheme="minorHAnsi"/>
            <w:lang w:val="en-AU"/>
          </w:rPr>
          <w:delText xml:space="preserve"> which</w:delText>
        </w:r>
        <w:r w:rsidR="00D4640E" w:rsidDel="004B1E6C">
          <w:rPr>
            <w:rStyle w:val="captions"/>
            <w:rFonts w:asciiTheme="minorHAnsi" w:hAnsiTheme="minorHAnsi" w:cstheme="minorHAnsi"/>
            <w:lang w:val="en-AU"/>
          </w:rPr>
          <w:delText xml:space="preserve"> </w:delText>
        </w:r>
        <w:r w:rsidR="00AE3253" w:rsidDel="004B1E6C">
          <w:rPr>
            <w:rStyle w:val="captions"/>
            <w:rFonts w:asciiTheme="minorHAnsi" w:hAnsiTheme="minorHAnsi" w:cstheme="minorHAnsi"/>
            <w:lang w:val="en-AU"/>
          </w:rPr>
          <w:delText xml:space="preserve">was located </w:delText>
        </w:r>
        <w:r w:rsidR="00D4640E" w:rsidDel="004B1E6C">
          <w:rPr>
            <w:rStyle w:val="captions"/>
            <w:rFonts w:asciiTheme="minorHAnsi" w:hAnsiTheme="minorHAnsi" w:cstheme="minorHAnsi"/>
            <w:lang w:val="en-AU"/>
          </w:rPr>
          <w:delText>over</w:delText>
        </w:r>
      </w:del>
      <w:r w:rsidR="00D4640E">
        <w:rPr>
          <w:rStyle w:val="captions"/>
          <w:rFonts w:asciiTheme="minorHAnsi" w:hAnsiTheme="minorHAnsi" w:cstheme="minorHAnsi"/>
          <w:lang w:val="en-AU"/>
        </w:rPr>
        <w:t xml:space="preserve"> 10</w:t>
      </w:r>
      <w:r w:rsidR="009A68C4">
        <w:rPr>
          <w:rStyle w:val="captions"/>
          <w:rFonts w:asciiTheme="minorHAnsi" w:hAnsiTheme="minorHAnsi" w:cstheme="minorHAnsi"/>
          <w:lang w:val="en-AU"/>
        </w:rPr>
        <w:t xml:space="preserve"> </w:t>
      </w:r>
      <w:r w:rsidR="00D4640E">
        <w:rPr>
          <w:rStyle w:val="captions"/>
          <w:rFonts w:asciiTheme="minorHAnsi" w:hAnsiTheme="minorHAnsi" w:cstheme="minorHAnsi"/>
          <w:lang w:val="en-AU"/>
        </w:rPr>
        <w:t xml:space="preserve">km from </w:t>
      </w:r>
      <w:del w:id="192" w:author="Jason Everett" w:date="2020-08-31T11:43:00Z">
        <w:r w:rsidR="00D4640E" w:rsidDel="004B1E6C">
          <w:rPr>
            <w:rStyle w:val="captions"/>
            <w:rFonts w:asciiTheme="minorHAnsi" w:hAnsiTheme="minorHAnsi" w:cstheme="minorHAnsi"/>
            <w:lang w:val="en-AU"/>
          </w:rPr>
          <w:delText>shore</w:delText>
        </w:r>
        <w:r w:rsidR="00EE76EE" w:rsidDel="004B1E6C">
          <w:rPr>
            <w:rStyle w:val="captions"/>
            <w:rFonts w:asciiTheme="minorHAnsi" w:hAnsiTheme="minorHAnsi" w:cstheme="minorHAnsi"/>
            <w:lang w:val="en-AU"/>
          </w:rPr>
          <w:delText xml:space="preserve"> </w:delText>
        </w:r>
      </w:del>
      <w:ins w:id="193" w:author="Jason Everett" w:date="2020-08-31T11:43:00Z">
        <w:r w:rsidR="004B1E6C">
          <w:rPr>
            <w:rStyle w:val="captions"/>
            <w:rFonts w:asciiTheme="minorHAnsi" w:hAnsiTheme="minorHAnsi" w:cstheme="minorHAnsi"/>
            <w:lang w:val="en-AU"/>
          </w:rPr>
          <w:t xml:space="preserve">the coast </w:t>
        </w:r>
      </w:ins>
      <w:r w:rsidR="00EE76EE">
        <w:rPr>
          <w:rStyle w:val="captions"/>
          <w:rFonts w:asciiTheme="minorHAnsi" w:hAnsiTheme="minorHAnsi" w:cstheme="minorHAnsi"/>
          <w:lang w:val="en-AU"/>
        </w:rPr>
        <w:t xml:space="preserve">in a region with low terrestrial influences </w:t>
      </w:r>
      <w:r w:rsidR="00EE76EE">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(Apte </w:t>
      </w:r>
      <w:r w:rsidR="00EE76EE" w:rsidRPr="00EE76EE">
        <w:rPr>
          <w:rFonts w:ascii="Calibri" w:hAnsi="Calibri" w:cs="Calibri"/>
          <w:i/>
          <w:iCs/>
          <w:szCs w:val="24"/>
        </w:rPr>
        <w:t>et al.</w:t>
      </w:r>
      <w:r w:rsidR="00EE76EE" w:rsidRPr="00EE76EE">
        <w:rPr>
          <w:rFonts w:ascii="Calibri" w:hAnsi="Calibri" w:cs="Calibri"/>
          <w:szCs w:val="24"/>
        </w:rPr>
        <w:t>, 1998; Dai and Trenberth, 2002)</w:t>
      </w:r>
      <w:r w:rsidR="00EE76EE">
        <w:rPr>
          <w:rStyle w:val="captions"/>
          <w:rFonts w:asciiTheme="minorHAnsi" w:hAnsiTheme="minorHAnsi" w:cstheme="minorHAnsi"/>
          <w:lang w:val="en-AU"/>
        </w:rPr>
        <w:fldChar w:fldCharType="end"/>
      </w:r>
      <w:ins w:id="194" w:author="Jason Everett" w:date="2020-08-31T11:43:00Z">
        <w:r w:rsidR="004B1E6C">
          <w:rPr>
            <w:rStyle w:val="captions"/>
            <w:rFonts w:asciiTheme="minorHAnsi" w:hAnsiTheme="minorHAnsi" w:cstheme="minorHAnsi"/>
            <w:lang w:val="en-AU"/>
          </w:rPr>
          <w:t>.</w:t>
        </w:r>
      </w:ins>
      <w:del w:id="195" w:author="Jason Everett" w:date="2020-08-31T11:43:00Z">
        <w:r w:rsidR="00EE76EE" w:rsidDel="004B1E6C">
          <w:rPr>
            <w:rStyle w:val="captions"/>
            <w:rFonts w:asciiTheme="minorHAnsi" w:hAnsiTheme="minorHAnsi" w:cstheme="minorHAnsi"/>
            <w:lang w:val="en-AU"/>
          </w:rPr>
          <w:delText xml:space="preserve">, </w:delText>
        </w:r>
        <w:r w:rsidR="00AE3253" w:rsidDel="004B1E6C">
          <w:rPr>
            <w:rStyle w:val="captions"/>
            <w:rFonts w:asciiTheme="minorHAnsi" w:hAnsiTheme="minorHAnsi" w:cstheme="minorHAnsi"/>
            <w:lang w:val="en-AU"/>
          </w:rPr>
          <w:delText>i</w:delText>
        </w:r>
      </w:del>
      <w:del w:id="196" w:author="Jason Everett" w:date="2020-08-31T11:44:00Z">
        <w:r w:rsidR="00AE3253" w:rsidDel="004B1E6C">
          <w:rPr>
            <w:rStyle w:val="captions"/>
            <w:rFonts w:asciiTheme="minorHAnsi" w:hAnsiTheme="minorHAnsi" w:cstheme="minorHAnsi"/>
            <w:lang w:val="en-AU"/>
          </w:rPr>
          <w:delText xml:space="preserve">t is </w:delText>
        </w:r>
      </w:del>
      <w:del w:id="197" w:author="Jason Everett" w:date="2020-08-31T11:43:00Z">
        <w:r w:rsidR="00AE3253" w:rsidDel="004B1E6C">
          <w:rPr>
            <w:rStyle w:val="captions"/>
            <w:rFonts w:asciiTheme="minorHAnsi" w:hAnsiTheme="minorHAnsi" w:cstheme="minorHAnsi"/>
            <w:lang w:val="en-AU"/>
          </w:rPr>
          <w:delText xml:space="preserve">unlikely there is a large terrestrial input and we are more </w:delText>
        </w:r>
      </w:del>
      <w:del w:id="198" w:author="Jason Everett" w:date="2020-08-31T11:44:00Z">
        <w:r w:rsidR="00AE3253" w:rsidDel="004B1E6C">
          <w:rPr>
            <w:rStyle w:val="captions"/>
            <w:rFonts w:asciiTheme="minorHAnsi" w:hAnsiTheme="minorHAnsi" w:cstheme="minorHAnsi"/>
            <w:lang w:val="en-AU"/>
          </w:rPr>
          <w:delText xml:space="preserve">likely observing the more </w:delText>
        </w:r>
        <w:r w:rsidR="008C2242" w:rsidDel="004B1E6C">
          <w:rPr>
            <w:rStyle w:val="captions"/>
            <w:rFonts w:asciiTheme="minorHAnsi" w:hAnsiTheme="minorHAnsi" w:cstheme="minorHAnsi"/>
            <w:lang w:val="en-AU"/>
          </w:rPr>
          <w:delText>persistent</w:delText>
        </w:r>
        <w:r w:rsidR="00AE3253" w:rsidDel="004B1E6C">
          <w:rPr>
            <w:rStyle w:val="captions"/>
            <w:rFonts w:asciiTheme="minorHAnsi" w:hAnsiTheme="minorHAnsi" w:cstheme="minorHAnsi"/>
            <w:lang w:val="en-AU"/>
          </w:rPr>
          <w:delText xml:space="preserve"> pattern observed elsewhere.</w:delText>
        </w:r>
      </w:del>
      <w:r w:rsidR="00D06637" w:rsidRPr="00F15D89">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as </w:t>
      </w:r>
      <w:proofErr w:type="spellStart"/>
      <w:r w:rsidR="00EE76EE">
        <w:rPr>
          <w:rStyle w:val="captions"/>
          <w:rFonts w:asciiTheme="minorHAnsi" w:hAnsiTheme="minorHAnsi" w:cstheme="minorHAnsi"/>
          <w:lang w:val="en-AU"/>
        </w:rPr>
        <w:t>fecal</w:t>
      </w:r>
      <w:proofErr w:type="spellEnd"/>
      <w:r w:rsidR="00EE76EE">
        <w:rPr>
          <w:rStyle w:val="captions"/>
          <w:rFonts w:asciiTheme="minorHAnsi" w:hAnsiTheme="minorHAnsi" w:cstheme="minorHAnsi"/>
          <w:lang w:val="en-AU"/>
        </w:rPr>
        <w:t xml:space="preserve"> matter is deposited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4D7C9AE6"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ins w:id="199" w:author="Jason Everett" w:date="2020-08-31T11:45:00Z">
        <w:r w:rsidR="00400786">
          <w:rPr>
            <w:rStyle w:val="captions"/>
            <w:rFonts w:asciiTheme="minorHAnsi" w:hAnsiTheme="minorHAnsi" w:cstheme="minorHAnsi"/>
            <w:lang w:val="en-AU"/>
          </w:rPr>
          <w:t>zoo</w:t>
        </w:r>
      </w:ins>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ins w:id="200" w:author="Jason Everett" w:date="2020-08-31T11:45:00Z">
        <w:r w:rsidR="008D0555">
          <w:rPr>
            <w:rStyle w:val="captions"/>
            <w:rFonts w:asciiTheme="minorHAnsi" w:hAnsiTheme="minorHAnsi" w:cstheme="minorHAnsi"/>
            <w:lang w:val="en-AU"/>
          </w:rPr>
          <w:t>-a</w:t>
        </w:r>
      </w:ins>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ins w:id="201" w:author="Jason Everett" w:date="2020-08-31T11:45:00Z">
        <w:r w:rsidR="00CC0EC5">
          <w:rPr>
            <w:rStyle w:val="captions"/>
            <w:rFonts w:asciiTheme="minorHAnsi" w:hAnsiTheme="minorHAnsi" w:cstheme="minorHAnsi"/>
            <w:lang w:val="en-AU"/>
          </w:rPr>
          <w:t xml:space="preserve"> </w:t>
        </w:r>
      </w:ins>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5FFB026D" w:rsidR="00F7620B" w:rsidRPr="00F15D89" w:rsidRDefault="00684A71" w:rsidP="00C07196">
      <w:pPr>
        <w:spacing w:line="360" w:lineRule="auto"/>
        <w:ind w:firstLine="720"/>
        <w:rPr>
          <w:rFonts w:asciiTheme="minorHAnsi" w:hAnsiTheme="minorHAnsi" w:cstheme="minorHAnsi"/>
          <w:szCs w:val="24"/>
          <w:lang w:val="en-AU"/>
        </w:rPr>
      </w:pPr>
      <w:ins w:id="202" w:author="Jason Everett" w:date="2020-08-31T11:46:00Z">
        <w:r>
          <w:rPr>
            <w:rFonts w:asciiTheme="minorHAnsi" w:hAnsiTheme="minorHAnsi" w:cstheme="minorHAnsi"/>
            <w:szCs w:val="24"/>
            <w:lang w:val="en-AU"/>
          </w:rPr>
          <w:t>Our analysis of cross-shelf patterns in zooplankton communities</w:t>
        </w:r>
      </w:ins>
      <w:ins w:id="203" w:author="Jason Everett" w:date="2020-08-31T11:47:00Z">
        <w:r>
          <w:rPr>
            <w:rFonts w:asciiTheme="minorHAnsi" w:hAnsiTheme="minorHAnsi" w:cstheme="minorHAnsi"/>
            <w:szCs w:val="24"/>
            <w:lang w:val="en-AU"/>
          </w:rPr>
          <w:t xml:space="preserve"> globally reveals</w:t>
        </w:r>
      </w:ins>
      <w:del w:id="204" w:author="Jason Everett" w:date="2020-08-31T11:47:00Z">
        <w:r w:rsidR="009A68C4" w:rsidDel="00684A71">
          <w:rPr>
            <w:rFonts w:asciiTheme="minorHAnsi" w:hAnsiTheme="minorHAnsi" w:cstheme="minorHAnsi"/>
            <w:szCs w:val="24"/>
            <w:lang w:val="en-AU"/>
          </w:rPr>
          <w:delText>In</w:delText>
        </w:r>
        <w:r w:rsidR="00F7620B" w:rsidRPr="00F15D89" w:rsidDel="00684A71">
          <w:rPr>
            <w:rFonts w:asciiTheme="minorHAnsi" w:hAnsiTheme="minorHAnsi" w:cstheme="minorHAnsi"/>
            <w:szCs w:val="24"/>
            <w:lang w:val="en-AU"/>
          </w:rPr>
          <w:delText xml:space="preserve"> conjunction with </w:delText>
        </w:r>
        <w:r w:rsidR="009A68C4" w:rsidDel="00684A71">
          <w:rPr>
            <w:rFonts w:asciiTheme="minorHAnsi" w:hAnsiTheme="minorHAnsi" w:cstheme="minorHAnsi"/>
            <w:szCs w:val="24"/>
            <w:lang w:val="en-AU"/>
          </w:rPr>
          <w:delText>other</w:delText>
        </w:r>
        <w:r w:rsidR="00F7620B" w:rsidRPr="00F15D89" w:rsidDel="00684A71">
          <w:rPr>
            <w:rFonts w:asciiTheme="minorHAnsi" w:hAnsiTheme="minorHAnsi" w:cstheme="minorHAnsi"/>
            <w:szCs w:val="24"/>
            <w:lang w:val="en-AU"/>
          </w:rPr>
          <w:delText xml:space="preserve"> studies of zooplankton communities across continental shelves</w:delText>
        </w:r>
        <w:r w:rsidR="003D5788" w:rsidDel="00684A71">
          <w:rPr>
            <w:rFonts w:asciiTheme="minorHAnsi" w:hAnsiTheme="minorHAnsi" w:cstheme="minorHAnsi"/>
            <w:szCs w:val="24"/>
            <w:lang w:val="en-AU"/>
          </w:rPr>
          <w:delText xml:space="preserve"> globally</w:delText>
        </w:r>
        <w:r w:rsidR="00F7620B" w:rsidRPr="00F15D89" w:rsidDel="00684A71">
          <w:rPr>
            <w:rFonts w:asciiTheme="minorHAnsi" w:hAnsiTheme="minorHAnsi" w:cstheme="minorHAnsi"/>
            <w:szCs w:val="24"/>
            <w:lang w:val="en-AU"/>
          </w:rPr>
          <w:delText>,</w:delText>
        </w:r>
      </w:del>
      <w:r w:rsidR="00F7620B" w:rsidRPr="00F15D89">
        <w:rPr>
          <w:rFonts w:asciiTheme="minorHAnsi" w:hAnsiTheme="minorHAnsi" w:cstheme="minorHAnsi"/>
          <w:szCs w:val="24"/>
          <w:lang w:val="en-AU"/>
        </w:rPr>
        <w:t xml:space="preserve"> a consistent pattern</w:t>
      </w:r>
      <w:del w:id="205" w:author="Jason Everett" w:date="2020-08-31T11:47:00Z">
        <w:r w:rsidR="00F7620B" w:rsidRPr="00F15D89" w:rsidDel="00684A71">
          <w:rPr>
            <w:rFonts w:asciiTheme="minorHAnsi" w:hAnsiTheme="minorHAnsi" w:cstheme="minorHAnsi"/>
            <w:szCs w:val="24"/>
            <w:lang w:val="en-AU"/>
          </w:rPr>
          <w:delText xml:space="preserve"> emerges</w:delText>
        </w:r>
      </w:del>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ins w:id="206" w:author="Jason Everett" w:date="2020-08-31T11:48:00Z">
        <w:r w:rsidR="00E52F41">
          <w:rPr>
            <w:rFonts w:asciiTheme="minorHAnsi" w:hAnsiTheme="minorHAnsi" w:cstheme="minorHAnsi"/>
            <w:szCs w:val="24"/>
            <w:lang w:val="en-AU"/>
          </w:rPr>
          <w:t xml:space="preserve">a </w:t>
        </w:r>
      </w:ins>
      <w:r w:rsidR="00A63423">
        <w:rPr>
          <w:rFonts w:asciiTheme="minorHAnsi" w:hAnsiTheme="minorHAnsi" w:cstheme="minorHAnsi"/>
          <w:szCs w:val="24"/>
          <w:lang w:val="en-AU"/>
        </w:rPr>
        <w:t>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F1528B">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F1528B" w:rsidRPr="00F1528B">
        <w:rPr>
          <w:rFonts w:ascii="Calibri" w:hAnsi="Calibri" w:cs="Calibri"/>
          <w:szCs w:val="24"/>
        </w:rPr>
        <w:t xml:space="preserve">(Aarflot </w:t>
      </w:r>
      <w:r w:rsidR="00F1528B" w:rsidRPr="00F1528B">
        <w:rPr>
          <w:rFonts w:ascii="Calibri" w:hAnsi="Calibri" w:cs="Calibri"/>
          <w:i/>
          <w:iCs/>
          <w:szCs w:val="24"/>
        </w:rPr>
        <w:t>et al.</w:t>
      </w:r>
      <w:r w:rsidR="00F1528B" w:rsidRPr="00F1528B">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38761C31"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{"citationID":"zxeZwxnN","properties":{"formattedCitation":"(Zhou {\\i{}et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Pr="00E60CD8">
        <w:rPr>
          <w:rFonts w:ascii="Calibri" w:hAnsi="Calibri" w:cs="Calibri"/>
          <w:szCs w:val="24"/>
        </w:rPr>
        <w:t xml:space="preserve">(Zhou </w:t>
      </w:r>
      <w:r w:rsidRPr="00E60CD8">
        <w:rPr>
          <w:rFonts w:ascii="Calibri" w:hAnsi="Calibri" w:cs="Calibri"/>
          <w:i/>
          <w:iCs/>
          <w:szCs w:val="24"/>
        </w:rPr>
        <w:t>et al.</w:t>
      </w:r>
      <w:r w:rsidRPr="00E60CD8">
        <w:rPr>
          <w:rFonts w:ascii="Calibri" w:hAnsi="Calibri" w:cs="Calibri"/>
          <w:szCs w:val="24"/>
        </w:rPr>
        <w:t>,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A763C">
        <w:rPr>
          <w:rFonts w:asciiTheme="minorHAnsi" w:hAnsiTheme="minorHAnsi" w:cstheme="minorHAnsi"/>
          <w:szCs w:val="24"/>
          <w:lang w:val="en-AU"/>
        </w:rPr>
        <w:instrText xml:space="preserve"> ADDIN ZOTERO_ITEM CSL_CITATION {"citationID":"H6EONHai","properties":{"formattedCitation":"(Cetina-Heredia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7A763C" w:rsidRPr="007A763C">
        <w:rPr>
          <w:rFonts w:ascii="Calibri" w:hAnsi="Calibri"/>
          <w:szCs w:val="24"/>
        </w:rPr>
        <w:t xml:space="preserve">(Cetina-Heredia </w:t>
      </w:r>
      <w:r w:rsidR="007A763C" w:rsidRPr="007A763C">
        <w:rPr>
          <w:rFonts w:ascii="Calibri" w:hAnsi="Calibri"/>
          <w:i/>
          <w:iCs/>
          <w:szCs w:val="24"/>
        </w:rPr>
        <w:t>et al.</w:t>
      </w:r>
      <w:r w:rsidR="007A763C" w:rsidRPr="007A763C">
        <w:rPr>
          <w:rFonts w:ascii="Calibri" w:hAnsi="Calibri"/>
          <w:szCs w:val="24"/>
        </w:rPr>
        <w:t>,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1E1DB7D8" w:rsidR="00FB62DE" w:rsidRPr="00F15D89" w:rsidRDefault="00EB0EB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w:t>
      </w:r>
      <w:r w:rsidR="004B4D38" w:rsidRPr="00F15D89">
        <w:rPr>
          <w:rFonts w:asciiTheme="minorHAnsi" w:hAnsiTheme="minorHAnsi" w:cstheme="minorHAnsi"/>
          <w:szCs w:val="24"/>
          <w:lang w:val="en-AU"/>
        </w:rPr>
        <w:lastRenderedPageBreak/>
        <w:t xml:space="preserve">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57F79C60" w:rsidR="002F3B11"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2680E56F" w14:textId="386A493B" w:rsidR="00DD6401" w:rsidRPr="007A763C" w:rsidRDefault="007A763C" w:rsidP="007A763C">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ins w:id="207" w:author="Jason Everett" w:date="2020-08-31T11:50:00Z">
        <w:r w:rsidR="00E52F41">
          <w:rPr>
            <w:rFonts w:asciiTheme="minorHAnsi" w:hAnsiTheme="minorHAnsi" w:cstheme="minorHAnsi"/>
            <w:lang w:val="en-AU"/>
          </w:rPr>
          <w:t xml:space="preserve">. </w:t>
        </w:r>
        <w:commentRangeStart w:id="208"/>
        <w:r w:rsidR="00E52F41">
          <w:rPr>
            <w:rFonts w:asciiTheme="minorHAnsi" w:hAnsiTheme="minorHAnsi" w:cstheme="minorHAnsi"/>
            <w:lang w:val="en-AU"/>
          </w:rPr>
          <w:t>However, we were unable</w:t>
        </w:r>
      </w:ins>
      <w:del w:id="209" w:author="Jason Everett" w:date="2020-08-31T11:50:00Z">
        <w:r w:rsidRPr="0070771F" w:rsidDel="00E52F41">
          <w:rPr>
            <w:rFonts w:asciiTheme="minorHAnsi" w:hAnsiTheme="minorHAnsi" w:cstheme="minorHAnsi"/>
            <w:lang w:val="en-AU"/>
          </w:rPr>
          <w:delText>,</w:delText>
        </w:r>
        <w:r w:rsidDel="00E52F41">
          <w:rPr>
            <w:rFonts w:asciiTheme="minorHAnsi" w:hAnsiTheme="minorHAnsi" w:cstheme="minorHAnsi"/>
            <w:lang w:val="en-AU"/>
          </w:rPr>
          <w:delText xml:space="preserve"> but</w:delText>
        </w:r>
        <w:r w:rsidRPr="0070771F" w:rsidDel="00E52F41">
          <w:rPr>
            <w:rFonts w:asciiTheme="minorHAnsi" w:hAnsiTheme="minorHAnsi" w:cstheme="minorHAnsi"/>
            <w:lang w:val="en-AU"/>
          </w:rPr>
          <w:delText xml:space="preserve"> </w:delText>
        </w:r>
        <w:r w:rsidDel="00E52F41">
          <w:rPr>
            <w:rFonts w:asciiTheme="minorHAnsi" w:hAnsiTheme="minorHAnsi" w:cstheme="minorHAnsi"/>
            <w:lang w:val="en-AU"/>
          </w:rPr>
          <w:delText>we</w:delText>
        </w:r>
        <w:r w:rsidRPr="0070771F" w:rsidDel="00E52F41">
          <w:rPr>
            <w:rFonts w:asciiTheme="minorHAnsi" w:hAnsiTheme="minorHAnsi" w:cstheme="minorHAnsi"/>
            <w:lang w:val="en-AU"/>
          </w:rPr>
          <w:delText xml:space="preserve"> did not</w:delText>
        </w:r>
      </w:del>
      <w:ins w:id="210" w:author="Jason Everett" w:date="2020-08-31T11:50:00Z">
        <w:r w:rsidR="00E52F41">
          <w:rPr>
            <w:rFonts w:asciiTheme="minorHAnsi" w:hAnsiTheme="minorHAnsi" w:cstheme="minorHAnsi"/>
            <w:lang w:val="en-AU"/>
          </w:rPr>
          <w:t xml:space="preserve"> to</w:t>
        </w:r>
      </w:ins>
      <w:r w:rsidRPr="0070771F">
        <w:rPr>
          <w:rFonts w:asciiTheme="minorHAnsi" w:hAnsiTheme="minorHAnsi" w:cstheme="minorHAnsi"/>
          <w:lang w:val="en-AU"/>
        </w:rPr>
        <w:t xml:space="preserve"> sample in areas where the bathymetry was less than 50 m</w:t>
      </w:r>
      <w:ins w:id="211" w:author="Jason Everett" w:date="2020-08-31T11:50:00Z">
        <w:r w:rsidR="00E52F41">
          <w:rPr>
            <w:rFonts w:asciiTheme="minorHAnsi" w:hAnsiTheme="minorHAnsi" w:cstheme="minorHAnsi"/>
            <w:lang w:val="en-AU"/>
          </w:rPr>
          <w:t xml:space="preserve">, </w:t>
        </w:r>
      </w:ins>
      <w:del w:id="212" w:author="Jason Everett" w:date="2020-08-31T11:50:00Z">
        <w:r w:rsidRPr="0070771F" w:rsidDel="00E52F41">
          <w:rPr>
            <w:rFonts w:asciiTheme="minorHAnsi" w:hAnsiTheme="minorHAnsi" w:cstheme="minorHAnsi"/>
            <w:lang w:val="en-AU"/>
          </w:rPr>
          <w:delText>. This means</w:delText>
        </w:r>
      </w:del>
      <w:ins w:id="213" w:author="Jason Everett" w:date="2020-08-31T11:50:00Z">
        <w:r w:rsidR="00E52F41">
          <w:rPr>
            <w:rFonts w:asciiTheme="minorHAnsi" w:hAnsiTheme="minorHAnsi" w:cstheme="minorHAnsi"/>
            <w:lang w:val="en-AU"/>
          </w:rPr>
          <w:t>meaning</w:t>
        </w:r>
      </w:ins>
      <w:r w:rsidRPr="0070771F">
        <w:rPr>
          <w:rFonts w:asciiTheme="minorHAnsi" w:hAnsiTheme="minorHAnsi" w:cstheme="minorHAnsi"/>
          <w:lang w:val="en-AU"/>
        </w:rPr>
        <w:t xml:space="preserve"> that the </w:t>
      </w:r>
      <w:del w:id="214" w:author="Jason Everett" w:date="2020-08-31T11:51:00Z">
        <w:r w:rsidRPr="0070771F" w:rsidDel="00BD65B8">
          <w:rPr>
            <w:rFonts w:asciiTheme="minorHAnsi" w:hAnsiTheme="minorHAnsi" w:cstheme="minorHAnsi"/>
            <w:lang w:val="en-AU"/>
          </w:rPr>
          <w:delText xml:space="preserve">true </w:delText>
        </w:r>
      </w:del>
      <w:r w:rsidRPr="0070771F">
        <w:rPr>
          <w:rFonts w:asciiTheme="minorHAnsi" w:hAnsiTheme="minorHAnsi" w:cstheme="minorHAnsi"/>
          <w:lang w:val="en-AU"/>
        </w:rPr>
        <w:t xml:space="preserve">inshore water masses which may be </w:t>
      </w:r>
      <w:ins w:id="215" w:author="Jason Everett" w:date="2020-08-31T11:51:00Z">
        <w:r w:rsidR="00BD65B8">
          <w:rPr>
            <w:rFonts w:asciiTheme="minorHAnsi" w:hAnsiTheme="minorHAnsi" w:cstheme="minorHAnsi"/>
            <w:lang w:val="en-AU"/>
          </w:rPr>
          <w:t xml:space="preserve">more </w:t>
        </w:r>
      </w:ins>
      <w:r w:rsidRPr="0070771F">
        <w:rPr>
          <w:rFonts w:asciiTheme="minorHAnsi" w:hAnsiTheme="minorHAnsi" w:cstheme="minorHAnsi"/>
          <w:lang w:val="en-AU"/>
        </w:rPr>
        <w:t>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ins w:id="216" w:author="Jason Everett" w:date="2020-08-31T11:51:00Z">
        <w:r w:rsidR="00410351">
          <w:rPr>
            <w:rFonts w:asciiTheme="minorHAnsi" w:hAnsiTheme="minorHAnsi" w:cstheme="minorHAnsi"/>
            <w:lang w:val="en-AU"/>
          </w:rPr>
          <w:t>coastline</w:t>
        </w:r>
      </w:ins>
      <w:del w:id="217" w:author="Jason Everett" w:date="2020-08-31T11:51:00Z">
        <w:r w:rsidRPr="0070771F" w:rsidDel="00410351">
          <w:rPr>
            <w:rFonts w:asciiTheme="minorHAnsi" w:hAnsiTheme="minorHAnsi" w:cstheme="minorHAnsi"/>
            <w:lang w:val="en-AU"/>
          </w:rPr>
          <w:delText>shore</w:delText>
        </w:r>
      </w:del>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del w:id="218" w:author="Jason Everett" w:date="2020-08-31T11:51:00Z">
        <w:r w:rsidDel="00EC6A6D">
          <w:rPr>
            <w:rFonts w:asciiTheme="minorHAnsi" w:hAnsiTheme="minorHAnsi" w:cstheme="minorHAnsi"/>
            <w:lang w:val="en-AU"/>
          </w:rPr>
          <w:delText xml:space="preserve">these areas </w:delText>
        </w:r>
      </w:del>
      <w:r w:rsidRPr="0070771F">
        <w:rPr>
          <w:rFonts w:asciiTheme="minorHAnsi" w:hAnsiTheme="minorHAnsi" w:cstheme="minorHAnsi"/>
          <w:lang w:val="en-AU"/>
        </w:rPr>
        <w:t>may have differing patterns in terms of the zooplankton community.</w:t>
      </w:r>
      <w:ins w:id="219" w:author="Jason Everett" w:date="2020-08-31T11:52:00Z">
        <w:r w:rsidR="001B2D28">
          <w:rPr>
            <w:rFonts w:asciiTheme="minorHAnsi" w:hAnsiTheme="minorHAnsi" w:cstheme="minorHAnsi"/>
            <w:lang w:val="en-AU"/>
          </w:rPr>
          <w:t xml:space="preserve"> </w:t>
        </w:r>
      </w:ins>
      <w:commentRangeEnd w:id="208"/>
      <w:ins w:id="220" w:author="Jason Everett" w:date="2020-08-31T11:54:00Z">
        <w:r w:rsidR="003175FE">
          <w:rPr>
            <w:rStyle w:val="CommentReference"/>
          </w:rPr>
          <w:commentReference w:id="208"/>
        </w:r>
      </w:ins>
      <w:ins w:id="221" w:author="Jason Everett" w:date="2020-08-31T11:52:00Z">
        <w:r w:rsidR="001B2D28">
          <w:rPr>
            <w:rFonts w:asciiTheme="minorHAnsi" w:hAnsiTheme="minorHAnsi" w:cstheme="minorHAnsi"/>
            <w:lang w:val="en-AU"/>
          </w:rPr>
          <w:t xml:space="preserve">Nevertheless, our results are valid for </w:t>
        </w:r>
        <w:proofErr w:type="gramStart"/>
        <w:r w:rsidR="001B2D28">
          <w:rPr>
            <w:rFonts w:asciiTheme="minorHAnsi" w:hAnsiTheme="minorHAnsi" w:cstheme="minorHAnsi"/>
            <w:lang w:val="en-AU"/>
          </w:rPr>
          <w:t>the majority of</w:t>
        </w:r>
        <w:proofErr w:type="gramEnd"/>
        <w:r w:rsidR="001B2D28">
          <w:rPr>
            <w:rFonts w:asciiTheme="minorHAnsi" w:hAnsiTheme="minorHAnsi" w:cstheme="minorHAnsi"/>
            <w:lang w:val="en-AU"/>
          </w:rPr>
          <w:t xml:space="preserve"> the continental shelf.</w:t>
        </w:r>
      </w:ins>
      <w:r>
        <w:rPr>
          <w:rFonts w:asciiTheme="minorHAnsi" w:hAnsiTheme="minorHAnsi" w:cstheme="minorHAnsi"/>
          <w:b/>
          <w:bCs/>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ins w:id="222" w:author="Jason Everett" w:date="2020-08-31T11:54:00Z">
        <w:r w:rsidR="001B2D28">
          <w:rPr>
            <w:rFonts w:asciiTheme="minorHAnsi" w:eastAsia="Times New Roman" w:hAnsiTheme="minorHAnsi" w:cstheme="minorHAnsi"/>
            <w:kern w:val="28"/>
            <w:szCs w:val="24"/>
            <w:lang w:val="en-AU"/>
          </w:rPr>
          <w:t xml:space="preserve"> of nutrient rich waters</w:t>
        </w:r>
      </w:ins>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1A34C3DE" w14:textId="77777777" w:rsidR="007A763C" w:rsidRDefault="007A763C" w:rsidP="007A763C">
      <w:pPr>
        <w:spacing w:line="360" w:lineRule="auto"/>
        <w:ind w:firstLine="720"/>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2D7A3E64" w14:textId="33B265F0" w:rsidR="00F34A28" w:rsidRDefault="00E60CD8" w:rsidP="00F34A28">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w:t>
      </w:r>
      <w:del w:id="223" w:author="Jason Everett" w:date="2020-08-31T09:19:00Z">
        <w:r w:rsidR="00F34A28" w:rsidRPr="00F34A28" w:rsidDel="00B666A2">
          <w:rPr>
            <w:rFonts w:asciiTheme="minorHAnsi" w:hAnsiTheme="minorHAnsi" w:cstheme="minorHAnsi"/>
            <w:lang w:val="en-AU"/>
          </w:rPr>
          <w:delText>.</w:delText>
        </w:r>
      </w:del>
      <w:r w:rsidR="00F34A28" w:rsidRPr="00F34A28">
        <w:rPr>
          <w:rFonts w:asciiTheme="minorHAnsi" w:hAnsiTheme="minorHAnsi" w:cstheme="minorHAnsi"/>
          <w:lang w:val="en-AU"/>
        </w:rPr>
        <w:t xml:space="preserve">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w:t>
      </w:r>
      <w:del w:id="224" w:author="Jason Everett" w:date="2020-08-31T09:18:00Z">
        <w:r w:rsidR="00F34A28" w:rsidRPr="00F34A28" w:rsidDel="005A0019">
          <w:rPr>
            <w:rFonts w:asciiTheme="minorHAnsi" w:hAnsiTheme="minorHAnsi" w:cstheme="minorHAnsi"/>
            <w:lang w:val="en-AU"/>
          </w:rPr>
          <w:delText>.</w:delText>
        </w:r>
      </w:del>
      <w:del w:id="225" w:author="Jason Everett" w:date="2020-08-31T09:21:00Z">
        <w:r w:rsidR="00F34A28" w:rsidRPr="00F34A28" w:rsidDel="00E2609C">
          <w:rPr>
            <w:rFonts w:asciiTheme="minorHAnsi" w:hAnsiTheme="minorHAnsi" w:cstheme="minorHAnsi"/>
            <w:lang w:val="en-AU"/>
          </w:rPr>
          <w:delText>,</w:delText>
        </w:r>
      </w:del>
      <w:r w:rsidR="00F34A28" w:rsidRPr="00F34A28">
        <w:rPr>
          <w:rFonts w:asciiTheme="minorHAnsi" w:hAnsiTheme="minorHAnsi" w:cstheme="minorHAnsi"/>
          <w:lang w:val="en-AU"/>
        </w:rPr>
        <w:t xml:space="preserve">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ins w:id="226" w:author="Jason Everett" w:date="2020-08-31T09:20:00Z">
        <w:r w:rsidR="00B666A2">
          <w:rPr>
            <w:rFonts w:asciiTheme="minorHAnsi" w:hAnsiTheme="minorHAnsi" w:cstheme="minorHAnsi"/>
            <w:lang w:val="en-AU"/>
          </w:rPr>
          <w:t xml:space="preserve">. JDE was supported by </w:t>
        </w:r>
        <w:r w:rsidR="00B666A2" w:rsidRPr="00B666A2">
          <w:rPr>
            <w:rFonts w:asciiTheme="minorHAnsi" w:hAnsiTheme="minorHAnsi" w:cstheme="minorHAnsi"/>
            <w:lang w:val="en-AU"/>
          </w:rPr>
          <w:t xml:space="preserve">DP150102656 </w:t>
        </w:r>
        <w:r w:rsidR="00B666A2" w:rsidRPr="00B666A2">
          <w:rPr>
            <w:rFonts w:asciiTheme="minorHAnsi" w:hAnsiTheme="minorHAnsi" w:cstheme="minorHAnsi"/>
            <w:lang w:val="en-AU"/>
          </w:rPr>
          <w:lastRenderedPageBreak/>
          <w:t>and DP190102293</w:t>
        </w:r>
        <w:r w:rsidR="00B666A2">
          <w:rPr>
            <w:rFonts w:asciiTheme="minorHAnsi" w:hAnsiTheme="minorHAnsi" w:cstheme="minorHAnsi"/>
            <w:lang w:val="en-AU"/>
          </w:rPr>
          <w:t>.</w:t>
        </w:r>
      </w:ins>
      <w:ins w:id="227" w:author="Jason Everett" w:date="2020-08-31T09:23:00Z">
        <w:r w:rsidR="00410CD3">
          <w:rPr>
            <w:rFonts w:asciiTheme="minorHAnsi" w:hAnsiTheme="minorHAnsi" w:cstheme="minorHAnsi"/>
            <w:lang w:val="en-AU"/>
          </w:rPr>
          <w:t xml:space="preserve"> Satellite d</w:t>
        </w:r>
        <w:r w:rsidR="00410CD3"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ins>
      <w:del w:id="228" w:author="Jason Everett" w:date="2020-08-31T09:19:00Z">
        <w:r w:rsidR="00F34A28" w:rsidRPr="00F34A28" w:rsidDel="00B666A2">
          <w:rPr>
            <w:rFonts w:asciiTheme="minorHAnsi" w:hAnsiTheme="minorHAnsi" w:cstheme="minorHAnsi"/>
            <w:lang w:val="en-AU"/>
          </w:rPr>
          <w:delText>.</w:delText>
        </w:r>
      </w:del>
    </w:p>
    <w:p w14:paraId="1F1B54F0" w14:textId="7A3E44CA" w:rsidR="00B52476" w:rsidRDefault="00B52476" w:rsidP="00F34A28">
      <w:pPr>
        <w:spacing w:line="360" w:lineRule="auto"/>
        <w:rPr>
          <w:rFonts w:asciiTheme="minorHAnsi" w:hAnsiTheme="minorHAnsi" w:cstheme="minorHAnsi"/>
          <w:lang w:val="en-AU"/>
        </w:rPr>
      </w:pPr>
    </w:p>
    <w:p w14:paraId="41E1F132" w14:textId="577BC11E" w:rsidR="00B52476" w:rsidRDefault="00B52476" w:rsidP="00F34A28">
      <w:pPr>
        <w:spacing w:line="360" w:lineRule="auto"/>
        <w:rPr>
          <w:rFonts w:asciiTheme="minorHAnsi" w:hAnsiTheme="minorHAnsi" w:cstheme="minorHAnsi"/>
          <w:b/>
          <w:bCs/>
          <w:lang w:val="en-AU"/>
        </w:rPr>
      </w:pPr>
      <w:r>
        <w:rPr>
          <w:rFonts w:asciiTheme="minorHAnsi" w:hAnsiTheme="minorHAnsi" w:cstheme="minorHAnsi"/>
          <w:b/>
          <w:bCs/>
          <w:lang w:val="en-AU"/>
        </w:rPr>
        <w:t>7. Data Availability</w:t>
      </w:r>
    </w:p>
    <w:p w14:paraId="41AC88C5" w14:textId="641BD04F" w:rsidR="00B52476" w:rsidRPr="00B52476" w:rsidRDefault="00B52476" w:rsidP="00F34A28">
      <w:pPr>
        <w:spacing w:line="36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14"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15"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16"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6B99FC6" w14:textId="45B85A4B" w:rsidR="00E60CD8" w:rsidRPr="00E60CD8" w:rsidRDefault="00E60CD8" w:rsidP="00E60CD8">
      <w:pPr>
        <w:spacing w:line="360" w:lineRule="auto"/>
        <w:rPr>
          <w:rFonts w:asciiTheme="minorHAnsi" w:hAnsiTheme="minorHAnsi" w:cstheme="minorHAnsi"/>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F0D3F88" w14:textId="77777777" w:rsidR="00B52476" w:rsidRDefault="00232BF7" w:rsidP="00B52476">
      <w:pPr>
        <w:pStyle w:val="Bibliography"/>
      </w:pPr>
      <w:r>
        <w:rPr>
          <w:rFonts w:asciiTheme="minorHAnsi" w:hAnsiTheme="minorHAnsi" w:cstheme="minorHAnsi"/>
          <w:sz w:val="22"/>
          <w:szCs w:val="22"/>
          <w:lang w:val="en-AU"/>
        </w:rPr>
        <w:fldChar w:fldCharType="begin"/>
      </w:r>
      <w:r w:rsidR="00B52476">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r w:rsidR="00B52476">
        <w:t>Aarflot, J. M., Aksnes, D. L., Opdal, A. F., Skjoldal, H. R., and Fiksen, O. 2019. Caught in broad daylight: Topographic constraints of zooplankton depth distributions. Limnology and Oceanography, 64: 849–859.</w:t>
      </w:r>
    </w:p>
    <w:p w14:paraId="1A4B3DDE" w14:textId="77777777" w:rsidR="00B52476" w:rsidRDefault="00B52476" w:rsidP="00B52476">
      <w:pPr>
        <w:pStyle w:val="Bibliography"/>
      </w:pPr>
      <w:r>
        <w:t>Ajani, P. A., Allen, A. P., Ingleton, T., and Armand, L. 2014. Erratum: A decadal decline in relative abundance and a shift in microphytoplankton composition at a long-term coastal station off southeast Australia. Limnology and Oceanography, 59: 2240–2242.</w:t>
      </w:r>
    </w:p>
    <w:p w14:paraId="539131FB" w14:textId="77777777" w:rsidR="00B52476" w:rsidRDefault="00B52476" w:rsidP="00B52476">
      <w:pPr>
        <w:pStyle w:val="Bibliography"/>
      </w:pPr>
      <w:r>
        <w:t>Apte, S. C., Batley, G. E., Szymczak, R., Rendell, P. S., Lee, R., and Waite, T. D. 1998. Baseline trace metal concentrations in New South Wales coastal waters. Marine and Freshwater Research, 49: 203–214.</w:t>
      </w:r>
    </w:p>
    <w:p w14:paraId="04375D34" w14:textId="77777777" w:rsidR="00B52476" w:rsidRDefault="00B52476" w:rsidP="00B52476">
      <w:pPr>
        <w:pStyle w:val="Bibliography"/>
      </w:pPr>
      <w:r>
        <w:t>Archer, M. R., Roughan, M., Keating, S. R., and Schaeffer, A. 2017. On the Variability of the East Australian Current: Jet Structure, Meandering, and Influence on Shelf Circulation. Journal of Geophysical Research: Oceans, 122: 8464–8481.</w:t>
      </w:r>
    </w:p>
    <w:p w14:paraId="5AFF4066" w14:textId="77777777" w:rsidR="00B52476" w:rsidRDefault="00B52476" w:rsidP="00B52476">
      <w:pPr>
        <w:pStyle w:val="Bibliography"/>
      </w:pPr>
      <w:r>
        <w:t>Armbrecht, L. H., Roughan, M., Rossi, V., Schaeffer, A., Davies, P. L., Waite, A. M., and Armand, L. K. 2014. Phytoplankton composition under contrasting oceanographic conditions: Upwelling and downwelling (Eastern Australia). Continental Shelf Research, 75: 54–67.</w:t>
      </w:r>
    </w:p>
    <w:p w14:paraId="0D565EDA" w14:textId="77777777" w:rsidR="00B52476" w:rsidRDefault="00B52476" w:rsidP="00B52476">
      <w:pPr>
        <w:pStyle w:val="Bibliography"/>
      </w:pPr>
      <w:r>
        <w:t>Armbrecht, L. H., Thompson, P. A., Wright, S. W., Schaeffer, A., Roughan, M., Henderiks, J., and Armand, L. K. 2015. Comparison of the cross-shelf phytoplankton distribution of two oceanographically distinct regions off Australia. Journal of Marine Systems, 148: 26–38.</w:t>
      </w:r>
    </w:p>
    <w:p w14:paraId="458183D9" w14:textId="77777777" w:rsidR="00B52476" w:rsidRDefault="00B52476" w:rsidP="00B52476">
      <w:pPr>
        <w:pStyle w:val="Bibliography"/>
      </w:pPr>
      <w:r>
        <w:t>Baird, M. E., Timko, P. G., Middleton, J. H., Mullaney, T. J., Cox, D. R., and Suthers, I. M. 2008. Biological properties across the Tasman Front off southeast Australia. Deep-Sea Research Part I-Oceanographic Research Papers, 55: 1438–1455.</w:t>
      </w:r>
    </w:p>
    <w:p w14:paraId="14ABED95" w14:textId="77777777" w:rsidR="00B52476" w:rsidRDefault="00B52476" w:rsidP="00B52476">
      <w:pPr>
        <w:pStyle w:val="Bibliography"/>
      </w:pPr>
      <w:r>
        <w:t>Bakun, A., and Weeks, S. J. 2008. The marine ecosystem off Peru: What are the secrets of its fishery productivity and what might its future hold? Progress in Oceanography, 79: 290–299.</w:t>
      </w:r>
    </w:p>
    <w:p w14:paraId="22C62720" w14:textId="77777777" w:rsidR="00B52476" w:rsidRDefault="00B52476" w:rsidP="00B52476">
      <w:pPr>
        <w:pStyle w:val="Bibliography"/>
      </w:pPr>
      <w:r>
        <w:t>Barnes, C., Maxwell, D., Reuman, D. C., and Jennings, S. 2010. Global patterns in predator–prey size relationships reveal size dependency of trophic transfer efficiency. Ecology, 91: 222–232.</w:t>
      </w:r>
    </w:p>
    <w:p w14:paraId="26D7C0BB" w14:textId="77777777" w:rsidR="00B52476" w:rsidRDefault="00B52476" w:rsidP="00B52476">
      <w:pPr>
        <w:pStyle w:val="Bibliography"/>
      </w:pPr>
      <w:r>
        <w:t>Becker, É. C., Eiras Garcia, C. A., and Freire, A. S. 2018. Mesozooplankton distribution, especially copepods, according to water masses dynamics in the upper layer of the Southwestern Atlantic shelf (26°S to 29°S). Continental Shelf Research, 166: 10–21.</w:t>
      </w:r>
    </w:p>
    <w:p w14:paraId="3E099210" w14:textId="77777777" w:rsidR="00B52476" w:rsidRDefault="00B52476" w:rsidP="00B52476">
      <w:pPr>
        <w:pStyle w:val="Bibliography"/>
      </w:pPr>
      <w:r>
        <w:t>Bennett, S., Wernberg, T., Connell, S. D., Hobday, A. J., Johnson, C. R., and Poloczanska, E. S. 2015. The ‘Great Southern Reef’: social, ecological and economic value of Australia’s neglected kelp forests. Marine and Freshwater Research, 67: 47–56.</w:t>
      </w:r>
    </w:p>
    <w:p w14:paraId="10353845" w14:textId="77777777" w:rsidR="00B52476" w:rsidRDefault="00B52476" w:rsidP="00B52476">
      <w:pPr>
        <w:pStyle w:val="Bibliography"/>
      </w:pPr>
      <w:r>
        <w:t>Blanchard, J. L., Heneghan, R. F., Everett, J. D., Trebilco, R., and Richardson, A. J. 2017. From Bacteria to Whales: Using Functional Size Spectra to Model Marine Ecosystems. Trends in Ecology &amp; Evolution, 32: 174–186.</w:t>
      </w:r>
    </w:p>
    <w:p w14:paraId="64BC7B57" w14:textId="77777777" w:rsidR="00B52476" w:rsidRDefault="00B52476" w:rsidP="00B52476">
      <w:pPr>
        <w:pStyle w:val="Bibliography"/>
      </w:pPr>
      <w:r>
        <w:t>Cetina-Heredia, P., Roughan, M., van Sebille, E., and Coleman, M. A. 2014. Long-term trends in the East Australian Current separation latitude and eddy driven transport. Journal of Geophysical Research: Oceans, 119: 4351–4366.</w:t>
      </w:r>
    </w:p>
    <w:p w14:paraId="2DD4B55D" w14:textId="77777777" w:rsidR="00B52476" w:rsidRDefault="00B52476" w:rsidP="00B52476">
      <w:pPr>
        <w:pStyle w:val="Bibliography"/>
      </w:pPr>
      <w:r>
        <w:t>Champion, C., Suthers, I. M., and Smith, J. A. 2015. Zooplanktivory is a key process for fish production on a coastal artificial reef. Mar. Ecol.-Prog. Ser., 541: 1–14.</w:t>
      </w:r>
    </w:p>
    <w:p w14:paraId="543E74D2" w14:textId="77777777" w:rsidR="00B52476" w:rsidRDefault="00B52476" w:rsidP="00B52476">
      <w:pPr>
        <w:pStyle w:val="Bibliography"/>
      </w:pPr>
      <w:r>
        <w:t>Dai, A., and Trenberth, K. E. 2002. Estimates of Freshwater Discharge from Continents: Latitudinal and Seasonal Variations. Journal of Hydrometeorology, 3: 660–687.</w:t>
      </w:r>
    </w:p>
    <w:p w14:paraId="7B14736D" w14:textId="77777777" w:rsidR="00B52476" w:rsidRDefault="00B52476" w:rsidP="00B52476">
      <w:pPr>
        <w:pStyle w:val="Bibliography"/>
      </w:pPr>
      <w:r>
        <w:lastRenderedPageBreak/>
        <w:t>Everett, J. D., Baird, M. E., Oke, P. R., and Suthers, I. M. 2012. An avenue of eddies: Quantifying the biophysical properties of mesoscale eddies in the Tasman Sea. Geophysical Research Letters, 39: 5.</w:t>
      </w:r>
    </w:p>
    <w:p w14:paraId="5A9D2651" w14:textId="77777777" w:rsidR="00B52476" w:rsidRDefault="00B52476" w:rsidP="00B52476">
      <w:pPr>
        <w:pStyle w:val="Bibliography"/>
      </w:pPr>
      <w:r>
        <w:t>Everett, J. D., Baird, M. E., Roughan, M., Suthers, I. M., and Doblin, M. A. 2014. Relative impact of seasonal and oceanographic drivers on surface chlorophyll a along a Western Boundary Current. Progress in Oceanography, 120: 340–351.</w:t>
      </w:r>
    </w:p>
    <w:p w14:paraId="59D3C5DE" w14:textId="77777777" w:rsidR="00B52476" w:rsidRDefault="00B52476" w:rsidP="00B52476">
      <w:pPr>
        <w:pStyle w:val="Bibliography"/>
      </w:pPr>
      <w:r>
        <w:t>Fiedler, P. C., and Bernard, H. J. 1987. Tuna aggregation and feeding near fronts observed in satellite imagery. Continental Shelf Research, 7: 871–881.</w:t>
      </w:r>
    </w:p>
    <w:p w14:paraId="2C5ACAB0" w14:textId="77777777" w:rsidR="00B52476" w:rsidRDefault="00B52476" w:rsidP="00B52476">
      <w:pPr>
        <w:pStyle w:val="Bibliography"/>
      </w:pPr>
      <w:r>
        <w:t>GEBCO Bathymetric Compilation Group. 2019. The GEBCO_2019 Grid - a continuous terrain model of the global oceans and land.</w:t>
      </w:r>
    </w:p>
    <w:p w14:paraId="321E9123" w14:textId="77777777" w:rsidR="00B52476" w:rsidRDefault="00B52476" w:rsidP="00B52476">
      <w:pPr>
        <w:pStyle w:val="Bibliography"/>
      </w:pPr>
      <w:r>
        <w:t>Heath, M. R. 1995. Size spectrum dynamics and the planktonic ecosystem of Loch Linnhe. ICES Journal of Marine Science, 52: 627–642. Oxford Academic.</w:t>
      </w:r>
    </w:p>
    <w:p w14:paraId="59B2C554" w14:textId="77777777" w:rsidR="00B52476" w:rsidRDefault="00B52476" w:rsidP="00B52476">
      <w:pPr>
        <w:pStyle w:val="Bibliography"/>
      </w:pPr>
      <w:r>
        <w:t>Hobday, A. J., and Hartmann, K. 2006. Near real-time spatial management based on habitat predictions for a longline bycatch species. Fisheries Management and Ecology, 13: 365–380.</w:t>
      </w:r>
    </w:p>
    <w:p w14:paraId="3A490AA5" w14:textId="77777777" w:rsidR="00B52476" w:rsidRDefault="00B52476" w:rsidP="00B52476">
      <w:pPr>
        <w:pStyle w:val="Bibliography"/>
      </w:pPr>
      <w:r>
        <w:t>Holland, M. M., Smith, J. A., Everett, J. D., Vergés, A., and Suthers, I. M. 2020. Latitudinal patterns in trophic structure of temperate reef-associated fishes and predicted consequences of climate change. Fish and Fisheries, n/a. https://onlinelibrary.wiley.com/doi/abs/10.1111/faf.12488.</w:t>
      </w:r>
    </w:p>
    <w:p w14:paraId="1F2A41B2" w14:textId="77777777" w:rsidR="00B52476" w:rsidRDefault="00B52476" w:rsidP="00B52476">
      <w:pPr>
        <w:pStyle w:val="Bibliography"/>
      </w:pPr>
      <w:r>
        <w:t>Huntley, M. E., GonzÃƒÂ¡lez, A., Zhu, Y., Zhou, M., and Irigoien, X. 2000. Zooplankton dynamics in a mesoscale eddy-jet system off California. Marine Ecology Progress Series, 201: 165–178.</w:t>
      </w:r>
    </w:p>
    <w:p w14:paraId="332716C4" w14:textId="77777777" w:rsidR="00B52476" w:rsidRDefault="00B52476" w:rsidP="00B52476">
      <w:pPr>
        <w:pStyle w:val="Bibliography"/>
      </w:pPr>
      <w:r>
        <w:t>Irigoien, X., Fernandes, J. A., Grosjean, P., Denis, K., Albaina, A., and Santos, M. 2009. Spring zooplankton distribution in the Bay of Biscay from 1998 to 2006 in relation with anchovy recruitment. Journal of Plankton Research, 31: 1–17.</w:t>
      </w:r>
    </w:p>
    <w:p w14:paraId="7DA13384" w14:textId="77777777" w:rsidR="00B52476" w:rsidRDefault="00B52476" w:rsidP="00B52476">
      <w:pPr>
        <w:pStyle w:val="Bibliography"/>
      </w:pPr>
      <w:r>
        <w:t>Kelly, P., Clementson, L., Davies, C., Corney, S., and Swadling, K. 2016. Zooplankton responses to increasing sea surface temperatures in the southeastern Australia global marine hotspot. Estuarine, Coastal and Shelf Science, 180: 242–257.</w:t>
      </w:r>
    </w:p>
    <w:p w14:paraId="2C4258BF" w14:textId="77777777" w:rsidR="00B52476" w:rsidRDefault="00B52476" w:rsidP="00B52476">
      <w:pPr>
        <w:pStyle w:val="Bibliography"/>
      </w:pPr>
      <w:r>
        <w:t>Kerr, S. R., and Dickie, L. M. 2001. The biomass spectrum: a predator-prey theory of aquatic production. Columbia University Press.</w:t>
      </w:r>
    </w:p>
    <w:p w14:paraId="085372BA" w14:textId="77777777" w:rsidR="00B52476" w:rsidRDefault="00B52476" w:rsidP="00B52476">
      <w:pPr>
        <w:pStyle w:val="Bibliography"/>
      </w:pPr>
      <w:r>
        <w:t>Krupica, K. L., Sprules, W. G., and Herman, A. W. 2012. The utility of body size indices derived from optical plankton counter data for the characterization of marine zooplankton assemblages. Continental Shelf Research, 36: 29–40.</w:t>
      </w:r>
    </w:p>
    <w:p w14:paraId="04650D29" w14:textId="77777777" w:rsidR="00B52476" w:rsidRDefault="00B52476" w:rsidP="00B52476">
      <w:pPr>
        <w:pStyle w:val="Bibliography"/>
      </w:pPr>
      <w:r>
        <w:t xml:space="preserve">Lynch, T. P., Morello, E. B., Evans, K., Richardson, A. J., Rochester, W., Steinberg, C. R., Roughan, M., </w:t>
      </w:r>
      <w:r>
        <w:rPr>
          <w:i/>
          <w:iCs/>
        </w:rPr>
        <w:t>et al.</w:t>
      </w:r>
      <w:r>
        <w:t xml:space="preserve"> 2014. IMOS National Reference Stations: A Continental-Wide Physical, Chemical and Biological Coastal Observing System. PLOS ONE, 9: e113652. Public Library of Science.</w:t>
      </w:r>
    </w:p>
    <w:p w14:paraId="33B68B3A" w14:textId="77777777" w:rsidR="00B52476" w:rsidRDefault="00B52476" w:rsidP="00B52476">
      <w:pPr>
        <w:pStyle w:val="Bibliography"/>
      </w:pPr>
      <w:r>
        <w:t>Marcolin, C., Lopes, R., and Jackson, G. 2015. Estimating zooplankton vertical distribution from combined LOPC and ZooScan observations on the Brazilian Coast. Marine Biology, 162: 2171–2186.</w:t>
      </w:r>
    </w:p>
    <w:p w14:paraId="7D0805C9" w14:textId="77777777" w:rsidR="00B52476" w:rsidRDefault="00B52476" w:rsidP="00B52476">
      <w:pPr>
        <w:pStyle w:val="Bibliography"/>
      </w:pPr>
      <w:r>
        <w:t>Marcolin, C. da R., Schultes, S., Jackson, G. A., and Lopes, R. M. 2013. Plankton and seston size spectra estimated by the LOPC and ZooScan in the Abrolhos Bank ecosystem (SE Atlantic). Continental Shelf Research, 70: 74–87.</w:t>
      </w:r>
    </w:p>
    <w:p w14:paraId="37D2E86E" w14:textId="77777777" w:rsidR="00B52476" w:rsidRDefault="00B52476" w:rsidP="00B52476">
      <w:pPr>
        <w:pStyle w:val="Bibliography"/>
      </w:pPr>
      <w:r>
        <w:t>Marquis, E., Niquil, N., Vézina, A. F., Petitgas, P., and Dupuy, C. 2011. Influence of planktonic foodweb structure on a system’s capacity to support pelagic production: an inverse analysis approach. Ices Journal of Marine Science, 68: 803–812.</w:t>
      </w:r>
    </w:p>
    <w:p w14:paraId="312B99E8" w14:textId="77777777" w:rsidR="00B52476" w:rsidRDefault="00B52476" w:rsidP="00B52476">
      <w:pPr>
        <w:pStyle w:val="Bibliography"/>
      </w:pPr>
      <w:r>
        <w:lastRenderedPageBreak/>
        <w:t>Mata, M. M., Wijffels, S. E., Church, J. A., and Tomczak, M. 2006. Eddy shedding and energy conversions in the East Australian Current. Journal of Geophysical Research: Oceans, 111.</w:t>
      </w:r>
    </w:p>
    <w:p w14:paraId="70BC19DE" w14:textId="77777777" w:rsidR="00B52476" w:rsidRDefault="00B52476" w:rsidP="00B52476">
      <w:pPr>
        <w:pStyle w:val="Bibliography"/>
      </w:pPr>
      <w:r>
        <w:t>Oke, P. R., and Middleton, J. H. 2001. Nutrient enrichment off Port Stephens: the role of the East Australian Current. Continental Shelf Research, 21: 587–606.</w:t>
      </w:r>
    </w:p>
    <w:p w14:paraId="7B394983" w14:textId="77777777" w:rsidR="00B52476" w:rsidRDefault="00B52476" w:rsidP="00B52476">
      <w:pPr>
        <w:pStyle w:val="Bibliography"/>
      </w:pPr>
      <w:r>
        <w:t xml:space="preserve">Oke, P. R., Roughan, M., Cetina-Heredia, P., Pilo, G. S., Ridgway, K. R., Rykova, T., Archer, M. R., </w:t>
      </w:r>
      <w:r>
        <w:rPr>
          <w:i/>
          <w:iCs/>
        </w:rPr>
        <w:t>et al.</w:t>
      </w:r>
      <w:r>
        <w:t xml:space="preserve"> 2019. Revisiting the circulation of the East Australian Current: Its path, separation, and eddy field. Progress in Oceanography, 176: 102139.</w:t>
      </w:r>
    </w:p>
    <w:p w14:paraId="5FC62E22" w14:textId="77777777" w:rsidR="00B52476" w:rsidRDefault="00B52476" w:rsidP="00B52476">
      <w:pPr>
        <w:pStyle w:val="Bibliography"/>
      </w:pPr>
      <w:r>
        <w:t xml:space="preserve">Pauly, D., Christensen, V., Guénette, S., Pitcher, T. J., Sumaila, U. R., Walters, C. J., Watson, R., </w:t>
      </w:r>
      <w:r>
        <w:rPr>
          <w:i/>
          <w:iCs/>
        </w:rPr>
        <w:t>et al.</w:t>
      </w:r>
      <w:r>
        <w:t xml:space="preserve"> 2002. Towards sustainability in world fisheries. Nature, 418: 689–695. Nature Publishing Group.</w:t>
      </w:r>
    </w:p>
    <w:p w14:paraId="50E4BED1" w14:textId="77777777" w:rsidR="00B52476" w:rsidRDefault="00B52476" w:rsidP="00B52476">
      <w:pPr>
        <w:pStyle w:val="Bibliography"/>
      </w:pPr>
      <w:r>
        <w:t>Pereira Brandini, F., Nogueira, M., Simião, M., Carlos Ugaz Codina, J., and Almeida Noernberg, M. 2014. Deep chlorophyll maximum and plankton community response to oceanic bottom intrusions on the continental shelf in the South Brazilian Bight. Continental Shelf Research, 89: 61–75.</w:t>
      </w:r>
    </w:p>
    <w:p w14:paraId="72794A6A" w14:textId="77777777" w:rsidR="00B52476" w:rsidRDefault="00B52476" w:rsidP="00B52476">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3228B354" w14:textId="77777777" w:rsidR="00B52476" w:rsidRDefault="00B52476" w:rsidP="00B52476">
      <w:pPr>
        <w:pStyle w:val="Bibliography"/>
      </w:pPr>
      <w:r>
        <w:t>Reese, D. C., O’Malley, R. T., Brodeur, R. D., and Churnside, J. H. 2011. Epipelagic fish distributions in relation to thermal fronts in a coastal upwelling system using high-resolution remote-sensing techniques. ICES Journal of Marine Science, 68: 1865–1874. Oxford Academic.</w:t>
      </w:r>
    </w:p>
    <w:p w14:paraId="5E7469DE" w14:textId="77777777" w:rsidR="00B52476" w:rsidRDefault="00B52476" w:rsidP="00B52476">
      <w:pPr>
        <w:pStyle w:val="Bibliography"/>
      </w:pPr>
      <w:r>
        <w:t>Revill, A. T., Young, J. W., and Lansdell, M. 2009. Stable isotopic evidence for trophic groupings and bio-regionalization of predators and their prey in oceanic waters off eastern Australia. Marine Biology, 156: 1241–1253.</w:t>
      </w:r>
    </w:p>
    <w:p w14:paraId="330E4703" w14:textId="77777777" w:rsidR="00B52476" w:rsidRDefault="00B52476" w:rsidP="00B52476">
      <w:pPr>
        <w:pStyle w:val="Bibliography"/>
      </w:pPr>
      <w:r>
        <w:t>Richardson, A. J. 2008. In hot water: zooplankton and climate change. ICES Journal of Marine Science, 65: 279–295.</w:t>
      </w:r>
    </w:p>
    <w:p w14:paraId="45C6FE01" w14:textId="77777777" w:rsidR="00B52476" w:rsidRDefault="00B52476" w:rsidP="00B52476">
      <w:pPr>
        <w:pStyle w:val="Bibliography"/>
      </w:pPr>
      <w:r>
        <w:t xml:space="preserve">Rossi, V., Schaeffer, A., Wood, J., Galibert, G., Morris, B., Sudre,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7E0B43E0" w14:textId="77777777" w:rsidR="00B52476" w:rsidRDefault="00B52476" w:rsidP="00B52476">
      <w:pPr>
        <w:pStyle w:val="Bibliography"/>
      </w:pPr>
      <w:r>
        <w:t>Roughan, M., and Middleton, J. H. 2002. A comparison of observed upwelling mechanisms off the east coast of Australia. Continental Shelf Research, 22: 2551–2572.</w:t>
      </w:r>
    </w:p>
    <w:p w14:paraId="1137EE93" w14:textId="77777777" w:rsidR="00B52476" w:rsidRDefault="00B52476" w:rsidP="00B52476">
      <w:pPr>
        <w:pStyle w:val="Bibliography"/>
      </w:pPr>
      <w:r>
        <w:t>Roughan, M., Macdonald, H. S., Baird, M. E., and Glasby, T. M. 2011. Modelling coastal connectivity in a Western Boundary Current: Seasonal and inter-annual variability. Deep-Sea Research Part Ii-Topical Studies in Oceanography, 58: 628–644.</w:t>
      </w:r>
    </w:p>
    <w:p w14:paraId="29C83D2B" w14:textId="77777777" w:rsidR="00B52476" w:rsidRDefault="00B52476" w:rsidP="00B52476">
      <w:pPr>
        <w:pStyle w:val="Bibliography"/>
      </w:pPr>
      <w:r>
        <w:t>Sabatès, A., Gili, J. M., and Pagès, F. 1989. Relationship between zooplankton distribution, geographic characteristics and hydrographic patterns off the Catalan coast (Western Mediterranean). Marine Biology, 103: 153–159.</w:t>
      </w:r>
    </w:p>
    <w:p w14:paraId="01DF6434" w14:textId="77777777" w:rsidR="00B52476" w:rsidRDefault="00B52476" w:rsidP="00B52476">
      <w:pPr>
        <w:pStyle w:val="Bibliography"/>
      </w:pPr>
      <w:r>
        <w:t>Schaeffer, A., Roughan, M., and Morris, B. D. 2013. Cross-shelf dynamics in a western boundary current regime: Implications for upwelling. Journal of Physical Oceanography, 44: 2812–2813.</w:t>
      </w:r>
    </w:p>
    <w:p w14:paraId="7213E09A" w14:textId="77777777" w:rsidR="00B52476" w:rsidRDefault="00B52476" w:rsidP="00B52476">
      <w:pPr>
        <w:pStyle w:val="Bibliography"/>
      </w:pPr>
      <w:r>
        <w:t>Schaeffer, A., Roughan, M., and Wood, J. E. 2014. Observed bottom boundary layer transport and uplift on the continental shelf adjacent to a western boundary current. Journal of Geophysical Research-Oceans, 119: 4922–4939.</w:t>
      </w:r>
    </w:p>
    <w:p w14:paraId="7F9C593F" w14:textId="77777777" w:rsidR="00B52476" w:rsidRDefault="00B52476" w:rsidP="00B52476">
      <w:pPr>
        <w:pStyle w:val="Bibliography"/>
      </w:pPr>
      <w:r>
        <w:lastRenderedPageBreak/>
        <w:t>Schaeffer, A., and Roughan, M. 2015. Influence of a western boundary current on shelf dynamics and upwelling from repeat glider deployments. Geophysical Research Letters, 42: 121–128.</w:t>
      </w:r>
    </w:p>
    <w:p w14:paraId="2C18CCFC" w14:textId="77777777" w:rsidR="00B52476" w:rsidRDefault="00B52476" w:rsidP="00B52476">
      <w:pPr>
        <w:pStyle w:val="Bibliography"/>
      </w:pPr>
      <w:r>
        <w:t>Sheldon, R. W., Prakash, A., and Sutcliffe, W. H. 1972. The Size Distribution of Particles in the Ocean. Limnology and Oceanography, 17: 327–340.</w:t>
      </w:r>
    </w:p>
    <w:p w14:paraId="4E7CA634" w14:textId="77777777" w:rsidR="00B52476" w:rsidRDefault="00B52476" w:rsidP="00B52476">
      <w:pPr>
        <w:pStyle w:val="Bibliography"/>
      </w:pPr>
      <w:r>
        <w:t>Sourisseau, M., and Carlotti, F. 2006. Spatial distribution of zooplankton size spectra on the French continental shelf of the Bay of Biscay during spring 2000 and 2001. Journal of Geophysical Research: Oceans, 111.</w:t>
      </w:r>
    </w:p>
    <w:p w14:paraId="1F00FDBF" w14:textId="77777777" w:rsidR="00B52476" w:rsidRDefault="00B52476" w:rsidP="00B52476">
      <w:pPr>
        <w:pStyle w:val="Bibliography"/>
      </w:pPr>
      <w:r>
        <w:t>Sun, C., Feng, M., Matear, R. J., Chamberlain, M. A., Craig, P., Ridgway, K. R., and Schiller, A. 2012. Marine Downscaling of a Future Climate Scenario for Australian Boundary Currents. Journal of Climate, 25: 2947–2962.</w:t>
      </w:r>
    </w:p>
    <w:p w14:paraId="04134E99" w14:textId="77777777" w:rsidR="00B52476" w:rsidRDefault="00B52476" w:rsidP="00B52476">
      <w:pPr>
        <w:pStyle w:val="Bibliography"/>
      </w:pPr>
      <w:r>
        <w:t>Suthers, I. M., Taggart, C. T., Rissik, D., and Baird, M. E. 2006. Day and night ichthyoplankton assemblages and zooplankton biomass size spectrum in a deep ocean island wake. Marine Ecology Progress Series, 322: 225–238.</w:t>
      </w:r>
    </w:p>
    <w:p w14:paraId="73BAFE9F" w14:textId="77777777" w:rsidR="00B52476" w:rsidRDefault="00B52476" w:rsidP="00B52476">
      <w:pPr>
        <w:pStyle w:val="Bibliography"/>
      </w:pPr>
      <w:r>
        <w:t xml:space="preserve">Suthers, I. M., Everett, J. D., Roughan, M., Young, J. W., Oke, P. R., Condie, S. A., Hartog, J. R., </w:t>
      </w:r>
      <w:r>
        <w:rPr>
          <w:i/>
          <w:iCs/>
        </w:rPr>
        <w:t>et al.</w:t>
      </w:r>
      <w:r>
        <w:t xml:space="preserve"> 2011. The strengthening East Australian Current, its eddies and biological effects - an introduction and overview. Deep-Sea Research Part Ii-Topical Studies in Oceanography, 58: 538–546.</w:t>
      </w:r>
    </w:p>
    <w:p w14:paraId="67C71F0F" w14:textId="77777777" w:rsidR="00B52476" w:rsidRDefault="00B52476" w:rsidP="00B52476">
      <w:pPr>
        <w:pStyle w:val="Bibliography"/>
      </w:pPr>
      <w:r>
        <w:t>Thompson, P. A., Baird, M. E., Ingleton, T., and Doblin, M. A. 2009. Long-term changes in temperate Australian coastal waters: implications for phytoplankton. Marine Ecology Progress Series, 394: 1–19.</w:t>
      </w:r>
    </w:p>
    <w:p w14:paraId="5CFF61AE" w14:textId="77777777" w:rsidR="00B52476" w:rsidRDefault="00B52476" w:rsidP="00B52476">
      <w:pPr>
        <w:pStyle w:val="Bibliography"/>
      </w:pPr>
      <w:r>
        <w:t>Tilzey, R. D. J., and Rowling, K. R. 2001. History of Australia’s South East Fishery: a scientist’s perspective. Marine and Freshwater Research, 52: 361–375.</w:t>
      </w:r>
    </w:p>
    <w:p w14:paraId="4C534B3E" w14:textId="77777777" w:rsidR="00B52476" w:rsidRDefault="00B52476" w:rsidP="00B52476">
      <w:pPr>
        <w:pStyle w:val="Bibliography"/>
      </w:pPr>
      <w:r>
        <w:t>Tomczak, M., Pender, L., and Liefrink, S. 2004. Variability of the Subtropical Front in the Indian Ocean south of Australia. Ocean Dynamics, 54: 506–519.</w:t>
      </w:r>
    </w:p>
    <w:p w14:paraId="327A6D1B" w14:textId="77777777" w:rsidR="00B52476" w:rsidRDefault="00B52476" w:rsidP="00B52476">
      <w:pPr>
        <w:pStyle w:val="Bibliography"/>
      </w:pPr>
      <w:r>
        <w:t xml:space="preserve">Tracey, S., Buxton, C., Gardner, C., Green, B., Hartmann, K., Haward, M., Jabour, J., </w:t>
      </w:r>
      <w:r>
        <w:rPr>
          <w:i/>
          <w:iCs/>
        </w:rPr>
        <w:t>et al.</w:t>
      </w:r>
      <w:r>
        <w:t xml:space="preserve"> 2013. Super Trawler Scuppered in Australian Fisheries Management Reform. Fisheries, 38: 345–350.</w:t>
      </w:r>
    </w:p>
    <w:p w14:paraId="1DB867A6" w14:textId="77777777" w:rsidR="00B52476" w:rsidRDefault="00B52476" w:rsidP="00B52476">
      <w:pPr>
        <w:pStyle w:val="Bibliography"/>
      </w:pPr>
      <w:r>
        <w:t>Truong, L., Suthers, I. M., Cruz, D. O., and Smith, J. A. 2017. Plankton supports the majority of fish biomass on temperate rocky reefs. Marine Biology, 164: 12.</w:t>
      </w:r>
    </w:p>
    <w:p w14:paraId="466CFFAE" w14:textId="77777777" w:rsidR="00B52476" w:rsidRDefault="00B52476" w:rsidP="00B52476">
      <w:pPr>
        <w:pStyle w:val="Bibliography"/>
      </w:pPr>
      <w:r>
        <w:t>Turner, J. T., and Dagg, M. J. 1983. Vertical Distributions of Continental Shelf Zooplankton in Stratified and Isothermal Waters. Biological Oceanography, 3: 1–40.</w:t>
      </w:r>
    </w:p>
    <w:p w14:paraId="5E998EC6" w14:textId="77777777" w:rsidR="00B52476" w:rsidRDefault="00B52476" w:rsidP="00B52476">
      <w:pPr>
        <w:pStyle w:val="Bibliography"/>
      </w:pPr>
      <w:r>
        <w:t>Vandromme, P., Nogueira, E., Huret, M., Lopez-Urrutia, Á., González, G. G.-N., Sourisseau, M., and Petitgas, P. 2014. Springtime zooplankton size structure over the continental shelf of the Bay of Biscay. Ocean Science, 10: 821–835.</w:t>
      </w:r>
    </w:p>
    <w:p w14:paraId="44073698" w14:textId="77777777" w:rsidR="00B52476" w:rsidRDefault="00B52476" w:rsidP="00B52476">
      <w:pPr>
        <w:pStyle w:val="Bibliography"/>
      </w:pPr>
      <w:r>
        <w:t>Vidondo, B., Prairie, Y. T., Blanco, J. M., and Duarte, C. M. 1997. Some aspects of the analysis of size spectra in aquatic ecology. Limnology and Oceanography, 42: 184–192.</w:t>
      </w:r>
    </w:p>
    <w:p w14:paraId="63C637F0" w14:textId="77777777" w:rsidR="00B52476" w:rsidRDefault="00B52476" w:rsidP="00B52476">
      <w:pPr>
        <w:pStyle w:val="Bibliography"/>
      </w:pPr>
      <w:r>
        <w:t>Wood, J. E., Schaeffer, A., Roughan, M., and Tate, P. M. 2016. Seasonal variability in the continental shelf waters off southeastern Australia: Fact or fiction? Continental Shelf Research, 112: 92–103.</w:t>
      </w:r>
    </w:p>
    <w:p w14:paraId="465CE068" w14:textId="77777777" w:rsidR="00B52476" w:rsidRDefault="00B52476" w:rsidP="00B52476">
      <w:pPr>
        <w:pStyle w:val="Bibliography"/>
      </w:pPr>
      <w:r>
        <w:t xml:space="preserve">Wu, L., Cai, W., Zhang, L., Nakamura, H., Timmermann, A., Joyce, T., McPhaden, M. J., </w:t>
      </w:r>
      <w:r>
        <w:rPr>
          <w:i/>
          <w:iCs/>
        </w:rPr>
        <w:t>et al.</w:t>
      </w:r>
      <w:r>
        <w:t xml:space="preserve"> 2012. Enhanced warming over the global subtropical western boundary currents. Nature Climate Change, 2: 161–166. Nature Publishing Group.</w:t>
      </w:r>
    </w:p>
    <w:p w14:paraId="7419D709" w14:textId="77777777" w:rsidR="00B52476" w:rsidRDefault="00B52476" w:rsidP="00B52476">
      <w:pPr>
        <w:pStyle w:val="Bibliography"/>
      </w:pPr>
      <w:r>
        <w:t>Yamamoto, T., and Nishizawa, S. 1986. Small-scale zooplankton aggregations at the front of a Kuroshio warm-core ring. Deep Sea Research Part A. Oceanographic Research Papers, 33: 1729–1740.</w:t>
      </w:r>
    </w:p>
    <w:p w14:paraId="1E5B6BA2" w14:textId="77777777" w:rsidR="00B52476" w:rsidRDefault="00B52476" w:rsidP="00B52476">
      <w:pPr>
        <w:pStyle w:val="Bibliography"/>
      </w:pPr>
      <w:r>
        <w:lastRenderedPageBreak/>
        <w:t>Zhou, M., Carlotti, F., and Zhu, Y. 2010. A size-spectrum zooplankton closure model for ecosystem modelling. Journal of Plankton Research, 32: 1147–1165.</w:t>
      </w:r>
    </w:p>
    <w:p w14:paraId="2B7C9A8E" w14:textId="1F7565A7"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3C03E65B"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w:t>
      </w:r>
      <w:ins w:id="229" w:author="Jason Everett" w:date="2020-08-31T11:56:00Z">
        <w:r w:rsidR="00A74303">
          <w:rPr>
            <w:rFonts w:asciiTheme="minorHAnsi" w:hAnsiTheme="minorHAnsi" w:cstheme="minorHAnsi"/>
            <w:b w:val="0"/>
            <w:bCs w:val="0"/>
            <w:lang w:val="en-AU"/>
          </w:rPr>
          <w:t xml:space="preserve"> </w:t>
        </w:r>
        <w:commentRangeStart w:id="230"/>
        <w:proofErr w:type="spellStart"/>
        <w:r w:rsidR="00A74303">
          <w:rPr>
            <w:rFonts w:asciiTheme="minorHAnsi" w:hAnsiTheme="minorHAnsi" w:cstheme="minorHAnsi"/>
            <w:b w:val="0"/>
            <w:bCs w:val="0"/>
            <w:lang w:val="en-AU"/>
          </w:rPr>
          <w:t>SeaSoar</w:t>
        </w:r>
        <w:commentRangeEnd w:id="230"/>
        <w:proofErr w:type="spellEnd"/>
        <w:r w:rsidR="00900F9D">
          <w:rPr>
            <w:rStyle w:val="CommentReference"/>
            <w:rFonts w:eastAsia="Calibri"/>
            <w:b w:val="0"/>
            <w:bCs w:val="0"/>
            <w:kern w:val="0"/>
          </w:rPr>
          <w:commentReference w:id="230"/>
        </w:r>
      </w:ins>
      <w:del w:id="231" w:author="Jason Everett" w:date="2020-08-31T11:56:00Z">
        <w:r w:rsidRPr="00F15D89" w:rsidDel="00A74303">
          <w:rPr>
            <w:rFonts w:asciiTheme="minorHAnsi" w:hAnsiTheme="minorHAnsi" w:cstheme="minorHAnsi"/>
            <w:b w:val="0"/>
            <w:bCs w:val="0"/>
            <w:lang w:val="en-AU"/>
          </w:rPr>
          <w:delText xml:space="preserve"> Bunyip</w:delText>
        </w:r>
      </w:del>
      <w:r w:rsidRPr="00F15D89">
        <w:rPr>
          <w:rFonts w:asciiTheme="minorHAnsi" w:hAnsiTheme="minorHAnsi" w:cstheme="minorHAnsi"/>
          <w:b w:val="0"/>
          <w:bCs w:val="0"/>
          <w:lang w:val="en-AU"/>
        </w:rPr>
        <w:t xml:space="preserve">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232"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commentRangeStart w:id="233"/>
            <w:r w:rsidRPr="00F15D89">
              <w:rPr>
                <w:rFonts w:ascii="Calibri" w:hAnsi="Calibri" w:cs="Calibri"/>
                <w:color w:val="000000"/>
              </w:rPr>
              <w:t>153.7039</w:t>
            </w:r>
            <w:commentRangeEnd w:id="233"/>
            <w:r w:rsidR="00900F9D">
              <w:rPr>
                <w:rStyle w:val="CommentReference"/>
                <w:lang w:val="en-US"/>
              </w:rPr>
              <w:commentReference w:id="233"/>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232"/>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7"/>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commentRangeStart w:id="234"/>
      <w:r w:rsidRPr="00F15D89">
        <w:rPr>
          <w:rFonts w:asciiTheme="minorHAnsi" w:hAnsiTheme="minorHAnsi" w:cstheme="minorHAnsi"/>
          <w:lang w:val="en-AU"/>
        </w:rPr>
        <w:t>Figure 1</w:t>
      </w:r>
      <w:commentRangeEnd w:id="234"/>
      <w:r w:rsidR="00900F9D">
        <w:rPr>
          <w:rStyle w:val="CommentReference"/>
          <w:rFonts w:eastAsia="Calibri"/>
          <w:b w:val="0"/>
          <w:bCs w:val="0"/>
          <w:kern w:val="0"/>
        </w:rPr>
        <w:commentReference w:id="234"/>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943195A" w:rsidR="002602C5" w:rsidRPr="00F15D89" w:rsidRDefault="002602C5" w:rsidP="002602C5">
      <w:pPr>
        <w:pStyle w:val="Heading-Main"/>
        <w:spacing w:line="360" w:lineRule="auto"/>
        <w:rPr>
          <w:rFonts w:asciiTheme="minorHAnsi" w:hAnsiTheme="minorHAnsi" w:cstheme="minorHAnsi"/>
          <w:b w:val="0"/>
          <w:bCs w:val="0"/>
          <w:color w:val="FF0000"/>
          <w:lang w:val="en-AU"/>
        </w:rPr>
      </w:pPr>
      <w:commentRangeStart w:id="235"/>
      <w:r w:rsidRPr="00F15D89">
        <w:rPr>
          <w:rFonts w:asciiTheme="minorHAnsi" w:hAnsiTheme="minorHAnsi" w:cstheme="minorHAnsi"/>
          <w:lang w:val="en-AU"/>
        </w:rPr>
        <w:t>Figure 2</w:t>
      </w:r>
      <w:commentRangeEnd w:id="235"/>
      <w:r w:rsidR="001462A0">
        <w:rPr>
          <w:rStyle w:val="CommentReference"/>
          <w:rFonts w:eastAsia="Calibri"/>
          <w:b w:val="0"/>
          <w:bCs w:val="0"/>
          <w:kern w:val="0"/>
        </w:rPr>
        <w:commentReference w:id="235"/>
      </w:r>
      <w:r w:rsidRPr="00F15D89">
        <w:rPr>
          <w:rFonts w:asciiTheme="minorHAnsi" w:hAnsiTheme="minorHAnsi" w:cstheme="minorHAnsi"/>
          <w:b w:val="0"/>
          <w:bCs w:val="0"/>
          <w:lang w:val="en-AU"/>
        </w:rPr>
        <w:t xml:space="preserve"> Alongshore velocity across the four cross shelf transects (Figure 1)</w:t>
      </w:r>
      <w:r w:rsidR="00885C6E">
        <w:rPr>
          <w:rFonts w:asciiTheme="minorHAnsi" w:hAnsiTheme="minorHAnsi" w:cstheme="minorHAnsi"/>
          <w:b w:val="0"/>
          <w:bCs w:val="0"/>
          <w:lang w:val="en-AU"/>
        </w:rPr>
        <w:t xml:space="preserve">, from the vessel’s </w:t>
      </w:r>
      <w:r w:rsidRPr="00F15D89">
        <w:rPr>
          <w:rFonts w:asciiTheme="minorHAnsi" w:hAnsiTheme="minorHAnsi" w:cstheme="minorHAnsi"/>
          <w:b w:val="0"/>
          <w:bCs w:val="0"/>
          <w:lang w:val="en-AU"/>
        </w:rPr>
        <w:t>Acoustic Doppler Current Profiler. Grey lines join areas of equal velocity.</w:t>
      </w:r>
      <w:r w:rsidR="00F9043E">
        <w:rPr>
          <w:rFonts w:asciiTheme="minorHAnsi" w:hAnsiTheme="minorHAnsi" w:cstheme="minorHAnsi"/>
          <w:b w:val="0"/>
          <w:bCs w:val="0"/>
          <w:lang w:val="en-AU"/>
        </w:rPr>
        <w:t xml:space="preserve"> The red line shows the 21°C isotherm.</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 xml:space="preserve">Note </w:t>
      </w:r>
      <w:r w:rsidR="00885C6E">
        <w:rPr>
          <w:rFonts w:asciiTheme="minorHAnsi" w:hAnsiTheme="minorHAnsi" w:cstheme="minorHAnsi"/>
          <w:b w:val="0"/>
          <w:bCs w:val="0"/>
          <w:lang w:val="en-AU"/>
        </w:rPr>
        <w:t xml:space="preserve">the cooler water where </w:t>
      </w:r>
      <w:r w:rsidR="0080212F">
        <w:rPr>
          <w:rFonts w:asciiTheme="minorHAnsi" w:hAnsiTheme="minorHAnsi" w:cstheme="minorHAnsi"/>
          <w:b w:val="0"/>
          <w:bCs w:val="0"/>
          <w:lang w:val="en-AU"/>
        </w:rPr>
        <w:t>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4A7F70F" w:rsidR="00A10C0E" w:rsidRPr="00F15D89" w:rsidRDefault="00F450D7" w:rsidP="00A10C0E">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4AEC82CD" wp14:editId="1D53DE34">
            <wp:extent cx="5943600" cy="693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22803496" w14:textId="321FF704"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w:t>
      </w:r>
      <w:r w:rsidR="00885C6E">
        <w:rPr>
          <w:rFonts w:asciiTheme="minorHAnsi" w:hAnsiTheme="minorHAnsi" w:cstheme="minorHAnsi"/>
          <w:lang w:val="en-AU"/>
        </w:rPr>
        <w:t>ro</w:t>
      </w:r>
      <w:r w:rsidRPr="00F15D89">
        <w:rPr>
          <w:rFonts w:asciiTheme="minorHAnsi" w:hAnsiTheme="minorHAnsi" w:cstheme="minorHAnsi"/>
          <w:lang w:val="en-AU"/>
        </w:rPr>
        <w:t xml:space="preserve">m inshore to offshore with an undulating towed body with the path shown by the grey line with midpoints of each sample shown as dots. Temperature (°C) isotherms are shown in black. Note the log transformed </w:t>
      </w:r>
      <w:commentRangeStart w:id="236"/>
      <w:r w:rsidRPr="00F15D89">
        <w:rPr>
          <w:rFonts w:asciiTheme="minorHAnsi" w:hAnsiTheme="minorHAnsi" w:cstheme="minorHAnsi"/>
          <w:lang w:val="en-AU"/>
        </w:rPr>
        <w:t>colour scale.</w:t>
      </w:r>
      <w:commentRangeEnd w:id="236"/>
      <w:r w:rsidR="001462A0">
        <w:rPr>
          <w:rStyle w:val="CommentReference"/>
        </w:rPr>
        <w:commentReference w:id="236"/>
      </w:r>
    </w:p>
    <w:p w14:paraId="12A5B8A1" w14:textId="38E0662A" w:rsidR="00D13904" w:rsidRPr="00F15D89" w:rsidRDefault="00F450D7" w:rsidP="00D13904">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0025B7D4" wp14:editId="068B69D5">
            <wp:extent cx="5943600" cy="6939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7AA8C091" w14:textId="1A691254"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w:t>
      </w:r>
      <w:commentRangeStart w:id="237"/>
      <w:r w:rsidRPr="00F15D89">
        <w:rPr>
          <w:rFonts w:asciiTheme="minorHAnsi" w:hAnsiTheme="minorHAnsi" w:cstheme="minorHAnsi"/>
          <w:lang w:val="en-AU"/>
        </w:rPr>
        <w:t>n black.</w:t>
      </w:r>
      <w:commentRangeEnd w:id="237"/>
      <w:r w:rsidR="001462A0">
        <w:rPr>
          <w:rStyle w:val="CommentReference"/>
        </w:rPr>
        <w:commentReference w:id="237"/>
      </w:r>
    </w:p>
    <w:p w14:paraId="1F23B615" w14:textId="7B6A6352" w:rsidR="00A10C0E" w:rsidRPr="00F15D89" w:rsidRDefault="009B7382" w:rsidP="00A10C0E">
      <w:pPr>
        <w:pStyle w:val="Heading-Main"/>
        <w:spacing w:line="360" w:lineRule="auto"/>
        <w:rPr>
          <w:rFonts w:asciiTheme="minorHAnsi" w:hAnsiTheme="minorHAnsi" w:cstheme="minorHAnsi"/>
          <w:lang w:val="en-AU"/>
        </w:rPr>
      </w:pPr>
      <w:r>
        <w:rPr>
          <w:noProof/>
        </w:rPr>
        <w:lastRenderedPageBreak/>
        <w:drawing>
          <wp:inline distT="0" distB="0" distL="0" distR="0" wp14:anchorId="49053290" wp14:editId="4B3A504C">
            <wp:extent cx="4992429" cy="582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3740" cy="5830831"/>
                    </a:xfrm>
                    <a:prstGeom prst="rect">
                      <a:avLst/>
                    </a:prstGeom>
                    <a:noFill/>
                    <a:ln>
                      <a:noFill/>
                    </a:ln>
                  </pic:spPr>
                </pic:pic>
              </a:graphicData>
            </a:graphic>
          </wp:inline>
        </w:drawing>
      </w:r>
    </w:p>
    <w:p w14:paraId="380D0C76" w14:textId="6160994E" w:rsidR="00A10C0E" w:rsidRPr="00F15D89" w:rsidRDefault="00A10C0E" w:rsidP="00A10C0E">
      <w:pPr>
        <w:spacing w:line="360" w:lineRule="auto"/>
        <w:rPr>
          <w:rFonts w:asciiTheme="minorHAnsi" w:hAnsiTheme="minorHAnsi" w:cstheme="minorHAnsi"/>
          <w:color w:val="FF0000"/>
          <w:lang w:val="en-AU"/>
        </w:rPr>
      </w:pPr>
      <w:commentRangeStart w:id="238"/>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w:t>
      </w:r>
      <w:commentRangeEnd w:id="238"/>
      <w:r w:rsidR="001462A0">
        <w:rPr>
          <w:rStyle w:val="CommentReference"/>
        </w:rPr>
        <w:commentReference w:id="238"/>
      </w:r>
      <w:r w:rsidRPr="00F15D89">
        <w:rPr>
          <w:rFonts w:asciiTheme="minorHAnsi" w:hAnsiTheme="minorHAnsi" w:cstheme="minorHAnsi"/>
          <w:lang w:val="en-AU"/>
        </w:rPr>
        <w:t xml:space="preserve">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w:t>
      </w:r>
      <w:r w:rsidR="00885C6E">
        <w:rPr>
          <w:rFonts w:asciiTheme="minorHAnsi" w:hAnsiTheme="minorHAnsi" w:cstheme="minorHAnsi"/>
          <w:lang w:val="en-AU"/>
        </w:rPr>
        <w:t xml:space="preserve"> robust</w:t>
      </w:r>
      <w:r w:rsidR="004E02B5">
        <w:rPr>
          <w:rFonts w:asciiTheme="minorHAnsi" w:hAnsiTheme="minorHAnsi" w:cstheme="minorHAnsi"/>
          <w:lang w:val="en-AU"/>
        </w:rPr>
        <w:t xml:space="preserve"> estimate of the normalised biomass size spectrum slope</w:t>
      </w:r>
      <w:r w:rsidR="00885C6E">
        <w:rPr>
          <w:rFonts w:asciiTheme="minorHAnsi" w:hAnsiTheme="minorHAnsi" w:cstheme="minorHAnsi"/>
          <w:lang w:val="en-AU"/>
        </w:rPr>
        <w:t xml:space="preserve"> (shown in Figure S7)</w:t>
      </w:r>
      <w:r w:rsidR="004E02B5">
        <w:rPr>
          <w:rFonts w:asciiTheme="minorHAnsi" w:hAnsiTheme="minorHAnsi" w:cstheme="minorHAnsi"/>
          <w:lang w:val="en-AU"/>
        </w:rPr>
        <w:t>.</w:t>
      </w:r>
      <w:r w:rsidRPr="00F15D89">
        <w:rPr>
          <w:rFonts w:asciiTheme="minorHAnsi" w:hAnsiTheme="minorHAnsi" w:cstheme="minorHAnsi"/>
          <w:lang w:val="en-AU"/>
        </w:rPr>
        <w:t xml:space="preserve">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4E8D5135"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alongshore</w:t>
      </w:r>
      <w:r w:rsidR="00885C6E">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sidR="00071EC6">
        <w:rPr>
          <w:rFonts w:asciiTheme="minorHAnsi" w:hAnsiTheme="minorHAnsi" w:cstheme="minorHAnsi"/>
          <w:lang w:val="en-AU"/>
        </w:rPr>
        <w:t>Cape Byron (28.6°</w:t>
      </w:r>
      <w:del w:id="239" w:author="Jason Everett" w:date="2020-08-31T12:07:00Z">
        <w:r w:rsidR="00071EC6" w:rsidDel="001462A0">
          <w:rPr>
            <w:rFonts w:asciiTheme="minorHAnsi" w:hAnsiTheme="minorHAnsi" w:cstheme="minorHAnsi"/>
            <w:lang w:val="en-AU"/>
          </w:rPr>
          <w:delText xml:space="preserve"> </w:delText>
        </w:r>
      </w:del>
      <w:r w:rsidR="00071EC6">
        <w:rPr>
          <w:rFonts w:asciiTheme="minorHAnsi" w:hAnsiTheme="minorHAnsi" w:cstheme="minorHAnsi"/>
          <w:lang w:val="en-AU"/>
        </w:rPr>
        <w:t>S), Evans Head (29°</w:t>
      </w:r>
      <w:del w:id="240" w:author="Jason Everett" w:date="2020-08-31T12:07:00Z">
        <w:r w:rsidR="00071EC6" w:rsidDel="001462A0">
          <w:rPr>
            <w:rFonts w:asciiTheme="minorHAnsi" w:hAnsiTheme="minorHAnsi" w:cstheme="minorHAnsi"/>
            <w:lang w:val="en-AU"/>
          </w:rPr>
          <w:delText xml:space="preserve"> </w:delText>
        </w:r>
      </w:del>
      <w:r w:rsidR="00071EC6">
        <w:rPr>
          <w:rFonts w:asciiTheme="minorHAnsi" w:hAnsiTheme="minorHAnsi" w:cstheme="minorHAnsi"/>
          <w:lang w:val="en-AU"/>
        </w:rPr>
        <w:t>S), North Solitary Island (30°</w:t>
      </w:r>
      <w:del w:id="241" w:author="Jason Everett" w:date="2020-08-31T12:07:00Z">
        <w:r w:rsidR="00071EC6" w:rsidDel="001462A0">
          <w:rPr>
            <w:rFonts w:asciiTheme="minorHAnsi" w:hAnsiTheme="minorHAnsi" w:cstheme="minorHAnsi"/>
            <w:lang w:val="en-AU"/>
          </w:rPr>
          <w:delText xml:space="preserve"> </w:delText>
        </w:r>
      </w:del>
      <w:r w:rsidR="00071EC6">
        <w:rPr>
          <w:rFonts w:asciiTheme="minorHAnsi" w:hAnsiTheme="minorHAnsi" w:cstheme="minorHAnsi"/>
          <w:lang w:val="en-AU"/>
        </w:rPr>
        <w:t>S) and Diamond Head (31.8°</w:t>
      </w:r>
      <w:del w:id="242" w:author="Jason Everett" w:date="2020-08-31T12:07:00Z">
        <w:r w:rsidR="00071EC6" w:rsidDel="001462A0">
          <w:rPr>
            <w:rFonts w:asciiTheme="minorHAnsi" w:hAnsiTheme="minorHAnsi" w:cstheme="minorHAnsi"/>
            <w:lang w:val="en-AU"/>
          </w:rPr>
          <w:delText xml:space="preserve"> </w:delText>
        </w:r>
      </w:del>
      <w:r w:rsidR="00071EC6">
        <w:rPr>
          <w:rFonts w:asciiTheme="minorHAnsi" w:hAnsiTheme="minorHAnsi" w:cstheme="minorHAnsi"/>
          <w:lang w:val="en-AU"/>
        </w:rPr>
        <w:t xml:space="preserve">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23"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28°</w:t>
      </w:r>
      <w:del w:id="243" w:author="Jason Everett" w:date="2020-08-31T12:07:00Z">
        <w:r w:rsidR="008A70CE" w:rsidDel="001462A0">
          <w:rPr>
            <w:rFonts w:asciiTheme="minorHAnsi" w:hAnsiTheme="minorHAnsi" w:cstheme="minorHAnsi"/>
            <w:lang w:val="en-AU"/>
          </w:rPr>
          <w:delText xml:space="preserve"> </w:delText>
        </w:r>
      </w:del>
      <w:r w:rsidR="008A70CE">
        <w:rPr>
          <w:rFonts w:asciiTheme="minorHAnsi" w:hAnsiTheme="minorHAnsi" w:cstheme="minorHAnsi"/>
          <w:lang w:val="en-AU"/>
        </w:rPr>
        <w:t>S and 32°</w:t>
      </w:r>
      <w:del w:id="244" w:author="Jason Everett" w:date="2020-08-31T12:07:00Z">
        <w:r w:rsidR="008A70CE" w:rsidDel="001462A0">
          <w:rPr>
            <w:rFonts w:asciiTheme="minorHAnsi" w:hAnsiTheme="minorHAnsi" w:cstheme="minorHAnsi"/>
            <w:lang w:val="en-AU"/>
          </w:rPr>
          <w:delText xml:space="preserve"> </w:delText>
        </w:r>
      </w:del>
      <w:r w:rsidR="008A70CE">
        <w:rPr>
          <w:rFonts w:asciiTheme="minorHAnsi" w:hAnsiTheme="minorHAnsi" w:cstheme="minorHAnsi"/>
          <w:lang w:val="en-AU"/>
        </w:rPr>
        <w:t xml:space="preserve">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A2CA013" w14:textId="49D83B7E" w:rsidR="003A22DD" w:rsidDel="00856D3A" w:rsidRDefault="00A510E4" w:rsidP="008A697D">
      <w:pPr>
        <w:spacing w:line="360" w:lineRule="auto"/>
        <w:rPr>
          <w:del w:id="245" w:author="Jason Everett" w:date="2020-08-31T12:20:00Z"/>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4C3225B7" wp14:editId="27858F53">
            <wp:extent cx="5943600" cy="419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21257A76" w14:textId="220DD157" w:rsidR="003A22DD" w:rsidRDefault="003A22DD" w:rsidP="008A697D">
      <w:pPr>
        <w:spacing w:line="360" w:lineRule="auto"/>
        <w:rPr>
          <w:ins w:id="246" w:author="Jason Everett" w:date="2020-08-31T12:20:00Z"/>
          <w:rFonts w:asciiTheme="minorHAnsi" w:hAnsiTheme="minorHAnsi" w:cstheme="minorHAnsi"/>
          <w:b/>
          <w:bCs/>
          <w:lang w:val="en-AU"/>
        </w:rPr>
      </w:pPr>
    </w:p>
    <w:p w14:paraId="0724BDA4" w14:textId="3DA99C9C" w:rsidR="00856D3A" w:rsidRDefault="00856D3A" w:rsidP="008A697D">
      <w:pPr>
        <w:spacing w:line="360" w:lineRule="auto"/>
        <w:rPr>
          <w:ins w:id="247" w:author="Jason Everett" w:date="2020-08-31T12:20:00Z"/>
          <w:rFonts w:asciiTheme="minorHAnsi" w:hAnsiTheme="minorHAnsi" w:cstheme="minorHAnsi"/>
          <w:b/>
          <w:bCs/>
          <w:lang w:val="en-AU"/>
        </w:rPr>
      </w:pPr>
    </w:p>
    <w:p w14:paraId="2EE9E90F" w14:textId="4444CF31" w:rsidR="00856D3A" w:rsidRDefault="00856D3A" w:rsidP="008A697D">
      <w:pPr>
        <w:spacing w:line="360" w:lineRule="auto"/>
        <w:rPr>
          <w:rFonts w:asciiTheme="minorHAnsi" w:hAnsiTheme="minorHAnsi" w:cstheme="minorHAnsi"/>
          <w:b/>
          <w:bCs/>
          <w:lang w:val="en-AU"/>
        </w:rPr>
      </w:pPr>
      <w:ins w:id="248" w:author="Jason Everett" w:date="2020-08-31T12:20:00Z">
        <w:r>
          <w:rPr>
            <w:rFonts w:asciiTheme="minorHAnsi" w:hAnsiTheme="minorHAnsi" w:cstheme="minorHAnsi"/>
            <w:noProof/>
            <w:lang w:val="en-AU"/>
          </w:rPr>
          <w:drawing>
            <wp:inline distT="0" distB="0" distL="0" distR="0" wp14:anchorId="1ECD731A" wp14:editId="6FA96904">
              <wp:extent cx="5943600" cy="3162036"/>
              <wp:effectExtent l="0" t="0" r="0" b="63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social media post&#10;&#10;Description automatically generated"/>
                      <pic:cNvPicPr/>
                    </pic:nvPicPr>
                    <pic:blipFill>
                      <a:blip r:embed="rId25"/>
                      <a:stretch>
                        <a:fillRect/>
                      </a:stretch>
                    </pic:blipFill>
                    <pic:spPr>
                      <a:xfrm>
                        <a:off x="0" y="0"/>
                        <a:ext cx="5943600" cy="3162036"/>
                      </a:xfrm>
                      <a:prstGeom prst="rect">
                        <a:avLst/>
                      </a:prstGeom>
                    </pic:spPr>
                  </pic:pic>
                </a:graphicData>
              </a:graphic>
            </wp:inline>
          </w:drawing>
        </w:r>
      </w:ins>
    </w:p>
    <w:p w14:paraId="5C1FB5D7" w14:textId="2092AE15" w:rsidR="00A10C0E" w:rsidRPr="00F15D89" w:rsidRDefault="003A22DD" w:rsidP="008A697D">
      <w:pPr>
        <w:spacing w:line="360" w:lineRule="auto"/>
        <w:rPr>
          <w:rFonts w:asciiTheme="minorHAnsi" w:hAnsiTheme="minorHAnsi" w:cstheme="minorHAnsi"/>
          <w:b/>
          <w:bCs/>
          <w:lang w:val="en-AU"/>
        </w:rPr>
      </w:pPr>
      <w:commentRangeStart w:id="249"/>
      <w:r>
        <w:rPr>
          <w:rFonts w:asciiTheme="minorHAnsi" w:hAnsiTheme="minorHAnsi" w:cstheme="minorHAnsi"/>
          <w:b/>
          <w:bCs/>
          <w:lang w:val="en-AU"/>
        </w:rPr>
        <w:lastRenderedPageBreak/>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commentRangeEnd w:id="249"/>
      <w:r w:rsidR="001462A0">
        <w:rPr>
          <w:rStyle w:val="CommentReference"/>
        </w:rPr>
        <w:commentReference w:id="249"/>
      </w:r>
      <w:r>
        <w:rPr>
          <w:rFonts w:asciiTheme="minorHAnsi" w:hAnsiTheme="minorHAnsi" w:cstheme="minorHAnsi"/>
          <w:lang w:val="en-AU"/>
        </w:rPr>
        <w:t xml:space="preserve">Summary of </w:t>
      </w:r>
      <w:r w:rsidR="00005F6D">
        <w:rPr>
          <w:rFonts w:asciiTheme="minorHAnsi" w:hAnsiTheme="minorHAnsi" w:cstheme="minorHAnsi"/>
          <w:lang w:val="en-AU"/>
        </w:rPr>
        <w:t xml:space="preserve">14 </w:t>
      </w:r>
      <w:r>
        <w:rPr>
          <w:rFonts w:asciiTheme="minorHAnsi" w:hAnsiTheme="minorHAnsi" w:cstheme="minorHAnsi"/>
          <w:lang w:val="en-AU"/>
        </w:rPr>
        <w:t>previous studies investigating cross shelf patterns of zooplankton</w:t>
      </w:r>
      <w:r w:rsidR="00005F6D">
        <w:rPr>
          <w:rFonts w:asciiTheme="minorHAnsi" w:hAnsiTheme="minorHAnsi" w:cstheme="minorHAnsi"/>
          <w:lang w:val="en-AU"/>
        </w:rPr>
        <w:t xml:space="preserve"> (#15 is the current study)</w:t>
      </w:r>
      <w:r>
        <w:rPr>
          <w:rFonts w:asciiTheme="minorHAnsi" w:hAnsiTheme="minorHAnsi" w:cstheme="minorHAnsi"/>
          <w:lang w:val="en-AU"/>
        </w:rPr>
        <w:t xml:space="preserve">. The y-axis shows the ratio of the inshore to offshore reported values for Abundance, Biomass and the NBSS Slope. A </w:t>
      </w:r>
      <w:r w:rsidR="00005F6D">
        <w:rPr>
          <w:rFonts w:asciiTheme="minorHAnsi" w:hAnsiTheme="minorHAnsi" w:cstheme="minorHAnsi"/>
          <w:lang w:val="en-AU"/>
        </w:rPr>
        <w:t>ratio</w:t>
      </w:r>
      <w:r>
        <w:rPr>
          <w:rFonts w:asciiTheme="minorHAnsi" w:hAnsiTheme="minorHAnsi" w:cstheme="minorHAnsi"/>
          <w:lang w:val="en-AU"/>
        </w:rPr>
        <w:t xml:space="preserve"> greater than 1</w:t>
      </w:r>
      <w:r w:rsidR="00005F6D">
        <w:rPr>
          <w:rFonts w:asciiTheme="minorHAnsi" w:hAnsiTheme="minorHAnsi" w:cstheme="minorHAnsi"/>
          <w:lang w:val="en-AU"/>
        </w:rPr>
        <w:t xml:space="preserve"> (red dashed line)</w:t>
      </w:r>
      <w:r>
        <w:rPr>
          <w:rFonts w:asciiTheme="minorHAnsi" w:hAnsiTheme="minorHAnsi" w:cstheme="minorHAnsi"/>
          <w:lang w:val="en-AU"/>
        </w:rPr>
        <w:t xml:space="preserve"> </w:t>
      </w:r>
      <w:r w:rsidR="00B841C3">
        <w:rPr>
          <w:rFonts w:asciiTheme="minorHAnsi" w:hAnsiTheme="minorHAnsi" w:cstheme="minorHAnsi"/>
          <w:lang w:val="en-AU"/>
        </w:rPr>
        <w:t>mean</w:t>
      </w:r>
      <w:r w:rsidR="00005F6D">
        <w:rPr>
          <w:rFonts w:asciiTheme="minorHAnsi" w:hAnsiTheme="minorHAnsi" w:cstheme="minorHAnsi"/>
          <w:lang w:val="en-AU"/>
        </w:rPr>
        <w:t>s</w:t>
      </w:r>
      <w:r>
        <w:rPr>
          <w:rFonts w:asciiTheme="minorHAnsi" w:hAnsiTheme="minorHAnsi" w:cstheme="minorHAnsi"/>
          <w:lang w:val="en-AU"/>
        </w:rPr>
        <w:t xml:space="preserve"> that the inshore region had a larger abundance/biomass or steeper NBSS slope.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43405">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43405" w:rsidRPr="00243405">
        <w:rPr>
          <w:rFonts w:ascii="Calibri" w:hAnsi="Calibri" w:cs="Calibri"/>
          <w:szCs w:val="24"/>
        </w:rPr>
        <w:t xml:space="preserve">(Table S1; Irigoien </w:t>
      </w:r>
      <w:r w:rsidR="00243405" w:rsidRPr="00243405">
        <w:rPr>
          <w:rFonts w:ascii="Calibri" w:hAnsi="Calibri" w:cs="Calibri"/>
          <w:i/>
          <w:iCs/>
          <w:szCs w:val="24"/>
        </w:rPr>
        <w:t>et al.</w:t>
      </w:r>
      <w:r w:rsidR="00243405" w:rsidRPr="00243405">
        <w:rPr>
          <w:rFonts w:ascii="Calibri" w:hAnsi="Calibri" w:cs="Calibri"/>
          <w:szCs w:val="24"/>
        </w:rPr>
        <w:t xml:space="preserve">, 2009; Vandromme </w:t>
      </w:r>
      <w:r w:rsidR="00243405" w:rsidRPr="00243405">
        <w:rPr>
          <w:rFonts w:ascii="Calibri" w:hAnsi="Calibri" w:cs="Calibri"/>
          <w:i/>
          <w:iCs/>
          <w:szCs w:val="24"/>
        </w:rPr>
        <w:t>et al.</w:t>
      </w:r>
      <w:r w:rsidR="00243405" w:rsidRPr="00243405">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on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r w:rsidR="00EA1AD9">
        <w:rPr>
          <w:rFonts w:asciiTheme="minorHAnsi" w:hAnsiTheme="minorHAnsi" w:cstheme="minorHAnsi"/>
          <w:lang w:val="en-AU"/>
        </w:rPr>
        <w:t xml:space="preserve">, and that not all regions/studies </w:t>
      </w:r>
      <w:proofErr w:type="gramStart"/>
      <w:r w:rsidR="00EA1AD9">
        <w:rPr>
          <w:rFonts w:asciiTheme="minorHAnsi" w:hAnsiTheme="minorHAnsi" w:cstheme="minorHAnsi"/>
          <w:lang w:val="en-AU"/>
        </w:rPr>
        <w:t>are located in</w:t>
      </w:r>
      <w:proofErr w:type="gramEnd"/>
      <w:r w:rsidR="00EA1AD9">
        <w:rPr>
          <w:rFonts w:asciiTheme="minorHAnsi" w:hAnsiTheme="minorHAnsi" w:cstheme="minorHAnsi"/>
          <w:lang w:val="en-AU"/>
        </w:rPr>
        <w:t xml:space="preserve"> western boundary current influenced locations</w:t>
      </w:r>
      <w:r w:rsidR="00243405">
        <w:rPr>
          <w:rFonts w:asciiTheme="minorHAnsi" w:hAnsiTheme="minorHAnsi" w:cstheme="minorHAnsi"/>
          <w:lang w:val="en-AU"/>
        </w:rPr>
        <w:t>.</w:t>
      </w:r>
      <w:r w:rsidR="00A10C0E" w:rsidRPr="00F15D89">
        <w:rPr>
          <w:rFonts w:asciiTheme="minorHAnsi" w:hAnsiTheme="minorHAnsi" w:cstheme="minorHAnsi"/>
          <w:b/>
          <w:bCs/>
          <w:lang w:val="en-AU"/>
        </w:rPr>
        <w:br w:type="page"/>
      </w:r>
    </w:p>
    <w:p w14:paraId="34E4EDE5" w14:textId="55470DC5" w:rsidR="008E52C9" w:rsidRPr="00F15D89" w:rsidRDefault="00827A15" w:rsidP="008A697D">
      <w:pPr>
        <w:spacing w:line="360" w:lineRule="auto"/>
        <w:rPr>
          <w:rFonts w:asciiTheme="minorHAnsi" w:hAnsiTheme="minorHAnsi" w:cstheme="minorHAnsi"/>
          <w:b/>
          <w:bCs/>
          <w:lang w:val="en-AU"/>
        </w:rPr>
      </w:pPr>
      <w:r>
        <w:rPr>
          <w:noProof/>
          <w:lang w:val="en-AU" w:eastAsia="en-AU"/>
        </w:rPr>
        <w:lastRenderedPageBreak/>
        <w:drawing>
          <wp:inline distT="0" distB="0" distL="0" distR="0" wp14:anchorId="2BC452F6" wp14:editId="74CF71A0">
            <wp:extent cx="5934075" cy="3248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12F1213" w14:textId="4F06264E"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00A510E4">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NBSS slope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7"/>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8A697D">
      <w:pPr>
        <w:spacing w:line="360" w:lineRule="auto"/>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2E9C066B" w:rsidR="00EC3B99" w:rsidRDefault="00044EBD" w:rsidP="008A697D">
      <w:pPr>
        <w:spacing w:line="36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D2B42BC" wp14:editId="3F79C765">
            <wp:extent cx="5184321" cy="6048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4502" cy="6048586"/>
                    </a:xfrm>
                    <a:prstGeom prst="rect">
                      <a:avLst/>
                    </a:prstGeom>
                    <a:noFill/>
                    <a:ln>
                      <a:noFill/>
                    </a:ln>
                  </pic:spPr>
                </pic:pic>
              </a:graphicData>
            </a:graphic>
          </wp:inline>
        </w:drawing>
      </w:r>
    </w:p>
    <w:p w14:paraId="1724A155" w14:textId="1DB13719"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Pr>
          <w:rFonts w:asciiTheme="minorHAnsi" w:hAnsiTheme="minorHAnsi" w:cstheme="minorHAnsi"/>
          <w:lang w:val="en-AU"/>
        </w:rPr>
        <w:t>Normalised Biomass Size Spectrum (NBSS) slope</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w:t>
      </w:r>
      <w:r w:rsidR="00005F6D">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C1442A">
          <w:footerReference w:type="default" r:id="rId34"/>
          <w:headerReference w:type="first" r:id="rId35"/>
          <w:pgSz w:w="12240" w:h="15840"/>
          <w:pgMar w:top="1440" w:right="1440" w:bottom="1276" w:left="1440" w:header="431" w:footer="720" w:gutter="0"/>
          <w:lnNumType w:countBy="5" w:restart="continuous"/>
          <w:cols w:space="720"/>
          <w:docGrid w:linePitch="360"/>
        </w:sectPr>
      </w:pPr>
    </w:p>
    <w:p w14:paraId="6F97799C" w14:textId="7952BC38"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4F87DAA9"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073B4718"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t>Schultes</w:t>
            </w:r>
            <w:proofErr w:type="spellEnd"/>
            <w:r w:rsidRPr="00504F62">
              <w:rPr>
                <w:rFonts w:ascii="Calibri" w:eastAsia="Times New Roman" w:hAnsi="Calibri" w:cs="Calibri"/>
                <w:color w:val="000000"/>
                <w:sz w:val="20"/>
                <w:lang w:val="en-AU" w:eastAsia="en-AU"/>
              </w:rPr>
              <w:t xml:space="preserve">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 w:author="Jason Everett" w:date="2020-08-31T08:06:00Z" w:initials="JE">
    <w:p w14:paraId="1ABFEB61" w14:textId="3942EF8D" w:rsidR="001462A0" w:rsidRDefault="001462A0">
      <w:pPr>
        <w:pStyle w:val="CommentText"/>
      </w:pPr>
      <w:r>
        <w:rPr>
          <w:rStyle w:val="CommentReference"/>
        </w:rPr>
        <w:annotationRef/>
      </w:r>
      <w:r>
        <w:t xml:space="preserve">This sentence needs a link to the next paragraph (zooplankton). We can probably do </w:t>
      </w:r>
      <w:proofErr w:type="gramStart"/>
      <w:r>
        <w:t>better</w:t>
      </w:r>
      <w:proofErr w:type="gramEnd"/>
      <w:r>
        <w:t xml:space="preserve"> but this is one option</w:t>
      </w:r>
    </w:p>
  </w:comment>
  <w:comment w:id="34" w:author="Jason Everett" w:date="2020-08-31T08:34:00Z" w:initials="JE">
    <w:p w14:paraId="491E7538" w14:textId="77777777" w:rsidR="001462A0" w:rsidRDefault="001462A0">
      <w:pPr>
        <w:pStyle w:val="CommentText"/>
      </w:pPr>
      <w:r>
        <w:rPr>
          <w:rStyle w:val="CommentReference"/>
        </w:rPr>
        <w:annotationRef/>
      </w:r>
      <w:r>
        <w:t xml:space="preserve">This is a strange paragraph because you talk up all that you can learn from the NBSS and then say but </w:t>
      </w:r>
      <w:proofErr w:type="gramStart"/>
      <w:r>
        <w:t>it’s</w:t>
      </w:r>
      <w:proofErr w:type="gramEnd"/>
      <w:r>
        <w:t xml:space="preserve"> no good so perhaps the Pareto is better.</w:t>
      </w:r>
    </w:p>
    <w:p w14:paraId="2AF4FD8A" w14:textId="77777777" w:rsidR="001462A0" w:rsidRDefault="001462A0">
      <w:pPr>
        <w:pStyle w:val="CommentText"/>
      </w:pPr>
    </w:p>
    <w:p w14:paraId="0B66A77B" w14:textId="34DC7BF1" w:rsidR="001462A0" w:rsidRDefault="001462A0">
      <w:pPr>
        <w:pStyle w:val="CommentText"/>
      </w:pPr>
      <w:r>
        <w:t xml:space="preserve">The Pareto and NBSS are just 2 of many methods you can use (see Edwards et al 2017 in MEE). Perhaps this paragraph could be restructured to talk more generally about zooplankton slopes and their ecological implications (The text about slope and predation </w:t>
      </w:r>
      <w:proofErr w:type="spellStart"/>
      <w:r>
        <w:t>etc</w:t>
      </w:r>
      <w:proofErr w:type="spellEnd"/>
      <w:r>
        <w:t xml:space="preserve"> still holds). Somewhere in the paragraph you can reference two or three methods for measuring the slope (from Edwards, incl. NBSS and Pareto). You </w:t>
      </w:r>
      <w:proofErr w:type="gramStart"/>
      <w:r>
        <w:t>don’t</w:t>
      </w:r>
      <w:proofErr w:type="gramEnd"/>
      <w:r>
        <w:t xml:space="preserve"> have to hang your hat on NBSS or Pareto at this point. </w:t>
      </w:r>
    </w:p>
    <w:p w14:paraId="098BA50B" w14:textId="5E107D8C" w:rsidR="001462A0" w:rsidRDefault="001462A0">
      <w:pPr>
        <w:pStyle w:val="CommentText"/>
      </w:pPr>
      <w:r>
        <w:t>But be careful that not all methods give slopes of -1 (some give -2) so I would be careful not to mention -1, but rather discuss steeper and shallower.</w:t>
      </w:r>
    </w:p>
    <w:p w14:paraId="39AD4651" w14:textId="61555662" w:rsidR="001462A0" w:rsidRDefault="001462A0">
      <w:pPr>
        <w:pStyle w:val="CommentText"/>
      </w:pPr>
      <w:r>
        <w:t>Happy to chat on this as required or read a draft of the new para.</w:t>
      </w:r>
    </w:p>
    <w:p w14:paraId="789FE3B1" w14:textId="398055C1" w:rsidR="001462A0" w:rsidRDefault="001462A0">
      <w:pPr>
        <w:pStyle w:val="CommentText"/>
      </w:pPr>
    </w:p>
  </w:comment>
  <w:comment w:id="64" w:author="Jason Everett" w:date="2020-08-31T09:12:00Z" w:initials="JE">
    <w:p w14:paraId="7D402260" w14:textId="01E3734A" w:rsidR="001462A0" w:rsidRDefault="001462A0">
      <w:pPr>
        <w:pStyle w:val="CommentText"/>
      </w:pPr>
      <w:r>
        <w:rPr>
          <w:rStyle w:val="CommentReference"/>
        </w:rPr>
        <w:annotationRef/>
      </w:r>
      <w:r>
        <w:t xml:space="preserve">I </w:t>
      </w:r>
      <w:proofErr w:type="gramStart"/>
      <w:r>
        <w:t>don’t</w:t>
      </w:r>
      <w:proofErr w:type="gramEnd"/>
      <w:r>
        <w:t xml:space="preserve"> remember the mathematical difference, but here you are using a single tilde for “approximate” and above (L260) you used the double. You should be consistent. Or am I missing the difference?</w:t>
      </w:r>
    </w:p>
  </w:comment>
  <w:comment w:id="76" w:author="Jason Everett" w:date="2020-08-31T09:16:00Z" w:initials="JE">
    <w:p w14:paraId="77FC9F64" w14:textId="69CAB252" w:rsidR="001462A0" w:rsidRDefault="001462A0">
      <w:pPr>
        <w:pStyle w:val="CommentText"/>
      </w:pPr>
      <w:r>
        <w:rPr>
          <w:rStyle w:val="CommentReference"/>
        </w:rPr>
        <w:annotationRef/>
      </w:r>
      <w:r>
        <w:t xml:space="preserve">You </w:t>
      </w:r>
      <w:proofErr w:type="gramStart"/>
      <w:r>
        <w:t>can’t</w:t>
      </w:r>
      <w:proofErr w:type="gramEnd"/>
      <w:r>
        <w:t xml:space="preserve"> have 20x lower. </w:t>
      </w:r>
    </w:p>
  </w:comment>
  <w:comment w:id="85" w:author="Jason Everett" w:date="2020-08-31T09:40:00Z" w:initials="JE">
    <w:p w14:paraId="33AAC596" w14:textId="208677D4" w:rsidR="001462A0" w:rsidRDefault="001462A0">
      <w:pPr>
        <w:pStyle w:val="CommentText"/>
      </w:pPr>
      <w:r>
        <w:rPr>
          <w:rStyle w:val="CommentReference"/>
        </w:rPr>
        <w:annotationRef/>
      </w:r>
      <w:r>
        <w:t xml:space="preserve">This first paragraph needed to be </w:t>
      </w:r>
      <w:proofErr w:type="gramStart"/>
      <w:r>
        <w:t>more punchy and big</w:t>
      </w:r>
      <w:proofErr w:type="gramEnd"/>
      <w:r>
        <w:t xml:space="preserve"> picture. Let me know what you think about this? Have I overstated?</w:t>
      </w:r>
    </w:p>
  </w:comment>
  <w:comment w:id="140" w:author="Jason Everett" w:date="2020-08-31T09:49:00Z" w:initials="JE">
    <w:p w14:paraId="26D3C302" w14:textId="43DED4E5" w:rsidR="001462A0" w:rsidRDefault="001462A0">
      <w:pPr>
        <w:pStyle w:val="CommentText"/>
      </w:pPr>
      <w:r>
        <w:rPr>
          <w:rStyle w:val="CommentReference"/>
        </w:rPr>
        <w:annotationRef/>
      </w:r>
      <w:proofErr w:type="gramStart"/>
      <w:r>
        <w:t>Doesn’t</w:t>
      </w:r>
      <w:proofErr w:type="gramEnd"/>
      <w:r>
        <w:t xml:space="preserve"> seem to have the EndNote fields</w:t>
      </w:r>
    </w:p>
  </w:comment>
  <w:comment w:id="144" w:author="Jason Everett" w:date="2020-08-31T09:50:00Z" w:initials="JE">
    <w:p w14:paraId="7617065D" w14:textId="5AB40441" w:rsidR="001462A0" w:rsidRDefault="001462A0">
      <w:pPr>
        <w:pStyle w:val="CommentText"/>
      </w:pPr>
      <w:r>
        <w:rPr>
          <w:rStyle w:val="CommentReference"/>
        </w:rPr>
        <w:annotationRef/>
      </w:r>
      <w:r>
        <w:t xml:space="preserve">To what? The previous paragraph. Or the first paragraph. </w:t>
      </w:r>
    </w:p>
    <w:p w14:paraId="6852C3F0" w14:textId="77777777" w:rsidR="001462A0" w:rsidRDefault="001462A0">
      <w:pPr>
        <w:pStyle w:val="CommentText"/>
      </w:pPr>
    </w:p>
    <w:p w14:paraId="0F55C1C5" w14:textId="78C36F8C" w:rsidR="001462A0" w:rsidRDefault="001462A0">
      <w:pPr>
        <w:pStyle w:val="CommentText"/>
      </w:pPr>
      <w:r>
        <w:t>Perhaps change to “In contrast to the northern transects, the most southerly transect…”</w:t>
      </w:r>
    </w:p>
  </w:comment>
  <w:comment w:id="162" w:author="Jason Everett" w:date="2020-08-31T11:27:00Z" w:initials="JE">
    <w:p w14:paraId="1E6344C9" w14:textId="2C69B538" w:rsidR="001462A0" w:rsidRDefault="001462A0">
      <w:pPr>
        <w:pStyle w:val="CommentText"/>
      </w:pPr>
      <w:r>
        <w:rPr>
          <w:rStyle w:val="CommentReference"/>
        </w:rPr>
        <w:annotationRef/>
      </w:r>
      <w:r>
        <w:t xml:space="preserve">Can you be more specific? This really </w:t>
      </w:r>
      <w:proofErr w:type="gramStart"/>
      <w:r>
        <w:t>doesn’t</w:t>
      </w:r>
      <w:proofErr w:type="gramEnd"/>
      <w:r>
        <w:t xml:space="preserve"> mean much. What is it about the hydrology?</w:t>
      </w:r>
    </w:p>
  </w:comment>
  <w:comment w:id="184" w:author="Jason Everett" w:date="2020-08-31T11:34:00Z" w:initials="JE">
    <w:p w14:paraId="111CF075" w14:textId="73C83DBC" w:rsidR="001462A0" w:rsidRDefault="001462A0">
      <w:pPr>
        <w:pStyle w:val="CommentText"/>
      </w:pPr>
      <w:r>
        <w:rPr>
          <w:rStyle w:val="CommentReference"/>
        </w:rPr>
        <w:annotationRef/>
      </w:r>
      <w:r>
        <w:t xml:space="preserve">As before, you </w:t>
      </w:r>
      <w:proofErr w:type="gramStart"/>
      <w:r>
        <w:t>didn’t</w:t>
      </w:r>
      <w:proofErr w:type="gramEnd"/>
      <w:r>
        <w:t xml:space="preserve"> calculate this so don’t use this term. I think you should come up with your own term to use consistently through the manuscript.</w:t>
      </w:r>
    </w:p>
    <w:p w14:paraId="4049FF9E" w14:textId="492039B1" w:rsidR="001462A0" w:rsidRDefault="001462A0">
      <w:pPr>
        <w:pStyle w:val="CommentText"/>
      </w:pPr>
      <w:r>
        <w:t>e.g. Zooplankton size-spectra slope</w:t>
      </w:r>
    </w:p>
    <w:p w14:paraId="62819E3C" w14:textId="0F86C541" w:rsidR="001462A0" w:rsidRDefault="001462A0">
      <w:pPr>
        <w:pStyle w:val="CommentText"/>
      </w:pPr>
    </w:p>
  </w:comment>
  <w:comment w:id="185" w:author="Jason Everett" w:date="2020-08-31T11:37:00Z" w:initials="JE">
    <w:p w14:paraId="6CDBCAD3" w14:textId="1E374D1B" w:rsidR="001462A0" w:rsidRDefault="001462A0">
      <w:pPr>
        <w:pStyle w:val="CommentText"/>
      </w:pPr>
      <w:r>
        <w:rPr>
          <w:rStyle w:val="CommentReference"/>
        </w:rPr>
        <w:annotationRef/>
      </w:r>
      <w:proofErr w:type="gramStart"/>
      <w:r>
        <w:t>Didn’t</w:t>
      </w:r>
      <w:proofErr w:type="gramEnd"/>
      <w:r>
        <w:t xml:space="preserve"> you already introduce this in the previous paragraph. You broke that chain of thought, but discussing Baird et al. I think you should discuss the coastal slopes, before pointing our analogies to offshore regions (i.e. reverse these paragraphs.)</w:t>
      </w:r>
    </w:p>
    <w:p w14:paraId="0B263358" w14:textId="77777777" w:rsidR="001462A0" w:rsidRDefault="001462A0">
      <w:pPr>
        <w:pStyle w:val="CommentText"/>
      </w:pPr>
    </w:p>
    <w:p w14:paraId="6201834B" w14:textId="4700F790" w:rsidR="001462A0" w:rsidRDefault="001462A0">
      <w:pPr>
        <w:pStyle w:val="CommentText"/>
      </w:pPr>
    </w:p>
  </w:comment>
  <w:comment w:id="208" w:author="Jason Everett" w:date="2020-08-31T11:54:00Z" w:initials="JE">
    <w:p w14:paraId="65796B6B" w14:textId="713185C1" w:rsidR="001462A0" w:rsidRDefault="001462A0">
      <w:pPr>
        <w:pStyle w:val="CommentText"/>
      </w:pPr>
      <w:r>
        <w:rPr>
          <w:rStyle w:val="CommentReference"/>
        </w:rPr>
        <w:annotationRef/>
      </w:r>
      <w:proofErr w:type="gramStart"/>
      <w:r>
        <w:t>I’m</w:t>
      </w:r>
      <w:proofErr w:type="gramEnd"/>
      <w:r>
        <w:t xml:space="preserve"> not sure this is the right place for such caveats. This is the first time you really mention limitations of this work, and you do it in the conclusion. Given how short your conclusion is, I would prefer it focus on what you found. Can you weave this sentiment in somewhere above? (It is a valid one!).</w:t>
      </w:r>
    </w:p>
  </w:comment>
  <w:comment w:id="230" w:author="Jason Everett" w:date="2020-08-31T11:56:00Z" w:initials="JE">
    <w:p w14:paraId="1ACEEFE8" w14:textId="2D8FEE5B" w:rsidR="001462A0" w:rsidRDefault="001462A0">
      <w:pPr>
        <w:pStyle w:val="CommentText"/>
      </w:pPr>
      <w:r>
        <w:rPr>
          <w:rStyle w:val="CommentReference"/>
        </w:rPr>
        <w:annotationRef/>
      </w:r>
      <w:r>
        <w:t>DO a search and destroy for bunyip</w:t>
      </w:r>
    </w:p>
  </w:comment>
  <w:comment w:id="233" w:author="Jason Everett" w:date="2020-08-31T11:57:00Z" w:initials="JE">
    <w:p w14:paraId="34A2BD95" w14:textId="2FF8FC42" w:rsidR="001462A0" w:rsidRDefault="001462A0">
      <w:pPr>
        <w:pStyle w:val="CommentText"/>
      </w:pPr>
      <w:r>
        <w:rPr>
          <w:rStyle w:val="CommentReference"/>
        </w:rPr>
        <w:annotationRef/>
      </w:r>
      <w:r>
        <w:t>2 DP enough?</w:t>
      </w:r>
    </w:p>
  </w:comment>
  <w:comment w:id="234" w:author="Jason Everett" w:date="2020-08-31T11:58:00Z" w:initials="JE">
    <w:p w14:paraId="5534A719" w14:textId="77777777" w:rsidR="001462A0" w:rsidRDefault="001462A0">
      <w:pPr>
        <w:pStyle w:val="CommentText"/>
      </w:pPr>
      <w:r>
        <w:rPr>
          <w:rStyle w:val="CommentReference"/>
        </w:rPr>
        <w:annotationRef/>
      </w:r>
      <w:r>
        <w:t>Would be good if you can put a box around the map. Its missing from right and top.</w:t>
      </w:r>
    </w:p>
    <w:p w14:paraId="4826E6DA" w14:textId="77777777" w:rsidR="001462A0" w:rsidRDefault="001462A0">
      <w:pPr>
        <w:pStyle w:val="CommentText"/>
      </w:pPr>
    </w:p>
    <w:p w14:paraId="504A315B" w14:textId="77777777" w:rsidR="001462A0" w:rsidRDefault="001462A0">
      <w:pPr>
        <w:pStyle w:val="CommentText"/>
      </w:pPr>
      <w:proofErr w:type="gramStart"/>
      <w:r>
        <w:t>Also</w:t>
      </w:r>
      <w:proofErr w:type="gramEnd"/>
      <w:r>
        <w:t xml:space="preserve"> those are not degree symbols on the x, y, </w:t>
      </w:r>
      <w:proofErr w:type="spellStart"/>
      <w:r>
        <w:t>colour</w:t>
      </w:r>
      <w:proofErr w:type="spellEnd"/>
      <w:r>
        <w:t xml:space="preserve"> axes.</w:t>
      </w:r>
    </w:p>
    <w:p w14:paraId="45A1688D" w14:textId="2CD92672" w:rsidR="001462A0" w:rsidRPr="00900F9D" w:rsidRDefault="001462A0" w:rsidP="00900F9D">
      <w:pPr>
        <w:rPr>
          <w:rFonts w:eastAsia="Times New Roman"/>
          <w:szCs w:val="24"/>
          <w:lang w:val="en-AU" w:eastAsia="en-GB"/>
        </w:rPr>
      </w:pPr>
      <w:r>
        <w:t xml:space="preserve">Code e.g. is </w:t>
      </w:r>
      <w:proofErr w:type="spellStart"/>
      <w:r w:rsidRPr="00900F9D">
        <w:rPr>
          <w:rFonts w:ascii="Consolas" w:eastAsia="Times New Roman" w:hAnsi="Consolas" w:cs="Consolas"/>
          <w:color w:val="242729"/>
          <w:sz w:val="20"/>
          <w:shd w:val="clear" w:color="auto" w:fill="E4E6E8"/>
          <w:lang w:val="en-AU" w:eastAsia="en-GB"/>
        </w:rPr>
        <w:t>xlab</w:t>
      </w:r>
      <w:proofErr w:type="spellEnd"/>
      <w:r w:rsidRPr="00900F9D">
        <w:rPr>
          <w:rFonts w:ascii="Consolas" w:eastAsia="Times New Roman" w:hAnsi="Consolas" w:cs="Consolas"/>
          <w:color w:val="242729"/>
          <w:sz w:val="20"/>
          <w:shd w:val="clear" w:color="auto" w:fill="E4E6E8"/>
          <w:lang w:val="en-AU" w:eastAsia="en-GB"/>
        </w:rPr>
        <w:t xml:space="preserve"> = </w:t>
      </w:r>
      <w:proofErr w:type="gramStart"/>
      <w:r w:rsidRPr="00900F9D">
        <w:rPr>
          <w:rFonts w:ascii="Consolas" w:eastAsia="Times New Roman" w:hAnsi="Consolas" w:cs="Consolas"/>
          <w:color w:val="242729"/>
          <w:sz w:val="20"/>
          <w:shd w:val="clear" w:color="auto" w:fill="E4E6E8"/>
          <w:lang w:val="en-AU" w:eastAsia="en-GB"/>
        </w:rPr>
        <w:t>expression(</w:t>
      </w:r>
      <w:proofErr w:type="gramEnd"/>
      <w:r w:rsidRPr="00900F9D">
        <w:rPr>
          <w:rFonts w:ascii="Consolas" w:eastAsia="Times New Roman" w:hAnsi="Consolas" w:cs="Consolas"/>
          <w:color w:val="242729"/>
          <w:sz w:val="20"/>
          <w:shd w:val="clear" w:color="auto" w:fill="E4E6E8"/>
          <w:lang w:val="en-AU" w:eastAsia="en-GB"/>
        </w:rPr>
        <w:t>"</w:t>
      </w:r>
      <w:r>
        <w:rPr>
          <w:rFonts w:ascii="Consolas" w:eastAsia="Times New Roman" w:hAnsi="Consolas" w:cs="Consolas"/>
          <w:color w:val="242729"/>
          <w:sz w:val="20"/>
          <w:shd w:val="clear" w:color="auto" w:fill="E4E6E8"/>
          <w:lang w:val="en-AU" w:eastAsia="en-GB"/>
        </w:rPr>
        <w:t xml:space="preserve">Sea Surface </w:t>
      </w:r>
      <w:r w:rsidRPr="00900F9D">
        <w:rPr>
          <w:rFonts w:ascii="Consolas" w:eastAsia="Times New Roman" w:hAnsi="Consolas" w:cs="Consolas"/>
          <w:color w:val="242729"/>
          <w:sz w:val="20"/>
          <w:shd w:val="clear" w:color="auto" w:fill="E4E6E8"/>
          <w:lang w:val="en-AU" w:eastAsia="en-GB"/>
        </w:rPr>
        <w:t>Temperature "</w:t>
      </w:r>
      <w:r>
        <w:rPr>
          <w:rFonts w:ascii="Consolas" w:eastAsia="Times New Roman" w:hAnsi="Consolas" w:cs="Consolas"/>
          <w:color w:val="242729"/>
          <w:sz w:val="20"/>
          <w:shd w:val="clear" w:color="auto" w:fill="E4E6E8"/>
          <w:lang w:val="en-AU" w:eastAsia="en-GB"/>
        </w:rPr>
        <w:t xml:space="preserve"> </w:t>
      </w:r>
      <w:r w:rsidRPr="00900F9D">
        <w:rPr>
          <w:rFonts w:ascii="Consolas" w:eastAsia="Times New Roman" w:hAnsi="Consolas" w:cs="Consolas"/>
          <w:color w:val="242729"/>
          <w:sz w:val="20"/>
          <w:shd w:val="clear" w:color="auto" w:fill="E4E6E8"/>
          <w:lang w:val="en-AU" w:eastAsia="en-GB"/>
        </w:rPr>
        <w:t>(degree*C))</w:t>
      </w:r>
    </w:p>
    <w:p w14:paraId="5A752E7D" w14:textId="5C34CF20" w:rsidR="001462A0" w:rsidRDefault="001462A0">
      <w:pPr>
        <w:pStyle w:val="CommentText"/>
      </w:pPr>
    </w:p>
  </w:comment>
  <w:comment w:id="235" w:author="Jason Everett" w:date="2020-08-31T12:01:00Z" w:initials="JE">
    <w:p w14:paraId="2D1D685D" w14:textId="77777777" w:rsidR="001462A0" w:rsidRDefault="001462A0">
      <w:pPr>
        <w:pStyle w:val="CommentText"/>
      </w:pPr>
      <w:r>
        <w:rPr>
          <w:rStyle w:val="CommentReference"/>
        </w:rPr>
        <w:annotationRef/>
      </w:r>
      <w:r>
        <w:t xml:space="preserve">Better degree symbols here </w:t>
      </w:r>
      <w:r>
        <w:sym w:font="Wingdings" w:char="F04A"/>
      </w:r>
    </w:p>
    <w:p w14:paraId="26CE21B9" w14:textId="4CF0790B" w:rsidR="001462A0" w:rsidRDefault="001462A0">
      <w:pPr>
        <w:pStyle w:val="CommentText"/>
      </w:pPr>
    </w:p>
    <w:p w14:paraId="406075BC" w14:textId="784D9B1E" w:rsidR="001462A0" w:rsidRDefault="001462A0">
      <w:pPr>
        <w:pStyle w:val="CommentText"/>
      </w:pPr>
      <w:r>
        <w:t>Space missing in Diamond Head (</w:t>
      </w:r>
    </w:p>
    <w:p w14:paraId="5444B61F" w14:textId="3B681426" w:rsidR="001462A0" w:rsidRDefault="001462A0">
      <w:pPr>
        <w:pStyle w:val="CommentText"/>
      </w:pPr>
    </w:p>
    <w:p w14:paraId="22D9BB44" w14:textId="1EFF7EB6" w:rsidR="001462A0" w:rsidRDefault="001462A0">
      <w:pPr>
        <w:pStyle w:val="CommentText"/>
      </w:pPr>
      <w:r>
        <w:t>Suggest you change labels to A) Cape Byron</w:t>
      </w:r>
      <w:proofErr w:type="gramStart"/>
      <w:r>
        <w:t>…..</w:t>
      </w:r>
      <w:proofErr w:type="gramEnd"/>
      <w:r>
        <w:t xml:space="preserve"> B) Evans Head … </w:t>
      </w:r>
      <w:proofErr w:type="spellStart"/>
      <w:r>
        <w:t>etc</w:t>
      </w:r>
      <w:proofErr w:type="spellEnd"/>
    </w:p>
    <w:p w14:paraId="33B28121" w14:textId="77777777" w:rsidR="001462A0" w:rsidRDefault="001462A0">
      <w:pPr>
        <w:pStyle w:val="CommentText"/>
      </w:pPr>
    </w:p>
    <w:p w14:paraId="6DD72218" w14:textId="77777777" w:rsidR="001462A0" w:rsidRDefault="001462A0">
      <w:pPr>
        <w:pStyle w:val="CommentText"/>
      </w:pPr>
      <w:r>
        <w:t xml:space="preserve">Why is m s-1 so far to the right in the </w:t>
      </w:r>
      <w:proofErr w:type="spellStart"/>
      <w:r>
        <w:t>colourbar</w:t>
      </w:r>
      <w:proofErr w:type="spellEnd"/>
      <w:r>
        <w:t xml:space="preserve"> title? Suggest you increase the </w:t>
      </w:r>
      <w:proofErr w:type="spellStart"/>
      <w:r>
        <w:t>colourbar</w:t>
      </w:r>
      <w:proofErr w:type="spellEnd"/>
      <w:r>
        <w:t xml:space="preserve"> height as its very small for the size of the plot. This will allow you to increase the font size. </w:t>
      </w:r>
    </w:p>
    <w:p w14:paraId="315E37D2" w14:textId="77777777" w:rsidR="001462A0" w:rsidRDefault="001462A0">
      <w:pPr>
        <w:pStyle w:val="CommentText"/>
      </w:pPr>
      <w:r>
        <w:t xml:space="preserve">Then you </w:t>
      </w:r>
      <w:proofErr w:type="spellStart"/>
      <w:r>
        <w:t>you</w:t>
      </w:r>
      <w:proofErr w:type="spellEnd"/>
      <w:r>
        <w:t xml:space="preserve"> can shift the title to the right and run it in a single line along the bar</w:t>
      </w:r>
    </w:p>
    <w:p w14:paraId="322343CE" w14:textId="77777777" w:rsidR="001462A0" w:rsidRDefault="001462A0" w:rsidP="001462A0">
      <w:pPr>
        <w:pStyle w:val="CommentText"/>
      </w:pPr>
    </w:p>
    <w:p w14:paraId="09E5E365" w14:textId="10009015" w:rsidR="001462A0" w:rsidRDefault="001462A0" w:rsidP="001462A0">
      <w:pPr>
        <w:pStyle w:val="CommentText"/>
      </w:pPr>
      <w:proofErr w:type="gramStart"/>
      <w:r>
        <w:t>theme(</w:t>
      </w:r>
      <w:proofErr w:type="spellStart"/>
      <w:proofErr w:type="gramEnd"/>
      <w:r>
        <w:t>legend.title</w:t>
      </w:r>
      <w:proofErr w:type="spellEnd"/>
      <w:r>
        <w:t xml:space="preserve"> = </w:t>
      </w:r>
      <w:proofErr w:type="spellStart"/>
      <w:r>
        <w:t>element_text</w:t>
      </w:r>
      <w:proofErr w:type="spellEnd"/>
      <w:r>
        <w:t xml:space="preserve">(angle = 270, </w:t>
      </w:r>
      <w:proofErr w:type="spellStart"/>
      <w:r>
        <w:t>hjust</w:t>
      </w:r>
      <w:proofErr w:type="spellEnd"/>
      <w:r>
        <w:t xml:space="preserve">= 0.5)) + guides(fill = </w:t>
      </w:r>
      <w:proofErr w:type="spellStart"/>
      <w:r>
        <w:t>guide_colorbar</w:t>
      </w:r>
      <w:proofErr w:type="spellEnd"/>
      <w:r>
        <w:t>(</w:t>
      </w:r>
      <w:proofErr w:type="spellStart"/>
      <w:r>
        <w:t>title.position</w:t>
      </w:r>
      <w:proofErr w:type="spellEnd"/>
      <w:r>
        <w:t xml:space="preserve"> = "right"))</w:t>
      </w:r>
    </w:p>
  </w:comment>
  <w:comment w:id="236" w:author="Jason Everett" w:date="2020-08-31T12:05:00Z" w:initials="JE">
    <w:p w14:paraId="1F0CEA43" w14:textId="44B64B97" w:rsidR="001462A0" w:rsidRDefault="001462A0">
      <w:pPr>
        <w:pStyle w:val="CommentText"/>
      </w:pPr>
      <w:r>
        <w:rPr>
          <w:rStyle w:val="CommentReference"/>
        </w:rPr>
        <w:annotationRef/>
      </w:r>
      <w:r>
        <w:t xml:space="preserve">Same comment here re longer </w:t>
      </w:r>
      <w:proofErr w:type="spellStart"/>
      <w:r>
        <w:t>colourbar</w:t>
      </w:r>
      <w:proofErr w:type="spellEnd"/>
      <w:r>
        <w:t xml:space="preserve"> and A-D for the subplots.</w:t>
      </w:r>
    </w:p>
  </w:comment>
  <w:comment w:id="237" w:author="Jason Everett" w:date="2020-08-31T12:06:00Z" w:initials="JE">
    <w:p w14:paraId="6A063F87" w14:textId="77777777" w:rsidR="001462A0" w:rsidRDefault="001462A0">
      <w:pPr>
        <w:pStyle w:val="CommentText"/>
      </w:pPr>
      <w:r>
        <w:rPr>
          <w:rStyle w:val="CommentReference"/>
        </w:rPr>
        <w:annotationRef/>
      </w:r>
      <w:r>
        <w:t xml:space="preserve">And </w:t>
      </w:r>
      <w:proofErr w:type="gramStart"/>
      <w:r>
        <w:t>again</w:t>
      </w:r>
      <w:proofErr w:type="gramEnd"/>
      <w:r>
        <w:t xml:space="preserve"> same here.</w:t>
      </w:r>
    </w:p>
    <w:p w14:paraId="3C6FE0F2" w14:textId="77777777" w:rsidR="001462A0" w:rsidRDefault="001462A0">
      <w:pPr>
        <w:pStyle w:val="CommentText"/>
      </w:pPr>
    </w:p>
    <w:p w14:paraId="690EFC2E" w14:textId="6214F6AB" w:rsidR="001462A0" w:rsidRDefault="001462A0">
      <w:pPr>
        <w:pStyle w:val="CommentText"/>
      </w:pPr>
      <w:r>
        <w:t xml:space="preserve">++ Typo in the </w:t>
      </w:r>
      <w:proofErr w:type="spellStart"/>
      <w:r>
        <w:t>colourbar</w:t>
      </w:r>
      <w:proofErr w:type="spellEnd"/>
      <w:r>
        <w:t xml:space="preserve"> title</w:t>
      </w:r>
    </w:p>
  </w:comment>
  <w:comment w:id="238" w:author="Jason Everett" w:date="2020-08-31T12:07:00Z" w:initials="JE">
    <w:p w14:paraId="584AC7D1" w14:textId="145E2A52" w:rsidR="001462A0" w:rsidRDefault="001462A0">
      <w:pPr>
        <w:pStyle w:val="CommentText"/>
      </w:pPr>
      <w:r>
        <w:rPr>
          <w:rStyle w:val="CommentReference"/>
        </w:rPr>
        <w:annotationRef/>
      </w:r>
      <w:r>
        <w:t xml:space="preserve">Can you guess what I will </w:t>
      </w:r>
      <w:proofErr w:type="gramStart"/>
      <w:r>
        <w:t>say…..</w:t>
      </w:r>
      <w:proofErr w:type="gramEnd"/>
    </w:p>
  </w:comment>
  <w:comment w:id="249" w:author="Jason Everett" w:date="2020-08-31T12:09:00Z" w:initials="JE">
    <w:p w14:paraId="0D597533" w14:textId="77777777" w:rsidR="001462A0" w:rsidRDefault="001462A0">
      <w:pPr>
        <w:pStyle w:val="CommentText"/>
      </w:pPr>
      <w:r>
        <w:rPr>
          <w:rStyle w:val="CommentReference"/>
        </w:rPr>
        <w:annotationRef/>
      </w:r>
      <w:r>
        <w:t>Very nice figure. If it was me, I might arrange it this way</w:t>
      </w:r>
      <w:proofErr w:type="gramStart"/>
      <w:r>
        <w:t>…..</w:t>
      </w:r>
      <w:proofErr w:type="gramEnd"/>
    </w:p>
    <w:p w14:paraId="5B5593ED" w14:textId="77777777" w:rsidR="001462A0" w:rsidRDefault="001462A0">
      <w:pPr>
        <w:pStyle w:val="CommentText"/>
      </w:pPr>
      <w:r>
        <w:t>(But more than happy with this).</w:t>
      </w:r>
    </w:p>
    <w:p w14:paraId="4DE78B4C" w14:textId="6B87C3A0" w:rsidR="001462A0" w:rsidRDefault="001462A0">
      <w:pPr>
        <w:pStyle w:val="CommentText"/>
      </w:pPr>
    </w:p>
    <w:p w14:paraId="5268B36E" w14:textId="7BD16228" w:rsidR="00856D3A" w:rsidRDefault="00856D3A">
      <w:pPr>
        <w:pStyle w:val="CommentText"/>
      </w:pPr>
      <w:r>
        <w:t>This could be a cool standalone figure, and it would make more sense if you can the locations on here as well. You could even make the map bigger and put the names in a single column….</w:t>
      </w:r>
    </w:p>
    <w:p w14:paraId="39596F36" w14:textId="001F5AB5" w:rsidR="001462A0" w:rsidRDefault="001462A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ABFEB61" w15:done="0"/>
  <w15:commentEx w15:paraId="789FE3B1" w15:done="0"/>
  <w15:commentEx w15:paraId="7D402260" w15:done="0"/>
  <w15:commentEx w15:paraId="77FC9F64" w15:done="0"/>
  <w15:commentEx w15:paraId="33AAC596" w15:done="0"/>
  <w15:commentEx w15:paraId="26D3C302" w15:done="0"/>
  <w15:commentEx w15:paraId="0F55C1C5" w15:done="0"/>
  <w15:commentEx w15:paraId="1E6344C9" w15:done="0"/>
  <w15:commentEx w15:paraId="62819E3C" w15:done="0"/>
  <w15:commentEx w15:paraId="6201834B" w15:done="0"/>
  <w15:commentEx w15:paraId="65796B6B" w15:done="0"/>
  <w15:commentEx w15:paraId="1ACEEFE8" w15:done="0"/>
  <w15:commentEx w15:paraId="34A2BD95" w15:done="0"/>
  <w15:commentEx w15:paraId="5A752E7D" w15:done="0"/>
  <w15:commentEx w15:paraId="09E5E365" w15:done="0"/>
  <w15:commentEx w15:paraId="1F0CEA43" w15:done="0"/>
  <w15:commentEx w15:paraId="690EFC2E" w15:done="0"/>
  <w15:commentEx w15:paraId="584AC7D1" w15:done="0"/>
  <w15:commentEx w15:paraId="39596F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72E22" w16cex:dateUtc="2020-08-30T22:06:00Z"/>
  <w16cex:commentExtensible w16cex:durableId="22F734A4" w16cex:dateUtc="2020-08-30T22:34:00Z"/>
  <w16cex:commentExtensible w16cex:durableId="22F73D63" w16cex:dateUtc="2020-08-30T23:12:00Z"/>
  <w16cex:commentExtensible w16cex:durableId="22F73E76" w16cex:dateUtc="2020-08-30T23:16:00Z"/>
  <w16cex:commentExtensible w16cex:durableId="22F74409" w16cex:dateUtc="2020-08-30T23:40:00Z"/>
  <w16cex:commentExtensible w16cex:durableId="22F74625" w16cex:dateUtc="2020-08-30T23:49:00Z"/>
  <w16cex:commentExtensible w16cex:durableId="22F74669" w16cex:dateUtc="2020-08-30T23:50:00Z"/>
  <w16cex:commentExtensible w16cex:durableId="22F75D31" w16cex:dateUtc="2020-08-31T01:27:00Z"/>
  <w16cex:commentExtensible w16cex:durableId="22F75EE3" w16cex:dateUtc="2020-08-31T01:34:00Z"/>
  <w16cex:commentExtensible w16cex:durableId="22F75F7E" w16cex:dateUtc="2020-08-31T01:37:00Z"/>
  <w16cex:commentExtensible w16cex:durableId="22F7636F" w16cex:dateUtc="2020-08-31T01:54:00Z"/>
  <w16cex:commentExtensible w16cex:durableId="22F763F6" w16cex:dateUtc="2020-08-31T01:56:00Z"/>
  <w16cex:commentExtensible w16cex:durableId="22F76412" w16cex:dateUtc="2020-08-31T01:57:00Z"/>
  <w16cex:commentExtensible w16cex:durableId="22F7644A" w16cex:dateUtc="2020-08-31T01:58:00Z"/>
  <w16cex:commentExtensible w16cex:durableId="22F76517" w16cex:dateUtc="2020-08-31T02:01:00Z"/>
  <w16cex:commentExtensible w16cex:durableId="22F76625" w16cex:dateUtc="2020-08-31T02:05:00Z"/>
  <w16cex:commentExtensible w16cex:durableId="22F76648" w16cex:dateUtc="2020-08-31T02:06:00Z"/>
  <w16cex:commentExtensible w16cex:durableId="22F7666E" w16cex:dateUtc="2020-08-31T02:07:00Z"/>
  <w16cex:commentExtensible w16cex:durableId="22F766EE" w16cex:dateUtc="2020-08-31T02: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ABFEB61" w16cid:durableId="22F72E22"/>
  <w16cid:commentId w16cid:paraId="789FE3B1" w16cid:durableId="22F734A4"/>
  <w16cid:commentId w16cid:paraId="7D402260" w16cid:durableId="22F73D63"/>
  <w16cid:commentId w16cid:paraId="77FC9F64" w16cid:durableId="22F73E76"/>
  <w16cid:commentId w16cid:paraId="33AAC596" w16cid:durableId="22F74409"/>
  <w16cid:commentId w16cid:paraId="26D3C302" w16cid:durableId="22F74625"/>
  <w16cid:commentId w16cid:paraId="0F55C1C5" w16cid:durableId="22F74669"/>
  <w16cid:commentId w16cid:paraId="1E6344C9" w16cid:durableId="22F75D31"/>
  <w16cid:commentId w16cid:paraId="62819E3C" w16cid:durableId="22F75EE3"/>
  <w16cid:commentId w16cid:paraId="6201834B" w16cid:durableId="22F75F7E"/>
  <w16cid:commentId w16cid:paraId="65796B6B" w16cid:durableId="22F7636F"/>
  <w16cid:commentId w16cid:paraId="1ACEEFE8" w16cid:durableId="22F763F6"/>
  <w16cid:commentId w16cid:paraId="34A2BD95" w16cid:durableId="22F76412"/>
  <w16cid:commentId w16cid:paraId="5A752E7D" w16cid:durableId="22F7644A"/>
  <w16cid:commentId w16cid:paraId="09E5E365" w16cid:durableId="22F76517"/>
  <w16cid:commentId w16cid:paraId="1F0CEA43" w16cid:durableId="22F76625"/>
  <w16cid:commentId w16cid:paraId="690EFC2E" w16cid:durableId="22F76648"/>
  <w16cid:commentId w16cid:paraId="584AC7D1" w16cid:durableId="22F7666E"/>
  <w16cid:commentId w16cid:paraId="39596F36" w16cid:durableId="22F766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3AD021" w14:textId="77777777" w:rsidR="0020789D" w:rsidRDefault="0020789D" w:rsidP="000379AB">
      <w:r>
        <w:separator/>
      </w:r>
    </w:p>
  </w:endnote>
  <w:endnote w:type="continuationSeparator" w:id="0">
    <w:p w14:paraId="51267E51" w14:textId="77777777" w:rsidR="0020789D" w:rsidRDefault="0020789D"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1462A0" w:rsidRDefault="001462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1462A0" w:rsidRDefault="001462A0"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AD347E" w14:textId="77777777" w:rsidR="0020789D" w:rsidRDefault="0020789D" w:rsidP="000379AB">
      <w:r>
        <w:separator/>
      </w:r>
    </w:p>
  </w:footnote>
  <w:footnote w:type="continuationSeparator" w:id="0">
    <w:p w14:paraId="3060DBA3" w14:textId="77777777" w:rsidR="0020789D" w:rsidRDefault="0020789D"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1462A0" w:rsidRDefault="001462A0"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son Everett">
    <w15:presenceInfo w15:providerId="AD" w15:userId="S::z9902002@ad.unsw.edu.au::d60a8139-4a1d-4875-a972-35d90206b9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4C66"/>
    <w:rsid w:val="00016AC5"/>
    <w:rsid w:val="00016F07"/>
    <w:rsid w:val="000202B2"/>
    <w:rsid w:val="00031829"/>
    <w:rsid w:val="00037551"/>
    <w:rsid w:val="000379AB"/>
    <w:rsid w:val="0004013A"/>
    <w:rsid w:val="000406A0"/>
    <w:rsid w:val="00044EBD"/>
    <w:rsid w:val="00045920"/>
    <w:rsid w:val="00046898"/>
    <w:rsid w:val="00046E7A"/>
    <w:rsid w:val="0005071E"/>
    <w:rsid w:val="00055CBB"/>
    <w:rsid w:val="00056422"/>
    <w:rsid w:val="00063B54"/>
    <w:rsid w:val="00065806"/>
    <w:rsid w:val="00071EC6"/>
    <w:rsid w:val="0007414F"/>
    <w:rsid w:val="00077949"/>
    <w:rsid w:val="00077CDD"/>
    <w:rsid w:val="000872C7"/>
    <w:rsid w:val="00087B81"/>
    <w:rsid w:val="0009116A"/>
    <w:rsid w:val="000928AB"/>
    <w:rsid w:val="00095ADB"/>
    <w:rsid w:val="000A0C86"/>
    <w:rsid w:val="000A5127"/>
    <w:rsid w:val="000A5294"/>
    <w:rsid w:val="000A77C9"/>
    <w:rsid w:val="000B035A"/>
    <w:rsid w:val="000B0860"/>
    <w:rsid w:val="000B14C1"/>
    <w:rsid w:val="000B1D8B"/>
    <w:rsid w:val="000B40C8"/>
    <w:rsid w:val="000C11C9"/>
    <w:rsid w:val="000C3CE9"/>
    <w:rsid w:val="000C4633"/>
    <w:rsid w:val="000C5530"/>
    <w:rsid w:val="000C674A"/>
    <w:rsid w:val="000D5516"/>
    <w:rsid w:val="000D6CE0"/>
    <w:rsid w:val="000E25FA"/>
    <w:rsid w:val="000E48B4"/>
    <w:rsid w:val="000E4C88"/>
    <w:rsid w:val="000F24D1"/>
    <w:rsid w:val="000F503E"/>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62A0"/>
    <w:rsid w:val="001473FC"/>
    <w:rsid w:val="001562A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502C"/>
    <w:rsid w:val="001A6CB9"/>
    <w:rsid w:val="001B2D28"/>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0789D"/>
    <w:rsid w:val="002112B8"/>
    <w:rsid w:val="00212329"/>
    <w:rsid w:val="00214E00"/>
    <w:rsid w:val="002208F0"/>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ADA"/>
    <w:rsid w:val="00290645"/>
    <w:rsid w:val="002922EB"/>
    <w:rsid w:val="00292759"/>
    <w:rsid w:val="0029286C"/>
    <w:rsid w:val="00293DBB"/>
    <w:rsid w:val="0029753A"/>
    <w:rsid w:val="002A3D19"/>
    <w:rsid w:val="002A46D6"/>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716C"/>
    <w:rsid w:val="002D2DE6"/>
    <w:rsid w:val="002E1963"/>
    <w:rsid w:val="002E1FC2"/>
    <w:rsid w:val="002E79FD"/>
    <w:rsid w:val="002F0796"/>
    <w:rsid w:val="002F18C8"/>
    <w:rsid w:val="002F1A2B"/>
    <w:rsid w:val="002F2289"/>
    <w:rsid w:val="002F3B11"/>
    <w:rsid w:val="002F723E"/>
    <w:rsid w:val="003002F4"/>
    <w:rsid w:val="003042BC"/>
    <w:rsid w:val="00305201"/>
    <w:rsid w:val="00307499"/>
    <w:rsid w:val="003127C5"/>
    <w:rsid w:val="00312ECF"/>
    <w:rsid w:val="003137C3"/>
    <w:rsid w:val="003137F3"/>
    <w:rsid w:val="003162D6"/>
    <w:rsid w:val="003175FE"/>
    <w:rsid w:val="00317953"/>
    <w:rsid w:val="00321596"/>
    <w:rsid w:val="003238FC"/>
    <w:rsid w:val="00325E31"/>
    <w:rsid w:val="00325FF1"/>
    <w:rsid w:val="0033184D"/>
    <w:rsid w:val="00332728"/>
    <w:rsid w:val="003354D2"/>
    <w:rsid w:val="00340107"/>
    <w:rsid w:val="003408E4"/>
    <w:rsid w:val="00343B57"/>
    <w:rsid w:val="00345DCA"/>
    <w:rsid w:val="003514AD"/>
    <w:rsid w:val="00352A64"/>
    <w:rsid w:val="00353BB9"/>
    <w:rsid w:val="00353C1E"/>
    <w:rsid w:val="00353C6A"/>
    <w:rsid w:val="00366C81"/>
    <w:rsid w:val="003717E7"/>
    <w:rsid w:val="0037466A"/>
    <w:rsid w:val="003810EC"/>
    <w:rsid w:val="00383C20"/>
    <w:rsid w:val="00386D4E"/>
    <w:rsid w:val="00387A40"/>
    <w:rsid w:val="00390CE4"/>
    <w:rsid w:val="00391447"/>
    <w:rsid w:val="003A1011"/>
    <w:rsid w:val="003A1F87"/>
    <w:rsid w:val="003A22DD"/>
    <w:rsid w:val="003A2A09"/>
    <w:rsid w:val="003A6543"/>
    <w:rsid w:val="003A676C"/>
    <w:rsid w:val="003A6CE0"/>
    <w:rsid w:val="003B01EB"/>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55C8"/>
    <w:rsid w:val="003F6382"/>
    <w:rsid w:val="003F6989"/>
    <w:rsid w:val="003F74CD"/>
    <w:rsid w:val="00400425"/>
    <w:rsid w:val="00400648"/>
    <w:rsid w:val="00400786"/>
    <w:rsid w:val="004009A6"/>
    <w:rsid w:val="004062C6"/>
    <w:rsid w:val="00410351"/>
    <w:rsid w:val="00410CD3"/>
    <w:rsid w:val="004117EC"/>
    <w:rsid w:val="00413E07"/>
    <w:rsid w:val="00413FCF"/>
    <w:rsid w:val="00421D02"/>
    <w:rsid w:val="00422789"/>
    <w:rsid w:val="00423820"/>
    <w:rsid w:val="00423CFC"/>
    <w:rsid w:val="00426458"/>
    <w:rsid w:val="004304EB"/>
    <w:rsid w:val="00435CCA"/>
    <w:rsid w:val="00436479"/>
    <w:rsid w:val="00441F69"/>
    <w:rsid w:val="0044352F"/>
    <w:rsid w:val="00445C7E"/>
    <w:rsid w:val="00446080"/>
    <w:rsid w:val="00447ABF"/>
    <w:rsid w:val="004529AC"/>
    <w:rsid w:val="00455559"/>
    <w:rsid w:val="004659AF"/>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A73E1"/>
    <w:rsid w:val="004A7649"/>
    <w:rsid w:val="004B1E6C"/>
    <w:rsid w:val="004B23E9"/>
    <w:rsid w:val="004B39D7"/>
    <w:rsid w:val="004B3DD6"/>
    <w:rsid w:val="004B4655"/>
    <w:rsid w:val="004B4D38"/>
    <w:rsid w:val="004B708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04F62"/>
    <w:rsid w:val="00515D4B"/>
    <w:rsid w:val="005167EA"/>
    <w:rsid w:val="00520827"/>
    <w:rsid w:val="00521CAE"/>
    <w:rsid w:val="00525F50"/>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561D7"/>
    <w:rsid w:val="00562C9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0019"/>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E080D"/>
    <w:rsid w:val="005E2732"/>
    <w:rsid w:val="005E4BAF"/>
    <w:rsid w:val="005E560F"/>
    <w:rsid w:val="005E6B6E"/>
    <w:rsid w:val="005F0C51"/>
    <w:rsid w:val="005F2500"/>
    <w:rsid w:val="005F29F5"/>
    <w:rsid w:val="005F3EEE"/>
    <w:rsid w:val="005F5960"/>
    <w:rsid w:val="005F5CE0"/>
    <w:rsid w:val="005F6BFD"/>
    <w:rsid w:val="005F7D9B"/>
    <w:rsid w:val="005F7DC0"/>
    <w:rsid w:val="0061112D"/>
    <w:rsid w:val="006145F7"/>
    <w:rsid w:val="00615557"/>
    <w:rsid w:val="00622210"/>
    <w:rsid w:val="00623977"/>
    <w:rsid w:val="00627CA7"/>
    <w:rsid w:val="00630F96"/>
    <w:rsid w:val="00631A1B"/>
    <w:rsid w:val="0063430E"/>
    <w:rsid w:val="0063491E"/>
    <w:rsid w:val="00637061"/>
    <w:rsid w:val="00640CC5"/>
    <w:rsid w:val="00643B29"/>
    <w:rsid w:val="00643C87"/>
    <w:rsid w:val="00646040"/>
    <w:rsid w:val="00647DD0"/>
    <w:rsid w:val="006510EE"/>
    <w:rsid w:val="00652394"/>
    <w:rsid w:val="00676EF9"/>
    <w:rsid w:val="00680FBD"/>
    <w:rsid w:val="00682715"/>
    <w:rsid w:val="006842EE"/>
    <w:rsid w:val="00684A71"/>
    <w:rsid w:val="006869A0"/>
    <w:rsid w:val="006871FB"/>
    <w:rsid w:val="00692E9A"/>
    <w:rsid w:val="00694B02"/>
    <w:rsid w:val="006963FD"/>
    <w:rsid w:val="006A1FF8"/>
    <w:rsid w:val="006A27E3"/>
    <w:rsid w:val="006A4363"/>
    <w:rsid w:val="006A558B"/>
    <w:rsid w:val="006A6D93"/>
    <w:rsid w:val="006B15E4"/>
    <w:rsid w:val="006B3E53"/>
    <w:rsid w:val="006C0A39"/>
    <w:rsid w:val="006C40C0"/>
    <w:rsid w:val="006C4619"/>
    <w:rsid w:val="006D0156"/>
    <w:rsid w:val="006D26A7"/>
    <w:rsid w:val="006D2A0E"/>
    <w:rsid w:val="006D5E6D"/>
    <w:rsid w:val="006D707C"/>
    <w:rsid w:val="006E07D8"/>
    <w:rsid w:val="006E13C8"/>
    <w:rsid w:val="006E61D9"/>
    <w:rsid w:val="006F19F9"/>
    <w:rsid w:val="006F301F"/>
    <w:rsid w:val="006F62EC"/>
    <w:rsid w:val="006F662E"/>
    <w:rsid w:val="00700005"/>
    <w:rsid w:val="00701E89"/>
    <w:rsid w:val="00704A1F"/>
    <w:rsid w:val="0070592A"/>
    <w:rsid w:val="0070771F"/>
    <w:rsid w:val="007123BD"/>
    <w:rsid w:val="00716DDF"/>
    <w:rsid w:val="00716EB1"/>
    <w:rsid w:val="00720978"/>
    <w:rsid w:val="00720E70"/>
    <w:rsid w:val="0072168F"/>
    <w:rsid w:val="007228CC"/>
    <w:rsid w:val="00723F4F"/>
    <w:rsid w:val="0072649C"/>
    <w:rsid w:val="00727580"/>
    <w:rsid w:val="00731BD2"/>
    <w:rsid w:val="00732A12"/>
    <w:rsid w:val="0073606B"/>
    <w:rsid w:val="0074652D"/>
    <w:rsid w:val="0075388E"/>
    <w:rsid w:val="007542C1"/>
    <w:rsid w:val="0075608D"/>
    <w:rsid w:val="00756CB1"/>
    <w:rsid w:val="007615B9"/>
    <w:rsid w:val="00762C81"/>
    <w:rsid w:val="00764CE9"/>
    <w:rsid w:val="00767381"/>
    <w:rsid w:val="00773539"/>
    <w:rsid w:val="00773BA1"/>
    <w:rsid w:val="007778ED"/>
    <w:rsid w:val="00780493"/>
    <w:rsid w:val="00781CDD"/>
    <w:rsid w:val="00781FB6"/>
    <w:rsid w:val="00783F10"/>
    <w:rsid w:val="0078463A"/>
    <w:rsid w:val="00790F84"/>
    <w:rsid w:val="00790FAD"/>
    <w:rsid w:val="00791BFB"/>
    <w:rsid w:val="00791E16"/>
    <w:rsid w:val="00792FCC"/>
    <w:rsid w:val="00796FB8"/>
    <w:rsid w:val="007A12ED"/>
    <w:rsid w:val="007A12F9"/>
    <w:rsid w:val="007A1334"/>
    <w:rsid w:val="007A1FD2"/>
    <w:rsid w:val="007A3AC3"/>
    <w:rsid w:val="007A68ED"/>
    <w:rsid w:val="007A763C"/>
    <w:rsid w:val="007B2C01"/>
    <w:rsid w:val="007B4B93"/>
    <w:rsid w:val="007C0CBD"/>
    <w:rsid w:val="007C6749"/>
    <w:rsid w:val="007D0191"/>
    <w:rsid w:val="007D2CB5"/>
    <w:rsid w:val="007D4649"/>
    <w:rsid w:val="007D707C"/>
    <w:rsid w:val="007E36E7"/>
    <w:rsid w:val="007E5943"/>
    <w:rsid w:val="007F47B9"/>
    <w:rsid w:val="007F7C69"/>
    <w:rsid w:val="0080212F"/>
    <w:rsid w:val="008117B5"/>
    <w:rsid w:val="00813315"/>
    <w:rsid w:val="008150A7"/>
    <w:rsid w:val="008223DE"/>
    <w:rsid w:val="00822419"/>
    <w:rsid w:val="00823626"/>
    <w:rsid w:val="00827A15"/>
    <w:rsid w:val="008368BA"/>
    <w:rsid w:val="008402FD"/>
    <w:rsid w:val="00847D92"/>
    <w:rsid w:val="00850CE2"/>
    <w:rsid w:val="008548BE"/>
    <w:rsid w:val="00855B07"/>
    <w:rsid w:val="00855F3F"/>
    <w:rsid w:val="00856D3A"/>
    <w:rsid w:val="00857D1C"/>
    <w:rsid w:val="00861A20"/>
    <w:rsid w:val="00861C16"/>
    <w:rsid w:val="00865E62"/>
    <w:rsid w:val="00866BC8"/>
    <w:rsid w:val="00867A23"/>
    <w:rsid w:val="008708AA"/>
    <w:rsid w:val="00871C8A"/>
    <w:rsid w:val="008729A3"/>
    <w:rsid w:val="00872D6D"/>
    <w:rsid w:val="00873D45"/>
    <w:rsid w:val="00874F4E"/>
    <w:rsid w:val="008776C9"/>
    <w:rsid w:val="008807CF"/>
    <w:rsid w:val="00880D57"/>
    <w:rsid w:val="008858D9"/>
    <w:rsid w:val="00885C6E"/>
    <w:rsid w:val="008872B5"/>
    <w:rsid w:val="0089099C"/>
    <w:rsid w:val="00893955"/>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C2242"/>
    <w:rsid w:val="008D0555"/>
    <w:rsid w:val="008D27F6"/>
    <w:rsid w:val="008D3087"/>
    <w:rsid w:val="008D4C89"/>
    <w:rsid w:val="008D4D83"/>
    <w:rsid w:val="008D7B3F"/>
    <w:rsid w:val="008E2B0C"/>
    <w:rsid w:val="008E2BD0"/>
    <w:rsid w:val="008E52C9"/>
    <w:rsid w:val="008E58E5"/>
    <w:rsid w:val="008F0F74"/>
    <w:rsid w:val="008F136C"/>
    <w:rsid w:val="00900430"/>
    <w:rsid w:val="00900F9D"/>
    <w:rsid w:val="00906D99"/>
    <w:rsid w:val="00907AB2"/>
    <w:rsid w:val="00913707"/>
    <w:rsid w:val="009137A2"/>
    <w:rsid w:val="00915BCA"/>
    <w:rsid w:val="00923336"/>
    <w:rsid w:val="00931DE0"/>
    <w:rsid w:val="00932B6E"/>
    <w:rsid w:val="00936B53"/>
    <w:rsid w:val="0094275A"/>
    <w:rsid w:val="00945322"/>
    <w:rsid w:val="00945E55"/>
    <w:rsid w:val="00950588"/>
    <w:rsid w:val="009545C3"/>
    <w:rsid w:val="009557F9"/>
    <w:rsid w:val="00956C57"/>
    <w:rsid w:val="00961B88"/>
    <w:rsid w:val="00962664"/>
    <w:rsid w:val="00964705"/>
    <w:rsid w:val="009718E5"/>
    <w:rsid w:val="00971F41"/>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A68C4"/>
    <w:rsid w:val="009A6B8D"/>
    <w:rsid w:val="009A7BA6"/>
    <w:rsid w:val="009B03F8"/>
    <w:rsid w:val="009B1FB8"/>
    <w:rsid w:val="009B6293"/>
    <w:rsid w:val="009B6B9E"/>
    <w:rsid w:val="009B7382"/>
    <w:rsid w:val="009B7711"/>
    <w:rsid w:val="009C1BC0"/>
    <w:rsid w:val="009C63D9"/>
    <w:rsid w:val="009D1FCC"/>
    <w:rsid w:val="009D2C16"/>
    <w:rsid w:val="009E5029"/>
    <w:rsid w:val="009E6BF6"/>
    <w:rsid w:val="009F113A"/>
    <w:rsid w:val="009F3F16"/>
    <w:rsid w:val="009F4CA0"/>
    <w:rsid w:val="009F767B"/>
    <w:rsid w:val="00A02962"/>
    <w:rsid w:val="00A03B72"/>
    <w:rsid w:val="00A044B2"/>
    <w:rsid w:val="00A05214"/>
    <w:rsid w:val="00A06397"/>
    <w:rsid w:val="00A07D65"/>
    <w:rsid w:val="00A10C0E"/>
    <w:rsid w:val="00A11BF8"/>
    <w:rsid w:val="00A13AD9"/>
    <w:rsid w:val="00A13F5C"/>
    <w:rsid w:val="00A15E79"/>
    <w:rsid w:val="00A17076"/>
    <w:rsid w:val="00A1712E"/>
    <w:rsid w:val="00A238C1"/>
    <w:rsid w:val="00A30474"/>
    <w:rsid w:val="00A3088A"/>
    <w:rsid w:val="00A34360"/>
    <w:rsid w:val="00A36F63"/>
    <w:rsid w:val="00A44A53"/>
    <w:rsid w:val="00A4501C"/>
    <w:rsid w:val="00A47FEA"/>
    <w:rsid w:val="00A510E4"/>
    <w:rsid w:val="00A569CF"/>
    <w:rsid w:val="00A57D84"/>
    <w:rsid w:val="00A63423"/>
    <w:rsid w:val="00A65AFE"/>
    <w:rsid w:val="00A667CA"/>
    <w:rsid w:val="00A719BF"/>
    <w:rsid w:val="00A74303"/>
    <w:rsid w:val="00A84A9F"/>
    <w:rsid w:val="00A85440"/>
    <w:rsid w:val="00A86CCC"/>
    <w:rsid w:val="00A871F3"/>
    <w:rsid w:val="00A92212"/>
    <w:rsid w:val="00A931C2"/>
    <w:rsid w:val="00A937AC"/>
    <w:rsid w:val="00A93D59"/>
    <w:rsid w:val="00A96499"/>
    <w:rsid w:val="00A9649E"/>
    <w:rsid w:val="00AA19B1"/>
    <w:rsid w:val="00AA482E"/>
    <w:rsid w:val="00AA4915"/>
    <w:rsid w:val="00AA6382"/>
    <w:rsid w:val="00AA6496"/>
    <w:rsid w:val="00AA703A"/>
    <w:rsid w:val="00AB1995"/>
    <w:rsid w:val="00AB447E"/>
    <w:rsid w:val="00AB46CF"/>
    <w:rsid w:val="00AB488D"/>
    <w:rsid w:val="00AB6573"/>
    <w:rsid w:val="00AB7532"/>
    <w:rsid w:val="00AB7ACF"/>
    <w:rsid w:val="00AC0C00"/>
    <w:rsid w:val="00AC1E97"/>
    <w:rsid w:val="00AC31AF"/>
    <w:rsid w:val="00AC3B63"/>
    <w:rsid w:val="00AC6C18"/>
    <w:rsid w:val="00AD2021"/>
    <w:rsid w:val="00AD228B"/>
    <w:rsid w:val="00AD427D"/>
    <w:rsid w:val="00AD4651"/>
    <w:rsid w:val="00AD6429"/>
    <w:rsid w:val="00AD69C0"/>
    <w:rsid w:val="00AE27F1"/>
    <w:rsid w:val="00AE3253"/>
    <w:rsid w:val="00AE4ACF"/>
    <w:rsid w:val="00AE4C55"/>
    <w:rsid w:val="00AE6BAB"/>
    <w:rsid w:val="00AF1F4D"/>
    <w:rsid w:val="00AF33DA"/>
    <w:rsid w:val="00AF3DB9"/>
    <w:rsid w:val="00AF5CDD"/>
    <w:rsid w:val="00AF7149"/>
    <w:rsid w:val="00B0498E"/>
    <w:rsid w:val="00B0559F"/>
    <w:rsid w:val="00B05638"/>
    <w:rsid w:val="00B05955"/>
    <w:rsid w:val="00B063C5"/>
    <w:rsid w:val="00B06805"/>
    <w:rsid w:val="00B07253"/>
    <w:rsid w:val="00B120F3"/>
    <w:rsid w:val="00B134C2"/>
    <w:rsid w:val="00B13EE4"/>
    <w:rsid w:val="00B15349"/>
    <w:rsid w:val="00B15BFC"/>
    <w:rsid w:val="00B20719"/>
    <w:rsid w:val="00B239A3"/>
    <w:rsid w:val="00B251AC"/>
    <w:rsid w:val="00B26291"/>
    <w:rsid w:val="00B3397D"/>
    <w:rsid w:val="00B33DEC"/>
    <w:rsid w:val="00B47706"/>
    <w:rsid w:val="00B52476"/>
    <w:rsid w:val="00B52BE5"/>
    <w:rsid w:val="00B52CB8"/>
    <w:rsid w:val="00B5573F"/>
    <w:rsid w:val="00B666A2"/>
    <w:rsid w:val="00B6688A"/>
    <w:rsid w:val="00B70629"/>
    <w:rsid w:val="00B710EB"/>
    <w:rsid w:val="00B719C8"/>
    <w:rsid w:val="00B72021"/>
    <w:rsid w:val="00B74BA4"/>
    <w:rsid w:val="00B74C08"/>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61DC"/>
    <w:rsid w:val="00BC7DDC"/>
    <w:rsid w:val="00BD540D"/>
    <w:rsid w:val="00BD5C99"/>
    <w:rsid w:val="00BD65B8"/>
    <w:rsid w:val="00BE00AE"/>
    <w:rsid w:val="00BE1D1A"/>
    <w:rsid w:val="00BE2635"/>
    <w:rsid w:val="00BE3A29"/>
    <w:rsid w:val="00BE3B50"/>
    <w:rsid w:val="00BE4E88"/>
    <w:rsid w:val="00BF0028"/>
    <w:rsid w:val="00BF00AC"/>
    <w:rsid w:val="00BF04EA"/>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566"/>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0EC5"/>
    <w:rsid w:val="00CC4D15"/>
    <w:rsid w:val="00CC587F"/>
    <w:rsid w:val="00CD0018"/>
    <w:rsid w:val="00CD299A"/>
    <w:rsid w:val="00CD4636"/>
    <w:rsid w:val="00CD6516"/>
    <w:rsid w:val="00CD67FB"/>
    <w:rsid w:val="00CE2008"/>
    <w:rsid w:val="00CE2EE2"/>
    <w:rsid w:val="00CF05B6"/>
    <w:rsid w:val="00CF0AF2"/>
    <w:rsid w:val="00CF4BD9"/>
    <w:rsid w:val="00CF4DFA"/>
    <w:rsid w:val="00CF6D2A"/>
    <w:rsid w:val="00D0639D"/>
    <w:rsid w:val="00D06637"/>
    <w:rsid w:val="00D10A4F"/>
    <w:rsid w:val="00D13904"/>
    <w:rsid w:val="00D1493F"/>
    <w:rsid w:val="00D21982"/>
    <w:rsid w:val="00D23210"/>
    <w:rsid w:val="00D26711"/>
    <w:rsid w:val="00D32402"/>
    <w:rsid w:val="00D3348E"/>
    <w:rsid w:val="00D35734"/>
    <w:rsid w:val="00D37A51"/>
    <w:rsid w:val="00D409F8"/>
    <w:rsid w:val="00D41212"/>
    <w:rsid w:val="00D4640E"/>
    <w:rsid w:val="00D47255"/>
    <w:rsid w:val="00D52E89"/>
    <w:rsid w:val="00D56FF1"/>
    <w:rsid w:val="00D57724"/>
    <w:rsid w:val="00D62A3F"/>
    <w:rsid w:val="00D66BDE"/>
    <w:rsid w:val="00D66FD9"/>
    <w:rsid w:val="00D671EC"/>
    <w:rsid w:val="00D672EA"/>
    <w:rsid w:val="00D7296B"/>
    <w:rsid w:val="00D73A37"/>
    <w:rsid w:val="00D74636"/>
    <w:rsid w:val="00D74A97"/>
    <w:rsid w:val="00D7597D"/>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B3C4A"/>
    <w:rsid w:val="00DC4907"/>
    <w:rsid w:val="00DC7E4E"/>
    <w:rsid w:val="00DD0978"/>
    <w:rsid w:val="00DD0CEE"/>
    <w:rsid w:val="00DD0EA9"/>
    <w:rsid w:val="00DD1662"/>
    <w:rsid w:val="00DD3138"/>
    <w:rsid w:val="00DD6401"/>
    <w:rsid w:val="00DE0D45"/>
    <w:rsid w:val="00DE275B"/>
    <w:rsid w:val="00DE3F91"/>
    <w:rsid w:val="00DF208C"/>
    <w:rsid w:val="00DF69F8"/>
    <w:rsid w:val="00DF6A45"/>
    <w:rsid w:val="00E00383"/>
    <w:rsid w:val="00E021A0"/>
    <w:rsid w:val="00E04AB6"/>
    <w:rsid w:val="00E0561A"/>
    <w:rsid w:val="00E10671"/>
    <w:rsid w:val="00E14016"/>
    <w:rsid w:val="00E162E9"/>
    <w:rsid w:val="00E163A9"/>
    <w:rsid w:val="00E2609C"/>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2F41"/>
    <w:rsid w:val="00E53F74"/>
    <w:rsid w:val="00E558A5"/>
    <w:rsid w:val="00E5720E"/>
    <w:rsid w:val="00E57C62"/>
    <w:rsid w:val="00E6005E"/>
    <w:rsid w:val="00E60B2C"/>
    <w:rsid w:val="00E60CD8"/>
    <w:rsid w:val="00E61383"/>
    <w:rsid w:val="00E664DF"/>
    <w:rsid w:val="00E67B96"/>
    <w:rsid w:val="00E715A7"/>
    <w:rsid w:val="00E73372"/>
    <w:rsid w:val="00E74E8B"/>
    <w:rsid w:val="00E75F20"/>
    <w:rsid w:val="00E83109"/>
    <w:rsid w:val="00E85BDE"/>
    <w:rsid w:val="00E86423"/>
    <w:rsid w:val="00E86C04"/>
    <w:rsid w:val="00E8793F"/>
    <w:rsid w:val="00E91375"/>
    <w:rsid w:val="00E9251F"/>
    <w:rsid w:val="00E973D0"/>
    <w:rsid w:val="00EA1AD9"/>
    <w:rsid w:val="00EA5C0D"/>
    <w:rsid w:val="00EA5D06"/>
    <w:rsid w:val="00EA5E50"/>
    <w:rsid w:val="00EA72EB"/>
    <w:rsid w:val="00EB0EB8"/>
    <w:rsid w:val="00EB1319"/>
    <w:rsid w:val="00EB13A9"/>
    <w:rsid w:val="00EB429B"/>
    <w:rsid w:val="00EB5643"/>
    <w:rsid w:val="00EC0FC2"/>
    <w:rsid w:val="00EC1400"/>
    <w:rsid w:val="00EC26A3"/>
    <w:rsid w:val="00EC3B99"/>
    <w:rsid w:val="00EC6A6D"/>
    <w:rsid w:val="00ED04AC"/>
    <w:rsid w:val="00ED3E08"/>
    <w:rsid w:val="00ED6C89"/>
    <w:rsid w:val="00ED7BBD"/>
    <w:rsid w:val="00EE046C"/>
    <w:rsid w:val="00EE0B0A"/>
    <w:rsid w:val="00EE0D3C"/>
    <w:rsid w:val="00EE0FF9"/>
    <w:rsid w:val="00EE3E2B"/>
    <w:rsid w:val="00EE691C"/>
    <w:rsid w:val="00EE76EE"/>
    <w:rsid w:val="00EF524A"/>
    <w:rsid w:val="00EF7B65"/>
    <w:rsid w:val="00EF7D94"/>
    <w:rsid w:val="00F10B3D"/>
    <w:rsid w:val="00F110AE"/>
    <w:rsid w:val="00F13ADE"/>
    <w:rsid w:val="00F1528B"/>
    <w:rsid w:val="00F15D89"/>
    <w:rsid w:val="00F17EEB"/>
    <w:rsid w:val="00F20487"/>
    <w:rsid w:val="00F21080"/>
    <w:rsid w:val="00F21FAB"/>
    <w:rsid w:val="00F2254C"/>
    <w:rsid w:val="00F2307D"/>
    <w:rsid w:val="00F23CE2"/>
    <w:rsid w:val="00F2558B"/>
    <w:rsid w:val="00F34258"/>
    <w:rsid w:val="00F34A28"/>
    <w:rsid w:val="00F3619A"/>
    <w:rsid w:val="00F403A1"/>
    <w:rsid w:val="00F40DD6"/>
    <w:rsid w:val="00F4183D"/>
    <w:rsid w:val="00F450D7"/>
    <w:rsid w:val="00F45E57"/>
    <w:rsid w:val="00F47E9C"/>
    <w:rsid w:val="00F51082"/>
    <w:rsid w:val="00F52A0D"/>
    <w:rsid w:val="00F52C85"/>
    <w:rsid w:val="00F607B1"/>
    <w:rsid w:val="00F61EF4"/>
    <w:rsid w:val="00F6359A"/>
    <w:rsid w:val="00F63D95"/>
    <w:rsid w:val="00F7163F"/>
    <w:rsid w:val="00F71CD1"/>
    <w:rsid w:val="00F73988"/>
    <w:rsid w:val="00F7620B"/>
    <w:rsid w:val="00F80EFA"/>
    <w:rsid w:val="00F81FC3"/>
    <w:rsid w:val="00F845D2"/>
    <w:rsid w:val="00F85421"/>
    <w:rsid w:val="00F9043E"/>
    <w:rsid w:val="00F90D74"/>
    <w:rsid w:val="00F9259F"/>
    <w:rsid w:val="00F937AC"/>
    <w:rsid w:val="00F96CC5"/>
    <w:rsid w:val="00FA01FD"/>
    <w:rsid w:val="00FA0A3C"/>
    <w:rsid w:val="00FA1EDB"/>
    <w:rsid w:val="00FA4EB5"/>
    <w:rsid w:val="00FB0E7F"/>
    <w:rsid w:val="00FB62DE"/>
    <w:rsid w:val="00FC312D"/>
    <w:rsid w:val="00FC3EAC"/>
    <w:rsid w:val="00FC54B8"/>
    <w:rsid w:val="00FD3E18"/>
    <w:rsid w:val="00FD415E"/>
    <w:rsid w:val="00FD7F69"/>
    <w:rsid w:val="00FE16DB"/>
    <w:rsid w:val="00FE1956"/>
    <w:rsid w:val="00FF1316"/>
    <w:rsid w:val="00FF1672"/>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137407752">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480459621">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os.aodn.org.au/imos/" TargetMode="External"/><Relationship Id="rId18" Type="http://schemas.openxmlformats.org/officeDocument/2006/relationships/image" Target="media/image2.png"/><Relationship Id="rId26" Type="http://schemas.openxmlformats.org/officeDocument/2006/relationships/image" Target="media/image9.png"/><Relationship Id="rId21" Type="http://schemas.openxmlformats.org/officeDocument/2006/relationships/image" Target="media/image5.png"/><Relationship Id="rId34" Type="http://schemas.openxmlformats.org/officeDocument/2006/relationships/footer" Target="footer1.xml"/><Relationship Id="rId7" Type="http://schemas.openxmlformats.org/officeDocument/2006/relationships/hyperlink" Target="mailto:h.schilling@unsw.edu.au" TargetMode="External"/><Relationship Id="rId12" Type="http://schemas.openxmlformats.org/officeDocument/2006/relationships/hyperlink" Target="http://imos.aodn.org.au/imos/" TargetMode="Externa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HaydenSchilling/Inner-Shelf-Water"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7.png"/><Relationship Id="rId32" Type="http://schemas.openxmlformats.org/officeDocument/2006/relationships/image" Target="media/image15.pn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portal.aodn.org.au/" TargetMode="External"/><Relationship Id="rId23" Type="http://schemas.openxmlformats.org/officeDocument/2006/relationships/hyperlink" Target="http://imos.aodn.org.au/imos/" TargetMode="External"/><Relationship Id="rId28" Type="http://schemas.openxmlformats.org/officeDocument/2006/relationships/image" Target="media/image11.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www.marine.csiro.au/data/trawler/"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eader" Target="header1.xml"/><Relationship Id="rId8" Type="http://schemas.openxmlformats.org/officeDocument/2006/relationships/comments" Target="comments.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46</Pages>
  <Words>54954</Words>
  <Characters>313243</Characters>
  <Application>Microsoft Office Word</Application>
  <DocSecurity>0</DocSecurity>
  <Lines>2610</Lines>
  <Paragraphs>734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2</cp:revision>
  <cp:lastPrinted>2020-04-28T00:41:00Z</cp:lastPrinted>
  <dcterms:created xsi:type="dcterms:W3CDTF">2020-08-31T03:08:00Z</dcterms:created>
  <dcterms:modified xsi:type="dcterms:W3CDTF">2020-08-31T03:08:00Z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id="REe5Ggb2"/&gt;&lt;style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