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193976F" w14:textId="0C2B32EA" w:rsidR="000861B9" w:rsidRPr="00F15D89" w:rsidRDefault="005F5F57" w:rsidP="000861B9">
      <w:pPr>
        <w:pStyle w:val="Abstract"/>
        <w:spacing w:line="480" w:lineRule="auto"/>
        <w:rPr>
          <w:rFonts w:asciiTheme="minorHAnsi" w:hAnsiTheme="minorHAnsi" w:cstheme="minorHAnsi"/>
          <w:lang w:val="en-AU"/>
        </w:rPr>
      </w:pPr>
      <w:r>
        <w:rPr>
          <w:rFonts w:asciiTheme="minorHAnsi" w:hAnsiTheme="minorHAnsi" w:cstheme="minorHAnsi"/>
          <w:lang w:val="en-AU"/>
        </w:rPr>
        <w:t xml:space="preserve">Continental shelves are the </w:t>
      </w:r>
      <w:del w:id="0" w:author="Iain Suthers" w:date="2021-01-07T12:25:00Z">
        <w:r w:rsidDel="00666B6A">
          <w:rPr>
            <w:rFonts w:asciiTheme="minorHAnsi" w:hAnsiTheme="minorHAnsi" w:cstheme="minorHAnsi"/>
            <w:lang w:val="en-AU"/>
          </w:rPr>
          <w:delText xml:space="preserve">main </w:delText>
        </w:r>
      </w:del>
      <w:r>
        <w:rPr>
          <w:rFonts w:asciiTheme="minorHAnsi" w:hAnsiTheme="minorHAnsi" w:cstheme="minorHAnsi"/>
          <w:lang w:val="en-AU"/>
        </w:rPr>
        <w:t>interface between society and the oceans</w:t>
      </w:r>
      <w:ins w:id="1" w:author="Iain Suthers" w:date="2021-01-07T12:25:00Z">
        <w:r w:rsidR="00666B6A">
          <w:rPr>
            <w:rFonts w:asciiTheme="minorHAnsi" w:hAnsiTheme="minorHAnsi" w:cstheme="minorHAnsi"/>
            <w:lang w:val="en-AU"/>
          </w:rPr>
          <w:t>,</w:t>
        </w:r>
      </w:ins>
      <w:r>
        <w:rPr>
          <w:rFonts w:asciiTheme="minorHAnsi" w:hAnsiTheme="minorHAnsi" w:cstheme="minorHAnsi"/>
          <w:lang w:val="en-AU"/>
        </w:rPr>
        <w:t xml:space="preserve"> </w:t>
      </w:r>
      <w:del w:id="2" w:author="Iain Suthers" w:date="2021-01-07T12:25:00Z">
        <w:r w:rsidDel="00666B6A">
          <w:rPr>
            <w:rFonts w:asciiTheme="minorHAnsi" w:hAnsiTheme="minorHAnsi" w:cstheme="minorHAnsi"/>
            <w:lang w:val="en-AU"/>
          </w:rPr>
          <w:delText xml:space="preserve">and </w:delText>
        </w:r>
      </w:del>
      <w:r>
        <w:rPr>
          <w:rFonts w:asciiTheme="minorHAnsi" w:hAnsiTheme="minorHAnsi" w:cstheme="minorHAnsi"/>
          <w:lang w:val="en-AU"/>
        </w:rPr>
        <w:t>support</w:t>
      </w:r>
      <w:ins w:id="3" w:author="Iain Suthers" w:date="2021-01-07T12:25:00Z">
        <w:r w:rsidR="00666B6A">
          <w:rPr>
            <w:rFonts w:asciiTheme="minorHAnsi" w:hAnsiTheme="minorHAnsi" w:cstheme="minorHAnsi"/>
            <w:lang w:val="en-AU"/>
          </w:rPr>
          <w:t>ing</w:t>
        </w:r>
      </w:ins>
      <w:r>
        <w:rPr>
          <w:rFonts w:asciiTheme="minorHAnsi" w:hAnsiTheme="minorHAnsi" w:cstheme="minorHAnsi"/>
          <w:lang w:val="en-AU"/>
        </w:rPr>
        <w:t xml:space="preserve"> over 90% of the world’s fisheries through </w:t>
      </w:r>
      <w:del w:id="4" w:author="Iain Suthers" w:date="2021-01-07T12:25:00Z">
        <w:r w:rsidDel="00666B6A">
          <w:rPr>
            <w:rFonts w:asciiTheme="minorHAnsi" w:hAnsiTheme="minorHAnsi" w:cstheme="minorHAnsi"/>
            <w:lang w:val="en-AU"/>
          </w:rPr>
          <w:delText xml:space="preserve">their </w:delText>
        </w:r>
      </w:del>
      <w:r>
        <w:rPr>
          <w:rFonts w:asciiTheme="minorHAnsi" w:hAnsiTheme="minorHAnsi" w:cstheme="minorHAnsi"/>
          <w:lang w:val="en-AU"/>
        </w:rPr>
        <w:t>highly productive ecosystems.</w:t>
      </w:r>
      <w:r w:rsidR="00C338A2">
        <w:rPr>
          <w:rFonts w:asciiTheme="minorHAnsi" w:hAnsiTheme="minorHAnsi" w:cstheme="minorHAnsi"/>
          <w:lang w:val="en-AU"/>
        </w:rPr>
        <w:t xml:space="preserve"> Boundary currents drive </w:t>
      </w:r>
      <w:del w:id="5" w:author="Iain Suthers" w:date="2021-01-07T12:25:00Z">
        <w:r w:rsidR="00C338A2" w:rsidDel="00666B6A">
          <w:rPr>
            <w:rFonts w:asciiTheme="minorHAnsi" w:hAnsiTheme="minorHAnsi" w:cstheme="minorHAnsi"/>
            <w:lang w:val="en-AU"/>
          </w:rPr>
          <w:delText xml:space="preserve">key </w:delText>
        </w:r>
      </w:del>
      <w:r w:rsidR="00C338A2">
        <w:rPr>
          <w:rFonts w:asciiTheme="minorHAnsi" w:hAnsiTheme="minorHAnsi" w:cstheme="minorHAnsi"/>
          <w:lang w:val="en-AU"/>
        </w:rPr>
        <w:t>oceanographic processes on many continental shelves yet it is uncertain how boundary currents affect the continental shelf zooplankton community.</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With</w:t>
      </w:r>
      <w:r w:rsidR="000861B9" w:rsidRPr="00F15D89">
        <w:rPr>
          <w:rFonts w:asciiTheme="minorHAnsi" w:hAnsiTheme="minorHAnsi" w:cstheme="minorHAnsi"/>
          <w:lang w:val="en-AU"/>
        </w:rPr>
        <w:t xml:space="preserve"> an optical plankton counter </w:t>
      </w:r>
      <w:r w:rsidR="000861B9">
        <w:rPr>
          <w:rFonts w:asciiTheme="minorHAnsi" w:hAnsiTheme="minorHAnsi" w:cstheme="minorHAnsi"/>
          <w:lang w:val="en-AU"/>
        </w:rPr>
        <w:t>and</w:t>
      </w:r>
      <w:r w:rsidR="000861B9" w:rsidRPr="00F15D89">
        <w:rPr>
          <w:rFonts w:asciiTheme="minorHAnsi" w:hAnsiTheme="minorHAnsi" w:cstheme="minorHAnsi"/>
          <w:lang w:val="en-AU"/>
        </w:rPr>
        <w:t xml:space="preserve"> CTD </w:t>
      </w:r>
      <w:r w:rsidR="000861B9">
        <w:rPr>
          <w:rFonts w:asciiTheme="minorHAnsi" w:hAnsiTheme="minorHAnsi" w:cstheme="minorHAnsi"/>
          <w:lang w:val="en-AU"/>
        </w:rPr>
        <w:t xml:space="preserve">mounted </w:t>
      </w:r>
      <w:r w:rsidR="000861B9" w:rsidRPr="00F15D89">
        <w:rPr>
          <w:rFonts w:asciiTheme="minorHAnsi" w:hAnsiTheme="minorHAnsi" w:cstheme="minorHAnsi"/>
          <w:lang w:val="en-AU"/>
        </w:rPr>
        <w:t>on</w:t>
      </w:r>
      <w:r w:rsidR="000861B9">
        <w:rPr>
          <w:rFonts w:asciiTheme="minorHAnsi" w:hAnsiTheme="minorHAnsi" w:cstheme="minorHAnsi"/>
          <w:lang w:val="en-AU"/>
        </w:rPr>
        <w:t xml:space="preserve"> an</w:t>
      </w:r>
      <w:r w:rsidR="000861B9" w:rsidRPr="00F15D89">
        <w:rPr>
          <w:rFonts w:asciiTheme="minorHAnsi" w:hAnsiTheme="minorHAnsi" w:cstheme="minorHAnsi"/>
          <w:lang w:val="en-AU"/>
        </w:rPr>
        <w:t xml:space="preserve"> undulating towed body</w:t>
      </w:r>
      <w:r w:rsidR="00307FC5">
        <w:rPr>
          <w:rFonts w:asciiTheme="minorHAnsi" w:hAnsiTheme="minorHAnsi" w:cstheme="minorHAnsi"/>
          <w:lang w:val="en-AU"/>
        </w:rPr>
        <w:t>,</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we</w:t>
      </w:r>
      <w:r w:rsidR="000861B9" w:rsidRPr="00F15D89">
        <w:rPr>
          <w:rFonts w:asciiTheme="minorHAnsi" w:hAnsiTheme="minorHAnsi" w:cstheme="minorHAnsi"/>
          <w:lang w:val="en-AU"/>
        </w:rPr>
        <w:t xml:space="preserve"> present the first high</w:t>
      </w:r>
      <w:r w:rsidR="000861B9">
        <w:rPr>
          <w:rFonts w:asciiTheme="minorHAnsi" w:hAnsiTheme="minorHAnsi" w:cstheme="minorHAnsi"/>
          <w:lang w:val="en-AU"/>
        </w:rPr>
        <w:t>-</w:t>
      </w:r>
      <w:r w:rsidR="000861B9" w:rsidRPr="00F15D89">
        <w:rPr>
          <w:rFonts w:asciiTheme="minorHAnsi" w:hAnsiTheme="minorHAnsi" w:cstheme="minorHAnsi"/>
          <w:lang w:val="en-AU"/>
        </w:rPr>
        <w:t xml:space="preserve">resolution </w:t>
      </w:r>
      <w:r w:rsidR="000861B9">
        <w:rPr>
          <w:rFonts w:asciiTheme="minorHAnsi" w:hAnsiTheme="minorHAnsi" w:cstheme="minorHAnsi"/>
          <w:lang w:val="en-AU"/>
        </w:rPr>
        <w:t>vertically resolved</w:t>
      </w:r>
      <w:r w:rsidR="000861B9" w:rsidRPr="00F15D89">
        <w:rPr>
          <w:rFonts w:asciiTheme="minorHAnsi" w:hAnsiTheme="minorHAnsi" w:cstheme="minorHAnsi"/>
          <w:lang w:val="en-AU"/>
        </w:rPr>
        <w:t xml:space="preserve"> profiles of the zooplankton </w:t>
      </w:r>
      <w:del w:id="6" w:author="Iain Suthers" w:date="2021-01-07T12:26:00Z">
        <w:r w:rsidR="000861B9" w:rsidRPr="00F15D89" w:rsidDel="00666B6A">
          <w:rPr>
            <w:rFonts w:asciiTheme="minorHAnsi" w:hAnsiTheme="minorHAnsi" w:cstheme="minorHAnsi"/>
            <w:lang w:val="en-AU"/>
          </w:rPr>
          <w:delText xml:space="preserve">community </w:delText>
        </w:r>
      </w:del>
      <w:ins w:id="7" w:author="Iain Suthers" w:date="2021-01-07T12:26:00Z">
        <w:r w:rsidR="00666B6A">
          <w:rPr>
            <w:rFonts w:asciiTheme="minorHAnsi" w:hAnsiTheme="minorHAnsi" w:cstheme="minorHAnsi"/>
            <w:lang w:val="en-AU"/>
          </w:rPr>
          <w:t xml:space="preserve">size structure </w:t>
        </w:r>
      </w:ins>
      <w:r w:rsidR="000861B9" w:rsidRPr="00F15D89">
        <w:rPr>
          <w:rFonts w:asciiTheme="minorHAnsi" w:hAnsiTheme="minorHAnsi" w:cstheme="minorHAnsi"/>
          <w:lang w:val="en-AU"/>
        </w:rPr>
        <w:t xml:space="preserve">across </w:t>
      </w:r>
      <w:r w:rsidR="00307FC5">
        <w:rPr>
          <w:rFonts w:asciiTheme="minorHAnsi" w:hAnsiTheme="minorHAnsi" w:cstheme="minorHAnsi"/>
          <w:lang w:val="en-AU"/>
        </w:rPr>
        <w:t xml:space="preserve">four transects over </w:t>
      </w:r>
      <w:r>
        <w:rPr>
          <w:rFonts w:asciiTheme="minorHAnsi" w:hAnsiTheme="minorHAnsi" w:cstheme="minorHAnsi"/>
          <w:lang w:val="en-AU"/>
        </w:rPr>
        <w:t>a</w:t>
      </w:r>
      <w:r w:rsidR="000861B9" w:rsidRPr="00F15D89">
        <w:rPr>
          <w:rFonts w:asciiTheme="minorHAnsi" w:hAnsiTheme="minorHAnsi" w:cstheme="minorHAnsi"/>
          <w:lang w:val="en-AU"/>
        </w:rPr>
        <w:t xml:space="preserve"> continental shelf</w:t>
      </w:r>
      <w:r w:rsidR="000861B9">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r w:rsidR="00307FC5">
        <w:rPr>
          <w:rFonts w:asciiTheme="minorHAnsi" w:hAnsiTheme="minorHAnsi" w:cstheme="minorHAnsi"/>
          <w:lang w:val="en-AU"/>
        </w:rPr>
        <w:t xml:space="preserve">, which declines </w:t>
      </w:r>
      <w:r w:rsidR="00E30A97" w:rsidRPr="00F15D89">
        <w:rPr>
          <w:rFonts w:asciiTheme="minorHAnsi" w:hAnsiTheme="minorHAnsi" w:cstheme="minorHAnsi"/>
          <w:lang w:val="en-AU"/>
        </w:rPr>
        <w:t xml:space="preserve">with increasing distance from shore and </w:t>
      </w:r>
      <w:r w:rsidR="00307FC5">
        <w:rPr>
          <w:rFonts w:asciiTheme="minorHAnsi" w:hAnsiTheme="minorHAnsi" w:cstheme="minorHAnsi"/>
          <w:lang w:val="en-AU"/>
        </w:rPr>
        <w:t xml:space="preserve">with increasing </w:t>
      </w:r>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sidR="000861B9">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000861B9" w:rsidRPr="00F15D89">
        <w:rPr>
          <w:rFonts w:asciiTheme="minorHAnsi" w:hAnsiTheme="minorHAnsi" w:cstheme="minorHAnsi"/>
          <w:lang w:val="en-AU"/>
        </w:rPr>
        <w:t xml:space="preserve"> uplift</w:t>
      </w:r>
      <w:r w:rsidR="000861B9">
        <w:rPr>
          <w:rFonts w:asciiTheme="minorHAnsi" w:hAnsiTheme="minorHAnsi" w:cstheme="minorHAnsi"/>
          <w:lang w:val="en-AU"/>
        </w:rPr>
        <w:t xml:space="preserve">ing slope waters, resulting in </w:t>
      </w:r>
      <w:r w:rsidR="000861B9" w:rsidRPr="00F15D89">
        <w:rPr>
          <w:rFonts w:asciiTheme="minorHAnsi" w:hAnsiTheme="minorHAnsi" w:cstheme="minorHAnsi"/>
          <w:lang w:val="en-AU"/>
        </w:rPr>
        <w:t xml:space="preserve">zooplankton </w:t>
      </w:r>
      <w:del w:id="8" w:author="Iain Suthers" w:date="2021-01-07T12:27:00Z">
        <w:r w:rsidR="000861B9" w:rsidRPr="00F15D89" w:rsidDel="00666B6A">
          <w:rPr>
            <w:rFonts w:asciiTheme="minorHAnsi" w:hAnsiTheme="minorHAnsi" w:cstheme="minorHAnsi"/>
            <w:lang w:val="en-AU"/>
          </w:rPr>
          <w:delText xml:space="preserve">communities </w:delText>
        </w:r>
      </w:del>
      <w:ins w:id="9" w:author="Iain Suthers" w:date="2021-01-07T12:27:00Z">
        <w:r w:rsidR="00666B6A">
          <w:rPr>
            <w:rFonts w:asciiTheme="minorHAnsi" w:hAnsiTheme="minorHAnsi" w:cstheme="minorHAnsi"/>
            <w:lang w:val="en-AU"/>
          </w:rPr>
          <w:t>ecosystems</w:t>
        </w:r>
        <w:r w:rsidR="00666B6A" w:rsidRPr="00F15D89">
          <w:rPr>
            <w:rFonts w:asciiTheme="minorHAnsi" w:hAnsiTheme="minorHAnsi" w:cstheme="minorHAnsi"/>
            <w:lang w:val="en-AU"/>
          </w:rPr>
          <w:t xml:space="preserve"> </w:t>
        </w:r>
      </w:ins>
      <w:r w:rsidR="000861B9">
        <w:rPr>
          <w:rFonts w:asciiTheme="minorHAnsi" w:hAnsiTheme="minorHAnsi" w:cstheme="minorHAnsi"/>
          <w:lang w:val="en-AU"/>
        </w:rPr>
        <w:t xml:space="preserve">with </w:t>
      </w:r>
      <w:r w:rsidR="000861B9" w:rsidRPr="00F15D89">
        <w:rPr>
          <w:rFonts w:asciiTheme="minorHAnsi" w:hAnsiTheme="minorHAnsi" w:cstheme="minorHAnsi"/>
          <w:lang w:val="en-AU"/>
        </w:rPr>
        <w:t>smaller geometric mean</w:t>
      </w:r>
      <w:r w:rsidR="000861B9">
        <w:rPr>
          <w:rFonts w:asciiTheme="minorHAnsi" w:hAnsiTheme="minorHAnsi" w:cstheme="minorHAnsi"/>
          <w:lang w:val="en-AU"/>
        </w:rPr>
        <w:t xml:space="preserve"> </w:t>
      </w:r>
      <w:r w:rsidR="000861B9" w:rsidRPr="00F15D89">
        <w:rPr>
          <w:rFonts w:asciiTheme="minorHAnsi" w:hAnsiTheme="minorHAnsi" w:cstheme="minorHAnsi"/>
          <w:lang w:val="en-AU"/>
        </w:rPr>
        <w:t>sizes and steeper</w:t>
      </w:r>
      <w:r>
        <w:rPr>
          <w:rFonts w:asciiTheme="minorHAnsi" w:hAnsiTheme="minorHAnsi" w:cstheme="minorHAnsi"/>
          <w:lang w:val="en-AU"/>
        </w:rPr>
        <w:t xml:space="preserve"> size spectrum</w:t>
      </w:r>
      <w:r w:rsidR="000861B9">
        <w:rPr>
          <w:rFonts w:asciiTheme="minorHAnsi" w:hAnsiTheme="minorHAnsi" w:cstheme="minorHAnsi"/>
          <w:lang w:val="en-AU"/>
        </w:rPr>
        <w:t xml:space="preserve"> slopes</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South of the EAC separation from the coast, the continental shelf zooplankton </w:t>
      </w:r>
      <w:del w:id="10" w:author="Iain Suthers" w:date="2021-01-07T12:27:00Z">
        <w:r w:rsidR="000861B9" w:rsidDel="00666B6A">
          <w:rPr>
            <w:rFonts w:asciiTheme="minorHAnsi" w:hAnsiTheme="minorHAnsi" w:cstheme="minorHAnsi"/>
            <w:lang w:val="en-AU"/>
          </w:rPr>
          <w:delText xml:space="preserve">community </w:delText>
        </w:r>
      </w:del>
      <w:r w:rsidR="000861B9">
        <w:rPr>
          <w:rFonts w:asciiTheme="minorHAnsi" w:hAnsiTheme="minorHAnsi" w:cstheme="minorHAnsi"/>
          <w:lang w:val="en-AU"/>
        </w:rPr>
        <w:t xml:space="preserve">was more spatially homogenous but still displayed the same </w:t>
      </w:r>
      <w:del w:id="11" w:author="Iain Suthers" w:date="2021-01-07T12:28:00Z">
        <w:r w:rsidR="000861B9" w:rsidDel="00666B6A">
          <w:rPr>
            <w:rFonts w:asciiTheme="minorHAnsi" w:hAnsiTheme="minorHAnsi" w:cstheme="minorHAnsi"/>
            <w:lang w:val="en-AU"/>
          </w:rPr>
          <w:delText xml:space="preserve">broad </w:delText>
        </w:r>
      </w:del>
      <w:r w:rsidR="000861B9">
        <w:rPr>
          <w:rFonts w:asciiTheme="minorHAnsi" w:hAnsiTheme="minorHAnsi" w:cstheme="minorHAnsi"/>
          <w:lang w:val="en-AU"/>
        </w:rPr>
        <w:t xml:space="preserve">horizontal and vertical patterns in zooplankton. </w:t>
      </w:r>
      <w:r w:rsidR="000861B9" w:rsidRPr="00F15D89">
        <w:rPr>
          <w:rFonts w:asciiTheme="minorHAnsi" w:hAnsiTheme="minorHAnsi" w:cstheme="minorHAnsi"/>
          <w:lang w:val="en-AU"/>
        </w:rPr>
        <w:t>The</w:t>
      </w:r>
      <w:r w:rsidR="000861B9">
        <w:rPr>
          <w:rFonts w:asciiTheme="minorHAnsi" w:hAnsiTheme="minorHAnsi" w:cstheme="minorHAnsi"/>
          <w:lang w:val="en-AU"/>
        </w:rPr>
        <w:t>se</w:t>
      </w:r>
      <w:r w:rsidR="000861B9" w:rsidRPr="00F15D89">
        <w:rPr>
          <w:rFonts w:asciiTheme="minorHAnsi" w:hAnsiTheme="minorHAnsi" w:cstheme="minorHAnsi"/>
          <w:lang w:val="en-AU"/>
        </w:rPr>
        <w:t xml:space="preserve"> patterns </w:t>
      </w:r>
      <w:r w:rsidR="000861B9">
        <w:rPr>
          <w:rFonts w:asciiTheme="minorHAnsi" w:hAnsiTheme="minorHAnsi" w:cstheme="minorHAnsi"/>
          <w:lang w:val="en-AU"/>
        </w:rPr>
        <w:t>are consistent</w:t>
      </w:r>
      <w:r w:rsidR="000861B9" w:rsidRPr="00F15D89">
        <w:rPr>
          <w:rFonts w:asciiTheme="minorHAnsi" w:hAnsiTheme="minorHAnsi" w:cstheme="minorHAnsi"/>
          <w:lang w:val="en-AU"/>
        </w:rPr>
        <w:t xml:space="preserve"> with zooplankton distributions on</w:t>
      </w:r>
      <w:r w:rsidR="000861B9">
        <w:rPr>
          <w:rFonts w:asciiTheme="minorHAnsi" w:hAnsiTheme="minorHAnsi" w:cstheme="minorHAnsi"/>
          <w:lang w:val="en-AU"/>
        </w:rPr>
        <w:t xml:space="preserve"> other</w:t>
      </w:r>
      <w:r w:rsidR="000861B9" w:rsidRPr="00F15D89">
        <w:rPr>
          <w:rFonts w:asciiTheme="minorHAnsi" w:hAnsiTheme="minorHAnsi" w:cstheme="minorHAnsi"/>
          <w:lang w:val="en-AU"/>
        </w:rPr>
        <w:t xml:space="preserve"> continental shel</w:t>
      </w:r>
      <w:r w:rsidR="000861B9">
        <w:rPr>
          <w:rFonts w:asciiTheme="minorHAnsi" w:hAnsiTheme="minorHAnsi" w:cstheme="minorHAnsi"/>
          <w:lang w:val="en-AU"/>
        </w:rPr>
        <w:t>ves where</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the </w:t>
      </w:r>
      <w:r w:rsidR="000861B9" w:rsidRPr="00F15D89">
        <w:rPr>
          <w:rFonts w:asciiTheme="minorHAnsi" w:hAnsiTheme="minorHAnsi" w:cstheme="minorHAnsi"/>
          <w:lang w:val="en-AU"/>
        </w:rPr>
        <w:t>inner</w:t>
      </w:r>
      <w:r w:rsidR="000861B9">
        <w:rPr>
          <w:rFonts w:asciiTheme="minorHAnsi" w:hAnsiTheme="minorHAnsi" w:cstheme="minorHAnsi"/>
          <w:lang w:val="en-AU"/>
        </w:rPr>
        <w:t>-shelf has</w:t>
      </w:r>
      <w:r w:rsidR="000861B9" w:rsidRPr="00F15D89">
        <w:rPr>
          <w:rFonts w:asciiTheme="minorHAnsi" w:hAnsiTheme="minorHAnsi" w:cstheme="minorHAnsi"/>
          <w:lang w:val="en-AU"/>
        </w:rPr>
        <w:t xml:space="preserve"> high</w:t>
      </w:r>
      <w:r w:rsidR="000861B9">
        <w:rPr>
          <w:rFonts w:asciiTheme="minorHAnsi" w:hAnsiTheme="minorHAnsi" w:cstheme="minorHAnsi"/>
          <w:lang w:val="en-AU"/>
        </w:rPr>
        <w:t>er</w:t>
      </w:r>
      <w:r w:rsidR="000861B9" w:rsidRPr="00F15D89">
        <w:rPr>
          <w:rFonts w:asciiTheme="minorHAnsi" w:hAnsiTheme="minorHAnsi" w:cstheme="minorHAnsi"/>
          <w:lang w:val="en-AU"/>
        </w:rPr>
        <w:t xml:space="preserve"> biomass of zooplankton</w:t>
      </w:r>
      <w:r w:rsidR="000861B9">
        <w:rPr>
          <w:rFonts w:asciiTheme="minorHAnsi" w:hAnsiTheme="minorHAnsi" w:cstheme="minorHAnsi"/>
          <w:lang w:val="en-AU"/>
        </w:rPr>
        <w:t xml:space="preserve"> with a steeper NBSS-slope</w:t>
      </w:r>
      <w:r w:rsidR="000861B9" w:rsidRPr="00F15D89">
        <w:rPr>
          <w:rFonts w:asciiTheme="minorHAnsi" w:hAnsiTheme="minorHAnsi" w:cstheme="minorHAnsi"/>
          <w:lang w:val="en-AU"/>
        </w:rPr>
        <w:t xml:space="preserve"> compared to offshore. </w:t>
      </w:r>
      <w:r w:rsidR="000861B9">
        <w:rPr>
          <w:rFonts w:asciiTheme="minorHAnsi" w:hAnsiTheme="minorHAnsi" w:cstheme="minorHAnsi"/>
          <w:lang w:val="en-AU"/>
        </w:rPr>
        <w:t xml:space="preserve">Inner-shelf zooplankton communities support </w:t>
      </w:r>
      <w:ins w:id="12" w:author="Iain Suthers" w:date="2021-01-07T12:29:00Z">
        <w:r w:rsidR="00666B6A">
          <w:rPr>
            <w:rFonts w:asciiTheme="minorHAnsi" w:hAnsiTheme="minorHAnsi" w:cstheme="minorHAnsi"/>
            <w:lang w:val="en-AU"/>
          </w:rPr>
          <w:t xml:space="preserve">important </w:t>
        </w:r>
      </w:ins>
      <w:r w:rsidR="000861B9">
        <w:rPr>
          <w:rFonts w:asciiTheme="minorHAnsi" w:hAnsiTheme="minorHAnsi" w:cstheme="minorHAnsi"/>
          <w:lang w:val="en-AU"/>
        </w:rPr>
        <w:t xml:space="preserve">temperate reef ecosystems and coastal fisheries, </w:t>
      </w:r>
      <w:r>
        <w:rPr>
          <w:rFonts w:asciiTheme="minorHAnsi" w:hAnsiTheme="minorHAnsi" w:cstheme="minorHAnsi"/>
          <w:lang w:val="en-AU"/>
        </w:rPr>
        <w:t>through their consistently high biomass</w:t>
      </w:r>
      <w:r w:rsidR="000861B9"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247E2F5A"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del w:id="13" w:author="Iain Suthers" w:date="2021-01-07T12:28:00Z">
        <w:r w:rsidR="00447ABF" w:rsidRPr="00752391" w:rsidDel="00666B6A">
          <w:rPr>
            <w:rFonts w:asciiTheme="minorHAnsi" w:hAnsiTheme="minorHAnsi" w:cstheme="minorHAnsi"/>
            <w:lang w:val="en-AU"/>
          </w:rPr>
          <w:delText>East</w:delText>
        </w:r>
        <w:r w:rsidR="00447ABF" w:rsidDel="00666B6A">
          <w:rPr>
            <w:rFonts w:asciiTheme="minorHAnsi" w:hAnsiTheme="minorHAnsi" w:cstheme="minorHAnsi"/>
            <w:lang w:val="en-AU"/>
          </w:rPr>
          <w:delText xml:space="preserve"> Australian Current, </w:delText>
        </w:r>
      </w:del>
      <w:r w:rsidR="00447ABF">
        <w:rPr>
          <w:rFonts w:asciiTheme="minorHAnsi" w:hAnsiTheme="minorHAnsi" w:cstheme="minorHAnsi"/>
          <w:lang w:val="en-AU"/>
        </w:rPr>
        <w:t xml:space="preserve">upwelling, </w:t>
      </w:r>
      <w:r w:rsidR="00BD36D7">
        <w:rPr>
          <w:rFonts w:asciiTheme="minorHAnsi" w:hAnsiTheme="minorHAnsi" w:cstheme="minorHAnsi"/>
          <w:lang w:val="en-AU"/>
        </w:rPr>
        <w:t>size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ins w:id="14" w:author="Iain Suthers" w:date="2021-01-07T12:33:00Z">
        <w:r w:rsidR="00666B6A">
          <w:rPr>
            <w:rFonts w:asciiTheme="minorHAnsi" w:hAnsiTheme="minorHAnsi" w:cstheme="minorHAnsi"/>
            <w:lang w:val="en-AU"/>
          </w:rPr>
          <w:t xml:space="preserve">pareto, </w:t>
        </w:r>
      </w:ins>
      <w:r w:rsidR="00EB5672">
        <w:rPr>
          <w:rFonts w:asciiTheme="minorHAnsi" w:hAnsiTheme="minorHAnsi" w:cstheme="minorHAnsi"/>
          <w:lang w:val="en-AU"/>
        </w:rPr>
        <w:t xml:space="preserve">Optical Plankton Counter, production, </w:t>
      </w:r>
      <w:ins w:id="15" w:author="Iain Suthers" w:date="2021-01-07T12:33:00Z">
        <w:r w:rsidR="002608F5">
          <w:rPr>
            <w:rFonts w:asciiTheme="minorHAnsi" w:hAnsiTheme="minorHAnsi" w:cstheme="minorHAnsi"/>
            <w:lang w:val="en-AU"/>
          </w:rPr>
          <w:t>Great Southern Reef</w:t>
        </w:r>
      </w:ins>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4658D4C2" w14:textId="164E8ED9" w:rsidR="004D1CE3" w:rsidRDefault="00732DB7" w:rsidP="00392E7D">
      <w:pPr>
        <w:pStyle w:val="Text"/>
        <w:spacing w:line="480" w:lineRule="auto"/>
        <w:rPr>
          <w:rFonts w:asciiTheme="minorHAnsi" w:hAnsiTheme="minorHAnsi" w:cstheme="minorHAnsi"/>
          <w:lang w:val="en-AU"/>
        </w:rPr>
      </w:pPr>
      <w:bookmarkStart w:id="16" w:name="_Hlk57639382"/>
      <w:r>
        <w:rPr>
          <w:rFonts w:asciiTheme="minorHAnsi" w:hAnsiTheme="minorHAnsi" w:cstheme="minorHAnsi"/>
          <w:lang w:val="en-AU"/>
        </w:rPr>
        <w:t xml:space="preserve">Continental shelves are the </w:t>
      </w:r>
      <w:del w:id="17" w:author="Iain Suthers" w:date="2021-01-07T12:33:00Z">
        <w:r w:rsidDel="002608F5">
          <w:rPr>
            <w:rFonts w:asciiTheme="minorHAnsi" w:hAnsiTheme="minorHAnsi" w:cstheme="minorHAnsi"/>
            <w:lang w:val="en-AU"/>
          </w:rPr>
          <w:delText xml:space="preserve">main </w:delText>
        </w:r>
      </w:del>
      <w:r>
        <w:rPr>
          <w:rFonts w:asciiTheme="minorHAnsi" w:hAnsiTheme="minorHAnsi" w:cstheme="minorHAnsi"/>
          <w:lang w:val="en-AU"/>
        </w:rPr>
        <w:t xml:space="preserve">interface between society and the </w:t>
      </w:r>
      <w:commentRangeStart w:id="18"/>
      <w:r>
        <w:rPr>
          <w:rFonts w:asciiTheme="minorHAnsi" w:hAnsiTheme="minorHAnsi" w:cstheme="minorHAnsi"/>
          <w:lang w:val="en-AU"/>
        </w:rPr>
        <w:t>oceans</w:t>
      </w:r>
      <w:commentRangeEnd w:id="18"/>
      <w:r w:rsidR="002608F5">
        <w:rPr>
          <w:rStyle w:val="CommentReference"/>
          <w:rFonts w:eastAsia="Calibri"/>
        </w:rPr>
        <w:commentReference w:id="18"/>
      </w:r>
      <w:r>
        <w:rPr>
          <w:rFonts w:asciiTheme="minorHAnsi" w:hAnsiTheme="minorHAnsi" w:cstheme="minorHAnsi"/>
          <w:lang w:val="en-AU"/>
        </w:rPr>
        <w:t xml:space="preserve">. </w:t>
      </w:r>
      <w:del w:id="19" w:author="Iain Suthers" w:date="2021-01-07T12:34:00Z">
        <w:r w:rsidDel="002608F5">
          <w:rPr>
            <w:rFonts w:asciiTheme="minorHAnsi" w:hAnsiTheme="minorHAnsi" w:cstheme="minorHAnsi"/>
            <w:lang w:val="en-AU"/>
          </w:rPr>
          <w:delText xml:space="preserve">Located close to land, </w:delText>
        </w:r>
        <w:r w:rsidR="008E5D17" w:rsidDel="002608F5">
          <w:rPr>
            <w:rFonts w:asciiTheme="minorHAnsi" w:hAnsiTheme="minorHAnsi" w:cstheme="minorHAnsi"/>
            <w:lang w:val="en-AU"/>
          </w:rPr>
          <w:delText>they</w:delText>
        </w:r>
        <w:r w:rsidDel="002608F5">
          <w:rPr>
            <w:rFonts w:asciiTheme="minorHAnsi" w:hAnsiTheme="minorHAnsi" w:cstheme="minorHAnsi"/>
            <w:lang w:val="en-AU"/>
          </w:rPr>
          <w:delText xml:space="preserve"> </w:delText>
        </w:r>
        <w:r w:rsidR="008E5D17" w:rsidDel="002608F5">
          <w:rPr>
            <w:rFonts w:asciiTheme="minorHAnsi" w:hAnsiTheme="minorHAnsi" w:cstheme="minorHAnsi"/>
            <w:lang w:val="en-AU"/>
          </w:rPr>
          <w:delText>are</w:delText>
        </w:r>
        <w:r w:rsidDel="002608F5">
          <w:rPr>
            <w:rFonts w:asciiTheme="minorHAnsi" w:hAnsiTheme="minorHAnsi" w:cstheme="minorHAnsi"/>
            <w:lang w:val="en-AU"/>
          </w:rPr>
          <w:delText xml:space="preserve"> the easiest marine environment to access and exploit. Despite</w:delText>
        </w:r>
      </w:del>
      <w:ins w:id="20" w:author="Iain Suthers" w:date="2021-01-07T12:34:00Z">
        <w:r w:rsidR="002608F5">
          <w:rPr>
            <w:rFonts w:asciiTheme="minorHAnsi" w:hAnsiTheme="minorHAnsi" w:cstheme="minorHAnsi"/>
            <w:lang w:val="en-AU"/>
          </w:rPr>
          <w:t>While</w:t>
        </w:r>
      </w:ins>
      <w:r>
        <w:rPr>
          <w:rFonts w:asciiTheme="minorHAnsi" w:hAnsiTheme="minorHAnsi" w:cstheme="minorHAnsi"/>
          <w:lang w:val="en-AU"/>
        </w:rPr>
        <w:t xml:space="preserve"> a</w:t>
      </w:r>
      <w:r w:rsidR="00392E7D">
        <w:rPr>
          <w:rFonts w:asciiTheme="minorHAnsi" w:hAnsiTheme="minorHAnsi" w:cstheme="minorHAnsi"/>
          <w:lang w:val="en-AU"/>
        </w:rPr>
        <w:t>ccount</w:t>
      </w:r>
      <w:r>
        <w:rPr>
          <w:rFonts w:asciiTheme="minorHAnsi" w:hAnsiTheme="minorHAnsi" w:cstheme="minorHAnsi"/>
          <w:lang w:val="en-AU"/>
        </w:rPr>
        <w:t>ing</w:t>
      </w:r>
      <w:r w:rsidR="00392E7D">
        <w:rPr>
          <w:rFonts w:asciiTheme="minorHAnsi" w:hAnsiTheme="minorHAnsi" w:cstheme="minorHAnsi"/>
          <w:lang w:val="en-AU"/>
        </w:rPr>
        <w:t xml:space="preserve"> for less than 7% of the earth’s ocean surface area</w:t>
      </w:r>
      <w:r>
        <w:rPr>
          <w:rFonts w:asciiTheme="minorHAnsi" w:hAnsiTheme="minorHAnsi" w:cstheme="minorHAnsi"/>
          <w:lang w:val="en-AU"/>
        </w:rPr>
        <w:t>,</w:t>
      </w:r>
      <w:r w:rsidR="00392E7D">
        <w:rPr>
          <w:rFonts w:asciiTheme="minorHAnsi" w:hAnsiTheme="minorHAnsi" w:cstheme="minorHAnsi"/>
          <w:lang w:val="en-AU"/>
        </w:rPr>
        <w:t xml:space="preserve"> </w:t>
      </w:r>
      <w:r>
        <w:rPr>
          <w:rFonts w:asciiTheme="minorHAnsi" w:hAnsiTheme="minorHAnsi" w:cstheme="minorHAnsi"/>
          <w:lang w:val="en-AU"/>
        </w:rPr>
        <w:t xml:space="preserve">continental shelf regions support over 90% of the world’s fisheries catch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(Pauly </w:t>
      </w:r>
      <w:r w:rsidR="00A925B7" w:rsidRPr="00A925B7">
        <w:rPr>
          <w:rFonts w:ascii="Calibri" w:hAnsi="Calibri" w:cs="Calibri"/>
          <w:i/>
          <w:iCs/>
        </w:rPr>
        <w:t>et al.</w:t>
      </w:r>
      <w:r w:rsidR="00A925B7" w:rsidRPr="00A925B7">
        <w:rPr>
          <w:rFonts w:ascii="Calibri" w:hAnsi="Calibri" w:cs="Calibri"/>
        </w:rPr>
        <w:t>, 2002)</w:t>
      </w:r>
      <w:r>
        <w:rPr>
          <w:rFonts w:asciiTheme="minorHAnsi" w:hAnsiTheme="minorHAnsi" w:cstheme="minorHAnsi"/>
          <w:lang w:val="en-AU"/>
        </w:rPr>
        <w:fldChar w:fldCharType="end"/>
      </w:r>
      <w:r w:rsidR="00392E7D">
        <w:rPr>
          <w:rFonts w:asciiTheme="minorHAnsi" w:hAnsiTheme="minorHAnsi" w:cstheme="minorHAnsi"/>
          <w:lang w:val="en-AU"/>
        </w:rPr>
        <w:t>.</w:t>
      </w:r>
      <w:r w:rsidR="00F9131F">
        <w:rPr>
          <w:rFonts w:asciiTheme="minorHAnsi" w:hAnsiTheme="minorHAnsi" w:cstheme="minorHAnsi"/>
          <w:lang w:val="en-AU"/>
        </w:rPr>
        <w:t xml:space="preserve"> </w:t>
      </w:r>
      <w:r>
        <w:rPr>
          <w:rFonts w:asciiTheme="minorHAnsi" w:hAnsiTheme="minorHAnsi" w:cstheme="minorHAnsi"/>
          <w:lang w:val="en-AU"/>
        </w:rPr>
        <w:t>Th</w:t>
      </w:r>
      <w:r w:rsidR="00B8132C">
        <w:rPr>
          <w:rFonts w:asciiTheme="minorHAnsi" w:hAnsiTheme="minorHAnsi" w:cstheme="minorHAnsi"/>
          <w:lang w:val="en-AU"/>
        </w:rPr>
        <w:t>ese</w:t>
      </w:r>
      <w:r>
        <w:rPr>
          <w:rFonts w:asciiTheme="minorHAnsi" w:hAnsiTheme="minorHAnsi" w:cstheme="minorHAnsi"/>
          <w:lang w:val="en-AU"/>
        </w:rPr>
        <w:t xml:space="preserve"> </w:t>
      </w:r>
      <w:r w:rsidR="00B8132C">
        <w:rPr>
          <w:rFonts w:asciiTheme="minorHAnsi" w:hAnsiTheme="minorHAnsi" w:cstheme="minorHAnsi"/>
          <w:lang w:val="en-AU"/>
        </w:rPr>
        <w:t xml:space="preserve">fisheries are </w:t>
      </w:r>
      <w:r>
        <w:rPr>
          <w:rFonts w:asciiTheme="minorHAnsi" w:hAnsiTheme="minorHAnsi" w:cstheme="minorHAnsi"/>
          <w:lang w:val="en-AU"/>
        </w:rPr>
        <w:t xml:space="preserve">supported by </w:t>
      </w:r>
      <w:r w:rsidR="00082586">
        <w:rPr>
          <w:rFonts w:asciiTheme="minorHAnsi" w:hAnsiTheme="minorHAnsi" w:cstheme="minorHAnsi"/>
          <w:lang w:val="en-AU"/>
        </w:rPr>
        <w:t>high</w:t>
      </w:r>
      <w:r w:rsidR="004D1CE3">
        <w:rPr>
          <w:rFonts w:asciiTheme="minorHAnsi" w:hAnsiTheme="minorHAnsi" w:cstheme="minorHAnsi"/>
          <w:lang w:val="en-AU"/>
        </w:rPr>
        <w:t xml:space="preserve"> </w:t>
      </w:r>
      <w:r w:rsidR="00480AAF">
        <w:rPr>
          <w:rFonts w:asciiTheme="minorHAnsi" w:hAnsiTheme="minorHAnsi" w:cstheme="minorHAnsi"/>
          <w:lang w:val="en-AU"/>
        </w:rPr>
        <w:t xml:space="preserve">chlorophyll </w:t>
      </w:r>
      <w:r w:rsidR="00480AAF" w:rsidRPr="00A570AC">
        <w:rPr>
          <w:rFonts w:asciiTheme="minorHAnsi" w:hAnsiTheme="minorHAnsi" w:cstheme="minorHAnsi"/>
          <w:i/>
          <w:iCs/>
          <w:lang w:val="en-AU"/>
        </w:rPr>
        <w:t>a</w:t>
      </w:r>
      <w:r w:rsidR="00480AAF">
        <w:rPr>
          <w:rFonts w:asciiTheme="minorHAnsi" w:hAnsiTheme="minorHAnsi" w:cstheme="minorHAnsi"/>
          <w:lang w:val="en-AU"/>
        </w:rPr>
        <w:t xml:space="preserve"> biomass</w:t>
      </w:r>
      <w:r w:rsidR="004D1CE3">
        <w:rPr>
          <w:rFonts w:asciiTheme="minorHAnsi" w:hAnsiTheme="minorHAnsi" w:cstheme="minorHAnsi"/>
          <w:lang w:val="en-AU"/>
        </w:rPr>
        <w:t>, often driven by</w:t>
      </w:r>
      <w:r w:rsidR="003443D8">
        <w:rPr>
          <w:rFonts w:asciiTheme="minorHAnsi" w:hAnsiTheme="minorHAnsi" w:cstheme="minorHAnsi"/>
          <w:lang w:val="en-AU"/>
        </w:rPr>
        <w:t xml:space="preserve"> the coastal </w:t>
      </w:r>
      <w:ins w:id="21" w:author="Iain Suthers" w:date="2021-01-07T12:35:00Z">
        <w:r w:rsidR="002608F5">
          <w:rPr>
            <w:rFonts w:asciiTheme="minorHAnsi" w:hAnsiTheme="minorHAnsi" w:cstheme="minorHAnsi"/>
            <w:lang w:val="en-AU"/>
          </w:rPr>
          <w:t xml:space="preserve">processes </w:t>
        </w:r>
      </w:ins>
      <w:del w:id="22" w:author="Iain Suthers" w:date="2021-01-07T12:35:00Z">
        <w:r w:rsidR="003443D8" w:rsidDel="002608F5">
          <w:rPr>
            <w:rFonts w:asciiTheme="minorHAnsi" w:hAnsiTheme="minorHAnsi" w:cstheme="minorHAnsi"/>
            <w:lang w:val="en-AU"/>
          </w:rPr>
          <w:delText xml:space="preserve">oceanography </w:delText>
        </w:r>
      </w:del>
      <w:r w:rsidR="003443D8">
        <w:rPr>
          <w:rFonts w:asciiTheme="minorHAnsi" w:hAnsiTheme="minorHAnsi" w:cstheme="minorHAnsi"/>
          <w:lang w:val="en-AU"/>
        </w:rPr>
        <w:t>including</w:t>
      </w:r>
      <w:r w:rsidR="005B678F">
        <w:rPr>
          <w:rFonts w:asciiTheme="minorHAnsi" w:hAnsiTheme="minorHAnsi" w:cstheme="minorHAnsi"/>
          <w:lang w:val="en-AU"/>
        </w:rPr>
        <w:t xml:space="preserve"> upwelling</w:t>
      </w:r>
      <w:del w:id="23" w:author="Iain Suthers" w:date="2021-01-07T12:36:00Z">
        <w:r w:rsidR="005B678F" w:rsidDel="00C37C10">
          <w:rPr>
            <w:rFonts w:asciiTheme="minorHAnsi" w:hAnsiTheme="minorHAnsi" w:cstheme="minorHAnsi"/>
            <w:lang w:val="en-AU"/>
          </w:rPr>
          <w:delText>s</w:delText>
        </w:r>
      </w:del>
      <w:r w:rsidR="005B678F">
        <w:rPr>
          <w:rFonts w:asciiTheme="minorHAnsi" w:hAnsiTheme="minorHAnsi" w:cstheme="minorHAnsi"/>
          <w:lang w:val="en-AU"/>
        </w:rPr>
        <w:t>, river plumes,</w:t>
      </w:r>
      <w:r w:rsidR="004D1CE3">
        <w:rPr>
          <w:rFonts w:asciiTheme="minorHAnsi" w:hAnsiTheme="minorHAnsi" w:cstheme="minorHAnsi"/>
          <w:lang w:val="en-AU"/>
        </w:rPr>
        <w:t xml:space="preserve"> boundary currents</w:t>
      </w:r>
      <w:r w:rsidR="003443D8">
        <w:rPr>
          <w:rFonts w:asciiTheme="minorHAnsi" w:hAnsiTheme="minorHAnsi" w:cstheme="minorHAnsi"/>
          <w:lang w:val="en-AU"/>
        </w:rPr>
        <w:t>, and eddies</w:t>
      </w:r>
      <w:r w:rsidR="004D1CE3">
        <w:rPr>
          <w:rFonts w:asciiTheme="minorHAnsi" w:hAnsiTheme="minorHAnsi" w:cstheme="minorHAnsi"/>
          <w:lang w:val="en-AU"/>
        </w:rPr>
        <w:t xml:space="preserve">. </w:t>
      </w:r>
      <w:r w:rsidR="00B8132C">
        <w:rPr>
          <w:rFonts w:asciiTheme="minorHAnsi" w:hAnsiTheme="minorHAnsi" w:cstheme="minorHAnsi"/>
          <w:lang w:val="en-AU"/>
        </w:rPr>
        <w:t>Th</w:t>
      </w:r>
      <w:r w:rsidR="000120BB">
        <w:rPr>
          <w:rFonts w:asciiTheme="minorHAnsi" w:hAnsiTheme="minorHAnsi" w:cstheme="minorHAnsi"/>
          <w:lang w:val="en-AU"/>
        </w:rPr>
        <w:t>e</w:t>
      </w:r>
      <w:r w:rsidR="00B8132C">
        <w:rPr>
          <w:rFonts w:asciiTheme="minorHAnsi" w:hAnsiTheme="minorHAnsi" w:cstheme="minorHAnsi"/>
          <w:lang w:val="en-AU"/>
        </w:rPr>
        <w:t xml:space="preserve"> </w:t>
      </w:r>
      <w:r w:rsidR="00AB768F">
        <w:rPr>
          <w:rFonts w:asciiTheme="minorHAnsi" w:hAnsiTheme="minorHAnsi" w:cstheme="minorHAnsi"/>
          <w:lang w:val="en-AU"/>
        </w:rPr>
        <w:t xml:space="preserve">high chlorophyll </w:t>
      </w:r>
      <w:r w:rsidR="00B8132C" w:rsidRPr="00A570AC">
        <w:rPr>
          <w:rFonts w:asciiTheme="minorHAnsi" w:hAnsiTheme="minorHAnsi" w:cstheme="minorHAnsi"/>
          <w:i/>
          <w:iCs/>
          <w:lang w:val="en-AU"/>
        </w:rPr>
        <w:t>a</w:t>
      </w:r>
      <w:r w:rsidR="00B8132C">
        <w:rPr>
          <w:rFonts w:asciiTheme="minorHAnsi" w:hAnsiTheme="minorHAnsi" w:cstheme="minorHAnsi"/>
          <w:lang w:val="en-AU"/>
        </w:rPr>
        <w:t xml:space="preserve"> </w:t>
      </w:r>
      <w:r w:rsidR="00AB768F">
        <w:rPr>
          <w:rFonts w:asciiTheme="minorHAnsi" w:hAnsiTheme="minorHAnsi" w:cstheme="minorHAnsi"/>
          <w:lang w:val="en-AU"/>
        </w:rPr>
        <w:t>levels often observed on the continental shelf</w:t>
      </w:r>
      <w:r w:rsidR="006940CC">
        <w:rPr>
          <w:rFonts w:asciiTheme="minorHAnsi" w:hAnsiTheme="minorHAnsi" w:cstheme="minorHAnsi"/>
          <w:lang w:val="en-AU"/>
        </w:rPr>
        <w:t>, particularly the inner shelf</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2011)</w:t>
      </w:r>
      <w:r w:rsidR="00AB768F">
        <w:rPr>
          <w:rFonts w:asciiTheme="minorHAnsi" w:hAnsiTheme="minorHAnsi" w:cstheme="minorHAnsi"/>
          <w:lang w:val="en-AU"/>
        </w:rPr>
        <w:fldChar w:fldCharType="end"/>
      </w:r>
      <w:r w:rsidR="000120BB">
        <w:rPr>
          <w:rFonts w:asciiTheme="minorHAnsi" w:hAnsiTheme="minorHAnsi" w:cstheme="minorHAnsi"/>
          <w:lang w:val="en-AU"/>
        </w:rPr>
        <w:t xml:space="preserve"> are </w:t>
      </w:r>
      <w:r w:rsidR="00AB768F">
        <w:rPr>
          <w:rFonts w:asciiTheme="minorHAnsi" w:hAnsiTheme="minorHAnsi" w:cstheme="minorHAnsi"/>
          <w:lang w:val="en-AU"/>
        </w:rPr>
        <w:t>a</w:t>
      </w:r>
      <w:r w:rsidR="000120BB">
        <w:rPr>
          <w:rFonts w:asciiTheme="minorHAnsi" w:hAnsiTheme="minorHAnsi" w:cstheme="minorHAnsi"/>
          <w:lang w:val="en-AU"/>
        </w:rPr>
        <w:t xml:space="preserve"> key</w:t>
      </w:r>
      <w:r w:rsidR="00AB768F">
        <w:rPr>
          <w:rFonts w:asciiTheme="minorHAnsi" w:hAnsiTheme="minorHAnsi" w:cstheme="minorHAnsi"/>
          <w:lang w:val="en-AU"/>
        </w:rPr>
        <w:t xml:space="preserve"> driver of zooplankton </w:t>
      </w:r>
      <w:r w:rsidR="00EA1220">
        <w:rPr>
          <w:rFonts w:asciiTheme="minorHAnsi" w:hAnsiTheme="minorHAnsi" w:cstheme="minorHAnsi"/>
          <w:lang w:val="en-AU"/>
        </w:rPr>
        <w:t>communities</w:t>
      </w:r>
      <w:ins w:id="24" w:author="Iain Suthers" w:date="2021-01-07T12:36:00Z">
        <w:r w:rsidR="00C37C10">
          <w:rPr>
            <w:rFonts w:asciiTheme="minorHAnsi" w:hAnsiTheme="minorHAnsi" w:cstheme="minorHAnsi"/>
            <w:lang w:val="en-AU"/>
          </w:rPr>
          <w:t xml:space="preserve"> which are</w:t>
        </w:r>
      </w:ins>
      <w:del w:id="25" w:author="Iain Suthers" w:date="2021-01-07T12:36:00Z">
        <w:r w:rsidR="007B4703" w:rsidDel="00C37C10">
          <w:rPr>
            <w:rFonts w:asciiTheme="minorHAnsi" w:hAnsiTheme="minorHAnsi" w:cstheme="minorHAnsi"/>
            <w:lang w:val="en-AU"/>
          </w:rPr>
          <w:delText>,</w:delText>
        </w:r>
      </w:del>
      <w:r w:rsidR="00AB768F">
        <w:rPr>
          <w:rFonts w:asciiTheme="minorHAnsi" w:hAnsiTheme="minorHAnsi" w:cstheme="minorHAnsi"/>
          <w:lang w:val="en-AU"/>
        </w:rPr>
        <w:t xml:space="preserve"> a key resource for fisheries. In</w:t>
      </w:r>
      <w:r w:rsidR="000120BB">
        <w:rPr>
          <w:rFonts w:asciiTheme="minorHAnsi" w:hAnsiTheme="minorHAnsi" w:cstheme="minorHAnsi"/>
          <w:lang w:val="en-AU"/>
        </w:rPr>
        <w:t xml:space="preserve"> </w:t>
      </w:r>
      <w:r w:rsidR="00242FAC">
        <w:rPr>
          <w:rFonts w:asciiTheme="minorHAnsi" w:hAnsiTheme="minorHAnsi" w:cstheme="minorHAnsi"/>
          <w:lang w:val="en-AU"/>
        </w:rPr>
        <w:t>b</w:t>
      </w:r>
      <w:r w:rsidR="000120BB">
        <w:rPr>
          <w:rFonts w:asciiTheme="minorHAnsi" w:hAnsiTheme="minorHAnsi" w:cstheme="minorHAnsi"/>
          <w:lang w:val="en-AU"/>
        </w:rPr>
        <w:t xml:space="preserve">oundary </w:t>
      </w:r>
      <w:r w:rsidR="00242FAC">
        <w:rPr>
          <w:rFonts w:asciiTheme="minorHAnsi" w:hAnsiTheme="minorHAnsi" w:cstheme="minorHAnsi"/>
          <w:lang w:val="en-AU"/>
        </w:rPr>
        <w:t>c</w:t>
      </w:r>
      <w:r w:rsidR="000120BB">
        <w:rPr>
          <w:rFonts w:asciiTheme="minorHAnsi" w:hAnsiTheme="minorHAnsi" w:cstheme="minorHAnsi"/>
          <w:lang w:val="en-AU"/>
        </w:rPr>
        <w:t xml:space="preserve">urrent </w:t>
      </w:r>
      <w:r w:rsidR="00242FAC">
        <w:rPr>
          <w:rFonts w:asciiTheme="minorHAnsi" w:hAnsiTheme="minorHAnsi" w:cstheme="minorHAnsi"/>
          <w:lang w:val="en-AU"/>
        </w:rPr>
        <w:t xml:space="preserve">systems </w:t>
      </w:r>
      <w:r w:rsidR="000120BB">
        <w:rPr>
          <w:rFonts w:asciiTheme="minorHAnsi" w:hAnsiTheme="minorHAnsi" w:cstheme="minorHAnsi"/>
          <w:lang w:val="en-AU"/>
        </w:rPr>
        <w:t>such as</w:t>
      </w:r>
      <w:r w:rsidR="00AB768F">
        <w:rPr>
          <w:rFonts w:asciiTheme="minorHAnsi" w:hAnsiTheme="minorHAnsi" w:cstheme="minorHAnsi"/>
          <w:lang w:val="en-AU"/>
        </w:rPr>
        <w:t xml:space="preserve"> the East Australian Current and </w:t>
      </w:r>
      <w:r w:rsidR="00242FAC">
        <w:rPr>
          <w:rFonts w:asciiTheme="minorHAnsi" w:hAnsiTheme="minorHAnsi" w:cstheme="minorHAnsi"/>
          <w:lang w:val="en-AU"/>
        </w:rPr>
        <w:t xml:space="preserve">the </w:t>
      </w:r>
      <w:r w:rsidR="00AB768F" w:rsidRPr="005E6D6A">
        <w:rPr>
          <w:rFonts w:asciiTheme="minorHAnsi" w:hAnsiTheme="minorHAnsi" w:cstheme="minorHAnsi"/>
          <w:lang w:val="en-AU"/>
        </w:rPr>
        <w:t xml:space="preserve">Benguela </w:t>
      </w:r>
      <w:r w:rsidR="00AB768F">
        <w:rPr>
          <w:rFonts w:asciiTheme="minorHAnsi" w:hAnsiTheme="minorHAnsi" w:cstheme="minorHAnsi"/>
          <w:lang w:val="en-AU"/>
        </w:rPr>
        <w:t xml:space="preserve">Current, zooplankton </w:t>
      </w:r>
      <w:del w:id="26" w:author="Iain Suthers" w:date="2021-01-07T12:36:00Z">
        <w:r w:rsidR="00AB768F" w:rsidDel="00C37C10">
          <w:rPr>
            <w:rFonts w:asciiTheme="minorHAnsi" w:hAnsiTheme="minorHAnsi" w:cstheme="minorHAnsi"/>
            <w:lang w:val="en-AU"/>
          </w:rPr>
          <w:delText>has been shown</w:delText>
        </w:r>
        <w:r w:rsidR="00DE467B" w:rsidDel="00C37C10">
          <w:rPr>
            <w:rFonts w:asciiTheme="minorHAnsi" w:hAnsiTheme="minorHAnsi" w:cstheme="minorHAnsi"/>
            <w:lang w:val="en-AU"/>
          </w:rPr>
          <w:delText xml:space="preserve"> to</w:delText>
        </w:r>
      </w:del>
      <w:ins w:id="27" w:author="Iain Suthers" w:date="2021-01-07T12:36:00Z">
        <w:r w:rsidR="00C37C10">
          <w:rPr>
            <w:rFonts w:asciiTheme="minorHAnsi" w:hAnsiTheme="minorHAnsi" w:cstheme="minorHAnsi"/>
            <w:lang w:val="en-AU"/>
          </w:rPr>
          <w:t>can</w:t>
        </w:r>
      </w:ins>
      <w:r w:rsidR="00DE467B">
        <w:rPr>
          <w:rFonts w:asciiTheme="minorHAnsi" w:hAnsiTheme="minorHAnsi" w:cstheme="minorHAnsi"/>
          <w:lang w:val="en-AU"/>
        </w:rPr>
        <w:t xml:space="preserve"> support</w:t>
      </w:r>
      <w:r w:rsidR="00AB768F">
        <w:rPr>
          <w:rFonts w:asciiTheme="minorHAnsi" w:hAnsiTheme="minorHAnsi" w:cstheme="minorHAnsi"/>
          <w:lang w:val="en-AU"/>
        </w:rPr>
        <w:t xml:space="preserve"> over 50% of fish biomass on coastal reefs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(Truong </w:t>
      </w:r>
      <w:r w:rsidR="00A925B7" w:rsidRPr="00A925B7">
        <w:rPr>
          <w:rFonts w:ascii="Calibri" w:hAnsi="Calibri" w:cs="Calibri"/>
          <w:i/>
          <w:iCs/>
        </w:rPr>
        <w:t>et al.</w:t>
      </w:r>
      <w:r w:rsidR="00A925B7" w:rsidRPr="00A925B7">
        <w:rPr>
          <w:rFonts w:ascii="Calibri" w:hAnsi="Calibri" w:cs="Calibri"/>
        </w:rPr>
        <w:t xml:space="preserve">, 2017; Maia </w:t>
      </w:r>
      <w:r w:rsidR="00A925B7" w:rsidRPr="00A925B7">
        <w:rPr>
          <w:rFonts w:ascii="Calibri" w:hAnsi="Calibri" w:cs="Calibri"/>
          <w:i/>
          <w:iCs/>
        </w:rPr>
        <w:t>et al.</w:t>
      </w:r>
      <w:r w:rsidR="00A925B7" w:rsidRPr="00A925B7">
        <w:rPr>
          <w:rFonts w:ascii="Calibri" w:hAnsi="Calibri" w:cs="Calibri"/>
        </w:rPr>
        <w:t>, 2018)</w:t>
      </w:r>
      <w:r w:rsidR="00AB768F">
        <w:rPr>
          <w:rFonts w:asciiTheme="minorHAnsi" w:hAnsiTheme="minorHAnsi" w:cstheme="minorHAnsi"/>
          <w:lang w:val="en-AU"/>
        </w:rPr>
        <w:fldChar w:fldCharType="end"/>
      </w:r>
      <w:r w:rsidR="001A6F0D">
        <w:rPr>
          <w:rFonts w:asciiTheme="minorHAnsi" w:hAnsiTheme="minorHAnsi" w:cstheme="minorHAnsi"/>
          <w:lang w:val="en-AU"/>
        </w:rPr>
        <w:t xml:space="preserve">, making it a key link </w:t>
      </w:r>
      <w:r w:rsidR="006940CC">
        <w:rPr>
          <w:rFonts w:asciiTheme="minorHAnsi" w:hAnsiTheme="minorHAnsi" w:cstheme="minorHAnsi"/>
          <w:lang w:val="en-AU"/>
        </w:rPr>
        <w:t>between primary production and higher trophic levels</w:t>
      </w:r>
      <w:r w:rsidR="00AB768F">
        <w:rPr>
          <w:rFonts w:asciiTheme="minorHAnsi" w:hAnsiTheme="minorHAnsi" w:cstheme="minorHAnsi"/>
          <w:lang w:val="en-AU"/>
        </w:rPr>
        <w:t>.</w:t>
      </w:r>
    </w:p>
    <w:p w14:paraId="48069392" w14:textId="364A1C76" w:rsidR="00AB768F" w:rsidRPr="00215A20" w:rsidRDefault="00AB768F" w:rsidP="00AB768F">
      <w:pPr>
        <w:pStyle w:val="Text"/>
        <w:spacing w:line="480" w:lineRule="auto"/>
        <w:rPr>
          <w:rFonts w:asciiTheme="minorHAnsi" w:hAnsiTheme="minorHAnsi" w:cstheme="minorHAnsi"/>
          <w:lang w:val="en-AU"/>
        </w:rPr>
      </w:pPr>
      <w:del w:id="28" w:author="Iain Suthers" w:date="2021-01-07T12:36:00Z">
        <w:r w:rsidDel="00C37C10">
          <w:rPr>
            <w:rFonts w:asciiTheme="minorHAnsi" w:hAnsiTheme="minorHAnsi" w:cstheme="minorHAnsi"/>
            <w:lang w:val="en-AU"/>
          </w:rPr>
          <w:delText>Quantifying t</w:delText>
        </w:r>
      </w:del>
      <w:ins w:id="29" w:author="Iain Suthers" w:date="2021-01-07T12:36:00Z">
        <w:r w:rsidR="00C37C10">
          <w:rPr>
            <w:rFonts w:asciiTheme="minorHAnsi" w:hAnsiTheme="minorHAnsi" w:cstheme="minorHAnsi"/>
            <w:lang w:val="en-AU"/>
          </w:rPr>
          <w:t>T</w:t>
        </w:r>
      </w:ins>
      <w:r>
        <w:rPr>
          <w:rFonts w:asciiTheme="minorHAnsi" w:hAnsiTheme="minorHAnsi" w:cstheme="minorHAnsi"/>
          <w:lang w:val="en-AU"/>
        </w:rPr>
        <w:t>he transfer of energy between trophic levels i</w:t>
      </w:r>
      <w:r w:rsidR="00DE467B">
        <w:rPr>
          <w:rFonts w:asciiTheme="minorHAnsi" w:hAnsiTheme="minorHAnsi" w:cstheme="minorHAnsi"/>
          <w:lang w:val="en-AU"/>
        </w:rPr>
        <w:t>s</w:t>
      </w:r>
      <w:r>
        <w:rPr>
          <w:rFonts w:asciiTheme="minorHAnsi" w:hAnsiTheme="minorHAnsi" w:cstheme="minorHAnsi"/>
          <w:lang w:val="en-AU"/>
        </w:rPr>
        <w:t xml:space="preserve"> complex but </w:t>
      </w:r>
      <w:del w:id="30" w:author="Iain Suthers" w:date="2021-01-07T12:37:00Z">
        <w:r w:rsidDel="00C37C10">
          <w:rPr>
            <w:rFonts w:asciiTheme="minorHAnsi" w:hAnsiTheme="minorHAnsi" w:cstheme="minorHAnsi"/>
            <w:lang w:val="en-AU"/>
          </w:rPr>
          <w:delText xml:space="preserve">as </w:delText>
        </w:r>
      </w:del>
      <w:r>
        <w:rPr>
          <w:rFonts w:asciiTheme="minorHAnsi" w:hAnsiTheme="minorHAnsi" w:cstheme="minorHAnsi"/>
          <w:lang w:val="en-AU"/>
        </w:rPr>
        <w:t xml:space="preserve">predation is largely driven by size in the marine environment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Pr>
          <w:rFonts w:asciiTheme="minorHAnsi" w:hAnsiTheme="minorHAnsi" w:cstheme="minorHAnsi"/>
          <w:lang w:val="en-AU"/>
        </w:rPr>
        <w:fldChar w:fldCharType="end"/>
      </w:r>
      <w:ins w:id="31" w:author="Iain Suthers" w:date="2021-01-07T12:37:00Z">
        <w:r w:rsidR="00C37C10">
          <w:rPr>
            <w:rFonts w:asciiTheme="minorHAnsi" w:hAnsiTheme="minorHAnsi" w:cstheme="minorHAnsi"/>
            <w:lang w:val="en-AU"/>
          </w:rPr>
          <w:t xml:space="preserve"> and </w:t>
        </w:r>
      </w:ins>
      <w:del w:id="32" w:author="Iain Suthers" w:date="2021-01-07T12:37:00Z">
        <w:r w:rsidDel="00C37C10">
          <w:rPr>
            <w:rFonts w:asciiTheme="minorHAnsi" w:hAnsiTheme="minorHAnsi" w:cstheme="minorHAnsi"/>
            <w:lang w:val="en-AU"/>
          </w:rPr>
          <w:delText xml:space="preserve">, </w:delText>
        </w:r>
      </w:del>
      <w:r>
        <w:rPr>
          <w:rFonts w:asciiTheme="minorHAnsi" w:hAnsiTheme="minorHAnsi" w:cstheme="minorHAnsi"/>
          <w:lang w:val="en-AU"/>
        </w:rPr>
        <w:t xml:space="preserve">the size frequency </w:t>
      </w:r>
      <w:ins w:id="33" w:author="Iain Suthers" w:date="2021-01-07T12:38:00Z">
        <w:r w:rsidR="00C37C10">
          <w:rPr>
            <w:rFonts w:asciiTheme="minorHAnsi" w:hAnsiTheme="minorHAnsi" w:cstheme="minorHAnsi"/>
            <w:lang w:val="en-AU"/>
          </w:rPr>
          <w:t xml:space="preserve">distribution </w:t>
        </w:r>
      </w:ins>
      <w:r>
        <w:rPr>
          <w:rFonts w:asciiTheme="minorHAnsi" w:hAnsiTheme="minorHAnsi" w:cstheme="minorHAnsi"/>
          <w:lang w:val="en-AU"/>
        </w:rPr>
        <w:t xml:space="preserve">of </w:t>
      </w:r>
      <w:ins w:id="34" w:author="Iain Suthers" w:date="2021-01-07T12:38:00Z">
        <w:r w:rsidR="00C37C10">
          <w:rPr>
            <w:rFonts w:asciiTheme="minorHAnsi" w:hAnsiTheme="minorHAnsi" w:cstheme="minorHAnsi"/>
            <w:lang w:val="en-AU"/>
          </w:rPr>
          <w:t>biota</w:t>
        </w:r>
      </w:ins>
      <w:del w:id="35" w:author="Iain Suthers" w:date="2021-01-07T12:38:00Z">
        <w:r w:rsidDel="00C37C10">
          <w:rPr>
            <w:rFonts w:asciiTheme="minorHAnsi" w:hAnsiTheme="minorHAnsi" w:cstheme="minorHAnsi"/>
            <w:lang w:val="en-AU"/>
          </w:rPr>
          <w:delText>a community</w:delText>
        </w:r>
      </w:del>
      <w:r>
        <w:rPr>
          <w:rFonts w:asciiTheme="minorHAnsi" w:hAnsiTheme="minorHAnsi" w:cstheme="minorHAnsi"/>
          <w:lang w:val="en-AU"/>
        </w:rPr>
        <w:t xml:space="preserve"> can provide</w:t>
      </w:r>
      <w:del w:id="36" w:author="Iain Suthers" w:date="2021-01-07T12:38:00Z">
        <w:r w:rsidR="005B678F" w:rsidDel="00C37C10">
          <w:rPr>
            <w:rFonts w:asciiTheme="minorHAnsi" w:hAnsiTheme="minorHAnsi" w:cstheme="minorHAnsi"/>
            <w:lang w:val="en-AU"/>
          </w:rPr>
          <w:delText xml:space="preserve"> valuable</w:delText>
        </w:r>
      </w:del>
      <w:ins w:id="37" w:author="Iain Suthers" w:date="2021-01-07T12:38:00Z">
        <w:r w:rsidR="00C37C10">
          <w:rPr>
            <w:rFonts w:asciiTheme="minorHAnsi" w:hAnsiTheme="minorHAnsi" w:cstheme="minorHAnsi"/>
            <w:lang w:val="en-AU"/>
          </w:rPr>
          <w:t xml:space="preserve"> ecosystem</w:t>
        </w:r>
      </w:ins>
      <w:r>
        <w:rPr>
          <w:rFonts w:asciiTheme="minorHAnsi" w:hAnsiTheme="minorHAnsi" w:cstheme="minorHAnsi"/>
          <w:lang w:val="en-AU"/>
        </w:rPr>
        <w:t xml:space="preserve"> insight</w:t>
      </w:r>
      <w:ins w:id="38" w:author="Iain Suthers" w:date="2021-01-07T12:38:00Z">
        <w:r w:rsidR="00C37C10">
          <w:rPr>
            <w:rFonts w:asciiTheme="minorHAnsi" w:hAnsiTheme="minorHAnsi" w:cstheme="minorHAnsi"/>
            <w:lang w:val="en-AU"/>
          </w:rPr>
          <w:t>s</w:t>
        </w:r>
      </w:ins>
      <w:r>
        <w:rPr>
          <w:rFonts w:asciiTheme="minorHAnsi" w:hAnsiTheme="minorHAnsi" w:cstheme="minorHAnsi"/>
          <w:lang w:val="en-AU"/>
        </w:rPr>
        <w:t xml:space="preserve">. </w:t>
      </w:r>
      <w:del w:id="39" w:author="Iain Suthers" w:date="2021-01-07T12:39:00Z">
        <w:r w:rsidDel="00EE673E">
          <w:rPr>
            <w:rFonts w:asciiTheme="minorHAnsi" w:hAnsiTheme="minorHAnsi" w:cstheme="minorHAnsi"/>
            <w:lang w:val="en-AU"/>
          </w:rPr>
          <w:delText>Within a community, t</w:delText>
        </w:r>
      </w:del>
      <w:ins w:id="40" w:author="Iain Suthers" w:date="2021-01-07T12:39:00Z">
        <w:r w:rsidR="00EE673E">
          <w:rPr>
            <w:rFonts w:asciiTheme="minorHAnsi" w:hAnsiTheme="minorHAnsi" w:cstheme="minorHAnsi"/>
            <w:lang w:val="en-AU"/>
          </w:rPr>
          <w:t>T</w:t>
        </w:r>
      </w:ins>
      <w:r w:rsidRPr="004A66B0">
        <w:rPr>
          <w:rFonts w:asciiTheme="minorHAnsi" w:hAnsiTheme="minorHAnsi" w:cstheme="minorHAnsi"/>
          <w:lang w:val="en-AU"/>
        </w:rPr>
        <w:t xml:space="preserve">he size </w:t>
      </w:r>
      <w:r>
        <w:rPr>
          <w:rFonts w:asciiTheme="minorHAnsi" w:hAnsiTheme="minorHAnsi" w:cstheme="minorHAnsi"/>
          <w:lang w:val="en-AU"/>
        </w:rPr>
        <w:t xml:space="preserve">of all individuals, irrespective of species identity, can be </w:t>
      </w:r>
      <w:r w:rsidRPr="004A66B0">
        <w:rPr>
          <w:rFonts w:asciiTheme="minorHAnsi" w:hAnsiTheme="minorHAnsi" w:cstheme="minorHAnsi"/>
          <w:lang w:val="en-AU"/>
        </w:rPr>
        <w:t>describe</w:t>
      </w:r>
      <w:r>
        <w:rPr>
          <w:rFonts w:asciiTheme="minorHAnsi" w:hAnsiTheme="minorHAnsi" w:cstheme="minorHAnsi"/>
          <w:lang w:val="en-AU"/>
        </w:rPr>
        <w:t>d</w:t>
      </w:r>
      <w:r w:rsidRPr="004A66B0">
        <w:rPr>
          <w:rFonts w:asciiTheme="minorHAnsi" w:hAnsiTheme="minorHAnsi" w:cstheme="minorHAnsi"/>
          <w:lang w:val="en-AU"/>
        </w:rPr>
        <w:t xml:space="preserve"> </w:t>
      </w:r>
      <w:r>
        <w:rPr>
          <w:rFonts w:asciiTheme="minorHAnsi" w:hAnsiTheme="minorHAnsi" w:cstheme="minorHAnsi"/>
          <w:lang w:val="en-AU"/>
        </w:rPr>
        <w:t xml:space="preserve">by </w:t>
      </w:r>
      <w:r w:rsidRPr="004A66B0">
        <w:rPr>
          <w:rFonts w:asciiTheme="minorHAnsi" w:hAnsiTheme="minorHAnsi" w:cstheme="minorHAnsi"/>
          <w:lang w:val="en-AU"/>
        </w:rPr>
        <w:t xml:space="preserve">the size-frequency </w:t>
      </w:r>
      <w:r>
        <w:rPr>
          <w:rFonts w:asciiTheme="minorHAnsi" w:hAnsiTheme="minorHAnsi" w:cstheme="minorHAnsi"/>
          <w:lang w:val="en-AU"/>
        </w:rPr>
        <w:t xml:space="preserve">which </w:t>
      </w:r>
      <w:r w:rsidRPr="004A66B0">
        <w:rPr>
          <w:rFonts w:asciiTheme="minorHAnsi" w:hAnsiTheme="minorHAnsi" w:cstheme="minorHAnsi"/>
          <w:lang w:val="en-AU"/>
        </w:rPr>
        <w:t>typically yields a histogram that is strongly right-skewed</w:t>
      </w:r>
      <w:ins w:id="41" w:author="Iain Suthers" w:date="2021-01-07T12:39:00Z">
        <w:r w:rsidR="00EE673E">
          <w:rPr>
            <w:rFonts w:asciiTheme="minorHAnsi" w:hAnsiTheme="minorHAnsi" w:cstheme="minorHAnsi"/>
            <w:lang w:val="en-AU"/>
          </w:rPr>
          <w:t xml:space="preserve"> with</w:t>
        </w:r>
      </w:ins>
      <w:del w:id="42" w:author="Iain Suthers" w:date="2021-01-07T12:39:00Z">
        <w:r w:rsidRPr="004A66B0" w:rsidDel="00EE673E">
          <w:rPr>
            <w:rFonts w:asciiTheme="minorHAnsi" w:hAnsiTheme="minorHAnsi" w:cstheme="minorHAnsi"/>
            <w:lang w:val="en-AU"/>
          </w:rPr>
          <w:delText>:</w:delText>
        </w:r>
      </w:del>
      <w:r w:rsidRPr="004A66B0">
        <w:rPr>
          <w:rFonts w:asciiTheme="minorHAnsi" w:hAnsiTheme="minorHAnsi" w:cstheme="minorHAnsi"/>
          <w:lang w:val="en-AU"/>
        </w:rPr>
        <w:t xml:space="preserve"> many small individuals</w:t>
      </w:r>
      <w:del w:id="43" w:author="Iain Suthers" w:date="2021-01-07T12:40:00Z">
        <w:r w:rsidRPr="004A66B0" w:rsidDel="00EE673E">
          <w:rPr>
            <w:rFonts w:asciiTheme="minorHAnsi" w:hAnsiTheme="minorHAnsi" w:cstheme="minorHAnsi"/>
            <w:lang w:val="en-AU"/>
          </w:rPr>
          <w:delText>,</w:delText>
        </w:r>
      </w:del>
      <w:r w:rsidRPr="004A66B0">
        <w:rPr>
          <w:rFonts w:asciiTheme="minorHAnsi" w:hAnsiTheme="minorHAnsi" w:cstheme="minorHAnsi"/>
          <w:lang w:val="en-AU"/>
        </w:rPr>
        <w:t xml:space="preserve"> and </w:t>
      </w:r>
      <w:del w:id="44" w:author="Iain Suthers" w:date="2021-01-07T12:40:00Z">
        <w:r w:rsidRPr="004A66B0" w:rsidDel="00EE673E">
          <w:rPr>
            <w:rFonts w:asciiTheme="minorHAnsi" w:hAnsiTheme="minorHAnsi" w:cstheme="minorHAnsi"/>
            <w:lang w:val="en-AU"/>
          </w:rPr>
          <w:delText xml:space="preserve">a </w:delText>
        </w:r>
      </w:del>
      <w:r w:rsidRPr="004A66B0">
        <w:rPr>
          <w:rFonts w:asciiTheme="minorHAnsi" w:hAnsiTheme="minorHAnsi" w:cstheme="minorHAnsi"/>
          <w:lang w:val="en-AU"/>
        </w:rPr>
        <w:t>few</w:t>
      </w:r>
      <w:ins w:id="45" w:author="Iain Suthers" w:date="2021-01-07T12:40:00Z">
        <w:r w:rsidR="00EE673E">
          <w:rPr>
            <w:rFonts w:asciiTheme="minorHAnsi" w:hAnsiTheme="minorHAnsi" w:cstheme="minorHAnsi"/>
            <w:lang w:val="en-AU"/>
          </w:rPr>
          <w:t xml:space="preserve">er </w:t>
        </w:r>
      </w:ins>
      <w:del w:id="46" w:author="Iain Suthers" w:date="2021-01-07T12:40:00Z">
        <w:r w:rsidRPr="004A66B0" w:rsidDel="00EE673E">
          <w:rPr>
            <w:rFonts w:asciiTheme="minorHAnsi" w:hAnsiTheme="minorHAnsi" w:cstheme="minorHAnsi"/>
            <w:lang w:val="en-AU"/>
          </w:rPr>
          <w:delText xml:space="preserve"> very </w:delText>
        </w:r>
      </w:del>
      <w:r w:rsidRPr="004A66B0">
        <w:rPr>
          <w:rFonts w:asciiTheme="minorHAnsi" w:hAnsiTheme="minorHAnsi" w:cstheme="minorHAnsi"/>
          <w:lang w:val="en-AU"/>
        </w:rPr>
        <w:t>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Pr="004A66B0">
        <w:rPr>
          <w:rFonts w:asciiTheme="minorHAnsi" w:hAnsiTheme="minorHAnsi" w:cstheme="minorHAnsi"/>
          <w:lang w:val="en-AU"/>
        </w:rPr>
        <w:t>. On log</w:t>
      </w:r>
      <w:r>
        <w:rPr>
          <w:rFonts w:asciiTheme="minorHAnsi" w:hAnsiTheme="minorHAnsi" w:cstheme="minorHAnsi"/>
          <w:lang w:val="en-AU"/>
        </w:rPr>
        <w:t>-log axes, t</w:t>
      </w:r>
      <w:r w:rsidRPr="00215A20">
        <w:rPr>
          <w:rFonts w:asciiTheme="minorHAnsi" w:hAnsiTheme="minorHAnsi" w:cstheme="minorHAnsi"/>
          <w:lang w:val="en-AU"/>
        </w:rPr>
        <w:t>he</w:t>
      </w:r>
      <w:r>
        <w:rPr>
          <w:rFonts w:asciiTheme="minorHAnsi" w:hAnsiTheme="minorHAnsi" w:cstheme="minorHAnsi"/>
          <w:lang w:val="en-AU"/>
        </w:rPr>
        <w:t xml:space="preserve"> negative</w:t>
      </w:r>
      <w:r w:rsidRPr="00215A20">
        <w:rPr>
          <w:rFonts w:asciiTheme="minorHAnsi" w:hAnsiTheme="minorHAnsi" w:cstheme="minorHAnsi"/>
          <w:lang w:val="en-AU"/>
        </w:rPr>
        <w:t xml:space="preserve"> </w:t>
      </w:r>
      <w:r>
        <w:rPr>
          <w:rFonts w:asciiTheme="minorHAnsi" w:hAnsiTheme="minorHAnsi" w:cstheme="minorHAnsi"/>
          <w:lang w:val="en-AU"/>
        </w:rPr>
        <w:t xml:space="preserve">linear slope of the </w:t>
      </w:r>
      <w:r w:rsidRPr="00215A20">
        <w:rPr>
          <w:rFonts w:asciiTheme="minorHAnsi" w:hAnsiTheme="minorHAnsi" w:cstheme="minorHAnsi"/>
          <w:lang w:val="en-AU"/>
        </w:rPr>
        <w:t>zooplankton size spectr</w:t>
      </w:r>
      <w:r>
        <w:rPr>
          <w:rFonts w:asciiTheme="minorHAnsi" w:hAnsiTheme="minorHAnsi" w:cstheme="minorHAnsi"/>
          <w:lang w:val="en-AU"/>
        </w:rPr>
        <w:t xml:space="preserve">um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Pr>
          <w:rFonts w:asciiTheme="minorHAnsi" w:hAnsiTheme="minorHAnsi" w:cstheme="minorHAnsi"/>
          <w:lang w:val="en-AU"/>
        </w:rPr>
        <w:t xml:space="preserve">, provides insight into energy transfer and community function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Pr>
          <w:rFonts w:asciiTheme="minorHAnsi" w:hAnsiTheme="minorHAnsi" w:cstheme="minorHAnsi"/>
          <w:lang w:val="en-AU"/>
        </w:rPr>
        <w:fldChar w:fldCharType="end"/>
      </w:r>
      <w:r w:rsidRPr="00215A20">
        <w:rPr>
          <w:rFonts w:asciiTheme="minorHAnsi" w:hAnsiTheme="minorHAnsi" w:cstheme="minorHAnsi"/>
          <w:lang w:val="en-AU"/>
        </w:rPr>
        <w:t xml:space="preserve">. </w:t>
      </w:r>
      <w:r>
        <w:rPr>
          <w:rFonts w:asciiTheme="minorHAnsi" w:hAnsiTheme="minorHAnsi" w:cstheme="minorHAnsi"/>
          <w:lang w:val="en-AU"/>
        </w:rPr>
        <w:t>T</w:t>
      </w:r>
      <w:r w:rsidRPr="00C57AC5">
        <w:rPr>
          <w:rFonts w:asciiTheme="minorHAnsi" w:hAnsiTheme="minorHAnsi" w:cstheme="minorHAnsi"/>
          <w:lang w:val="en-AU"/>
        </w:rPr>
        <w:t xml:space="preserve">he size spectrum implicitly reﬂects the outcome of all ecological processes including predation, the growth of individuals through different size classes, and the repopulation of smaller size </w:t>
      </w:r>
      <w:r w:rsidRPr="00C57AC5">
        <w:rPr>
          <w:rFonts w:asciiTheme="minorHAnsi" w:hAnsiTheme="minorHAnsi" w:cstheme="minorHAnsi"/>
          <w:lang w:val="en-AU"/>
        </w:rPr>
        <w:lastRenderedPageBreak/>
        <w:t>classes through reproduction</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sidRPr="00C57AC5">
        <w:rPr>
          <w:rFonts w:asciiTheme="minorHAnsi" w:hAnsiTheme="minorHAnsi" w:cstheme="minorHAnsi"/>
          <w:lang w:val="en-AU"/>
        </w:rPr>
        <w:t>.</w:t>
      </w:r>
      <w:r w:rsidR="00EA1220">
        <w:rPr>
          <w:rFonts w:asciiTheme="minorHAnsi" w:hAnsiTheme="minorHAnsi" w:cstheme="minorHAnsi"/>
          <w:lang w:val="en-AU"/>
        </w:rPr>
        <w:t xml:space="preserve"> </w:t>
      </w:r>
      <w:r>
        <w:rPr>
          <w:rFonts w:asciiTheme="minorHAnsi" w:hAnsiTheme="minorHAnsi" w:cstheme="minorHAnsi"/>
          <w:lang w:val="en-AU"/>
        </w:rPr>
        <w:t xml:space="preserve">The elevation of the spectrum reflects the environmental effects of nutrients and temperature </w:t>
      </w:r>
      <w:r w:rsidR="00CD2F15">
        <w:rPr>
          <w:rFonts w:asciiTheme="minorHAnsi" w:hAnsiTheme="minorHAnsi" w:cstheme="minorHAnsi"/>
          <w:lang w:val="en-AU"/>
        </w:rPr>
        <w:t xml:space="preserve">and can result in differences between water masses </w:t>
      </w:r>
      <w:r w:rsidR="00CD2F15">
        <w:rPr>
          <w:rFonts w:asciiTheme="minorHAnsi" w:hAnsiTheme="minorHAnsi" w:cstheme="minorHAnsi"/>
          <w:lang w:val="en-AU"/>
        </w:rPr>
        <w:fldChar w:fldCharType="begin"/>
      </w:r>
      <w:r w:rsidR="00CD2F15">
        <w:rPr>
          <w:rFonts w:asciiTheme="minorHAnsi" w:hAnsiTheme="minorHAnsi" w:cstheme="minorHAnsi"/>
          <w:lang w:val="en-AU"/>
        </w:rPr>
        <w:instrText xml:space="preserve"> ADDIN ZOTERO_ITEM CSL_CITATION {"citationID":"nMKTnabp","properties":{"formattedCitation":"(Baird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CD2F15" w:rsidRPr="00CD2F15">
        <w:rPr>
          <w:rFonts w:ascii="Calibri" w:hAnsi="Calibri" w:cs="Calibri"/>
        </w:rPr>
        <w:t xml:space="preserve">(Baird </w:t>
      </w:r>
      <w:r w:rsidR="00CD2F15" w:rsidRPr="00CD2F15">
        <w:rPr>
          <w:rFonts w:ascii="Calibri" w:hAnsi="Calibri" w:cs="Calibri"/>
          <w:i/>
          <w:iCs/>
        </w:rPr>
        <w:t>et al.</w:t>
      </w:r>
      <w:r w:rsidR="00CD2F15" w:rsidRPr="00CD2F15">
        <w:rPr>
          <w:rFonts w:ascii="Calibri" w:hAnsi="Calibri" w:cs="Calibri"/>
        </w:rPr>
        <w:t>, 2008)</w:t>
      </w:r>
      <w:r w:rsidR="00CD2F15">
        <w:rPr>
          <w:rFonts w:asciiTheme="minorHAnsi" w:hAnsiTheme="minorHAnsi" w:cstheme="minorHAnsi"/>
          <w:lang w:val="en-AU"/>
        </w:rPr>
        <w:fldChar w:fldCharType="end"/>
      </w:r>
      <w:r w:rsidRPr="00227259">
        <w:rPr>
          <w:rFonts w:asciiTheme="minorHAnsi" w:hAnsiTheme="minorHAnsi" w:cstheme="minorHAnsi"/>
          <w:lang w:val="en-AU"/>
        </w:rPr>
        <w:t>.</w:t>
      </w:r>
      <w:r>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ins w:id="47" w:author="Iain Suthers" w:date="2021-01-07T12:40:00Z">
        <w:r w:rsidR="00DF0745">
          <w:rPr>
            <w:rFonts w:asciiTheme="minorHAnsi" w:hAnsiTheme="minorHAnsi" w:cstheme="minorHAnsi"/>
            <w:lang w:val="en-AU"/>
          </w:rPr>
          <w:t>s</w:t>
        </w:r>
      </w:ins>
      <w:r w:rsidR="00EA1220">
        <w:rPr>
          <w:rFonts w:asciiTheme="minorHAnsi" w:hAnsiTheme="minorHAnsi" w:cstheme="minorHAnsi"/>
          <w:lang w:val="en-AU"/>
        </w:rPr>
        <w:t xml:space="preserve"> which can occur under both</w:t>
      </w:r>
      <w:r>
        <w:rPr>
          <w:rFonts w:asciiTheme="minorHAnsi" w:hAnsiTheme="minorHAnsi" w:cstheme="minorHAnsi"/>
          <w:lang w:val="en-AU"/>
        </w:rPr>
        <w:t xml:space="preserve"> </w:t>
      </w:r>
      <w:r w:rsidRPr="00170AA4">
        <w:rPr>
          <w:rFonts w:asciiTheme="minorHAnsi" w:hAnsiTheme="minorHAnsi" w:cstheme="minorHAnsi"/>
          <w:lang w:val="en-AU"/>
        </w:rPr>
        <w:t>oligotrophic</w:t>
      </w:r>
      <w:r>
        <w:rPr>
          <w:rFonts w:asciiTheme="minorHAnsi" w:hAnsiTheme="minorHAnsi" w:cstheme="minorHAnsi"/>
          <w:lang w:val="en-AU"/>
        </w:rPr>
        <w:t xml:space="preserve"> conditions as nutrients become scarce </w:t>
      </w:r>
      <w:r w:rsidRPr="00170AA4">
        <w:rPr>
          <w:rFonts w:asciiTheme="minorHAnsi" w:hAnsiTheme="minorHAnsi" w:cstheme="minorHAnsi"/>
          <w:lang w:val="en-AU"/>
        </w:rPr>
        <w:t>and eutrophic conditions</w:t>
      </w:r>
      <w:r>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w:t>
      </w:r>
    </w:p>
    <w:p w14:paraId="3F582673" w14:textId="36286344" w:rsidR="00AB768F" w:rsidRDefault="00AB768F" w:rsidP="00AB768F">
      <w:pPr>
        <w:pStyle w:val="Text"/>
        <w:spacing w:line="480" w:lineRule="auto"/>
        <w:rPr>
          <w:rFonts w:asciiTheme="minorHAnsi" w:hAnsiTheme="minorHAnsi" w:cstheme="minorHAnsi"/>
          <w:lang w:val="en-AU"/>
        </w:rPr>
      </w:pPr>
      <w:commentRangeStart w:id="48"/>
      <w:r>
        <w:rPr>
          <w:rFonts w:asciiTheme="minorHAnsi" w:hAnsiTheme="minorHAnsi" w:cstheme="minorHAnsi"/>
          <w:lang w:val="en-AU"/>
        </w:rPr>
        <w:t>Cross</w:t>
      </w:r>
      <w:commentRangeEnd w:id="48"/>
      <w:r w:rsidR="00DF0745">
        <w:rPr>
          <w:rStyle w:val="CommentReference"/>
          <w:rFonts w:eastAsia="Calibri"/>
        </w:rPr>
        <w:commentReference w:id="48"/>
      </w:r>
      <w:r>
        <w:rPr>
          <w:rFonts w:asciiTheme="minorHAnsi" w:hAnsiTheme="minorHAnsi" w:cstheme="minorHAnsi"/>
          <w:lang w:val="en-AU"/>
        </w:rPr>
        <w:t>-shelf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 xml:space="preserve">In the </w:t>
      </w:r>
      <w:del w:id="49" w:author="Iain Suthers" w:date="2021-01-07T12:40:00Z">
        <w:r w:rsidRPr="00F15D89" w:rsidDel="00DF0745">
          <w:rPr>
            <w:rFonts w:asciiTheme="minorHAnsi" w:hAnsiTheme="minorHAnsi" w:cstheme="minorHAnsi"/>
            <w:lang w:val="en-AU"/>
          </w:rPr>
          <w:delText>south</w:delText>
        </w:r>
        <w:r w:rsidDel="00DF0745">
          <w:rPr>
            <w:rFonts w:asciiTheme="minorHAnsi" w:hAnsiTheme="minorHAnsi" w:cstheme="minorHAnsi"/>
            <w:lang w:val="en-AU"/>
          </w:rPr>
          <w:delText>west</w:delText>
        </w:r>
        <w:r w:rsidRPr="00F15D89" w:rsidDel="00DF0745">
          <w:rPr>
            <w:rFonts w:asciiTheme="minorHAnsi" w:hAnsiTheme="minorHAnsi" w:cstheme="minorHAnsi"/>
            <w:lang w:val="en-AU"/>
          </w:rPr>
          <w:delText xml:space="preserve"> Atlantic</w:delText>
        </w:r>
        <w:r w:rsidDel="00DF0745">
          <w:rPr>
            <w:rFonts w:asciiTheme="minorHAnsi" w:hAnsiTheme="minorHAnsi" w:cstheme="minorHAnsi"/>
            <w:lang w:val="en-AU"/>
          </w:rPr>
          <w:delText>,</w:delText>
        </w:r>
      </w:del>
      <w:ins w:id="50" w:author="Iain Suthers" w:date="2021-01-07T12:40:00Z">
        <w:r w:rsidR="00DF0745">
          <w:rPr>
            <w:rFonts w:asciiTheme="minorHAnsi" w:hAnsiTheme="minorHAnsi" w:cstheme="minorHAnsi"/>
            <w:lang w:val="en-AU"/>
          </w:rPr>
          <w:t>Brazil Current system,</w:t>
        </w:r>
      </w:ins>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 xml:space="preserve">compared to the offshore oceanic stations which were typically more </w:t>
      </w:r>
      <w:del w:id="51" w:author="Iain Suthers" w:date="2021-01-07T12:41:00Z">
        <w:r w:rsidRPr="00F15D89" w:rsidDel="00DF0745">
          <w:rPr>
            <w:rFonts w:asciiTheme="minorHAnsi" w:hAnsiTheme="minorHAnsi" w:cstheme="minorHAnsi"/>
            <w:lang w:val="en-AU"/>
          </w:rPr>
          <w:delText xml:space="preserve">vertically </w:delText>
        </w:r>
      </w:del>
      <w:r w:rsidRPr="00F15D89">
        <w:rPr>
          <w:rFonts w:asciiTheme="minorHAnsi" w:hAnsiTheme="minorHAnsi" w:cstheme="minorHAnsi"/>
          <w:lang w:val="en-AU"/>
        </w:rPr>
        <w:t>stratified</w:t>
      </w:r>
      <w:r>
        <w:rPr>
          <w:rFonts w:asciiTheme="minorHAnsi" w:hAnsiTheme="minorHAnsi" w:cstheme="minorHAnsi"/>
          <w:lang w:val="en-AU"/>
        </w:rPr>
        <w:t xml:space="preserve"> </w:t>
      </w:r>
      <w:del w:id="52" w:author="Iain Suthers" w:date="2021-01-07T12:41:00Z">
        <w:r w:rsidDel="00DF0745">
          <w:rPr>
            <w:rFonts w:asciiTheme="minorHAnsi" w:hAnsiTheme="minorHAnsi" w:cstheme="minorHAnsi"/>
            <w:lang w:val="en-AU"/>
          </w:rPr>
          <w:delText xml:space="preserve">and </w:delText>
        </w:r>
      </w:del>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del w:id="53" w:author="Iain Suthers" w:date="2021-01-07T12:41:00Z">
        <w:r w:rsidDel="00DF0745">
          <w:rPr>
            <w:rFonts w:asciiTheme="minorHAnsi" w:hAnsiTheme="minorHAnsi" w:cstheme="minorHAnsi"/>
            <w:lang w:val="en-AU"/>
          </w:rPr>
          <w:delText>Compared with cross-shelf investigations, f</w:delText>
        </w:r>
      </w:del>
      <w:ins w:id="54" w:author="Iain Suthers" w:date="2021-01-07T12:41:00Z">
        <w:r w:rsidR="00DF0745">
          <w:rPr>
            <w:rFonts w:asciiTheme="minorHAnsi" w:hAnsiTheme="minorHAnsi" w:cstheme="minorHAnsi"/>
            <w:lang w:val="en-AU"/>
          </w:rPr>
          <w:t>F</w:t>
        </w:r>
      </w:ins>
      <w:r w:rsidRPr="00F15D89">
        <w:rPr>
          <w:rFonts w:asciiTheme="minorHAnsi" w:hAnsiTheme="minorHAnsi" w:cstheme="minorHAnsi"/>
          <w:lang w:val="en-AU"/>
        </w:rPr>
        <w:t>ew</w:t>
      </w:r>
      <w:ins w:id="55" w:author="Iain Suthers" w:date="2021-01-07T12:41:00Z">
        <w:r w:rsidR="00DF0745">
          <w:rPr>
            <w:rFonts w:asciiTheme="minorHAnsi" w:hAnsiTheme="minorHAnsi" w:cstheme="minorHAnsi"/>
            <w:lang w:val="en-AU"/>
          </w:rPr>
          <w:t>er</w:t>
        </w:r>
      </w:ins>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 xml:space="preserve">The </w:t>
      </w:r>
      <w:r w:rsidR="00DE467B">
        <w:rPr>
          <w:rFonts w:asciiTheme="minorHAnsi" w:hAnsiTheme="minorHAnsi" w:cstheme="minorHAnsi"/>
          <w:lang w:val="en-AU"/>
        </w:rPr>
        <w:lastRenderedPageBreak/>
        <w:t xml:space="preserve">causes of the observed patterns in zooplankton communities on continental shelves remain uncertain with oceanography, particularly boundary currents </w:t>
      </w:r>
      <w:r w:rsidR="000F2BBA">
        <w:rPr>
          <w:rFonts w:asciiTheme="minorHAnsi" w:hAnsiTheme="minorHAnsi" w:cstheme="minorHAnsi"/>
          <w:lang w:val="en-AU"/>
        </w:rPr>
        <w:t>playing a key role.</w:t>
      </w:r>
    </w:p>
    <w:p w14:paraId="1AB17736" w14:textId="61C2257E" w:rsidR="004D1CE3" w:rsidRDefault="004D1CE3" w:rsidP="004D1CE3">
      <w:pPr>
        <w:pStyle w:val="Text"/>
        <w:spacing w:line="480" w:lineRule="auto"/>
        <w:rPr>
          <w:rFonts w:asciiTheme="minorHAnsi" w:hAnsiTheme="minorHAnsi" w:cstheme="minorHAnsi"/>
          <w:lang w:val="en-AU"/>
        </w:rPr>
      </w:pPr>
      <w:del w:id="56" w:author="Iain Suthers" w:date="2021-01-07T13:10:00Z">
        <w:r w:rsidDel="00265E3E">
          <w:rPr>
            <w:rFonts w:asciiTheme="minorHAnsi" w:hAnsiTheme="minorHAnsi" w:cstheme="minorHAnsi"/>
            <w:lang w:val="en-AU"/>
          </w:rPr>
          <w:delText>Eastern and western b</w:delText>
        </w:r>
      </w:del>
      <w:ins w:id="57" w:author="Iain Suthers" w:date="2021-01-07T13:10:00Z">
        <w:r w:rsidR="00265E3E">
          <w:rPr>
            <w:rFonts w:asciiTheme="minorHAnsi" w:hAnsiTheme="minorHAnsi" w:cstheme="minorHAnsi"/>
            <w:lang w:val="en-AU"/>
          </w:rPr>
          <w:t>B</w:t>
        </w:r>
      </w:ins>
      <w:r>
        <w:rPr>
          <w:rFonts w:asciiTheme="minorHAnsi" w:hAnsiTheme="minorHAnsi" w:cstheme="minorHAnsi"/>
          <w:lang w:val="en-AU"/>
        </w:rPr>
        <w:t xml:space="preserve">oundary currents are </w:t>
      </w:r>
      <w:del w:id="58" w:author="Iain Suthers" w:date="2021-01-07T12:42:00Z">
        <w:r w:rsidDel="00DF0745">
          <w:rPr>
            <w:rFonts w:asciiTheme="minorHAnsi" w:hAnsiTheme="minorHAnsi" w:cstheme="minorHAnsi"/>
            <w:lang w:val="en-AU"/>
          </w:rPr>
          <w:delText xml:space="preserve">both </w:delText>
        </w:r>
      </w:del>
      <w:r>
        <w:rPr>
          <w:rFonts w:asciiTheme="minorHAnsi" w:hAnsiTheme="minorHAnsi" w:cstheme="minorHAnsi"/>
          <w:lang w:val="en-AU"/>
        </w:rPr>
        <w:t>important drivers of productivity along continental shelves</w:t>
      </w:r>
      <w:r w:rsidR="006F155E">
        <w:rPr>
          <w:rFonts w:asciiTheme="minorHAnsi" w:hAnsiTheme="minorHAnsi" w:cstheme="minorHAnsi"/>
          <w:lang w:val="en-AU"/>
        </w:rPr>
        <w:t xml:space="preserve">. </w:t>
      </w:r>
      <w:commentRangeStart w:id="59"/>
      <w:r w:rsidR="006F155E">
        <w:rPr>
          <w:rFonts w:asciiTheme="minorHAnsi" w:hAnsiTheme="minorHAnsi" w:cstheme="minorHAnsi"/>
          <w:lang w:val="en-AU"/>
        </w:rPr>
        <w:t>E</w:t>
      </w:r>
      <w:r>
        <w:rPr>
          <w:rFonts w:asciiTheme="minorHAnsi" w:hAnsiTheme="minorHAnsi" w:cstheme="minorHAnsi"/>
          <w:lang w:val="en-AU"/>
        </w:rPr>
        <w:t>astern boundary currents directly suppl</w:t>
      </w:r>
      <w:r w:rsidR="00167611">
        <w:rPr>
          <w:rFonts w:asciiTheme="minorHAnsi" w:hAnsiTheme="minorHAnsi" w:cstheme="minorHAnsi"/>
          <w:lang w:val="en-AU"/>
        </w:rPr>
        <w:t>y</w:t>
      </w:r>
      <w:r>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(Carr and Kearns, 2003)</w:t>
      </w:r>
      <w:r>
        <w:rPr>
          <w:rFonts w:asciiTheme="minorHAnsi" w:hAnsiTheme="minorHAnsi" w:cstheme="minorHAnsi"/>
          <w:lang w:val="en-AU"/>
        </w:rPr>
        <w:fldChar w:fldCharType="end"/>
      </w:r>
      <w:r>
        <w:rPr>
          <w:rFonts w:asciiTheme="minorHAnsi" w:hAnsiTheme="minorHAnsi" w:cstheme="minorHAnsi"/>
          <w:lang w:val="en-AU"/>
        </w:rPr>
        <w:t xml:space="preserve">. </w:t>
      </w:r>
      <w:r w:rsidR="006F155E">
        <w:rPr>
          <w:rFonts w:asciiTheme="minorHAnsi" w:hAnsiTheme="minorHAnsi" w:cstheme="minorHAnsi"/>
          <w:lang w:val="en-AU"/>
        </w:rPr>
        <w:t>By contrast, w</w:t>
      </w:r>
      <w:r w:rsidRPr="00F15D89">
        <w:rPr>
          <w:rFonts w:asciiTheme="minorHAnsi" w:hAnsiTheme="minorHAnsi" w:cstheme="minorHAnsi"/>
          <w:lang w:val="en-AU"/>
        </w:rPr>
        <w:t>estern boundary currents</w:t>
      </w:r>
      <w:r>
        <w:rPr>
          <w:rFonts w:asciiTheme="minorHAnsi" w:hAnsiTheme="minorHAnsi" w:cstheme="minorHAnsi"/>
          <w:lang w:val="en-AU"/>
        </w:rPr>
        <w:t xml:space="preserve"> (WBCs)</w:t>
      </w:r>
      <w:r w:rsidRPr="00F15D89">
        <w:rPr>
          <w:rFonts w:asciiTheme="minorHAnsi" w:hAnsiTheme="minorHAnsi" w:cstheme="minorHAnsi"/>
          <w:lang w:val="en-AU"/>
        </w:rPr>
        <w:t xml:space="preserve"> </w:t>
      </w:r>
      <w:r>
        <w:rPr>
          <w:rFonts w:asciiTheme="minorHAnsi" w:hAnsiTheme="minorHAnsi" w:cstheme="minorHAnsi"/>
          <w:lang w:val="en-AU"/>
        </w:rPr>
        <w:t>are narrow currents which swiftly move warm oligotrophic water poleward.</w:t>
      </w:r>
      <w:commentRangeEnd w:id="59"/>
      <w:r w:rsidR="00DF0745">
        <w:rPr>
          <w:rStyle w:val="CommentReference"/>
          <w:rFonts w:eastAsia="Calibri"/>
        </w:rPr>
        <w:commentReference w:id="59"/>
      </w:r>
      <w:r>
        <w:rPr>
          <w:rFonts w:asciiTheme="minorHAnsi" w:hAnsiTheme="minorHAnsi" w:cstheme="minorHAnsi"/>
          <w:lang w:val="en-AU"/>
        </w:rPr>
        <w:t xml:space="preserve"> When WBCs</w:t>
      </w:r>
      <w:r w:rsidRPr="00F15D89">
        <w:rPr>
          <w:rFonts w:asciiTheme="minorHAnsi" w:hAnsiTheme="minorHAnsi" w:cstheme="minorHAnsi"/>
          <w:lang w:val="en-AU"/>
        </w:rPr>
        <w:t xml:space="preserve"> interact with the </w:t>
      </w:r>
      <w:r>
        <w:rPr>
          <w:rFonts w:asciiTheme="minorHAnsi" w:hAnsiTheme="minorHAnsi" w:cstheme="minorHAnsi"/>
          <w:lang w:val="en-AU"/>
        </w:rPr>
        <w:t xml:space="preserve">adjacent </w:t>
      </w:r>
      <w:r w:rsidRPr="00F15D89">
        <w:rPr>
          <w:rFonts w:asciiTheme="minorHAnsi" w:hAnsiTheme="minorHAnsi" w:cstheme="minorHAnsi"/>
          <w:lang w:val="en-AU"/>
        </w:rPr>
        <w:t>continental shel</w:t>
      </w:r>
      <w:r>
        <w:rPr>
          <w:rFonts w:asciiTheme="minorHAnsi" w:hAnsiTheme="minorHAnsi" w:cstheme="minorHAnsi"/>
          <w:lang w:val="en-AU"/>
        </w:rPr>
        <w:t>f</w:t>
      </w:r>
      <w:r w:rsidRPr="00F15D89">
        <w:rPr>
          <w:rFonts w:asciiTheme="minorHAnsi" w:hAnsiTheme="minorHAnsi" w:cstheme="minorHAnsi"/>
          <w:lang w:val="en-AU"/>
        </w:rPr>
        <w:t xml:space="preserve"> </w:t>
      </w:r>
      <w:r>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Pr="0004340E">
        <w:rPr>
          <w:rFonts w:asciiTheme="minorHAnsi" w:hAnsiTheme="minorHAnsi" w:cstheme="minorHAnsi"/>
          <w:lang w:val="en-AU"/>
        </w:rPr>
        <w:t>ominate</w:t>
      </w:r>
      <w:r>
        <w:rPr>
          <w:rFonts w:asciiTheme="minorHAnsi" w:hAnsiTheme="minorHAnsi" w:cstheme="minorHAnsi"/>
          <w:lang w:val="en-AU"/>
        </w:rPr>
        <w:t>s</w:t>
      </w:r>
      <w:r w:rsidRPr="0004340E">
        <w:rPr>
          <w:rFonts w:asciiTheme="minorHAnsi" w:hAnsiTheme="minorHAnsi" w:cstheme="minorHAnsi"/>
          <w:lang w:val="en-AU"/>
        </w:rPr>
        <w:t xml:space="preserve"> the pathways by which nutrients and biological materials enter and leave </w:t>
      </w:r>
      <w:r>
        <w:rPr>
          <w:rFonts w:asciiTheme="minorHAnsi" w:hAnsiTheme="minorHAnsi" w:cstheme="minorHAnsi"/>
          <w:lang w:val="en-AU"/>
        </w:rPr>
        <w:t xml:space="preserve">the continental </w:t>
      </w:r>
      <w:r w:rsidRPr="0004340E">
        <w:rPr>
          <w:rFonts w:asciiTheme="minorHAnsi" w:hAnsiTheme="minorHAnsi" w:cstheme="minorHAnsi"/>
          <w:lang w:val="en-AU"/>
        </w:rPr>
        <w:t>shelf system</w:t>
      </w:r>
      <w:r>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Pr>
          <w:rFonts w:asciiTheme="minorHAnsi" w:hAnsiTheme="minorHAnsi" w:cstheme="minorHAnsi"/>
          <w:lang w:val="en-AU"/>
        </w:rPr>
        <w:t xml:space="preserve">. </w:t>
      </w:r>
    </w:p>
    <w:p w14:paraId="35506151" w14:textId="7950B718"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16"/>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w:t>
      </w:r>
      <w:r w:rsidR="00A925B7" w:rsidRPr="00A925B7">
        <w:rPr>
          <w:rFonts w:ascii="Calibri" w:hAnsi="Calibri" w:cs="Calibri"/>
        </w:rPr>
        <w:lastRenderedPageBreak/>
        <w:t xml:space="preserve">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5479DE2A"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of the EAC driven production</w:t>
      </w:r>
      <w:r w:rsidR="003B1FFA">
        <w:rPr>
          <w:rFonts w:asciiTheme="minorHAnsi" w:hAnsiTheme="minorHAnsi" w:cstheme="minorHAnsi"/>
          <w:lang w:val="en-AU"/>
        </w:rPr>
        <w:t xml:space="preserve"> 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260D7BA1"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 xml:space="preserve">on </w:t>
      </w:r>
      <w:ins w:id="60" w:author="Iain Suthers" w:date="2021-01-07T12:43:00Z">
        <w:r w:rsidR="00DF0745">
          <w:rPr>
            <w:rFonts w:asciiTheme="minorHAnsi" w:hAnsiTheme="minorHAnsi" w:cstheme="minorHAnsi"/>
            <w:lang w:val="en-AU"/>
          </w:rPr>
          <w:t xml:space="preserve">other </w:t>
        </w:r>
      </w:ins>
      <w:r w:rsidRPr="00D506C9">
        <w:rPr>
          <w:rFonts w:asciiTheme="minorHAnsi" w:hAnsiTheme="minorHAnsi" w:cstheme="minorHAnsi"/>
          <w:lang w:val="en-AU"/>
        </w:rPr>
        <w:t>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18AA6F1F"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ins w:id="61" w:author="Iain Suthers" w:date="2021-01-07T13:17:00Z">
        <w:r w:rsidR="00422FC7">
          <w:rPr>
            <w:rFonts w:asciiTheme="minorHAnsi" w:hAnsiTheme="minorHAnsi" w:cstheme="minorHAnsi"/>
            <w:lang w:val="en-AU"/>
          </w:rPr>
          <w:t>re</w:t>
        </w:r>
      </w:ins>
      <w:del w:id="62" w:author="Iain Suthers" w:date="2021-01-07T13:17:00Z">
        <w:r w:rsidRPr="000E48B4" w:rsidDel="00422FC7">
          <w:rPr>
            <w:rFonts w:asciiTheme="minorHAnsi" w:hAnsiTheme="minorHAnsi" w:cstheme="minorHAnsi"/>
            <w:lang w:val="en-AU"/>
          </w:rPr>
          <w:delText>n</w:delText>
        </w:r>
      </w:del>
      <w:r w:rsidRPr="000E48B4">
        <w:rPr>
          <w:rFonts w:asciiTheme="minorHAnsi" w:hAnsiTheme="minorHAnsi" w:cstheme="minorHAnsi"/>
          <w:lang w:val="en-AU"/>
        </w:rPr>
        <w:t xml:space="preserve"> the South Equatorial Current </w:t>
      </w:r>
      <w:ins w:id="63" w:author="Iain Suthers" w:date="2021-01-07T13:17:00Z">
        <w:r w:rsidR="00422FC7">
          <w:rPr>
            <w:rFonts w:asciiTheme="minorHAnsi" w:hAnsiTheme="minorHAnsi" w:cstheme="minorHAnsi"/>
            <w:lang w:val="en-AU"/>
          </w:rPr>
          <w:t xml:space="preserve">bifurcates </w:t>
        </w:r>
      </w:ins>
      <w:del w:id="64" w:author="Iain Suthers" w:date="2021-01-07T13:17:00Z">
        <w:r w:rsidRPr="000E48B4" w:rsidDel="00422FC7">
          <w:rPr>
            <w:rFonts w:asciiTheme="minorHAnsi" w:hAnsiTheme="minorHAnsi" w:cstheme="minorHAnsi"/>
            <w:lang w:val="en-AU"/>
          </w:rPr>
          <w:delText>diverges against</w:delText>
        </w:r>
      </w:del>
      <w:ins w:id="65" w:author="Iain Suthers" w:date="2021-01-07T13:17:00Z">
        <w:r w:rsidR="00422FC7">
          <w:rPr>
            <w:rFonts w:asciiTheme="minorHAnsi" w:hAnsiTheme="minorHAnsi" w:cstheme="minorHAnsi"/>
            <w:lang w:val="en-AU"/>
          </w:rPr>
          <w:t>off</w:t>
        </w:r>
      </w:ins>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A925B7" w:rsidRPr="00A925B7">
        <w:rPr>
          <w:rFonts w:ascii="Calibri" w:hAnsi="Calibri" w:cs="Calibri"/>
        </w:rPr>
        <w:t>(Ridgway and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ins w:id="66" w:author="Iain Suthers" w:date="2021-01-07T13:18:00Z">
        <w:r w:rsidR="00422FC7">
          <w:rPr>
            <w:rFonts w:asciiTheme="minorHAnsi" w:hAnsiTheme="minorHAnsi" w:cstheme="minorHAnsi"/>
            <w:lang w:val="en-AU"/>
          </w:rPr>
          <w:t xml:space="preserve"> forms</w:t>
        </w:r>
      </w:ins>
      <w:del w:id="67" w:author="Iain Suthers" w:date="2021-01-07T13:18:00Z">
        <w:r w:rsidRPr="000E48B4" w:rsidDel="00422FC7">
          <w:rPr>
            <w:rFonts w:asciiTheme="minorHAnsi" w:hAnsiTheme="minorHAnsi" w:cstheme="minorHAnsi"/>
            <w:lang w:val="en-AU"/>
          </w:rPr>
          <w:delText>,</w:delText>
        </w:r>
      </w:del>
      <w:r w:rsidRPr="000E48B4">
        <w:rPr>
          <w:rFonts w:asciiTheme="minorHAnsi" w:hAnsiTheme="minorHAnsi" w:cstheme="minorHAnsi"/>
          <w:lang w:val="en-AU"/>
        </w:rPr>
        <w:t xml:space="preserve"> the EAC, flow</w:t>
      </w:r>
      <w:ins w:id="68" w:author="Iain Suthers" w:date="2021-01-07T13:18:00Z">
        <w:r w:rsidR="00422FC7">
          <w:rPr>
            <w:rFonts w:asciiTheme="minorHAnsi" w:hAnsiTheme="minorHAnsi" w:cstheme="minorHAnsi"/>
            <w:lang w:val="en-AU"/>
          </w:rPr>
          <w:t>ing</w:t>
        </w:r>
      </w:ins>
      <w:del w:id="69" w:author="Iain Suthers" w:date="2021-01-07T13:18:00Z">
        <w:r w:rsidRPr="000E48B4" w:rsidDel="00422FC7">
          <w:rPr>
            <w:rFonts w:asciiTheme="minorHAnsi" w:hAnsiTheme="minorHAnsi" w:cstheme="minorHAnsi"/>
            <w:lang w:val="en-AU"/>
          </w:rPr>
          <w:delText>s</w:delText>
        </w:r>
      </w:del>
      <w:r w:rsidRPr="000E48B4">
        <w:rPr>
          <w:rFonts w:asciiTheme="minorHAnsi" w:hAnsiTheme="minorHAnsi" w:cstheme="minorHAnsi"/>
          <w:lang w:val="en-AU"/>
        </w:rPr>
        <w:t xml:space="preserve">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lang w:val="en-AU"/>
        </w:rPr>
        <w:instrText>∼</w:instrText>
      </w:r>
      <w:r w:rsidR="00A925B7">
        <w:rPr>
          <w:rFonts w:asciiTheme="minorHAnsi" w:hAnsiTheme="minorHAnsi" w:cstheme="minorHAnsi"/>
          <w:lang w:val="en-AU"/>
        </w:rPr>
        <w:instrText>1,500 m isobath 50 km offshore but makes large amplitude displacements eastward every 65</w:instrText>
      </w:r>
      <w:r w:rsidR="00A925B7">
        <w:rPr>
          <w:rFonts w:ascii="Calibri" w:hAnsi="Calibri" w:cs="Calibri"/>
          <w:lang w:val="en-AU"/>
        </w:rPr>
        <w:instrText>–</w:instrText>
      </w:r>
      <w:r w:rsidR="00A925B7">
        <w:rPr>
          <w:rFonts w:asciiTheme="minorHAnsi" w:hAnsiTheme="minorHAnsi" w:cstheme="minorHAnsi"/>
          <w:lang w:val="en-AU"/>
        </w:rPr>
        <w:instrText>100 days</w:instrText>
      </w:r>
      <w:r w:rsidR="00A925B7">
        <w:rPr>
          <w:rFonts w:ascii="Calibri" w:hAnsi="Calibri" w:cs="Calibri"/>
          <w:lang w:val="en-AU"/>
        </w:rPr>
        <w:instrText>—</w:instrText>
      </w:r>
      <w:r w:rsidR="00A925B7">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lang w:val="en-AU"/>
        </w:rPr>
        <w:instrText>∼</w:instrText>
      </w:r>
      <w:r w:rsidR="00A925B7">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w:t>
      </w:r>
      <w:del w:id="70" w:author="Iain Suthers" w:date="2021-01-07T13:18:00Z">
        <w:r w:rsidRPr="000E48B4" w:rsidDel="00002A5C">
          <w:rPr>
            <w:rFonts w:asciiTheme="minorHAnsi" w:hAnsiTheme="minorHAnsi" w:cstheme="minorHAnsi"/>
            <w:lang w:val="en-AU"/>
          </w:rPr>
          <w:delText xml:space="preserve">continues to </w:delText>
        </w:r>
      </w:del>
      <w:r w:rsidRPr="000E48B4">
        <w:rPr>
          <w:rFonts w:asciiTheme="minorHAnsi" w:hAnsiTheme="minorHAnsi" w:cstheme="minorHAnsi"/>
          <w:lang w:val="en-AU"/>
        </w:rPr>
        <w:t>flow</w:t>
      </w:r>
      <w:ins w:id="71" w:author="Iain Suthers" w:date="2021-01-07T13:19:00Z">
        <w:r w:rsidR="00002A5C">
          <w:rPr>
            <w:rFonts w:asciiTheme="minorHAnsi" w:hAnsiTheme="minorHAnsi" w:cstheme="minorHAnsi"/>
            <w:lang w:val="en-AU"/>
          </w:rPr>
          <w:t>s</w:t>
        </w:r>
      </w:ins>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xml:space="preserve">, 2014; Oke </w:t>
      </w:r>
      <w:r w:rsidR="00A925B7" w:rsidRPr="00A925B7">
        <w:rPr>
          <w:rFonts w:ascii="Calibri" w:hAnsi="Calibri" w:cs="Calibri"/>
          <w:i/>
          <w:iCs/>
          <w:szCs w:val="24"/>
        </w:rPr>
        <w:t>et al.</w:t>
      </w:r>
      <w:r w:rsidR="00A925B7"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5E8A2737"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w:t>
      </w:r>
      <w:del w:id="72" w:author="Iain Suthers" w:date="2021-01-07T13:19:00Z">
        <w:r w:rsidR="00C770B8" w:rsidRPr="00F15D89" w:rsidDel="00002A5C">
          <w:rPr>
            <w:rFonts w:asciiTheme="minorHAnsi" w:hAnsiTheme="minorHAnsi" w:cstheme="minorHAnsi"/>
            <w:b w:val="0"/>
            <w:bCs w:val="0"/>
            <w:lang w:val="en-AU"/>
          </w:rPr>
          <w:delText xml:space="preserve">constant latitude </w:delText>
        </w:r>
      </w:del>
      <w:r w:rsidR="00C770B8" w:rsidRPr="00F15D89">
        <w:rPr>
          <w:rFonts w:asciiTheme="minorHAnsi" w:hAnsiTheme="minorHAnsi" w:cstheme="minorHAnsi"/>
          <w:b w:val="0"/>
          <w:bCs w:val="0"/>
          <w:lang w:val="en-AU"/>
        </w:rPr>
        <w:t>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73"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73"/>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3"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56A5DD43"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w:t>
      </w:r>
      <w:del w:id="74" w:author="Iain Suthers" w:date="2021-01-07T13:20:00Z">
        <w:r w:rsidR="00161CA3" w:rsidRPr="00C07196" w:rsidDel="00002A5C">
          <w:rPr>
            <w:rFonts w:asciiTheme="minorHAnsi" w:hAnsiTheme="minorHAnsi" w:cstheme="minorHAnsi"/>
            <w:i/>
            <w:iCs/>
            <w:szCs w:val="24"/>
            <w:lang w:val="en-AU"/>
          </w:rPr>
          <w:delText>Data</w:delText>
        </w:r>
      </w:del>
      <w:ins w:id="75" w:author="Iain Suthers" w:date="2021-01-07T13:20:00Z">
        <w:r w:rsidR="00002A5C">
          <w:rPr>
            <w:rFonts w:asciiTheme="minorHAnsi" w:hAnsiTheme="minorHAnsi" w:cstheme="minorHAnsi"/>
            <w:i/>
            <w:iCs/>
            <w:szCs w:val="24"/>
            <w:lang w:val="en-AU"/>
          </w:rPr>
          <w:t>size structure</w:t>
        </w:r>
      </w:ins>
    </w:p>
    <w:p w14:paraId="471A7E9A" w14:textId="0F0794D0"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ins w:id="76" w:author="Iain Suthers" w:date="2021-01-07T13:20:00Z">
        <w:r w:rsidR="00002A5C">
          <w:rPr>
            <w:rFonts w:asciiTheme="minorHAnsi" w:hAnsiTheme="minorHAnsi" w:cstheme="minorHAnsi"/>
            <w:szCs w:val="24"/>
            <w:lang w:val="en-AU"/>
          </w:rPr>
          <w:t xml:space="preserve">in assuming </w:t>
        </w:r>
      </w:ins>
      <w:del w:id="77" w:author="Iain Suthers" w:date="2021-01-07T13:20:00Z">
        <w:r w:rsidR="0056010B" w:rsidRPr="000610B8" w:rsidDel="00002A5C">
          <w:rPr>
            <w:rFonts w:asciiTheme="minorHAnsi" w:hAnsiTheme="minorHAnsi" w:cstheme="minorHAnsi"/>
            <w:szCs w:val="24"/>
            <w:lang w:val="en-AU"/>
          </w:rPr>
          <w:delText xml:space="preserve">there was a low amount of </w:delText>
        </w:r>
        <w:r w:rsidR="00077AAF" w:rsidRPr="000610B8" w:rsidDel="00002A5C">
          <w:rPr>
            <w:rFonts w:asciiTheme="minorHAnsi" w:hAnsiTheme="minorHAnsi" w:cstheme="minorHAnsi"/>
            <w:szCs w:val="24"/>
            <w:lang w:val="en-AU"/>
          </w:rPr>
          <w:delText xml:space="preserve">sediment </w:delText>
        </w:r>
        <w:r w:rsidR="0056010B" w:rsidRPr="000610B8" w:rsidDel="00002A5C">
          <w:rPr>
            <w:rFonts w:asciiTheme="minorHAnsi" w:hAnsiTheme="minorHAnsi" w:cstheme="minorHAnsi"/>
            <w:szCs w:val="24"/>
            <w:lang w:val="en-AU"/>
          </w:rPr>
          <w:delText xml:space="preserve">that would not change the results of our assumption </w:delText>
        </w:r>
      </w:del>
      <w:r w:rsidR="0056010B" w:rsidRPr="000610B8">
        <w:rPr>
          <w:rFonts w:asciiTheme="minorHAnsi" w:hAnsiTheme="minorHAnsi" w:cstheme="minorHAnsi"/>
          <w:szCs w:val="24"/>
          <w:lang w:val="en-AU"/>
        </w:rPr>
        <w:t xml:space="preserve">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 xml:space="preserve">As we are most interested in </w:t>
      </w:r>
      <w:del w:id="78" w:author="Iain Suthers" w:date="2021-01-07T13:20:00Z">
        <w:r w:rsidR="00976501" w:rsidRPr="00976501" w:rsidDel="00002A5C">
          <w:rPr>
            <w:rFonts w:asciiTheme="minorHAnsi" w:hAnsiTheme="minorHAnsi" w:cstheme="minorHAnsi"/>
            <w:szCs w:val="24"/>
            <w:lang w:val="en-AU"/>
          </w:rPr>
          <w:delText xml:space="preserve">quantifying </w:delText>
        </w:r>
      </w:del>
      <w:r w:rsidR="00976501" w:rsidRPr="00976501">
        <w:rPr>
          <w:rFonts w:asciiTheme="minorHAnsi" w:hAnsiTheme="minorHAnsi" w:cstheme="minorHAnsi"/>
          <w:szCs w:val="24"/>
          <w:lang w:val="en-AU"/>
        </w:rPr>
        <w:t xml:space="preserve">the </w:t>
      </w:r>
      <w:del w:id="79" w:author="Iain Suthers" w:date="2021-01-07T13:20:00Z">
        <w:r w:rsidR="00976501" w:rsidRPr="00976501" w:rsidDel="00002A5C">
          <w:rPr>
            <w:rFonts w:asciiTheme="minorHAnsi" w:hAnsiTheme="minorHAnsi" w:cstheme="minorHAnsi"/>
            <w:szCs w:val="24"/>
            <w:lang w:val="en-AU"/>
          </w:rPr>
          <w:delText>ov</w:delText>
        </w:r>
        <w:r w:rsidR="00976501" w:rsidRPr="00AF0CCA" w:rsidDel="00002A5C">
          <w:rPr>
            <w:rFonts w:asciiTheme="minorHAnsi" w:hAnsiTheme="minorHAnsi" w:cstheme="minorHAnsi"/>
            <w:szCs w:val="24"/>
            <w:lang w:val="en-AU"/>
          </w:rPr>
          <w:delText xml:space="preserve">erall </w:delText>
        </w:r>
      </w:del>
      <w:r w:rsidR="00976501" w:rsidRPr="00AF0CCA">
        <w:rPr>
          <w:rFonts w:asciiTheme="minorHAnsi" w:hAnsiTheme="minorHAnsi" w:cstheme="minorHAnsi"/>
          <w:szCs w:val="24"/>
          <w:lang w:val="en-AU"/>
        </w:rPr>
        <w:t>size-structure</w:t>
      </w:r>
      <w:ins w:id="80" w:author="Iain Suthers" w:date="2021-01-07T13:21:00Z">
        <w:r w:rsidR="00002A5C">
          <w:rPr>
            <w:rFonts w:asciiTheme="minorHAnsi" w:hAnsiTheme="minorHAnsi" w:cstheme="minorHAnsi"/>
            <w:szCs w:val="24"/>
            <w:lang w:val="en-AU"/>
          </w:rPr>
          <w:t>d ecosystem,</w:t>
        </w:r>
      </w:ins>
      <w:r w:rsidR="00976501" w:rsidRPr="00AF0CCA">
        <w:rPr>
          <w:rFonts w:asciiTheme="minorHAnsi" w:hAnsiTheme="minorHAnsi" w:cstheme="minorHAnsi"/>
          <w:szCs w:val="24"/>
          <w:lang w:val="en-AU"/>
        </w:rPr>
        <w:t xml:space="preserve"> </w:t>
      </w:r>
      <w:del w:id="81" w:author="Iain Suthers" w:date="2021-01-07T13:21:00Z">
        <w:r w:rsidR="00976501" w:rsidRPr="00AF0CCA" w:rsidDel="00002A5C">
          <w:rPr>
            <w:rFonts w:asciiTheme="minorHAnsi" w:hAnsiTheme="minorHAnsi" w:cstheme="minorHAnsi"/>
            <w:szCs w:val="24"/>
            <w:lang w:val="en-AU"/>
          </w:rPr>
          <w:delText>trend by looking at general trends in particle size and abundance</w:delText>
        </w:r>
        <w:r w:rsidR="00976501" w:rsidRPr="00976501" w:rsidDel="00002A5C">
          <w:rPr>
            <w:rFonts w:asciiTheme="minorHAnsi" w:hAnsiTheme="minorHAnsi" w:cstheme="minorHAnsi"/>
            <w:szCs w:val="24"/>
            <w:lang w:val="en-AU"/>
          </w:rPr>
          <w:delText xml:space="preserve">, </w:delText>
        </w:r>
      </w:del>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ins w:id="82" w:author="Iain Suthers" w:date="2021-01-07T13:21:00Z">
        <w:r w:rsidR="00002A5C">
          <w:rPr>
            <w:rFonts w:asciiTheme="minorHAnsi" w:hAnsiTheme="minorHAnsi" w:cstheme="minorHAnsi"/>
            <w:szCs w:val="24"/>
            <w:lang w:val="en-AU"/>
          </w:rPr>
          <w:t xml:space="preserve">planktonic </w:t>
        </w:r>
      </w:ins>
      <w:proofErr w:type="spellStart"/>
      <w:r w:rsidR="005F7D20">
        <w:rPr>
          <w:rFonts w:asciiTheme="minorHAnsi" w:hAnsiTheme="minorHAnsi" w:cstheme="minorHAnsi"/>
          <w:szCs w:val="24"/>
          <w:lang w:val="en-AU"/>
        </w:rPr>
        <w:t>foodweb</w:t>
      </w:r>
      <w:proofErr w:type="spellEnd"/>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 xml:space="preserve">The Pareto distribution has </w:t>
      </w:r>
      <w:r w:rsidR="00BF5500">
        <w:rPr>
          <w:rFonts w:asciiTheme="minorHAnsi" w:hAnsiTheme="minorHAnsi" w:cstheme="minorHAnsi"/>
          <w:szCs w:val="24"/>
          <w:lang w:val="en-AU"/>
        </w:rPr>
        <w:lastRenderedPageBreak/>
        <w:t>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1C990EB9"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lastRenderedPageBreak/>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 xml:space="preserve">If there were multiple years or seasons within a study, an </w:t>
      </w:r>
      <w:del w:id="83" w:author="Iain Suthers" w:date="2021-01-07T13:21:00Z">
        <w:r w:rsidR="00723F4F" w:rsidDel="00002A5C">
          <w:rPr>
            <w:rFonts w:asciiTheme="minorHAnsi" w:hAnsiTheme="minorHAnsi" w:cstheme="minorHAnsi"/>
            <w:lang w:val="en-AU"/>
          </w:rPr>
          <w:delText xml:space="preserve">overall </w:delText>
        </w:r>
      </w:del>
      <w:r w:rsidR="00723F4F">
        <w:rPr>
          <w:rFonts w:asciiTheme="minorHAnsi" w:hAnsiTheme="minorHAnsi" w:cstheme="minorHAnsi"/>
          <w:lang w:val="en-AU"/>
        </w:rPr>
        <w:t>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48DF552E"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ins w:id="84" w:author="Iain Suthers" w:date="2021-01-07T13:22:00Z">
        <w:r w:rsidR="00002A5C">
          <w:rPr>
            <w:rFonts w:asciiTheme="minorHAnsi" w:hAnsiTheme="minorHAnsi" w:cstheme="minorHAnsi"/>
            <w:szCs w:val="24"/>
            <w:lang w:val="en-AU"/>
          </w:rPr>
          <w:t xml:space="preserve"> </w:t>
        </w:r>
      </w:ins>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59EE01B7"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del w:id="85" w:author="Iain Suthers" w:date="2021-01-07T13:22:00Z">
        <w:r w:rsidR="00E3355F" w:rsidDel="00002A5C">
          <w:rPr>
            <w:rFonts w:asciiTheme="minorHAnsi" w:hAnsiTheme="minorHAnsi" w:cstheme="minorHAnsi"/>
            <w:szCs w:val="24"/>
            <w:lang w:val="en-AU"/>
          </w:rPr>
          <w:delText xml:space="preserve"> </w:delText>
        </w:r>
      </w:del>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del w:id="86" w:author="Iain Suthers" w:date="2021-01-07T13:22:00Z">
        <w:r w:rsidR="003E4CBD" w:rsidDel="00002A5C">
          <w:rPr>
            <w:rFonts w:asciiTheme="minorHAnsi" w:hAnsiTheme="minorHAnsi" w:cstheme="minorHAnsi"/>
            <w:szCs w:val="24"/>
            <w:lang w:val="en-AU"/>
          </w:rPr>
          <w:delText xml:space="preserve"> </w:delText>
        </w:r>
      </w:del>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del w:id="87" w:author="Iain Suthers" w:date="2021-01-07T13:23:00Z">
        <w:r w:rsidR="00F45DC0" w:rsidDel="002D7E77">
          <w:rPr>
            <w:rFonts w:asciiTheme="minorHAnsi" w:hAnsiTheme="minorHAnsi" w:cstheme="minorHAnsi"/>
            <w:szCs w:val="24"/>
            <w:lang w:val="en-AU"/>
          </w:rPr>
          <w:delText>a</w:delText>
        </w:r>
      </w:del>
      <w:r w:rsidR="00F45DC0">
        <w:rPr>
          <w:rFonts w:asciiTheme="minorHAnsi" w:hAnsiTheme="minorHAnsi" w:cstheme="minorHAnsi"/>
          <w:szCs w:val="24"/>
          <w:lang w:val="en-AU"/>
        </w:rPr>
        <w:t xml:space="preserve"> 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ins w:id="88" w:author="Iain Suthers" w:date="2021-01-07T13:23:00Z">
        <w:r w:rsidR="002D7E77">
          <w:rPr>
            <w:rFonts w:asciiTheme="minorHAnsi" w:hAnsiTheme="minorHAnsi" w:cstheme="minorHAnsi"/>
            <w:lang w:val="en-AU"/>
          </w:rPr>
          <w:t>s</w:t>
        </w:r>
      </w:ins>
      <w:del w:id="89" w:author="Iain Suthers" w:date="2021-01-07T13:23:00Z">
        <w:r w:rsidR="00E3389B" w:rsidDel="002D7E77">
          <w:rPr>
            <w:rFonts w:asciiTheme="minorHAnsi" w:hAnsiTheme="minorHAnsi" w:cstheme="minorHAnsi"/>
            <w:szCs w:val="24"/>
            <w:lang w:val="en-AU"/>
          </w:rPr>
          <w:delText xml:space="preserve"> of</w:delText>
        </w:r>
      </w:del>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del w:id="90" w:author="Iain Suthers" w:date="2021-01-07T13:22:00Z">
        <w:r w:rsidR="003E4CBD" w:rsidDel="00002A5C">
          <w:rPr>
            <w:rFonts w:asciiTheme="minorHAnsi" w:hAnsiTheme="minorHAnsi" w:cstheme="minorHAnsi"/>
            <w:szCs w:val="24"/>
            <w:lang w:val="en-AU"/>
          </w:rPr>
          <w:delText xml:space="preserve"> </w:delText>
        </w:r>
      </w:del>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ins w:id="91" w:author="Iain Suthers" w:date="2021-01-07T13:23:00Z">
        <w:r w:rsidR="002D7E77">
          <w:rPr>
            <w:rFonts w:asciiTheme="minorHAnsi" w:hAnsiTheme="minorHAnsi" w:cstheme="minorHAnsi"/>
            <w:szCs w:val="24"/>
            <w:lang w:val="en-AU"/>
          </w:rPr>
          <w:t>r</w:t>
        </w:r>
      </w:ins>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4104F035"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w:t>
      </w:r>
      <w:ins w:id="92" w:author="Iain Suthers" w:date="2021-01-07T13:23:00Z">
        <w:r w:rsidR="002D7E77">
          <w:rPr>
            <w:rFonts w:asciiTheme="minorHAnsi" w:hAnsiTheme="minorHAnsi" w:cstheme="minorHAnsi"/>
            <w:szCs w:val="24"/>
            <w:lang w:val="en-AU"/>
          </w:rPr>
          <w:t>is</w:t>
        </w:r>
      </w:ins>
      <w:del w:id="93" w:author="Iain Suthers" w:date="2021-01-07T13:23:00Z">
        <w:r w:rsidR="003B1584" w:rsidRPr="00F15D89" w:rsidDel="002D7E77">
          <w:rPr>
            <w:rFonts w:asciiTheme="minorHAnsi" w:hAnsiTheme="minorHAnsi" w:cstheme="minorHAnsi"/>
            <w:szCs w:val="24"/>
            <w:lang w:val="en-AU"/>
          </w:rPr>
          <w:delText>e</w:delText>
        </w:r>
      </w:del>
      <w:r w:rsidR="003B1584" w:rsidRPr="00F15D89">
        <w:rPr>
          <w:rFonts w:asciiTheme="minorHAnsi" w:hAnsiTheme="minorHAnsi" w:cstheme="minorHAnsi"/>
          <w:szCs w:val="24"/>
          <w:lang w:val="en-AU"/>
        </w:rPr>
        <w:t xml:space="preserve"> transect </w:t>
      </w:r>
      <w:ins w:id="94" w:author="Iain Suthers" w:date="2021-01-07T13:24:00Z">
        <w:r w:rsidR="002D7E77">
          <w:rPr>
            <w:rFonts w:asciiTheme="minorHAnsi" w:hAnsiTheme="minorHAnsi" w:cstheme="minorHAnsi"/>
            <w:szCs w:val="24"/>
            <w:lang w:val="en-AU"/>
          </w:rPr>
          <w:t xml:space="preserve">was </w:t>
        </w:r>
      </w:ins>
      <w:r w:rsidR="003B1584" w:rsidRPr="00F15D89">
        <w:rPr>
          <w:rFonts w:asciiTheme="minorHAnsi" w:hAnsiTheme="minorHAnsi" w:cstheme="minorHAnsi"/>
          <w:szCs w:val="24"/>
          <w:lang w:val="en-AU"/>
        </w:rPr>
        <w:t>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ins w:id="95" w:author="Iain Suthers" w:date="2021-01-07T13:24:00Z">
        <w:r w:rsidR="002D7E77">
          <w:rPr>
            <w:rFonts w:asciiTheme="minorHAnsi" w:hAnsiTheme="minorHAnsi" w:cstheme="minorHAnsi"/>
            <w:szCs w:val="24"/>
            <w:lang w:val="en-AU"/>
          </w:rPr>
          <w:t xml:space="preserve">and </w:t>
        </w:r>
      </w:ins>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w:t>
      </w:r>
      <w:del w:id="96" w:author="Iain Suthers" w:date="2021-01-07T13:24:00Z">
        <w:r w:rsidR="002C212A" w:rsidRPr="00F15D89" w:rsidDel="002D7E77">
          <w:rPr>
            <w:rFonts w:asciiTheme="minorHAnsi" w:hAnsiTheme="minorHAnsi" w:cstheme="minorHAnsi"/>
            <w:szCs w:val="24"/>
            <w:lang w:val="en-AU"/>
          </w:rPr>
          <w:delText xml:space="preserve"> </w:delText>
        </w:r>
      </w:del>
      <w:r w:rsidR="002C212A" w:rsidRPr="00F15D89">
        <w:rPr>
          <w:rFonts w:asciiTheme="minorHAnsi" w:hAnsiTheme="minorHAnsi" w:cstheme="minorHAnsi"/>
          <w:szCs w:val="24"/>
          <w:lang w:val="en-AU"/>
        </w:rPr>
        <w:t>°C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w:t>
      </w:r>
      <w:del w:id="97" w:author="Iain Suthers" w:date="2021-01-07T13:24:00Z">
        <w:r w:rsidR="002C212A" w:rsidRPr="00F15D89" w:rsidDel="002D7E77">
          <w:rPr>
            <w:rFonts w:asciiTheme="minorHAnsi" w:hAnsiTheme="minorHAnsi" w:cstheme="minorHAnsi"/>
            <w:szCs w:val="24"/>
            <w:lang w:val="en-AU"/>
          </w:rPr>
          <w:delText xml:space="preserve"> </w:delText>
        </w:r>
      </w:del>
      <w:r w:rsidR="002C212A" w:rsidRPr="00F15D89">
        <w:rPr>
          <w:rFonts w:asciiTheme="minorHAnsi" w:hAnsiTheme="minorHAnsi" w:cstheme="minorHAnsi"/>
          <w:szCs w:val="24"/>
          <w:lang w:val="en-AU"/>
        </w:rPr>
        <w:t>°C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w:t>
      </w:r>
      <w:del w:id="98" w:author="Iain Suthers" w:date="2021-01-07T13:24:00Z">
        <w:r w:rsidR="00C82D42" w:rsidDel="002D7E77">
          <w:rPr>
            <w:rFonts w:asciiTheme="minorHAnsi" w:hAnsiTheme="minorHAnsi" w:cstheme="minorHAnsi"/>
            <w:szCs w:val="24"/>
            <w:lang w:val="en-AU"/>
          </w:rPr>
          <w:delText xml:space="preserve"> </w:delText>
        </w:r>
      </w:del>
      <w:r w:rsidR="00C82D42">
        <w:rPr>
          <w:rFonts w:asciiTheme="minorHAnsi" w:hAnsiTheme="minorHAnsi" w:cstheme="minorHAnsi"/>
          <w:szCs w:val="24"/>
          <w:lang w:val="en-AU"/>
        </w:rPr>
        <w:t>S)</w:t>
      </w:r>
      <w:r w:rsidR="002C212A" w:rsidRPr="00F15D89">
        <w:rPr>
          <w:rFonts w:asciiTheme="minorHAnsi" w:hAnsiTheme="minorHAnsi" w:cstheme="minorHAnsi"/>
          <w:szCs w:val="24"/>
          <w:lang w:val="en-AU"/>
        </w:rPr>
        <w:t>.</w:t>
      </w:r>
    </w:p>
    <w:p w14:paraId="7D157ABD" w14:textId="226BC169"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w:t>
      </w:r>
      <w:del w:id="99" w:author="Iain Suthers" w:date="2021-01-07T13:24:00Z">
        <w:r w:rsidRPr="00F15D89" w:rsidDel="002D7E77">
          <w:rPr>
            <w:rFonts w:asciiTheme="minorHAnsi" w:hAnsiTheme="minorHAnsi" w:cstheme="minorHAnsi"/>
            <w:szCs w:val="24"/>
            <w:lang w:val="en-AU"/>
          </w:rPr>
          <w:delText xml:space="preserve">strongly </w:delText>
        </w:r>
      </w:del>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masses along the transect</w:t>
      </w:r>
      <w:ins w:id="100" w:author="Iain Suthers" w:date="2021-01-07T13:24:00Z">
        <w:r w:rsidR="002D7E77">
          <w:rPr>
            <w:rFonts w:asciiTheme="minorHAnsi" w:hAnsiTheme="minorHAnsi" w:cstheme="minorHAnsi"/>
            <w:szCs w:val="24"/>
            <w:lang w:val="en-AU"/>
          </w:rPr>
          <w:t xml:space="preserve">, especially in relation to </w:t>
        </w:r>
      </w:ins>
      <w:del w:id="101" w:author="Iain Suthers" w:date="2021-01-07T13:24:00Z">
        <w:r w:rsidRPr="00F15D89" w:rsidDel="002D7E77">
          <w:rPr>
            <w:rFonts w:asciiTheme="minorHAnsi" w:hAnsiTheme="minorHAnsi" w:cstheme="minorHAnsi"/>
            <w:szCs w:val="24"/>
            <w:lang w:val="en-AU"/>
          </w:rPr>
          <w:delText xml:space="preserve"> </w:delText>
        </w:r>
        <w:r w:rsidR="00F80EFA" w:rsidRPr="00F15D89" w:rsidDel="002D7E77">
          <w:rPr>
            <w:rFonts w:asciiTheme="minorHAnsi" w:hAnsiTheme="minorHAnsi" w:cstheme="minorHAnsi"/>
            <w:szCs w:val="24"/>
            <w:lang w:val="en-AU"/>
          </w:rPr>
          <w:delText>with s</w:delText>
        </w:r>
      </w:del>
      <w:del w:id="102" w:author="Iain Suthers" w:date="2021-01-07T13:25:00Z">
        <w:r w:rsidR="00F80EFA" w:rsidRPr="00F15D89" w:rsidDel="002D7E77">
          <w:rPr>
            <w:rFonts w:asciiTheme="minorHAnsi" w:hAnsiTheme="minorHAnsi" w:cstheme="minorHAnsi"/>
            <w:szCs w:val="24"/>
            <w:lang w:val="en-AU"/>
          </w:rPr>
          <w:delText xml:space="preserve">trong relationships observed with </w:delText>
        </w:r>
      </w:del>
      <w:ins w:id="103" w:author="Iain Suthers" w:date="2021-01-07T13:25:00Z">
        <w:r w:rsidR="002D7E77">
          <w:rPr>
            <w:rFonts w:asciiTheme="minorHAnsi" w:hAnsiTheme="minorHAnsi" w:cstheme="minorHAnsi"/>
            <w:szCs w:val="24"/>
            <w:lang w:val="en-AU"/>
          </w:rPr>
          <w:t xml:space="preserve">water </w:t>
        </w:r>
      </w:ins>
      <w:r w:rsidR="00F80EFA" w:rsidRPr="00F15D89">
        <w:rPr>
          <w:rFonts w:asciiTheme="minorHAnsi" w:hAnsiTheme="minorHAnsi" w:cstheme="minorHAnsi"/>
          <w:szCs w:val="24"/>
          <w:lang w:val="en-AU"/>
        </w:rPr>
        <w:t xml:space="preserve">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del w:id="104" w:author="Iain Suthers" w:date="2021-01-07T13:24:00Z">
        <w:r w:rsidR="003E4CBD" w:rsidDel="002D7E77">
          <w:rPr>
            <w:rFonts w:asciiTheme="minorHAnsi" w:hAnsiTheme="minorHAnsi" w:cstheme="minorHAnsi"/>
            <w:szCs w:val="24"/>
            <w:lang w:val="en-AU"/>
          </w:rPr>
          <w:delText xml:space="preserve"> </w:delText>
        </w:r>
      </w:del>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del w:id="105" w:author="Iain Suthers" w:date="2021-01-07T13:24:00Z">
        <w:r w:rsidR="003E4CBD" w:rsidDel="002D7E77">
          <w:rPr>
            <w:rFonts w:asciiTheme="minorHAnsi" w:hAnsiTheme="minorHAnsi" w:cstheme="minorHAnsi"/>
            <w:szCs w:val="24"/>
            <w:lang w:val="en-AU"/>
          </w:rPr>
          <w:delText xml:space="preserve"> </w:delText>
        </w:r>
      </w:del>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w:t>
      </w:r>
      <w:del w:id="106" w:author="Iain Suthers" w:date="2021-01-07T13:25:00Z">
        <w:r w:rsidR="00F80EFA" w:rsidRPr="00F15D89" w:rsidDel="002D7E77">
          <w:rPr>
            <w:rFonts w:asciiTheme="minorHAnsi" w:hAnsiTheme="minorHAnsi" w:cstheme="minorHAnsi"/>
            <w:szCs w:val="24"/>
            <w:lang w:val="en-AU"/>
          </w:rPr>
          <w:delText>continued to be</w:delText>
        </w:r>
      </w:del>
      <w:ins w:id="107" w:author="Iain Suthers" w:date="2021-01-07T13:25:00Z">
        <w:r w:rsidR="002D7E77">
          <w:rPr>
            <w:rFonts w:asciiTheme="minorHAnsi" w:hAnsiTheme="minorHAnsi" w:cstheme="minorHAnsi"/>
            <w:szCs w:val="24"/>
            <w:lang w:val="en-AU"/>
          </w:rPr>
          <w:t>remained</w:t>
        </w:r>
      </w:ins>
      <w:r w:rsidR="00F80EFA" w:rsidRPr="00F15D89">
        <w:rPr>
          <w:rFonts w:asciiTheme="minorHAnsi" w:hAnsiTheme="minorHAnsi" w:cstheme="minorHAnsi"/>
          <w:szCs w:val="24"/>
          <w:lang w:val="en-AU"/>
        </w:rPr>
        <w:t xml:space="preserv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w:t>
      </w:r>
      <w:r w:rsidR="002C212A" w:rsidRPr="00F15D89">
        <w:rPr>
          <w:rFonts w:asciiTheme="minorHAnsi" w:hAnsiTheme="minorHAnsi" w:cstheme="minorHAnsi"/>
          <w:szCs w:val="24"/>
          <w:lang w:val="en-AU"/>
        </w:rPr>
        <w:lastRenderedPageBreak/>
        <w:t xml:space="preserve">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0725F89D" w:rsidR="002C212A" w:rsidRPr="00F15D89" w:rsidRDefault="00F47E9C" w:rsidP="00D715A7">
      <w:pPr>
        <w:spacing w:line="480" w:lineRule="auto"/>
        <w:rPr>
          <w:rFonts w:asciiTheme="minorHAnsi" w:hAnsiTheme="minorHAnsi" w:cstheme="minorHAnsi"/>
          <w:szCs w:val="24"/>
          <w:lang w:val="en-AU"/>
        </w:rPr>
      </w:pPr>
      <w:r w:rsidRPr="002D7E77">
        <w:rPr>
          <w:rFonts w:asciiTheme="minorHAnsi" w:hAnsiTheme="minorHAnsi" w:cstheme="minorHAnsi"/>
          <w:bCs/>
          <w:szCs w:val="24"/>
          <w:lang w:val="en-AU"/>
          <w:rPrChange w:id="108" w:author="Iain Suthers" w:date="2021-01-07T13:25:00Z">
            <w:rPr>
              <w:rFonts w:asciiTheme="minorHAnsi" w:hAnsiTheme="minorHAnsi" w:cstheme="minorHAnsi"/>
              <w:b/>
              <w:bCs/>
              <w:szCs w:val="24"/>
              <w:lang w:val="en-AU"/>
            </w:rPr>
          </w:rPrChange>
        </w:rPr>
        <w:tab/>
      </w:r>
      <w:ins w:id="109" w:author="Iain Suthers" w:date="2021-01-07T13:25:00Z">
        <w:r w:rsidR="002D7E77" w:rsidRPr="002D7E77">
          <w:rPr>
            <w:rFonts w:asciiTheme="minorHAnsi" w:hAnsiTheme="minorHAnsi" w:cstheme="minorHAnsi"/>
            <w:bCs/>
            <w:szCs w:val="24"/>
            <w:lang w:val="en-AU"/>
            <w:rPrChange w:id="110" w:author="Iain Suthers" w:date="2021-01-07T13:25:00Z">
              <w:rPr>
                <w:rFonts w:asciiTheme="minorHAnsi" w:hAnsiTheme="minorHAnsi" w:cstheme="minorHAnsi"/>
                <w:b/>
                <w:bCs/>
                <w:szCs w:val="24"/>
                <w:lang w:val="en-AU"/>
              </w:rPr>
            </w:rPrChange>
          </w:rPr>
          <w:t xml:space="preserve">As for the northern transects, </w:t>
        </w:r>
      </w:ins>
      <w:del w:id="111" w:author="Iain Suthers" w:date="2021-01-07T13:25:00Z">
        <w:r w:rsidRPr="00F15D89" w:rsidDel="002D7E77">
          <w:rPr>
            <w:rFonts w:asciiTheme="minorHAnsi" w:hAnsiTheme="minorHAnsi" w:cstheme="minorHAnsi"/>
            <w:szCs w:val="24"/>
            <w:lang w:val="en-AU"/>
          </w:rPr>
          <w:delText>T</w:delText>
        </w:r>
      </w:del>
      <w:ins w:id="112" w:author="Iain Suthers" w:date="2021-01-07T13:25:00Z">
        <w:r w:rsidR="002D7E77">
          <w:rPr>
            <w:rFonts w:asciiTheme="minorHAnsi" w:hAnsiTheme="minorHAnsi" w:cstheme="minorHAnsi"/>
            <w:szCs w:val="24"/>
            <w:lang w:val="en-AU"/>
          </w:rPr>
          <w:t>t</w:t>
        </w:r>
      </w:ins>
      <w:r w:rsidRPr="00F15D89">
        <w:rPr>
          <w:rFonts w:asciiTheme="minorHAnsi" w:hAnsiTheme="minorHAnsi" w:cstheme="minorHAnsi"/>
          <w:szCs w:val="24"/>
          <w:lang w:val="en-AU"/>
        </w:rPr>
        <w: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w:t>
      </w:r>
      <w:ins w:id="113" w:author="Iain Suthers" w:date="2021-01-07T13:25:00Z">
        <w:r w:rsidR="002D7E77">
          <w:rPr>
            <w:rFonts w:asciiTheme="minorHAnsi" w:hAnsiTheme="minorHAnsi" w:cstheme="minorHAnsi"/>
            <w:szCs w:val="24"/>
            <w:lang w:val="en-AU"/>
          </w:rPr>
          <w:t xml:space="preserve"> and further</w:t>
        </w:r>
      </w:ins>
      <w:del w:id="114" w:author="Iain Suthers" w:date="2021-01-07T13:26:00Z">
        <w:r w:rsidRPr="00F15D89" w:rsidDel="002D7E77">
          <w:rPr>
            <w:rFonts w:asciiTheme="minorHAnsi" w:hAnsiTheme="minorHAnsi" w:cstheme="minorHAnsi"/>
            <w:szCs w:val="24"/>
            <w:lang w:val="en-AU"/>
          </w:rPr>
          <w:delText>, particularly</w:delText>
        </w:r>
      </w:del>
      <w:r w:rsidRPr="00F15D89">
        <w:rPr>
          <w:rFonts w:asciiTheme="minorHAnsi" w:hAnsiTheme="minorHAnsi" w:cstheme="minorHAnsi"/>
          <w:szCs w:val="24"/>
          <w:lang w:val="en-AU"/>
        </w:rPr>
        <w:t xml:space="preserve"> </w:t>
      </w:r>
      <w:proofErr w:type="spellStart"/>
      <w:r w:rsidRPr="00F15D89">
        <w:rPr>
          <w:rFonts w:asciiTheme="minorHAnsi" w:hAnsiTheme="minorHAnsi" w:cstheme="minorHAnsi"/>
          <w:szCs w:val="24"/>
          <w:lang w:val="en-AU"/>
        </w:rPr>
        <w:t>further</w:t>
      </w:r>
      <w:proofErr w:type="spellEnd"/>
      <w:r w:rsidRPr="00F15D89">
        <w:rPr>
          <w:rFonts w:asciiTheme="minorHAnsi" w:hAnsiTheme="minorHAnsi" w:cstheme="minorHAnsi"/>
          <w:szCs w:val="24"/>
          <w:lang w:val="en-AU"/>
        </w:rPr>
        <w:t xml:space="preserve">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del w:id="115" w:author="Iain Suthers" w:date="2021-01-07T13:26:00Z">
        <w:r w:rsidR="005C5E3F" w:rsidDel="002D7E77">
          <w:rPr>
            <w:rFonts w:asciiTheme="minorHAnsi" w:hAnsiTheme="minorHAnsi" w:cstheme="minorHAnsi"/>
            <w:szCs w:val="24"/>
            <w:lang w:val="en-AU"/>
          </w:rPr>
          <w:delText xml:space="preserve"> </w:delText>
        </w:r>
      </w:del>
      <w:r w:rsidRPr="00F15D89">
        <w:rPr>
          <w:rFonts w:asciiTheme="minorHAnsi" w:hAnsiTheme="minorHAnsi" w:cstheme="minorHAnsi"/>
          <w:szCs w:val="24"/>
          <w:lang w:val="en-AU"/>
        </w:rPr>
        <w:t xml:space="preserve">°C isotherm </w:t>
      </w:r>
      <w:del w:id="116" w:author="Iain Suthers" w:date="2021-01-07T13:26:00Z">
        <w:r w:rsidRPr="00F15D89" w:rsidDel="002D7E77">
          <w:rPr>
            <w:rFonts w:asciiTheme="minorHAnsi" w:hAnsiTheme="minorHAnsi" w:cstheme="minorHAnsi"/>
            <w:szCs w:val="24"/>
            <w:lang w:val="en-AU"/>
          </w:rPr>
          <w:delText xml:space="preserve">was </w:delText>
        </w:r>
      </w:del>
      <w:ins w:id="117" w:author="Iain Suthers" w:date="2021-01-07T13:26:00Z">
        <w:r w:rsidR="002D7E77">
          <w:rPr>
            <w:rFonts w:asciiTheme="minorHAnsi" w:hAnsiTheme="minorHAnsi" w:cstheme="minorHAnsi"/>
            <w:szCs w:val="24"/>
            <w:lang w:val="en-AU"/>
          </w:rPr>
          <w:t xml:space="preserve">appeared </w:t>
        </w:r>
      </w:ins>
      <w:r w:rsidRPr="00F15D89">
        <w:rPr>
          <w:rFonts w:asciiTheme="minorHAnsi" w:hAnsiTheme="minorHAnsi" w:cstheme="minorHAnsi"/>
          <w:szCs w:val="24"/>
          <w:lang w:val="en-AU"/>
        </w:rPr>
        <w:t>a strong boundary for zooplankton communities with zooplankton in water &lt; 20</w:t>
      </w:r>
      <w:del w:id="118" w:author="Iain Suthers" w:date="2021-01-07T13:26:00Z">
        <w:r w:rsidR="005C5E3F" w:rsidDel="002D7E77">
          <w:rPr>
            <w:rFonts w:asciiTheme="minorHAnsi" w:hAnsiTheme="minorHAnsi" w:cstheme="minorHAnsi"/>
            <w:szCs w:val="24"/>
            <w:lang w:val="en-AU"/>
          </w:rPr>
          <w:delText xml:space="preserve"> </w:delText>
        </w:r>
      </w:del>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0720E781"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del w:id="119" w:author="Iain Suthers" w:date="2021-01-07T13:26:00Z">
        <w:r w:rsidRPr="00F15D89" w:rsidDel="002D7E77">
          <w:rPr>
            <w:rFonts w:asciiTheme="minorHAnsi" w:hAnsiTheme="minorHAnsi" w:cstheme="minorHAnsi"/>
            <w:szCs w:val="24"/>
            <w:lang w:val="en-AU"/>
          </w:rPr>
          <w:delText>Within the transect</w:delText>
        </w:r>
      </w:del>
      <w:ins w:id="120" w:author="Iain Suthers" w:date="2021-01-07T13:26:00Z">
        <w:r w:rsidR="002D7E77">
          <w:rPr>
            <w:rFonts w:asciiTheme="minorHAnsi" w:hAnsiTheme="minorHAnsi" w:cstheme="minorHAnsi"/>
            <w:szCs w:val="24"/>
            <w:lang w:val="en-AU"/>
          </w:rPr>
          <w:t>Here</w:t>
        </w:r>
      </w:ins>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1F3F7D8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lastRenderedPageBreak/>
        <w:tab/>
      </w:r>
      <w:del w:id="121" w:author="Iain Suthers" w:date="2021-01-07T13:27:00Z">
        <w:r w:rsidRPr="00F15D89" w:rsidDel="002D7E77">
          <w:rPr>
            <w:rFonts w:asciiTheme="minorHAnsi" w:hAnsiTheme="minorHAnsi" w:cstheme="minorHAnsi"/>
            <w:szCs w:val="24"/>
            <w:lang w:val="en-AU"/>
          </w:rPr>
          <w:delText>Reflecting the more homogenous water mass along this transect</w:delText>
        </w:r>
        <w:r w:rsidR="00716EB1" w:rsidRPr="00F15D89" w:rsidDel="002D7E77">
          <w:rPr>
            <w:rFonts w:asciiTheme="minorHAnsi" w:hAnsiTheme="minorHAnsi" w:cstheme="minorHAnsi"/>
            <w:szCs w:val="24"/>
            <w:lang w:val="en-AU"/>
          </w:rPr>
          <w:delText>,</w:delText>
        </w:r>
        <w:r w:rsidRPr="00F15D89" w:rsidDel="002D7E77">
          <w:rPr>
            <w:rFonts w:asciiTheme="minorHAnsi" w:hAnsiTheme="minorHAnsi" w:cstheme="minorHAnsi"/>
            <w:szCs w:val="24"/>
            <w:lang w:val="en-AU"/>
          </w:rPr>
          <w:delText xml:space="preserve"> t</w:delText>
        </w:r>
      </w:del>
      <w:ins w:id="122" w:author="Iain Suthers" w:date="2021-01-07T13:27:00Z">
        <w:r w:rsidR="002D7E77">
          <w:rPr>
            <w:rFonts w:asciiTheme="minorHAnsi" w:hAnsiTheme="minorHAnsi" w:cstheme="minorHAnsi"/>
            <w:szCs w:val="24"/>
            <w:lang w:val="en-AU"/>
          </w:rPr>
          <w:t>T</w:t>
        </w:r>
      </w:ins>
      <w:r w:rsidRPr="00F15D89">
        <w:rPr>
          <w:rFonts w:asciiTheme="minorHAnsi" w:hAnsiTheme="minorHAnsi" w:cstheme="minorHAnsi"/>
          <w:szCs w:val="24"/>
          <w:lang w:val="en-AU"/>
        </w:rPr>
        <w: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w:t>
      </w:r>
      <w:del w:id="123" w:author="Iain Suthers" w:date="2021-01-07T13:27:00Z">
        <w:r w:rsidRPr="00F15D89" w:rsidDel="002D7E77">
          <w:rPr>
            <w:rFonts w:asciiTheme="minorHAnsi" w:hAnsiTheme="minorHAnsi" w:cstheme="minorHAnsi"/>
            <w:szCs w:val="24"/>
            <w:lang w:val="en-AU"/>
          </w:rPr>
          <w:delText>and</w:delText>
        </w:r>
        <w:r w:rsidR="00727580" w:rsidRPr="00F15D89" w:rsidDel="002D7E77">
          <w:rPr>
            <w:rFonts w:asciiTheme="minorHAnsi" w:hAnsiTheme="minorHAnsi" w:cstheme="minorHAnsi"/>
            <w:szCs w:val="24"/>
            <w:lang w:val="en-AU"/>
          </w:rPr>
          <w:delText xml:space="preserve"> </w:delText>
        </w:r>
        <w:r w:rsidR="00704A1F" w:rsidDel="002D7E77">
          <w:rPr>
            <w:rFonts w:asciiTheme="minorHAnsi" w:hAnsiTheme="minorHAnsi" w:cstheme="minorHAnsi"/>
            <w:szCs w:val="24"/>
            <w:lang w:val="en-AU"/>
          </w:rPr>
          <w:delText>are more likely du</w:delText>
        </w:r>
        <w:r w:rsidR="005C3011" w:rsidDel="002D7E77">
          <w:rPr>
            <w:rFonts w:asciiTheme="minorHAnsi" w:hAnsiTheme="minorHAnsi" w:cstheme="minorHAnsi"/>
            <w:szCs w:val="24"/>
            <w:lang w:val="en-AU"/>
          </w:rPr>
          <w:delText>e</w:delText>
        </w:r>
        <w:r w:rsidR="00727580" w:rsidRPr="00F15D89" w:rsidDel="002D7E77">
          <w:rPr>
            <w:rFonts w:asciiTheme="minorHAnsi" w:hAnsiTheme="minorHAnsi" w:cstheme="minorHAnsi"/>
            <w:szCs w:val="24"/>
            <w:lang w:val="en-AU"/>
          </w:rPr>
          <w:delText xml:space="preserve"> to </w:delText>
        </w:r>
        <w:r w:rsidRPr="00F15D89" w:rsidDel="002D7E77">
          <w:rPr>
            <w:rFonts w:asciiTheme="minorHAnsi" w:hAnsiTheme="minorHAnsi" w:cstheme="minorHAnsi"/>
            <w:szCs w:val="24"/>
            <w:lang w:val="en-AU"/>
          </w:rPr>
          <w:delText>physical location</w:delText>
        </w:r>
      </w:del>
      <w:ins w:id="124" w:author="Iain Suthers" w:date="2021-01-07T13:27:00Z">
        <w:r w:rsidR="002D7E77">
          <w:rPr>
            <w:rFonts w:asciiTheme="minorHAnsi" w:hAnsiTheme="minorHAnsi" w:cstheme="minorHAnsi"/>
            <w:szCs w:val="24"/>
            <w:lang w:val="en-AU"/>
          </w:rPr>
          <w:t xml:space="preserve">reflection the </w:t>
        </w:r>
        <w:r w:rsidR="002D7E77" w:rsidRPr="00F15D89">
          <w:rPr>
            <w:rFonts w:asciiTheme="minorHAnsi" w:hAnsiTheme="minorHAnsi" w:cstheme="minorHAnsi"/>
            <w:szCs w:val="24"/>
            <w:lang w:val="en-AU"/>
          </w:rPr>
          <w:t xml:space="preserve">more homogenous water mass </w:t>
        </w:r>
        <w:r w:rsidR="002D7E77">
          <w:rPr>
            <w:rFonts w:asciiTheme="minorHAnsi" w:hAnsiTheme="minorHAnsi" w:cstheme="minorHAnsi"/>
            <w:szCs w:val="24"/>
            <w:lang w:val="en-AU"/>
          </w:rPr>
          <w:t>here</w:t>
        </w:r>
      </w:ins>
      <w:r w:rsidRPr="00F15D89">
        <w:rPr>
          <w:rFonts w:asciiTheme="minorHAnsi" w:hAnsiTheme="minorHAnsi" w:cstheme="minorHAnsi"/>
          <w:szCs w:val="24"/>
          <w:lang w:val="en-AU"/>
        </w:rPr>
        <w:t>.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2A4FED4D" w:rsidR="000C5530" w:rsidRPr="00C07196" w:rsidRDefault="000C5530" w:rsidP="00D715A7">
      <w:pPr>
        <w:spacing w:line="480" w:lineRule="auto"/>
        <w:rPr>
          <w:rFonts w:asciiTheme="minorHAnsi" w:hAnsiTheme="minorHAnsi" w:cstheme="minorHAnsi"/>
          <w:i/>
          <w:iCs/>
          <w:szCs w:val="24"/>
          <w:lang w:val="en-AU"/>
        </w:rPr>
      </w:pPr>
      <w:del w:id="125" w:author="Iain Suthers" w:date="2021-01-07T13:28:00Z">
        <w:r w:rsidRPr="00C07196" w:rsidDel="002D7E77">
          <w:rPr>
            <w:rFonts w:asciiTheme="minorHAnsi" w:hAnsiTheme="minorHAnsi" w:cstheme="minorHAnsi"/>
            <w:i/>
            <w:iCs/>
            <w:szCs w:val="24"/>
            <w:lang w:val="en-AU"/>
          </w:rPr>
          <w:delText>Overall Patterns</w:delText>
        </w:r>
        <w:r w:rsidR="00767381" w:rsidRPr="00C07196" w:rsidDel="002D7E77">
          <w:rPr>
            <w:rFonts w:asciiTheme="minorHAnsi" w:hAnsiTheme="minorHAnsi" w:cstheme="minorHAnsi"/>
            <w:i/>
            <w:iCs/>
            <w:szCs w:val="24"/>
            <w:lang w:val="en-AU"/>
          </w:rPr>
          <w:delText xml:space="preserve"> </w:delText>
        </w:r>
      </w:del>
      <w:ins w:id="126" w:author="Iain Suthers" w:date="2021-01-07T13:28:00Z">
        <w:r w:rsidR="002D7E77">
          <w:rPr>
            <w:rFonts w:asciiTheme="minorHAnsi" w:hAnsiTheme="minorHAnsi" w:cstheme="minorHAnsi"/>
            <w:i/>
            <w:iCs/>
            <w:szCs w:val="24"/>
            <w:lang w:val="en-AU"/>
          </w:rPr>
          <w:t xml:space="preserve">Synthesis </w:t>
        </w:r>
      </w:ins>
      <w:r w:rsidR="00767381" w:rsidRPr="00C07196">
        <w:rPr>
          <w:rFonts w:asciiTheme="minorHAnsi" w:hAnsiTheme="minorHAnsi" w:cstheme="minorHAnsi"/>
          <w:i/>
          <w:iCs/>
          <w:szCs w:val="24"/>
          <w:lang w:val="en-AU"/>
        </w:rPr>
        <w:t>and Seasonal C</w:t>
      </w:r>
      <w:ins w:id="127" w:author="Iain Suthers" w:date="2021-01-07T13:28:00Z">
        <w:r w:rsidR="002D7E77">
          <w:rPr>
            <w:rFonts w:asciiTheme="minorHAnsi" w:hAnsiTheme="minorHAnsi" w:cstheme="minorHAnsi"/>
            <w:i/>
            <w:iCs/>
            <w:szCs w:val="24"/>
            <w:lang w:val="en-AU"/>
          </w:rPr>
          <w:t>ontext of</w:t>
        </w:r>
      </w:ins>
      <w:del w:id="128" w:author="Iain Suthers" w:date="2021-01-07T13:28:00Z">
        <w:r w:rsidR="00767381" w:rsidRPr="00C07196" w:rsidDel="002D7E77">
          <w:rPr>
            <w:rFonts w:asciiTheme="minorHAnsi" w:hAnsiTheme="minorHAnsi" w:cstheme="minorHAnsi"/>
            <w:i/>
            <w:iCs/>
            <w:szCs w:val="24"/>
            <w:lang w:val="en-AU"/>
          </w:rPr>
          <w:delText>hanges in</w:delText>
        </w:r>
      </w:del>
      <w:r w:rsidR="00767381" w:rsidRPr="00C07196">
        <w:rPr>
          <w:rFonts w:asciiTheme="minorHAnsi" w:hAnsiTheme="minorHAnsi" w:cstheme="minorHAnsi"/>
          <w:i/>
          <w:iCs/>
          <w:szCs w:val="24"/>
          <w:lang w:val="en-AU"/>
        </w:rPr>
        <w:t xml:space="preserve"> the EAC</w:t>
      </w:r>
    </w:p>
    <w:p w14:paraId="77E9058C" w14:textId="1DE3E4CB" w:rsidR="003F6382" w:rsidRPr="00F15D89" w:rsidDel="00370F2A" w:rsidRDefault="003F6382" w:rsidP="00D715A7">
      <w:pPr>
        <w:spacing w:line="480" w:lineRule="auto"/>
        <w:ind w:firstLine="720"/>
        <w:rPr>
          <w:del w:id="129" w:author="Iain Suthers" w:date="2021-01-07T13:32:00Z"/>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w:t>
      </w:r>
      <w:ins w:id="130" w:author="Iain Suthers" w:date="2021-01-07T13:29:00Z">
        <w:r w:rsidR="00370F2A">
          <w:rPr>
            <w:rFonts w:asciiTheme="minorHAnsi" w:hAnsiTheme="minorHAnsi" w:cstheme="minorHAnsi"/>
            <w:szCs w:val="24"/>
            <w:lang w:val="en-AU"/>
          </w:rPr>
          <w:t xml:space="preserve">in winter </w:t>
        </w:r>
      </w:ins>
      <w:r w:rsidRPr="00F15D89">
        <w:rPr>
          <w:rFonts w:asciiTheme="minorHAnsi" w:hAnsiTheme="minorHAnsi" w:cstheme="minorHAnsi"/>
          <w:szCs w:val="24"/>
          <w:lang w:val="en-AU"/>
        </w:rPr>
        <w:t xml:space="preserve">between April and August </w:t>
      </w:r>
      <w:del w:id="131" w:author="Iain Suthers" w:date="2021-01-07T13:28:00Z">
        <w:r w:rsidRPr="00F15D89" w:rsidDel="0032354B">
          <w:rPr>
            <w:rFonts w:asciiTheme="minorHAnsi" w:hAnsiTheme="minorHAnsi" w:cstheme="minorHAnsi"/>
            <w:szCs w:val="24"/>
            <w:lang w:val="en-AU"/>
          </w:rPr>
          <w:delText xml:space="preserve">before peaking </w:delText>
        </w:r>
      </w:del>
      <w:ins w:id="132" w:author="Iain Suthers" w:date="2021-01-07T13:28:00Z">
        <w:r w:rsidR="0032354B">
          <w:rPr>
            <w:rFonts w:asciiTheme="minorHAnsi" w:hAnsiTheme="minorHAnsi" w:cstheme="minorHAnsi"/>
            <w:szCs w:val="24"/>
            <w:lang w:val="en-AU"/>
          </w:rPr>
          <w:t xml:space="preserve">increasing in Spring and summer when </w:t>
        </w:r>
      </w:ins>
      <w:del w:id="133" w:author="Iain Suthers" w:date="2021-01-07T13:28:00Z">
        <w:r w:rsidRPr="00F15D89" w:rsidDel="0032354B">
          <w:rPr>
            <w:rFonts w:asciiTheme="minorHAnsi" w:hAnsiTheme="minorHAnsi" w:cstheme="minorHAnsi"/>
            <w:szCs w:val="24"/>
            <w:lang w:val="en-AU"/>
          </w:rPr>
          <w:delText>during September</w:delText>
        </w:r>
        <w:r w:rsidR="00B15BFC" w:rsidDel="0032354B">
          <w:rPr>
            <w:rFonts w:asciiTheme="minorHAnsi" w:hAnsiTheme="minorHAnsi" w:cstheme="minorHAnsi"/>
            <w:szCs w:val="24"/>
            <w:lang w:val="en-AU"/>
          </w:rPr>
          <w:delText xml:space="preserve"> (the month </w:delText>
        </w:r>
      </w:del>
      <w:r w:rsidR="00B15BFC">
        <w:rPr>
          <w:rFonts w:asciiTheme="minorHAnsi" w:hAnsiTheme="minorHAnsi" w:cstheme="minorHAnsi"/>
          <w:szCs w:val="24"/>
          <w:lang w:val="en-AU"/>
        </w:rPr>
        <w:t>our observations were taken</w:t>
      </w:r>
      <w:del w:id="134" w:author="Iain Suthers" w:date="2021-01-07T13:29:00Z">
        <w:r w:rsidR="00B15BFC" w:rsidDel="00370F2A">
          <w:rPr>
            <w:rFonts w:asciiTheme="minorHAnsi" w:hAnsiTheme="minorHAnsi" w:cstheme="minorHAnsi"/>
            <w:szCs w:val="24"/>
            <w:lang w:val="en-AU"/>
          </w:rPr>
          <w:delText>)</w:delText>
        </w:r>
        <w:r w:rsidRPr="00F15D89" w:rsidDel="00370F2A">
          <w:rPr>
            <w:rFonts w:asciiTheme="minorHAnsi" w:hAnsiTheme="minorHAnsi" w:cstheme="minorHAnsi"/>
            <w:szCs w:val="24"/>
            <w:lang w:val="en-AU"/>
          </w:rPr>
          <w:delText xml:space="preserve"> or October</w:delText>
        </w:r>
        <w:r w:rsidR="006871FB" w:rsidDel="00370F2A">
          <w:rPr>
            <w:rFonts w:asciiTheme="minorHAnsi" w:hAnsiTheme="minorHAnsi" w:cstheme="minorHAnsi"/>
            <w:szCs w:val="24"/>
            <w:lang w:val="en-AU"/>
          </w:rPr>
          <w:delText xml:space="preserve"> (except the southern Diamond Head site (31.8°S)) </w:delText>
        </w:r>
        <w:r w:rsidR="006871FB" w:rsidRPr="00F15D89" w:rsidDel="00370F2A">
          <w:rPr>
            <w:rFonts w:asciiTheme="minorHAnsi" w:hAnsiTheme="minorHAnsi" w:cstheme="minorHAnsi"/>
            <w:szCs w:val="24"/>
            <w:lang w:val="en-AU"/>
          </w:rPr>
          <w:delText>and</w:delText>
        </w:r>
        <w:r w:rsidRPr="00F15D89" w:rsidDel="00370F2A">
          <w:rPr>
            <w:rFonts w:asciiTheme="minorHAnsi" w:hAnsiTheme="minorHAnsi" w:cstheme="minorHAnsi"/>
            <w:szCs w:val="24"/>
            <w:lang w:val="en-AU"/>
          </w:rPr>
          <w:delText xml:space="preserve"> remaining high until March</w:delText>
        </w:r>
        <w:r w:rsidR="009723D5" w:rsidDel="00370F2A">
          <w:rPr>
            <w:rFonts w:asciiTheme="minorHAnsi" w:hAnsiTheme="minorHAnsi" w:cstheme="minorHAnsi"/>
            <w:szCs w:val="24"/>
            <w:lang w:val="en-AU"/>
          </w:rPr>
          <w:delText xml:space="preserve"> </w:delText>
        </w:r>
        <w:r w:rsidR="00704A1F" w:rsidDel="00370F2A">
          <w:rPr>
            <w:rFonts w:asciiTheme="minorHAnsi" w:hAnsiTheme="minorHAnsi" w:cstheme="minorHAnsi"/>
            <w:szCs w:val="24"/>
            <w:lang w:val="en-AU"/>
          </w:rPr>
          <w:delText>corresponding to</w:delText>
        </w:r>
        <w:r w:rsidR="009723D5" w:rsidDel="00370F2A">
          <w:rPr>
            <w:rFonts w:asciiTheme="minorHAnsi" w:hAnsiTheme="minorHAnsi" w:cstheme="minorHAnsi"/>
            <w:szCs w:val="24"/>
            <w:lang w:val="en-AU"/>
          </w:rPr>
          <w:delText xml:space="preserve"> austral spring and summer</w:delText>
        </w:r>
      </w:del>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w:t>
      </w:r>
      <w:del w:id="135" w:author="Iain Suthers" w:date="2021-01-07T13:29:00Z">
        <w:r w:rsidR="006871FB" w:rsidDel="00370F2A">
          <w:rPr>
            <w:rFonts w:asciiTheme="minorHAnsi" w:hAnsiTheme="minorHAnsi" w:cstheme="minorHAnsi"/>
            <w:szCs w:val="24"/>
            <w:lang w:val="en-AU"/>
          </w:rPr>
          <w:delText xml:space="preserve">The southern Diamond Head site (31.8°S) showed a lag in the EAC influence, with alongshore flow peaking in </w:delText>
        </w:r>
        <w:r w:rsidR="00B330AD" w:rsidDel="00370F2A">
          <w:rPr>
            <w:rFonts w:asciiTheme="minorHAnsi" w:hAnsiTheme="minorHAnsi" w:cstheme="minorHAnsi"/>
            <w:szCs w:val="24"/>
            <w:lang w:val="en-AU"/>
          </w:rPr>
          <w:delText>November</w:delText>
        </w:r>
        <w:r w:rsidR="006871FB" w:rsidDel="00370F2A">
          <w:rPr>
            <w:rFonts w:asciiTheme="minorHAnsi" w:hAnsiTheme="minorHAnsi" w:cstheme="minorHAnsi"/>
            <w:szCs w:val="24"/>
            <w:lang w:val="en-AU"/>
          </w:rPr>
          <w:delText>, remaining high until March.</w:delText>
        </w:r>
      </w:del>
      <w:commentRangeStart w:id="136"/>
      <w:commentRangeEnd w:id="136"/>
      <w:r w:rsidR="00370F2A">
        <w:rPr>
          <w:rStyle w:val="CommentReference"/>
        </w:rPr>
        <w:commentReference w:id="136"/>
      </w:r>
    </w:p>
    <w:p w14:paraId="7BAAC98E" w14:textId="18F55664"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 xml:space="preserve">transect </w:t>
      </w:r>
      <w:del w:id="137" w:author="Iain Suthers" w:date="2021-01-07T13:30:00Z">
        <w:r w:rsidR="00171D77" w:rsidRPr="00F15D89" w:rsidDel="00370F2A">
          <w:rPr>
            <w:rFonts w:asciiTheme="minorHAnsi" w:hAnsiTheme="minorHAnsi" w:cstheme="minorHAnsi"/>
            <w:szCs w:val="24"/>
            <w:lang w:val="en-AU"/>
          </w:rPr>
          <w:delText xml:space="preserve">south of </w:delText>
        </w:r>
      </w:del>
      <w:ins w:id="138" w:author="Iain Suthers" w:date="2021-01-07T13:30:00Z">
        <w:r w:rsidR="00370F2A">
          <w:rPr>
            <w:rFonts w:asciiTheme="minorHAnsi" w:hAnsiTheme="minorHAnsi" w:cstheme="minorHAnsi"/>
            <w:szCs w:val="24"/>
            <w:lang w:val="en-AU"/>
          </w:rPr>
          <w:t>in the separation zone</w:t>
        </w:r>
      </w:ins>
      <w:del w:id="139" w:author="Iain Suthers" w:date="2021-01-07T13:30:00Z">
        <w:r w:rsidR="00171D77" w:rsidRPr="00F15D89" w:rsidDel="00370F2A">
          <w:rPr>
            <w:rFonts w:asciiTheme="minorHAnsi" w:hAnsiTheme="minorHAnsi" w:cstheme="minorHAnsi"/>
            <w:szCs w:val="24"/>
            <w:lang w:val="en-AU"/>
          </w:rPr>
          <w:delText>the EAC</w:delText>
        </w:r>
      </w:del>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ins w:id="140" w:author="Iain Suthers" w:date="2021-01-07T13:30:00Z">
        <w:r w:rsidR="00370F2A">
          <w:rPr>
            <w:rFonts w:asciiTheme="minorHAnsi" w:hAnsiTheme="minorHAnsi" w:cstheme="minorHAnsi"/>
            <w:szCs w:val="24"/>
            <w:lang w:val="en-AU"/>
          </w:rPr>
          <w:t>.</w:t>
        </w:r>
      </w:ins>
      <w:r w:rsidR="002671A7">
        <w:rPr>
          <w:rFonts w:asciiTheme="minorHAnsi" w:hAnsiTheme="minorHAnsi" w:cstheme="minorHAnsi"/>
          <w:szCs w:val="24"/>
          <w:lang w:val="en-AU"/>
        </w:rPr>
        <w:t xml:space="preserve"> </w:t>
      </w:r>
      <w:ins w:id="141" w:author="Iain Suthers" w:date="2021-01-07T13:30:00Z">
        <w:r w:rsidR="00370F2A">
          <w:rPr>
            <w:rFonts w:asciiTheme="minorHAnsi" w:hAnsiTheme="minorHAnsi" w:cstheme="minorHAnsi"/>
            <w:szCs w:val="24"/>
            <w:lang w:val="en-AU"/>
          </w:rPr>
          <w:t>P</w:t>
        </w:r>
      </w:ins>
      <w:del w:id="142" w:author="Iain Suthers" w:date="2021-01-07T13:30:00Z">
        <w:r w:rsidR="002671A7" w:rsidDel="00370F2A">
          <w:rPr>
            <w:rFonts w:asciiTheme="minorHAnsi" w:hAnsiTheme="minorHAnsi" w:cstheme="minorHAnsi"/>
            <w:szCs w:val="24"/>
            <w:lang w:val="en-AU"/>
          </w:rPr>
          <w:delText xml:space="preserve">although </w:delText>
        </w:r>
        <w:r w:rsidR="00704A1F" w:rsidDel="00370F2A">
          <w:rPr>
            <w:rFonts w:asciiTheme="minorHAnsi" w:hAnsiTheme="minorHAnsi" w:cstheme="minorHAnsi"/>
            <w:szCs w:val="24"/>
            <w:lang w:val="en-AU"/>
          </w:rPr>
          <w:delText>p</w:delText>
        </w:r>
      </w:del>
      <w:r w:rsidR="00704A1F">
        <w:rPr>
          <w:rFonts w:asciiTheme="minorHAnsi" w:hAnsiTheme="minorHAnsi" w:cstheme="minorHAnsi"/>
          <w:szCs w:val="24"/>
          <w:lang w:val="en-AU"/>
        </w:rPr>
        <w:t>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w:t>
      </w:r>
      <w:ins w:id="143" w:author="Iain Suthers" w:date="2021-01-07T13:30:00Z">
        <w:r w:rsidR="00370F2A">
          <w:rPr>
            <w:rFonts w:asciiTheme="minorHAnsi" w:hAnsiTheme="minorHAnsi" w:cstheme="minorHAnsi"/>
            <w:szCs w:val="24"/>
            <w:lang w:val="en-AU"/>
          </w:rPr>
          <w:t xml:space="preserve">also </w:t>
        </w:r>
      </w:ins>
      <w:r w:rsidR="002671A7">
        <w:rPr>
          <w:rFonts w:asciiTheme="minorHAnsi" w:hAnsiTheme="minorHAnsi" w:cstheme="minorHAnsi"/>
          <w:szCs w:val="24"/>
          <w:lang w:val="en-AU"/>
        </w:rPr>
        <w:t>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xml:space="preserve">. The transect at Evans Head did not show a noticeable decline in biomass with distance from the coast but this </w:t>
      </w:r>
      <w:r w:rsidR="00A13AD9" w:rsidRPr="00F15D89">
        <w:rPr>
          <w:rFonts w:asciiTheme="minorHAnsi" w:hAnsiTheme="minorHAnsi" w:cstheme="minorHAnsi"/>
          <w:szCs w:val="24"/>
          <w:lang w:val="en-AU"/>
        </w:rPr>
        <w:lastRenderedPageBreak/>
        <w:t>transect did not extend past the edge of the continental shelf where the declines were seen in the other 3 transects.</w:t>
      </w:r>
    </w:p>
    <w:p w14:paraId="191D8F82" w14:textId="6BEBBE58"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w:t>
      </w:r>
      <w:del w:id="144" w:author="Iain Suthers" w:date="2021-01-07T13:31:00Z">
        <w:r w:rsidRPr="00F15D89" w:rsidDel="00370F2A">
          <w:rPr>
            <w:rFonts w:asciiTheme="minorHAnsi" w:hAnsiTheme="minorHAnsi" w:cstheme="minorHAnsi"/>
            <w:szCs w:val="24"/>
            <w:lang w:val="en-AU"/>
          </w:rPr>
          <w:delText xml:space="preserve">distinct </w:delText>
        </w:r>
      </w:del>
      <w:r w:rsidRPr="00F15D89">
        <w:rPr>
          <w:rFonts w:asciiTheme="minorHAnsi" w:hAnsiTheme="minorHAnsi" w:cstheme="minorHAnsi"/>
          <w:szCs w:val="24"/>
          <w:lang w:val="en-AU"/>
        </w:rPr>
        <w:t xml:space="preserve">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w:t>
      </w:r>
      <w:del w:id="145" w:author="Iain Suthers" w:date="2021-01-07T13:31:00Z">
        <w:r w:rsidR="00EB429B" w:rsidDel="00370F2A">
          <w:rPr>
            <w:rFonts w:asciiTheme="minorHAnsi" w:hAnsiTheme="minorHAnsi" w:cstheme="minorHAnsi"/>
            <w:szCs w:val="24"/>
            <w:lang w:val="en-AU"/>
          </w:rPr>
          <w:delText xml:space="preserve">heavily </w:delText>
        </w:r>
      </w:del>
      <w:r w:rsidR="00EB429B">
        <w:rPr>
          <w:rFonts w:asciiTheme="minorHAnsi" w:hAnsiTheme="minorHAnsi" w:cstheme="minorHAnsi"/>
          <w:szCs w:val="24"/>
          <w:lang w:val="en-AU"/>
        </w:rPr>
        <w:t>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del w:id="146" w:author="Iain Suthers" w:date="2021-01-07T13:31:00Z">
        <w:r w:rsidR="00044EBD" w:rsidDel="00370F2A">
          <w:rPr>
            <w:rFonts w:asciiTheme="minorHAnsi" w:hAnsiTheme="minorHAnsi" w:cstheme="minorHAnsi"/>
            <w:szCs w:val="24"/>
            <w:lang w:val="en-AU"/>
          </w:rPr>
          <w:delText xml:space="preserve">strongly </w:delText>
        </w:r>
      </w:del>
      <w:ins w:id="147" w:author="Iain Suthers" w:date="2021-01-07T13:31:00Z">
        <w:r w:rsidR="00370F2A">
          <w:rPr>
            <w:rFonts w:asciiTheme="minorHAnsi" w:hAnsiTheme="minorHAnsi" w:cstheme="minorHAnsi"/>
            <w:szCs w:val="24"/>
            <w:lang w:val="en-AU"/>
          </w:rPr>
          <w:t xml:space="preserve">highly </w:t>
        </w:r>
      </w:ins>
      <w:r w:rsidR="00044EBD">
        <w:rPr>
          <w:rFonts w:asciiTheme="minorHAnsi" w:hAnsiTheme="minorHAnsi" w:cstheme="minorHAnsi"/>
          <w:szCs w:val="24"/>
          <w:lang w:val="en-AU"/>
        </w:rPr>
        <w:t xml:space="preserve">correlated with the NBSS Slope but provided </w:t>
      </w:r>
      <w:commentRangeStart w:id="148"/>
      <w:r w:rsidR="00044EBD">
        <w:rPr>
          <w:rFonts w:asciiTheme="minorHAnsi" w:hAnsiTheme="minorHAnsi" w:cstheme="minorHAnsi"/>
          <w:szCs w:val="24"/>
          <w:lang w:val="en-AU"/>
        </w:rPr>
        <w:t>better coverage</w:t>
      </w:r>
      <w:commentRangeEnd w:id="148"/>
      <w:r w:rsidR="00370F2A">
        <w:rPr>
          <w:rStyle w:val="CommentReference"/>
        </w:rPr>
        <w:commentReference w:id="148"/>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lastRenderedPageBreak/>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2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Global Synthesis</w:t>
      </w:r>
    </w:p>
    <w:p w14:paraId="4473A751" w14:textId="2FE53007" w:rsidR="00C8474E" w:rsidRDefault="00370F2A" w:rsidP="00D715A7">
      <w:pPr>
        <w:spacing w:line="480" w:lineRule="auto"/>
        <w:rPr>
          <w:rFonts w:asciiTheme="minorHAnsi" w:hAnsiTheme="minorHAnsi" w:cstheme="minorHAnsi"/>
          <w:szCs w:val="24"/>
          <w:lang w:val="en-AU"/>
        </w:rPr>
      </w:pPr>
      <w:ins w:id="149" w:author="Iain Suthers" w:date="2021-01-07T13:33:00Z">
        <w:r>
          <w:rPr>
            <w:rFonts w:asciiTheme="minorHAnsi" w:hAnsiTheme="minorHAnsi" w:cstheme="minorHAnsi"/>
            <w:szCs w:val="24"/>
            <w:lang w:val="en-AU"/>
          </w:rPr>
          <w:t xml:space="preserve">We found </w:t>
        </w:r>
      </w:ins>
      <w:r w:rsidR="000E4C88" w:rsidRPr="000F5BF7">
        <w:rPr>
          <w:rFonts w:asciiTheme="minorHAnsi" w:hAnsiTheme="minorHAnsi" w:cstheme="minorHAnsi"/>
          <w:szCs w:val="24"/>
          <w:lang w:val="en-AU"/>
        </w:rPr>
        <w:t>1</w:t>
      </w:r>
      <w:del w:id="150" w:author="Iain Suthers" w:date="2021-01-07T13:33:00Z">
        <w:r w:rsidR="000F5BF7" w:rsidRPr="000F5BF7" w:rsidDel="00370F2A">
          <w:rPr>
            <w:rFonts w:asciiTheme="minorHAnsi" w:hAnsiTheme="minorHAnsi" w:cstheme="minorHAnsi"/>
            <w:szCs w:val="24"/>
            <w:lang w:val="en-AU"/>
          </w:rPr>
          <w:delText>9</w:delText>
        </w:r>
      </w:del>
      <w:ins w:id="151" w:author="Iain Suthers" w:date="2021-01-07T13:33:00Z">
        <w:r>
          <w:rPr>
            <w:rFonts w:asciiTheme="minorHAnsi" w:hAnsiTheme="minorHAnsi" w:cstheme="minorHAnsi"/>
            <w:szCs w:val="24"/>
            <w:lang w:val="en-AU"/>
          </w:rPr>
          <w:t>8</w:t>
        </w:r>
      </w:ins>
      <w:r w:rsidR="000E4C88" w:rsidRPr="000F5BF7">
        <w:rPr>
          <w:rFonts w:asciiTheme="minorHAnsi" w:hAnsiTheme="minorHAnsi" w:cstheme="minorHAnsi"/>
          <w:szCs w:val="24"/>
          <w:lang w:val="en-AU"/>
        </w:rPr>
        <w:t xml:space="preserve"> studies quantified the cross-shelf changes in zooplankton</w:t>
      </w:r>
      <w:del w:id="152" w:author="Iain Suthers" w:date="2021-01-07T13:33:00Z">
        <w:r w:rsidR="000E4C88" w:rsidRPr="000F5BF7" w:rsidDel="00370F2A">
          <w:rPr>
            <w:rFonts w:asciiTheme="minorHAnsi" w:hAnsiTheme="minorHAnsi" w:cstheme="minorHAnsi"/>
            <w:szCs w:val="24"/>
            <w:lang w:val="en-AU"/>
          </w:rPr>
          <w:delText xml:space="preserve"> (including this study),</w:delText>
        </w:r>
      </w:del>
      <w:r w:rsidR="000E4C88" w:rsidRPr="000F5BF7">
        <w:rPr>
          <w:rFonts w:asciiTheme="minorHAnsi" w:hAnsiTheme="minorHAnsi" w:cstheme="minorHAnsi"/>
          <w:szCs w:val="24"/>
          <w:lang w:val="en-AU"/>
        </w:rPr>
        <w:t xml:space="preserve"> revealing a broad consensus</w:t>
      </w:r>
      <w:r w:rsidR="000E4C88">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sidR="000E4C88">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del w:id="153" w:author="Iain Suthers" w:date="2021-01-07T13:33:00Z">
        <w:r w:rsidR="005F29F5" w:rsidDel="00370F2A">
          <w:rPr>
            <w:rFonts w:asciiTheme="minorHAnsi" w:hAnsiTheme="minorHAnsi" w:cstheme="minorHAnsi"/>
            <w:szCs w:val="24"/>
            <w:lang w:val="en-AU"/>
          </w:rPr>
          <w:delText>the current study</w:delText>
        </w:r>
      </w:del>
      <w:ins w:id="154" w:author="Iain Suthers" w:date="2021-01-07T13:33:00Z">
        <w:r>
          <w:rPr>
            <w:rFonts w:asciiTheme="minorHAnsi" w:hAnsiTheme="minorHAnsi" w:cstheme="minorHAnsi"/>
            <w:szCs w:val="24"/>
            <w:lang w:val="en-AU"/>
          </w:rPr>
          <w:t>ours</w:t>
        </w:r>
      </w:ins>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sidR="000E4C88">
        <w:rPr>
          <w:rFonts w:asciiTheme="minorHAnsi" w:hAnsiTheme="minorHAnsi" w:cstheme="minorHAnsi"/>
          <w:szCs w:val="24"/>
          <w:lang w:val="en-AU"/>
        </w:rPr>
        <w:t>.</w:t>
      </w:r>
      <w:r w:rsidR="005F29F5">
        <w:rPr>
          <w:rFonts w:asciiTheme="minorHAnsi" w:hAnsiTheme="minorHAnsi" w:cstheme="minorHAnsi"/>
          <w:szCs w:val="24"/>
          <w:lang w:val="en-AU"/>
        </w:rPr>
        <w:t xml:space="preserve"> </w:t>
      </w:r>
      <w:r w:rsidR="000E4C88">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sidR="000E4C88">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sidR="000E4C88">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2C8B8252" w:rsidR="009A75A9" w:rsidRDefault="00BF2FDC" w:rsidP="00370F2A">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w:t>
      </w:r>
      <w:del w:id="155" w:author="Iain Suthers" w:date="2021-01-07T13:34:00Z">
        <w:r w:rsidDel="00370F2A">
          <w:rPr>
            <w:rFonts w:asciiTheme="minorHAnsi" w:hAnsiTheme="minorHAnsi" w:cstheme="minorHAnsi"/>
            <w:szCs w:val="24"/>
            <w:lang w:val="en-AU"/>
          </w:rPr>
          <w:delText xml:space="preserve">provides important information about </w:delText>
        </w:r>
      </w:del>
      <w:ins w:id="156" w:author="Iain Suthers" w:date="2021-01-07T13:34:00Z">
        <w:r w:rsidR="00370F2A">
          <w:rPr>
            <w:rFonts w:asciiTheme="minorHAnsi" w:hAnsiTheme="minorHAnsi" w:cstheme="minorHAnsi"/>
            <w:szCs w:val="24"/>
            <w:lang w:val="en-AU"/>
          </w:rPr>
          <w:t xml:space="preserve">indicates </w:t>
        </w:r>
      </w:ins>
      <w:r>
        <w:rPr>
          <w:rFonts w:asciiTheme="minorHAnsi" w:hAnsiTheme="minorHAnsi" w:cstheme="minorHAnsi"/>
          <w:szCs w:val="24"/>
          <w:lang w:val="en-AU"/>
        </w:rPr>
        <w:t xml:space="preserve">the transfer of energy from phytoplankton to fish, </w:t>
      </w:r>
      <w:del w:id="157" w:author="Iain Suthers" w:date="2021-01-07T13:34:00Z">
        <w:r w:rsidDel="00370F2A">
          <w:rPr>
            <w:rFonts w:asciiTheme="minorHAnsi" w:hAnsiTheme="minorHAnsi" w:cstheme="minorHAnsi"/>
            <w:szCs w:val="24"/>
            <w:lang w:val="en-AU"/>
          </w:rPr>
          <w:delText>from which we can learn more about the</w:delText>
        </w:r>
      </w:del>
      <w:ins w:id="158" w:author="Iain Suthers" w:date="2021-01-07T13:34:00Z">
        <w:r w:rsidR="00370F2A">
          <w:rPr>
            <w:rFonts w:asciiTheme="minorHAnsi" w:hAnsiTheme="minorHAnsi" w:cstheme="minorHAnsi"/>
            <w:szCs w:val="24"/>
            <w:lang w:val="en-AU"/>
          </w:rPr>
          <w:t>which reveals the basis of our</w:t>
        </w:r>
      </w:ins>
      <w:r>
        <w:rPr>
          <w:rFonts w:asciiTheme="minorHAnsi" w:hAnsiTheme="minorHAnsi" w:cstheme="minorHAnsi"/>
          <w:szCs w:val="24"/>
          <w:lang w:val="en-AU"/>
        </w:rPr>
        <w:t xml:space="preserve"> fisheries supported by </w:t>
      </w:r>
      <w:del w:id="159" w:author="Iain Suthers" w:date="2021-01-07T13:34:00Z">
        <w:r w:rsidDel="00370F2A">
          <w:rPr>
            <w:rFonts w:asciiTheme="minorHAnsi" w:hAnsiTheme="minorHAnsi" w:cstheme="minorHAnsi"/>
            <w:szCs w:val="24"/>
            <w:lang w:val="en-AU"/>
          </w:rPr>
          <w:delText xml:space="preserve">our </w:delText>
        </w:r>
      </w:del>
      <w:r>
        <w:rPr>
          <w:rFonts w:asciiTheme="minorHAnsi" w:hAnsiTheme="minorHAnsi" w:cstheme="minorHAnsi"/>
          <w:szCs w:val="24"/>
          <w:lang w:val="en-AU"/>
        </w:rPr>
        <w:t xml:space="preserve">continental shelves. </w:t>
      </w:r>
      <w:del w:id="160" w:author="Iain Suthers" w:date="2021-01-07T13:35:00Z">
        <w:r w:rsidR="009A75A9" w:rsidRPr="008F6B9F" w:rsidDel="00370F2A">
          <w:rPr>
            <w:rFonts w:asciiTheme="minorHAnsi" w:hAnsiTheme="minorHAnsi" w:cstheme="minorHAnsi"/>
            <w:szCs w:val="24"/>
            <w:lang w:val="en-AU"/>
          </w:rPr>
          <w:delText xml:space="preserve">This study highlights </w:delText>
        </w:r>
      </w:del>
      <w:ins w:id="161" w:author="Iain Suthers" w:date="2021-01-07T13:35:00Z">
        <w:r w:rsidR="00370F2A">
          <w:rPr>
            <w:rFonts w:asciiTheme="minorHAnsi" w:hAnsiTheme="minorHAnsi" w:cstheme="minorHAnsi"/>
            <w:szCs w:val="24"/>
            <w:lang w:val="en-AU"/>
          </w:rPr>
          <w:t xml:space="preserve">We found </w:t>
        </w:r>
      </w:ins>
      <w:r w:rsidR="009A75A9" w:rsidRPr="008F6B9F">
        <w:rPr>
          <w:rFonts w:asciiTheme="minorHAnsi" w:hAnsiTheme="minorHAnsi" w:cstheme="minorHAnsi"/>
          <w:szCs w:val="24"/>
          <w:lang w:val="en-AU"/>
        </w:rPr>
        <w:t xml:space="preserve">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moveToRangeStart w:id="162" w:author="Iain Suthers" w:date="2021-01-07T13:36:00Z" w:name="move60918998"/>
      <w:moveTo w:id="163" w:author="Iain Suthers" w:date="2021-01-07T13:36:00Z">
        <w:r w:rsidR="00370F2A">
          <w:rPr>
            <w:rFonts w:asciiTheme="minorHAnsi" w:hAnsiTheme="minorHAnsi" w:cstheme="minorHAnsi"/>
            <w:szCs w:val="24"/>
            <w:lang w:val="en-AU"/>
          </w:rPr>
          <w:t xml:space="preserve">As zooplankton are the basis of many coastal food webs, this consistent supply of nutrients is an important factor in the distribution and abundance of planktivorous fish and the higher trophic level fisheries found on continental shelves </w:t>
        </w:r>
        <w:r w:rsidR="00370F2A">
          <w:rPr>
            <w:rFonts w:asciiTheme="minorHAnsi" w:hAnsiTheme="minorHAnsi" w:cstheme="minorHAnsi"/>
            <w:szCs w:val="24"/>
            <w:lang w:val="en-AU"/>
          </w:rPr>
          <w:fldChar w:fldCharType="begin"/>
        </w:r>
        <w:r w:rsidR="00370F2A">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370F2A">
          <w:rPr>
            <w:rFonts w:asciiTheme="minorHAnsi" w:hAnsiTheme="minorHAnsi" w:cstheme="minorHAnsi"/>
            <w:szCs w:val="24"/>
            <w:lang w:val="en-AU"/>
          </w:rPr>
          <w:fldChar w:fldCharType="separate"/>
        </w:r>
        <w:r w:rsidR="00370F2A" w:rsidRPr="00A925B7">
          <w:rPr>
            <w:rFonts w:ascii="Calibri" w:hAnsi="Calibri" w:cs="Calibri"/>
            <w:szCs w:val="24"/>
          </w:rPr>
          <w:t xml:space="preserve">(Pauly </w:t>
        </w:r>
        <w:r w:rsidR="00370F2A" w:rsidRPr="00A925B7">
          <w:rPr>
            <w:rFonts w:ascii="Calibri" w:hAnsi="Calibri" w:cs="Calibri"/>
            <w:i/>
            <w:iCs/>
            <w:szCs w:val="24"/>
          </w:rPr>
          <w:t>et al.</w:t>
        </w:r>
        <w:r w:rsidR="00370F2A" w:rsidRPr="00A925B7">
          <w:rPr>
            <w:rFonts w:ascii="Calibri" w:hAnsi="Calibri" w:cs="Calibri"/>
            <w:szCs w:val="24"/>
          </w:rPr>
          <w:t xml:space="preserve">, 2002; Truong </w:t>
        </w:r>
        <w:r w:rsidR="00370F2A" w:rsidRPr="00A925B7">
          <w:rPr>
            <w:rFonts w:ascii="Calibri" w:hAnsi="Calibri" w:cs="Calibri"/>
            <w:i/>
            <w:iCs/>
            <w:szCs w:val="24"/>
          </w:rPr>
          <w:t>et al.</w:t>
        </w:r>
        <w:r w:rsidR="00370F2A" w:rsidRPr="00A925B7">
          <w:rPr>
            <w:rFonts w:ascii="Calibri" w:hAnsi="Calibri" w:cs="Calibri"/>
            <w:szCs w:val="24"/>
          </w:rPr>
          <w:t xml:space="preserve">, 2017; Holland </w:t>
        </w:r>
        <w:r w:rsidR="00370F2A" w:rsidRPr="00A925B7">
          <w:rPr>
            <w:rFonts w:ascii="Calibri" w:hAnsi="Calibri" w:cs="Calibri"/>
            <w:i/>
            <w:iCs/>
            <w:szCs w:val="24"/>
          </w:rPr>
          <w:t>et al.</w:t>
        </w:r>
        <w:r w:rsidR="00370F2A" w:rsidRPr="00A925B7">
          <w:rPr>
            <w:rFonts w:ascii="Calibri" w:hAnsi="Calibri" w:cs="Calibri"/>
            <w:szCs w:val="24"/>
          </w:rPr>
          <w:t>, 2020)</w:t>
        </w:r>
        <w:r w:rsidR="00370F2A">
          <w:rPr>
            <w:rFonts w:asciiTheme="minorHAnsi" w:hAnsiTheme="minorHAnsi" w:cstheme="minorHAnsi"/>
            <w:szCs w:val="24"/>
            <w:lang w:val="en-AU"/>
          </w:rPr>
          <w:fldChar w:fldCharType="end"/>
        </w:r>
        <w:r w:rsidR="00370F2A">
          <w:rPr>
            <w:rFonts w:asciiTheme="minorHAnsi" w:hAnsiTheme="minorHAnsi" w:cstheme="minorHAnsi"/>
            <w:szCs w:val="24"/>
            <w:lang w:val="en-AU"/>
          </w:rPr>
          <w:t>.</w:t>
        </w:r>
      </w:moveTo>
      <w:moveToRangeEnd w:id="162"/>
    </w:p>
    <w:p w14:paraId="7A644D6D" w14:textId="16180A05" w:rsidR="00FF1316" w:rsidRPr="00F15D89" w:rsidRDefault="00A66885"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Zooplankton biomass and mean size was generally constrained by the horizonal and vertical structure of the </w:t>
      </w:r>
      <w:del w:id="164" w:author="Iain Suthers" w:date="2021-01-07T13:36:00Z">
        <w:r w:rsidDel="00370F2A">
          <w:rPr>
            <w:rFonts w:asciiTheme="minorHAnsi" w:hAnsiTheme="minorHAnsi" w:cstheme="minorHAnsi"/>
            <w:szCs w:val="24"/>
            <w:lang w:val="en-AU"/>
          </w:rPr>
          <w:delText xml:space="preserve">continental shelf </w:delText>
        </w:r>
      </w:del>
      <w:r>
        <w:rPr>
          <w:rFonts w:asciiTheme="minorHAnsi" w:hAnsiTheme="minorHAnsi" w:cstheme="minorHAnsi"/>
          <w:szCs w:val="24"/>
          <w:lang w:val="en-AU"/>
        </w:rPr>
        <w:t>water column</w:t>
      </w:r>
      <w:ins w:id="165" w:author="Iain Suthers" w:date="2021-01-07T13:36:00Z">
        <w:r w:rsidR="00370F2A">
          <w:rPr>
            <w:rFonts w:asciiTheme="minorHAnsi" w:hAnsiTheme="minorHAnsi" w:cstheme="minorHAnsi"/>
            <w:szCs w:val="24"/>
            <w:lang w:val="en-AU"/>
          </w:rPr>
          <w:t xml:space="preserve"> over the continental shelf</w:t>
        </w:r>
      </w:ins>
      <w:r>
        <w:rPr>
          <w:rFonts w:asciiTheme="minorHAnsi" w:hAnsiTheme="minorHAnsi" w:cstheme="minorHAnsi"/>
          <w:szCs w:val="24"/>
          <w:lang w:val="en-AU"/>
        </w:rPr>
        <w:t xml:space="preserve">.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r w:rsidR="00817A79">
        <w:rPr>
          <w:rFonts w:asciiTheme="minorHAnsi" w:hAnsiTheme="minorHAnsi" w:cstheme="minorHAnsi"/>
          <w:szCs w:val="24"/>
          <w:lang w:val="en-AU"/>
        </w:rPr>
        <w:t xml:space="preserve"> strong instabilities and vertical velocities producing a</w:t>
      </w:r>
      <w:r w:rsidR="00C701C1">
        <w:rPr>
          <w:rFonts w:asciiTheme="minorHAnsi" w:hAnsiTheme="minorHAnsi" w:cstheme="minorHAnsi"/>
          <w:szCs w:val="24"/>
          <w:lang w:val="en-AU"/>
        </w:rPr>
        <w:t xml:space="preserve"> highly productive environment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Pr>
          <w:rFonts w:asciiTheme="minorHAnsi" w:hAnsiTheme="minorHAnsi" w:cstheme="minorHAnsi"/>
          <w:szCs w:val="24"/>
          <w:lang w:val="en-AU"/>
        </w:rPr>
        <w:t xml:space="preserve"> offshore</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del w:id="166" w:author="Iain Suthers" w:date="2021-01-07T13:37:00Z">
        <w:r w:rsidR="004B39D7" w:rsidDel="00370F2A">
          <w:rPr>
            <w:rFonts w:asciiTheme="minorHAnsi" w:hAnsiTheme="minorHAnsi" w:cstheme="minorHAnsi"/>
            <w:szCs w:val="24"/>
            <w:lang w:val="en-AU"/>
          </w:rPr>
          <w:delText>western boundary current</w:delText>
        </w:r>
      </w:del>
      <w:ins w:id="167" w:author="Iain Suthers" w:date="2021-01-07T13:37:00Z">
        <w:r w:rsidR="00370F2A">
          <w:rPr>
            <w:rFonts w:asciiTheme="minorHAnsi" w:hAnsiTheme="minorHAnsi" w:cstheme="minorHAnsi"/>
            <w:szCs w:val="24"/>
            <w:lang w:val="en-AU"/>
          </w:rPr>
          <w:t>EAC</w:t>
        </w:r>
      </w:ins>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 xml:space="preserve">(Schaeffer </w:t>
      </w:r>
      <w:r w:rsidR="006974C0" w:rsidRPr="006974C0">
        <w:rPr>
          <w:rFonts w:ascii="Calibri" w:hAnsi="Calibri" w:cs="Calibri"/>
        </w:rPr>
        <w:lastRenderedPageBreak/>
        <w:t>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moveFromRangeStart w:id="168" w:author="Iain Suthers" w:date="2021-01-07T13:36:00Z" w:name="move60918998"/>
      <w:moveFrom w:id="169" w:author="Iain Suthers" w:date="2021-01-07T13:36:00Z">
        <w:r w:rsidR="00CF5454" w:rsidDel="00370F2A">
          <w:rPr>
            <w:rFonts w:asciiTheme="minorHAnsi" w:hAnsiTheme="minorHAnsi" w:cstheme="minorHAnsi"/>
            <w:szCs w:val="24"/>
            <w:lang w:val="en-AU"/>
          </w:rPr>
          <w:t>As zooplankton are the basis of many coastal food webs, t</w:t>
        </w:r>
        <w:r w:rsidR="006D5E6D" w:rsidDel="00370F2A">
          <w:rPr>
            <w:rFonts w:asciiTheme="minorHAnsi" w:hAnsiTheme="minorHAnsi" w:cstheme="minorHAnsi"/>
            <w:szCs w:val="24"/>
            <w:lang w:val="en-AU"/>
          </w:rPr>
          <w:t xml:space="preserve">his </w:t>
        </w:r>
        <w:r w:rsidR="00A9691A" w:rsidDel="00370F2A">
          <w:rPr>
            <w:rFonts w:asciiTheme="minorHAnsi" w:hAnsiTheme="minorHAnsi" w:cstheme="minorHAnsi"/>
            <w:szCs w:val="24"/>
            <w:lang w:val="en-AU"/>
          </w:rPr>
          <w:t>consistent</w:t>
        </w:r>
        <w:r w:rsidR="006D5E6D" w:rsidDel="00370F2A">
          <w:rPr>
            <w:rFonts w:asciiTheme="minorHAnsi" w:hAnsiTheme="minorHAnsi" w:cstheme="minorHAnsi"/>
            <w:szCs w:val="24"/>
            <w:lang w:val="en-AU"/>
          </w:rPr>
          <w:t xml:space="preserve"> supply of nutrients is an important factor in the </w:t>
        </w:r>
        <w:r w:rsidR="00694B02" w:rsidDel="00370F2A">
          <w:rPr>
            <w:rFonts w:asciiTheme="minorHAnsi" w:hAnsiTheme="minorHAnsi" w:cstheme="minorHAnsi"/>
            <w:szCs w:val="24"/>
            <w:lang w:val="en-AU"/>
          </w:rPr>
          <w:t>distribution</w:t>
        </w:r>
        <w:r w:rsidR="006D5E6D" w:rsidDel="00370F2A">
          <w:rPr>
            <w:rFonts w:asciiTheme="minorHAnsi" w:hAnsiTheme="minorHAnsi" w:cstheme="minorHAnsi"/>
            <w:szCs w:val="24"/>
            <w:lang w:val="en-AU"/>
          </w:rPr>
          <w:t xml:space="preserve"> and abundance of planktivorous fish</w:t>
        </w:r>
        <w:r w:rsidR="00A719BF" w:rsidDel="00370F2A">
          <w:rPr>
            <w:rFonts w:asciiTheme="minorHAnsi" w:hAnsiTheme="minorHAnsi" w:cstheme="minorHAnsi"/>
            <w:szCs w:val="24"/>
            <w:lang w:val="en-AU"/>
          </w:rPr>
          <w:t xml:space="preserve"> </w:t>
        </w:r>
        <w:r w:rsidR="002C2596" w:rsidDel="00370F2A">
          <w:rPr>
            <w:rFonts w:asciiTheme="minorHAnsi" w:hAnsiTheme="minorHAnsi" w:cstheme="minorHAnsi"/>
            <w:szCs w:val="24"/>
            <w:lang w:val="en-AU"/>
          </w:rPr>
          <w:t xml:space="preserve">and the higher trophic level fisheries </w:t>
        </w:r>
        <w:r w:rsidR="00A719BF" w:rsidDel="00370F2A">
          <w:rPr>
            <w:rFonts w:asciiTheme="minorHAnsi" w:hAnsiTheme="minorHAnsi" w:cstheme="minorHAnsi"/>
            <w:szCs w:val="24"/>
            <w:lang w:val="en-AU"/>
          </w:rPr>
          <w:t>found</w:t>
        </w:r>
        <w:r w:rsidR="006D5E6D" w:rsidDel="00370F2A">
          <w:rPr>
            <w:rFonts w:asciiTheme="minorHAnsi" w:hAnsiTheme="minorHAnsi" w:cstheme="minorHAnsi"/>
            <w:szCs w:val="24"/>
            <w:lang w:val="en-AU"/>
          </w:rPr>
          <w:t xml:space="preserve"> on continental shelves</w:t>
        </w:r>
        <w:r w:rsidR="007D0191" w:rsidDel="00370F2A">
          <w:rPr>
            <w:rFonts w:asciiTheme="minorHAnsi" w:hAnsiTheme="minorHAnsi" w:cstheme="minorHAnsi"/>
            <w:szCs w:val="24"/>
            <w:lang w:val="en-AU"/>
          </w:rPr>
          <w:t xml:space="preserve"> </w:t>
        </w:r>
        <w:r w:rsidR="006D5E6D" w:rsidDel="00370F2A">
          <w:rPr>
            <w:rFonts w:asciiTheme="minorHAnsi" w:hAnsiTheme="minorHAnsi" w:cstheme="minorHAnsi"/>
            <w:szCs w:val="24"/>
            <w:lang w:val="en-AU"/>
          </w:rPr>
          <w:fldChar w:fldCharType="begin"/>
        </w:r>
        <w:r w:rsidR="00A925B7" w:rsidDel="00370F2A">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sidDel="00370F2A">
          <w:rPr>
            <w:rFonts w:asciiTheme="minorHAnsi" w:hAnsiTheme="minorHAnsi" w:cstheme="minorHAnsi"/>
            <w:szCs w:val="24"/>
            <w:lang w:val="en-AU"/>
          </w:rPr>
          <w:fldChar w:fldCharType="separate"/>
        </w:r>
        <w:r w:rsidR="00A925B7" w:rsidRPr="00A925B7" w:rsidDel="00370F2A">
          <w:rPr>
            <w:rFonts w:ascii="Calibri" w:hAnsi="Calibri" w:cs="Calibri"/>
            <w:szCs w:val="24"/>
          </w:rPr>
          <w:t xml:space="preserve">(Pauly </w:t>
        </w:r>
        <w:r w:rsidR="00A925B7" w:rsidRPr="00A925B7" w:rsidDel="00370F2A">
          <w:rPr>
            <w:rFonts w:ascii="Calibri" w:hAnsi="Calibri" w:cs="Calibri"/>
            <w:i/>
            <w:iCs/>
            <w:szCs w:val="24"/>
          </w:rPr>
          <w:t>et al.</w:t>
        </w:r>
        <w:r w:rsidR="00A925B7" w:rsidRPr="00A925B7" w:rsidDel="00370F2A">
          <w:rPr>
            <w:rFonts w:ascii="Calibri" w:hAnsi="Calibri" w:cs="Calibri"/>
            <w:szCs w:val="24"/>
          </w:rPr>
          <w:t xml:space="preserve">, 2002; Truong </w:t>
        </w:r>
        <w:r w:rsidR="00A925B7" w:rsidRPr="00A925B7" w:rsidDel="00370F2A">
          <w:rPr>
            <w:rFonts w:ascii="Calibri" w:hAnsi="Calibri" w:cs="Calibri"/>
            <w:i/>
            <w:iCs/>
            <w:szCs w:val="24"/>
          </w:rPr>
          <w:t>et al.</w:t>
        </w:r>
        <w:r w:rsidR="00A925B7" w:rsidRPr="00A925B7" w:rsidDel="00370F2A">
          <w:rPr>
            <w:rFonts w:ascii="Calibri" w:hAnsi="Calibri" w:cs="Calibri"/>
            <w:szCs w:val="24"/>
          </w:rPr>
          <w:t xml:space="preserve">, 2017; Holland </w:t>
        </w:r>
        <w:r w:rsidR="00A925B7" w:rsidRPr="00A925B7" w:rsidDel="00370F2A">
          <w:rPr>
            <w:rFonts w:ascii="Calibri" w:hAnsi="Calibri" w:cs="Calibri"/>
            <w:i/>
            <w:iCs/>
            <w:szCs w:val="24"/>
          </w:rPr>
          <w:t>et al.</w:t>
        </w:r>
        <w:r w:rsidR="00A925B7" w:rsidRPr="00A925B7" w:rsidDel="00370F2A">
          <w:rPr>
            <w:rFonts w:ascii="Calibri" w:hAnsi="Calibri" w:cs="Calibri"/>
            <w:szCs w:val="24"/>
          </w:rPr>
          <w:t>, 2020)</w:t>
        </w:r>
        <w:r w:rsidR="006D5E6D" w:rsidDel="00370F2A">
          <w:rPr>
            <w:rFonts w:asciiTheme="minorHAnsi" w:hAnsiTheme="minorHAnsi" w:cstheme="minorHAnsi"/>
            <w:szCs w:val="24"/>
            <w:lang w:val="en-AU"/>
          </w:rPr>
          <w:fldChar w:fldCharType="end"/>
        </w:r>
        <w:r w:rsidR="006D5E6D" w:rsidDel="00370F2A">
          <w:rPr>
            <w:rFonts w:asciiTheme="minorHAnsi" w:hAnsiTheme="minorHAnsi" w:cstheme="minorHAnsi"/>
            <w:szCs w:val="24"/>
            <w:lang w:val="en-AU"/>
          </w:rPr>
          <w:t xml:space="preserve">. </w:t>
        </w:r>
      </w:moveFrom>
      <w:moveFromRangeEnd w:id="168"/>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53884593"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 xml:space="preserve">with </w:t>
      </w:r>
      <w:del w:id="170" w:author="Iain Suthers" w:date="2021-01-07T13:37:00Z">
        <w:r w:rsidR="00DB7466" w:rsidDel="00370F2A">
          <w:rPr>
            <w:rFonts w:asciiTheme="minorHAnsi" w:hAnsiTheme="minorHAnsi" w:cstheme="minorHAnsi"/>
            <w:lang w:val="en-AU"/>
          </w:rPr>
          <w:delText xml:space="preserve">visible </w:delText>
        </w:r>
      </w:del>
      <w:r w:rsidR="00DB7466">
        <w:rPr>
          <w:rFonts w:asciiTheme="minorHAnsi" w:hAnsiTheme="minorHAnsi" w:cstheme="minorHAnsi"/>
          <w:lang w:val="en-AU"/>
        </w:rPr>
        <w:t>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w:t>
      </w:r>
      <w:r w:rsidR="00652394">
        <w:rPr>
          <w:rFonts w:asciiTheme="minorHAnsi" w:hAnsiTheme="minorHAnsi" w:cstheme="minorHAnsi"/>
          <w:lang w:val="en-AU"/>
        </w:rPr>
        <w:lastRenderedPageBreak/>
        <w:t xml:space="preserve">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w:t>
      </w:r>
      <w:del w:id="171" w:author="Iain Suthers" w:date="2021-01-07T13:39:00Z">
        <w:r w:rsidR="008D29BB" w:rsidDel="00EF0317">
          <w:rPr>
            <w:rFonts w:asciiTheme="minorHAnsi" w:hAnsiTheme="minorHAnsi" w:cstheme="minorHAnsi"/>
            <w:lang w:val="en-AU"/>
          </w:rPr>
          <w:delText xml:space="preserve">which are more </w:delText>
        </w:r>
      </w:del>
      <w:r w:rsidR="008D29BB">
        <w:rPr>
          <w:rFonts w:asciiTheme="minorHAnsi" w:hAnsiTheme="minorHAnsi" w:cstheme="minorHAnsi"/>
          <w:lang w:val="en-AU"/>
        </w:rPr>
        <w:t>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del w:id="172" w:author="Iain Suthers" w:date="2021-01-07T13:40:00Z">
        <w:r w:rsidR="00E66DA3" w:rsidDel="00EF0317">
          <w:rPr>
            <w:rStyle w:val="captions"/>
            <w:rFonts w:asciiTheme="minorHAnsi" w:hAnsiTheme="minorHAnsi" w:cstheme="minorHAnsi"/>
            <w:lang w:val="en-AU"/>
          </w:rPr>
          <w:delText xml:space="preserve">driven </w:delText>
        </w:r>
      </w:del>
      <w:ins w:id="173" w:author="Iain Suthers" w:date="2021-01-07T13:40:00Z">
        <w:r w:rsidR="00EF0317">
          <w:rPr>
            <w:rStyle w:val="captions"/>
            <w:rFonts w:asciiTheme="minorHAnsi" w:hAnsiTheme="minorHAnsi" w:cstheme="minorHAnsi"/>
            <w:lang w:val="en-AU"/>
          </w:rPr>
          <w:t xml:space="preserve">influenced </w:t>
        </w:r>
      </w:ins>
      <w:r w:rsidR="00E66DA3">
        <w:rPr>
          <w:rStyle w:val="captions"/>
          <w:rFonts w:asciiTheme="minorHAnsi" w:hAnsiTheme="minorHAnsi" w:cstheme="minorHAnsi"/>
          <w:lang w:val="en-AU"/>
        </w:rPr>
        <w:t>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del w:id="174" w:author="Iain Suthers" w:date="2021-01-07T13:41:00Z">
        <w:r w:rsidRPr="008D7B3F" w:rsidDel="007E7B46">
          <w:rPr>
            <w:rStyle w:val="captions"/>
            <w:rFonts w:asciiTheme="minorHAnsi" w:hAnsiTheme="minorHAnsi" w:cstheme="minorHAnsi"/>
            <w:lang w:val="en-AU"/>
          </w:rPr>
          <w:delText>promot</w:delText>
        </w:r>
        <w:r w:rsidDel="007E7B46">
          <w:rPr>
            <w:rStyle w:val="captions"/>
            <w:rFonts w:asciiTheme="minorHAnsi" w:hAnsiTheme="minorHAnsi" w:cstheme="minorHAnsi"/>
            <w:lang w:val="en-AU"/>
          </w:rPr>
          <w:delText xml:space="preserve">es </w:delText>
        </w:r>
      </w:del>
      <w:ins w:id="175" w:author="Iain Suthers" w:date="2021-01-07T13:41:00Z">
        <w:r w:rsidR="007E7B46">
          <w:rPr>
            <w:rStyle w:val="captions"/>
            <w:rFonts w:asciiTheme="minorHAnsi" w:hAnsiTheme="minorHAnsi" w:cstheme="minorHAnsi"/>
            <w:lang w:val="en-AU"/>
          </w:rPr>
          <w:t xml:space="preserve">drives </w:t>
        </w:r>
      </w:ins>
      <w:r>
        <w:rPr>
          <w:rStyle w:val="captions"/>
          <w:rFonts w:asciiTheme="minorHAnsi" w:hAnsiTheme="minorHAnsi" w:cstheme="minorHAnsi"/>
          <w:lang w:val="en-AU"/>
        </w:rPr>
        <w:t xml:space="preserve">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zone, particularly on temperate 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0F47E8CD"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del w:id="176" w:author="Iain Suthers" w:date="2021-01-07T13:41:00Z">
        <w:r w:rsidR="002A3D19" w:rsidDel="007E7B46">
          <w:rPr>
            <w:rStyle w:val="captions"/>
            <w:rFonts w:asciiTheme="minorHAnsi" w:hAnsiTheme="minorHAnsi" w:cstheme="minorHAnsi"/>
            <w:lang w:val="en-AU"/>
          </w:rPr>
          <w:delText xml:space="preserve">, </w:delText>
        </w:r>
        <w:r w:rsidR="009A1F5C" w:rsidDel="007E7B46">
          <w:rPr>
            <w:rStyle w:val="captions"/>
            <w:rFonts w:asciiTheme="minorHAnsi" w:hAnsiTheme="minorHAnsi" w:cstheme="minorHAnsi"/>
            <w:lang w:val="en-AU"/>
          </w:rPr>
          <w:delText>was visible</w:delText>
        </w:r>
        <w:r w:rsidR="002A3D19" w:rsidDel="007E7B46">
          <w:rPr>
            <w:rStyle w:val="captions"/>
            <w:rFonts w:asciiTheme="minorHAnsi" w:hAnsiTheme="minorHAnsi" w:cstheme="minorHAnsi"/>
            <w:lang w:val="en-AU"/>
          </w:rPr>
          <w:delText xml:space="preserve">, </w:delText>
        </w:r>
        <w:r w:rsidR="00B06805" w:rsidDel="007E7B46">
          <w:rPr>
            <w:rStyle w:val="captions"/>
            <w:rFonts w:asciiTheme="minorHAnsi" w:hAnsiTheme="minorHAnsi" w:cstheme="minorHAnsi"/>
            <w:lang w:val="en-AU"/>
          </w:rPr>
          <w:delText>although</w:delText>
        </w:r>
        <w:r w:rsidR="002A3D19" w:rsidDel="007E7B46">
          <w:rPr>
            <w:rStyle w:val="captions"/>
            <w:rFonts w:asciiTheme="minorHAnsi" w:hAnsiTheme="minorHAnsi" w:cstheme="minorHAnsi"/>
            <w:lang w:val="en-AU"/>
          </w:rPr>
          <w:delText xml:space="preserve"> the overall biomass was </w:delText>
        </w:r>
        <w:r w:rsidR="008D7B3F" w:rsidDel="007E7B46">
          <w:rPr>
            <w:rStyle w:val="captions"/>
            <w:rFonts w:asciiTheme="minorHAnsi" w:hAnsiTheme="minorHAnsi" w:cstheme="minorHAnsi"/>
            <w:lang w:val="en-AU"/>
          </w:rPr>
          <w:delText>elevated</w:delText>
        </w:r>
      </w:del>
      <w:ins w:id="177" w:author="Iain Suthers" w:date="2021-01-07T13:41:00Z">
        <w:r w:rsidR="007E7B46">
          <w:rPr>
            <w:rStyle w:val="captions"/>
            <w:rFonts w:asciiTheme="minorHAnsi" w:hAnsiTheme="minorHAnsi" w:cstheme="minorHAnsi"/>
            <w:lang w:val="en-AU"/>
          </w:rPr>
          <w:t xml:space="preserve"> occurred</w:t>
        </w:r>
      </w:ins>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107D1750" w14:textId="4AEE0ADE" w:rsidR="00C479EA"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lastRenderedPageBreak/>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a</w:t>
      </w:r>
      <w:ins w:id="178" w:author="Iain Suthers" w:date="2021-01-07T13:42:00Z">
        <w:r w:rsidR="007E7B46">
          <w:rPr>
            <w:rStyle w:val="captions"/>
            <w:rFonts w:asciiTheme="minorHAnsi" w:hAnsiTheme="minorHAnsi" w:cstheme="minorHAnsi"/>
            <w:lang w:val="en-AU"/>
          </w:rPr>
          <w:t>n</w:t>
        </w:r>
      </w:ins>
      <w:del w:id="179" w:author="Iain Suthers" w:date="2021-01-07T13:42:00Z">
        <w:r w:rsidDel="007E7B46">
          <w:rPr>
            <w:rStyle w:val="captions"/>
            <w:rFonts w:asciiTheme="minorHAnsi" w:hAnsiTheme="minorHAnsi" w:cstheme="minorHAnsi"/>
            <w:lang w:val="en-AU"/>
          </w:rPr>
          <w:delText xml:space="preserve"> clear</w:delText>
        </w:r>
      </w:del>
      <w:r>
        <w:rPr>
          <w:rStyle w:val="captions"/>
          <w:rFonts w:asciiTheme="minorHAnsi" w:hAnsiTheme="minorHAnsi" w:cstheme="minorHAnsi"/>
          <w:lang w:val="en-AU"/>
        </w:rPr>
        <w:t xml:space="preserve"> increase in both zooplankton biomass and a steeper </w:t>
      </w:r>
      <w:r>
        <w:rPr>
          <w:rFonts w:asciiTheme="minorHAnsi" w:hAnsiTheme="minorHAnsi" w:cstheme="minorHAnsi"/>
          <w:lang w:val="en-AU"/>
        </w:rPr>
        <w:t>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t>
      </w:r>
    </w:p>
    <w:p w14:paraId="49156948" w14:textId="245976F8" w:rsidR="00541478" w:rsidDel="007E7B46" w:rsidRDefault="00541478" w:rsidP="009A1F5C">
      <w:pPr>
        <w:spacing w:line="480" w:lineRule="auto"/>
        <w:ind w:firstLine="720"/>
        <w:rPr>
          <w:del w:id="180" w:author="Iain Suthers" w:date="2021-01-07T13:44:00Z"/>
          <w:rStyle w:val="captions"/>
          <w:rFonts w:asciiTheme="minorHAnsi" w:hAnsiTheme="minorHAnsi" w:cstheme="minorHAnsi"/>
          <w:lang w:val="en-AU"/>
        </w:rPr>
      </w:pPr>
      <w:r>
        <w:rPr>
          <w:rStyle w:val="captions"/>
          <w:rFonts w:asciiTheme="minorHAnsi" w:hAnsiTheme="minorHAnsi" w:cstheme="minorHAnsi"/>
          <w:lang w:val="en-AU"/>
        </w:rPr>
        <w:t xml:space="preserve">Where there are </w:t>
      </w:r>
      <w:r w:rsidRPr="00F15D89">
        <w:rPr>
          <w:rFonts w:asciiTheme="minorHAnsi" w:hAnsiTheme="minorHAnsi" w:cstheme="minorHAnsi"/>
          <w:szCs w:val="24"/>
          <w:lang w:val="en-AU"/>
        </w:rPr>
        <w:t>interaction</w:t>
      </w:r>
      <w:r>
        <w:rPr>
          <w:rFonts w:asciiTheme="minorHAnsi" w:hAnsiTheme="minorHAnsi" w:cstheme="minorHAnsi"/>
          <w:szCs w:val="24"/>
          <w:lang w:val="en-AU"/>
        </w:rPr>
        <w:t>s</w:t>
      </w:r>
      <w:r w:rsidRPr="00F15D89">
        <w:rPr>
          <w:rFonts w:asciiTheme="minorHAnsi" w:hAnsiTheme="minorHAnsi" w:cstheme="minorHAnsi"/>
          <w:szCs w:val="24"/>
          <w:lang w:val="en-AU"/>
        </w:rPr>
        <w:t xml:space="preserve"> of currents </w:t>
      </w:r>
      <w:r w:rsidR="00C479EA">
        <w:rPr>
          <w:rFonts w:asciiTheme="minorHAnsi" w:hAnsiTheme="minorHAnsi" w:cstheme="minorHAnsi"/>
          <w:szCs w:val="24"/>
          <w:lang w:val="en-AU"/>
        </w:rPr>
        <w:t xml:space="preserve">(such as at fronts) </w:t>
      </w:r>
      <w:r w:rsidRPr="00F15D89">
        <w:rPr>
          <w:rFonts w:asciiTheme="minorHAnsi" w:hAnsiTheme="minorHAnsi" w:cstheme="minorHAnsi"/>
          <w:szCs w:val="24"/>
          <w:lang w:val="en-AU"/>
        </w:rPr>
        <w:t>or other upwelling promoting mechanisms,</w:t>
      </w:r>
      <w:r>
        <w:rPr>
          <w:rFonts w:asciiTheme="minorHAnsi" w:hAnsiTheme="minorHAnsi" w:cstheme="minorHAnsi"/>
          <w:szCs w:val="24"/>
          <w:lang w:val="en-AU"/>
        </w:rPr>
        <w:t xml:space="preserve"> such as boundary currents,</w:t>
      </w:r>
      <w:r w:rsidRPr="00F15D89">
        <w:rPr>
          <w:rFonts w:asciiTheme="minorHAnsi" w:hAnsiTheme="minorHAnsi" w:cstheme="minorHAnsi"/>
          <w:szCs w:val="24"/>
          <w:lang w:val="en-AU"/>
        </w:rPr>
        <w:t xml:space="preserve"> there </w:t>
      </w:r>
      <w:r>
        <w:rPr>
          <w:rFonts w:asciiTheme="minorHAnsi" w:hAnsiTheme="minorHAnsi" w:cstheme="minorHAnsi"/>
          <w:szCs w:val="24"/>
          <w:lang w:val="en-AU"/>
        </w:rPr>
        <w:t xml:space="preserve">is consistently </w:t>
      </w:r>
      <w:r w:rsidRPr="00F15D89">
        <w:rPr>
          <w:rFonts w:asciiTheme="minorHAnsi" w:hAnsiTheme="minorHAnsi" w:cstheme="minorHAnsi"/>
          <w:szCs w:val="24"/>
          <w:lang w:val="en-AU"/>
        </w:rPr>
        <w:t>higher zooplankton biomass</w:t>
      </w:r>
      <w:r>
        <w:rPr>
          <w:rFonts w:asciiTheme="minorHAnsi" w:hAnsiTheme="minorHAnsi" w:cstheme="minorHAnsi"/>
          <w:szCs w:val="24"/>
          <w:lang w:val="en-AU"/>
        </w:rPr>
        <w:t xml:space="preserve"> and a steeper </w:t>
      </w:r>
      <w:r>
        <w:rPr>
          <w:rFonts w:asciiTheme="minorHAnsi" w:hAnsiTheme="minorHAnsi" w:cstheme="minorHAnsi"/>
          <w:lang w:val="en-AU"/>
        </w:rPr>
        <w:t>zooplankton size spectrum</w:t>
      </w:r>
      <w:r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Pr>
          <w:rFonts w:asciiTheme="minorHAnsi" w:hAnsiTheme="minorHAnsi" w:cstheme="minorHAnsi"/>
          <w:szCs w:val="24"/>
          <w:lang w:val="en-AU"/>
        </w:rPr>
        <w:t xml:space="preserve">fshore (Figure </w:t>
      </w:r>
      <w:ins w:id="181" w:author="Iain Suthers" w:date="2021-01-07T13:43:00Z">
        <w:r w:rsidR="007E7B46">
          <w:rPr>
            <w:rFonts w:asciiTheme="minorHAnsi" w:hAnsiTheme="minorHAnsi" w:cstheme="minorHAnsi"/>
            <w:szCs w:val="24"/>
            <w:lang w:val="en-AU"/>
          </w:rPr>
          <w:t xml:space="preserve">7, </w:t>
        </w:r>
      </w:ins>
      <w:r>
        <w:rPr>
          <w:rFonts w:asciiTheme="minorHAnsi" w:hAnsiTheme="minorHAnsi" w:cstheme="minorHAnsi"/>
          <w:szCs w:val="24"/>
          <w:lang w:val="en-AU"/>
        </w:rPr>
        <w:t>8)</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Due to the increased production, there is typically high production of small zooplankton with increased </w:t>
      </w:r>
      <w:del w:id="182" w:author="Iain Suthers" w:date="2021-01-07T13:43:00Z">
        <w:r w:rsidDel="007E7B46">
          <w:rPr>
            <w:rFonts w:asciiTheme="minorHAnsi" w:hAnsiTheme="minorHAnsi" w:cstheme="minorHAnsi"/>
            <w:szCs w:val="24"/>
            <w:lang w:val="en-AU"/>
          </w:rPr>
          <w:delText xml:space="preserve">overall </w:delText>
        </w:r>
      </w:del>
      <w:del w:id="183" w:author="Iain Suthers" w:date="2021-01-07T13:44:00Z">
        <w:r w:rsidDel="007E7B46">
          <w:rPr>
            <w:rFonts w:asciiTheme="minorHAnsi" w:hAnsiTheme="minorHAnsi" w:cstheme="minorHAnsi"/>
            <w:szCs w:val="24"/>
            <w:lang w:val="en-AU"/>
          </w:rPr>
          <w:delText xml:space="preserve">zooplankton </w:delText>
        </w:r>
      </w:del>
      <w:r>
        <w:rPr>
          <w:rFonts w:asciiTheme="minorHAnsi" w:hAnsiTheme="minorHAnsi" w:cstheme="minorHAnsi"/>
          <w:szCs w:val="24"/>
          <w:lang w:val="en-AU"/>
        </w:rPr>
        <w:t xml:space="preserve">abundance </w:t>
      </w:r>
      <w:ins w:id="184" w:author="Iain Suthers" w:date="2021-01-07T13:44:00Z">
        <w:r w:rsidR="007E7B46">
          <w:rPr>
            <w:rFonts w:asciiTheme="minorHAnsi" w:hAnsiTheme="minorHAnsi" w:cstheme="minorHAnsi"/>
            <w:szCs w:val="24"/>
            <w:lang w:val="en-AU"/>
          </w:rPr>
          <w:t xml:space="preserve">and </w:t>
        </w:r>
      </w:ins>
      <w:del w:id="185" w:author="Iain Suthers" w:date="2021-01-07T13:44:00Z">
        <w:r w:rsidDel="007E7B46">
          <w:rPr>
            <w:rFonts w:asciiTheme="minorHAnsi" w:hAnsiTheme="minorHAnsi" w:cstheme="minorHAnsi"/>
            <w:szCs w:val="24"/>
            <w:lang w:val="en-AU"/>
          </w:rPr>
          <w:delText xml:space="preserve">with </w:delText>
        </w:r>
      </w:del>
      <w:r>
        <w:rPr>
          <w:rFonts w:asciiTheme="minorHAnsi" w:hAnsiTheme="minorHAnsi" w:cstheme="minorHAnsi"/>
          <w:szCs w:val="24"/>
          <w:lang w:val="en-AU"/>
        </w:rPr>
        <w:t xml:space="preserve">biomass </w:t>
      </w:r>
      <w:ins w:id="186" w:author="Iain Suthers" w:date="2021-01-07T13:44:00Z">
        <w:r w:rsidR="007E7B46">
          <w:rPr>
            <w:rFonts w:asciiTheme="minorHAnsi" w:hAnsiTheme="minorHAnsi" w:cstheme="minorHAnsi"/>
            <w:szCs w:val="24"/>
            <w:lang w:val="en-AU"/>
          </w:rPr>
          <w:t xml:space="preserve">transferred </w:t>
        </w:r>
      </w:ins>
      <w:del w:id="187" w:author="Iain Suthers" w:date="2021-01-07T13:44:00Z">
        <w:r w:rsidDel="007E7B46">
          <w:rPr>
            <w:rFonts w:asciiTheme="minorHAnsi" w:hAnsiTheme="minorHAnsi" w:cstheme="minorHAnsi"/>
            <w:szCs w:val="24"/>
            <w:lang w:val="en-AU"/>
          </w:rPr>
          <w:delText xml:space="preserve">then flowing through </w:delText>
        </w:r>
      </w:del>
      <w:r>
        <w:rPr>
          <w:rFonts w:asciiTheme="minorHAnsi" w:hAnsiTheme="minorHAnsi" w:cstheme="minorHAnsi"/>
          <w:szCs w:val="24"/>
          <w:lang w:val="en-AU"/>
        </w:rPr>
        <w:t>to the larger size classes and higher trophic levels</w:t>
      </w:r>
      <w:ins w:id="188" w:author="Iain Suthers" w:date="2021-01-07T13:44:00Z">
        <w:r w:rsidR="007E7B46">
          <w:rPr>
            <w:rFonts w:asciiTheme="minorHAnsi" w:hAnsiTheme="minorHAnsi" w:cstheme="minorHAnsi"/>
            <w:szCs w:val="24"/>
            <w:lang w:val="en-AU"/>
          </w:rPr>
          <w:t>.</w:t>
        </w:r>
      </w:ins>
      <w:r>
        <w:rPr>
          <w:rFonts w:asciiTheme="minorHAnsi" w:hAnsiTheme="minorHAnsi" w:cstheme="minorHAnsi"/>
          <w:szCs w:val="24"/>
          <w:lang w:val="en-AU"/>
        </w:rPr>
        <w:t xml:space="preserve"> </w:t>
      </w:r>
      <w:del w:id="189" w:author="Iain Suthers" w:date="2021-01-07T13:44:00Z">
        <w:r w:rsidDel="007E7B46">
          <w:rPr>
            <w:rFonts w:asciiTheme="minorHAnsi" w:hAnsiTheme="minorHAnsi" w:cstheme="minorHAnsi"/>
            <w:szCs w:val="24"/>
            <w:lang w:val="en-AU"/>
          </w:rPr>
          <w:delText>through feeding. This is characteristic of a higher biomass and more productive ecosystem on the continental shelf as there is fast turnover of the smaller particles providing a constant food source for higher trophic levels</w:delText>
        </w:r>
        <w:r w:rsidRPr="00F15D89" w:rsidDel="007E7B46">
          <w:rPr>
            <w:rFonts w:asciiTheme="minorHAnsi" w:hAnsiTheme="minorHAnsi" w:cstheme="minorHAnsi"/>
            <w:szCs w:val="24"/>
            <w:lang w:val="en-AU"/>
          </w:rPr>
          <w:delText xml:space="preserve">. </w:delText>
        </w:r>
      </w:del>
    </w:p>
    <w:p w14:paraId="023C4E31" w14:textId="2A4BB367"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 xml:space="preserve">e </w:t>
      </w:r>
      <w:r w:rsidR="00C479EA">
        <w:rPr>
          <w:rFonts w:asciiTheme="minorHAnsi" w:hAnsiTheme="minorHAnsi" w:cstheme="minorHAnsi"/>
          <w:lang w:val="en-AU"/>
        </w:rPr>
        <w:t xml:space="preserve">did not </w:t>
      </w:r>
      <w:r w:rsidR="007366D8" w:rsidRPr="007366D8">
        <w:rPr>
          <w:rFonts w:asciiTheme="minorHAnsi" w:hAnsiTheme="minorHAnsi" w:cstheme="minorHAnsi"/>
          <w:lang w:val="en-AU"/>
        </w:rPr>
        <w:t>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77777777"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w:t>
      </w:r>
      <w:r w:rsidR="006D707C" w:rsidRPr="00F15D89">
        <w:rPr>
          <w:rFonts w:asciiTheme="minorHAnsi" w:hAnsiTheme="minorHAnsi" w:cstheme="minorHAnsi"/>
          <w:szCs w:val="24"/>
          <w:lang w:val="en-AU"/>
        </w:rPr>
        <w:lastRenderedPageBreak/>
        <w:t xml:space="preserve">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10EF21A5"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 xml:space="preserve">In regions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(Apte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and oceanograph</w:t>
      </w:r>
      <w:ins w:id="190" w:author="Iain Suthers" w:date="2021-01-07T13:45:00Z">
        <w:r w:rsidR="007E7B46">
          <w:rPr>
            <w:rFonts w:asciiTheme="minorHAnsi" w:hAnsiTheme="minorHAnsi" w:cstheme="minorHAnsi"/>
            <w:lang w:val="en-AU"/>
          </w:rPr>
          <w:t>ic drivers are important</w:t>
        </w:r>
      </w:ins>
      <w:del w:id="191" w:author="Iain Suthers" w:date="2021-01-07T13:45:00Z">
        <w:r w:rsidDel="007E7B46">
          <w:rPr>
            <w:rFonts w:asciiTheme="minorHAnsi" w:hAnsiTheme="minorHAnsi" w:cstheme="minorHAnsi"/>
            <w:lang w:val="en-AU"/>
          </w:rPr>
          <w:delText>y is the most likely key driver</w:delText>
        </w:r>
      </w:del>
      <w:r>
        <w:rPr>
          <w:rFonts w:asciiTheme="minorHAnsi" w:hAnsiTheme="minorHAnsi" w:cstheme="minorHAnsi"/>
          <w:lang w:val="en-AU"/>
        </w:rPr>
        <w:t>. Similar to the Brazil</w:t>
      </w:r>
      <w:del w:id="192" w:author="Iain Suthers" w:date="2021-01-07T13:45:00Z">
        <w:r w:rsidDel="007E7B46">
          <w:rPr>
            <w:rFonts w:asciiTheme="minorHAnsi" w:hAnsiTheme="minorHAnsi" w:cstheme="minorHAnsi"/>
            <w:lang w:val="en-AU"/>
          </w:rPr>
          <w:delText>ian</w:delText>
        </w:r>
      </w:del>
      <w:r>
        <w:rPr>
          <w:rFonts w:asciiTheme="minorHAnsi" w:hAnsiTheme="minorHAnsi" w:cstheme="minorHAnsi"/>
          <w:lang w:val="en-AU"/>
        </w:rPr>
        <w:t xml:space="preserve">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0E812443"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w:t>
      </w:r>
      <w:del w:id="193" w:author="Iain Suthers" w:date="2021-01-07T13:45:00Z">
        <w:r w:rsidRPr="00F15D89" w:rsidDel="007E7B46">
          <w:rPr>
            <w:rStyle w:val="captions"/>
            <w:rFonts w:asciiTheme="minorHAnsi" w:hAnsiTheme="minorHAnsi" w:cstheme="minorHAnsi"/>
            <w:lang w:val="en-AU"/>
          </w:rPr>
          <w:delText xml:space="preserve">observed to be </w:delText>
        </w:r>
      </w:del>
      <w:r w:rsidRPr="00F15D89">
        <w:rPr>
          <w:rStyle w:val="captions"/>
          <w:rFonts w:asciiTheme="minorHAnsi" w:hAnsiTheme="minorHAnsi" w:cstheme="minorHAnsi"/>
          <w:lang w:val="en-AU"/>
        </w:rPr>
        <w:t xml:space="preserve">more temporally consistent and </w:t>
      </w:r>
      <w:r w:rsidRPr="00F15D89">
        <w:rPr>
          <w:rStyle w:val="captions"/>
          <w:rFonts w:asciiTheme="minorHAnsi" w:hAnsiTheme="minorHAnsi" w:cstheme="minorHAnsi"/>
          <w:lang w:val="en-AU"/>
        </w:rPr>
        <w:lastRenderedPageBreak/>
        <w:t xml:space="preserve">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 possibly as a response to light availability </w:t>
      </w:r>
      <w:r w:rsidR="00475475">
        <w:rPr>
          <w:rFonts w:asciiTheme="minorHAnsi" w:hAnsiTheme="minorHAnsi" w:cstheme="minorHAnsi"/>
          <w:szCs w:val="24"/>
          <w:lang w:val="en-AU"/>
        </w:rPr>
        <w:fldChar w:fldCharType="begin"/>
      </w:r>
      <w:r w:rsidR="00475475">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475475">
        <w:rPr>
          <w:rFonts w:asciiTheme="minorHAnsi" w:hAnsiTheme="minorHAnsi" w:cstheme="minorHAnsi"/>
          <w:szCs w:val="24"/>
          <w:lang w:val="en-AU"/>
        </w:rPr>
        <w:fldChar w:fldCharType="separate"/>
      </w:r>
      <w:r w:rsidR="00475475" w:rsidRPr="00A925B7">
        <w:rPr>
          <w:rFonts w:ascii="Calibri" w:hAnsi="Calibri" w:cs="Calibri"/>
          <w:szCs w:val="24"/>
        </w:rPr>
        <w:t xml:space="preserve">(Aarflot </w:t>
      </w:r>
      <w:r w:rsidR="00475475" w:rsidRPr="00A925B7">
        <w:rPr>
          <w:rFonts w:ascii="Calibri" w:hAnsi="Calibri" w:cs="Calibri"/>
          <w:i/>
          <w:iCs/>
          <w:szCs w:val="24"/>
        </w:rPr>
        <w:t>et al.</w:t>
      </w:r>
      <w:r w:rsidR="00475475" w:rsidRPr="00A925B7">
        <w:rPr>
          <w:rFonts w:ascii="Calibri" w:hAnsi="Calibri" w:cs="Calibri"/>
          <w:szCs w:val="24"/>
        </w:rPr>
        <w:t>, 2019)</w:t>
      </w:r>
      <w:r w:rsidR="00475475">
        <w:rPr>
          <w:rFonts w:asciiTheme="minorHAnsi" w:hAnsiTheme="minorHAnsi" w:cstheme="minorHAnsi"/>
          <w:szCs w:val="24"/>
          <w:lang w:val="en-AU"/>
        </w:rPr>
        <w:fldChar w:fldCharType="end"/>
      </w:r>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2B936132"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w:t>
      </w:r>
      <w:ins w:id="194" w:author="Iain Suthers" w:date="2021-01-07T13:46:00Z">
        <w:r w:rsidR="007E7B46">
          <w:rPr>
            <w:rStyle w:val="captions"/>
            <w:rFonts w:asciiTheme="minorHAnsi" w:hAnsiTheme="minorHAnsi" w:cstheme="minorHAnsi"/>
            <w:lang w:val="en-AU"/>
          </w:rPr>
          <w:t xml:space="preserve">in zooplankton size structure are observed </w:t>
        </w:r>
      </w:ins>
      <w:r w:rsidR="00906CED">
        <w:rPr>
          <w:rStyle w:val="captions"/>
          <w:rFonts w:asciiTheme="minorHAnsi" w:hAnsiTheme="minorHAnsi" w:cstheme="minorHAnsi"/>
          <w:lang w:val="en-AU"/>
        </w:rPr>
        <w:t xml:space="preserve">around thermoclines </w:t>
      </w:r>
      <w:del w:id="195" w:author="Iain Suthers" w:date="2021-01-07T13:46:00Z">
        <w:r w:rsidR="00906CED" w:rsidDel="007E7B46">
          <w:rPr>
            <w:rStyle w:val="captions"/>
            <w:rFonts w:asciiTheme="minorHAnsi" w:hAnsiTheme="minorHAnsi" w:cstheme="minorHAnsi"/>
            <w:lang w:val="en-AU"/>
          </w:rPr>
          <w:delText xml:space="preserve">have also been observed </w:delText>
        </w:r>
      </w:del>
      <w:r w:rsidR="00906CED">
        <w:rPr>
          <w:rStyle w:val="captions"/>
          <w:rFonts w:asciiTheme="minorHAnsi" w:hAnsiTheme="minorHAnsi" w:cstheme="minorHAnsi"/>
          <w:lang w:val="en-AU"/>
        </w:rPr>
        <w:t xml:space="preserve">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2CA5789F"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w:t>
      </w:r>
      <w:r w:rsidRPr="0070771F">
        <w:rPr>
          <w:rFonts w:asciiTheme="minorHAnsi" w:hAnsiTheme="minorHAnsi" w:cstheme="minorHAnsi"/>
          <w:szCs w:val="24"/>
          <w:lang w:val="en-AU"/>
        </w:rPr>
        <w:lastRenderedPageBreak/>
        <w:t xml:space="preserve">Our analysis of seasonal influence by the EAC showed </w:t>
      </w:r>
      <w:r w:rsidRPr="00EB0EB8">
        <w:rPr>
          <w:rFonts w:asciiTheme="minorHAnsi" w:hAnsiTheme="minorHAnsi" w:cstheme="minorHAnsi"/>
          <w:szCs w:val="24"/>
          <w:lang w:val="en-AU"/>
        </w:rPr>
        <w:t xml:space="preserve">that while there are </w:t>
      </w:r>
      <w:del w:id="196" w:author="Iain Suthers" w:date="2021-01-07T13:46:00Z">
        <w:r w:rsidRPr="00EB0EB8" w:rsidDel="007E7B46">
          <w:rPr>
            <w:rFonts w:asciiTheme="minorHAnsi" w:hAnsiTheme="minorHAnsi" w:cstheme="minorHAnsi"/>
            <w:szCs w:val="24"/>
            <w:lang w:val="en-AU"/>
          </w:rPr>
          <w:delText xml:space="preserve">strong </w:delText>
        </w:r>
      </w:del>
      <w:r w:rsidRPr="00EB0EB8">
        <w:rPr>
          <w:rFonts w:asciiTheme="minorHAnsi" w:hAnsiTheme="minorHAnsi" w:cstheme="minorHAnsi"/>
          <w:szCs w:val="24"/>
          <w:lang w:val="en-AU"/>
        </w:rPr>
        <w:t>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0CD9C3EC"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w:t>
      </w:r>
      <w:r w:rsidR="00C479EA">
        <w:rPr>
          <w:rFonts w:asciiTheme="minorHAnsi" w:eastAsia="Times New Roman" w:hAnsiTheme="minorHAnsi" w:cstheme="minorHAnsi"/>
          <w:kern w:val="28"/>
          <w:szCs w:val="24"/>
          <w:lang w:val="en-AU"/>
        </w:rPr>
        <w:t>,</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 xml:space="preserve">drive </w:t>
      </w:r>
      <w:ins w:id="197" w:author="Iain Suthers" w:date="2021-01-07T13:46:00Z">
        <w:r w:rsidR="007E7B46">
          <w:rPr>
            <w:rFonts w:asciiTheme="minorHAnsi" w:eastAsia="Times New Roman" w:hAnsiTheme="minorHAnsi" w:cstheme="minorHAnsi"/>
            <w:kern w:val="28"/>
            <w:szCs w:val="24"/>
            <w:lang w:val="en-AU"/>
          </w:rPr>
          <w:t xml:space="preserve">fisheries production </w:t>
        </w:r>
      </w:ins>
      <w:del w:id="198" w:author="Iain Suthers" w:date="2021-01-07T13:47:00Z">
        <w:r w:rsidRPr="00F15D89" w:rsidDel="007E7B46">
          <w:rPr>
            <w:rFonts w:asciiTheme="minorHAnsi" w:eastAsia="Times New Roman" w:hAnsiTheme="minorHAnsi" w:cstheme="minorHAnsi"/>
            <w:kern w:val="28"/>
            <w:szCs w:val="24"/>
            <w:lang w:val="en-AU"/>
          </w:rPr>
          <w:delText xml:space="preserve">productivity </w:delText>
        </w:r>
      </w:del>
      <w:r w:rsidRPr="00F15D89">
        <w:rPr>
          <w:rFonts w:asciiTheme="minorHAnsi" w:eastAsia="Times New Roman" w:hAnsiTheme="minorHAnsi" w:cstheme="minorHAnsi"/>
          <w:kern w:val="28"/>
          <w:szCs w:val="24"/>
          <w:lang w:val="en-AU"/>
        </w:rPr>
        <w:t>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lastRenderedPageBreak/>
        <w:t>Acknowledgements</w:t>
      </w:r>
    </w:p>
    <w:p w14:paraId="3AF1F3BE" w14:textId="2CDCF9DF"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ins w:id="199" w:author="Iain Suthers" w:date="2021-01-07T13:47:00Z">
        <w:r w:rsidR="007E7B46">
          <w:rPr>
            <w:rFonts w:asciiTheme="minorHAnsi" w:hAnsiTheme="minorHAnsi" w:cstheme="minorHAnsi"/>
            <w:lang w:val="en-AU"/>
          </w:rPr>
          <w:t xml:space="preserve">, </w:t>
        </w:r>
      </w:ins>
      <w:del w:id="200" w:author="Iain Suthers" w:date="2021-01-07T13:47:00Z">
        <w:r w:rsidDel="007E7B46">
          <w:rPr>
            <w:rFonts w:asciiTheme="minorHAnsi" w:hAnsiTheme="minorHAnsi" w:cstheme="minorHAnsi"/>
            <w:lang w:val="en-AU"/>
          </w:rPr>
          <w:delText xml:space="preserve"> as well as </w:delText>
        </w:r>
      </w:del>
      <w:ins w:id="201" w:author="Iain Suthers" w:date="2021-01-07T13:47:00Z">
        <w:r w:rsidR="007E7B46">
          <w:rPr>
            <w:rFonts w:asciiTheme="minorHAnsi" w:hAnsiTheme="minorHAnsi" w:cstheme="minorHAnsi"/>
            <w:lang w:val="en-AU"/>
          </w:rPr>
          <w:t xml:space="preserve">chief scientist </w:t>
        </w:r>
      </w:ins>
      <w:r>
        <w:rPr>
          <w:rFonts w:asciiTheme="minorHAnsi" w:hAnsiTheme="minorHAnsi" w:cstheme="minorHAnsi"/>
          <w:lang w:val="en-AU"/>
        </w:rPr>
        <w:t xml:space="preserve">Jason Middleton and </w:t>
      </w:r>
      <w:ins w:id="202" w:author="Iain Suthers" w:date="2021-01-07T13:47:00Z">
        <w:r w:rsidR="007E7B46">
          <w:rPr>
            <w:rFonts w:asciiTheme="minorHAnsi" w:hAnsiTheme="minorHAnsi" w:cstheme="minorHAnsi"/>
            <w:lang w:val="en-AU"/>
          </w:rPr>
          <w:t xml:space="preserve">especially voyage manager </w:t>
        </w:r>
      </w:ins>
      <w:r>
        <w:rPr>
          <w:rFonts w:asciiTheme="minorHAnsi" w:hAnsiTheme="minorHAnsi" w:cstheme="minorHAnsi"/>
          <w:lang w:val="en-AU"/>
        </w:rPr>
        <w:t>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3"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4"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5"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lastRenderedPageBreak/>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47F4E702" w14:textId="77777777" w:rsidR="00D74668" w:rsidRDefault="00232BF7" w:rsidP="00D74668">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D74668">
        <w:t>Aarflot, J. M., Aksnes, D. L., Opdal, A. F., Skjoldal, H. R., and Fiksen, O. 2019. Caught in broad daylight: Topographic constraints of zooplankton depth distributions. Limnology and Oceanography, 64: 849–859.</w:t>
      </w:r>
    </w:p>
    <w:p w14:paraId="194F22CD" w14:textId="77777777" w:rsidR="00D74668" w:rsidRDefault="00D74668" w:rsidP="00D74668">
      <w:pPr>
        <w:pStyle w:val="Bibliography"/>
      </w:pPr>
      <w:r>
        <w:t>Aguiar, A. L., Cirano, M., Pereira, J., and Marta-Almeida, M. 2014. Upwelling processes along a western boundary current in the Abrolhos–Campos region of Brazil. Continental Shelf Research, 85: 42–59.</w:t>
      </w:r>
    </w:p>
    <w:p w14:paraId="0BF6DB9B" w14:textId="77777777" w:rsidR="00D74668" w:rsidRDefault="00D74668" w:rsidP="00D74668">
      <w:pPr>
        <w:pStyle w:val="Bibliography"/>
      </w:pPr>
      <w:r>
        <w:t>Akima, H., and Gebhardt, A. 2020. akima: Interpolation of Irregularly and Regularly Spaced Data. R package version 0.6-2.1. https://CRAN.R-project.org/package=akima.</w:t>
      </w:r>
    </w:p>
    <w:p w14:paraId="18538794" w14:textId="77777777" w:rsidR="00D74668" w:rsidRDefault="00D74668" w:rsidP="00D74668">
      <w:pPr>
        <w:pStyle w:val="Bibliography"/>
      </w:pPr>
      <w:r>
        <w:t>Alldredge, A. L., and Silver, M. W. 1988. Characteristics, dynamics and significance of marine snow. Progress in Oceanography, 20: 41–82.</w:t>
      </w:r>
    </w:p>
    <w:p w14:paraId="5784EA11" w14:textId="77777777" w:rsidR="00D74668" w:rsidRDefault="00D74668" w:rsidP="00D74668">
      <w:pPr>
        <w:pStyle w:val="Bibliography"/>
      </w:pPr>
      <w:r>
        <w:t xml:space="preserve">Andersen, K. H., Berge, T., Gonçalves, R. J., Hartvig, M., Heuschele, J., Hylander, S., Jacobsen, N. S., </w:t>
      </w:r>
      <w:r>
        <w:rPr>
          <w:i/>
          <w:iCs/>
        </w:rPr>
        <w:t>et al.</w:t>
      </w:r>
      <w:r>
        <w:t xml:space="preserve"> 2016. Characteristic Sizes of Life in the Oceans, from Bacteria to Whales. Annual Review of Marine Science, 8: 217–241.</w:t>
      </w:r>
    </w:p>
    <w:p w14:paraId="21147BF3" w14:textId="77777777" w:rsidR="00D74668" w:rsidRDefault="00D74668" w:rsidP="00D74668">
      <w:pPr>
        <w:pStyle w:val="Bibliography"/>
      </w:pPr>
      <w:r>
        <w:t>Apte, S. C., Batley, G. E., Szymczak, R., Rendell, P. S., Lee, R., and Waite, T. D. 1998. Baseline trace metal concentrations in New South Wales coastal waters. Marine and Freshwater Research, 49: 203–214.</w:t>
      </w:r>
    </w:p>
    <w:p w14:paraId="29E3D0BA" w14:textId="77777777" w:rsidR="00D74668" w:rsidRDefault="00D74668" w:rsidP="00D74668">
      <w:pPr>
        <w:pStyle w:val="Bibliography"/>
      </w:pPr>
      <w:r>
        <w:t>Archer, M. R., Roughan, M., Keating, S. R., and Schaeffer, A. 2017. On the Variability of the East Australian Current: Jet Structure, Meandering, and Influence on Shelf Circulation. Journal of Geophysical Research: Oceans, 122: 8464–8481.</w:t>
      </w:r>
    </w:p>
    <w:p w14:paraId="23CB32EF" w14:textId="77777777" w:rsidR="00D74668" w:rsidRDefault="00D74668" w:rsidP="00D74668">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456DB99D" w14:textId="77777777" w:rsidR="00D74668" w:rsidRDefault="00D74668" w:rsidP="00D74668">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1D769E1E" w14:textId="77777777" w:rsidR="00D74668" w:rsidRDefault="00D74668" w:rsidP="00D74668">
      <w:pPr>
        <w:pStyle w:val="Bibliography"/>
      </w:pPr>
      <w:r>
        <w:t xml:space="preserve">Atkinson, A., Lilley, M. K. S., Hirst, A. G., McEvoy, A. J., Tarran, G. A., Widdicombe, C., Fileman,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6A9CB5D2" w14:textId="77777777" w:rsidR="00D74668" w:rsidRDefault="00D74668" w:rsidP="00D74668">
      <w:pPr>
        <w:pStyle w:val="Bibliography"/>
      </w:pPr>
      <w:r>
        <w:t>Baird, M. E., Timko, P. G., Middleton, J. H., Mullaney, T. J., Cox, D. R., and Suthers, I. M. 2008. Biological properties across the Tasman Front off southeast Australia. Deep-Sea Research Part I-Oceanographic Research Papers, 55: 1438–1455.</w:t>
      </w:r>
    </w:p>
    <w:p w14:paraId="18F819B9" w14:textId="77777777" w:rsidR="00D74668" w:rsidRDefault="00D74668" w:rsidP="00D74668">
      <w:pPr>
        <w:pStyle w:val="Bibliography"/>
      </w:pPr>
      <w:r>
        <w:t>Barnes, C., Maxwell, D., Reuman, D. C., and Jennings, S. 2010. Global patterns in predator–prey size relationships reveal size dependency of trophic transfer efficiency. Ecology, 91: 222–232.</w:t>
      </w:r>
    </w:p>
    <w:p w14:paraId="00FF9F49" w14:textId="77777777" w:rsidR="00D74668" w:rsidRDefault="00D74668" w:rsidP="00D74668">
      <w:pPr>
        <w:pStyle w:val="Bibliography"/>
      </w:pPr>
      <w:r>
        <w:t>Blanchard, J. L., Heneghan, R. F., Everett, J. D., Trebilco, R., and Richardson, A. J. 2017. From Bacteria to Whales: Using Functional Size Spectra to Model Marine Ecosystems. Trends in Ecology &amp; Evolution, 32: 174–186.</w:t>
      </w:r>
    </w:p>
    <w:p w14:paraId="698E5529" w14:textId="77777777" w:rsidR="00D74668" w:rsidRDefault="00D74668" w:rsidP="00D74668">
      <w:pPr>
        <w:pStyle w:val="Bibliography"/>
      </w:pPr>
      <w:r>
        <w:t>Brink, K. H. 2016. Cross-Shelf Exchange. Annual Review of Marine Science, 8: 59–78.</w:t>
      </w:r>
    </w:p>
    <w:p w14:paraId="1465F518" w14:textId="77777777" w:rsidR="00D74668" w:rsidRDefault="00D74668" w:rsidP="00D74668">
      <w:pPr>
        <w:pStyle w:val="Bibliography"/>
      </w:pPr>
      <w:r>
        <w:t>Carr, M.-E., and Kearns, E. J. 2003. Production regimes in four Eastern Boundary Current systems. Deep Sea Research Part II: Topical Studies in Oceanography, 50: 3199–3221.</w:t>
      </w:r>
    </w:p>
    <w:p w14:paraId="26784794" w14:textId="77777777" w:rsidR="00D74668" w:rsidRDefault="00D74668" w:rsidP="00D74668">
      <w:pPr>
        <w:pStyle w:val="Bibliography"/>
      </w:pPr>
      <w:r>
        <w:t>Cetina-Heredia, P., Roughan, M., van Sebille, E., and Coleman, M. A. 2014. Long-term trends in the East Australian Current separation latitude and eddy driven transport. Journal of Geophysical Research: Oceans, 119: 4351–4366.</w:t>
      </w:r>
    </w:p>
    <w:p w14:paraId="6F5EB288" w14:textId="77777777" w:rsidR="00D74668" w:rsidRDefault="00D74668" w:rsidP="00D74668">
      <w:pPr>
        <w:pStyle w:val="Bibliography"/>
      </w:pPr>
      <w:r>
        <w:lastRenderedPageBreak/>
        <w:t>Dai, A., and Trenberth, K. E. 2002. Estimates of Freshwater Discharge from Continents: Latitudinal and Seasonal Variations. Journal of Hydrometeorology, 3: 660–687.</w:t>
      </w:r>
    </w:p>
    <w:p w14:paraId="1EF40D56" w14:textId="77777777" w:rsidR="00D74668" w:rsidRDefault="00D74668" w:rsidP="00D74668">
      <w:pPr>
        <w:pStyle w:val="Bibliography"/>
      </w:pPr>
      <w:r>
        <w:t>Edwards, A. M., Robinson, J. P. W., Plank, M. J., Baum, J. K., and Blanchard, J. L. 2017. Testing and recommending methods for fitting size spectra to data. Methods in Ecology and Evolution, 8: 57–67.</w:t>
      </w:r>
    </w:p>
    <w:p w14:paraId="13B04E86" w14:textId="77777777" w:rsidR="00D74668" w:rsidRDefault="00D74668" w:rsidP="00D74668">
      <w:pPr>
        <w:pStyle w:val="Bibliography"/>
      </w:pPr>
      <w:r>
        <w:t>Espinasse, B., Basedow, S., Schultes, S., Zhou, M., Berline, L., and Carlotti, F. 2018. Conditions for assessing zooplankton abundance with LOPC in coastal waters. Progress in Oceanography, 163: 260–270.</w:t>
      </w:r>
    </w:p>
    <w:p w14:paraId="6DC11995" w14:textId="77777777" w:rsidR="00D74668" w:rsidRDefault="00D74668" w:rsidP="00D74668">
      <w:pPr>
        <w:pStyle w:val="Bibliography"/>
      </w:pPr>
      <w:r>
        <w:t>Everett, J. D., Baird, M. E., Oke, P. R., and Suthers, I. M. 2012. An avenue of eddies: Quantifying the biophysical properties of mesoscale eddies in the Tasman Sea. Geophysical Research Letters, 39: 5.</w:t>
      </w:r>
    </w:p>
    <w:p w14:paraId="23FF5E18" w14:textId="77777777" w:rsidR="00D74668" w:rsidRDefault="00D74668" w:rsidP="00D74668">
      <w:pPr>
        <w:pStyle w:val="Bibliography"/>
      </w:pPr>
      <w:r>
        <w:t>Everett, J. D., Baird, M. E., Roughan, M., Suthers, I. M., and Doblin, M. A. 2014. Relative impact of seasonal and oceanographic drivers on surface chlorophyll a along a Western Boundary Current. Progress in Oceanography, 120: 340–351.</w:t>
      </w:r>
    </w:p>
    <w:p w14:paraId="16C98707" w14:textId="77777777" w:rsidR="00D74668" w:rsidRDefault="00D74668" w:rsidP="00D74668">
      <w:pPr>
        <w:pStyle w:val="Bibliography"/>
      </w:pPr>
      <w:r>
        <w:t>Fiedler, P. C., and Bernard, H. J. 1987. Tuna aggregation and feeding near fronts observed in satellite imagery. Continental Shelf Research, 7: 871–881.</w:t>
      </w:r>
    </w:p>
    <w:p w14:paraId="4C4DD5E2" w14:textId="77777777" w:rsidR="00D74668" w:rsidRDefault="00D74668" w:rsidP="00D74668">
      <w:pPr>
        <w:pStyle w:val="Bibliography"/>
      </w:pPr>
      <w: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61131DBC" w14:textId="77777777" w:rsidR="00D74668" w:rsidRDefault="00D74668" w:rsidP="00D74668">
      <w:pPr>
        <w:pStyle w:val="Bibliography"/>
      </w:pPr>
      <w:r>
        <w:t>GEBCO Bathymetric Compilation Group. 2019. The GEBCO_2019 Grid - a continuous terrain model of the global oceans and land.</w:t>
      </w:r>
    </w:p>
    <w:p w14:paraId="35689EF2" w14:textId="77777777" w:rsidR="00D74668" w:rsidRDefault="00D74668" w:rsidP="00D74668">
      <w:pPr>
        <w:pStyle w:val="Bibliography"/>
      </w:pPr>
      <w:r>
        <w:t>Guiet, J., Poggiale, J.-C., and Maury, O. 2016. Modelling the community size-spectrum: recent developments and new directions. Ecological Modelling, 337: 4–14.</w:t>
      </w:r>
    </w:p>
    <w:p w14:paraId="09A6881A" w14:textId="77777777" w:rsidR="00D74668" w:rsidRDefault="00D74668" w:rsidP="00D74668">
      <w:pPr>
        <w:pStyle w:val="Bibliography"/>
      </w:pPr>
      <w:r>
        <w:t>Heneghan, R. F., Hatton, I. A., and Galbraith, E. D. 2019. Climate change impacts on marine ecosystems through the lens of the size spectrum. Emerging Topics in Life Sciences, 3: 233–243.</w:t>
      </w:r>
    </w:p>
    <w:p w14:paraId="54C00D49" w14:textId="77777777" w:rsidR="00D74668" w:rsidRDefault="00D74668" w:rsidP="00D74668">
      <w:pPr>
        <w:pStyle w:val="Bibliography"/>
      </w:pPr>
      <w:r>
        <w:t>Herman, A. W. 1992. Design and calibration of a new optical plankton counter capable of sizing small zooplankton. Deep Sea Research Part A. Oceanographic Research Papers, 39: 395–415.</w:t>
      </w:r>
    </w:p>
    <w:p w14:paraId="66CA7A11" w14:textId="77777777" w:rsidR="00D74668" w:rsidRDefault="00D74668" w:rsidP="00D74668">
      <w:pPr>
        <w:pStyle w:val="Bibliography"/>
      </w:pPr>
      <w:r>
        <w:t>Hobday, A. J., and Hartmann, K. 2006. Near real-time spatial management based on habitat predictions for a longline bycatch species. Fisheries Management and Ecology, 13: 365–380.</w:t>
      </w:r>
    </w:p>
    <w:p w14:paraId="00B9C222" w14:textId="77777777" w:rsidR="00D74668" w:rsidRDefault="00D74668" w:rsidP="00D74668">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715951AA" w14:textId="77777777" w:rsidR="00D74668" w:rsidRDefault="00D74668" w:rsidP="00D74668">
      <w:pPr>
        <w:pStyle w:val="Bibliography"/>
      </w:pPr>
      <w:r>
        <w:t>Irigoien, X., Fernandes, J. A., Grosjean, P., Denis, K., Albaina, A., and Santos, M. 2009. Spring zooplankton distribution in the Bay of Biscay from 1998 to 2006 in relation with anchovy recruitment. Journal of Plankton Research, 31: 1–17.</w:t>
      </w:r>
    </w:p>
    <w:p w14:paraId="0A9ED342" w14:textId="77777777" w:rsidR="00D74668" w:rsidRDefault="00D74668" w:rsidP="00D74668">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0A1B4A98" w14:textId="77777777" w:rsidR="00D74668" w:rsidRDefault="00D74668" w:rsidP="00D74668">
      <w:pPr>
        <w:pStyle w:val="Bibliography"/>
      </w:pPr>
      <w:r>
        <w:t>Kerr, S. R., and Dickie, L. M. 2001. The biomass spectrum: a predator-prey theory of aquatic production. Columbia University Press.</w:t>
      </w:r>
    </w:p>
    <w:p w14:paraId="540964DC" w14:textId="77777777" w:rsidR="00D74668" w:rsidRDefault="00D74668" w:rsidP="00D74668">
      <w:pPr>
        <w:pStyle w:val="Bibliography"/>
      </w:pPr>
      <w:r>
        <w:t>Krupica, K. L., Sprules, W. G., and Herman, A. W. 2012. The utility of body size indices derived from optical plankton counter data for the characterization of marine zooplankton assemblages. Continental Shelf Research, 36: 29–40.</w:t>
      </w:r>
    </w:p>
    <w:p w14:paraId="076F3C3E" w14:textId="77777777" w:rsidR="00D74668" w:rsidRDefault="00D74668" w:rsidP="00D74668">
      <w:pPr>
        <w:pStyle w:val="Bibliography"/>
      </w:pPr>
      <w:r>
        <w:t xml:space="preserve">Lucas, A. J., Dupont, C. L., Tai, V., Largier, J. L., Palenik, B., and Franks, P. J. S. 2011. The green ribbon: Multiscale physical control of phytoplankton productivity and </w:t>
      </w:r>
      <w:r>
        <w:lastRenderedPageBreak/>
        <w:t>community structure over a narrow continental shelf. Limnology and Oceanography, 56: 611–626.</w:t>
      </w:r>
    </w:p>
    <w:p w14:paraId="5166D4B7" w14:textId="77777777" w:rsidR="00D74668" w:rsidRDefault="00D74668" w:rsidP="00D74668">
      <w:pPr>
        <w:pStyle w:val="Bibliography"/>
      </w:pPr>
      <w:r>
        <w:t xml:space="preserve">Maia, H. A., Morais, R. A., Quimbayo, J. P., Dias, M. S., Sampaio, C. L. S., Horta, P. A., Ferreira, C. E. L., </w:t>
      </w:r>
      <w:r>
        <w:rPr>
          <w:i/>
          <w:iCs/>
        </w:rPr>
        <w:t>et al.</w:t>
      </w:r>
      <w:r>
        <w:t xml:space="preserve"> 2018. Spatial patterns and drivers of fish and benthic reef communities at São Tomé Island, Tropical Eastern Atlantic. Marine Ecology, 39: e12520.</w:t>
      </w:r>
    </w:p>
    <w:p w14:paraId="70FB412D" w14:textId="77777777" w:rsidR="00D74668" w:rsidRDefault="00D74668" w:rsidP="00D74668">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72004D3C" w14:textId="77777777" w:rsidR="00D74668" w:rsidRDefault="00D74668" w:rsidP="00D74668">
      <w:pPr>
        <w:pStyle w:val="Bibliography"/>
      </w:pPr>
      <w:r>
        <w:t>Marcolin, C. da R., Schultes, S., Jackson, G. A., and Lopes, R. M. 2013. Plankton and seston size spectra estimated by the LOPC and ZooScan in the Abrolhos Bank ecosystem (SE Atlantic). Continental Shelf Research, 70: 74–87.</w:t>
      </w:r>
    </w:p>
    <w:p w14:paraId="109FFA99" w14:textId="77777777" w:rsidR="00D74668" w:rsidRDefault="00D74668" w:rsidP="00D74668">
      <w:pPr>
        <w:pStyle w:val="Bibliography"/>
      </w:pPr>
      <w:r>
        <w:t>Marcolin, C. da R., Lopes, R. M., and Jackson, G. A. 2015. Estimating zooplankton vertical distribution from combined LOPC and ZooScan observations on the Brazilian Coast. Marine Biology, 162: 2171–2186.</w:t>
      </w:r>
    </w:p>
    <w:p w14:paraId="645D868A" w14:textId="77777777" w:rsidR="00D74668" w:rsidRDefault="00D74668" w:rsidP="00D74668">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72FF367E" w14:textId="77777777" w:rsidR="00D74668" w:rsidRDefault="00D74668" w:rsidP="00D74668">
      <w:pPr>
        <w:pStyle w:val="Bibliography"/>
      </w:pPr>
      <w:r>
        <w:t>Nakata, H., Kimura, S., Okazaki, Y., and Kasai, A. 2000. Implications of meso-scale eddies caused by frontal disturbances of the Kuroshio Current for anchovy recruitment. ICES Journal of Marine Science, 57: 143–152.</w:t>
      </w:r>
    </w:p>
    <w:p w14:paraId="43DA8239" w14:textId="77777777" w:rsidR="00D74668" w:rsidRDefault="00D74668" w:rsidP="00D74668">
      <w:pPr>
        <w:pStyle w:val="Bibliography"/>
      </w:pPr>
      <w: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30C2A7B0" w14:textId="77777777" w:rsidR="00D74668" w:rsidRDefault="00D74668" w:rsidP="00D74668">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36A7E2C1" w14:textId="77777777" w:rsidR="00D74668" w:rsidRDefault="00D74668" w:rsidP="00D74668">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61B2DB74" w14:textId="77777777" w:rsidR="00D74668" w:rsidRDefault="00D74668" w:rsidP="00D74668">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599ED13" w14:textId="77777777" w:rsidR="00D74668" w:rsidRDefault="00D74668" w:rsidP="00D74668">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1D28B604" w14:textId="77777777" w:rsidR="00D74668" w:rsidRDefault="00D74668" w:rsidP="00D74668">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3DDB6F33" w14:textId="77777777" w:rsidR="00D74668" w:rsidRDefault="00D74668" w:rsidP="00D74668">
      <w:pPr>
        <w:pStyle w:val="Bibliography"/>
      </w:pPr>
      <w:r>
        <w:t>Revill, A. T., Young, J. W., and Lansdell, M. 2009. Stable isotopic evidence for trophic groupings and bio-regionalization of predators and their prey in oceanic waters off eastern Australia. Marine Biology, 156: 1241–1253.</w:t>
      </w:r>
    </w:p>
    <w:p w14:paraId="2645D6C3" w14:textId="77777777" w:rsidR="00D74668" w:rsidRDefault="00D74668" w:rsidP="00D74668">
      <w:pPr>
        <w:pStyle w:val="Bibliography"/>
      </w:pPr>
      <w:r>
        <w:t>Richardson, A. J. 2008. In hot water: zooplankton and climate change. ICES Journal of Marine Science, 65: 279–295.</w:t>
      </w:r>
    </w:p>
    <w:p w14:paraId="604CCB82" w14:textId="77777777" w:rsidR="00D74668" w:rsidRDefault="00D74668" w:rsidP="00D74668">
      <w:pPr>
        <w:pStyle w:val="Bibliography"/>
      </w:pPr>
      <w:r>
        <w:lastRenderedPageBreak/>
        <w:t>Ridgway, K. R., and Dunn, J. R. 2003. Mesoscale structure of the mean East Australian Current System and its relationship with topography. Progress in Oceanography, 56: 189–222.</w:t>
      </w:r>
    </w:p>
    <w:p w14:paraId="7D281DCE" w14:textId="77777777" w:rsidR="00D74668" w:rsidRDefault="00D74668" w:rsidP="00D74668">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70C510A" w14:textId="77777777" w:rsidR="00D74668" w:rsidRDefault="00D74668" w:rsidP="00D74668">
      <w:pPr>
        <w:pStyle w:val="Bibliography"/>
      </w:pPr>
      <w:r>
        <w:t>Roughan, M., and Middleton, J. H. 2002. A comparison of observed upwelling mechanisms off the east coast of Australia. Continental Shelf Research, 22: 2551–2572.</w:t>
      </w:r>
    </w:p>
    <w:p w14:paraId="7E8DA101" w14:textId="77777777" w:rsidR="00D74668" w:rsidRDefault="00D74668" w:rsidP="00D74668">
      <w:pPr>
        <w:pStyle w:val="Bibliography"/>
      </w:pPr>
      <w:r>
        <w:t>Sabatès, A., Gili, J. M., and Pagès, F. 1989. Relationship between zooplankton distribution, geographic characteristics and hydrographic patterns off the Catalan coast (Western Mediterranean). Marine Biology, 103: 153–159.</w:t>
      </w:r>
    </w:p>
    <w:p w14:paraId="1A66A24B" w14:textId="77777777" w:rsidR="00D74668" w:rsidRDefault="00D74668" w:rsidP="00D74668">
      <w:pPr>
        <w:pStyle w:val="Bibliography"/>
      </w:pPr>
      <w:r>
        <w:t>Schaeffer, A., Roughan, M., and Morris, B. D. 2013. Cross-shelf dynamics in a western boundary current regime: Implications for upwelling. Journal of Physical Oceanography, 44: 2812–2813.</w:t>
      </w:r>
    </w:p>
    <w:p w14:paraId="6E6CE5B2" w14:textId="77777777" w:rsidR="00D74668" w:rsidRDefault="00D74668" w:rsidP="00D74668">
      <w:pPr>
        <w:pStyle w:val="Bibliography"/>
      </w:pPr>
      <w:r>
        <w:t>Schaeffer, A., Roughan, M., and Wood, J. E. 2014. Observed bottom boundary layer transport and uplift on the continental shelf adjacent to a western boundary current. Journal of Geophysical Research-Oceans, 119: 4922–4939.</w:t>
      </w:r>
    </w:p>
    <w:p w14:paraId="62B4BE52" w14:textId="77777777" w:rsidR="00D74668" w:rsidRDefault="00D74668" w:rsidP="00D74668">
      <w:pPr>
        <w:pStyle w:val="Bibliography"/>
      </w:pPr>
      <w:r>
        <w:t>Schaeffer, A., and Roughan, M. 2015. Influence of a western boundary current on shelf dynamics and upwelling from repeat glider deployments. Geophysical Research Letters, 42: 121–128.</w:t>
      </w:r>
    </w:p>
    <w:p w14:paraId="4AF635EA" w14:textId="77777777" w:rsidR="00D74668" w:rsidRDefault="00D74668" w:rsidP="00D74668">
      <w:pPr>
        <w:pStyle w:val="Bibliography"/>
      </w:pPr>
      <w:r>
        <w:t>Sourisseau, M., and Carlotti, F. 2006. Spatial distribution of zooplankton size spectra on the French continental shelf of the Bay of Biscay during spring 2000 and 2001. Journal of Geophysical Research: Oceans, 111.</w:t>
      </w:r>
    </w:p>
    <w:p w14:paraId="627F41F3" w14:textId="77777777" w:rsidR="00D74668" w:rsidRDefault="00D74668" w:rsidP="00D74668">
      <w:pPr>
        <w:pStyle w:val="Bibliography"/>
      </w:pPr>
      <w:r>
        <w:t>Sprules, W. G., and Barth, L. E. 2015. Surfing the biomass size spectrum: some remarks on history, theory, and application. Canadian Journal of Fisheries and Aquatic Sciences, 73: 477–495. NRC Research Press.</w:t>
      </w:r>
    </w:p>
    <w:p w14:paraId="4711EF5A" w14:textId="77777777" w:rsidR="00D74668" w:rsidRDefault="00D74668" w:rsidP="00D74668">
      <w:pPr>
        <w:pStyle w:val="Bibliography"/>
      </w:pPr>
      <w:r>
        <w:t>Suthers, I. M., Taggart, C. T., Rissik, D., and Baird, M. E. 2006. Day and night ichthyoplankton assemblages and zooplankton biomass size spectrum in a deep ocean island wake. Marine Ecology Progress Series, 322: 225–238.</w:t>
      </w:r>
    </w:p>
    <w:p w14:paraId="16183500" w14:textId="77777777" w:rsidR="00D74668" w:rsidRDefault="00D74668" w:rsidP="00D74668">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39B60AA8" w14:textId="77777777" w:rsidR="00D74668" w:rsidRDefault="00D74668" w:rsidP="00D74668">
      <w:pPr>
        <w:pStyle w:val="Bibliography"/>
      </w:pPr>
      <w:r>
        <w:t>Thompson, P. A., Baird, M. E., Ingleton, T., and Doblin, M. A. 2009. Long-term changes in temperate Australian coastal waters: implications for phytoplankton. Marine Ecology Progress Series, 394: 1–19.</w:t>
      </w:r>
    </w:p>
    <w:p w14:paraId="17C397B7" w14:textId="77777777" w:rsidR="00D74668" w:rsidRDefault="00D74668" w:rsidP="00D74668">
      <w:pPr>
        <w:pStyle w:val="Bibliography"/>
      </w:pPr>
      <w:r>
        <w:t>Truong, L., Suthers, I. M., Cruz, D. O., and Smith, J. A. 2017. Plankton supports the majority of fish biomass on temperate rocky reefs. Marine Biology, 164: 12.</w:t>
      </w:r>
    </w:p>
    <w:p w14:paraId="45A0024D" w14:textId="77777777" w:rsidR="00D74668" w:rsidRDefault="00D74668" w:rsidP="00D74668">
      <w:pPr>
        <w:pStyle w:val="Bibliography"/>
      </w:pPr>
      <w:r>
        <w:t>Tsukamoto, K., and Miller, M. J. 2020. The mysterious feeding ecology of leptocephali: a unique strategy of consuming marine snow materials. Fisheries Science. https://doi.org/10.1007/s12562-020-01477-3 (Accessed 14 December 2020).</w:t>
      </w:r>
    </w:p>
    <w:p w14:paraId="26850E01" w14:textId="77777777" w:rsidR="00D74668" w:rsidRDefault="00D74668" w:rsidP="00D74668">
      <w:pPr>
        <w:pStyle w:val="Bibliography"/>
      </w:pPr>
      <w:r>
        <w:t>Turner, J. T., and Dagg, M. J. 1983. Vertical Distributions of Continental Shelf Zooplankton in Stratified and Isothermal Waters. Biological Oceanography, 3: 1–40.</w:t>
      </w:r>
    </w:p>
    <w:p w14:paraId="59770185" w14:textId="77777777" w:rsidR="00D74668" w:rsidRDefault="00D74668" w:rsidP="00D74668">
      <w:pPr>
        <w:pStyle w:val="Bibliography"/>
      </w:pPr>
      <w:r>
        <w:t>Vandromme, P., Nogueira, E., Huret, M., Lopez-Urrutia, Á., González, G. G.-N., Sourisseau, M., and Petitgas, P. 2014. Springtime zooplankton size structure over the continental shelf of the Bay of Biscay. Ocean Science, 10: 821–835.</w:t>
      </w:r>
    </w:p>
    <w:p w14:paraId="45823E42" w14:textId="77777777" w:rsidR="00D74668" w:rsidRDefault="00D74668" w:rsidP="00D74668">
      <w:pPr>
        <w:pStyle w:val="Bibliography"/>
      </w:pPr>
      <w:r>
        <w:t>Vidondo, B., Prairie, Y. T., Blanco, J. M., and Duarte, C. M. 1997. Some aspects of the analysis of size spectra in aquatic ecology. Limnology and Oceanography, 42: 184–192.</w:t>
      </w:r>
    </w:p>
    <w:p w14:paraId="309B35E1" w14:textId="77777777" w:rsidR="00D74668" w:rsidRDefault="00D74668" w:rsidP="00D74668">
      <w:pPr>
        <w:pStyle w:val="Bibliography"/>
      </w:pPr>
      <w:r>
        <w:lastRenderedPageBreak/>
        <w:t xml:space="preserve">Wallis, J. R., Swadling,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4D6ED2A7" w14:textId="77777777" w:rsidR="00D74668" w:rsidRDefault="00D74668" w:rsidP="00D74668">
      <w:pPr>
        <w:pStyle w:val="Bibliography"/>
      </w:pPr>
      <w:r>
        <w:t>White, E. P., Ernest, S. K. M., Kerkhoff, A. J., and Enquist, B. J. 2007. Relationships between body size and abundance in ecology. Trends in Ecology &amp; Evolution, 22: 323–330.</w:t>
      </w:r>
    </w:p>
    <w:p w14:paraId="2F94294F" w14:textId="77777777" w:rsidR="00D74668" w:rsidRDefault="00D74668" w:rsidP="00D74668">
      <w:pPr>
        <w:pStyle w:val="Bibliography"/>
      </w:pPr>
      <w:r>
        <w:t>Wickham, H. 2011. ggplot2. WIREs Computational Statistics, 3: 180–185.</w:t>
      </w:r>
    </w:p>
    <w:p w14:paraId="620190F7" w14:textId="77777777" w:rsidR="00D74668" w:rsidRDefault="00D74668" w:rsidP="00D74668">
      <w:pPr>
        <w:pStyle w:val="Bibliography"/>
      </w:pPr>
      <w:r>
        <w:t>Wood, J. E., Schaeffer, A., Roughan, M., and Tate, P. M. 2016. Seasonal variability in the continental shelf waters off southeastern Australia: Fact or fiction? Continental Shelf Research, 112: 92–103.</w:t>
      </w:r>
    </w:p>
    <w:p w14:paraId="67B01510" w14:textId="5E93871B"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6"/>
      <w:headerReference w:type="first" r:id="rId27"/>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8" w:author="Iain Suthers" w:date="2021-01-07T12:34:00Z" w:initials="IS">
    <w:p w14:paraId="116B3CA4" w14:textId="2B43398F" w:rsidR="002608F5" w:rsidRDefault="002608F5">
      <w:pPr>
        <w:pStyle w:val="CommentText"/>
      </w:pPr>
      <w:r>
        <w:rPr>
          <w:rStyle w:val="CommentReference"/>
        </w:rPr>
        <w:annotationRef/>
      </w:r>
      <w:r>
        <w:t>Just to explain, I deleted the next sentence as it was a bit self-evident, and anyway estuaries are far easier</w:t>
      </w:r>
    </w:p>
  </w:comment>
  <w:comment w:id="48" w:author="Iain Suthers" w:date="2021-01-07T12:41:00Z" w:initials="IS">
    <w:p w14:paraId="70C95E31" w14:textId="5BB3FE05" w:rsidR="00DF0745" w:rsidRDefault="00DF0745">
      <w:pPr>
        <w:pStyle w:val="CommentText"/>
      </w:pPr>
      <w:r>
        <w:rPr>
          <w:rStyle w:val="CommentReference"/>
        </w:rPr>
        <w:annotationRef/>
      </w:r>
      <w:r>
        <w:t>This entire paragraph seems to distract from the main game and could easily be integrated with the Discussion</w:t>
      </w:r>
      <w:r w:rsidR="00422FC7">
        <w:t>; the Intro needs to cut to the chase quicker</w:t>
      </w:r>
    </w:p>
  </w:comment>
  <w:comment w:id="59" w:author="Iain Suthers" w:date="2021-01-07T12:42:00Z" w:initials="IS">
    <w:p w14:paraId="23E8041B" w14:textId="78AA513D" w:rsidR="00DF0745" w:rsidRDefault="00DF0745">
      <w:pPr>
        <w:pStyle w:val="CommentText"/>
      </w:pPr>
      <w:r>
        <w:rPr>
          <w:rStyle w:val="CommentReference"/>
        </w:rPr>
        <w:annotationRef/>
      </w:r>
      <w:r>
        <w:t>Discussion</w:t>
      </w:r>
      <w:r w:rsidR="00265E3E">
        <w:t>?</w:t>
      </w:r>
      <w:r w:rsidR="00422FC7">
        <w:t xml:space="preserve"> At 3.5 pp </w:t>
      </w:r>
      <w:proofErr w:type="spellStart"/>
      <w:r w:rsidR="00422FC7">
        <w:t>its</w:t>
      </w:r>
      <w:proofErr w:type="spellEnd"/>
      <w:r w:rsidR="00422FC7">
        <w:t xml:space="preserve"> too long</w:t>
      </w:r>
    </w:p>
  </w:comment>
  <w:comment w:id="136" w:author="Iain Suthers" w:date="2021-01-07T13:29:00Z" w:initials="IS">
    <w:p w14:paraId="55423D42" w14:textId="5CD6325B" w:rsidR="00370F2A" w:rsidRDefault="00370F2A">
      <w:pPr>
        <w:pStyle w:val="CommentText"/>
      </w:pPr>
      <w:r>
        <w:rPr>
          <w:rStyle w:val="CommentReference"/>
        </w:rPr>
        <w:annotationRef/>
      </w:r>
      <w:r>
        <w:t xml:space="preserve">I disagree with this next sentence; and it </w:t>
      </w:r>
      <w:proofErr w:type="gramStart"/>
      <w:r>
        <w:t>doesn’t</w:t>
      </w:r>
      <w:proofErr w:type="gramEnd"/>
      <w:r>
        <w:t xml:space="preserve"> help you.</w:t>
      </w:r>
    </w:p>
  </w:comment>
  <w:comment w:id="148" w:author="Iain Suthers" w:date="2021-01-07T13:31:00Z" w:initials="IS">
    <w:p w14:paraId="3DE5C5E6" w14:textId="1C4CBB2F" w:rsidR="00370F2A" w:rsidRDefault="00370F2A">
      <w:pPr>
        <w:pStyle w:val="CommentText"/>
      </w:pPr>
      <w:r>
        <w:rPr>
          <w:rStyle w:val="CommentReference"/>
        </w:rPr>
        <w:annotationRef/>
      </w:r>
      <w:r>
        <w:t xml:space="preserve">I don’t understand how pareto provided better </w:t>
      </w:r>
      <w:proofErr w:type="gramStart"/>
      <w:r>
        <w:t>coverage?</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6B3CA4" w15:done="0"/>
  <w15:commentEx w15:paraId="70C95E31" w15:done="0"/>
  <w15:commentEx w15:paraId="23E8041B" w15:done="0"/>
  <w15:commentEx w15:paraId="55423D42" w15:done="0"/>
  <w15:commentEx w15:paraId="3DE5C5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6B3CA4" w16cid:durableId="23A190DC"/>
  <w16cid:commentId w16cid:paraId="70C95E31" w16cid:durableId="23A190DD"/>
  <w16cid:commentId w16cid:paraId="23E8041B" w16cid:durableId="23A190DE"/>
  <w16cid:commentId w16cid:paraId="55423D42" w16cid:durableId="23A190DF"/>
  <w16cid:commentId w16cid:paraId="3DE5C5E6" w16cid:durableId="23A190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A54388" w14:textId="77777777" w:rsidR="0028589B" w:rsidRDefault="0028589B" w:rsidP="000379AB">
      <w:r>
        <w:separator/>
      </w:r>
    </w:p>
  </w:endnote>
  <w:endnote w:type="continuationSeparator" w:id="0">
    <w:p w14:paraId="023DD970" w14:textId="77777777" w:rsidR="0028589B" w:rsidRDefault="0028589B"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3DA39CD9" w:rsidR="00B063C2" w:rsidRDefault="00B063C2">
        <w:pPr>
          <w:pStyle w:val="Footer"/>
          <w:jc w:val="right"/>
        </w:pPr>
        <w:r>
          <w:fldChar w:fldCharType="begin"/>
        </w:r>
        <w:r>
          <w:instrText xml:space="preserve"> PAGE   \* MERGEFORMAT </w:instrText>
        </w:r>
        <w:r>
          <w:fldChar w:fldCharType="separate"/>
        </w:r>
        <w:r w:rsidR="00B836CC">
          <w:rPr>
            <w:noProof/>
          </w:rPr>
          <w:t>1</w:t>
        </w:r>
        <w:r>
          <w:rPr>
            <w:noProof/>
          </w:rPr>
          <w:fldChar w:fldCharType="end"/>
        </w:r>
      </w:p>
    </w:sdtContent>
  </w:sdt>
  <w:p w14:paraId="594ED28E" w14:textId="2FE9AD18" w:rsidR="00B063C2" w:rsidRDefault="00B063C2"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CF5336" w14:textId="77777777" w:rsidR="0028589B" w:rsidRDefault="0028589B" w:rsidP="000379AB">
      <w:r>
        <w:separator/>
      </w:r>
    </w:p>
  </w:footnote>
  <w:footnote w:type="continuationSeparator" w:id="0">
    <w:p w14:paraId="1F6F1CBB" w14:textId="77777777" w:rsidR="0028589B" w:rsidRDefault="0028589B"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B063C2" w:rsidRDefault="00B063C2"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in Suthers">
    <w15:presenceInfo w15:providerId="None" w15:userId="Iain Suther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2A5C"/>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2247"/>
    <w:rsid w:val="00056422"/>
    <w:rsid w:val="000610B8"/>
    <w:rsid w:val="00063B54"/>
    <w:rsid w:val="00065806"/>
    <w:rsid w:val="00071284"/>
    <w:rsid w:val="00071EC6"/>
    <w:rsid w:val="0007414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1FD"/>
    <w:rsid w:val="00135B5A"/>
    <w:rsid w:val="00135CD1"/>
    <w:rsid w:val="00136674"/>
    <w:rsid w:val="001402D8"/>
    <w:rsid w:val="00142E2E"/>
    <w:rsid w:val="001473FC"/>
    <w:rsid w:val="00154D1A"/>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4D9"/>
    <w:rsid w:val="002208F0"/>
    <w:rsid w:val="00220B64"/>
    <w:rsid w:val="002227B0"/>
    <w:rsid w:val="00224AB9"/>
    <w:rsid w:val="00227259"/>
    <w:rsid w:val="00227465"/>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08F5"/>
    <w:rsid w:val="00263693"/>
    <w:rsid w:val="00263988"/>
    <w:rsid w:val="00265C5B"/>
    <w:rsid w:val="00265E3E"/>
    <w:rsid w:val="002671A7"/>
    <w:rsid w:val="00270A8C"/>
    <w:rsid w:val="00273150"/>
    <w:rsid w:val="00275344"/>
    <w:rsid w:val="00276F14"/>
    <w:rsid w:val="002775C5"/>
    <w:rsid w:val="002804FA"/>
    <w:rsid w:val="00280ADA"/>
    <w:rsid w:val="00285701"/>
    <w:rsid w:val="0028589B"/>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D7E77"/>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54B"/>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0F2A"/>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1C72"/>
    <w:rsid w:val="003C6A98"/>
    <w:rsid w:val="003C7453"/>
    <w:rsid w:val="003C7B33"/>
    <w:rsid w:val="003D2C5C"/>
    <w:rsid w:val="003D311B"/>
    <w:rsid w:val="003D5788"/>
    <w:rsid w:val="003D57AB"/>
    <w:rsid w:val="003E012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2FC7"/>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CE3"/>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B6C"/>
    <w:rsid w:val="0055187B"/>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B678F"/>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66B6A"/>
    <w:rsid w:val="006725AB"/>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68ED"/>
    <w:rsid w:val="007A763C"/>
    <w:rsid w:val="007A7E66"/>
    <w:rsid w:val="007B2C01"/>
    <w:rsid w:val="007B4703"/>
    <w:rsid w:val="007B4B93"/>
    <w:rsid w:val="007C0CBD"/>
    <w:rsid w:val="007C6749"/>
    <w:rsid w:val="007C7D4A"/>
    <w:rsid w:val="007D0191"/>
    <w:rsid w:val="007D2CB5"/>
    <w:rsid w:val="007D4649"/>
    <w:rsid w:val="007D707C"/>
    <w:rsid w:val="007E03B4"/>
    <w:rsid w:val="007E0955"/>
    <w:rsid w:val="007E26EF"/>
    <w:rsid w:val="007E36E7"/>
    <w:rsid w:val="007E5943"/>
    <w:rsid w:val="007E7B46"/>
    <w:rsid w:val="007F7C69"/>
    <w:rsid w:val="0080212F"/>
    <w:rsid w:val="00812B1C"/>
    <w:rsid w:val="00813315"/>
    <w:rsid w:val="008150A7"/>
    <w:rsid w:val="00817A79"/>
    <w:rsid w:val="008223DE"/>
    <w:rsid w:val="00822419"/>
    <w:rsid w:val="00823626"/>
    <w:rsid w:val="008247BE"/>
    <w:rsid w:val="00827A15"/>
    <w:rsid w:val="008312EE"/>
    <w:rsid w:val="008368BA"/>
    <w:rsid w:val="008402FD"/>
    <w:rsid w:val="00842884"/>
    <w:rsid w:val="008433D9"/>
    <w:rsid w:val="00843C1A"/>
    <w:rsid w:val="00847D92"/>
    <w:rsid w:val="00850CE2"/>
    <w:rsid w:val="008548BE"/>
    <w:rsid w:val="00855B07"/>
    <w:rsid w:val="00855F3F"/>
    <w:rsid w:val="00857D1C"/>
    <w:rsid w:val="00861751"/>
    <w:rsid w:val="00861A20"/>
    <w:rsid w:val="00861C16"/>
    <w:rsid w:val="00864237"/>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2DC"/>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2"/>
    <w:rsid w:val="00B063C5"/>
    <w:rsid w:val="00B06805"/>
    <w:rsid w:val="00B06B7A"/>
    <w:rsid w:val="00B07253"/>
    <w:rsid w:val="00B0754F"/>
    <w:rsid w:val="00B11C93"/>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947"/>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32C"/>
    <w:rsid w:val="00B816EB"/>
    <w:rsid w:val="00B81C79"/>
    <w:rsid w:val="00B82556"/>
    <w:rsid w:val="00B836CC"/>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C10"/>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2D83"/>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0745"/>
    <w:rsid w:val="00DF1A0F"/>
    <w:rsid w:val="00DF208C"/>
    <w:rsid w:val="00DF4A34"/>
    <w:rsid w:val="00DF69F8"/>
    <w:rsid w:val="00DF6A45"/>
    <w:rsid w:val="00E00383"/>
    <w:rsid w:val="00E01E7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3E08"/>
    <w:rsid w:val="00ED6C89"/>
    <w:rsid w:val="00ED7BBD"/>
    <w:rsid w:val="00EE046C"/>
    <w:rsid w:val="00EE0B0A"/>
    <w:rsid w:val="00EE0D3C"/>
    <w:rsid w:val="00EE0FF9"/>
    <w:rsid w:val="00EE110A"/>
    <w:rsid w:val="00EE1F91"/>
    <w:rsid w:val="00EE3E2B"/>
    <w:rsid w:val="00EE673E"/>
    <w:rsid w:val="00EE691C"/>
    <w:rsid w:val="00EE76EE"/>
    <w:rsid w:val="00EF0317"/>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B75"/>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customStyle="1" w:styleId="UnresolvedMention3">
    <w:name w:val="Unresolved Mention3"/>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hyperlink" Target="http://imos.aodn.org.au/imos/"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github.com/HaydenSchilling/Inner-Shelf-Water"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imos.aodn.org.au/imos/"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portal.aodn.org.au/"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marine.csiro.au/data/trawler/" TargetMode="External"/><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imos.aodn.org.au/imos/"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E52DA-8CB2-4A65-9C70-62CA521F4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56017</Words>
  <Characters>319301</Characters>
  <Application>Microsoft Office Word</Application>
  <DocSecurity>0</DocSecurity>
  <Lines>2660</Lines>
  <Paragraphs>749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2021-01-07T04:06:00Z</dcterms:created>
  <dcterms:modified xsi:type="dcterms:W3CDTF">2021-01-07T04:06:00Z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id="ADrNBO8b"/&gt;&lt;style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