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commentRangeStart w:id="0"/>
      <w:r w:rsidRPr="00F15D89">
        <w:rPr>
          <w:rFonts w:asciiTheme="minorHAnsi" w:hAnsiTheme="minorHAnsi" w:cstheme="minorHAnsi"/>
          <w:lang w:val="en-AU"/>
        </w:rPr>
        <w:lastRenderedPageBreak/>
        <w:t>Abstract</w:t>
      </w:r>
      <w:commentRangeEnd w:id="0"/>
      <w:r w:rsidR="0099107F">
        <w:rPr>
          <w:rStyle w:val="CommentReference"/>
          <w:rFonts w:eastAsia="Calibri"/>
          <w:b w:val="0"/>
          <w:bCs w:val="0"/>
          <w:kern w:val="0"/>
        </w:rPr>
        <w:commentReference w:id="0"/>
      </w:r>
    </w:p>
    <w:p w14:paraId="3193976F" w14:textId="01E01E47" w:rsidR="000861B9" w:rsidRPr="00F15D89" w:rsidRDefault="000861B9" w:rsidP="000861B9">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ins w:id="1"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which </w:t>
      </w:r>
      <w:r>
        <w:rPr>
          <w:rFonts w:asciiTheme="minorHAnsi" w:hAnsiTheme="minorHAnsi" w:cstheme="minorHAnsi"/>
          <w:lang w:val="en-AU"/>
        </w:rPr>
        <w:t>form inner-shelf water and stimulate phytoplankton production</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ins w:id="2"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w:t>
      </w:r>
      <w:ins w:id="3" w:author="Iain Suthers" w:date="2020-12-06T13:26:00Z">
        <w:r w:rsidR="00307FC5">
          <w:rPr>
            <w:rFonts w:asciiTheme="minorHAnsi" w:hAnsiTheme="minorHAnsi" w:cstheme="minorHAnsi"/>
            <w:lang w:val="en-AU"/>
          </w:rPr>
          <w:t>four transects over the</w:t>
        </w:r>
      </w:ins>
      <w:del w:id="4" w:author="Iain Suthers" w:date="2020-12-06T13:26:00Z">
        <w:r w:rsidRPr="00F15D89" w:rsidDel="00307FC5">
          <w:rPr>
            <w:rFonts w:asciiTheme="minorHAnsi" w:hAnsiTheme="minorHAnsi" w:cstheme="minorHAnsi"/>
            <w:lang w:val="en-AU"/>
          </w:rPr>
          <w:delText>a</w:delText>
        </w:r>
      </w:del>
      <w:r w:rsidRPr="00F15D89">
        <w:rPr>
          <w:rFonts w:asciiTheme="minorHAnsi" w:hAnsiTheme="minorHAnsi" w:cstheme="minorHAnsi"/>
          <w:lang w:val="en-AU"/>
        </w:rPr>
        <w:t xml:space="preserve"> continental shelf</w:t>
      </w:r>
      <w:del w:id="5" w:author="Iain Suthers" w:date="2020-12-06T13:27:00Z">
        <w:r w:rsidDel="00307FC5">
          <w:rPr>
            <w:rFonts w:asciiTheme="minorHAnsi" w:hAnsiTheme="minorHAnsi" w:cstheme="minorHAnsi"/>
            <w:lang w:val="en-AU"/>
          </w:rPr>
          <w:delText xml:space="preserve"> at four different latitudes</w:delText>
        </w:r>
      </w:del>
      <w:r>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ins w:id="6" w:author="Iain Suthers" w:date="2020-12-06T13:32:00Z">
        <w:r w:rsidR="00307FC5">
          <w:rPr>
            <w:rFonts w:asciiTheme="minorHAnsi" w:hAnsiTheme="minorHAnsi" w:cstheme="minorHAnsi"/>
            <w:lang w:val="en-AU"/>
          </w:rPr>
          <w:t xml:space="preserve">, which declines </w:t>
        </w:r>
      </w:ins>
      <w:del w:id="7" w:author="Iain Suthers" w:date="2020-12-06T13:32:00Z">
        <w:r w:rsidR="00E30A97" w:rsidRPr="00F15D89" w:rsidDel="00307FC5">
          <w:rPr>
            <w:rFonts w:asciiTheme="minorHAnsi" w:hAnsiTheme="minorHAnsi" w:cstheme="minorHAnsi"/>
            <w:lang w:val="en-AU"/>
          </w:rPr>
          <w:delText xml:space="preserve"> </w:delText>
        </w:r>
      </w:del>
      <w:del w:id="8" w:author="Iain Suthers" w:date="2020-12-06T13:33:00Z">
        <w:r w:rsidR="00E30A97" w:rsidRPr="00F15D89" w:rsidDel="00307FC5">
          <w:rPr>
            <w:rFonts w:asciiTheme="minorHAnsi" w:hAnsiTheme="minorHAnsi" w:cstheme="minorHAnsi"/>
            <w:lang w:val="en-AU"/>
          </w:rPr>
          <w:delText>with</w:delText>
        </w:r>
        <w:r w:rsidR="00E30A97" w:rsidDel="00307FC5">
          <w:rPr>
            <w:rFonts w:asciiTheme="minorHAnsi" w:hAnsiTheme="minorHAnsi" w:cstheme="minorHAnsi"/>
            <w:lang w:val="en-AU"/>
          </w:rPr>
          <w:delText xml:space="preserve"> biomass declining </w:delText>
        </w:r>
      </w:del>
      <w:r w:rsidR="00E30A97" w:rsidRPr="00F15D89">
        <w:rPr>
          <w:rFonts w:asciiTheme="minorHAnsi" w:hAnsiTheme="minorHAnsi" w:cstheme="minorHAnsi"/>
          <w:lang w:val="en-AU"/>
        </w:rPr>
        <w:t xml:space="preserve">with increasing distance from shore and </w:t>
      </w:r>
      <w:ins w:id="9" w:author="Iain Suthers" w:date="2020-12-06T13:33:00Z">
        <w:r w:rsidR="00307FC5">
          <w:rPr>
            <w:rFonts w:asciiTheme="minorHAnsi" w:hAnsiTheme="minorHAnsi" w:cstheme="minorHAnsi"/>
            <w:lang w:val="en-AU"/>
          </w:rPr>
          <w:t xml:space="preserve">with increasing </w:t>
        </w:r>
      </w:ins>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r w:rsidRPr="00F15D89">
        <w:rPr>
          <w:rFonts w:asciiTheme="minorHAnsi" w:hAnsiTheme="minorHAnsi" w:cstheme="minorHAnsi"/>
          <w:lang w:val="en-AU"/>
        </w:rPr>
        <w:t xml:space="preserve">zooplankton communities </w:t>
      </w:r>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slopes as estimated</w:t>
      </w:r>
      <w:r w:rsidRPr="00F15D89">
        <w:rPr>
          <w:rFonts w:asciiTheme="minorHAnsi" w:hAnsiTheme="minorHAnsi" w:cstheme="minorHAnsi"/>
          <w:lang w:val="en-AU"/>
        </w:rPr>
        <w:t xml:space="preserve"> </w:t>
      </w:r>
      <w:r>
        <w:rPr>
          <w:rFonts w:asciiTheme="minorHAnsi" w:hAnsiTheme="minorHAnsi" w:cstheme="minorHAnsi"/>
          <w:lang w:val="en-AU"/>
        </w:rPr>
        <w:t xml:space="preserve">from the </w:t>
      </w:r>
      <w:r w:rsidRPr="00F15D89">
        <w:rPr>
          <w:rFonts w:asciiTheme="minorHAnsi" w:hAnsiTheme="minorHAnsi" w:cstheme="minorHAnsi"/>
          <w:lang w:val="en-AU"/>
        </w:rPr>
        <w:t>normalised biomass size spectrum</w:t>
      </w:r>
      <w:r>
        <w:rPr>
          <w:rFonts w:asciiTheme="minorHAnsi" w:hAnsiTheme="minorHAnsi" w:cstheme="minorHAnsi"/>
          <w:lang w:val="en-AU"/>
        </w:rPr>
        <w:t xml:space="preserve"> (NBSS), indicating a more productive community</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temperate reef ecosystems and coastal fisheries, adjacent to increasingly urbanised coastlines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4658D4C2" w14:textId="3FF4DD42" w:rsidR="004D1CE3" w:rsidRDefault="00732DB7" w:rsidP="00392E7D">
      <w:pPr>
        <w:pStyle w:val="Text"/>
        <w:spacing w:line="480" w:lineRule="auto"/>
        <w:rPr>
          <w:rFonts w:asciiTheme="minorHAnsi" w:hAnsiTheme="minorHAnsi" w:cstheme="minorHAnsi"/>
          <w:lang w:val="en-AU"/>
        </w:rPr>
      </w:pPr>
      <w:bookmarkStart w:id="10" w:name="_Hlk57639382"/>
      <w:r>
        <w:rPr>
          <w:rFonts w:asciiTheme="minorHAnsi" w:hAnsiTheme="minorHAnsi" w:cstheme="minorHAnsi"/>
          <w:lang w:val="en-AU"/>
        </w:rPr>
        <w:t xml:space="preserve">Continental shelves are the main interface between society and the oceans. Located close to land (and people), </w:t>
      </w:r>
      <w:r w:rsidR="008E5D17">
        <w:rPr>
          <w:rFonts w:asciiTheme="minorHAnsi" w:hAnsiTheme="minorHAnsi" w:cstheme="minorHAnsi"/>
          <w:lang w:val="en-AU"/>
        </w:rPr>
        <w:t>they</w:t>
      </w:r>
      <w:r>
        <w:rPr>
          <w:rFonts w:asciiTheme="minorHAnsi" w:hAnsiTheme="minorHAnsi" w:cstheme="minorHAnsi"/>
          <w:lang w:val="en-AU"/>
        </w:rPr>
        <w:t xml:space="preserve"> </w:t>
      </w:r>
      <w:r w:rsidR="008E5D17">
        <w:rPr>
          <w:rFonts w:asciiTheme="minorHAnsi" w:hAnsiTheme="minorHAnsi" w:cstheme="minorHAnsi"/>
          <w:lang w:val="en-AU"/>
        </w:rPr>
        <w:t>are</w:t>
      </w:r>
      <w:r>
        <w:rPr>
          <w:rFonts w:asciiTheme="minorHAnsi" w:hAnsiTheme="minorHAnsi" w:cstheme="minorHAnsi"/>
          <w:lang w:val="en-AU"/>
        </w:rPr>
        <w:t xml:space="preserve"> the easiest marine environment to access and therefore exploit. Despite a</w:t>
      </w:r>
      <w:r w:rsidR="00392E7D">
        <w:rPr>
          <w:rFonts w:asciiTheme="minorHAnsi" w:hAnsiTheme="minorHAnsi" w:cstheme="minorHAnsi"/>
          <w:lang w:val="en-AU"/>
        </w:rPr>
        <w:t>ccount</w:t>
      </w:r>
      <w:r>
        <w:rPr>
          <w:rFonts w:asciiTheme="minorHAnsi" w:hAnsiTheme="minorHAnsi" w:cstheme="minorHAnsi"/>
          <w:lang w:val="en-AU"/>
        </w:rPr>
        <w:t>ing</w:t>
      </w:r>
      <w:r w:rsidR="00392E7D">
        <w:rPr>
          <w:rFonts w:asciiTheme="minorHAnsi" w:hAnsiTheme="minorHAnsi" w:cstheme="minorHAnsi"/>
          <w:lang w:val="en-AU"/>
        </w:rPr>
        <w:t xml:space="preserve"> for less than 7% of the earth’s ocean surface area</w:t>
      </w:r>
      <w:r>
        <w:rPr>
          <w:rFonts w:asciiTheme="minorHAnsi" w:hAnsiTheme="minorHAnsi" w:cstheme="minorHAnsi"/>
          <w:lang w:val="en-AU"/>
        </w:rPr>
        <w:t>,</w:t>
      </w:r>
      <w:r w:rsidR="00392E7D">
        <w:rPr>
          <w:rFonts w:asciiTheme="minorHAnsi" w:hAnsiTheme="minorHAnsi" w:cstheme="minorHAnsi"/>
          <w:lang w:val="en-AU"/>
        </w:rPr>
        <w:t xml:space="preserve"> </w:t>
      </w:r>
      <w:r>
        <w:rPr>
          <w:rFonts w:asciiTheme="minorHAnsi" w:hAnsiTheme="minorHAnsi" w:cstheme="minorHAnsi"/>
          <w:lang w:val="en-AU"/>
        </w:rPr>
        <w:t xml:space="preserve">continental shelf regions support over 90% of the world’s fisheries catch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(Pauly </w:t>
      </w:r>
      <w:r w:rsidR="00A925B7" w:rsidRPr="00A925B7">
        <w:rPr>
          <w:rFonts w:ascii="Calibri" w:hAnsi="Calibri" w:cs="Calibri"/>
          <w:i/>
          <w:iCs/>
        </w:rPr>
        <w:t>et al.</w:t>
      </w:r>
      <w:r w:rsidR="00A925B7" w:rsidRPr="00A925B7">
        <w:rPr>
          <w:rFonts w:ascii="Calibri" w:hAnsi="Calibri" w:cs="Calibri"/>
        </w:rPr>
        <w:t>, 2002)</w:t>
      </w:r>
      <w:r>
        <w:rPr>
          <w:rFonts w:asciiTheme="minorHAnsi" w:hAnsiTheme="minorHAnsi" w:cstheme="minorHAnsi"/>
          <w:lang w:val="en-AU"/>
        </w:rPr>
        <w:fldChar w:fldCharType="end"/>
      </w:r>
      <w:r w:rsidR="00392E7D">
        <w:rPr>
          <w:rFonts w:asciiTheme="minorHAnsi" w:hAnsiTheme="minorHAnsi" w:cstheme="minorHAnsi"/>
          <w:lang w:val="en-AU"/>
        </w:rPr>
        <w:t>.</w:t>
      </w:r>
      <w:r w:rsidR="00F9131F">
        <w:rPr>
          <w:rFonts w:asciiTheme="minorHAnsi" w:hAnsiTheme="minorHAnsi" w:cstheme="minorHAnsi"/>
          <w:lang w:val="en-AU"/>
        </w:rPr>
        <w:t xml:space="preserve"> </w:t>
      </w:r>
      <w:r>
        <w:rPr>
          <w:rFonts w:asciiTheme="minorHAnsi" w:hAnsiTheme="minorHAnsi" w:cstheme="minorHAnsi"/>
          <w:lang w:val="en-AU"/>
        </w:rPr>
        <w:t xml:space="preserve">This sustained level of exploitation is supported by </w:t>
      </w:r>
      <w:r w:rsidR="004D1CE3">
        <w:rPr>
          <w:rFonts w:asciiTheme="minorHAnsi" w:hAnsiTheme="minorHAnsi" w:cstheme="minorHAnsi"/>
          <w:lang w:val="en-AU"/>
        </w:rPr>
        <w:t xml:space="preserve">large amounts of productivity, often driven by boundary currents. </w:t>
      </w:r>
      <w:r w:rsidR="00AB768F">
        <w:rPr>
          <w:rFonts w:asciiTheme="minorHAnsi" w:hAnsiTheme="minorHAnsi" w:cstheme="minorHAnsi"/>
          <w:lang w:val="en-AU"/>
        </w:rPr>
        <w:t xml:space="preserve">This productivity can be visualised in high chlorophyll levels often observed on the continental shelf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2011)</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which may be a driver of zooplankton </w:t>
      </w:r>
      <w:r w:rsidR="00EA1220">
        <w:rPr>
          <w:rFonts w:asciiTheme="minorHAnsi" w:hAnsiTheme="minorHAnsi" w:cstheme="minorHAnsi"/>
          <w:lang w:val="en-AU"/>
        </w:rPr>
        <w:t>communities</w:t>
      </w:r>
      <w:r w:rsidR="007B4703">
        <w:rPr>
          <w:rFonts w:asciiTheme="minorHAnsi" w:hAnsiTheme="minorHAnsi" w:cstheme="minorHAnsi"/>
          <w:lang w:val="en-AU"/>
        </w:rPr>
        <w:t>,</w:t>
      </w:r>
      <w:r w:rsidR="00AB768F">
        <w:rPr>
          <w:rFonts w:asciiTheme="minorHAnsi" w:hAnsiTheme="minorHAnsi" w:cstheme="minorHAnsi"/>
          <w:lang w:val="en-AU"/>
        </w:rPr>
        <w:t xml:space="preserve"> a key resource for fisheries. In both the East Australian Current and </w:t>
      </w:r>
      <w:r w:rsidR="00AB768F" w:rsidRPr="005E6D6A">
        <w:rPr>
          <w:rFonts w:asciiTheme="minorHAnsi" w:hAnsiTheme="minorHAnsi" w:cstheme="minorHAnsi"/>
          <w:lang w:val="en-AU"/>
        </w:rPr>
        <w:t xml:space="preserve">Benguela </w:t>
      </w:r>
      <w:r w:rsidR="00AB768F">
        <w:rPr>
          <w:rFonts w:asciiTheme="minorHAnsi" w:hAnsiTheme="minorHAnsi" w:cstheme="minorHAnsi"/>
          <w:lang w:val="en-AU"/>
        </w:rPr>
        <w:t>Current systems, zooplankton has been shown</w:t>
      </w:r>
      <w:r w:rsidR="00DE467B">
        <w:rPr>
          <w:rFonts w:asciiTheme="minorHAnsi" w:hAnsiTheme="minorHAnsi" w:cstheme="minorHAnsi"/>
          <w:lang w:val="en-AU"/>
        </w:rPr>
        <w:t xml:space="preserve"> to support</w:t>
      </w:r>
      <w:r w:rsidR="00AB768F">
        <w:rPr>
          <w:rFonts w:asciiTheme="minorHAnsi" w:hAnsiTheme="minorHAnsi" w:cstheme="minorHAnsi"/>
          <w:lang w:val="en-AU"/>
        </w:rPr>
        <w:t xml:space="preserve"> over 50% of fish biomass on coastal reefs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(Truong </w:t>
      </w:r>
      <w:r w:rsidR="00A925B7" w:rsidRPr="00A925B7">
        <w:rPr>
          <w:rFonts w:ascii="Calibri" w:hAnsi="Calibri" w:cs="Calibri"/>
          <w:i/>
          <w:iCs/>
        </w:rPr>
        <w:t>et al.</w:t>
      </w:r>
      <w:r w:rsidR="00A925B7" w:rsidRPr="00A925B7">
        <w:rPr>
          <w:rFonts w:ascii="Calibri" w:hAnsi="Calibri" w:cs="Calibri"/>
        </w:rPr>
        <w:t xml:space="preserve">, 2017; Maia </w:t>
      </w:r>
      <w:r w:rsidR="00A925B7" w:rsidRPr="00A925B7">
        <w:rPr>
          <w:rFonts w:ascii="Calibri" w:hAnsi="Calibri" w:cs="Calibri"/>
          <w:i/>
          <w:iCs/>
        </w:rPr>
        <w:t>et al.</w:t>
      </w:r>
      <w:r w:rsidR="00A925B7" w:rsidRPr="00A925B7">
        <w:rPr>
          <w:rFonts w:ascii="Calibri" w:hAnsi="Calibri" w:cs="Calibri"/>
        </w:rPr>
        <w:t>, 2018)</w:t>
      </w:r>
      <w:r w:rsidR="00AB768F">
        <w:rPr>
          <w:rFonts w:asciiTheme="minorHAnsi" w:hAnsiTheme="minorHAnsi" w:cstheme="minorHAnsi"/>
          <w:lang w:val="en-AU"/>
        </w:rPr>
        <w:fldChar w:fldCharType="end"/>
      </w:r>
      <w:r w:rsidR="00AB768F">
        <w:rPr>
          <w:rFonts w:asciiTheme="minorHAnsi" w:hAnsiTheme="minorHAnsi" w:cstheme="minorHAnsi"/>
          <w:lang w:val="en-AU"/>
        </w:rPr>
        <w:t>.</w:t>
      </w:r>
    </w:p>
    <w:p w14:paraId="48069392" w14:textId="65BC5CCC" w:rsidR="00AB768F" w:rsidRPr="00215A20"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Quantifying the transfer of energy between trophic levels i</w:t>
      </w:r>
      <w:r w:rsidR="00DE467B">
        <w:rPr>
          <w:rFonts w:asciiTheme="minorHAnsi" w:hAnsiTheme="minorHAnsi" w:cstheme="minorHAnsi"/>
          <w:lang w:val="en-AU"/>
        </w:rPr>
        <w:t>s</w:t>
      </w:r>
      <w:r>
        <w:rPr>
          <w:rFonts w:asciiTheme="minorHAnsi" w:hAnsiTheme="minorHAnsi" w:cstheme="minorHAnsi"/>
          <w:lang w:val="en-AU"/>
        </w:rPr>
        <w:t xml:space="preserve"> complex but as predation is largely driven by size in the marine environment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 the size frequency of a community can provide insight. Within a community, t</w:t>
      </w:r>
      <w:r w:rsidRPr="004A66B0">
        <w:rPr>
          <w:rFonts w:asciiTheme="minorHAnsi" w:hAnsiTheme="minorHAnsi" w:cstheme="minorHAnsi"/>
          <w:lang w:val="en-AU"/>
        </w:rPr>
        <w:t xml:space="preserve">he size </w:t>
      </w:r>
      <w:r>
        <w:rPr>
          <w:rFonts w:asciiTheme="minorHAnsi" w:hAnsiTheme="minorHAnsi" w:cstheme="minorHAnsi"/>
          <w:lang w:val="en-AU"/>
        </w:rPr>
        <w:t xml:space="preserve">of all individuals, irrespective of species identity, can be </w:t>
      </w:r>
      <w:r w:rsidRPr="004A66B0">
        <w:rPr>
          <w:rFonts w:asciiTheme="minorHAnsi" w:hAnsiTheme="minorHAnsi" w:cstheme="minorHAnsi"/>
          <w:lang w:val="en-AU"/>
        </w:rPr>
        <w:t>describe</w:t>
      </w:r>
      <w:r>
        <w:rPr>
          <w:rFonts w:asciiTheme="minorHAnsi" w:hAnsiTheme="minorHAnsi" w:cstheme="minorHAnsi"/>
          <w:lang w:val="en-AU"/>
        </w:rPr>
        <w:t>d</w:t>
      </w:r>
      <w:r w:rsidRPr="004A66B0">
        <w:rPr>
          <w:rFonts w:asciiTheme="minorHAnsi" w:hAnsiTheme="minorHAnsi" w:cstheme="minorHAnsi"/>
          <w:lang w:val="en-AU"/>
        </w:rPr>
        <w:t xml:space="preserve"> </w:t>
      </w:r>
      <w:r>
        <w:rPr>
          <w:rFonts w:asciiTheme="minorHAnsi" w:hAnsiTheme="minorHAnsi" w:cstheme="minorHAnsi"/>
          <w:lang w:val="en-AU"/>
        </w:rPr>
        <w:t xml:space="preserve">by </w:t>
      </w:r>
      <w:r w:rsidRPr="004A66B0">
        <w:rPr>
          <w:rFonts w:asciiTheme="minorHAnsi" w:hAnsiTheme="minorHAnsi" w:cstheme="minorHAnsi"/>
          <w:lang w:val="en-AU"/>
        </w:rPr>
        <w:t xml:space="preserve">the size-frequency </w:t>
      </w:r>
      <w:r>
        <w:rPr>
          <w:rFonts w:asciiTheme="minorHAnsi" w:hAnsiTheme="minorHAnsi" w:cstheme="minorHAnsi"/>
          <w:lang w:val="en-AU"/>
        </w:rPr>
        <w:t xml:space="preserve">which </w:t>
      </w:r>
      <w:r w:rsidRPr="004A66B0">
        <w:rPr>
          <w:rFonts w:asciiTheme="minorHAnsi" w:hAnsiTheme="minorHAnsi" w:cstheme="minorHAnsi"/>
          <w:lang w:val="en-AU"/>
        </w:rPr>
        <w:t>typically yields a histogram that is strongly right-skewed: many small individuals, and a few very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Pr="004A66B0">
        <w:rPr>
          <w:rFonts w:asciiTheme="minorHAnsi" w:hAnsiTheme="minorHAnsi" w:cstheme="minorHAnsi"/>
          <w:lang w:val="en-AU"/>
        </w:rPr>
        <w:t>. On log</w:t>
      </w:r>
      <w:r>
        <w:rPr>
          <w:rFonts w:asciiTheme="minorHAnsi" w:hAnsiTheme="minorHAnsi" w:cstheme="minorHAnsi"/>
          <w:lang w:val="en-AU"/>
        </w:rPr>
        <w:t>-log axes, t</w:t>
      </w:r>
      <w:r w:rsidRPr="00215A20">
        <w:rPr>
          <w:rFonts w:asciiTheme="minorHAnsi" w:hAnsiTheme="minorHAnsi" w:cstheme="minorHAnsi"/>
          <w:lang w:val="en-AU"/>
        </w:rPr>
        <w:t>he</w:t>
      </w:r>
      <w:r>
        <w:rPr>
          <w:rFonts w:asciiTheme="minorHAnsi" w:hAnsiTheme="minorHAnsi" w:cstheme="minorHAnsi"/>
          <w:lang w:val="en-AU"/>
        </w:rPr>
        <w:t xml:space="preserve"> negative</w:t>
      </w:r>
      <w:r w:rsidRPr="00215A20">
        <w:rPr>
          <w:rFonts w:asciiTheme="minorHAnsi" w:hAnsiTheme="minorHAnsi" w:cstheme="minorHAnsi"/>
          <w:lang w:val="en-AU"/>
        </w:rPr>
        <w:t xml:space="preserve"> </w:t>
      </w:r>
      <w:r>
        <w:rPr>
          <w:rFonts w:asciiTheme="minorHAnsi" w:hAnsiTheme="minorHAnsi" w:cstheme="minorHAnsi"/>
          <w:lang w:val="en-AU"/>
        </w:rPr>
        <w:t xml:space="preserve">linear slope of the </w:t>
      </w:r>
      <w:r w:rsidRPr="00215A20">
        <w:rPr>
          <w:rFonts w:asciiTheme="minorHAnsi" w:hAnsiTheme="minorHAnsi" w:cstheme="minorHAnsi"/>
          <w:lang w:val="en-AU"/>
        </w:rPr>
        <w:t>zooplankton size spectr</w:t>
      </w:r>
      <w:r>
        <w:rPr>
          <w:rFonts w:asciiTheme="minorHAnsi" w:hAnsiTheme="minorHAnsi" w:cstheme="minorHAnsi"/>
          <w:lang w:val="en-AU"/>
        </w:rPr>
        <w:t xml:space="preserve">um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Pr>
          <w:rFonts w:asciiTheme="minorHAnsi" w:hAnsiTheme="minorHAnsi" w:cstheme="minorHAnsi"/>
          <w:lang w:val="en-AU"/>
        </w:rPr>
        <w:t xml:space="preserve">, provides insight into energy transfer and community function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Pr>
          <w:rFonts w:asciiTheme="minorHAnsi" w:hAnsiTheme="minorHAnsi" w:cstheme="minorHAnsi"/>
          <w:lang w:val="en-AU"/>
        </w:rPr>
        <w:fldChar w:fldCharType="end"/>
      </w:r>
      <w:r w:rsidRPr="00215A20">
        <w:rPr>
          <w:rFonts w:asciiTheme="minorHAnsi" w:hAnsiTheme="minorHAnsi" w:cstheme="minorHAnsi"/>
          <w:lang w:val="en-AU"/>
        </w:rPr>
        <w:t xml:space="preserve">. </w:t>
      </w:r>
      <w:r>
        <w:rPr>
          <w:rFonts w:asciiTheme="minorHAnsi" w:hAnsiTheme="minorHAnsi" w:cstheme="minorHAnsi"/>
          <w:lang w:val="en-AU"/>
        </w:rPr>
        <w:t>T</w:t>
      </w:r>
      <w:r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sidRPr="00C57AC5">
        <w:rPr>
          <w:rFonts w:asciiTheme="minorHAnsi" w:hAnsiTheme="minorHAnsi" w:cstheme="minorHAnsi"/>
          <w:lang w:val="en-AU"/>
        </w:rPr>
        <w:t>.</w:t>
      </w:r>
      <w:r w:rsidR="00EA1220">
        <w:rPr>
          <w:rFonts w:asciiTheme="minorHAnsi" w:hAnsiTheme="minorHAnsi" w:cstheme="minorHAnsi"/>
          <w:lang w:val="en-AU"/>
        </w:rPr>
        <w:t xml:space="preserve"> </w:t>
      </w:r>
      <w:r>
        <w:rPr>
          <w:rFonts w:asciiTheme="minorHAnsi" w:hAnsiTheme="minorHAnsi" w:cstheme="minorHAnsi"/>
          <w:lang w:val="en-AU"/>
        </w:rPr>
        <w:t xml:space="preserve">The elevation of the spectrum reflects the environmental effects of nutrients and temperature such as in </w:t>
      </w:r>
      <w:r w:rsidRPr="00227259">
        <w:rPr>
          <w:rFonts w:asciiTheme="minorHAnsi" w:hAnsiTheme="minorHAnsi" w:cstheme="minorHAnsi"/>
          <w:lang w:val="en-AU"/>
        </w:rPr>
        <w:t xml:space="preserve">eutrophic estuaries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{"citationID":"9sYrhlxA","properties":{"formattedCitation":"(Moore and Suthers, 2006; Guiet {\\i{}et al.}, 2016)","plainCitation":"(Moore and Suthers, 2006; 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(Moore </w:t>
      </w:r>
      <w:r w:rsidR="00A925B7" w:rsidRPr="00A925B7">
        <w:rPr>
          <w:rFonts w:ascii="Calibri" w:hAnsi="Calibri" w:cs="Calibri"/>
        </w:rPr>
        <w:lastRenderedPageBreak/>
        <w:t xml:space="preserve">and Suthers, 2006; Guiet </w:t>
      </w:r>
      <w:r w:rsidR="00A925B7" w:rsidRPr="00A925B7">
        <w:rPr>
          <w:rFonts w:ascii="Calibri" w:hAnsi="Calibri" w:cs="Calibri"/>
          <w:i/>
          <w:iCs/>
        </w:rPr>
        <w:t>et al.</w:t>
      </w:r>
      <w:r w:rsidR="00A925B7" w:rsidRPr="00A925B7">
        <w:rPr>
          <w:rFonts w:ascii="Calibri" w:hAnsi="Calibri" w:cs="Calibri"/>
        </w:rPr>
        <w:t>, 2016)</w:t>
      </w:r>
      <w:r>
        <w:rPr>
          <w:rFonts w:asciiTheme="minorHAnsi" w:hAnsiTheme="minorHAnsi" w:cstheme="minorHAnsi"/>
          <w:lang w:val="en-AU"/>
        </w:rPr>
        <w:fldChar w:fldCharType="end"/>
      </w:r>
      <w:r w:rsidRPr="00227259">
        <w:rPr>
          <w:rFonts w:asciiTheme="minorHAnsi" w:hAnsiTheme="minorHAnsi" w:cstheme="minorHAnsi"/>
          <w:lang w:val="en-AU"/>
        </w:rPr>
        <w:t>.</w:t>
      </w:r>
      <w:r>
        <w:rPr>
          <w:rFonts w:asciiTheme="minorHAnsi" w:hAnsiTheme="minorHAnsi" w:cstheme="minorHAnsi"/>
          <w:lang w:val="en-AU"/>
        </w:rPr>
        <w:t xml:space="preserve"> Steeper slopes</w:t>
      </w:r>
      <w:r w:rsidR="00EA1220">
        <w:rPr>
          <w:rFonts w:asciiTheme="minorHAnsi" w:hAnsiTheme="minorHAnsi" w:cstheme="minorHAnsi"/>
          <w:lang w:val="en-AU"/>
        </w:rPr>
        <w:t xml:space="preserve"> represent inefficient energy transfer between trophic level which can occur under both</w:t>
      </w:r>
      <w:r>
        <w:rPr>
          <w:rFonts w:asciiTheme="minorHAnsi" w:hAnsiTheme="minorHAnsi" w:cstheme="minorHAnsi"/>
          <w:lang w:val="en-AU"/>
        </w:rPr>
        <w:t xml:space="preserve"> </w:t>
      </w:r>
      <w:r w:rsidRPr="00170AA4">
        <w:rPr>
          <w:rFonts w:asciiTheme="minorHAnsi" w:hAnsiTheme="minorHAnsi" w:cstheme="minorHAnsi"/>
          <w:lang w:val="en-AU"/>
        </w:rPr>
        <w:t>oligotrophic</w:t>
      </w:r>
      <w:r>
        <w:rPr>
          <w:rFonts w:asciiTheme="minorHAnsi" w:hAnsiTheme="minorHAnsi" w:cstheme="minorHAnsi"/>
          <w:lang w:val="en-AU"/>
        </w:rPr>
        <w:t xml:space="preserve"> conditions as nutrients become scarce </w:t>
      </w:r>
      <w:r w:rsidRPr="00170AA4">
        <w:rPr>
          <w:rFonts w:asciiTheme="minorHAnsi" w:hAnsiTheme="minorHAnsi" w:cstheme="minorHAnsi"/>
          <w:lang w:val="en-AU"/>
        </w:rPr>
        <w:t>and eutrophic conditions</w:t>
      </w:r>
      <w:r>
        <w:rPr>
          <w:rFonts w:asciiTheme="minorHAnsi" w:hAnsiTheme="minorHAnsi" w:cstheme="minorHAnsi"/>
          <w:lang w:val="en-AU"/>
        </w:rPr>
        <w:t xml:space="preserve"> as energy transfer</w:t>
      </w:r>
      <w:r w:rsidR="00EA1220">
        <w:rPr>
          <w:rFonts w:asciiTheme="minorHAnsi" w:hAnsiTheme="minorHAnsi" w:cstheme="minorHAnsi"/>
          <w:lang w:val="en-AU"/>
        </w:rPr>
        <w:t>,</w:t>
      </w:r>
      <w:r>
        <w:rPr>
          <w:rFonts w:asciiTheme="minorHAnsi" w:hAnsiTheme="minorHAnsi" w:cstheme="minorHAnsi"/>
          <w:lang w:val="en-AU"/>
        </w:rPr>
        <w:t xml:space="preserve"> and slopes should be interpreted cautiously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w:t>
      </w:r>
    </w:p>
    <w:p w14:paraId="3F582673" w14:textId="330F678F"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 xml:space="preserve">Cross-shelf patterns in zooplankton size spectra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vertically stratified</w:t>
      </w:r>
      <w:r>
        <w:rPr>
          <w:rFonts w:asciiTheme="minorHAnsi" w:hAnsiTheme="minorHAnsi" w:cstheme="minorHAnsi"/>
          <w:lang w:val="en-AU"/>
        </w:rPr>
        <w:t xml:space="preserve"> and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spectra</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Pr="00F15D89">
        <w:rPr>
          <w:rFonts w:asciiTheme="minorHAnsi" w:hAnsiTheme="minorHAnsi" w:cstheme="minorHAnsi"/>
          <w:lang w:val="en-AU"/>
        </w:rPr>
        <w:t>ew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a winter study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The causes of the observed patterns in zooplankton communities on continental shelves remain uncertain with oceanography, particularly coastal boundary currents a likely key process.</w:t>
      </w:r>
    </w:p>
    <w:p w14:paraId="1AB17736" w14:textId="12B5A80E" w:rsidR="004D1CE3" w:rsidRDefault="004D1CE3" w:rsidP="004D1CE3">
      <w:pPr>
        <w:pStyle w:val="Text"/>
        <w:spacing w:line="480" w:lineRule="auto"/>
        <w:rPr>
          <w:rFonts w:asciiTheme="minorHAnsi" w:hAnsiTheme="minorHAnsi" w:cstheme="minorHAnsi"/>
          <w:lang w:val="en-AU"/>
        </w:rPr>
      </w:pPr>
      <w:r>
        <w:rPr>
          <w:rFonts w:asciiTheme="minorHAnsi" w:hAnsiTheme="minorHAnsi" w:cstheme="minorHAnsi"/>
          <w:lang w:val="en-AU"/>
        </w:rPr>
        <w:t>Eastern and western boundary currents are both important drivers of productivity along continental shelves</w:t>
      </w:r>
      <w:r w:rsidR="006F155E">
        <w:rPr>
          <w:rFonts w:asciiTheme="minorHAnsi" w:hAnsiTheme="minorHAnsi" w:cstheme="minorHAnsi"/>
          <w:lang w:val="en-AU"/>
        </w:rPr>
        <w:t>. E</w:t>
      </w:r>
      <w:r>
        <w:rPr>
          <w:rFonts w:asciiTheme="minorHAnsi" w:hAnsiTheme="minorHAnsi" w:cstheme="minorHAnsi"/>
          <w:lang w:val="en-AU"/>
        </w:rPr>
        <w:t>astern boundary currents directly suppl</w:t>
      </w:r>
      <w:r w:rsidR="00167611">
        <w:rPr>
          <w:rFonts w:asciiTheme="minorHAnsi" w:hAnsiTheme="minorHAnsi" w:cstheme="minorHAnsi"/>
          <w:lang w:val="en-AU"/>
        </w:rPr>
        <w:t>y</w:t>
      </w:r>
      <w:r>
        <w:rPr>
          <w:rFonts w:asciiTheme="minorHAnsi" w:hAnsiTheme="minorHAnsi" w:cstheme="minorHAnsi"/>
          <w:lang w:val="en-AU"/>
        </w:rPr>
        <w:t xml:space="preserve"> nutrient rich, cool waters from the poles towards the equator which then interact with wind driven upwelling </w:t>
      </w:r>
      <w:r>
        <w:rPr>
          <w:rFonts w:asciiTheme="minorHAnsi" w:hAnsiTheme="minorHAnsi" w:cstheme="minorHAnsi"/>
          <w:lang w:val="en-AU"/>
        </w:rPr>
        <w:lastRenderedPageBreak/>
        <w:t xml:space="preserve">to produce some of the most productive fisheries in the world including those located in the Humboldt and California currents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(Carr and Kearns, 2003)</w:t>
      </w:r>
      <w:r>
        <w:rPr>
          <w:rFonts w:asciiTheme="minorHAnsi" w:hAnsiTheme="minorHAnsi" w:cstheme="minorHAnsi"/>
          <w:lang w:val="en-AU"/>
        </w:rPr>
        <w:fldChar w:fldCharType="end"/>
      </w:r>
      <w:r>
        <w:rPr>
          <w:rFonts w:asciiTheme="minorHAnsi" w:hAnsiTheme="minorHAnsi" w:cstheme="minorHAnsi"/>
          <w:lang w:val="en-AU"/>
        </w:rPr>
        <w:t xml:space="preserve">. </w:t>
      </w:r>
      <w:r w:rsidR="006F155E">
        <w:rPr>
          <w:rFonts w:asciiTheme="minorHAnsi" w:hAnsiTheme="minorHAnsi" w:cstheme="minorHAnsi"/>
          <w:lang w:val="en-AU"/>
        </w:rPr>
        <w:t>By contrast, w</w:t>
      </w:r>
      <w:r w:rsidRPr="00F15D89">
        <w:rPr>
          <w:rFonts w:asciiTheme="minorHAnsi" w:hAnsiTheme="minorHAnsi" w:cstheme="minorHAnsi"/>
          <w:lang w:val="en-AU"/>
        </w:rPr>
        <w:t>estern boundary currents</w:t>
      </w:r>
      <w:r>
        <w:rPr>
          <w:rFonts w:asciiTheme="minorHAnsi" w:hAnsiTheme="minorHAnsi" w:cstheme="minorHAnsi"/>
          <w:lang w:val="en-AU"/>
        </w:rPr>
        <w:t xml:space="preserve"> (WBCs)</w:t>
      </w:r>
      <w:r w:rsidRPr="00F15D89">
        <w:rPr>
          <w:rFonts w:asciiTheme="minorHAnsi" w:hAnsiTheme="minorHAnsi" w:cstheme="minorHAnsi"/>
          <w:lang w:val="en-AU"/>
        </w:rPr>
        <w:t xml:space="preserve"> </w:t>
      </w:r>
      <w:r>
        <w:rPr>
          <w:rFonts w:asciiTheme="minorHAnsi" w:hAnsiTheme="minorHAnsi" w:cstheme="minorHAnsi"/>
          <w:lang w:val="en-AU"/>
        </w:rPr>
        <w:t xml:space="preserve">are narrow currents which swiftly move warm oligotrophic water poleward and </w:t>
      </w:r>
      <w:commentRangeStart w:id="11"/>
      <w:r>
        <w:rPr>
          <w:rFonts w:asciiTheme="minorHAnsi" w:hAnsiTheme="minorHAnsi" w:cstheme="minorHAnsi"/>
          <w:lang w:val="en-AU"/>
        </w:rPr>
        <w:t xml:space="preserve">play an important role in the Earth’s climate system </w:t>
      </w:r>
      <w:commentRangeEnd w:id="11"/>
      <w:r w:rsidR="00DE467B">
        <w:rPr>
          <w:rStyle w:val="CommentReference"/>
          <w:rFonts w:eastAsia="Calibri"/>
        </w:rPr>
        <w:commentReference w:id="11"/>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{"citationID":"VWUSSI5j","properties":{"formattedCitation":"(Hu {\\i{}et al.}, 2015; Seager and Simpson, 2016)","plainCitation":"(Hu et al., 2015; Seager and Simpson, 2016)","noteIndex":0},"citationItems":[{"id":1338,"uris":["http://zotero.org/users/local/U6DoygBa/items/6KF7TQ5S"],"uri":["http://zotero.org/users/local/U6DoygBa/items/6KF7TQ5S"],"itemData":{"id":1338,"type":"article-journal","abstract":"Pacific Ocean western boundary currents and the interlinked equatorial Pacific circulation system were among the first currents of these types to be explored by pioneering oceanographers. The widely accepted but poorly quantified importance of these currents—in processes such as the El Niño/Southern Oscillation, the Pacific Decadal Oscillation and the Indonesian Throughflow—has triggered renewed interest. Ongoing efforts are seeking to understand the heat and mass balances of the equatorial Pacific, and possible changes associated with greenhouse-gas-induced climate change. Only a concerted international effort will close the observational, theoretical and technical gaps currently limiting a robust answer to these elusive questions.","container-title":"Nature","DOI":"10.1038/nature14504","ISSN":"1476-4687","issue":"7556","language":"en","note":"number: 7556\npublisher: Nature Publishing Group","page":"299-308","source":"www.nature.com","title":"Pacific western boundary currents and their roles in climate","volume":"522","author":[{"family":"Hu","given":"Dunxin"},{"family":"Wu","given":"Lixin"},{"family":"Cai","given":"Wenju"},{"family":"Gupta","given":"Alex Sen"},{"family":"Ganachaud","given":"Alexandre"},{"family":"Qiu","given":"Bo"},{"family":"Gordon","given":"Arnold L."},{"family":"Lin","given":"Xiaopei"},{"family":"Chen","given":"Zhaohui"},{"family":"Hu","given":"Shijian"},{"family":"Wang","given":"Guojian"},{"family":"Wang","given":"Qingye"},{"family":"Sprintall","given":"Janet"},{"family":"Qu","given":"Tangdong"},{"family":"Kashino","given":"Yuji"},{"family":"Wang","given":"Fan"},{"family":"Kessler","given":"William S."}],"issued":{"date-parts":[["2015",6]]}}},{"id":1754,"uris":["http://zotero.org/users/local/U6DoygBa/items/RFBIA2UF"],"uri":["http://zotero.org/users/local/U6DoygBa/items/RFBIA2UF"],"itemData":{"id":1754,"type":"article-journal","abstract":"A recent paper in Journal of Geophysical Research-Oceans connects recent changes in atmospheric circulation to poleward movement and intensification of western boundary currents. Causes and characteristics of past and future trends in surface wind stress and western boundary currents are discussed here.","container-title":"Journal of Geophysical Research: Oceans","DOI":"https://doi.org/10.1002/2016JC012156","ISSN":"2169-9291","issue":"9","language":"en","note":"_eprint: https://agupubs.onlinelibrary.wiley.com/doi/pdf/10.1002/2016JC012156","page":"7212-7214","source":"Wiley Online Library","title":"Western boundary currents and climate change","volume":"121","author":[{"family":"Seager","given":"Richard"},{"family":"Simpson","given":"Isla R."}],"issued":{"date-parts":[["2016"]]}}}],"schema":"https://github.com/citation-style-language/schema/raw/master/csl-citation.json"}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(Hu </w:t>
      </w:r>
      <w:r w:rsidR="00A925B7" w:rsidRPr="00A925B7">
        <w:rPr>
          <w:rFonts w:ascii="Calibri" w:hAnsi="Calibri" w:cs="Calibri"/>
          <w:i/>
          <w:iCs/>
        </w:rPr>
        <w:t>et al.</w:t>
      </w:r>
      <w:r w:rsidR="00A925B7" w:rsidRPr="00A925B7">
        <w:rPr>
          <w:rFonts w:ascii="Calibri" w:hAnsi="Calibri" w:cs="Calibri"/>
        </w:rPr>
        <w:t>, 2015; Seager and Simpson, 2016)</w:t>
      </w:r>
      <w:r>
        <w:rPr>
          <w:rFonts w:asciiTheme="minorHAnsi" w:hAnsiTheme="minorHAnsi" w:cstheme="minorHAnsi"/>
          <w:lang w:val="en-AU"/>
        </w:rPr>
        <w:fldChar w:fldCharType="end"/>
      </w:r>
      <w:r>
        <w:rPr>
          <w:rFonts w:asciiTheme="minorHAnsi" w:hAnsiTheme="minorHAnsi" w:cstheme="minorHAnsi"/>
          <w:lang w:val="en-AU"/>
        </w:rPr>
        <w:t>. When WBCs</w:t>
      </w:r>
      <w:r w:rsidRPr="00F15D89">
        <w:rPr>
          <w:rFonts w:asciiTheme="minorHAnsi" w:hAnsiTheme="minorHAnsi" w:cstheme="minorHAnsi"/>
          <w:lang w:val="en-AU"/>
        </w:rPr>
        <w:t xml:space="preserve"> interact with the </w:t>
      </w:r>
      <w:r>
        <w:rPr>
          <w:rFonts w:asciiTheme="minorHAnsi" w:hAnsiTheme="minorHAnsi" w:cstheme="minorHAnsi"/>
          <w:lang w:val="en-AU"/>
        </w:rPr>
        <w:t xml:space="preserve">adjacent </w:t>
      </w:r>
      <w:r w:rsidRPr="00F15D89">
        <w:rPr>
          <w:rFonts w:asciiTheme="minorHAnsi" w:hAnsiTheme="minorHAnsi" w:cstheme="minorHAnsi"/>
          <w:lang w:val="en-AU"/>
        </w:rPr>
        <w:t>continental shel</w:t>
      </w:r>
      <w:r>
        <w:rPr>
          <w:rFonts w:asciiTheme="minorHAnsi" w:hAnsiTheme="minorHAnsi" w:cstheme="minorHAnsi"/>
          <w:lang w:val="en-AU"/>
        </w:rPr>
        <w:t>f</w:t>
      </w:r>
      <w:r w:rsidRPr="00F15D89">
        <w:rPr>
          <w:rFonts w:asciiTheme="minorHAnsi" w:hAnsiTheme="minorHAnsi" w:cstheme="minorHAnsi"/>
          <w:lang w:val="en-AU"/>
        </w:rPr>
        <w:t xml:space="preserve"> </w:t>
      </w:r>
      <w:r>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Pr="0004340E">
        <w:rPr>
          <w:rFonts w:asciiTheme="minorHAnsi" w:hAnsiTheme="minorHAnsi" w:cstheme="minorHAnsi"/>
          <w:lang w:val="en-AU"/>
        </w:rPr>
        <w:t>ominate</w:t>
      </w:r>
      <w:r>
        <w:rPr>
          <w:rFonts w:asciiTheme="minorHAnsi" w:hAnsiTheme="minorHAnsi" w:cstheme="minorHAnsi"/>
          <w:lang w:val="en-AU"/>
        </w:rPr>
        <w:t>s</w:t>
      </w:r>
      <w:r w:rsidRPr="0004340E">
        <w:rPr>
          <w:rFonts w:asciiTheme="minorHAnsi" w:hAnsiTheme="minorHAnsi" w:cstheme="minorHAnsi"/>
          <w:lang w:val="en-AU"/>
        </w:rPr>
        <w:t xml:space="preserve"> the pathways by which nutrients and biological materials enter and leave </w:t>
      </w:r>
      <w:r>
        <w:rPr>
          <w:rFonts w:asciiTheme="minorHAnsi" w:hAnsiTheme="minorHAnsi" w:cstheme="minorHAnsi"/>
          <w:lang w:val="en-AU"/>
        </w:rPr>
        <w:t xml:space="preserve">the continental </w:t>
      </w:r>
      <w:r w:rsidRPr="0004340E">
        <w:rPr>
          <w:rFonts w:asciiTheme="minorHAnsi" w:hAnsiTheme="minorHAnsi" w:cstheme="minorHAnsi"/>
          <w:lang w:val="en-AU"/>
        </w:rPr>
        <w:t>shelf system</w:t>
      </w:r>
      <w:r>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Pr>
          <w:rFonts w:asciiTheme="minorHAnsi" w:hAnsiTheme="minorHAnsi" w:cstheme="minorHAnsi"/>
          <w:lang w:val="en-AU"/>
        </w:rPr>
        <w:t xml:space="preserve">. </w:t>
      </w:r>
    </w:p>
    <w:p w14:paraId="35506151" w14:textId="3F6ABD9C"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10"/>
      <w:r w:rsidR="001E300A">
        <w:rPr>
          <w:rFonts w:asciiTheme="minorHAnsi" w:hAnsiTheme="minorHAnsi" w:cstheme="minorHAnsi"/>
          <w:lang w:val="en-AU"/>
        </w:rPr>
        <w:t xml:space="preserve">The cross shelf gradient in chlorophyll </w:t>
      </w:r>
      <w:r w:rsidR="001E300A">
        <w:rPr>
          <w:rFonts w:asciiTheme="minorHAnsi" w:hAnsiTheme="minorHAnsi" w:cstheme="minorHAnsi"/>
          <w:i/>
          <w:iCs/>
          <w:lang w:val="en-AU"/>
        </w:rPr>
        <w:t xml:space="preserve">a </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The increase in zooplankton biomass in nearshore environments is often attributed to increased nutrients from terrestrial discharge, but in regions such as the southwest Pacific</w:t>
      </w:r>
      <w:r w:rsidR="001E300A">
        <w:rPr>
          <w:rFonts w:asciiTheme="minorHAnsi" w:hAnsiTheme="minorHAnsi" w:cstheme="minorHAnsi"/>
          <w:lang w:val="en-AU"/>
        </w:rPr>
        <w:t>,</w:t>
      </w:r>
      <w:r w:rsidR="00B6278A">
        <w:rPr>
          <w:rFonts w:asciiTheme="minorHAnsi" w:hAnsiTheme="minorHAnsi" w:cstheme="minorHAnsi"/>
          <w:lang w:val="en-AU"/>
        </w:rPr>
        <w:t xml:space="preserve"> there are relatively small terrestrial influences compared to other sources </w:t>
      </w:r>
      <w:r w:rsidR="00B6278A">
        <w:rPr>
          <w:rFonts w:asciiTheme="minorHAnsi" w:hAnsiTheme="minorHAnsi" w:cstheme="minorHAnsi"/>
          <w:lang w:val="en-AU"/>
        </w:rPr>
        <w:lastRenderedPageBreak/>
        <w:t xml:space="preserve">of nutrients such as upwelling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(Apte </w:t>
      </w:r>
      <w:r w:rsidR="00A925B7" w:rsidRPr="00A925B7">
        <w:rPr>
          <w:rFonts w:ascii="Calibri" w:hAnsi="Calibri" w:cs="Calibri"/>
          <w:i/>
          <w:iCs/>
        </w:rPr>
        <w:t>et al.</w:t>
      </w:r>
      <w:r w:rsidR="00A925B7" w:rsidRPr="00A925B7">
        <w:rPr>
          <w:rFonts w:ascii="Calibri" w:hAnsi="Calibri" w:cs="Calibri"/>
        </w:rPr>
        <w:t xml:space="preserve">, 1998; Dai and Trenberth, 2002; Pritchard </w:t>
      </w:r>
      <w:r w:rsidR="00A925B7" w:rsidRPr="00A925B7">
        <w:rPr>
          <w:rFonts w:ascii="Calibri" w:hAnsi="Calibri" w:cs="Calibri"/>
          <w:i/>
          <w:iCs/>
        </w:rPr>
        <w:t>et al.</w:t>
      </w:r>
      <w:r w:rsidR="00A925B7" w:rsidRPr="00A925B7">
        <w:rPr>
          <w:rFonts w:ascii="Calibri" w:hAnsi="Calibri" w:cs="Calibri"/>
        </w:rPr>
        <w:t xml:space="preserve">, 2003; Suthers </w:t>
      </w:r>
      <w:r w:rsidR="00A925B7" w:rsidRPr="00A925B7">
        <w:rPr>
          <w:rFonts w:ascii="Calibri" w:hAnsi="Calibri" w:cs="Calibri"/>
          <w:i/>
          <w:iCs/>
        </w:rPr>
        <w:t>et al.</w:t>
      </w:r>
      <w:r w:rsidR="00A925B7" w:rsidRPr="00A925B7">
        <w:rPr>
          <w:rFonts w:ascii="Calibri" w:hAnsi="Calibri" w:cs="Calibri"/>
        </w:rPr>
        <w:t>, 2011)</w:t>
      </w:r>
      <w:r w:rsidR="00B6278A">
        <w:rPr>
          <w:rFonts w:asciiTheme="minorHAnsi" w:hAnsiTheme="minorHAnsi" w:cstheme="minorHAnsi"/>
          <w:lang w:val="en-AU"/>
        </w:rPr>
        <w:fldChar w:fldCharType="end"/>
      </w:r>
      <w:r w:rsidR="009C670B">
        <w:rPr>
          <w:rFonts w:asciiTheme="minorHAnsi" w:hAnsiTheme="minorHAnsi" w:cstheme="minorHAnsi"/>
          <w:lang w:val="en-AU"/>
        </w:rPr>
        <w:t>, suggesting oceanography may be a key driver</w:t>
      </w:r>
      <w:r w:rsidR="00B6278A">
        <w:rPr>
          <w:rFonts w:asciiTheme="minorHAnsi" w:hAnsiTheme="minorHAnsi" w:cstheme="minorHAnsi"/>
          <w:lang w:val="en-AU"/>
        </w:rPr>
        <w:t xml:space="preserve">. </w:t>
      </w:r>
    </w:p>
    <w:p w14:paraId="24DC04BF" w14:textId="1FCE706C" w:rsidR="00B6278A" w:rsidRDefault="002B7047" w:rsidP="00B6278A">
      <w:pPr>
        <w:pStyle w:val="Text"/>
        <w:spacing w:line="480" w:lineRule="auto"/>
        <w:rPr>
          <w:rFonts w:asciiTheme="minorHAnsi" w:hAnsiTheme="minorHAnsi" w:cstheme="minorHAnsi"/>
          <w:lang w:val="en-AU"/>
        </w:rPr>
      </w:pPr>
      <w:r>
        <w:rPr>
          <w:rFonts w:asciiTheme="minorHAnsi" w:hAnsiTheme="minorHAnsi" w:cstheme="minorHAnsi"/>
          <w:lang w:val="en-AU"/>
        </w:rPr>
        <w:t>In the southwest pacific, the East Australian Current is the dominant boundary current, driving large amounts of production as it interacts with the 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Pr>
          <w:rFonts w:asciiTheme="minorHAnsi" w:hAnsiTheme="minorHAnsi" w:cstheme="minorHAnsi"/>
          <w:lang w:val="en-AU"/>
        </w:rPr>
        <w:t xml:space="preserve">. This production is seen though observed patterns of chlorophyll in the region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Pr>
          <w:rFonts w:asciiTheme="minorHAnsi" w:hAnsiTheme="minorHAnsi" w:cstheme="minorHAnsi"/>
          <w:lang w:val="en-AU"/>
        </w:rPr>
        <w:t>, yet there is no available information if this production influences the higher trophic levels including zooplankton</w:t>
      </w:r>
      <w:r w:rsidR="00B6278A">
        <w:rPr>
          <w:rFonts w:asciiTheme="minorHAnsi" w:hAnsiTheme="minorHAnsi" w:cstheme="minorHAnsi"/>
          <w:lang w:val="en-AU"/>
        </w:rPr>
        <w:t xml:space="preserve">. We aim to </w:t>
      </w:r>
      <w:r>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a case study of four 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77777777"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2B6286F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A925B7" w:rsidRPr="00A925B7">
        <w:rPr>
          <w:rFonts w:ascii="Calibri" w:hAnsi="Calibri" w:cs="Calibri"/>
        </w:rPr>
        <w:t>(Ridgway and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lang w:val="en-AU"/>
        </w:rPr>
        <w:instrText>∼</w:instrText>
      </w:r>
      <w:r w:rsidR="00A925B7">
        <w:rPr>
          <w:rFonts w:asciiTheme="minorHAnsi" w:hAnsiTheme="minorHAnsi" w:cstheme="minorHAnsi"/>
          <w:lang w:val="en-AU"/>
        </w:rPr>
        <w:instrText>1,500 m isobath 50 km offshore but makes large amplitude displacements eastward every 65</w:instrText>
      </w:r>
      <w:r w:rsidR="00A925B7">
        <w:rPr>
          <w:rFonts w:ascii="Calibri" w:hAnsi="Calibri" w:cs="Calibri"/>
          <w:lang w:val="en-AU"/>
        </w:rPr>
        <w:instrText>–</w:instrText>
      </w:r>
      <w:r w:rsidR="00A925B7">
        <w:rPr>
          <w:rFonts w:asciiTheme="minorHAnsi" w:hAnsiTheme="minorHAnsi" w:cstheme="minorHAnsi"/>
          <w:lang w:val="en-AU"/>
        </w:rPr>
        <w:instrText>100 days</w:instrText>
      </w:r>
      <w:r w:rsidR="00A925B7">
        <w:rPr>
          <w:rFonts w:ascii="Calibri" w:hAnsi="Calibri" w:cs="Calibri"/>
          <w:lang w:val="en-AU"/>
        </w:rPr>
        <w:instrText>—</w:instrText>
      </w:r>
      <w:r w:rsidR="00A925B7">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lang w:val="en-AU"/>
        </w:rPr>
        <w:instrText>∼</w:instrText>
      </w:r>
      <w:r w:rsidR="00A925B7">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xml:space="preserve">, 2014; Oke </w:t>
      </w:r>
      <w:r w:rsidR="00A925B7" w:rsidRPr="00A925B7">
        <w:rPr>
          <w:rFonts w:ascii="Calibri" w:hAnsi="Calibri" w:cs="Calibri"/>
          <w:i/>
          <w:iCs/>
          <w:szCs w:val="24"/>
        </w:rPr>
        <w:t>et al.</w:t>
      </w:r>
      <w:r w:rsidR="00A925B7"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504402A9"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w:t>
      </w:r>
      <w:r w:rsidR="00871C8A" w:rsidRPr="00450CBE">
        <w:rPr>
          <w:rFonts w:asciiTheme="minorHAnsi" w:hAnsiTheme="minorHAnsi" w:cstheme="minorHAnsi"/>
          <w:b w:val="0"/>
          <w:bCs w:val="0"/>
          <w:lang w:val="en-AU"/>
        </w:rPr>
        <w:t xml:space="preserve">previous studies </w:t>
      </w:r>
      <w:r w:rsidR="00871C8A" w:rsidRPr="00450CBE">
        <w:rPr>
          <w:rFonts w:asciiTheme="minorHAnsi" w:hAnsiTheme="minorHAnsi" w:cstheme="minorHAnsi"/>
          <w:b w:val="0"/>
          <w:bCs w:val="0"/>
          <w:lang w:val="en-AU"/>
        </w:rPr>
        <w:fldChar w:fldCharType="begin"/>
      </w:r>
      <w:r w:rsidR="00A925B7">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450CBE">
        <w:rPr>
          <w:rFonts w:asciiTheme="minorHAnsi" w:hAnsiTheme="minorHAnsi" w:cstheme="minorHAnsi"/>
          <w:b w:val="0"/>
          <w:bCs w:val="0"/>
          <w:lang w:val="en-AU"/>
        </w:rPr>
        <w:fldChar w:fldCharType="separate"/>
      </w:r>
      <w:r w:rsidR="00A925B7" w:rsidRPr="00A925B7">
        <w:rPr>
          <w:rFonts w:ascii="Calibri" w:hAnsi="Calibri" w:cs="Calibri"/>
        </w:rPr>
        <w:t xml:space="preserve">(Baird </w:t>
      </w:r>
      <w:r w:rsidR="00A925B7" w:rsidRPr="00A925B7">
        <w:rPr>
          <w:rFonts w:ascii="Calibri" w:hAnsi="Calibri" w:cs="Calibri"/>
          <w:i/>
          <w:iCs/>
        </w:rPr>
        <w:t>et al.</w:t>
      </w:r>
      <w:r w:rsidR="00A925B7" w:rsidRPr="00A925B7">
        <w:rPr>
          <w:rFonts w:ascii="Calibri" w:hAnsi="Calibri" w:cs="Calibri"/>
        </w:rPr>
        <w:t>, 2008)</w:t>
      </w:r>
      <w:r w:rsidR="00871C8A" w:rsidRPr="00450CBE">
        <w:rPr>
          <w:rFonts w:asciiTheme="minorHAnsi" w:hAnsiTheme="minorHAnsi" w:cstheme="minorHAnsi"/>
          <w:b w:val="0"/>
          <w:bCs w:val="0"/>
          <w:lang w:val="en-AU"/>
        </w:rPr>
        <w:fldChar w:fldCharType="end"/>
      </w:r>
      <w:r w:rsidR="005F0C51" w:rsidRPr="00450CBE">
        <w:rPr>
          <w:rFonts w:asciiTheme="minorHAnsi" w:hAnsiTheme="minorHAnsi" w:cstheme="minorHAnsi"/>
          <w:b w:val="0"/>
          <w:bCs w:val="0"/>
          <w:lang w:val="en-AU"/>
        </w:rPr>
        <w:t>.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2"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273150">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273150">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273150">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tcPr>
          <w:p w14:paraId="7654ABFA"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273150">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lastRenderedPageBreak/>
              <w:t>Diamond Head</w:t>
            </w:r>
          </w:p>
        </w:tc>
        <w:tc>
          <w:tcPr>
            <w:tcW w:w="1346" w:type="dxa"/>
          </w:tcPr>
          <w:p w14:paraId="6B348F13"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2"/>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5"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that faster alongshore velocity would </w:t>
      </w:r>
      <w:r w:rsidRPr="00F15D89">
        <w:rPr>
          <w:rFonts w:asciiTheme="minorHAnsi" w:hAnsiTheme="minorHAnsi" w:cstheme="minorHAnsi"/>
          <w:szCs w:val="24"/>
          <w:lang w:val="en-AU"/>
        </w:rPr>
        <w:lastRenderedPageBreak/>
        <w:t>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2C3D3B4F"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w:t>
      </w:r>
      <w:r w:rsidR="005F7D20">
        <w:rPr>
          <w:rFonts w:asciiTheme="minorHAnsi" w:hAnsiTheme="minorHAnsi" w:cstheme="minorHAnsi"/>
          <w:szCs w:val="24"/>
          <w:lang w:val="en-AU"/>
        </w:rPr>
        <w:lastRenderedPageBreak/>
        <w:t xml:space="preserve">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proofErr w:type="spellStart"/>
      <w:r w:rsidR="005F7D20">
        <w:rPr>
          <w:rFonts w:asciiTheme="minorHAnsi" w:hAnsiTheme="minorHAnsi" w:cstheme="minorHAnsi"/>
          <w:szCs w:val="24"/>
          <w:lang w:val="en-AU"/>
        </w:rPr>
        <w:t>foodweb</w:t>
      </w:r>
      <w:proofErr w:type="spellEnd"/>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7FC05D45"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w:lastRenderedPageBreak/>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7424733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25103D13"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del w:id="13" w:author="Jason Everett" w:date="2020-12-10T08:43:00Z">
        <w:r w:rsidR="00F80EFA" w:rsidRPr="00F15D89" w:rsidDel="00A47773">
          <w:rPr>
            <w:rFonts w:asciiTheme="minorHAnsi" w:hAnsiTheme="minorHAnsi" w:cstheme="minorHAnsi"/>
            <w:szCs w:val="24"/>
            <w:lang w:val="en-AU"/>
          </w:rPr>
          <w:delText xml:space="preserve"> </w:delText>
        </w:r>
      </w:del>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2565F713"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2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7925A10A"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6EC75FEA"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0D05A7EE"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proofErr w:type="gramStart"/>
      <w:r>
        <w:rPr>
          <w:rFonts w:asciiTheme="minorHAnsi" w:hAnsiTheme="minorHAnsi" w:cstheme="minorHAnsi"/>
          <w:lang w:val="en-AU"/>
        </w:rPr>
        <w:t>are located in</w:t>
      </w:r>
      <w:proofErr w:type="gramEnd"/>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3C2D95FC" w14:textId="79B0F7F4" w:rsidR="009A75A9" w:rsidRDefault="009A75A9" w:rsidP="009A75A9">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 xml:space="preserve">This study highlights consistent declines in zooplankton biomass and altered size-structure horizontally and vertically across the narrow continental shelf off eastern Australia. These changes in the zooplankton community were </w:t>
      </w:r>
      <w:r w:rsidR="00A27F40">
        <w:rPr>
          <w:rFonts w:asciiTheme="minorHAnsi" w:hAnsiTheme="minorHAnsi" w:cstheme="minorHAnsi"/>
          <w:szCs w:val="24"/>
          <w:lang w:val="en-AU"/>
        </w:rPr>
        <w:t>evident in our</w:t>
      </w:r>
      <w:r w:rsidRPr="008F6B9F">
        <w:rPr>
          <w:rFonts w:asciiTheme="minorHAnsi" w:hAnsiTheme="minorHAnsi" w:cstheme="minorHAnsi"/>
          <w:szCs w:val="24"/>
          <w:lang w:val="en-AU"/>
        </w:rPr>
        <w:t xml:space="preserve"> study and </w:t>
      </w:r>
      <w:r>
        <w:rPr>
          <w:rFonts w:asciiTheme="minorHAnsi" w:hAnsiTheme="minorHAnsi" w:cstheme="minorHAnsi"/>
          <w:szCs w:val="24"/>
          <w:lang w:val="en-AU"/>
        </w:rPr>
        <w:t>are consistent</w:t>
      </w:r>
      <w:r w:rsidRPr="008F6B9F">
        <w:rPr>
          <w:rFonts w:asciiTheme="minorHAnsi" w:hAnsiTheme="minorHAnsi" w:cstheme="minorHAnsi"/>
          <w:szCs w:val="24"/>
          <w:lang w:val="en-AU"/>
        </w:rPr>
        <w:t xml:space="preserve"> in zooplankton </w:t>
      </w:r>
      <w:r>
        <w:rPr>
          <w:rFonts w:asciiTheme="minorHAnsi" w:hAnsiTheme="minorHAnsi" w:cstheme="minorHAnsi"/>
          <w:szCs w:val="24"/>
          <w:lang w:val="en-AU"/>
        </w:rPr>
        <w:t>size-structure</w:t>
      </w:r>
      <w:r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Pr="008F6B9F">
        <w:rPr>
          <w:rFonts w:asciiTheme="minorHAnsi" w:hAnsiTheme="minorHAnsi" w:cstheme="minorHAnsi"/>
          <w:szCs w:val="24"/>
          <w:lang w:val="en-AU"/>
        </w:rPr>
        <w:t>). These trends in the zooplankton community 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1951761B"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C91192">
        <w:rPr>
          <w:rFonts w:asciiTheme="minorHAnsi" w:hAnsiTheme="minorHAnsi" w:cstheme="minorHAnsi"/>
          <w:szCs w:val="24"/>
          <w:lang w:val="en-AU"/>
        </w:rPr>
        <w:t xml:space="preserve"> (Figure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features together </w:t>
      </w:r>
      <w:r w:rsidR="00C91192">
        <w:rPr>
          <w:rFonts w:asciiTheme="minorHAnsi" w:hAnsiTheme="minorHAnsi" w:cstheme="minorHAnsi"/>
          <w:szCs w:val="24"/>
          <w:lang w:val="en-AU"/>
        </w:rPr>
        <w:t>are consistent with observations of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in the inner shelf water (Everett et al. 2014) and </w:t>
      </w:r>
      <w:r w:rsidR="00932B6E" w:rsidRPr="00F15D89">
        <w:rPr>
          <w:rFonts w:asciiTheme="minorHAnsi" w:hAnsiTheme="minorHAnsi" w:cstheme="minorHAnsi"/>
          <w:szCs w:val="24"/>
          <w:lang w:val="en-AU"/>
        </w:rPr>
        <w:t xml:space="preserve">suggest high productivity and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C91192">
        <w:rPr>
          <w:rFonts w:asciiTheme="minorHAnsi" w:hAnsiTheme="minorHAnsi" w:cstheme="minorHAnsi"/>
          <w:szCs w:val="24"/>
          <w:lang w:val="en-AU"/>
        </w:rPr>
        <w:t>offshore</w:t>
      </w:r>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2C2596">
        <w:rPr>
          <w:rFonts w:asciiTheme="minorHAnsi" w:hAnsiTheme="minorHAnsi" w:cstheme="minorHAnsi"/>
          <w:szCs w:val="24"/>
          <w:lang w:val="en-AU"/>
        </w:rPr>
        <w:t xml:space="preserve"> </w:t>
      </w:r>
      <w:r w:rsidR="002C259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{"citationID":"qKNbcgrt","properties":{"formattedCitation":"(Schaeffer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2C2596">
        <w:rPr>
          <w:rFonts w:asciiTheme="minorHAnsi" w:hAnsiTheme="minorHAnsi" w:cstheme="minorHAnsi"/>
          <w:szCs w:val="24"/>
          <w:lang w:val="en-AU"/>
        </w:rPr>
        <w:fldChar w:fldCharType="separate"/>
      </w:r>
      <w:r w:rsidR="00A925B7" w:rsidRPr="00A925B7">
        <w:rPr>
          <w:rFonts w:ascii="Calibri" w:hAnsi="Calibri" w:cs="Calibri"/>
        </w:rPr>
        <w:t>(Schaeffer and Roughan, 2015)</w:t>
      </w:r>
      <w:r w:rsidR="002C2596">
        <w:rPr>
          <w:rFonts w:asciiTheme="minorHAnsi" w:hAnsiTheme="minorHAnsi" w:cstheme="minorHAnsi"/>
          <w:szCs w:val="24"/>
          <w:lang w:val="en-AU"/>
        </w:rPr>
        <w:fldChar w:fldCharType="end"/>
      </w:r>
      <w:r w:rsidR="005F5CE0">
        <w:rPr>
          <w:rFonts w:asciiTheme="minorHAnsi" w:hAnsiTheme="minorHAnsi" w:cstheme="minorHAnsi"/>
          <w:szCs w:val="24"/>
          <w:lang w:val="en-AU"/>
        </w:rPr>
        <w:t>.</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3D2AC59"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553AB143"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east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Pr>
          <w:rFonts w:asciiTheme="minorHAnsi" w:hAnsiTheme="minorHAnsi" w:cstheme="minorHAnsi"/>
          <w:lang w:val="en-AU"/>
        </w:rPr>
        <w:t xml:space="preserve">The results of our current study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transects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formation of inner shelf water </w:t>
      </w:r>
      <w:r w:rsidR="00E66DA3">
        <w:rPr>
          <w:rStyle w:val="captions"/>
          <w:rFonts w:asciiTheme="minorHAnsi" w:hAnsiTheme="minorHAnsi" w:cstheme="minorHAnsi"/>
          <w:lang w:val="en-AU"/>
        </w:rPr>
        <w:t xml:space="preserve">driven by uplift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therefore the </w:t>
      </w:r>
      <w:r w:rsidRPr="008D7B3F">
        <w:rPr>
          <w:rStyle w:val="captions"/>
          <w:rFonts w:asciiTheme="minorHAnsi" w:hAnsiTheme="minorHAnsi" w:cstheme="minorHAnsi"/>
          <w:lang w:val="en-AU"/>
        </w:rPr>
        <w:t xml:space="preserve">higher zooplankton </w:t>
      </w:r>
      <w:r>
        <w:rPr>
          <w:rStyle w:val="captions"/>
          <w:rFonts w:asciiTheme="minorHAnsi" w:hAnsiTheme="minorHAnsi" w:cstheme="minorHAnsi"/>
          <w:lang w:val="en-AU"/>
        </w:rPr>
        <w:t>biomass</w:t>
      </w:r>
      <w:r w:rsidRPr="008D7B3F">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It is possible that closer inshore, the effects of predation pressure from fish in the littoral zone, particularly on temperate </w:t>
      </w:r>
      <w:r>
        <w:rPr>
          <w:rStyle w:val="captions"/>
          <w:rFonts w:asciiTheme="minorHAnsi" w:hAnsiTheme="minorHAnsi" w:cstheme="minorHAnsi"/>
          <w:lang w:val="en-AU"/>
        </w:rPr>
        <w:lastRenderedPageBreak/>
        <w:t xml:space="preserve">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12DD337A" w:rsidR="009A1F5C"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6B5E7C">
        <w:rPr>
          <w:rStyle w:val="captions"/>
          <w:rFonts w:asciiTheme="minorHAnsi" w:hAnsiTheme="minorHAnsi" w:cstheme="minorHAnsi"/>
          <w:lang w:val="en-AU"/>
        </w:rPr>
        <w:t>our</w:t>
      </w:r>
      <w:r w:rsidR="008F6DAA">
        <w:rPr>
          <w:rStyle w:val="captions"/>
          <w:rFonts w:asciiTheme="minorHAnsi" w:hAnsiTheme="minorHAnsi" w:cstheme="minorHAnsi"/>
          <w:lang w:val="en-AU"/>
        </w:rPr>
        <w:t xml:space="preserv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w:t>
      </w:r>
      <w:r w:rsidR="009A1F5C">
        <w:rPr>
          <w:rStyle w:val="captions"/>
          <w:rFonts w:asciiTheme="minorHAnsi" w:hAnsiTheme="minorHAnsi" w:cstheme="minorHAnsi"/>
          <w:lang w:val="en-AU"/>
        </w:rPr>
        <w:t>was visible</w:t>
      </w:r>
      <w:r w:rsidR="002A3D19">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t is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p>
    <w:p w14:paraId="7AB576AF" w14:textId="70A9D6BE" w:rsidR="009A1F5C"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fronts in this region demonstrated an order of magnitude increase in the biomass of 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We also observed a clear increase in both zooplankton biomass and a steeper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boundary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p>
    <w:p w14:paraId="51184D87" w14:textId="70723F97"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32</w:instrText>
      </w:r>
      <w:r w:rsidR="00A925B7">
        <w:rPr>
          <w:rStyle w:val="captions"/>
          <w:rFonts w:ascii="Calibri" w:hAnsi="Calibri" w:cs="Calibri"/>
          <w:lang w:val="en-AU"/>
        </w:rPr>
        <w:instrText>°</w:instrText>
      </w:r>
      <w:r w:rsidR="00A925B7">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1,500 m isobath 50 km offshore but makes large amplitude displacements eastward every 65</w:instrText>
      </w:r>
      <w:r w:rsidR="00A925B7">
        <w:rPr>
          <w:rStyle w:val="captions"/>
          <w:rFonts w:ascii="Calibri" w:hAnsi="Calibri" w:cs="Calibri"/>
          <w:lang w:val="en-AU"/>
        </w:rPr>
        <w:instrText>–</w:instrText>
      </w:r>
      <w:r w:rsidR="00A925B7">
        <w:rPr>
          <w:rStyle w:val="captions"/>
          <w:rFonts w:asciiTheme="minorHAnsi" w:hAnsiTheme="minorHAnsi" w:cstheme="minorHAnsi"/>
          <w:lang w:val="en-AU"/>
        </w:rPr>
        <w:instrText>100 days</w:instrText>
      </w:r>
      <w:r w:rsidR="00A925B7">
        <w:rPr>
          <w:rStyle w:val="captions"/>
          <w:rFonts w:ascii="Calibri" w:hAnsi="Calibri" w:cs="Calibri"/>
          <w:lang w:val="en-AU"/>
        </w:rPr>
        <w:instrText>—</w:instrText>
      </w:r>
      <w:r w:rsidR="00A925B7">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(Mata </w:t>
      </w:r>
      <w:r w:rsidR="00A925B7" w:rsidRPr="00A925B7">
        <w:rPr>
          <w:rFonts w:ascii="Calibri" w:hAnsi="Calibri" w:cs="Calibri"/>
          <w:i/>
          <w:iCs/>
          <w:szCs w:val="24"/>
        </w:rPr>
        <w:t>et al.</w:t>
      </w:r>
      <w:r w:rsidR="00A925B7" w:rsidRPr="00A925B7">
        <w:rPr>
          <w:rFonts w:ascii="Calibri" w:hAnsi="Calibri" w:cs="Calibri"/>
          <w:szCs w:val="24"/>
        </w:rPr>
        <w:t xml:space="preserve">, 2006; Archer </w:t>
      </w:r>
      <w:r w:rsidR="00A925B7" w:rsidRPr="00A925B7">
        <w:rPr>
          <w:rFonts w:ascii="Calibri" w:hAnsi="Calibri" w:cs="Calibri"/>
          <w:i/>
          <w:iCs/>
          <w:szCs w:val="24"/>
        </w:rPr>
        <w:t>et al.</w:t>
      </w:r>
      <w:r w:rsidR="00A925B7" w:rsidRPr="00A925B7">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w:t>
      </w:r>
      <w:r w:rsidR="00B20719" w:rsidRPr="00F15D89">
        <w:rPr>
          <w:rStyle w:val="captions"/>
          <w:rFonts w:asciiTheme="minorHAnsi" w:hAnsiTheme="minorHAnsi" w:cstheme="minorHAnsi"/>
          <w:lang w:val="en-AU"/>
        </w:rPr>
        <w:lastRenderedPageBreak/>
        <w:t xml:space="preserve">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2011; Everett </w:t>
      </w:r>
      <w:r w:rsidR="00A925B7" w:rsidRPr="00A925B7">
        <w:rPr>
          <w:rFonts w:ascii="Calibri" w:hAnsi="Calibri" w:cs="Calibri"/>
          <w:i/>
          <w:iCs/>
          <w:szCs w:val="24"/>
        </w:rPr>
        <w:t>et al.</w:t>
      </w:r>
      <w:r w:rsidR="00A925B7" w:rsidRPr="00A925B7">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4E5B4EED"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e were unable to 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6EB505D0" w14:textId="569AE1B6" w:rsidR="00637061"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w:t>
      </w:r>
      <w:r w:rsidR="003514AD">
        <w:rPr>
          <w:rStyle w:val="captions"/>
          <w:rFonts w:asciiTheme="minorHAnsi" w:hAnsiTheme="minorHAnsi" w:cstheme="minorHAnsi"/>
          <w:lang w:val="en-AU"/>
        </w:rPr>
        <w:lastRenderedPageBreak/>
        <w:t>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6F3913BF" w14:textId="75D053B5"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{"citationID":"IhNYd2Xs","properties":{"formattedCitation":"(Moore and Suthers, 2006; Irigoien {\\i{}et al.}, 2009)","plainCitation":"(Moore and Suthers, 2006; 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(Moore and Suthers, 2006; Irigoien </w:t>
      </w:r>
      <w:r w:rsidR="00A925B7" w:rsidRPr="00A925B7">
        <w:rPr>
          <w:rFonts w:ascii="Calibri" w:hAnsi="Calibri" w:cs="Calibri"/>
          <w:i/>
          <w:iCs/>
          <w:szCs w:val="24"/>
        </w:rPr>
        <w:t>et al.</w:t>
      </w:r>
      <w:r w:rsidR="00A925B7" w:rsidRPr="00A925B7">
        <w:rPr>
          <w:rFonts w:ascii="Calibri" w:hAnsi="Calibri" w:cs="Calibri"/>
          <w:szCs w:val="24"/>
        </w:rPr>
        <w:t>,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(Apte </w:t>
      </w:r>
      <w:r w:rsidR="00A925B7" w:rsidRPr="00A925B7">
        <w:rPr>
          <w:rFonts w:ascii="Calibri" w:hAnsi="Calibri" w:cs="Calibri"/>
          <w:i/>
          <w:iCs/>
          <w:szCs w:val="24"/>
        </w:rPr>
        <w:t>et al.</w:t>
      </w:r>
      <w:r w:rsidR="00A925B7" w:rsidRPr="00A925B7">
        <w:rPr>
          <w:rFonts w:ascii="Calibri" w:hAnsi="Calibri" w:cs="Calibri"/>
          <w:szCs w:val="24"/>
        </w:rPr>
        <w:t>, 1998; Dai and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p>
    <w:p w14:paraId="69ED7B42" w14:textId="45977A7D" w:rsidR="0029624C"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0C17BE58"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w:t>
      </w:r>
      <w:r w:rsidR="00783F10" w:rsidRPr="00F15D89">
        <w:rPr>
          <w:rStyle w:val="captions"/>
          <w:rFonts w:asciiTheme="minorHAnsi" w:hAnsiTheme="minorHAnsi" w:cstheme="minorHAnsi"/>
          <w:lang w:val="en-AU"/>
        </w:rPr>
        <w:lastRenderedPageBreak/>
        <w:t>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53EE4349" w14:textId="3E1A65D1" w:rsidR="00F7620B" w:rsidRPr="00F15D89" w:rsidRDefault="00F7620B"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sidR="00616293">
        <w:rPr>
          <w:rFonts w:asciiTheme="minorHAnsi" w:hAnsiTheme="minorHAnsi" w:cstheme="minorHAnsi"/>
          <w:szCs w:val="24"/>
          <w:lang w:val="en-AU"/>
        </w:rPr>
        <w:t xml:space="preserve">a </w:t>
      </w:r>
      <w:r w:rsidR="006D641D">
        <w:rPr>
          <w:rFonts w:asciiTheme="minorHAnsi" w:hAnsiTheme="minorHAnsi" w:cstheme="minorHAnsi"/>
          <w:szCs w:val="24"/>
          <w:lang w:val="en-AU"/>
        </w:rPr>
        <w:t xml:space="preserve">steeper </w:t>
      </w:r>
      <w:r w:rsidR="006D641D">
        <w:rPr>
          <w:rFonts w:asciiTheme="minorHAnsi" w:hAnsiTheme="minorHAnsi" w:cstheme="minorHAnsi"/>
          <w:lang w:val="en-AU"/>
        </w:rPr>
        <w:t>zooplankton size spectrum</w:t>
      </w:r>
      <w:r w:rsidR="00713DFB"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sidR="006D641D">
        <w:rPr>
          <w:rFonts w:asciiTheme="minorHAnsi" w:hAnsiTheme="minorHAnsi" w:cstheme="minorHAnsi"/>
          <w:szCs w:val="24"/>
          <w:lang w:val="en-AU"/>
        </w:rPr>
        <w:t>fshore</w:t>
      </w:r>
      <w:r w:rsidR="003F2692">
        <w:rPr>
          <w:rFonts w:asciiTheme="minorHAnsi" w:hAnsiTheme="minorHAnsi" w:cstheme="minorHAnsi"/>
          <w:szCs w:val="24"/>
          <w:lang w:val="en-AU"/>
        </w:rPr>
        <w:t xml:space="preserve"> (Figure 8)</w:t>
      </w:r>
      <w:r w:rsidRPr="00F15D89">
        <w:rPr>
          <w:rFonts w:asciiTheme="minorHAnsi" w:hAnsiTheme="minorHAnsi" w:cstheme="minorHAnsi"/>
          <w:szCs w:val="24"/>
          <w:lang w:val="en-AU"/>
        </w:rPr>
        <w:t xml:space="preserve">. </w:t>
      </w:r>
      <w:r w:rsidR="00AA19B1">
        <w:rPr>
          <w:rFonts w:asciiTheme="minorHAnsi" w:hAnsiTheme="minorHAnsi" w:cstheme="minorHAnsi"/>
          <w:szCs w:val="24"/>
          <w:lang w:val="en-AU"/>
        </w:rPr>
        <w:t xml:space="preserve">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A925B7" w:rsidRPr="00A925B7">
        <w:rPr>
          <w:rFonts w:ascii="Calibri" w:hAnsi="Calibri" w:cs="Calibri"/>
          <w:szCs w:val="24"/>
        </w:rPr>
        <w:t xml:space="preserve">(Aarflot </w:t>
      </w:r>
      <w:r w:rsidR="00A925B7" w:rsidRPr="00A925B7">
        <w:rPr>
          <w:rFonts w:ascii="Calibri" w:hAnsi="Calibri" w:cs="Calibri"/>
          <w:i/>
          <w:iCs/>
          <w:szCs w:val="24"/>
        </w:rPr>
        <w:t>et al.</w:t>
      </w:r>
      <w:r w:rsidR="00A925B7" w:rsidRPr="00A925B7">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commentRangeStart w:id="14"/>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commentRangeEnd w:id="14"/>
      <w:r w:rsidR="00BA5F06">
        <w:rPr>
          <w:rStyle w:val="CommentReference"/>
        </w:rPr>
        <w:commentReference w:id="14"/>
      </w:r>
    </w:p>
    <w:p w14:paraId="78EDB4D2" w14:textId="5E82554F"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{"citationID":"ivqN4RUd","properties":{"formattedCitation":"(Zhou {\\i{}et al.}, 2010; Wu {\\i{}et al.}, 2012)","plainCitation":"(Zhou et al., 2010; 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szCs w:val="24"/>
        </w:rPr>
        <w:t xml:space="preserve">(Zhou </w:t>
      </w:r>
      <w:r w:rsidR="00A925B7" w:rsidRPr="00A925B7">
        <w:rPr>
          <w:rFonts w:ascii="Calibri" w:hAnsi="Calibri" w:cs="Calibri"/>
          <w:i/>
          <w:iCs/>
          <w:szCs w:val="24"/>
        </w:rPr>
        <w:t>et al.</w:t>
      </w:r>
      <w:r w:rsidR="00A925B7" w:rsidRPr="00A925B7">
        <w:rPr>
          <w:rFonts w:ascii="Calibri" w:hAnsi="Calibri" w:cs="Calibri"/>
          <w:szCs w:val="24"/>
        </w:rPr>
        <w:t xml:space="preserve">, 2010; Wu </w:t>
      </w:r>
      <w:r w:rsidR="00A925B7" w:rsidRPr="00A925B7">
        <w:rPr>
          <w:rFonts w:ascii="Calibri" w:hAnsi="Calibri" w:cs="Calibri"/>
          <w:i/>
          <w:iCs/>
          <w:szCs w:val="24"/>
        </w:rPr>
        <w:t>et al.</w:t>
      </w:r>
      <w:r w:rsidR="00A925B7" w:rsidRPr="00A925B7">
        <w:rPr>
          <w:rFonts w:ascii="Calibri" w:hAnsi="Calibri" w:cs="Calibri"/>
          <w:szCs w:val="24"/>
        </w:rPr>
        <w:t>, 2012)</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(Sun </w:t>
      </w:r>
      <w:r w:rsidR="00A925B7" w:rsidRPr="00A925B7">
        <w:rPr>
          <w:rFonts w:ascii="Calibri" w:hAnsi="Calibri" w:cs="Calibri"/>
          <w:i/>
          <w:iCs/>
          <w:szCs w:val="24"/>
        </w:rPr>
        <w:t>et al.</w:t>
      </w:r>
      <w:r w:rsidR="00A925B7" w:rsidRPr="00A925B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w:t>
      </w:r>
      <w:r w:rsidR="00311FDB">
        <w:rPr>
          <w:rFonts w:asciiTheme="minorHAnsi" w:hAnsiTheme="minorHAnsi" w:cstheme="minorHAnsi"/>
          <w:szCs w:val="24"/>
          <w:lang w:val="en-AU"/>
        </w:rPr>
        <w:t>by the northern</w:t>
      </w:r>
      <w:r w:rsidR="001623A4">
        <w:rPr>
          <w:rFonts w:asciiTheme="minorHAnsi" w:hAnsiTheme="minorHAnsi" w:cstheme="minorHAnsi"/>
          <w:szCs w:val="24"/>
          <w:lang w:val="en-AU"/>
        </w:rPr>
        <w:t xml:space="preserve"> transects in </w:t>
      </w:r>
      <w:r w:rsidR="00311FDB">
        <w:rPr>
          <w:rFonts w:asciiTheme="minorHAnsi" w:hAnsiTheme="minorHAnsi" w:cstheme="minorHAnsi"/>
          <w:szCs w:val="24"/>
          <w:lang w:val="en-AU"/>
        </w:rPr>
        <w:t xml:space="preserve">our </w:t>
      </w:r>
      <w:r w:rsidR="001623A4">
        <w:rPr>
          <w:rFonts w:asciiTheme="minorHAnsi" w:hAnsiTheme="minorHAnsi" w:cstheme="minorHAnsi"/>
          <w:szCs w:val="24"/>
          <w:lang w:val="en-AU"/>
        </w:rPr>
        <w:t>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w:t>
      </w:r>
      <w:r w:rsidR="00ED3E08">
        <w:rPr>
          <w:rFonts w:asciiTheme="minorHAnsi" w:hAnsiTheme="minorHAnsi" w:cstheme="minorHAnsi"/>
          <w:szCs w:val="24"/>
          <w:lang w:val="en-AU"/>
        </w:rPr>
        <w:lastRenderedPageBreak/>
        <w:t xml:space="preserve">the warm oligotrophic EAC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w:t>
      </w:r>
      <w:r w:rsidR="003F2692">
        <w:rPr>
          <w:rFonts w:asciiTheme="minorHAnsi" w:hAnsiTheme="minorHAnsi" w:cstheme="minorHAnsi"/>
          <w:szCs w:val="24"/>
          <w:lang w:val="en-AU"/>
        </w:rPr>
        <w:t xml:space="preserve"> </w:t>
      </w:r>
      <w:r w:rsidR="009A68C4">
        <w:rPr>
          <w:rFonts w:asciiTheme="minorHAnsi" w:hAnsiTheme="minorHAnsi" w:cstheme="minorHAnsi"/>
          <w:szCs w:val="24"/>
          <w:lang w:val="en-AU"/>
        </w:rPr>
        <w:t>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A925B7" w:rsidRPr="00A925B7">
        <w:rPr>
          <w:rFonts w:ascii="Calibri" w:hAnsi="Calibri" w:cs="Calibri"/>
          <w:szCs w:val="24"/>
        </w:rPr>
        <w:t xml:space="preserve">(Ajani </w:t>
      </w:r>
      <w:r w:rsidR="00A925B7" w:rsidRPr="00A925B7">
        <w:rPr>
          <w:rFonts w:ascii="Calibri" w:hAnsi="Calibri" w:cs="Calibri"/>
          <w:i/>
          <w:iCs/>
          <w:szCs w:val="24"/>
        </w:rPr>
        <w:t>et al.</w:t>
      </w:r>
      <w:r w:rsidR="00A925B7" w:rsidRPr="00A925B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{"citationID":"H6EONHai","properties":{"formattedCitation":"(Cetina-Heredia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A925B7" w:rsidRPr="00A925B7">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p>
    <w:p w14:paraId="29C3C391" w14:textId="55E74682"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43F7FA81"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lastRenderedPageBreak/>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B70E23" w:rsidRDefault="0058280A" w:rsidP="00B70E23">
      <w:pPr>
        <w:spacing w:line="360" w:lineRule="auto"/>
        <w:rPr>
          <w:rFonts w:asciiTheme="minorHAnsi" w:hAnsiTheme="minorHAnsi" w:cstheme="minorHAnsi"/>
          <w:b/>
          <w:bCs/>
          <w:lang w:val="en-AU"/>
        </w:rPr>
      </w:pPr>
      <w:r w:rsidRPr="00B70E23">
        <w:rPr>
          <w:rFonts w:asciiTheme="minorHAnsi" w:hAnsiTheme="minorHAnsi" w:cstheme="minorHAnsi"/>
          <w:b/>
          <w:bCs/>
          <w:lang w:val="en-AU"/>
        </w:rPr>
        <w:lastRenderedPageBreak/>
        <w:t>References</w:t>
      </w:r>
    </w:p>
    <w:p w14:paraId="0C3AAC1D" w14:textId="77777777" w:rsidR="00A925B7" w:rsidRPr="00B70E23" w:rsidRDefault="00232BF7" w:rsidP="00B70E23">
      <w:pPr>
        <w:pStyle w:val="Bibliography"/>
        <w:spacing w:line="360" w:lineRule="auto"/>
        <w:rPr>
          <w:rFonts w:asciiTheme="minorHAnsi" w:hAnsiTheme="minorHAnsi" w:cstheme="minorHAnsi"/>
        </w:rPr>
      </w:pPr>
      <w:r w:rsidRPr="00B70E23">
        <w:rPr>
          <w:rFonts w:asciiTheme="minorHAnsi" w:hAnsiTheme="minorHAnsi" w:cstheme="minorHAnsi"/>
          <w:sz w:val="22"/>
          <w:szCs w:val="22"/>
          <w:lang w:val="en-AU"/>
        </w:rPr>
        <w:fldChar w:fldCharType="begin"/>
      </w:r>
      <w:r w:rsidR="00A925B7" w:rsidRPr="00B70E23">
        <w:rPr>
          <w:rFonts w:asciiTheme="minorHAnsi" w:hAnsiTheme="minorHAnsi" w:cstheme="minorHAnsi"/>
          <w:sz w:val="22"/>
          <w:szCs w:val="22"/>
          <w:lang w:val="en-AU"/>
        </w:rPr>
        <w:instrText xml:space="preserve"> ADDIN ZOTERO_BIBL {"uncited":[],"omitted":[],"custom":[]} CSL_BIBLIOGRAPHY </w:instrText>
      </w:r>
      <w:r w:rsidRPr="00B70E23">
        <w:rPr>
          <w:rFonts w:asciiTheme="minorHAnsi" w:hAnsiTheme="minorHAnsi" w:cstheme="minorHAnsi"/>
          <w:sz w:val="22"/>
          <w:szCs w:val="22"/>
          <w:lang w:val="en-AU"/>
        </w:rPr>
        <w:fldChar w:fldCharType="separate"/>
      </w:r>
      <w:r w:rsidR="00A925B7" w:rsidRPr="00B70E23">
        <w:rPr>
          <w:rFonts w:asciiTheme="minorHAnsi" w:hAnsiTheme="minorHAnsi" w:cstheme="minorHAnsi"/>
        </w:rPr>
        <w:t>Aarflot, J. M., Aksnes, D. L., Opdal, A. F., Skjoldal, H. R., and Fiksen, O. 2019. Caught in broad daylight: Topographic constraints of zooplankton depth distributions. Limnology and Oceanography, 64: 849–859.</w:t>
      </w:r>
    </w:p>
    <w:p w14:paraId="41E98F3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Aguiar, A. L., Cirano, M., Pereira, J., and Marta-Almeida, M. 2014. Upwelling processes along a western boundary current in the Abrolhos–Campos region of Brazil. Continental Shelf Research, 85: 42–59.</w:t>
      </w:r>
    </w:p>
    <w:p w14:paraId="3827A05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Ajani, P. A., Allen, A. P., Ingleton, T., and Armand, L. 2014. Erratum: A decadal decline in relative abundance and a shift in microphytoplankton composition at a long-term coastal station off southeast Australia. Limnology and Oceanography, 59: 2240–2242.</w:t>
      </w:r>
    </w:p>
    <w:p w14:paraId="633F43B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Akima, H., and Gebhardt, A. 2020. akima: Interpolation of Irregularly and Regularly Spaced Data. R package version 0.6-2.1. https://CRAN.R-project.org/package=akima.</w:t>
      </w:r>
    </w:p>
    <w:p w14:paraId="0D164F2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Alldredge, A. L., and Silver, M. W. 1988. Characteristics, dynamics and significance of marine snow. Progress in Oceanography, 20: 41–82.</w:t>
      </w:r>
    </w:p>
    <w:p w14:paraId="2BE65192"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Andersen, K. H., Berge, T., Gonçalves, R. J., Hartvig, M., Heuschele, J., Hylander, S., Jacobsen, N. S., </w:t>
      </w:r>
      <w:r w:rsidRPr="00B70E23">
        <w:rPr>
          <w:rFonts w:asciiTheme="minorHAnsi" w:hAnsiTheme="minorHAnsi" w:cstheme="minorHAnsi"/>
          <w:i/>
          <w:iCs/>
        </w:rPr>
        <w:t>et al.</w:t>
      </w:r>
      <w:r w:rsidRPr="00B70E23">
        <w:rPr>
          <w:rFonts w:asciiTheme="minorHAnsi" w:hAnsiTheme="minorHAnsi" w:cstheme="minorHAnsi"/>
        </w:rPr>
        <w:t xml:space="preserve"> 2016. Characteristic Sizes of Life in the Oceans, from Bacteria to Whales. Annual Review of Marine Science, 8: 217–241.</w:t>
      </w:r>
    </w:p>
    <w:p w14:paraId="3DD42AC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Apte, S. C., Batley, G. E., Szymczak, R., Rendell, P. S., Lee, R., and Waite, T. D. 1998. Baseline trace metal concentrations in New South Wales coastal waters. Marine and Freshwater Research, 49: 203–214.</w:t>
      </w:r>
    </w:p>
    <w:p w14:paraId="0F7ACF5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Archer, M. R., Roughan, M., Keating, S. R., and Schaeffer, A. 2017. On the Variability of the East Australian Current: Jet Structure, Meandering, and Influence on Shelf Circulation. Journal of Geophysical Research: Oceans, 122: 8464–8481.</w:t>
      </w:r>
    </w:p>
    <w:p w14:paraId="75721B4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Armbrecht, L. H., Roughan, M., Rossi, V., Schaeffer, A., Davies, P. L., Waite, A. M., and Armand, L. K. 2014. Phytoplankton composition under contrasting oceanographic conditions: Upwelling and downwelling (Eastern Australia). Continental Shelf Research, 75: 54–67.</w:t>
      </w:r>
    </w:p>
    <w:p w14:paraId="358D02E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Armbrecht, L. H., Thompson, P. A., Wright, S. W., Schaeffer, A., Roughan, M., Henderiks, J., and Armand, L. K. 2015. Comparison of the cross-shelf phytoplankton distribution of two oceanographically distinct regions off Australia. Journal of Marine Systems, 148: 26–38.</w:t>
      </w:r>
    </w:p>
    <w:p w14:paraId="7DB533D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 xml:space="preserve">Atkinson, A., Lilley, M. K. S., Hirst, A. G., McEvoy, A. J., Tarran, G. A., Widdicombe, C., Fileman, E. S., </w:t>
      </w:r>
      <w:r w:rsidRPr="00B70E23">
        <w:rPr>
          <w:rFonts w:asciiTheme="minorHAnsi" w:hAnsiTheme="minorHAnsi" w:cstheme="minorHAnsi"/>
          <w:i/>
          <w:iCs/>
        </w:rPr>
        <w:t>et al.</w:t>
      </w:r>
      <w:r w:rsidRPr="00B70E23">
        <w:rPr>
          <w:rFonts w:asciiTheme="minorHAnsi" w:hAnsiTheme="minorHAnsi" w:cstheme="minorHAnsi"/>
        </w:rPr>
        <w:t xml:space="preserve"> 2020. Increasing nutrient stress reduces the efficiency of energy transfer through planktonic size spectra. Limnology and Oceanography, n/a. https://aslopubs.onlinelibrary.wiley.com/doi/abs/10.1002/lno.11613 (Accessed 26 October 2020).</w:t>
      </w:r>
    </w:p>
    <w:p w14:paraId="2B932D8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Baird, M. E., Timko, P. G., Middleton, J. H., Mullaney, T. J., Cox, D. R., and Suthers, I. M. 2008. Biological properties across the Tasman Front off southeast Australia. Deep-Sea Research Part I-Oceanographic Research Papers, 55: 1438–1455.</w:t>
      </w:r>
    </w:p>
    <w:p w14:paraId="48466D4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Barnes, C., Maxwell, D., Reuman, D. C., and Jennings, S. 2010. Global patterns in predator–prey size relationships reveal size dependency of trophic transfer efficiency. Ecology, 91: 222–232.</w:t>
      </w:r>
    </w:p>
    <w:p w14:paraId="50DB49C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Becker, É. C., Eiras Garcia, C. A., and Freire, A. S. 2018. Mesozooplankton distribution, especially copepods, according to water masses dynamics in the upper layer of the Southwestern Atlantic shelf (26°S to 29°S). Continental Shelf Research, 166: 10–21.</w:t>
      </w:r>
    </w:p>
    <w:p w14:paraId="07AB5E33"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Blanchard, J. L., Heneghan, R. F., Everett, J. D., Trebilco, R., and Richardson, A. J. 2017. From Bacteria to Whales: Using Functional Size Spectra to Model Marine Ecosystems. Trends in Ecology &amp; Evolution, 32: 174–186.</w:t>
      </w:r>
    </w:p>
    <w:p w14:paraId="54496F6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Brink, K. H. 2016. Cross-Shelf Exchange. Annual Review of Marine Science, 8: 59–78.</w:t>
      </w:r>
    </w:p>
    <w:p w14:paraId="20433742"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Carr, M.-E., and Kearns, E. J. 2003. Production regimes in four Eastern Boundary Current systems. Deep Sea Research Part II: Topical Studies in Oceanography, 50: 3199–3221.</w:t>
      </w:r>
    </w:p>
    <w:p w14:paraId="4DAB8FF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Cetina-Heredia, P., Roughan, M., van Sebille, E., and Coleman, M. A. 2014. Long-term trends in the East Australian Current separation latitude and eddy driven transport. Journal of Geophysical Research: Oceans, 119: 4351–4366.</w:t>
      </w:r>
    </w:p>
    <w:p w14:paraId="49BF621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Dai, A., and Trenberth, K. E. 2002. Estimates of Freshwater Discharge from Continents: Latitudinal and Seasonal Variations. Journal of Hydrometeorology, 3: 660–687.</w:t>
      </w:r>
    </w:p>
    <w:p w14:paraId="4E22878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Edwards, A. M., Robinson, J. P. W., Plank, M. J., Baum, J. K., and Blanchard, J. L. 2017. Testing and recommending methods for fitting size spectra to data. Methods in Ecology and Evolution, 8: 57–67.</w:t>
      </w:r>
    </w:p>
    <w:p w14:paraId="1DB7612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Espinasse, B., Basedow, S., Schultes, S., Zhou, M., Berline, L., and Carlotti, F. 2018. Conditions for assessing zooplankton abundance with LOPC in coastal waters. Progress in Oceanography, 163: 260–270.</w:t>
      </w:r>
    </w:p>
    <w:p w14:paraId="1F17C83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Everett, J. D., Baird, M. E., Oke, P. R., and Suthers, I. M. 2012. An avenue of eddies: Quantifying the biophysical properties of mesoscale eddies in the Tasman Sea. Geophysical Research Letters, 39: 5.</w:t>
      </w:r>
    </w:p>
    <w:p w14:paraId="6E691A7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Everett, J. D., Baird, M. E., Roughan, M., Suthers, I. M., and Doblin, M. A. 2014. Relative impact of seasonal and oceanographic drivers on surface chlorophyll a along a Western Boundary Current. Progress in Oceanography, 120: 340–351.</w:t>
      </w:r>
    </w:p>
    <w:p w14:paraId="5129D07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Fiedler, P. C., and Bernard, H. J. 1987. Tuna aggregation and feeding near fronts observed in satellite imagery. Continental Shelf Research, 7: 871–881.</w:t>
      </w:r>
    </w:p>
    <w:p w14:paraId="4C2FB27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5CDE200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GEBCO Bathymetric Compilation Group. 2019. The GEBCO_2019 Grid - a continuous terrain model of the global oceans and land.</w:t>
      </w:r>
    </w:p>
    <w:p w14:paraId="50805BA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Guiet, J., Poggiale, J.-C., and Maury, O. 2016. Modelling the community size-spectrum: recent developments and new directions. Ecological Modelling, 337: 4–14.</w:t>
      </w:r>
    </w:p>
    <w:p w14:paraId="6747FF3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Heneghan, R. F., Hatton, I. A., and Galbraith, E. D. 2019. Climate change impacts on marine ecosystems through the lens of the size spectrum. Emerging Topics in Life Sciences, 3: 233–243.</w:t>
      </w:r>
    </w:p>
    <w:p w14:paraId="50169EA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Herman, A. W. 1992. Design and calibration of a new optical plankton counter capable of sizing small zooplankton. Deep Sea Research Part A. Oceanographic Research Papers, 39: 395–415.</w:t>
      </w:r>
    </w:p>
    <w:p w14:paraId="0ED10C9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Hobday, A. J., and Hartmann, K. 2006. Near real-time spatial management based on habitat predictions for a longline bycatch species. Fisheries Management and Ecology, 13: 365–380.</w:t>
      </w:r>
    </w:p>
    <w:p w14:paraId="04DCBED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2393257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Hu, D., Wu, L., Cai, W., Gupta, A. S., Ganachaud, A., Qiu, B., Gordon, A. L., </w:t>
      </w:r>
      <w:r w:rsidRPr="00B70E23">
        <w:rPr>
          <w:rFonts w:asciiTheme="minorHAnsi" w:hAnsiTheme="minorHAnsi" w:cstheme="minorHAnsi"/>
          <w:i/>
          <w:iCs/>
        </w:rPr>
        <w:t>et al.</w:t>
      </w:r>
      <w:r w:rsidRPr="00B70E23">
        <w:rPr>
          <w:rFonts w:asciiTheme="minorHAnsi" w:hAnsiTheme="minorHAnsi" w:cstheme="minorHAnsi"/>
        </w:rPr>
        <w:t xml:space="preserve"> 2015. Pacific western boundary currents and their roles in climate. Nature, 522: 299–308. Nature Publishing Group.</w:t>
      </w:r>
    </w:p>
    <w:p w14:paraId="5F10FF6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Irigoien, X., Fernandes, J. A., Grosjean, P., Denis, K., Albaina, A., and Santos, M. 2009. Spring zooplankton distribution in the Bay of Biscay from 1998 to 2006 in relation with anchovy recruitment. Journal of Plankton Research, 31: 1–17.</w:t>
      </w:r>
    </w:p>
    <w:p w14:paraId="2A22DC9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Kelly, P., Clementson, L., Davies, C., Corney, S., and Swadling, K. 2016. Zooplankton responses to increasing sea surface temperatures in the southeastern Australia global marine hotspot. Estuarine, Coastal and Shelf Science, 180: 242–257.</w:t>
      </w:r>
    </w:p>
    <w:p w14:paraId="1675ACAE"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Kerr, S. R., and Dickie, L. M. 2001. The biomass spectrum: a predator-prey theory of aquatic production. Columbia University Press.</w:t>
      </w:r>
    </w:p>
    <w:p w14:paraId="3B6E538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Krupica, K. L., Sprules, W. G., and Herman, A. W. 2012. The utility of body size indices derived from optical plankton counter data for the characterization of marine zooplankton assemblages. Continental Shelf Research, 36: 29–40.</w:t>
      </w:r>
    </w:p>
    <w:p w14:paraId="1287EE8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Lucas, A. J., Dupont, C. L., Tai, V., Largier, J. L., Palenik, B., and Franks, P. J. S. 2011. The green ribbon: Multiscale physical control of phytoplankton productivity and community structure over a narrow continental shelf. Limnology and Oceanography, 56: 611–626.</w:t>
      </w:r>
    </w:p>
    <w:p w14:paraId="03D5EA7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Maia, H. A., Morais, R. A., Quimbayo, J. P., Dias, M. S., Sampaio, C. L. S., Horta, P. A., Ferreira, C. E. L., </w:t>
      </w:r>
      <w:r w:rsidRPr="00B70E23">
        <w:rPr>
          <w:rFonts w:asciiTheme="minorHAnsi" w:hAnsiTheme="minorHAnsi" w:cstheme="minorHAnsi"/>
          <w:i/>
          <w:iCs/>
        </w:rPr>
        <w:t>et al.</w:t>
      </w:r>
      <w:r w:rsidRPr="00B70E23">
        <w:rPr>
          <w:rFonts w:asciiTheme="minorHAnsi" w:hAnsiTheme="minorHAnsi" w:cstheme="minorHAnsi"/>
        </w:rPr>
        <w:t xml:space="preserve"> 2018. Spatial patterns and drivers of fish and benthic reef communities at São Tomé Island, Tropical Eastern Atlantic. Marine Ecology, 39: e12520.</w:t>
      </w:r>
    </w:p>
    <w:p w14:paraId="409086A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Malan, N., Archer, M., Roughan, M., Cetina-Heredia, P., Hemming, M., Rocha, C., Schaeffer, A., </w:t>
      </w:r>
      <w:r w:rsidRPr="00B70E23">
        <w:rPr>
          <w:rFonts w:asciiTheme="minorHAnsi" w:hAnsiTheme="minorHAnsi" w:cstheme="minorHAnsi"/>
          <w:i/>
          <w:iCs/>
        </w:rPr>
        <w:t>et al.</w:t>
      </w:r>
      <w:r w:rsidRPr="00B70E23">
        <w:rPr>
          <w:rFonts w:asciiTheme="minorHAnsi" w:hAnsiTheme="minorHAnsi" w:cstheme="minorHAnsi"/>
        </w:rPr>
        <w:t xml:space="preserve"> 2020. Eddy-Driven Cross-Shelf Transport in the East Australian Current Separation Zone. Journal of Geophysical Research: Oceans, 125: e2019JC015613.</w:t>
      </w:r>
    </w:p>
    <w:p w14:paraId="038ADA6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Marcolin, C. da R., Schultes, S., Jackson, G. A., and Lopes, R. M. 2013. Plankton and seston size spectra estimated by the LOPC and ZooScan in the Abrolhos Bank ecosystem (SE Atlantic). Continental Shelf Research, 70: 74–87.</w:t>
      </w:r>
    </w:p>
    <w:p w14:paraId="00E9BFE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Marcolin, C. da R., Lopes, R. M., and Jackson, G. A. 2015. Estimating zooplankton vertical distribution from combined LOPC and ZooScan observations on the Brazilian Coast. Marine Biology, 162: 2171–2186.</w:t>
      </w:r>
    </w:p>
    <w:p w14:paraId="22736E3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Mata, M. M., Wijffels, S. E., Church, J. A., and Tomczak, M. 2006. Eddy shedding and energy conversions in the East Australian Current. Journal of Geophysical Research: Oceans, 111.</w:t>
      </w:r>
    </w:p>
    <w:p w14:paraId="4156F18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Moore, S. K., and Suthers, I. M. 2006. Evaluation and correction of subresolved particles by the optical plankton counter in three Australian estuaries with pristine to highly modified catchments. Journal of Geophysical Research: Oceans, 111.</w:t>
      </w:r>
    </w:p>
    <w:p w14:paraId="3F7D392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Nakata, H., Kimura, S., Okazaki, Y., and Kasai, A. 2000. Implications of meso-scale eddies caused by frontal disturbances of the Kuroshio Current for anchovy recruitment. ICES Journal of Marine Science, 57: 143–152.</w:t>
      </w:r>
    </w:p>
    <w:p w14:paraId="420557B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6201FDB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Oke, P. R., and Middleton, J. H. 2001. Nutrient enrichment off Port Stephens: the role of the East Australian Current. Continental Shelf Research, 21: 587–606.</w:t>
      </w:r>
    </w:p>
    <w:p w14:paraId="016E215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Oke, P. R., Roughan, M., Cetina-Heredia, P., Pilo, G. S., Ridgway, K. R., Rykova, T., Archer, M. R., </w:t>
      </w:r>
      <w:r w:rsidRPr="00B70E23">
        <w:rPr>
          <w:rFonts w:asciiTheme="minorHAnsi" w:hAnsiTheme="minorHAnsi" w:cstheme="minorHAnsi"/>
          <w:i/>
          <w:iCs/>
        </w:rPr>
        <w:t>et al.</w:t>
      </w:r>
      <w:r w:rsidRPr="00B70E23">
        <w:rPr>
          <w:rFonts w:asciiTheme="minorHAnsi" w:hAnsiTheme="minorHAnsi" w:cstheme="minorHAnsi"/>
        </w:rPr>
        <w:t xml:space="preserve"> 2019. Revisiting the circulation of the East Australian Current: Its path, separation, and eddy field. Progress in Oceanography, 176: 102139.</w:t>
      </w:r>
    </w:p>
    <w:p w14:paraId="7902606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Pauly, D., Christensen, V., Guénette, S., Pitcher, T. J., Sumaila, U. R., Walters, C. J., Watson, R., </w:t>
      </w:r>
      <w:r w:rsidRPr="00B70E23">
        <w:rPr>
          <w:rFonts w:asciiTheme="minorHAnsi" w:hAnsiTheme="minorHAnsi" w:cstheme="minorHAnsi"/>
          <w:i/>
          <w:iCs/>
        </w:rPr>
        <w:t>et al.</w:t>
      </w:r>
      <w:r w:rsidRPr="00B70E23">
        <w:rPr>
          <w:rFonts w:asciiTheme="minorHAnsi" w:hAnsiTheme="minorHAnsi" w:cstheme="minorHAnsi"/>
        </w:rPr>
        <w:t xml:space="preserve"> 2002. Towards sustainability in world fisheries. Nature, 418: 689–695. Nature Publishing Group.</w:t>
      </w:r>
    </w:p>
    <w:p w14:paraId="6B39EA32"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7DA792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Pritchard, T. R., Lee, R. S., Ajani, P. A., Rendell, P. S., Black, K., and Koop, K. 2003. Phytoplankton Responses to Nutrient Sources in Coastal Waters off Southeastern Australia. Aquatic Ecosystem Health &amp; Management, 6: 105–117. Taylor &amp; Francis.</w:t>
      </w:r>
    </w:p>
    <w:p w14:paraId="0367745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Reese, D. C., O’Malley, R. T., Brodeur, R. D., and Churnside, J. H. 2011. Epipelagic fish distributions in relation to thermal fronts in a coastal upwelling system using high-resolution remote-sensing techniques. ICES Journal of Marine Science, 68: 1865–1874. Oxford Academic.</w:t>
      </w:r>
    </w:p>
    <w:p w14:paraId="32E5E70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Revill, A. T., Young, J. W., and Lansdell, M. 2009. Stable isotopic evidence for trophic groupings and bio-regionalization of predators and their prey in oceanic waters off eastern Australia. Marine Biology, 156: 1241–1253.</w:t>
      </w:r>
    </w:p>
    <w:p w14:paraId="38DD83D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Richardson, A. J. 2008. In hot water: zooplankton and climate change. ICES Journal of Marine Science, 65: 279–295.</w:t>
      </w:r>
    </w:p>
    <w:p w14:paraId="25187A3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Ridgway, K. R., and Dunn, J. R. 2003. Mesoscale structure of the mean East Australian Current System and its relationship with topography. Progress in Oceanography, 56: 189–222.</w:t>
      </w:r>
    </w:p>
    <w:p w14:paraId="3715946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Rossi, V., Schaeffer, A., Wood, J., Galibert, G., Morris, B., Sudre, J., Roughan, M., </w:t>
      </w:r>
      <w:r w:rsidRPr="00B70E23">
        <w:rPr>
          <w:rFonts w:asciiTheme="minorHAnsi" w:hAnsiTheme="minorHAnsi" w:cstheme="minorHAnsi"/>
          <w:i/>
          <w:iCs/>
        </w:rPr>
        <w:t>et al.</w:t>
      </w:r>
      <w:r w:rsidRPr="00B70E23">
        <w:rPr>
          <w:rFonts w:asciiTheme="minorHAnsi" w:hAnsiTheme="minorHAnsi" w:cstheme="minorHAnsi"/>
        </w:rPr>
        <w:t xml:space="preserve"> 2014. Seasonality of sporadic physical processes driving temperature and nutrient high-frequency variability in the coastal ocean off southeast Australia. Journal of Geophysical Research: Oceans, 119: 445–460.</w:t>
      </w:r>
    </w:p>
    <w:p w14:paraId="51EA258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Roughan, M., and Middleton, J. H. 2002. A comparison of observed upwelling mechanisms off the east coast of Australia. Continental Shelf Research, 22: 2551–2572.</w:t>
      </w:r>
    </w:p>
    <w:p w14:paraId="1EAD9EA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Sabatès, A., Gili, J. M., and Pagès, F. 1989. Relationship between zooplankton distribution, geographic characteristics and hydrographic patterns off the Catalan coast (Western Mediterranean). Marine Biology, 103: 153–159.</w:t>
      </w:r>
    </w:p>
    <w:p w14:paraId="05AC4FE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Schaeffer, A., Roughan, M., and Morris, B. D. 2013. Cross-shelf dynamics in a western boundary current regime: Implications for upwelling. Journal of Physical Oceanography, 44: 2812–2813.</w:t>
      </w:r>
    </w:p>
    <w:p w14:paraId="3E810AB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Schaeffer, A., Roughan, M., and Wood, J. E. 2014. Observed bottom boundary layer transport and uplift on the continental shelf adjacent to a western boundary current. Journal of Geophysical Research-Oceans, 119: 4922–4939.</w:t>
      </w:r>
    </w:p>
    <w:p w14:paraId="7785974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Schaeffer, A., and Roughan, M. 2015. Influence of a western boundary current on shelf dynamics and upwelling from repeat glider deployments. Geophysical Research Letters, 42: 121–128.</w:t>
      </w:r>
    </w:p>
    <w:p w14:paraId="5B09557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Seager, R., and Simpson, I. R. 2016. Western boundary currents and climate change. Journal of Geophysical Research: Oceans, 121: 7212–7214.</w:t>
      </w:r>
    </w:p>
    <w:p w14:paraId="1021560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Sourisseau, M., and Carlotti, F. 2006. Spatial distribution of zooplankton size spectra on the French continental shelf of the Bay of Biscay during spring 2000 and 2001. Journal of Geophysical Research: Oceans, 111.</w:t>
      </w:r>
    </w:p>
    <w:p w14:paraId="69EE3E8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Sprules, W. G., and Barth, L. E. 2015. Surfing the biomass size spectrum: some remarks on history, theory, and application. Canadian Journal of Fisheries and Aquatic Sciences, 73: 477–495. NRC Research Press.</w:t>
      </w:r>
    </w:p>
    <w:p w14:paraId="73E1C823"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Sun, C., Feng, M., Matear, R. J., Chamberlain, M. A., Craig, P., Ridgway, K. R., and Schiller, A. 2012. Marine Downscaling of a Future Climate Scenario for Australian Boundary Currents. Journal of Climate, 25: 2947–2962.</w:t>
      </w:r>
    </w:p>
    <w:p w14:paraId="37C7D3A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Suthers, I. M., Taggart, C. T., Rissik, D., and Baird, M. E. 2006. Day and night ichthyoplankton assemblages and zooplankton biomass size spectrum in a deep ocean island wake. Marine Ecology Progress Series, 322: 225–238.</w:t>
      </w:r>
    </w:p>
    <w:p w14:paraId="080FD86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Suthers, I. M., Everett, J. D., Roughan, M., Young, J. W., Oke, P. R., Condie, S. A., Hartog, J. R., </w:t>
      </w:r>
      <w:r w:rsidRPr="00B70E23">
        <w:rPr>
          <w:rFonts w:asciiTheme="minorHAnsi" w:hAnsiTheme="minorHAnsi" w:cstheme="minorHAnsi"/>
          <w:i/>
          <w:iCs/>
        </w:rPr>
        <w:t>et al.</w:t>
      </w:r>
      <w:r w:rsidRPr="00B70E23">
        <w:rPr>
          <w:rFonts w:asciiTheme="minorHAnsi" w:hAnsiTheme="minorHAnsi" w:cstheme="minorHAnsi"/>
        </w:rPr>
        <w:t xml:space="preserve"> 2011. The strengthening East Australian Current, its eddies and biological effects - an introduction and overview. Deep-Sea Research Part II-Topical Studies in Oceanography, 58: 538–546.</w:t>
      </w:r>
    </w:p>
    <w:p w14:paraId="62EECC3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Thompson, P. A., Baird, M. E., Ingleton, T., and Doblin, M. A. 2009. Long-term changes in temperate Australian coastal waters: implications for phytoplankton. Marine Ecology Progress Series, 394: 1–19.</w:t>
      </w:r>
    </w:p>
    <w:p w14:paraId="7E1DA5D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Truong, L., Suthers, I. M., Cruz, D. O., and Smith, J. A. 2017. Plankton supports the majority of fish biomass on temperate rocky reefs. Marine Biology, 164: 12.</w:t>
      </w:r>
    </w:p>
    <w:p w14:paraId="5270CC2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Tsukamoto, K., and Miller, M. J. 2020. The mysterious feeding ecology of leptocephali: a unique strategy of consuming marine snow materials. Fisheries Science. https://doi.org/10.1007/s12562-020-01477-3 (Accessed 14 December 2020).</w:t>
      </w:r>
    </w:p>
    <w:p w14:paraId="4C53D45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Turner, J. T., and Dagg, M. J. 1983. Vertical Distributions of Continental Shelf Zooplankton in Stratified and Isothermal Waters. Biological Oceanography, 3: 1–40.</w:t>
      </w:r>
    </w:p>
    <w:p w14:paraId="4706235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Vandromme, P., Nogueira, E., Huret, M., Lopez-Urrutia, Á., González, G. G.-N., Sourisseau, M., and Petitgas, P. 2014. Springtime zooplankton size structure over the continental shelf of the Bay of Biscay. Ocean Science, 10: 821–835.</w:t>
      </w:r>
    </w:p>
    <w:p w14:paraId="51858AC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Vidondo, B., Prairie, Y. T., Blanco, J. M., and Duarte, C. M. 1997. Some aspects of the analysis of size spectra in aquatic ecology. Limnology and Oceanography, 42: 184–192.</w:t>
      </w:r>
    </w:p>
    <w:p w14:paraId="0B28EE0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Wallis, J. R., Swadling, K. M., Everett, J. D., Suthers, I. M., Jones, H. J., Buchanan, P. J., Crawford, C. M., </w:t>
      </w:r>
      <w:r w:rsidRPr="00B70E23">
        <w:rPr>
          <w:rFonts w:asciiTheme="minorHAnsi" w:hAnsiTheme="minorHAnsi" w:cstheme="minorHAnsi"/>
          <w:i/>
          <w:iCs/>
        </w:rPr>
        <w:t>et al.</w:t>
      </w:r>
      <w:r w:rsidRPr="00B70E23">
        <w:rPr>
          <w:rFonts w:asciiTheme="minorHAnsi" w:hAnsiTheme="minorHAnsi" w:cstheme="minorHAnsi"/>
        </w:rPr>
        <w:t xml:space="preserve"> 2016. Zooplankton abundance and biomass size spectra in the East Antarctic sea-ice zone during the winter–spring transition. Deep Sea Research Part II: Topical Studies in Oceanography, 131: 170–181.</w:t>
      </w:r>
    </w:p>
    <w:p w14:paraId="3C4022D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White, E. P., Ernest, S. K. M., Kerkhoff, A. J., and Enquist, B. J. 2007. Relationships between body size and abundance in ecology. Trends in Ecology &amp; Evolution, 22: 323–330.</w:t>
      </w:r>
    </w:p>
    <w:p w14:paraId="0385509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Wickham, H. 2011. ggplot2. WIREs Computational Statistics, 3: 180–185.</w:t>
      </w:r>
    </w:p>
    <w:p w14:paraId="2C71C3C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Wood, J. E., Schaeffer, A., Roughan, M., and Tate, P. M. 2016. Seasonal variability in the continental shelf waters off southeastern Australia: Fact or fiction? Continental Shelf Research, 112: 92–103.</w:t>
      </w:r>
    </w:p>
    <w:p w14:paraId="2370FDC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Wu, L., Cai, W., Zhang, L., Nakamura, H., Timmermann, A., Joyce, T., McPhaden, M. J., </w:t>
      </w:r>
      <w:r w:rsidRPr="00B70E23">
        <w:rPr>
          <w:rFonts w:asciiTheme="minorHAnsi" w:hAnsiTheme="minorHAnsi" w:cstheme="minorHAnsi"/>
          <w:i/>
          <w:iCs/>
        </w:rPr>
        <w:t>et al.</w:t>
      </w:r>
      <w:r w:rsidRPr="00B70E23">
        <w:rPr>
          <w:rFonts w:asciiTheme="minorHAnsi" w:hAnsiTheme="minorHAnsi" w:cstheme="minorHAnsi"/>
        </w:rPr>
        <w:t xml:space="preserve"> 2012. Enhanced warming over the global subtropical western boundary currents. Nature Climate Change, 2: 161–166. Nature Publishing Group.</w:t>
      </w:r>
    </w:p>
    <w:p w14:paraId="40C50D5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Yamamoto, T., and Nishizawa, S. 1986. Small-scale zooplankton aggregations at the front of a Kuroshio warm-core ring. Deep Sea Research Part A. Oceanographic Research Papers, 33: 1729–1740.</w:t>
      </w:r>
    </w:p>
    <w:p w14:paraId="629CBB9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Zhou, M., Carlotti, F., and Zhu, Y. 2010. A size-spectrum zooplankton closure model for ecosystem modelling. Journal of Plankton Research, 32: 1147–1165.</w:t>
      </w:r>
    </w:p>
    <w:p w14:paraId="67B01510" w14:textId="5BB33A80" w:rsidR="003A22DD" w:rsidRPr="00B70E23" w:rsidRDefault="00232BF7" w:rsidP="00B70E23">
      <w:pPr>
        <w:spacing w:line="360" w:lineRule="auto"/>
        <w:rPr>
          <w:rFonts w:asciiTheme="minorHAnsi" w:hAnsiTheme="minorHAnsi" w:cstheme="minorHAnsi"/>
          <w:sz w:val="22"/>
          <w:szCs w:val="22"/>
          <w:lang w:val="en-AU"/>
        </w:rPr>
      </w:pPr>
      <w:r w:rsidRPr="00B70E23">
        <w:rPr>
          <w:rFonts w:asciiTheme="minorHAnsi" w:hAnsiTheme="minorHAnsi" w:cstheme="minorHAnsi"/>
          <w:sz w:val="22"/>
          <w:szCs w:val="22"/>
          <w:lang w:val="en-AU"/>
        </w:rPr>
        <w:fldChar w:fldCharType="end"/>
      </w:r>
    </w:p>
    <w:sectPr w:rsidR="003A22DD" w:rsidRPr="00B70E23" w:rsidSect="00AD3B37">
      <w:footerReference w:type="default" r:id="rId27"/>
      <w:headerReference w:type="first" r:id="rId28"/>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ayden Schilling" w:date="2020-12-14T11:58:00Z" w:initials="HS">
    <w:p w14:paraId="79086EEE" w14:textId="4F8C8AA7" w:rsidR="0099107F" w:rsidRDefault="0099107F">
      <w:pPr>
        <w:pStyle w:val="CommentText"/>
      </w:pPr>
      <w:r>
        <w:rPr>
          <w:rStyle w:val="CommentReference"/>
        </w:rPr>
        <w:annotationRef/>
      </w:r>
      <w:r>
        <w:t>Not re-done</w:t>
      </w:r>
    </w:p>
  </w:comment>
  <w:comment w:id="11" w:author="Hayden Schilling" w:date="2020-12-13T14:55:00Z" w:initials="HS">
    <w:p w14:paraId="65A150F0" w14:textId="1203E648" w:rsidR="00776778" w:rsidRDefault="00776778">
      <w:pPr>
        <w:pStyle w:val="CommentText"/>
      </w:pPr>
      <w:r>
        <w:rPr>
          <w:rStyle w:val="CommentReference"/>
        </w:rPr>
        <w:annotationRef/>
      </w:r>
      <w:r>
        <w:t>Are Eastern Currents just as important? My lack of oceanography is showing…</w:t>
      </w:r>
    </w:p>
  </w:comment>
  <w:comment w:id="14" w:author="Hayden Schilling" w:date="2020-12-14T14:35:00Z" w:initials="HS">
    <w:p w14:paraId="5753FC86" w14:textId="7F269285" w:rsidR="00BA5F06" w:rsidRDefault="00BA5F06">
      <w:pPr>
        <w:pStyle w:val="CommentText"/>
      </w:pPr>
      <w:r>
        <w:rPr>
          <w:rStyle w:val="CommentReference"/>
        </w:rPr>
        <w:annotationRef/>
      </w:r>
      <w:r>
        <w:rPr>
          <w:rStyle w:val="CommentReference"/>
        </w:rPr>
        <w:t>I think this section could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086EEE" w15:done="0"/>
  <w15:commentEx w15:paraId="65A150F0" w15:done="0"/>
  <w15:commentEx w15:paraId="5753FC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1D1D7" w16cex:dateUtc="2020-12-14T00:58:00Z"/>
  <w16cex:commentExtensible w16cex:durableId="2380A9D2" w16cex:dateUtc="2020-12-13T03:55:00Z"/>
  <w16cex:commentExtensible w16cex:durableId="2381F6BC" w16cex:dateUtc="2020-12-14T0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086EEE" w16cid:durableId="2381D1D7"/>
  <w16cid:commentId w16cid:paraId="65A150F0" w16cid:durableId="2380A9D2"/>
  <w16cid:commentId w16cid:paraId="5753FC86" w16cid:durableId="2381F6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9433B7" w14:textId="77777777" w:rsidR="00242691" w:rsidRDefault="00242691" w:rsidP="000379AB">
      <w:r>
        <w:separator/>
      </w:r>
    </w:p>
  </w:endnote>
  <w:endnote w:type="continuationSeparator" w:id="0">
    <w:p w14:paraId="79B4025A" w14:textId="77777777" w:rsidR="00242691" w:rsidRDefault="00242691"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776778" w:rsidRDefault="00776778">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776778" w:rsidRDefault="00776778"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E1B4CD" w14:textId="77777777" w:rsidR="00242691" w:rsidRDefault="00242691" w:rsidP="000379AB">
      <w:r>
        <w:separator/>
      </w:r>
    </w:p>
  </w:footnote>
  <w:footnote w:type="continuationSeparator" w:id="0">
    <w:p w14:paraId="09F212DF" w14:textId="77777777" w:rsidR="00242691" w:rsidRDefault="00242691"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776778" w:rsidRDefault="00776778"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yden Schilling">
    <w15:presenceInfo w15:providerId="None" w15:userId="Hayden Schilling"/>
  </w15:person>
  <w15:person w15:author="Iain Suthers">
    <w15:presenceInfo w15:providerId="None" w15:userId="Iain Suthers"/>
  </w15:person>
  <w15:person w15:author="Jason Everett">
    <w15:presenceInfo w15:providerId="AD" w15:userId="S::z9902002@ad.unsw.edu.au::d60a8139-4a1d-4875-a972-35d90206b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E4A"/>
    <w:rsid w:val="00014258"/>
    <w:rsid w:val="00016AC5"/>
    <w:rsid w:val="00016F07"/>
    <w:rsid w:val="000202B2"/>
    <w:rsid w:val="000265DC"/>
    <w:rsid w:val="00030FF6"/>
    <w:rsid w:val="00031829"/>
    <w:rsid w:val="00037551"/>
    <w:rsid w:val="000379AB"/>
    <w:rsid w:val="0004013A"/>
    <w:rsid w:val="000406A0"/>
    <w:rsid w:val="00041004"/>
    <w:rsid w:val="0004340E"/>
    <w:rsid w:val="00044EBD"/>
    <w:rsid w:val="00045920"/>
    <w:rsid w:val="00046E7A"/>
    <w:rsid w:val="0005071E"/>
    <w:rsid w:val="00056422"/>
    <w:rsid w:val="000610B8"/>
    <w:rsid w:val="00063B54"/>
    <w:rsid w:val="00065806"/>
    <w:rsid w:val="00071284"/>
    <w:rsid w:val="00071EC6"/>
    <w:rsid w:val="0007414F"/>
    <w:rsid w:val="00077949"/>
    <w:rsid w:val="00077AAF"/>
    <w:rsid w:val="00077CDD"/>
    <w:rsid w:val="000808FA"/>
    <w:rsid w:val="00084B71"/>
    <w:rsid w:val="000861B9"/>
    <w:rsid w:val="00087B81"/>
    <w:rsid w:val="0009116A"/>
    <w:rsid w:val="000928AB"/>
    <w:rsid w:val="00095ADB"/>
    <w:rsid w:val="000A0C86"/>
    <w:rsid w:val="000A5294"/>
    <w:rsid w:val="000A5B34"/>
    <w:rsid w:val="000A77C9"/>
    <w:rsid w:val="000B035A"/>
    <w:rsid w:val="000B0860"/>
    <w:rsid w:val="000B14C1"/>
    <w:rsid w:val="000B1D8B"/>
    <w:rsid w:val="000B40C8"/>
    <w:rsid w:val="000C11C9"/>
    <w:rsid w:val="000C328B"/>
    <w:rsid w:val="000C3CE9"/>
    <w:rsid w:val="000C4633"/>
    <w:rsid w:val="000C5530"/>
    <w:rsid w:val="000C7FDC"/>
    <w:rsid w:val="000D5516"/>
    <w:rsid w:val="000D6CE0"/>
    <w:rsid w:val="000E25FA"/>
    <w:rsid w:val="000E48B4"/>
    <w:rsid w:val="000E4C88"/>
    <w:rsid w:val="000F24D1"/>
    <w:rsid w:val="000F503E"/>
    <w:rsid w:val="000F5BF7"/>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6354"/>
    <w:rsid w:val="00167611"/>
    <w:rsid w:val="00170AA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5056"/>
    <w:rsid w:val="001F3A18"/>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E0E"/>
    <w:rsid w:val="0023202E"/>
    <w:rsid w:val="00232BF7"/>
    <w:rsid w:val="00242691"/>
    <w:rsid w:val="00243202"/>
    <w:rsid w:val="00243405"/>
    <w:rsid w:val="00244761"/>
    <w:rsid w:val="0024589D"/>
    <w:rsid w:val="0025013B"/>
    <w:rsid w:val="00250988"/>
    <w:rsid w:val="00250C10"/>
    <w:rsid w:val="00253C14"/>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1963"/>
    <w:rsid w:val="002E1FC2"/>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3D2C"/>
    <w:rsid w:val="003B4A79"/>
    <w:rsid w:val="003C0854"/>
    <w:rsid w:val="003C09A6"/>
    <w:rsid w:val="003C160C"/>
    <w:rsid w:val="003C6A98"/>
    <w:rsid w:val="003C7453"/>
    <w:rsid w:val="003C7B33"/>
    <w:rsid w:val="003D311B"/>
    <w:rsid w:val="003D5788"/>
    <w:rsid w:val="003D57AB"/>
    <w:rsid w:val="003E012B"/>
    <w:rsid w:val="003E4CBD"/>
    <w:rsid w:val="003E660A"/>
    <w:rsid w:val="003F0C59"/>
    <w:rsid w:val="003F199B"/>
    <w:rsid w:val="003F1E6F"/>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352F"/>
    <w:rsid w:val="004451C2"/>
    <w:rsid w:val="00445C7E"/>
    <w:rsid w:val="00446080"/>
    <w:rsid w:val="004470C4"/>
    <w:rsid w:val="00447ABF"/>
    <w:rsid w:val="00450CBE"/>
    <w:rsid w:val="004529AC"/>
    <w:rsid w:val="00455559"/>
    <w:rsid w:val="00460966"/>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CE3"/>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010B"/>
    <w:rsid w:val="00560EEA"/>
    <w:rsid w:val="00562C9F"/>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85F"/>
    <w:rsid w:val="005A3260"/>
    <w:rsid w:val="005A4539"/>
    <w:rsid w:val="005A5E97"/>
    <w:rsid w:val="005B12C8"/>
    <w:rsid w:val="005B1377"/>
    <w:rsid w:val="005B31C3"/>
    <w:rsid w:val="005B3461"/>
    <w:rsid w:val="005B5304"/>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632D"/>
    <w:rsid w:val="005F6BFD"/>
    <w:rsid w:val="005F7ACD"/>
    <w:rsid w:val="005F7D20"/>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96B"/>
    <w:rsid w:val="007A1FD2"/>
    <w:rsid w:val="007A2233"/>
    <w:rsid w:val="007A3AC3"/>
    <w:rsid w:val="007A68ED"/>
    <w:rsid w:val="007A763C"/>
    <w:rsid w:val="007B2C01"/>
    <w:rsid w:val="007B4703"/>
    <w:rsid w:val="007B4B93"/>
    <w:rsid w:val="007C0CBD"/>
    <w:rsid w:val="007C6749"/>
    <w:rsid w:val="007C7D4A"/>
    <w:rsid w:val="007D0191"/>
    <w:rsid w:val="007D2CB5"/>
    <w:rsid w:val="007D4649"/>
    <w:rsid w:val="007D707C"/>
    <w:rsid w:val="007E03B4"/>
    <w:rsid w:val="007E0955"/>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2884"/>
    <w:rsid w:val="008433D9"/>
    <w:rsid w:val="00843C1A"/>
    <w:rsid w:val="00847D92"/>
    <w:rsid w:val="00850CE2"/>
    <w:rsid w:val="008548BE"/>
    <w:rsid w:val="00855B07"/>
    <w:rsid w:val="00855F3F"/>
    <w:rsid w:val="00857D1C"/>
    <w:rsid w:val="00861A20"/>
    <w:rsid w:val="00861C16"/>
    <w:rsid w:val="00864237"/>
    <w:rsid w:val="00864A56"/>
    <w:rsid w:val="00865E62"/>
    <w:rsid w:val="008669A2"/>
    <w:rsid w:val="00866BC8"/>
    <w:rsid w:val="00867A23"/>
    <w:rsid w:val="008708AA"/>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31DE0"/>
    <w:rsid w:val="00932B2E"/>
    <w:rsid w:val="00932B6E"/>
    <w:rsid w:val="00932F66"/>
    <w:rsid w:val="00936B53"/>
    <w:rsid w:val="0094275A"/>
    <w:rsid w:val="00945322"/>
    <w:rsid w:val="00945E55"/>
    <w:rsid w:val="00950588"/>
    <w:rsid w:val="0095321A"/>
    <w:rsid w:val="009545C3"/>
    <w:rsid w:val="009557F9"/>
    <w:rsid w:val="00956C57"/>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4A53"/>
    <w:rsid w:val="00A4501C"/>
    <w:rsid w:val="00A47773"/>
    <w:rsid w:val="00A47FEA"/>
    <w:rsid w:val="00A510E4"/>
    <w:rsid w:val="00A569CF"/>
    <w:rsid w:val="00A57D84"/>
    <w:rsid w:val="00A63423"/>
    <w:rsid w:val="00A65AFE"/>
    <w:rsid w:val="00A667CA"/>
    <w:rsid w:val="00A719BF"/>
    <w:rsid w:val="00A73321"/>
    <w:rsid w:val="00A7601B"/>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20719"/>
    <w:rsid w:val="00B239A3"/>
    <w:rsid w:val="00B251AC"/>
    <w:rsid w:val="00B26CB7"/>
    <w:rsid w:val="00B322ED"/>
    <w:rsid w:val="00B330AD"/>
    <w:rsid w:val="00B3397D"/>
    <w:rsid w:val="00B33DEC"/>
    <w:rsid w:val="00B372DE"/>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DDC"/>
    <w:rsid w:val="00BD36D7"/>
    <w:rsid w:val="00BD540D"/>
    <w:rsid w:val="00BE00AE"/>
    <w:rsid w:val="00BE1D1A"/>
    <w:rsid w:val="00BE3A29"/>
    <w:rsid w:val="00BE3B50"/>
    <w:rsid w:val="00BE4E88"/>
    <w:rsid w:val="00BF0028"/>
    <w:rsid w:val="00BF00AC"/>
    <w:rsid w:val="00BF04EA"/>
    <w:rsid w:val="00BF0539"/>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475A"/>
    <w:rsid w:val="00C364FC"/>
    <w:rsid w:val="00C375CE"/>
    <w:rsid w:val="00C37F5F"/>
    <w:rsid w:val="00C4148D"/>
    <w:rsid w:val="00C4213E"/>
    <w:rsid w:val="00C42E06"/>
    <w:rsid w:val="00C43309"/>
    <w:rsid w:val="00C44347"/>
    <w:rsid w:val="00C445BE"/>
    <w:rsid w:val="00C45A99"/>
    <w:rsid w:val="00C46EC3"/>
    <w:rsid w:val="00C4769C"/>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99A"/>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5486"/>
    <w:rsid w:val="00E36C52"/>
    <w:rsid w:val="00E37A7A"/>
    <w:rsid w:val="00E418CB"/>
    <w:rsid w:val="00E425AA"/>
    <w:rsid w:val="00E427F1"/>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github.com/HaydenSchilling/Inner-Shelf-Water" TargetMode="External"/><Relationship Id="rId3" Type="http://schemas.openxmlformats.org/officeDocument/2006/relationships/styles" Target="styles.xml"/><Relationship Id="rId21" Type="http://schemas.openxmlformats.org/officeDocument/2006/relationships/hyperlink" Target="http://imos.aodn.org.au/imos/"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hyperlink" Target="https://portal.aodn.org.au/"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marine.csiro.au/data/trawler/" TargetMode="External"/><Relationship Id="rId5" Type="http://schemas.openxmlformats.org/officeDocument/2006/relationships/webSettings" Target="webSettings.xml"/><Relationship Id="rId15" Type="http://schemas.openxmlformats.org/officeDocument/2006/relationships/hyperlink" Target="http://imos.aodn.org.au/imos/" TargetMode="External"/><Relationship Id="rId23" Type="http://schemas.openxmlformats.org/officeDocument/2006/relationships/image" Target="media/image8.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imos.aodn.org.au/imos/" TargetMode="External"/><Relationship Id="rId22" Type="http://schemas.openxmlformats.org/officeDocument/2006/relationships/image" Target="media/image7.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59736</Words>
  <Characters>340501</Characters>
  <Application>Microsoft Office Word</Application>
  <DocSecurity>0</DocSecurity>
  <Lines>2837</Lines>
  <Paragraphs>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2020-12-14T03:40:00Z</dcterms:created>
  <dcterms:modified xsi:type="dcterms:W3CDTF">2020-12-14T03:40:00Z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id="SjVsuMYS"/&gt;&lt;style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