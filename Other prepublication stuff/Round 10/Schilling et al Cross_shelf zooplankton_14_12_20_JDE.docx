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61C07C" w14:textId="2968F206" w:rsidR="00E30A97" w:rsidRDefault="009A7BA6" w:rsidP="00D715A7">
      <w:pPr>
        <w:pStyle w:val="Title"/>
        <w:spacing w:line="480" w:lineRule="auto"/>
        <w:rPr>
          <w:rFonts w:asciiTheme="minorHAnsi" w:hAnsiTheme="minorHAnsi" w:cstheme="minorHAnsi"/>
          <w:lang w:val="en-AU"/>
        </w:rPr>
      </w:pPr>
      <w:r>
        <w:rPr>
          <w:rFonts w:asciiTheme="minorHAnsi" w:hAnsiTheme="minorHAnsi" w:cstheme="minorHAnsi"/>
          <w:lang w:val="en-AU"/>
        </w:rPr>
        <w:t>Vertically resolved z</w:t>
      </w:r>
      <w:r w:rsidR="00E30A97" w:rsidRPr="00F15D89">
        <w:rPr>
          <w:rFonts w:asciiTheme="minorHAnsi" w:hAnsiTheme="minorHAnsi" w:cstheme="minorHAnsi"/>
          <w:lang w:val="en-AU"/>
        </w:rPr>
        <w:t>ooplankton</w:t>
      </w:r>
      <w:r w:rsidR="00E30A97">
        <w:rPr>
          <w:rFonts w:asciiTheme="minorHAnsi" w:hAnsiTheme="minorHAnsi" w:cstheme="minorHAnsi"/>
          <w:lang w:val="en-AU"/>
        </w:rPr>
        <w:t xml:space="preserve"> biomass and size-structure</w:t>
      </w:r>
      <w:r w:rsidR="00E30A97" w:rsidRPr="00F15D89">
        <w:rPr>
          <w:rFonts w:asciiTheme="minorHAnsi" w:hAnsiTheme="minorHAnsi" w:cstheme="minorHAnsi"/>
          <w:lang w:val="en-AU"/>
        </w:rPr>
        <w:t xml:space="preserve"> </w:t>
      </w:r>
      <w:r w:rsidR="00E30A97">
        <w:rPr>
          <w:rFonts w:asciiTheme="minorHAnsi" w:hAnsiTheme="minorHAnsi" w:cstheme="minorHAnsi"/>
          <w:lang w:val="en-AU"/>
        </w:rPr>
        <w:t xml:space="preserve">across </w:t>
      </w:r>
      <w:r>
        <w:rPr>
          <w:rFonts w:asciiTheme="minorHAnsi" w:hAnsiTheme="minorHAnsi" w:cstheme="minorHAnsi"/>
          <w:lang w:val="en-AU"/>
        </w:rPr>
        <w:t>a</w:t>
      </w:r>
      <w:r w:rsidR="00E30A97">
        <w:rPr>
          <w:rFonts w:asciiTheme="minorHAnsi" w:hAnsiTheme="minorHAnsi" w:cstheme="minorHAnsi"/>
          <w:lang w:val="en-AU"/>
        </w:rPr>
        <w:t xml:space="preserve"> continental shelf</w:t>
      </w:r>
      <w:r w:rsidR="00DB3C4A">
        <w:rPr>
          <w:rFonts w:asciiTheme="minorHAnsi" w:hAnsiTheme="minorHAnsi" w:cstheme="minorHAnsi"/>
          <w:lang w:val="en-AU"/>
        </w:rPr>
        <w:t xml:space="preserve"> under the influence of a western boundary current</w:t>
      </w:r>
    </w:p>
    <w:p w14:paraId="29544AD7" w14:textId="77777777" w:rsidR="00A07D65" w:rsidRPr="00F15D89" w:rsidRDefault="00A07D65" w:rsidP="00D715A7">
      <w:pPr>
        <w:spacing w:line="480" w:lineRule="auto"/>
        <w:rPr>
          <w:rFonts w:asciiTheme="minorHAnsi" w:hAnsiTheme="minorHAnsi" w:cstheme="minorHAnsi"/>
          <w:b/>
          <w:bCs/>
          <w:sz w:val="22"/>
          <w:szCs w:val="22"/>
          <w:lang w:val="en-AU"/>
        </w:rPr>
      </w:pPr>
    </w:p>
    <w:p w14:paraId="3E43B7DF" w14:textId="0CB85192" w:rsidR="00543728" w:rsidRPr="005F632D" w:rsidRDefault="00543728" w:rsidP="00D715A7">
      <w:pPr>
        <w:spacing w:line="480" w:lineRule="auto"/>
        <w:rPr>
          <w:rFonts w:asciiTheme="minorHAnsi" w:hAnsiTheme="minorHAnsi" w:cstheme="minorHAnsi"/>
          <w:szCs w:val="24"/>
          <w:lang w:val="en-AU"/>
        </w:rPr>
      </w:pPr>
      <w:r w:rsidRPr="005F632D">
        <w:rPr>
          <w:rFonts w:asciiTheme="minorHAnsi" w:hAnsiTheme="minorHAnsi" w:cstheme="minorHAnsi"/>
          <w:szCs w:val="24"/>
          <w:lang w:val="en-AU"/>
        </w:rPr>
        <w:t xml:space="preserve">Hayden </w:t>
      </w:r>
      <w:r w:rsidR="00C21BB7" w:rsidRPr="005F632D">
        <w:rPr>
          <w:rFonts w:asciiTheme="minorHAnsi" w:hAnsiTheme="minorHAnsi" w:cstheme="minorHAnsi"/>
          <w:szCs w:val="24"/>
          <w:lang w:val="en-AU"/>
        </w:rPr>
        <w:t xml:space="preserve">T. </w:t>
      </w:r>
      <w:r w:rsidRPr="005F632D">
        <w:rPr>
          <w:rFonts w:asciiTheme="minorHAnsi" w:hAnsiTheme="minorHAnsi" w:cstheme="minorHAnsi"/>
          <w:szCs w:val="24"/>
          <w:lang w:val="en-AU"/>
        </w:rPr>
        <w:t>Schilling</w:t>
      </w:r>
      <w:r w:rsidRPr="005F632D">
        <w:rPr>
          <w:rFonts w:asciiTheme="minorHAnsi" w:hAnsiTheme="minorHAnsi" w:cstheme="minorHAnsi"/>
          <w:szCs w:val="24"/>
          <w:vertAlign w:val="superscript"/>
          <w:lang w:val="en-AU"/>
        </w:rPr>
        <w:t>1,2</w:t>
      </w:r>
      <w:r w:rsidRPr="005F632D">
        <w:rPr>
          <w:rFonts w:asciiTheme="minorHAnsi" w:hAnsiTheme="minorHAnsi" w:cstheme="minorHAnsi"/>
          <w:szCs w:val="24"/>
          <w:lang w:val="en-AU"/>
        </w:rPr>
        <w:t>,</w:t>
      </w:r>
      <w:r w:rsidR="00230E0E" w:rsidRPr="005F632D">
        <w:rPr>
          <w:rFonts w:asciiTheme="minorHAnsi" w:hAnsiTheme="minorHAnsi" w:cstheme="minorHAnsi"/>
          <w:szCs w:val="24"/>
          <w:lang w:val="en-AU"/>
        </w:rPr>
        <w:t xml:space="preserve"> Jason D. Everett</w:t>
      </w:r>
      <w:r w:rsidR="00230E0E" w:rsidRPr="005F632D">
        <w:rPr>
          <w:rFonts w:asciiTheme="minorHAnsi" w:hAnsiTheme="minorHAnsi" w:cstheme="minorHAnsi"/>
          <w:szCs w:val="24"/>
          <w:vertAlign w:val="superscript"/>
          <w:lang w:val="en-AU"/>
        </w:rPr>
        <w:t>2</w:t>
      </w:r>
      <w:r w:rsidR="005555B7" w:rsidRPr="005F632D">
        <w:rPr>
          <w:rFonts w:asciiTheme="minorHAnsi" w:hAnsiTheme="minorHAnsi" w:cstheme="minorHAnsi"/>
          <w:szCs w:val="24"/>
          <w:vertAlign w:val="superscript"/>
          <w:lang w:val="en-AU"/>
        </w:rPr>
        <w:t>,3</w:t>
      </w:r>
      <w:r w:rsidR="00230E0E" w:rsidRPr="005F632D">
        <w:rPr>
          <w:rFonts w:asciiTheme="minorHAnsi" w:hAnsiTheme="minorHAnsi" w:cstheme="minorHAnsi"/>
          <w:szCs w:val="24"/>
          <w:lang w:val="en-AU"/>
        </w:rPr>
        <w:t>,</w:t>
      </w:r>
      <w:r w:rsidRPr="005F632D">
        <w:rPr>
          <w:rFonts w:asciiTheme="minorHAnsi" w:hAnsiTheme="minorHAnsi" w:cstheme="minorHAnsi"/>
          <w:szCs w:val="24"/>
          <w:lang w:val="en-AU"/>
        </w:rPr>
        <w:t xml:space="preserve"> Amandine Schaeffer</w:t>
      </w:r>
      <w:r w:rsidR="005555B7" w:rsidRPr="005F632D">
        <w:rPr>
          <w:rFonts w:asciiTheme="minorHAnsi" w:hAnsiTheme="minorHAnsi" w:cstheme="minorHAnsi"/>
          <w:szCs w:val="24"/>
          <w:vertAlign w:val="superscript"/>
          <w:lang w:val="en-AU"/>
        </w:rPr>
        <w:t>4</w:t>
      </w:r>
      <w:r w:rsidR="00E04AB6" w:rsidRPr="005F632D">
        <w:rPr>
          <w:rFonts w:asciiTheme="minorHAnsi" w:hAnsiTheme="minorHAnsi" w:cstheme="minorHAnsi"/>
          <w:szCs w:val="24"/>
          <w:vertAlign w:val="superscript"/>
          <w:lang w:val="en-AU"/>
        </w:rPr>
        <w:t>,2</w:t>
      </w:r>
      <w:r w:rsidRPr="005F632D">
        <w:rPr>
          <w:rFonts w:asciiTheme="minorHAnsi" w:hAnsiTheme="minorHAnsi" w:cstheme="minorHAnsi"/>
          <w:szCs w:val="24"/>
          <w:lang w:val="en-AU"/>
        </w:rPr>
        <w:t>, Peter Yates</w:t>
      </w:r>
      <w:r w:rsidRPr="005F632D">
        <w:rPr>
          <w:rFonts w:asciiTheme="minorHAnsi" w:hAnsiTheme="minorHAnsi" w:cstheme="minorHAnsi"/>
          <w:szCs w:val="24"/>
          <w:vertAlign w:val="superscript"/>
          <w:lang w:val="en-AU"/>
        </w:rPr>
        <w:t>1,2</w:t>
      </w:r>
      <w:r w:rsidRPr="005F632D">
        <w:rPr>
          <w:rFonts w:asciiTheme="minorHAnsi" w:hAnsiTheme="minorHAnsi" w:cstheme="minorHAnsi"/>
          <w:szCs w:val="24"/>
          <w:lang w:val="en-AU"/>
        </w:rPr>
        <w:t>,</w:t>
      </w:r>
      <w:r w:rsidR="00627CA7" w:rsidRPr="005F632D">
        <w:rPr>
          <w:rFonts w:asciiTheme="minorHAnsi" w:hAnsiTheme="minorHAnsi" w:cstheme="minorHAnsi"/>
          <w:szCs w:val="24"/>
          <w:lang w:val="en-AU"/>
        </w:rPr>
        <w:t xml:space="preserve"> Mark </w:t>
      </w:r>
      <w:r w:rsidR="005555B7" w:rsidRPr="005F632D">
        <w:rPr>
          <w:rFonts w:asciiTheme="minorHAnsi" w:hAnsiTheme="minorHAnsi" w:cstheme="minorHAnsi"/>
          <w:szCs w:val="24"/>
          <w:lang w:val="en-AU"/>
        </w:rPr>
        <w:t xml:space="preserve">E. </w:t>
      </w:r>
      <w:r w:rsidR="00627CA7" w:rsidRPr="005F632D">
        <w:rPr>
          <w:rFonts w:asciiTheme="minorHAnsi" w:hAnsiTheme="minorHAnsi" w:cstheme="minorHAnsi"/>
          <w:szCs w:val="24"/>
          <w:lang w:val="en-AU"/>
        </w:rPr>
        <w:t>Baird</w:t>
      </w:r>
      <w:r w:rsidR="005555B7" w:rsidRPr="005F632D">
        <w:rPr>
          <w:rFonts w:asciiTheme="minorHAnsi" w:hAnsiTheme="minorHAnsi" w:cstheme="minorHAnsi"/>
          <w:szCs w:val="24"/>
          <w:vertAlign w:val="superscript"/>
          <w:lang w:val="en-AU"/>
        </w:rPr>
        <w:t>5</w:t>
      </w:r>
      <w:r w:rsidR="00627CA7" w:rsidRPr="005F632D">
        <w:rPr>
          <w:rFonts w:asciiTheme="minorHAnsi" w:hAnsiTheme="minorHAnsi" w:cstheme="minorHAnsi"/>
          <w:szCs w:val="24"/>
          <w:lang w:val="en-AU"/>
        </w:rPr>
        <w:t>,</w:t>
      </w:r>
      <w:r w:rsidRPr="005F632D">
        <w:rPr>
          <w:rFonts w:asciiTheme="minorHAnsi" w:hAnsiTheme="minorHAnsi" w:cstheme="minorHAnsi"/>
          <w:szCs w:val="24"/>
          <w:lang w:val="en-AU"/>
        </w:rPr>
        <w:t xml:space="preserve"> Iain</w:t>
      </w:r>
      <w:r w:rsidR="00C21BB7" w:rsidRPr="005F632D">
        <w:rPr>
          <w:rFonts w:asciiTheme="minorHAnsi" w:hAnsiTheme="minorHAnsi" w:cstheme="minorHAnsi"/>
          <w:szCs w:val="24"/>
          <w:lang w:val="en-AU"/>
        </w:rPr>
        <w:t xml:space="preserve"> M.</w:t>
      </w:r>
      <w:r w:rsidRPr="005F632D">
        <w:rPr>
          <w:rFonts w:asciiTheme="minorHAnsi" w:hAnsiTheme="minorHAnsi" w:cstheme="minorHAnsi"/>
          <w:szCs w:val="24"/>
          <w:lang w:val="en-AU"/>
        </w:rPr>
        <w:t xml:space="preserve"> Suthers</w:t>
      </w:r>
      <w:r w:rsidRPr="005F632D">
        <w:rPr>
          <w:rFonts w:asciiTheme="minorHAnsi" w:hAnsiTheme="minorHAnsi" w:cstheme="minorHAnsi"/>
          <w:szCs w:val="24"/>
          <w:vertAlign w:val="superscript"/>
          <w:lang w:val="en-AU"/>
        </w:rPr>
        <w:t>1,2</w:t>
      </w:r>
    </w:p>
    <w:p w14:paraId="46F1C64B" w14:textId="77777777" w:rsidR="00543728" w:rsidRPr="00F15D89" w:rsidRDefault="00543728" w:rsidP="00D715A7">
      <w:pPr>
        <w:spacing w:line="480" w:lineRule="auto"/>
        <w:rPr>
          <w:rFonts w:asciiTheme="minorHAnsi" w:hAnsiTheme="minorHAnsi" w:cstheme="minorHAnsi"/>
          <w:sz w:val="22"/>
          <w:szCs w:val="22"/>
          <w:lang w:val="en-AU"/>
        </w:rPr>
      </w:pPr>
    </w:p>
    <w:p w14:paraId="445114BF" w14:textId="77777777" w:rsidR="00543728" w:rsidRPr="00F15D89" w:rsidRDefault="00543728" w:rsidP="00D715A7">
      <w:pPr>
        <w:pStyle w:val="Affiliation"/>
        <w:spacing w:line="480" w:lineRule="auto"/>
        <w:rPr>
          <w:rFonts w:asciiTheme="minorHAnsi" w:hAnsiTheme="minorHAnsi" w:cstheme="minorHAnsi"/>
          <w:lang w:val="en-AU"/>
        </w:rPr>
      </w:pPr>
      <w:r w:rsidRPr="00F15D89">
        <w:rPr>
          <w:rFonts w:asciiTheme="minorHAnsi" w:hAnsiTheme="minorHAnsi" w:cstheme="minorHAnsi"/>
          <w:vertAlign w:val="superscript"/>
          <w:lang w:val="en-AU"/>
        </w:rPr>
        <w:t>1</w:t>
      </w:r>
      <w:r w:rsidRPr="00F15D89">
        <w:rPr>
          <w:rFonts w:asciiTheme="minorHAnsi" w:hAnsiTheme="minorHAnsi" w:cstheme="minorHAnsi"/>
          <w:lang w:val="en-AU"/>
        </w:rPr>
        <w:t>Sydney Institute of Marine Science, Chowder Bay Road, Mosman, New South Wales, Australia</w:t>
      </w:r>
    </w:p>
    <w:p w14:paraId="7595B3A2" w14:textId="31013CA7" w:rsidR="00543728" w:rsidRDefault="00543728" w:rsidP="00D715A7">
      <w:pPr>
        <w:pStyle w:val="Affiliation"/>
        <w:spacing w:line="480" w:lineRule="auto"/>
        <w:rPr>
          <w:rFonts w:asciiTheme="minorHAnsi" w:hAnsiTheme="minorHAnsi" w:cstheme="minorHAnsi"/>
          <w:lang w:val="en-AU"/>
        </w:rPr>
      </w:pPr>
      <w:r w:rsidRPr="00F15D89">
        <w:rPr>
          <w:rFonts w:asciiTheme="minorHAnsi" w:hAnsiTheme="minorHAnsi" w:cstheme="minorHAnsi"/>
          <w:vertAlign w:val="superscript"/>
          <w:lang w:val="en-AU"/>
        </w:rPr>
        <w:t>2</w:t>
      </w:r>
      <w:r w:rsidRPr="00F15D89">
        <w:rPr>
          <w:rFonts w:asciiTheme="minorHAnsi" w:hAnsiTheme="minorHAnsi" w:cstheme="minorHAnsi"/>
          <w:lang w:val="en-AU"/>
        </w:rPr>
        <w:t xml:space="preserve">Centre for Marine Science &amp; Innovation, </w:t>
      </w:r>
      <w:r w:rsidR="00F34A28">
        <w:rPr>
          <w:rFonts w:asciiTheme="minorHAnsi" w:hAnsiTheme="minorHAnsi" w:cstheme="minorHAnsi"/>
          <w:lang w:val="en-AU"/>
        </w:rPr>
        <w:t>UNSW Australia</w:t>
      </w:r>
      <w:r w:rsidRPr="00F15D89">
        <w:rPr>
          <w:rFonts w:asciiTheme="minorHAnsi" w:hAnsiTheme="minorHAnsi" w:cstheme="minorHAnsi"/>
          <w:lang w:val="en-AU"/>
        </w:rPr>
        <w:t>, Kensington, New South Wales, Australia</w:t>
      </w:r>
    </w:p>
    <w:p w14:paraId="091187D0" w14:textId="3937915D" w:rsidR="005555B7" w:rsidRPr="00F15D89" w:rsidRDefault="005555B7" w:rsidP="00D715A7">
      <w:pPr>
        <w:pStyle w:val="Affiliation"/>
        <w:spacing w:line="480" w:lineRule="auto"/>
        <w:rPr>
          <w:rFonts w:asciiTheme="minorHAnsi" w:hAnsiTheme="minorHAnsi" w:cstheme="minorHAnsi"/>
          <w:lang w:val="en-AU"/>
        </w:rPr>
      </w:pPr>
      <w:r w:rsidRPr="004E1275">
        <w:rPr>
          <w:rFonts w:asciiTheme="minorHAnsi" w:hAnsiTheme="minorHAnsi" w:cstheme="minorHAnsi"/>
          <w:vertAlign w:val="superscript"/>
          <w:lang w:val="en-AU"/>
        </w:rPr>
        <w:t>3</w:t>
      </w:r>
      <w:r w:rsidRPr="005555B7">
        <w:rPr>
          <w:rFonts w:asciiTheme="minorHAnsi" w:hAnsiTheme="minorHAnsi" w:cstheme="minorHAnsi"/>
          <w:lang w:val="en-AU"/>
        </w:rPr>
        <w:t>Centre for Applications in Natural Resource Mathematics (CARM), School of Mathematics and Physics, University of Queensland, Brisbane, QLD, Australia</w:t>
      </w:r>
    </w:p>
    <w:p w14:paraId="0B193C4D" w14:textId="4BD82F97" w:rsidR="00543728" w:rsidRPr="00F15D89" w:rsidRDefault="005555B7" w:rsidP="00D715A7">
      <w:pPr>
        <w:pStyle w:val="Affiliation"/>
        <w:spacing w:line="480" w:lineRule="auto"/>
        <w:rPr>
          <w:rFonts w:asciiTheme="minorHAnsi" w:hAnsiTheme="minorHAnsi" w:cstheme="minorHAnsi"/>
          <w:lang w:val="en-AU"/>
        </w:rPr>
      </w:pPr>
      <w:r>
        <w:rPr>
          <w:rFonts w:asciiTheme="minorHAnsi" w:hAnsiTheme="minorHAnsi" w:cstheme="minorHAnsi"/>
          <w:vertAlign w:val="superscript"/>
          <w:lang w:val="en-AU"/>
        </w:rPr>
        <w:t>4</w:t>
      </w:r>
      <w:r w:rsidR="00543728" w:rsidRPr="00F15D89">
        <w:rPr>
          <w:rFonts w:asciiTheme="minorHAnsi" w:hAnsiTheme="minorHAnsi" w:cstheme="minorHAnsi"/>
          <w:lang w:val="en-AU"/>
        </w:rPr>
        <w:t xml:space="preserve">School of Mathematics and Statistics, </w:t>
      </w:r>
      <w:r w:rsidR="00F34A28">
        <w:rPr>
          <w:rFonts w:asciiTheme="minorHAnsi" w:hAnsiTheme="minorHAnsi" w:cstheme="minorHAnsi"/>
          <w:lang w:val="en-AU"/>
        </w:rPr>
        <w:t>UNSW Australia</w:t>
      </w:r>
      <w:r w:rsidR="00543728" w:rsidRPr="00F15D89">
        <w:rPr>
          <w:rFonts w:asciiTheme="minorHAnsi" w:hAnsiTheme="minorHAnsi" w:cstheme="minorHAnsi"/>
          <w:lang w:val="en-AU"/>
        </w:rPr>
        <w:t>, Kensington, New South Wales, Australia</w:t>
      </w:r>
    </w:p>
    <w:p w14:paraId="622AFF8E" w14:textId="74A7E43B" w:rsidR="00543728" w:rsidRPr="00F15D89" w:rsidRDefault="005555B7" w:rsidP="00D715A7">
      <w:pPr>
        <w:pStyle w:val="Affiliation"/>
        <w:spacing w:line="480" w:lineRule="auto"/>
        <w:rPr>
          <w:rFonts w:asciiTheme="minorHAnsi" w:hAnsiTheme="minorHAnsi" w:cstheme="minorHAnsi"/>
          <w:lang w:val="en-AU"/>
        </w:rPr>
      </w:pPr>
      <w:r>
        <w:rPr>
          <w:rFonts w:asciiTheme="minorHAnsi" w:hAnsiTheme="minorHAnsi" w:cstheme="minorHAnsi"/>
          <w:vertAlign w:val="superscript"/>
          <w:lang w:val="en-AU"/>
        </w:rPr>
        <w:t>5</w:t>
      </w:r>
      <w:r w:rsidR="00543728" w:rsidRPr="00F15D89">
        <w:rPr>
          <w:rFonts w:asciiTheme="minorHAnsi" w:hAnsiTheme="minorHAnsi" w:cstheme="minorHAnsi"/>
          <w:lang w:val="en-AU"/>
        </w:rPr>
        <w:t xml:space="preserve">Commonwealth Scientific and Industrial Research Organisation, </w:t>
      </w:r>
      <w:proofErr w:type="spellStart"/>
      <w:r w:rsidR="00543728" w:rsidRPr="00F15D89">
        <w:rPr>
          <w:rFonts w:asciiTheme="minorHAnsi" w:hAnsiTheme="minorHAnsi" w:cstheme="minorHAnsi"/>
          <w:lang w:val="en-AU"/>
        </w:rPr>
        <w:t>Castray</w:t>
      </w:r>
      <w:proofErr w:type="spellEnd"/>
      <w:r w:rsidR="00543728" w:rsidRPr="00F15D89">
        <w:rPr>
          <w:rFonts w:asciiTheme="minorHAnsi" w:hAnsiTheme="minorHAnsi" w:cstheme="minorHAnsi"/>
          <w:lang w:val="en-AU"/>
        </w:rPr>
        <w:t xml:space="preserve"> Esplanade, Battery Point, Tasmania, Australia</w:t>
      </w:r>
    </w:p>
    <w:p w14:paraId="5614852F" w14:textId="765D138F" w:rsidR="00DE3F91" w:rsidRPr="00F15D89" w:rsidRDefault="008A6077" w:rsidP="00D715A7">
      <w:pPr>
        <w:pStyle w:val="Affiliation"/>
        <w:spacing w:line="480" w:lineRule="auto"/>
        <w:rPr>
          <w:rFonts w:asciiTheme="minorHAnsi" w:hAnsiTheme="minorHAnsi" w:cstheme="minorHAnsi"/>
          <w:lang w:val="en-AU"/>
        </w:rPr>
      </w:pPr>
      <w:r w:rsidRPr="00F15D89">
        <w:rPr>
          <w:rFonts w:asciiTheme="minorHAnsi" w:hAnsiTheme="minorHAnsi" w:cstheme="minorHAnsi"/>
          <w:lang w:val="en-AU"/>
        </w:rPr>
        <w:t>Correspond</w:t>
      </w:r>
      <w:r w:rsidR="00DE3F91" w:rsidRPr="00F15D89">
        <w:rPr>
          <w:rFonts w:asciiTheme="minorHAnsi" w:hAnsiTheme="minorHAnsi" w:cstheme="minorHAnsi"/>
          <w:lang w:val="en-AU"/>
        </w:rPr>
        <w:t>ing</w:t>
      </w:r>
      <w:r w:rsidRPr="00F15D89">
        <w:rPr>
          <w:rFonts w:asciiTheme="minorHAnsi" w:hAnsiTheme="minorHAnsi" w:cstheme="minorHAnsi"/>
          <w:lang w:val="en-AU"/>
        </w:rPr>
        <w:t xml:space="preserve"> </w:t>
      </w:r>
      <w:r w:rsidR="006F662E" w:rsidRPr="00F15D89">
        <w:rPr>
          <w:rFonts w:asciiTheme="minorHAnsi" w:hAnsiTheme="minorHAnsi" w:cstheme="minorHAnsi"/>
          <w:lang w:val="en-AU"/>
        </w:rPr>
        <w:t>author:</w:t>
      </w:r>
      <w:r w:rsidRPr="00F15D89">
        <w:rPr>
          <w:rFonts w:asciiTheme="minorHAnsi" w:hAnsiTheme="minorHAnsi" w:cstheme="minorHAnsi"/>
          <w:lang w:val="en-AU"/>
        </w:rPr>
        <w:t xml:space="preserve"> </w:t>
      </w:r>
      <w:r w:rsidR="00543728" w:rsidRPr="00F15D89">
        <w:rPr>
          <w:rFonts w:asciiTheme="minorHAnsi" w:hAnsiTheme="minorHAnsi" w:cstheme="minorHAnsi"/>
          <w:lang w:val="en-AU"/>
        </w:rPr>
        <w:t>Hayden</w:t>
      </w:r>
      <w:r w:rsidR="00C21BB7" w:rsidRPr="00F15D89">
        <w:rPr>
          <w:rFonts w:asciiTheme="minorHAnsi" w:hAnsiTheme="minorHAnsi" w:cstheme="minorHAnsi"/>
          <w:lang w:val="en-AU"/>
        </w:rPr>
        <w:t xml:space="preserve"> T.</w:t>
      </w:r>
      <w:r w:rsidR="00543728" w:rsidRPr="00F15D89">
        <w:rPr>
          <w:rFonts w:asciiTheme="minorHAnsi" w:hAnsiTheme="minorHAnsi" w:cstheme="minorHAnsi"/>
          <w:lang w:val="en-AU"/>
        </w:rPr>
        <w:t xml:space="preserve"> Schilling</w:t>
      </w:r>
      <w:r w:rsidR="00DE3F91" w:rsidRPr="00F15D89">
        <w:rPr>
          <w:rFonts w:asciiTheme="minorHAnsi" w:hAnsiTheme="minorHAnsi" w:cstheme="minorHAnsi"/>
          <w:lang w:val="en-AU"/>
        </w:rPr>
        <w:t xml:space="preserve"> (</w:t>
      </w:r>
      <w:hyperlink r:id="rId8" w:history="1">
        <w:r w:rsidR="006D26A7" w:rsidRPr="0017304C">
          <w:rPr>
            <w:rStyle w:val="Hyperlink"/>
            <w:rFonts w:asciiTheme="minorHAnsi" w:hAnsiTheme="minorHAnsi" w:cstheme="minorHAnsi"/>
            <w:lang w:val="en-AU"/>
          </w:rPr>
          <w:t>h.schilling@unsw.edu.au</w:t>
        </w:r>
      </w:hyperlink>
      <w:r w:rsidR="00543728" w:rsidRPr="00F15D89">
        <w:rPr>
          <w:rFonts w:asciiTheme="minorHAnsi" w:hAnsiTheme="minorHAnsi" w:cstheme="minorHAnsi"/>
          <w:lang w:val="en-AU"/>
        </w:rPr>
        <w:t>)</w:t>
      </w:r>
      <w:r w:rsidR="00DE3F91" w:rsidRPr="00F15D89">
        <w:rPr>
          <w:rFonts w:asciiTheme="minorHAnsi" w:hAnsiTheme="minorHAnsi" w:cstheme="minorHAnsi"/>
          <w:lang w:val="en-AU"/>
        </w:rPr>
        <w:t xml:space="preserve"> </w:t>
      </w:r>
    </w:p>
    <w:p w14:paraId="3C7DD84C" w14:textId="4100AD26" w:rsidR="001D170A" w:rsidRDefault="001D170A" w:rsidP="00D715A7">
      <w:pPr>
        <w:spacing w:line="480" w:lineRule="auto"/>
        <w:rPr>
          <w:rFonts w:asciiTheme="minorHAnsi" w:hAnsiTheme="minorHAnsi" w:cstheme="minorHAnsi"/>
          <w:lang w:val="en-AU"/>
        </w:rPr>
      </w:pPr>
    </w:p>
    <w:p w14:paraId="54495D65" w14:textId="7925E1BF" w:rsidR="00F10B3D" w:rsidRDefault="00F10B3D" w:rsidP="00D715A7">
      <w:pPr>
        <w:spacing w:line="480" w:lineRule="auto"/>
        <w:rPr>
          <w:rFonts w:asciiTheme="minorHAnsi" w:hAnsiTheme="minorHAnsi" w:cstheme="minorHAnsi"/>
          <w:lang w:val="en-AU"/>
        </w:rPr>
      </w:pPr>
    </w:p>
    <w:p w14:paraId="3D5252B3" w14:textId="4B678E24" w:rsidR="00F10B3D" w:rsidRDefault="00F10B3D" w:rsidP="00D715A7">
      <w:pPr>
        <w:spacing w:line="480" w:lineRule="auto"/>
        <w:rPr>
          <w:rFonts w:asciiTheme="minorHAnsi" w:hAnsiTheme="minorHAnsi" w:cstheme="minorHAnsi"/>
          <w:lang w:val="en-AU"/>
        </w:rPr>
      </w:pPr>
      <w:r>
        <w:rPr>
          <w:rFonts w:asciiTheme="minorHAnsi" w:hAnsiTheme="minorHAnsi" w:cstheme="minorHAnsi"/>
          <w:lang w:val="en-AU"/>
        </w:rPr>
        <w:t>Main text ≈ 6500 words, 1 Table, 8 Figures</w:t>
      </w:r>
    </w:p>
    <w:p w14:paraId="56836CF3" w14:textId="45BC549E" w:rsidR="001D170A" w:rsidRPr="00353C6A" w:rsidRDefault="00B719C8" w:rsidP="00D715A7">
      <w:pPr>
        <w:pStyle w:val="ListParagraph"/>
        <w:numPr>
          <w:ilvl w:val="0"/>
          <w:numId w:val="18"/>
        </w:numPr>
        <w:spacing w:line="480" w:lineRule="auto"/>
        <w:ind w:left="426" w:hanging="142"/>
        <w:rPr>
          <w:rFonts w:cstheme="minorHAnsi"/>
          <w:b/>
          <w:bCs/>
          <w:lang w:val="en-AU"/>
        </w:rPr>
      </w:pPr>
      <w:r w:rsidRPr="00353C6A">
        <w:rPr>
          <w:rFonts w:cstheme="minorHAnsi"/>
          <w:lang w:val="en-AU"/>
        </w:rPr>
        <w:br w:type="page"/>
      </w:r>
    </w:p>
    <w:p w14:paraId="2659CCE1" w14:textId="5CE00493" w:rsidR="002F3B11" w:rsidRPr="00F15D89" w:rsidRDefault="008A6077" w:rsidP="00D715A7">
      <w:pPr>
        <w:pStyle w:val="Heading-Main"/>
        <w:spacing w:line="480" w:lineRule="auto"/>
        <w:rPr>
          <w:rFonts w:asciiTheme="minorHAnsi" w:hAnsiTheme="minorHAnsi" w:cstheme="minorHAnsi"/>
          <w:lang w:val="en-AU"/>
        </w:rPr>
      </w:pPr>
      <w:commentRangeStart w:id="0"/>
      <w:r w:rsidRPr="00F15D89">
        <w:rPr>
          <w:rFonts w:asciiTheme="minorHAnsi" w:hAnsiTheme="minorHAnsi" w:cstheme="minorHAnsi"/>
          <w:lang w:val="en-AU"/>
        </w:rPr>
        <w:lastRenderedPageBreak/>
        <w:t>Abstract</w:t>
      </w:r>
      <w:commentRangeEnd w:id="0"/>
      <w:r w:rsidR="0099107F">
        <w:rPr>
          <w:rStyle w:val="CommentReference"/>
          <w:rFonts w:eastAsia="Calibri"/>
          <w:b w:val="0"/>
          <w:bCs w:val="0"/>
          <w:kern w:val="0"/>
        </w:rPr>
        <w:commentReference w:id="0"/>
      </w:r>
    </w:p>
    <w:p w14:paraId="3193976F" w14:textId="01E01E47" w:rsidR="000861B9" w:rsidRPr="00F15D89" w:rsidRDefault="000861B9" w:rsidP="000861B9">
      <w:pPr>
        <w:pStyle w:val="Abstract"/>
        <w:spacing w:line="480" w:lineRule="auto"/>
        <w:rPr>
          <w:rFonts w:asciiTheme="minorHAnsi" w:hAnsiTheme="minorHAnsi" w:cstheme="minorHAnsi"/>
          <w:lang w:val="en-AU"/>
        </w:rPr>
      </w:pPr>
      <w:r w:rsidRPr="00F15D89">
        <w:rPr>
          <w:rFonts w:asciiTheme="minorHAnsi" w:hAnsiTheme="minorHAnsi" w:cstheme="minorHAnsi"/>
          <w:lang w:val="en-AU"/>
        </w:rPr>
        <w:t xml:space="preserve">Western boundary currents influence continental shelf </w:t>
      </w:r>
      <w:r>
        <w:rPr>
          <w:rFonts w:asciiTheme="minorHAnsi" w:hAnsiTheme="minorHAnsi" w:cstheme="minorHAnsi"/>
          <w:lang w:val="en-AU"/>
        </w:rPr>
        <w:t>ecosystems</w:t>
      </w:r>
      <w:r w:rsidRPr="00F15D89">
        <w:rPr>
          <w:rFonts w:asciiTheme="minorHAnsi" w:hAnsiTheme="minorHAnsi" w:cstheme="minorHAnsi"/>
          <w:lang w:val="en-AU"/>
        </w:rPr>
        <w:t xml:space="preserve"> through </w:t>
      </w:r>
      <w:r>
        <w:rPr>
          <w:rFonts w:asciiTheme="minorHAnsi" w:hAnsiTheme="minorHAnsi" w:cstheme="minorHAnsi"/>
          <w:lang w:val="en-AU"/>
        </w:rPr>
        <w:t>bottom water intrusions and coastal upwelling</w:t>
      </w:r>
      <w:ins w:id="1" w:author="Iain Suthers" w:date="2020-12-06T13:26:00Z">
        <w:r w:rsidR="00307FC5">
          <w:rPr>
            <w:rFonts w:asciiTheme="minorHAnsi" w:hAnsiTheme="minorHAnsi" w:cstheme="minorHAnsi"/>
            <w:lang w:val="en-AU"/>
          </w:rPr>
          <w:t>,</w:t>
        </w:r>
      </w:ins>
      <w:r w:rsidRPr="00F15D89">
        <w:rPr>
          <w:rFonts w:asciiTheme="minorHAnsi" w:hAnsiTheme="minorHAnsi" w:cstheme="minorHAnsi"/>
          <w:lang w:val="en-AU"/>
        </w:rPr>
        <w:t xml:space="preserve"> which </w:t>
      </w:r>
      <w:r>
        <w:rPr>
          <w:rFonts w:asciiTheme="minorHAnsi" w:hAnsiTheme="minorHAnsi" w:cstheme="minorHAnsi"/>
          <w:lang w:val="en-AU"/>
        </w:rPr>
        <w:t>form inner-shelf water and stimulate phytoplankton production</w:t>
      </w:r>
      <w:r w:rsidRPr="00F15D89">
        <w:rPr>
          <w:rFonts w:asciiTheme="minorHAnsi" w:hAnsiTheme="minorHAnsi" w:cstheme="minorHAnsi"/>
          <w:lang w:val="en-AU"/>
        </w:rPr>
        <w:t xml:space="preserve">. </w:t>
      </w:r>
      <w:r>
        <w:rPr>
          <w:rFonts w:asciiTheme="minorHAnsi" w:hAnsiTheme="minorHAnsi" w:cstheme="minorHAnsi"/>
          <w:lang w:val="en-AU"/>
        </w:rPr>
        <w:t>With</w:t>
      </w:r>
      <w:r w:rsidRPr="00F15D89">
        <w:rPr>
          <w:rFonts w:asciiTheme="minorHAnsi" w:hAnsiTheme="minorHAnsi" w:cstheme="minorHAnsi"/>
          <w:lang w:val="en-AU"/>
        </w:rPr>
        <w:t xml:space="preserve"> an optical plankton counter </w:t>
      </w:r>
      <w:r>
        <w:rPr>
          <w:rFonts w:asciiTheme="minorHAnsi" w:hAnsiTheme="minorHAnsi" w:cstheme="minorHAnsi"/>
          <w:lang w:val="en-AU"/>
        </w:rPr>
        <w:t>and</w:t>
      </w:r>
      <w:r w:rsidRPr="00F15D89">
        <w:rPr>
          <w:rFonts w:asciiTheme="minorHAnsi" w:hAnsiTheme="minorHAnsi" w:cstheme="minorHAnsi"/>
          <w:lang w:val="en-AU"/>
        </w:rPr>
        <w:t xml:space="preserve"> CTD </w:t>
      </w:r>
      <w:r>
        <w:rPr>
          <w:rFonts w:asciiTheme="minorHAnsi" w:hAnsiTheme="minorHAnsi" w:cstheme="minorHAnsi"/>
          <w:lang w:val="en-AU"/>
        </w:rPr>
        <w:t xml:space="preserve">mounted </w:t>
      </w:r>
      <w:r w:rsidRPr="00F15D89">
        <w:rPr>
          <w:rFonts w:asciiTheme="minorHAnsi" w:hAnsiTheme="minorHAnsi" w:cstheme="minorHAnsi"/>
          <w:lang w:val="en-AU"/>
        </w:rPr>
        <w:t>on</w:t>
      </w:r>
      <w:r>
        <w:rPr>
          <w:rFonts w:asciiTheme="minorHAnsi" w:hAnsiTheme="minorHAnsi" w:cstheme="minorHAnsi"/>
          <w:lang w:val="en-AU"/>
        </w:rPr>
        <w:t xml:space="preserve"> an</w:t>
      </w:r>
      <w:r w:rsidRPr="00F15D89">
        <w:rPr>
          <w:rFonts w:asciiTheme="minorHAnsi" w:hAnsiTheme="minorHAnsi" w:cstheme="minorHAnsi"/>
          <w:lang w:val="en-AU"/>
        </w:rPr>
        <w:t xml:space="preserve"> undulating towed body</w:t>
      </w:r>
      <w:ins w:id="2" w:author="Iain Suthers" w:date="2020-12-06T13:26:00Z">
        <w:r w:rsidR="00307FC5">
          <w:rPr>
            <w:rFonts w:asciiTheme="minorHAnsi" w:hAnsiTheme="minorHAnsi" w:cstheme="minorHAnsi"/>
            <w:lang w:val="en-AU"/>
          </w:rPr>
          <w:t>,</w:t>
        </w:r>
      </w:ins>
      <w:r w:rsidRPr="00F15D89">
        <w:rPr>
          <w:rFonts w:asciiTheme="minorHAnsi" w:hAnsiTheme="minorHAnsi" w:cstheme="minorHAnsi"/>
          <w:lang w:val="en-AU"/>
        </w:rPr>
        <w:t xml:space="preserve"> </w:t>
      </w:r>
      <w:r>
        <w:rPr>
          <w:rFonts w:asciiTheme="minorHAnsi" w:hAnsiTheme="minorHAnsi" w:cstheme="minorHAnsi"/>
          <w:lang w:val="en-AU"/>
        </w:rPr>
        <w:t>we</w:t>
      </w:r>
      <w:r w:rsidRPr="00F15D89">
        <w:rPr>
          <w:rFonts w:asciiTheme="minorHAnsi" w:hAnsiTheme="minorHAnsi" w:cstheme="minorHAnsi"/>
          <w:lang w:val="en-AU"/>
        </w:rPr>
        <w:t xml:space="preserve"> present the first high</w:t>
      </w:r>
      <w:r>
        <w:rPr>
          <w:rFonts w:asciiTheme="minorHAnsi" w:hAnsiTheme="minorHAnsi" w:cstheme="minorHAnsi"/>
          <w:lang w:val="en-AU"/>
        </w:rPr>
        <w:t>-</w:t>
      </w:r>
      <w:r w:rsidRPr="00F15D89">
        <w:rPr>
          <w:rFonts w:asciiTheme="minorHAnsi" w:hAnsiTheme="minorHAnsi" w:cstheme="minorHAnsi"/>
          <w:lang w:val="en-AU"/>
        </w:rPr>
        <w:t xml:space="preserve">resolution </w:t>
      </w:r>
      <w:r>
        <w:rPr>
          <w:rFonts w:asciiTheme="minorHAnsi" w:hAnsiTheme="minorHAnsi" w:cstheme="minorHAnsi"/>
          <w:lang w:val="en-AU"/>
        </w:rPr>
        <w:t>vertically resolved</w:t>
      </w:r>
      <w:r w:rsidRPr="00F15D89">
        <w:rPr>
          <w:rFonts w:asciiTheme="minorHAnsi" w:hAnsiTheme="minorHAnsi" w:cstheme="minorHAnsi"/>
          <w:lang w:val="en-AU"/>
        </w:rPr>
        <w:t xml:space="preserve"> profiles of the zooplankton community across </w:t>
      </w:r>
      <w:ins w:id="3" w:author="Iain Suthers" w:date="2020-12-06T13:26:00Z">
        <w:r w:rsidR="00307FC5">
          <w:rPr>
            <w:rFonts w:asciiTheme="minorHAnsi" w:hAnsiTheme="minorHAnsi" w:cstheme="minorHAnsi"/>
            <w:lang w:val="en-AU"/>
          </w:rPr>
          <w:t>four transects over the</w:t>
        </w:r>
      </w:ins>
      <w:del w:id="4" w:author="Iain Suthers" w:date="2020-12-06T13:26:00Z">
        <w:r w:rsidRPr="00F15D89" w:rsidDel="00307FC5">
          <w:rPr>
            <w:rFonts w:asciiTheme="minorHAnsi" w:hAnsiTheme="minorHAnsi" w:cstheme="minorHAnsi"/>
            <w:lang w:val="en-AU"/>
          </w:rPr>
          <w:delText>a</w:delText>
        </w:r>
      </w:del>
      <w:r w:rsidRPr="00F15D89">
        <w:rPr>
          <w:rFonts w:asciiTheme="minorHAnsi" w:hAnsiTheme="minorHAnsi" w:cstheme="minorHAnsi"/>
          <w:lang w:val="en-AU"/>
        </w:rPr>
        <w:t xml:space="preserve"> continental shelf</w:t>
      </w:r>
      <w:del w:id="5" w:author="Iain Suthers" w:date="2020-12-06T13:27:00Z">
        <w:r w:rsidDel="00307FC5">
          <w:rPr>
            <w:rFonts w:asciiTheme="minorHAnsi" w:hAnsiTheme="minorHAnsi" w:cstheme="minorHAnsi"/>
            <w:lang w:val="en-AU"/>
          </w:rPr>
          <w:delText xml:space="preserve"> at four different latitudes</w:delText>
        </w:r>
      </w:del>
      <w:r>
        <w:rPr>
          <w:rFonts w:asciiTheme="minorHAnsi" w:hAnsiTheme="minorHAnsi" w:cstheme="minorHAnsi"/>
          <w:lang w:val="en-AU"/>
        </w:rPr>
        <w:t xml:space="preserve">. </w:t>
      </w:r>
      <w:r w:rsidR="00E30A97">
        <w:rPr>
          <w:rFonts w:asciiTheme="minorHAnsi" w:hAnsiTheme="minorHAnsi" w:cstheme="minorHAnsi"/>
          <w:lang w:val="en-AU"/>
        </w:rPr>
        <w:t>Z</w:t>
      </w:r>
      <w:r w:rsidR="00E30A97" w:rsidRPr="00F15D89">
        <w:rPr>
          <w:rFonts w:asciiTheme="minorHAnsi" w:hAnsiTheme="minorHAnsi" w:cstheme="minorHAnsi"/>
          <w:lang w:val="en-AU"/>
        </w:rPr>
        <w:t xml:space="preserve">ooplankton biomass </w:t>
      </w:r>
      <w:r w:rsidR="00E30A97">
        <w:rPr>
          <w:rFonts w:asciiTheme="minorHAnsi" w:hAnsiTheme="minorHAnsi" w:cstheme="minorHAnsi"/>
          <w:lang w:val="en-AU"/>
        </w:rPr>
        <w:t>is</w:t>
      </w:r>
      <w:r w:rsidR="00E30A97" w:rsidRPr="00F15D89">
        <w:rPr>
          <w:rFonts w:asciiTheme="minorHAnsi" w:hAnsiTheme="minorHAnsi" w:cstheme="minorHAnsi"/>
          <w:lang w:val="en-AU"/>
        </w:rPr>
        <w:t xml:space="preserve"> highest inshore</w:t>
      </w:r>
      <w:ins w:id="6" w:author="Iain Suthers" w:date="2020-12-06T13:32:00Z">
        <w:r w:rsidR="00307FC5">
          <w:rPr>
            <w:rFonts w:asciiTheme="minorHAnsi" w:hAnsiTheme="minorHAnsi" w:cstheme="minorHAnsi"/>
            <w:lang w:val="en-AU"/>
          </w:rPr>
          <w:t xml:space="preserve">, which declines </w:t>
        </w:r>
      </w:ins>
      <w:del w:id="7" w:author="Iain Suthers" w:date="2020-12-06T13:32:00Z">
        <w:r w:rsidR="00E30A97" w:rsidRPr="00F15D89" w:rsidDel="00307FC5">
          <w:rPr>
            <w:rFonts w:asciiTheme="minorHAnsi" w:hAnsiTheme="minorHAnsi" w:cstheme="minorHAnsi"/>
            <w:lang w:val="en-AU"/>
          </w:rPr>
          <w:delText xml:space="preserve"> </w:delText>
        </w:r>
      </w:del>
      <w:del w:id="8" w:author="Iain Suthers" w:date="2020-12-06T13:33:00Z">
        <w:r w:rsidR="00E30A97" w:rsidRPr="00F15D89" w:rsidDel="00307FC5">
          <w:rPr>
            <w:rFonts w:asciiTheme="minorHAnsi" w:hAnsiTheme="minorHAnsi" w:cstheme="minorHAnsi"/>
            <w:lang w:val="en-AU"/>
          </w:rPr>
          <w:delText>with</w:delText>
        </w:r>
        <w:r w:rsidR="00E30A97" w:rsidDel="00307FC5">
          <w:rPr>
            <w:rFonts w:asciiTheme="minorHAnsi" w:hAnsiTheme="minorHAnsi" w:cstheme="minorHAnsi"/>
            <w:lang w:val="en-AU"/>
          </w:rPr>
          <w:delText xml:space="preserve"> biomass declining </w:delText>
        </w:r>
      </w:del>
      <w:r w:rsidR="00E30A97" w:rsidRPr="00F15D89">
        <w:rPr>
          <w:rFonts w:asciiTheme="minorHAnsi" w:hAnsiTheme="minorHAnsi" w:cstheme="minorHAnsi"/>
          <w:lang w:val="en-AU"/>
        </w:rPr>
        <w:t xml:space="preserve">with increasing distance from shore and </w:t>
      </w:r>
      <w:ins w:id="9" w:author="Iain Suthers" w:date="2020-12-06T13:33:00Z">
        <w:r w:rsidR="00307FC5">
          <w:rPr>
            <w:rFonts w:asciiTheme="minorHAnsi" w:hAnsiTheme="minorHAnsi" w:cstheme="minorHAnsi"/>
            <w:lang w:val="en-AU"/>
          </w:rPr>
          <w:t xml:space="preserve">with increasing </w:t>
        </w:r>
      </w:ins>
      <w:r w:rsidR="00E30A97" w:rsidRPr="00F15D89">
        <w:rPr>
          <w:rFonts w:asciiTheme="minorHAnsi" w:hAnsiTheme="minorHAnsi" w:cstheme="minorHAnsi"/>
          <w:lang w:val="en-AU"/>
        </w:rPr>
        <w:t>depth</w:t>
      </w:r>
      <w:r w:rsidR="00DA72F2">
        <w:rPr>
          <w:rFonts w:asciiTheme="minorHAnsi" w:hAnsiTheme="minorHAnsi" w:cstheme="minorHAnsi"/>
          <w:lang w:val="en-AU"/>
        </w:rPr>
        <w:t xml:space="preserve"> in the water column</w:t>
      </w:r>
      <w:r w:rsidR="00E30A97" w:rsidRPr="00F15D89">
        <w:rPr>
          <w:rFonts w:asciiTheme="minorHAnsi" w:hAnsiTheme="minorHAnsi" w:cstheme="minorHAnsi"/>
          <w:lang w:val="en-AU"/>
        </w:rPr>
        <w:t xml:space="preserve">. </w:t>
      </w:r>
      <w:r>
        <w:rPr>
          <w:rFonts w:asciiTheme="minorHAnsi" w:hAnsiTheme="minorHAnsi" w:cstheme="minorHAnsi"/>
          <w:lang w:val="en-AU"/>
        </w:rPr>
        <w:t>The front between the warm East Australian Current (EAC) and cooler continental shelf waters also showed increased biomass of zooplankton. Landward of the front is the inner-shelf water, created by EAC</w:t>
      </w:r>
      <w:r w:rsidRPr="00F15D89">
        <w:rPr>
          <w:rFonts w:asciiTheme="minorHAnsi" w:hAnsiTheme="minorHAnsi" w:cstheme="minorHAnsi"/>
          <w:lang w:val="en-AU"/>
        </w:rPr>
        <w:t xml:space="preserve"> uplift</w:t>
      </w:r>
      <w:r>
        <w:rPr>
          <w:rFonts w:asciiTheme="minorHAnsi" w:hAnsiTheme="minorHAnsi" w:cstheme="minorHAnsi"/>
          <w:lang w:val="en-AU"/>
        </w:rPr>
        <w:t xml:space="preserve">ing slope waters, resulting in </w:t>
      </w:r>
      <w:r w:rsidRPr="00F15D89">
        <w:rPr>
          <w:rFonts w:asciiTheme="minorHAnsi" w:hAnsiTheme="minorHAnsi" w:cstheme="minorHAnsi"/>
          <w:lang w:val="en-AU"/>
        </w:rPr>
        <w:t xml:space="preserve">zooplankton communities </w:t>
      </w:r>
      <w:r>
        <w:rPr>
          <w:rFonts w:asciiTheme="minorHAnsi" w:hAnsiTheme="minorHAnsi" w:cstheme="minorHAnsi"/>
          <w:lang w:val="en-AU"/>
        </w:rPr>
        <w:t xml:space="preserve">with </w:t>
      </w:r>
      <w:r w:rsidRPr="00F15D89">
        <w:rPr>
          <w:rFonts w:asciiTheme="minorHAnsi" w:hAnsiTheme="minorHAnsi" w:cstheme="minorHAnsi"/>
          <w:lang w:val="en-AU"/>
        </w:rPr>
        <w:t>smaller geometric mean</w:t>
      </w:r>
      <w:r>
        <w:rPr>
          <w:rFonts w:asciiTheme="minorHAnsi" w:hAnsiTheme="minorHAnsi" w:cstheme="minorHAnsi"/>
          <w:lang w:val="en-AU"/>
        </w:rPr>
        <w:t xml:space="preserve"> </w:t>
      </w:r>
      <w:r w:rsidRPr="00F15D89">
        <w:rPr>
          <w:rFonts w:asciiTheme="minorHAnsi" w:hAnsiTheme="minorHAnsi" w:cstheme="minorHAnsi"/>
          <w:lang w:val="en-AU"/>
        </w:rPr>
        <w:t>sizes and steeper</w:t>
      </w:r>
      <w:r>
        <w:rPr>
          <w:rFonts w:asciiTheme="minorHAnsi" w:hAnsiTheme="minorHAnsi" w:cstheme="minorHAnsi"/>
          <w:lang w:val="en-AU"/>
        </w:rPr>
        <w:t xml:space="preserve"> slopes as estimated</w:t>
      </w:r>
      <w:r w:rsidRPr="00F15D89">
        <w:rPr>
          <w:rFonts w:asciiTheme="minorHAnsi" w:hAnsiTheme="minorHAnsi" w:cstheme="minorHAnsi"/>
          <w:lang w:val="en-AU"/>
        </w:rPr>
        <w:t xml:space="preserve"> </w:t>
      </w:r>
      <w:r>
        <w:rPr>
          <w:rFonts w:asciiTheme="minorHAnsi" w:hAnsiTheme="minorHAnsi" w:cstheme="minorHAnsi"/>
          <w:lang w:val="en-AU"/>
        </w:rPr>
        <w:t xml:space="preserve">from the </w:t>
      </w:r>
      <w:r w:rsidRPr="00F15D89">
        <w:rPr>
          <w:rFonts w:asciiTheme="minorHAnsi" w:hAnsiTheme="minorHAnsi" w:cstheme="minorHAnsi"/>
          <w:lang w:val="en-AU"/>
        </w:rPr>
        <w:t>normalised biomass size spectrum</w:t>
      </w:r>
      <w:r>
        <w:rPr>
          <w:rFonts w:asciiTheme="minorHAnsi" w:hAnsiTheme="minorHAnsi" w:cstheme="minorHAnsi"/>
          <w:lang w:val="en-AU"/>
        </w:rPr>
        <w:t xml:space="preserve"> (NBSS), indicating a more productive community</w:t>
      </w:r>
      <w:r w:rsidRPr="00F15D89">
        <w:rPr>
          <w:rFonts w:asciiTheme="minorHAnsi" w:hAnsiTheme="minorHAnsi" w:cstheme="minorHAnsi"/>
          <w:lang w:val="en-AU"/>
        </w:rPr>
        <w:t xml:space="preserve">. </w:t>
      </w:r>
      <w:r>
        <w:rPr>
          <w:rFonts w:asciiTheme="minorHAnsi" w:hAnsiTheme="minorHAnsi" w:cstheme="minorHAnsi"/>
          <w:lang w:val="en-AU"/>
        </w:rPr>
        <w:t xml:space="preserve">South of the EAC separation from the coast, the continental shelf zooplankton community was more spatially homogenous but still displayed the same broad horizontal and vertical patterns in zooplankton. </w:t>
      </w:r>
      <w:r w:rsidRPr="00F15D89">
        <w:rPr>
          <w:rFonts w:asciiTheme="minorHAnsi" w:hAnsiTheme="minorHAnsi" w:cstheme="minorHAnsi"/>
          <w:lang w:val="en-AU"/>
        </w:rPr>
        <w:t>The</w:t>
      </w:r>
      <w:r>
        <w:rPr>
          <w:rFonts w:asciiTheme="minorHAnsi" w:hAnsiTheme="minorHAnsi" w:cstheme="minorHAnsi"/>
          <w:lang w:val="en-AU"/>
        </w:rPr>
        <w:t>se</w:t>
      </w:r>
      <w:r w:rsidRPr="00F15D89">
        <w:rPr>
          <w:rFonts w:asciiTheme="minorHAnsi" w:hAnsiTheme="minorHAnsi" w:cstheme="minorHAnsi"/>
          <w:lang w:val="en-AU"/>
        </w:rPr>
        <w:t xml:space="preserve"> patterns </w:t>
      </w:r>
      <w:r>
        <w:rPr>
          <w:rFonts w:asciiTheme="minorHAnsi" w:hAnsiTheme="minorHAnsi" w:cstheme="minorHAnsi"/>
          <w:lang w:val="en-AU"/>
        </w:rPr>
        <w:t>are consistent</w:t>
      </w:r>
      <w:r w:rsidRPr="00F15D89">
        <w:rPr>
          <w:rFonts w:asciiTheme="minorHAnsi" w:hAnsiTheme="minorHAnsi" w:cstheme="minorHAnsi"/>
          <w:lang w:val="en-AU"/>
        </w:rPr>
        <w:t xml:space="preserve"> with zooplankton distributions on</w:t>
      </w:r>
      <w:r>
        <w:rPr>
          <w:rFonts w:asciiTheme="minorHAnsi" w:hAnsiTheme="minorHAnsi" w:cstheme="minorHAnsi"/>
          <w:lang w:val="en-AU"/>
        </w:rPr>
        <w:t xml:space="preserve"> other</w:t>
      </w:r>
      <w:r w:rsidRPr="00F15D89">
        <w:rPr>
          <w:rFonts w:asciiTheme="minorHAnsi" w:hAnsiTheme="minorHAnsi" w:cstheme="minorHAnsi"/>
          <w:lang w:val="en-AU"/>
        </w:rPr>
        <w:t xml:space="preserve"> continental shel</w:t>
      </w:r>
      <w:r>
        <w:rPr>
          <w:rFonts w:asciiTheme="minorHAnsi" w:hAnsiTheme="minorHAnsi" w:cstheme="minorHAnsi"/>
          <w:lang w:val="en-AU"/>
        </w:rPr>
        <w:t>ves where</w:t>
      </w:r>
      <w:r w:rsidRPr="00F15D89">
        <w:rPr>
          <w:rFonts w:asciiTheme="minorHAnsi" w:hAnsiTheme="minorHAnsi" w:cstheme="minorHAnsi"/>
          <w:lang w:val="en-AU"/>
        </w:rPr>
        <w:t xml:space="preserve"> </w:t>
      </w:r>
      <w:r>
        <w:rPr>
          <w:rFonts w:asciiTheme="minorHAnsi" w:hAnsiTheme="minorHAnsi" w:cstheme="minorHAnsi"/>
          <w:lang w:val="en-AU"/>
        </w:rPr>
        <w:t xml:space="preserve">the </w:t>
      </w:r>
      <w:r w:rsidRPr="00F15D89">
        <w:rPr>
          <w:rFonts w:asciiTheme="minorHAnsi" w:hAnsiTheme="minorHAnsi" w:cstheme="minorHAnsi"/>
          <w:lang w:val="en-AU"/>
        </w:rPr>
        <w:t>inner</w:t>
      </w:r>
      <w:r>
        <w:rPr>
          <w:rFonts w:asciiTheme="minorHAnsi" w:hAnsiTheme="minorHAnsi" w:cstheme="minorHAnsi"/>
          <w:lang w:val="en-AU"/>
        </w:rPr>
        <w:t>-shelf has</w:t>
      </w:r>
      <w:r w:rsidRPr="00F15D89">
        <w:rPr>
          <w:rFonts w:asciiTheme="minorHAnsi" w:hAnsiTheme="minorHAnsi" w:cstheme="minorHAnsi"/>
          <w:lang w:val="en-AU"/>
        </w:rPr>
        <w:t xml:space="preserve"> high</w:t>
      </w:r>
      <w:r>
        <w:rPr>
          <w:rFonts w:asciiTheme="minorHAnsi" w:hAnsiTheme="minorHAnsi" w:cstheme="minorHAnsi"/>
          <w:lang w:val="en-AU"/>
        </w:rPr>
        <w:t>er</w:t>
      </w:r>
      <w:r w:rsidRPr="00F15D89">
        <w:rPr>
          <w:rFonts w:asciiTheme="minorHAnsi" w:hAnsiTheme="minorHAnsi" w:cstheme="minorHAnsi"/>
          <w:lang w:val="en-AU"/>
        </w:rPr>
        <w:t xml:space="preserve"> biomass of zooplankton</w:t>
      </w:r>
      <w:r>
        <w:rPr>
          <w:rFonts w:asciiTheme="minorHAnsi" w:hAnsiTheme="minorHAnsi" w:cstheme="minorHAnsi"/>
          <w:lang w:val="en-AU"/>
        </w:rPr>
        <w:t xml:space="preserve"> with a steeper NBSS-slope</w:t>
      </w:r>
      <w:r w:rsidRPr="00F15D89">
        <w:rPr>
          <w:rFonts w:asciiTheme="minorHAnsi" w:hAnsiTheme="minorHAnsi" w:cstheme="minorHAnsi"/>
          <w:lang w:val="en-AU"/>
        </w:rPr>
        <w:t xml:space="preserve"> compared to offshore. </w:t>
      </w:r>
      <w:r>
        <w:rPr>
          <w:rFonts w:asciiTheme="minorHAnsi" w:hAnsiTheme="minorHAnsi" w:cstheme="minorHAnsi"/>
          <w:lang w:val="en-AU"/>
        </w:rPr>
        <w:t>Inner-shelf zooplankton communities support temperate reef ecosystems and coastal fisheries, adjacent to increasingly urbanised coastlines</w:t>
      </w:r>
      <w:r w:rsidRPr="00F15D89">
        <w:rPr>
          <w:rFonts w:asciiTheme="minorHAnsi" w:hAnsiTheme="minorHAnsi" w:cstheme="minorHAnsi"/>
          <w:lang w:val="en-AU"/>
        </w:rPr>
        <w:t>.</w:t>
      </w:r>
    </w:p>
    <w:p w14:paraId="5408B34C" w14:textId="06254795" w:rsidR="00E30A97" w:rsidRPr="00F15D89" w:rsidRDefault="00E30A97" w:rsidP="00D715A7">
      <w:pPr>
        <w:pStyle w:val="Abstract"/>
        <w:spacing w:line="480" w:lineRule="auto"/>
        <w:rPr>
          <w:rFonts w:asciiTheme="minorHAnsi" w:hAnsiTheme="minorHAnsi" w:cstheme="minorHAnsi"/>
          <w:lang w:val="en-AU"/>
        </w:rPr>
      </w:pPr>
    </w:p>
    <w:p w14:paraId="292C0171" w14:textId="77777777" w:rsidR="009A7BA6" w:rsidRDefault="009A7BA6" w:rsidP="00D715A7">
      <w:pPr>
        <w:spacing w:line="480" w:lineRule="auto"/>
        <w:rPr>
          <w:rFonts w:asciiTheme="minorHAnsi" w:hAnsiTheme="minorHAnsi" w:cstheme="minorHAnsi"/>
          <w:lang w:val="en-AU"/>
        </w:rPr>
      </w:pPr>
    </w:p>
    <w:p w14:paraId="5ADDFF51" w14:textId="172CF028" w:rsidR="00A07D65" w:rsidRPr="00F15D89" w:rsidRDefault="009A7BA6" w:rsidP="00D715A7">
      <w:pPr>
        <w:spacing w:line="480" w:lineRule="auto"/>
        <w:rPr>
          <w:rFonts w:asciiTheme="minorHAnsi" w:eastAsia="Times New Roman" w:hAnsiTheme="minorHAnsi" w:cstheme="minorHAnsi"/>
          <w:b/>
          <w:bCs/>
          <w:kern w:val="28"/>
          <w:szCs w:val="24"/>
          <w:lang w:val="en-AU"/>
        </w:rPr>
      </w:pPr>
      <w:r w:rsidRPr="00752391">
        <w:rPr>
          <w:rFonts w:asciiTheme="minorHAnsi" w:hAnsiTheme="minorHAnsi" w:cstheme="minorHAnsi"/>
          <w:lang w:val="en-AU"/>
        </w:rPr>
        <w:t xml:space="preserve">Key words: </w:t>
      </w:r>
      <w:r w:rsidR="00447ABF" w:rsidRPr="00752391">
        <w:rPr>
          <w:rFonts w:asciiTheme="minorHAnsi" w:hAnsiTheme="minorHAnsi" w:cstheme="minorHAnsi"/>
          <w:lang w:val="en-AU"/>
        </w:rPr>
        <w:t>East</w:t>
      </w:r>
      <w:r w:rsidR="00447ABF">
        <w:rPr>
          <w:rFonts w:asciiTheme="minorHAnsi" w:hAnsiTheme="minorHAnsi" w:cstheme="minorHAnsi"/>
          <w:lang w:val="en-AU"/>
        </w:rPr>
        <w:t xml:space="preserve"> Australian Current, upwelling, </w:t>
      </w:r>
      <w:r w:rsidR="00BD36D7">
        <w:rPr>
          <w:rFonts w:asciiTheme="minorHAnsi" w:hAnsiTheme="minorHAnsi" w:cstheme="minorHAnsi"/>
          <w:lang w:val="en-AU"/>
        </w:rPr>
        <w:t xml:space="preserve">size spectra, </w:t>
      </w:r>
      <w:r w:rsidR="00EB5672">
        <w:rPr>
          <w:rFonts w:asciiTheme="minorHAnsi" w:hAnsiTheme="minorHAnsi" w:cstheme="minorHAnsi"/>
          <w:lang w:val="en-AU"/>
        </w:rPr>
        <w:t xml:space="preserve">Optical Plankton Counter, production, </w:t>
      </w:r>
      <w:r w:rsidR="00A07D65" w:rsidRPr="00F15D89">
        <w:rPr>
          <w:rFonts w:asciiTheme="minorHAnsi" w:hAnsiTheme="minorHAnsi" w:cstheme="minorHAnsi"/>
          <w:lang w:val="en-AU"/>
        </w:rPr>
        <w:br w:type="page"/>
      </w:r>
    </w:p>
    <w:p w14:paraId="16752E20" w14:textId="2F95461D"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Introduction</w:t>
      </w:r>
    </w:p>
    <w:p w14:paraId="4658D4C2" w14:textId="10EEDE43" w:rsidR="004D1CE3" w:rsidRDefault="00732DB7" w:rsidP="00392E7D">
      <w:pPr>
        <w:pStyle w:val="Text"/>
        <w:spacing w:line="480" w:lineRule="auto"/>
        <w:rPr>
          <w:rFonts w:asciiTheme="minorHAnsi" w:hAnsiTheme="minorHAnsi" w:cstheme="minorHAnsi"/>
          <w:lang w:val="en-AU"/>
        </w:rPr>
      </w:pPr>
      <w:bookmarkStart w:id="10" w:name="_Hlk57639382"/>
      <w:r>
        <w:rPr>
          <w:rFonts w:asciiTheme="minorHAnsi" w:hAnsiTheme="minorHAnsi" w:cstheme="minorHAnsi"/>
          <w:lang w:val="en-AU"/>
        </w:rPr>
        <w:t>Continental shelves are the main interface between society and the oceans. Located close to land</w:t>
      </w:r>
      <w:del w:id="11" w:author="Jason Everett" w:date="2020-12-16T19:38:00Z">
        <w:r w:rsidDel="00A41768">
          <w:rPr>
            <w:rFonts w:asciiTheme="minorHAnsi" w:hAnsiTheme="minorHAnsi" w:cstheme="minorHAnsi"/>
            <w:lang w:val="en-AU"/>
          </w:rPr>
          <w:delText xml:space="preserve"> (and people)</w:delText>
        </w:r>
      </w:del>
      <w:r>
        <w:rPr>
          <w:rFonts w:asciiTheme="minorHAnsi" w:hAnsiTheme="minorHAnsi" w:cstheme="minorHAnsi"/>
          <w:lang w:val="en-AU"/>
        </w:rPr>
        <w:t xml:space="preserve">, </w:t>
      </w:r>
      <w:r w:rsidR="008E5D17">
        <w:rPr>
          <w:rFonts w:asciiTheme="minorHAnsi" w:hAnsiTheme="minorHAnsi" w:cstheme="minorHAnsi"/>
          <w:lang w:val="en-AU"/>
        </w:rPr>
        <w:t>they</w:t>
      </w:r>
      <w:r>
        <w:rPr>
          <w:rFonts w:asciiTheme="minorHAnsi" w:hAnsiTheme="minorHAnsi" w:cstheme="minorHAnsi"/>
          <w:lang w:val="en-AU"/>
        </w:rPr>
        <w:t xml:space="preserve"> </w:t>
      </w:r>
      <w:r w:rsidR="008E5D17">
        <w:rPr>
          <w:rFonts w:asciiTheme="minorHAnsi" w:hAnsiTheme="minorHAnsi" w:cstheme="minorHAnsi"/>
          <w:lang w:val="en-AU"/>
        </w:rPr>
        <w:t>are</w:t>
      </w:r>
      <w:r>
        <w:rPr>
          <w:rFonts w:asciiTheme="minorHAnsi" w:hAnsiTheme="minorHAnsi" w:cstheme="minorHAnsi"/>
          <w:lang w:val="en-AU"/>
        </w:rPr>
        <w:t xml:space="preserve"> the easiest marine environment to access and </w:t>
      </w:r>
      <w:del w:id="12" w:author="Jason Everett" w:date="2020-12-16T19:38:00Z">
        <w:r w:rsidDel="00A41768">
          <w:rPr>
            <w:rFonts w:asciiTheme="minorHAnsi" w:hAnsiTheme="minorHAnsi" w:cstheme="minorHAnsi"/>
            <w:lang w:val="en-AU"/>
          </w:rPr>
          <w:delText xml:space="preserve">therefore </w:delText>
        </w:r>
      </w:del>
      <w:r>
        <w:rPr>
          <w:rFonts w:asciiTheme="minorHAnsi" w:hAnsiTheme="minorHAnsi" w:cstheme="minorHAnsi"/>
          <w:lang w:val="en-AU"/>
        </w:rPr>
        <w:t>exploit. Despite a</w:t>
      </w:r>
      <w:r w:rsidR="00392E7D">
        <w:rPr>
          <w:rFonts w:asciiTheme="minorHAnsi" w:hAnsiTheme="minorHAnsi" w:cstheme="minorHAnsi"/>
          <w:lang w:val="en-AU"/>
        </w:rPr>
        <w:t>ccount</w:t>
      </w:r>
      <w:r>
        <w:rPr>
          <w:rFonts w:asciiTheme="minorHAnsi" w:hAnsiTheme="minorHAnsi" w:cstheme="minorHAnsi"/>
          <w:lang w:val="en-AU"/>
        </w:rPr>
        <w:t>ing</w:t>
      </w:r>
      <w:r w:rsidR="00392E7D">
        <w:rPr>
          <w:rFonts w:asciiTheme="minorHAnsi" w:hAnsiTheme="minorHAnsi" w:cstheme="minorHAnsi"/>
          <w:lang w:val="en-AU"/>
        </w:rPr>
        <w:t xml:space="preserve"> for less than 7% of the earth’s ocean surface area</w:t>
      </w:r>
      <w:r>
        <w:rPr>
          <w:rFonts w:asciiTheme="minorHAnsi" w:hAnsiTheme="minorHAnsi" w:cstheme="minorHAnsi"/>
          <w:lang w:val="en-AU"/>
        </w:rPr>
        <w:t>,</w:t>
      </w:r>
      <w:r w:rsidR="00392E7D">
        <w:rPr>
          <w:rFonts w:asciiTheme="minorHAnsi" w:hAnsiTheme="minorHAnsi" w:cstheme="minorHAnsi"/>
          <w:lang w:val="en-AU"/>
        </w:rPr>
        <w:t xml:space="preserve"> </w:t>
      </w:r>
      <w:r>
        <w:rPr>
          <w:rFonts w:asciiTheme="minorHAnsi" w:hAnsiTheme="minorHAnsi" w:cstheme="minorHAnsi"/>
          <w:lang w:val="en-AU"/>
        </w:rPr>
        <w:t xml:space="preserve">continental shelf regions support over 90% of the world’s fisheries catch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{"citationID":"KUTlw1qE","properties":{"formattedCitation":"(Pauly {\\i{}et al.}, 2002)","plainCitation":"(Pauly et al., 2002)","noteIndex":0},"citationItems":[{"id":1399,"uris":["http://zotero.org/users/local/U6DoygBa/items/L4849E3P"],"uri":["http://zotero.org/users/local/U6DoygBa/items/L4849E3P"],"itemData":{"id":1399,"type":"article-journal","abstract":"Fisheries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(Pauly </w:t>
      </w:r>
      <w:r w:rsidR="00A925B7" w:rsidRPr="00A925B7">
        <w:rPr>
          <w:rFonts w:ascii="Calibri" w:hAnsi="Calibri" w:cs="Calibri"/>
          <w:i/>
          <w:iCs/>
        </w:rPr>
        <w:t>et al.</w:t>
      </w:r>
      <w:r w:rsidR="00A925B7" w:rsidRPr="00A925B7">
        <w:rPr>
          <w:rFonts w:ascii="Calibri" w:hAnsi="Calibri" w:cs="Calibri"/>
        </w:rPr>
        <w:t>, 2002)</w:t>
      </w:r>
      <w:r>
        <w:rPr>
          <w:rFonts w:asciiTheme="minorHAnsi" w:hAnsiTheme="minorHAnsi" w:cstheme="minorHAnsi"/>
          <w:lang w:val="en-AU"/>
        </w:rPr>
        <w:fldChar w:fldCharType="end"/>
      </w:r>
      <w:r w:rsidR="00392E7D">
        <w:rPr>
          <w:rFonts w:asciiTheme="minorHAnsi" w:hAnsiTheme="minorHAnsi" w:cstheme="minorHAnsi"/>
          <w:lang w:val="en-AU"/>
        </w:rPr>
        <w:t>.</w:t>
      </w:r>
      <w:r w:rsidR="00F9131F">
        <w:rPr>
          <w:rFonts w:asciiTheme="minorHAnsi" w:hAnsiTheme="minorHAnsi" w:cstheme="minorHAnsi"/>
          <w:lang w:val="en-AU"/>
        </w:rPr>
        <w:t xml:space="preserve"> </w:t>
      </w:r>
      <w:r>
        <w:rPr>
          <w:rFonts w:asciiTheme="minorHAnsi" w:hAnsiTheme="minorHAnsi" w:cstheme="minorHAnsi"/>
          <w:lang w:val="en-AU"/>
        </w:rPr>
        <w:t>Th</w:t>
      </w:r>
      <w:ins w:id="13" w:author="Jason Everett" w:date="2020-12-16T20:02:00Z">
        <w:r w:rsidR="00B8132C">
          <w:rPr>
            <w:rFonts w:asciiTheme="minorHAnsi" w:hAnsiTheme="minorHAnsi" w:cstheme="minorHAnsi"/>
            <w:lang w:val="en-AU"/>
          </w:rPr>
          <w:t>ese</w:t>
        </w:r>
      </w:ins>
      <w:del w:id="14" w:author="Jason Everett" w:date="2020-12-16T20:02:00Z">
        <w:r w:rsidDel="00B8132C">
          <w:rPr>
            <w:rFonts w:asciiTheme="minorHAnsi" w:hAnsiTheme="minorHAnsi" w:cstheme="minorHAnsi"/>
            <w:lang w:val="en-AU"/>
          </w:rPr>
          <w:delText>is</w:delText>
        </w:r>
      </w:del>
      <w:r>
        <w:rPr>
          <w:rFonts w:asciiTheme="minorHAnsi" w:hAnsiTheme="minorHAnsi" w:cstheme="minorHAnsi"/>
          <w:lang w:val="en-AU"/>
        </w:rPr>
        <w:t xml:space="preserve"> </w:t>
      </w:r>
      <w:del w:id="15" w:author="Jason Everett" w:date="2020-12-16T20:02:00Z">
        <w:r w:rsidDel="00B8132C">
          <w:rPr>
            <w:rFonts w:asciiTheme="minorHAnsi" w:hAnsiTheme="minorHAnsi" w:cstheme="minorHAnsi"/>
            <w:lang w:val="en-AU"/>
          </w:rPr>
          <w:delText xml:space="preserve">sustained level of exploitation is </w:delText>
        </w:r>
      </w:del>
      <w:ins w:id="16" w:author="Jason Everett" w:date="2020-12-16T20:02:00Z">
        <w:r w:rsidR="00B8132C">
          <w:rPr>
            <w:rFonts w:asciiTheme="minorHAnsi" w:hAnsiTheme="minorHAnsi" w:cstheme="minorHAnsi"/>
            <w:lang w:val="en-AU"/>
          </w:rPr>
          <w:t xml:space="preserve">fisheries are </w:t>
        </w:r>
      </w:ins>
      <w:r>
        <w:rPr>
          <w:rFonts w:asciiTheme="minorHAnsi" w:hAnsiTheme="minorHAnsi" w:cstheme="minorHAnsi"/>
          <w:lang w:val="en-AU"/>
        </w:rPr>
        <w:t xml:space="preserve">supported by </w:t>
      </w:r>
      <w:del w:id="17" w:author="Jason Everett" w:date="2020-12-16T19:38:00Z">
        <w:r w:rsidR="004D1CE3" w:rsidDel="00082586">
          <w:rPr>
            <w:rFonts w:asciiTheme="minorHAnsi" w:hAnsiTheme="minorHAnsi" w:cstheme="minorHAnsi"/>
            <w:lang w:val="en-AU"/>
          </w:rPr>
          <w:delText>large amounts of</w:delText>
        </w:r>
      </w:del>
      <w:ins w:id="18" w:author="Jason Everett" w:date="2020-12-16T19:38:00Z">
        <w:r w:rsidR="00082586">
          <w:rPr>
            <w:rFonts w:asciiTheme="minorHAnsi" w:hAnsiTheme="minorHAnsi" w:cstheme="minorHAnsi"/>
            <w:lang w:val="en-AU"/>
          </w:rPr>
          <w:t>high</w:t>
        </w:r>
      </w:ins>
      <w:r w:rsidR="004D1CE3">
        <w:rPr>
          <w:rFonts w:asciiTheme="minorHAnsi" w:hAnsiTheme="minorHAnsi" w:cstheme="minorHAnsi"/>
          <w:lang w:val="en-AU"/>
        </w:rPr>
        <w:t xml:space="preserve"> </w:t>
      </w:r>
      <w:ins w:id="19" w:author="Jason Everett" w:date="2020-12-16T20:02:00Z">
        <w:r w:rsidR="00480AAF">
          <w:rPr>
            <w:rFonts w:asciiTheme="minorHAnsi" w:hAnsiTheme="minorHAnsi" w:cstheme="minorHAnsi"/>
            <w:lang w:val="en-AU"/>
          </w:rPr>
          <w:t xml:space="preserve">chlorophyll </w:t>
        </w:r>
        <w:r w:rsidR="00480AAF" w:rsidRPr="00B8132C">
          <w:rPr>
            <w:rFonts w:asciiTheme="minorHAnsi" w:hAnsiTheme="minorHAnsi" w:cstheme="minorHAnsi"/>
            <w:i/>
            <w:iCs/>
            <w:lang w:val="en-AU"/>
            <w:rPrChange w:id="20" w:author="Jason Everett" w:date="2020-12-16T20:02:00Z">
              <w:rPr>
                <w:rFonts w:asciiTheme="minorHAnsi" w:hAnsiTheme="minorHAnsi" w:cstheme="minorHAnsi"/>
                <w:lang w:val="en-AU"/>
              </w:rPr>
            </w:rPrChange>
          </w:rPr>
          <w:t>a</w:t>
        </w:r>
        <w:r w:rsidR="00480AAF">
          <w:rPr>
            <w:rFonts w:asciiTheme="minorHAnsi" w:hAnsiTheme="minorHAnsi" w:cstheme="minorHAnsi"/>
            <w:lang w:val="en-AU"/>
          </w:rPr>
          <w:t xml:space="preserve"> biomass</w:t>
        </w:r>
      </w:ins>
      <w:del w:id="21" w:author="Jason Everett" w:date="2020-12-16T20:02:00Z">
        <w:r w:rsidR="004D1CE3" w:rsidDel="00480AAF">
          <w:rPr>
            <w:rFonts w:asciiTheme="minorHAnsi" w:hAnsiTheme="minorHAnsi" w:cstheme="minorHAnsi"/>
            <w:lang w:val="en-AU"/>
          </w:rPr>
          <w:delText>productivity</w:delText>
        </w:r>
      </w:del>
      <w:r w:rsidR="004D1CE3">
        <w:rPr>
          <w:rFonts w:asciiTheme="minorHAnsi" w:hAnsiTheme="minorHAnsi" w:cstheme="minorHAnsi"/>
          <w:lang w:val="en-AU"/>
        </w:rPr>
        <w:t>, often driven by</w:t>
      </w:r>
      <w:ins w:id="22" w:author="Jason Everett" w:date="2020-12-16T19:57:00Z">
        <w:r w:rsidR="003443D8">
          <w:rPr>
            <w:rFonts w:asciiTheme="minorHAnsi" w:hAnsiTheme="minorHAnsi" w:cstheme="minorHAnsi"/>
            <w:lang w:val="en-AU"/>
          </w:rPr>
          <w:t xml:space="preserve"> the coastal oceanography including</w:t>
        </w:r>
      </w:ins>
      <w:r w:rsidR="004D1CE3">
        <w:rPr>
          <w:rFonts w:asciiTheme="minorHAnsi" w:hAnsiTheme="minorHAnsi" w:cstheme="minorHAnsi"/>
          <w:lang w:val="en-AU"/>
        </w:rPr>
        <w:t xml:space="preserve"> boundary currents</w:t>
      </w:r>
      <w:ins w:id="23" w:author="Jason Everett" w:date="2020-12-16T19:57:00Z">
        <w:r w:rsidR="003443D8">
          <w:rPr>
            <w:rFonts w:asciiTheme="minorHAnsi" w:hAnsiTheme="minorHAnsi" w:cstheme="minorHAnsi"/>
            <w:lang w:val="en-AU"/>
          </w:rPr>
          <w:t>, upwelling, and eddies</w:t>
        </w:r>
      </w:ins>
      <w:r w:rsidR="004D1CE3">
        <w:rPr>
          <w:rFonts w:asciiTheme="minorHAnsi" w:hAnsiTheme="minorHAnsi" w:cstheme="minorHAnsi"/>
          <w:lang w:val="en-AU"/>
        </w:rPr>
        <w:t xml:space="preserve">. </w:t>
      </w:r>
      <w:ins w:id="24" w:author="Jason Everett" w:date="2020-12-16T20:07:00Z">
        <w:r w:rsidR="00B8132C">
          <w:rPr>
            <w:rFonts w:asciiTheme="minorHAnsi" w:hAnsiTheme="minorHAnsi" w:cstheme="minorHAnsi"/>
            <w:lang w:val="en-AU"/>
          </w:rPr>
          <w:t>Th</w:t>
        </w:r>
        <w:r w:rsidR="000120BB">
          <w:rPr>
            <w:rFonts w:asciiTheme="minorHAnsi" w:hAnsiTheme="minorHAnsi" w:cstheme="minorHAnsi"/>
            <w:lang w:val="en-AU"/>
          </w:rPr>
          <w:t>e</w:t>
        </w:r>
        <w:r w:rsidR="00B8132C">
          <w:rPr>
            <w:rFonts w:asciiTheme="minorHAnsi" w:hAnsiTheme="minorHAnsi" w:cstheme="minorHAnsi"/>
            <w:lang w:val="en-AU"/>
          </w:rPr>
          <w:t xml:space="preserve"> </w:t>
        </w:r>
      </w:ins>
      <w:del w:id="25" w:author="Jason Everett" w:date="2020-12-16T20:06:00Z">
        <w:r w:rsidR="00AB768F" w:rsidDel="00B8132C">
          <w:rPr>
            <w:rFonts w:asciiTheme="minorHAnsi" w:hAnsiTheme="minorHAnsi" w:cstheme="minorHAnsi"/>
            <w:lang w:val="en-AU"/>
          </w:rPr>
          <w:delText xml:space="preserve">This productivity can be visualised in </w:delText>
        </w:r>
      </w:del>
      <w:r w:rsidR="00AB768F">
        <w:rPr>
          <w:rFonts w:asciiTheme="minorHAnsi" w:hAnsiTheme="minorHAnsi" w:cstheme="minorHAnsi"/>
          <w:lang w:val="en-AU"/>
        </w:rPr>
        <w:t xml:space="preserve">high chlorophyll </w:t>
      </w:r>
      <w:ins w:id="26" w:author="Jason Everett" w:date="2020-12-16T20:07:00Z">
        <w:r w:rsidR="00B8132C" w:rsidRPr="00B8132C">
          <w:rPr>
            <w:rFonts w:asciiTheme="minorHAnsi" w:hAnsiTheme="minorHAnsi" w:cstheme="minorHAnsi"/>
            <w:i/>
            <w:iCs/>
            <w:lang w:val="en-AU"/>
            <w:rPrChange w:id="27" w:author="Jason Everett" w:date="2020-12-16T20:07:00Z">
              <w:rPr>
                <w:rFonts w:asciiTheme="minorHAnsi" w:hAnsiTheme="minorHAnsi" w:cstheme="minorHAnsi"/>
                <w:lang w:val="en-AU"/>
              </w:rPr>
            </w:rPrChange>
          </w:rPr>
          <w:t>a</w:t>
        </w:r>
        <w:r w:rsidR="00B8132C">
          <w:rPr>
            <w:rFonts w:asciiTheme="minorHAnsi" w:hAnsiTheme="minorHAnsi" w:cstheme="minorHAnsi"/>
            <w:lang w:val="en-AU"/>
          </w:rPr>
          <w:t xml:space="preserve"> </w:t>
        </w:r>
      </w:ins>
      <w:r w:rsidR="00AB768F">
        <w:rPr>
          <w:rFonts w:asciiTheme="minorHAnsi" w:hAnsiTheme="minorHAnsi" w:cstheme="minorHAnsi"/>
          <w:lang w:val="en-AU"/>
        </w:rPr>
        <w:t xml:space="preserve">levels often observed on the continental shelf </w:t>
      </w:r>
      <w:r w:rsidR="00AB768F">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{"citationID":"p1Pl79QJ","properties":{"formattedCitation":"(Lucas {\\i{}et al.}, 2011)","plainCitation":"(Lucas et al., 2011)","noteIndex":0},"citationItems":[{"id":1739,"uris":["http://zotero.org/users/local/U6DoygBa/items/CUYZ2TBF"],"uri":["http://zotero.org/users/local/U6DoygBa/items/CUYZ2TBF"],"itemData":{"id":1739,"type":"article-journal","abstract":"Chlorophyll concentration, phytoplankton biomass, and total and nitrate-fueled primary productivity increase toward the coast over the 12-km-wide continental shelf of the southern portion of the Southern California Bight. These gradients are accompanied by changes in phytoplankton community composition: the outer shelf is characterized by offshore assemblages including pelagophytes and oligotrophic Synechococcus ecotypes while the inner shelf is dominated by diatoms, coastal Synechococcus ecotypes, and the picoeukaryote Ostreococcus. Across the small horizontal scale of the shelf, large changes in the vertical distribution and flux of nitrate maintain elevated productivity, driving variability in the vertical distribution of biomass and the integrated biomass and productivity of the entire shelf. Temporal variability from hours to days in chlorophyll fluorescence as measured by an autonomous profiling vehicle demonstrates that phytoplankton respond vigorously and rapidly to physical variability. The interaction of physical processes at different temporal and spatial scales is responsible for the observed biological gradients. These dynamics include: (1) vertical shear in the alongshore currents, (2) local wind forcing, (3) the internal tide, and (4) remote, large-scale variability. Individually, these mechanisms rarely or never explain the phytoplankton community composition and metabolic rate gradients. These results and a reanalysis of historical data suggest that monitoring thermal stratification at the shelf break and the tilt of the thermocline across the shelf will augment our ability to predict phytoplankton productivity, community composition, and biomass, thereby improving our understanding of fisheries dynamics and carbon cycling in the coastal ocean.","container-title":"Limnology and Oceanography","DOI":"https://doi.org/10.4319/lo.2011.56.2.0611","ISSN":"1939-5590","issue":"2","language":"en","note":"_eprint: https://aslopubs.onlinelibrary.wiley.com/doi/pdf/10.4319/lo.2011.56.2.0611","page":"611-626","source":"Wiley Online Library","title":"The green ribbon: Multiscale physical control of phytoplankton productivity and community structure over a narrow continental shelf","title-short":"The green ribbon","volume":"56","author":[{"family":"Lucas","given":"Andrew J."},{"family":"Dupont","given":"Christopher L."},{"family":"Tai","given":"Vera"},{"family":"Largier","given":"John L."},{"family":"Palenik","given":"Brian"},{"family":"Franks","given":"Peter J. S."}],"issued":{"date-parts":[["2011"]]}}}],"schema":"https://github.com/citation-style-language/schema/raw/master/csl-citation.json"} </w:instrText>
      </w:r>
      <w:r w:rsidR="00AB768F">
        <w:rPr>
          <w:rFonts w:asciiTheme="minorHAnsi" w:hAnsiTheme="minorHAnsi" w:cstheme="minorHAnsi"/>
          <w:lang w:val="en-AU"/>
        </w:rPr>
        <w:fldChar w:fldCharType="separate"/>
      </w:r>
      <w:r w:rsidR="00A925B7" w:rsidRPr="00A925B7">
        <w:rPr>
          <w:rFonts w:ascii="Calibri" w:hAnsi="Calibri" w:cs="Calibri"/>
        </w:rPr>
        <w:t xml:space="preserve">(Lucas </w:t>
      </w:r>
      <w:r w:rsidR="00A925B7" w:rsidRPr="00A925B7">
        <w:rPr>
          <w:rFonts w:ascii="Calibri" w:hAnsi="Calibri" w:cs="Calibri"/>
          <w:i/>
          <w:iCs/>
        </w:rPr>
        <w:t>et al.</w:t>
      </w:r>
      <w:r w:rsidR="00A925B7" w:rsidRPr="00A925B7">
        <w:rPr>
          <w:rFonts w:ascii="Calibri" w:hAnsi="Calibri" w:cs="Calibri"/>
        </w:rPr>
        <w:t>, 2011)</w:t>
      </w:r>
      <w:r w:rsidR="00AB768F">
        <w:rPr>
          <w:rFonts w:asciiTheme="minorHAnsi" w:hAnsiTheme="minorHAnsi" w:cstheme="minorHAnsi"/>
          <w:lang w:val="en-AU"/>
        </w:rPr>
        <w:fldChar w:fldCharType="end"/>
      </w:r>
      <w:ins w:id="28" w:author="Jason Everett" w:date="2020-12-16T20:07:00Z">
        <w:r w:rsidR="000120BB">
          <w:rPr>
            <w:rFonts w:asciiTheme="minorHAnsi" w:hAnsiTheme="minorHAnsi" w:cstheme="minorHAnsi"/>
            <w:lang w:val="en-AU"/>
          </w:rPr>
          <w:t xml:space="preserve"> are </w:t>
        </w:r>
      </w:ins>
      <w:del w:id="29" w:author="Jason Everett" w:date="2020-12-16T20:07:00Z">
        <w:r w:rsidR="00AB768F" w:rsidDel="000120BB">
          <w:rPr>
            <w:rFonts w:asciiTheme="minorHAnsi" w:hAnsiTheme="minorHAnsi" w:cstheme="minorHAnsi"/>
            <w:lang w:val="en-AU"/>
          </w:rPr>
          <w:delText xml:space="preserve">, which may be </w:delText>
        </w:r>
      </w:del>
      <w:r w:rsidR="00AB768F">
        <w:rPr>
          <w:rFonts w:asciiTheme="minorHAnsi" w:hAnsiTheme="minorHAnsi" w:cstheme="minorHAnsi"/>
          <w:lang w:val="en-AU"/>
        </w:rPr>
        <w:t>a</w:t>
      </w:r>
      <w:ins w:id="30" w:author="Jason Everett" w:date="2020-12-16T20:07:00Z">
        <w:r w:rsidR="000120BB">
          <w:rPr>
            <w:rFonts w:asciiTheme="minorHAnsi" w:hAnsiTheme="minorHAnsi" w:cstheme="minorHAnsi"/>
            <w:lang w:val="en-AU"/>
          </w:rPr>
          <w:t xml:space="preserve"> key</w:t>
        </w:r>
      </w:ins>
      <w:r w:rsidR="00AB768F">
        <w:rPr>
          <w:rFonts w:asciiTheme="minorHAnsi" w:hAnsiTheme="minorHAnsi" w:cstheme="minorHAnsi"/>
          <w:lang w:val="en-AU"/>
        </w:rPr>
        <w:t xml:space="preserve"> driver of zooplankton </w:t>
      </w:r>
      <w:r w:rsidR="00EA1220">
        <w:rPr>
          <w:rFonts w:asciiTheme="minorHAnsi" w:hAnsiTheme="minorHAnsi" w:cstheme="minorHAnsi"/>
          <w:lang w:val="en-AU"/>
        </w:rPr>
        <w:t>communities</w:t>
      </w:r>
      <w:r w:rsidR="007B4703">
        <w:rPr>
          <w:rFonts w:asciiTheme="minorHAnsi" w:hAnsiTheme="minorHAnsi" w:cstheme="minorHAnsi"/>
          <w:lang w:val="en-AU"/>
        </w:rPr>
        <w:t>,</w:t>
      </w:r>
      <w:r w:rsidR="00AB768F">
        <w:rPr>
          <w:rFonts w:asciiTheme="minorHAnsi" w:hAnsiTheme="minorHAnsi" w:cstheme="minorHAnsi"/>
          <w:lang w:val="en-AU"/>
        </w:rPr>
        <w:t xml:space="preserve"> a key resource for fisheries. In</w:t>
      </w:r>
      <w:del w:id="31" w:author="Jason Everett" w:date="2020-12-16T20:09:00Z">
        <w:r w:rsidR="00AB768F" w:rsidDel="00242FAC">
          <w:rPr>
            <w:rFonts w:asciiTheme="minorHAnsi" w:hAnsiTheme="minorHAnsi" w:cstheme="minorHAnsi"/>
            <w:lang w:val="en-AU"/>
          </w:rPr>
          <w:delText xml:space="preserve"> </w:delText>
        </w:r>
      </w:del>
      <w:ins w:id="32" w:author="Jason Everett" w:date="2020-12-16T20:07:00Z">
        <w:r w:rsidR="000120BB">
          <w:rPr>
            <w:rFonts w:asciiTheme="minorHAnsi" w:hAnsiTheme="minorHAnsi" w:cstheme="minorHAnsi"/>
            <w:lang w:val="en-AU"/>
          </w:rPr>
          <w:t xml:space="preserve"> </w:t>
        </w:r>
      </w:ins>
      <w:ins w:id="33" w:author="Jason Everett" w:date="2020-12-16T20:09:00Z">
        <w:r w:rsidR="00242FAC">
          <w:rPr>
            <w:rFonts w:asciiTheme="minorHAnsi" w:hAnsiTheme="minorHAnsi" w:cstheme="minorHAnsi"/>
            <w:lang w:val="en-AU"/>
          </w:rPr>
          <w:t>b</w:t>
        </w:r>
      </w:ins>
      <w:ins w:id="34" w:author="Jason Everett" w:date="2020-12-16T20:07:00Z">
        <w:r w:rsidR="000120BB">
          <w:rPr>
            <w:rFonts w:asciiTheme="minorHAnsi" w:hAnsiTheme="minorHAnsi" w:cstheme="minorHAnsi"/>
            <w:lang w:val="en-AU"/>
          </w:rPr>
          <w:t xml:space="preserve">oundary </w:t>
        </w:r>
      </w:ins>
      <w:ins w:id="35" w:author="Jason Everett" w:date="2020-12-16T20:09:00Z">
        <w:r w:rsidR="00242FAC">
          <w:rPr>
            <w:rFonts w:asciiTheme="minorHAnsi" w:hAnsiTheme="minorHAnsi" w:cstheme="minorHAnsi"/>
            <w:lang w:val="en-AU"/>
          </w:rPr>
          <w:t>c</w:t>
        </w:r>
      </w:ins>
      <w:ins w:id="36" w:author="Jason Everett" w:date="2020-12-16T20:07:00Z">
        <w:r w:rsidR="000120BB">
          <w:rPr>
            <w:rFonts w:asciiTheme="minorHAnsi" w:hAnsiTheme="minorHAnsi" w:cstheme="minorHAnsi"/>
            <w:lang w:val="en-AU"/>
          </w:rPr>
          <w:t xml:space="preserve">urrent </w:t>
        </w:r>
      </w:ins>
      <w:ins w:id="37" w:author="Jason Everett" w:date="2020-12-16T20:09:00Z">
        <w:r w:rsidR="00242FAC">
          <w:rPr>
            <w:rFonts w:asciiTheme="minorHAnsi" w:hAnsiTheme="minorHAnsi" w:cstheme="minorHAnsi"/>
            <w:lang w:val="en-AU"/>
          </w:rPr>
          <w:t xml:space="preserve">systems </w:t>
        </w:r>
      </w:ins>
      <w:ins w:id="38" w:author="Jason Everett" w:date="2020-12-16T20:07:00Z">
        <w:r w:rsidR="000120BB">
          <w:rPr>
            <w:rFonts w:asciiTheme="minorHAnsi" w:hAnsiTheme="minorHAnsi" w:cstheme="minorHAnsi"/>
            <w:lang w:val="en-AU"/>
          </w:rPr>
          <w:t>such as</w:t>
        </w:r>
      </w:ins>
      <w:del w:id="39" w:author="Jason Everett" w:date="2020-12-16T20:07:00Z">
        <w:r w:rsidR="00AB768F" w:rsidDel="000120BB">
          <w:rPr>
            <w:rFonts w:asciiTheme="minorHAnsi" w:hAnsiTheme="minorHAnsi" w:cstheme="minorHAnsi"/>
            <w:lang w:val="en-AU"/>
          </w:rPr>
          <w:delText>both</w:delText>
        </w:r>
      </w:del>
      <w:r w:rsidR="00AB768F">
        <w:rPr>
          <w:rFonts w:asciiTheme="minorHAnsi" w:hAnsiTheme="minorHAnsi" w:cstheme="minorHAnsi"/>
          <w:lang w:val="en-AU"/>
        </w:rPr>
        <w:t xml:space="preserve"> the East Australian Current and </w:t>
      </w:r>
      <w:ins w:id="40" w:author="Jason Everett" w:date="2020-12-16T20:09:00Z">
        <w:r w:rsidR="00242FAC">
          <w:rPr>
            <w:rFonts w:asciiTheme="minorHAnsi" w:hAnsiTheme="minorHAnsi" w:cstheme="minorHAnsi"/>
            <w:lang w:val="en-AU"/>
          </w:rPr>
          <w:t xml:space="preserve">the </w:t>
        </w:r>
      </w:ins>
      <w:r w:rsidR="00AB768F" w:rsidRPr="005E6D6A">
        <w:rPr>
          <w:rFonts w:asciiTheme="minorHAnsi" w:hAnsiTheme="minorHAnsi" w:cstheme="minorHAnsi"/>
          <w:lang w:val="en-AU"/>
        </w:rPr>
        <w:t xml:space="preserve">Benguela </w:t>
      </w:r>
      <w:r w:rsidR="00AB768F">
        <w:rPr>
          <w:rFonts w:asciiTheme="minorHAnsi" w:hAnsiTheme="minorHAnsi" w:cstheme="minorHAnsi"/>
          <w:lang w:val="en-AU"/>
        </w:rPr>
        <w:t>Current</w:t>
      </w:r>
      <w:del w:id="41" w:author="Jason Everett" w:date="2020-12-16T20:08:00Z">
        <w:r w:rsidR="00AB768F" w:rsidDel="000120BB">
          <w:rPr>
            <w:rFonts w:asciiTheme="minorHAnsi" w:hAnsiTheme="minorHAnsi" w:cstheme="minorHAnsi"/>
            <w:lang w:val="en-AU"/>
          </w:rPr>
          <w:delText xml:space="preserve"> systems</w:delText>
        </w:r>
      </w:del>
      <w:r w:rsidR="00AB768F">
        <w:rPr>
          <w:rFonts w:asciiTheme="minorHAnsi" w:hAnsiTheme="minorHAnsi" w:cstheme="minorHAnsi"/>
          <w:lang w:val="en-AU"/>
        </w:rPr>
        <w:t>, zooplankton has been shown</w:t>
      </w:r>
      <w:r w:rsidR="00DE467B">
        <w:rPr>
          <w:rFonts w:asciiTheme="minorHAnsi" w:hAnsiTheme="minorHAnsi" w:cstheme="minorHAnsi"/>
          <w:lang w:val="en-AU"/>
        </w:rPr>
        <w:t xml:space="preserve"> to support</w:t>
      </w:r>
      <w:r w:rsidR="00AB768F">
        <w:rPr>
          <w:rFonts w:asciiTheme="minorHAnsi" w:hAnsiTheme="minorHAnsi" w:cstheme="minorHAnsi"/>
          <w:lang w:val="en-AU"/>
        </w:rPr>
        <w:t xml:space="preserve"> over 50% of fish biomass on coastal reefs </w:t>
      </w:r>
      <w:r w:rsidR="00AB768F">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{"citationID":"2bj2ULk5","properties":{"formattedCitation":"(Truong {\\i{}et al.}, 2017; Maia {\\i{}et al.}, 2018)","plainCitation":"(Truong et al., 2017; Maia et al., 2018)","noteIndex":0},"citationItems":[{"id":1766,"uris":["http://zotero.org/users/local/U6DoygBa/items/AZABD7EI"],"uri":["http://zotero.org/users/local/U6DoygBa/items/AZABD7EI"],"itemData":{"id":1766,"type":"article-journal","abstract":"Marine communities vary across spatial scales due to changes in habitat structure, wave exposure, depth and anthropogenic activities. Here, we quantitatively characterized, for the first time, the reef fish assemblages and benthic communities in six sites around São Tomé Island, in the Tropical Eastern Atlantic region. We performed 139 underwater visual census and 112 photo-quadrats across six sites around the island to explore the relative importance of exposure, depth and topographic complexity as drivers of fish and benthic reef communities. Planktivores were the most important trophic group, in terms of both fish abundance and biomass. Small fishes (0–7 cm) dominated the abundance, whereas biomass was mainly concentrated in 8–15 and 16–30 cm body size classes. About 30% of the total benthic cover was composed of turf algae and circa of 28% of calcareous coralline algae, whereas corals were comparably less abundant (only 8%). Among these, Montastraea cavernosawas the most abundant coral (46% of the coral cover and 4% of total benthic cover). Wave exposure was the most important driver of the reef fish assemblages and was also important for benthic communities. Also, fish species composition seemed to respond, although weakly, to benthic composition. Topographic complexity had little effect on the indicators of fish assemblages but seemed to drive some changes in benthic cover. Overall, our results evidence the dominance of small planktivorous reef fish assemblages and of turf algal communities in São Tomé. Taken together, they support the idea of benthic communities shaped by wave action, with minor importance of corals, and of important energetic contribution from planktonic material. We also suggest that the relatively low biomass of medium and large fish species reflects the long-term fishing pressure in São Tomé Island.","container-title":"Marine Ecology","DOI":"https://doi.org/10.1111/maec.12520","ISSN":"1439-0485","issue":"6","language":"en","note":"_eprint: https://onlinelibrary.wiley.com/doi/pdf/10.1111/maec.12520","page":"e12520","source":"Wiley Online Library","title":"Spatial patterns and drivers of fish and benthic reef communities at São Tomé Island, Tropical Eastern Atlantic","volume":"39","author":[{"family":"Maia","given":"Hugulay A."},{"family":"Morais","given":"Renato A."},{"family":"Quimbayo","given":"Juan Pablo"},{"family":"Dias","given":"Murilo S."},{"family":"Sampaio","given":"Claudio L. S."},{"family":"Horta","given":"Paulo A."},{"family":"Ferreira","given":"Carlos Eduardo L."},{"family":"Floeter","given":"Sergio R."}],"issued":{"date-parts":[["2018"]]}}},{"id":1022,"uris":["http://zotero.org/users/local/U6DoygBa/items/9S4NPPGH"],"uri":["http://zotero.org/users/local/U6DoygBa/items/9S4NPPGH"],"itemData":{"id":1022,"type":"article-journal","abstract":"Coastal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sidR="00AB768F">
        <w:rPr>
          <w:rFonts w:asciiTheme="minorHAnsi" w:hAnsiTheme="minorHAnsi" w:cstheme="minorHAnsi"/>
          <w:lang w:val="en-AU"/>
        </w:rPr>
        <w:fldChar w:fldCharType="separate"/>
      </w:r>
      <w:r w:rsidR="00A925B7" w:rsidRPr="00A925B7">
        <w:rPr>
          <w:rFonts w:ascii="Calibri" w:hAnsi="Calibri" w:cs="Calibri"/>
        </w:rPr>
        <w:t xml:space="preserve">(Truong </w:t>
      </w:r>
      <w:r w:rsidR="00A925B7" w:rsidRPr="00A925B7">
        <w:rPr>
          <w:rFonts w:ascii="Calibri" w:hAnsi="Calibri" w:cs="Calibri"/>
          <w:i/>
          <w:iCs/>
        </w:rPr>
        <w:t>et al.</w:t>
      </w:r>
      <w:r w:rsidR="00A925B7" w:rsidRPr="00A925B7">
        <w:rPr>
          <w:rFonts w:ascii="Calibri" w:hAnsi="Calibri" w:cs="Calibri"/>
        </w:rPr>
        <w:t xml:space="preserve">, 2017; Maia </w:t>
      </w:r>
      <w:r w:rsidR="00A925B7" w:rsidRPr="00A925B7">
        <w:rPr>
          <w:rFonts w:ascii="Calibri" w:hAnsi="Calibri" w:cs="Calibri"/>
          <w:i/>
          <w:iCs/>
        </w:rPr>
        <w:t>et al.</w:t>
      </w:r>
      <w:r w:rsidR="00A925B7" w:rsidRPr="00A925B7">
        <w:rPr>
          <w:rFonts w:ascii="Calibri" w:hAnsi="Calibri" w:cs="Calibri"/>
        </w:rPr>
        <w:t>, 2018)</w:t>
      </w:r>
      <w:r w:rsidR="00AB768F">
        <w:rPr>
          <w:rFonts w:asciiTheme="minorHAnsi" w:hAnsiTheme="minorHAnsi" w:cstheme="minorHAnsi"/>
          <w:lang w:val="en-AU"/>
        </w:rPr>
        <w:fldChar w:fldCharType="end"/>
      </w:r>
      <w:ins w:id="42" w:author="Jason Everett" w:date="2020-12-16T20:11:00Z">
        <w:r w:rsidR="001A6F0D">
          <w:rPr>
            <w:rFonts w:asciiTheme="minorHAnsi" w:hAnsiTheme="minorHAnsi" w:cstheme="minorHAnsi"/>
            <w:lang w:val="en-AU"/>
          </w:rPr>
          <w:t>,</w:t>
        </w:r>
        <w:commentRangeStart w:id="43"/>
        <w:r w:rsidR="001A6F0D">
          <w:rPr>
            <w:rFonts w:asciiTheme="minorHAnsi" w:hAnsiTheme="minorHAnsi" w:cstheme="minorHAnsi"/>
            <w:lang w:val="en-AU"/>
          </w:rPr>
          <w:t xml:space="preserve"> making it a key link in the system</w:t>
        </w:r>
        <w:commentRangeEnd w:id="43"/>
        <w:r w:rsidR="001A6F0D">
          <w:rPr>
            <w:rStyle w:val="CommentReference"/>
            <w:rFonts w:eastAsia="Calibri"/>
          </w:rPr>
          <w:commentReference w:id="43"/>
        </w:r>
      </w:ins>
      <w:r w:rsidR="00AB768F">
        <w:rPr>
          <w:rFonts w:asciiTheme="minorHAnsi" w:hAnsiTheme="minorHAnsi" w:cstheme="minorHAnsi"/>
          <w:lang w:val="en-AU"/>
        </w:rPr>
        <w:t>.</w:t>
      </w:r>
    </w:p>
    <w:p w14:paraId="48069392" w14:textId="2F9C5490" w:rsidR="00AB768F" w:rsidRPr="00215A20" w:rsidRDefault="00AB768F" w:rsidP="00AB768F">
      <w:pPr>
        <w:pStyle w:val="Text"/>
        <w:spacing w:line="480" w:lineRule="auto"/>
        <w:rPr>
          <w:rFonts w:asciiTheme="minorHAnsi" w:hAnsiTheme="minorHAnsi" w:cstheme="minorHAnsi"/>
          <w:lang w:val="en-AU"/>
        </w:rPr>
      </w:pPr>
      <w:commentRangeStart w:id="44"/>
      <w:r>
        <w:rPr>
          <w:rFonts w:asciiTheme="minorHAnsi" w:hAnsiTheme="minorHAnsi" w:cstheme="minorHAnsi"/>
          <w:lang w:val="en-AU"/>
        </w:rPr>
        <w:t>Quantifying</w:t>
      </w:r>
      <w:commentRangeEnd w:id="44"/>
      <w:r w:rsidR="00197CD6">
        <w:rPr>
          <w:rStyle w:val="CommentReference"/>
          <w:rFonts w:eastAsia="Calibri"/>
        </w:rPr>
        <w:commentReference w:id="44"/>
      </w:r>
      <w:r>
        <w:rPr>
          <w:rFonts w:asciiTheme="minorHAnsi" w:hAnsiTheme="minorHAnsi" w:cstheme="minorHAnsi"/>
          <w:lang w:val="en-AU"/>
        </w:rPr>
        <w:t xml:space="preserve"> the transfer of energy between trophic levels i</w:t>
      </w:r>
      <w:r w:rsidR="00DE467B">
        <w:rPr>
          <w:rFonts w:asciiTheme="minorHAnsi" w:hAnsiTheme="minorHAnsi" w:cstheme="minorHAnsi"/>
          <w:lang w:val="en-AU"/>
        </w:rPr>
        <w:t>s</w:t>
      </w:r>
      <w:r>
        <w:rPr>
          <w:rFonts w:asciiTheme="minorHAnsi" w:hAnsiTheme="minorHAnsi" w:cstheme="minorHAnsi"/>
          <w:lang w:val="en-AU"/>
        </w:rPr>
        <w:t xml:space="preserve"> complex but as predation is largely driven by size in the marine environment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{"citationID":"x7XT0O5d","properties":{"formattedCitation":"(Barnes {\\i{}et al.}, 2010)","plainCitation":"(Barnes et al., 2010)","noteIndex":0},"citationItems":[{"id":352,"uris":["http://zotero.org/users/local/U6DoygBa/items/2Y578UJC"],"uri":["http://zotero.org/users/local/U6DoygBa/items/2Y578UJC"],"itemData":{"id":352,"type":"article-journal","abstract":"Predator–prey body size relationships influence food chain length, trophic structure, transfer efficiency, interaction strength, and the bioaccumulation of contaminants. Improved quantification of these relationships and their response to the environment is needed to parameterize food web models and describe food web structure and function. A compiled data set comprising 29 582 records of individual prey eaten at 21 locations by individual predators that spanned 10 orders of magnitude in mass and lived in marine environments ranging from the poles to the tropics was used to investigate the influence of predator size and environment on predator and prey size relationships. Linear mixed effects models demonstrated that predator–prey mass ratios (PPMR) increased with predator mass. The amount of the increase varied among locations and predator species and individuals but was not significantly influenced by temperature, latitude, depth, or primary production. Increases in PPMR with predator mass implied nonlinear relationships between log body mass and trophic level and reductions in transfer efficiency with increasing body size. The results suggest that very general rules determine dominant trends in PPMR in diverse marine ecosystems, leading to the ubiquity of size-based trophic structuring and the consistency of observed relationships between the relative abundance of individuals and their body size.","container-title":"Ecology","DOI":"10.1890/08-2061.1","ISSN":"0012-9658","issue":"1","page":"222-232","title":"Global patterns in predator–prey size relationships reveal size dependency of trophic transfer efficiency","volume":"91","author":[{"family":"Barnes","given":"Carolyn"},{"family":"Maxwell","given":"David"},{"family":"Reuman","given":"Daniel C."},{"family":"Jennings","given":"Simon"}],"issued":{"date-parts":[["2010"]]}}}],"schema":"https://github.com/citation-style-language/schema/raw/master/csl-citation.json"}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(Barnes </w:t>
      </w:r>
      <w:r w:rsidR="00A925B7" w:rsidRPr="00A925B7">
        <w:rPr>
          <w:rFonts w:ascii="Calibri" w:hAnsi="Calibri" w:cs="Calibri"/>
          <w:i/>
          <w:iCs/>
        </w:rPr>
        <w:t>et al.</w:t>
      </w:r>
      <w:r w:rsidR="00A925B7" w:rsidRPr="00A925B7">
        <w:rPr>
          <w:rFonts w:ascii="Calibri" w:hAnsi="Calibri" w:cs="Calibri"/>
        </w:rPr>
        <w:t>, 2010)</w:t>
      </w:r>
      <w:r>
        <w:rPr>
          <w:rFonts w:asciiTheme="minorHAnsi" w:hAnsiTheme="minorHAnsi" w:cstheme="minorHAnsi"/>
          <w:lang w:val="en-AU"/>
        </w:rPr>
        <w:fldChar w:fldCharType="end"/>
      </w:r>
      <w:r>
        <w:rPr>
          <w:rFonts w:asciiTheme="minorHAnsi" w:hAnsiTheme="minorHAnsi" w:cstheme="minorHAnsi"/>
          <w:lang w:val="en-AU"/>
        </w:rPr>
        <w:t>, the size frequency of a community can provide insight. Within a community, t</w:t>
      </w:r>
      <w:r w:rsidRPr="004A66B0">
        <w:rPr>
          <w:rFonts w:asciiTheme="minorHAnsi" w:hAnsiTheme="minorHAnsi" w:cstheme="minorHAnsi"/>
          <w:lang w:val="en-AU"/>
        </w:rPr>
        <w:t xml:space="preserve">he size </w:t>
      </w:r>
      <w:r>
        <w:rPr>
          <w:rFonts w:asciiTheme="minorHAnsi" w:hAnsiTheme="minorHAnsi" w:cstheme="minorHAnsi"/>
          <w:lang w:val="en-AU"/>
        </w:rPr>
        <w:t xml:space="preserve">of all individuals, irrespective of species identity, can be </w:t>
      </w:r>
      <w:r w:rsidRPr="004A66B0">
        <w:rPr>
          <w:rFonts w:asciiTheme="minorHAnsi" w:hAnsiTheme="minorHAnsi" w:cstheme="minorHAnsi"/>
          <w:lang w:val="en-AU"/>
        </w:rPr>
        <w:t>describe</w:t>
      </w:r>
      <w:r>
        <w:rPr>
          <w:rFonts w:asciiTheme="minorHAnsi" w:hAnsiTheme="minorHAnsi" w:cstheme="minorHAnsi"/>
          <w:lang w:val="en-AU"/>
        </w:rPr>
        <w:t>d</w:t>
      </w:r>
      <w:r w:rsidRPr="004A66B0">
        <w:rPr>
          <w:rFonts w:asciiTheme="minorHAnsi" w:hAnsiTheme="minorHAnsi" w:cstheme="minorHAnsi"/>
          <w:lang w:val="en-AU"/>
        </w:rPr>
        <w:t xml:space="preserve"> </w:t>
      </w:r>
      <w:r>
        <w:rPr>
          <w:rFonts w:asciiTheme="minorHAnsi" w:hAnsiTheme="minorHAnsi" w:cstheme="minorHAnsi"/>
          <w:lang w:val="en-AU"/>
        </w:rPr>
        <w:t xml:space="preserve">by </w:t>
      </w:r>
      <w:r w:rsidRPr="004A66B0">
        <w:rPr>
          <w:rFonts w:asciiTheme="minorHAnsi" w:hAnsiTheme="minorHAnsi" w:cstheme="minorHAnsi"/>
          <w:lang w:val="en-AU"/>
        </w:rPr>
        <w:t xml:space="preserve">the size-frequency </w:t>
      </w:r>
      <w:r>
        <w:rPr>
          <w:rFonts w:asciiTheme="minorHAnsi" w:hAnsiTheme="minorHAnsi" w:cstheme="minorHAnsi"/>
          <w:lang w:val="en-AU"/>
        </w:rPr>
        <w:t xml:space="preserve">which </w:t>
      </w:r>
      <w:r w:rsidRPr="004A66B0">
        <w:rPr>
          <w:rFonts w:asciiTheme="minorHAnsi" w:hAnsiTheme="minorHAnsi" w:cstheme="minorHAnsi"/>
          <w:lang w:val="en-AU"/>
        </w:rPr>
        <w:t>typically yields a histogram that is strongly right-skewed: many small individuals, and a few very large individuals</w:t>
      </w:r>
      <w:r w:rsidR="00BA2709">
        <w:rPr>
          <w:rFonts w:asciiTheme="minorHAnsi" w:hAnsiTheme="minorHAnsi" w:cstheme="minorHAnsi"/>
          <w:lang w:val="en-AU"/>
        </w:rPr>
        <w:t xml:space="preserve"> </w:t>
      </w:r>
      <w:r w:rsidR="00BA2709">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{"citationID":"hYcj41Zo","properties":{"formattedCitation":"(Blanchard {\\i{}et al.}, 2017; Heneghan {\\i{}et al.}, 2019)","plainCitation":"(Blanchard et al., 2017; Heneghan et al., 2019)","noteIndex":0},"citationItems":[{"id":374,"uris":["http://zotero.org/users/local/U6DoygBa/items/3CDM8Z6E"],"uri":["http://zotero.org/users/local/U6DoygBa/items/3CDM8Z6E"],"itemData":{"id":374,"type":"article-journal","abstract":"Size-based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J."}],"issued":{"date-parts":[["2017",3]]}}},{"id":1777,"uris":["http://zotero.org/users/local/U6DoygBa/items/ZPTI5ZY2"],"uri":["http://zotero.org/users/local/U6DoygBa/items/ZPTI5ZY2"],"itemData":{"id":1777,"type":"article-journal","abstract":"Climate change is a complex global issue that is driving countless shifts in the structure and function of marine ecosystems. To better understand these shifts, many processes need to be considered, yet they are often approached from incompatible perspectives. This article reviews one relatively simple, integrated perspective: the abundance-size spectrum. We introduce the topic with a brief review of some of the ways climate change is expected to impact the marine ecosystem according to complex numerical models while acknowledging the limits to understanding posed by complex models. We then review how the size spectrum offers a simple conceptual alternative, given its regular power law size-frequency distribution when viewed on sufficiently broad scales. We further explore how anticipated physical aspects of climate change might manifest themselves through changes in the elevation, slope and regularity of the size spectrum, exposing mechanistic questions about integrated ecosystem structure, as well as how organism physiology and ecological interactions respond to multiple climatic stressors. Despite its application by ecosystem modellers and fisheries scientists, the size spectrum perspective is not widely used as a tool for monitoring ecosystem adaptation to climate change, providing a major opportunity for further research.","container-title":"Emerging Topics in Life Sciences","DOI":"10.1042/ETLS20190042","ISSN":"2397-8554","issue":"2","journalAbbreviation":"Emerging Topics in Life Sciences","page":"233-243","source":"Silverchair","title":"Climate change impacts on marine ecosystems through the lens of the size spectrum","volume":"3","author":[{"family":"Heneghan","given":"Ryan F."},{"family":"Hatton","given":"Ian A."},{"family":"Galbraith","given":"Eric D."}],"issued":{"date-parts":[["2019",5,3]]}}}],"schema":"https://github.com/citation-style-language/schema/raw/master/csl-citation.json"} </w:instrText>
      </w:r>
      <w:r w:rsidR="00BA2709">
        <w:rPr>
          <w:rFonts w:asciiTheme="minorHAnsi" w:hAnsiTheme="minorHAnsi" w:cstheme="minorHAnsi"/>
          <w:lang w:val="en-AU"/>
        </w:rPr>
        <w:fldChar w:fldCharType="separate"/>
      </w:r>
      <w:r w:rsidR="00A925B7" w:rsidRPr="00A925B7">
        <w:rPr>
          <w:rFonts w:ascii="Calibri" w:hAnsi="Calibri" w:cs="Calibri"/>
        </w:rPr>
        <w:t xml:space="preserve">(Blanchard </w:t>
      </w:r>
      <w:r w:rsidR="00A925B7" w:rsidRPr="00A925B7">
        <w:rPr>
          <w:rFonts w:ascii="Calibri" w:hAnsi="Calibri" w:cs="Calibri"/>
          <w:i/>
          <w:iCs/>
        </w:rPr>
        <w:t>et al.</w:t>
      </w:r>
      <w:r w:rsidR="00A925B7" w:rsidRPr="00A925B7">
        <w:rPr>
          <w:rFonts w:ascii="Calibri" w:hAnsi="Calibri" w:cs="Calibri"/>
        </w:rPr>
        <w:t xml:space="preserve">, 2017; Heneghan </w:t>
      </w:r>
      <w:r w:rsidR="00A925B7" w:rsidRPr="00A925B7">
        <w:rPr>
          <w:rFonts w:ascii="Calibri" w:hAnsi="Calibri" w:cs="Calibri"/>
          <w:i/>
          <w:iCs/>
        </w:rPr>
        <w:t>et al.</w:t>
      </w:r>
      <w:r w:rsidR="00A925B7" w:rsidRPr="00A925B7">
        <w:rPr>
          <w:rFonts w:ascii="Calibri" w:hAnsi="Calibri" w:cs="Calibri"/>
        </w:rPr>
        <w:t>, 2019)</w:t>
      </w:r>
      <w:r w:rsidR="00BA2709">
        <w:rPr>
          <w:rFonts w:asciiTheme="minorHAnsi" w:hAnsiTheme="minorHAnsi" w:cstheme="minorHAnsi"/>
          <w:lang w:val="en-AU"/>
        </w:rPr>
        <w:fldChar w:fldCharType="end"/>
      </w:r>
      <w:r w:rsidRPr="004A66B0">
        <w:rPr>
          <w:rFonts w:asciiTheme="minorHAnsi" w:hAnsiTheme="minorHAnsi" w:cstheme="minorHAnsi"/>
          <w:lang w:val="en-AU"/>
        </w:rPr>
        <w:t>. On log</w:t>
      </w:r>
      <w:r>
        <w:rPr>
          <w:rFonts w:asciiTheme="minorHAnsi" w:hAnsiTheme="minorHAnsi" w:cstheme="minorHAnsi"/>
          <w:lang w:val="en-AU"/>
        </w:rPr>
        <w:t>-log axes, t</w:t>
      </w:r>
      <w:r w:rsidRPr="00215A20">
        <w:rPr>
          <w:rFonts w:asciiTheme="minorHAnsi" w:hAnsiTheme="minorHAnsi" w:cstheme="minorHAnsi"/>
          <w:lang w:val="en-AU"/>
        </w:rPr>
        <w:t>he</w:t>
      </w:r>
      <w:r>
        <w:rPr>
          <w:rFonts w:asciiTheme="minorHAnsi" w:hAnsiTheme="minorHAnsi" w:cstheme="minorHAnsi"/>
          <w:lang w:val="en-AU"/>
        </w:rPr>
        <w:t xml:space="preserve"> negative</w:t>
      </w:r>
      <w:r w:rsidRPr="00215A20">
        <w:rPr>
          <w:rFonts w:asciiTheme="minorHAnsi" w:hAnsiTheme="minorHAnsi" w:cstheme="minorHAnsi"/>
          <w:lang w:val="en-AU"/>
        </w:rPr>
        <w:t xml:space="preserve"> </w:t>
      </w:r>
      <w:r>
        <w:rPr>
          <w:rFonts w:asciiTheme="minorHAnsi" w:hAnsiTheme="minorHAnsi" w:cstheme="minorHAnsi"/>
          <w:lang w:val="en-AU"/>
        </w:rPr>
        <w:t xml:space="preserve">linear slope of the </w:t>
      </w:r>
      <w:r w:rsidRPr="00215A20">
        <w:rPr>
          <w:rFonts w:asciiTheme="minorHAnsi" w:hAnsiTheme="minorHAnsi" w:cstheme="minorHAnsi"/>
          <w:lang w:val="en-AU"/>
        </w:rPr>
        <w:t>zooplankton size spectr</w:t>
      </w:r>
      <w:r>
        <w:rPr>
          <w:rFonts w:asciiTheme="minorHAnsi" w:hAnsiTheme="minorHAnsi" w:cstheme="minorHAnsi"/>
          <w:lang w:val="en-AU"/>
        </w:rPr>
        <w:t xml:space="preserve">um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{"citationID":"fdh4uUxq","properties":{"formattedCitation":"(Sprules and Barth, 2015; Edwards {\\i{}et al.}, 2017)","plainCitation":"(Sprules and Barth, 2015; Edwards et al., 2017)","noteIndex":0},"citationItems":[{"id":1656,"uris":["http://zotero.org/users/local/U6DoygBa/items/G9K9ZCKN"],"uri":["http://zotero.org/users/local/U6DoygBa/items/G9K9ZCKN"],"itemData":{"id":1656,"type":"article-journal","abstract":"Charles Elton introduced the “pyramid of numbers” in the late 1920s, but this remarkable insight into body-size dependent patterns in natural communities lay fallow until the theory of the biomass ..., Charles Elton a introduit le concept de la « pyramide des nombres » vers la fin des années 1920, mais cette avancée remarquable dans la compréhension des motifs dépendant de la taille du corps dans...","container-title":"Canadian Journal of Fisheries and Aquatic Sciences","DOI":"10.1139/cjfas-2015-0115","ISSN":"0706-652X","issue":"4","journalAbbreviation":"Can. J. Fish. Aquat. Sci.","note":"publisher: NRC Research Press","page":"477-495","source":"NRC Research Press","title":"Surfing the biomass size spectrum: some remarks on history, theory, and application","title-short":"Surfing the biomass size spectrum","volume":"73","author":[{"family":"Sprules","given":"William Gary"},{"family":"Barth","given":"Lauren Emily"}],"issued":{"date-parts":[["2015",12,8]]}}},{"id":1650,"uris":["http://zotero.org/users/local/U6DoygBa/items/YQRS8RF2"],"uri":["http://zotero.org/users/local/U6DoygBa/items/YQRS8RF2"],"itemData":{"id":1650,"type":"article-journal","abstract":"The size spectrum of an ecological community characterizes how a property, such as abundance or biomass, varies with body size. Size spectra are often used as ecosystem indicators of marine systems. They have been fitted to data from various sources, including groundfish trawl surveys, visual surveys of fish in kelp forests and coral reefs, sediment samples of benthic invertebrates and satellite remote sensing of chlorophyll. Over the past decades, several methods have been used to fit size spectra to data. We document eight such methods, demonstrating their commonalities and differences. Seven methods use linear regression (of which six require binning of data), while the eighth uses maximum likelihood estimation. We test the accuracy of the methods on simulated data. We demonstrate that estimated size-spectrum slopes are not always comparable between the seven regression-based methods because such methods are not estimating the same parameter. We find that four of the eight tested methods can sometimes give reasonably accurate estimates of the exponent of the individual size distribution (which is related to the slope of the size spectrum). However, sensitivity analyses find that maximum likelihood estimation is the only method that is consistently accurate, and the only one that yields reliable confidence intervals for the exponent. We therefore recommend the use of maximum likelihood estimation when fitting size spectra. To facilitate this, we provide documented R code for fitting and plotting results. This should provide consistency in future studies and improve the quality of any resulting advice to ecosystem managers. In particular, the calculation of reliable confidence intervals will allow proper consideration of uncertainty when making management decisions.","container-title":"Methods in Ecology and Evolution","DOI":"10.1111/2041-210X.12641","ISSN":"2041-210X","issue":"1","language":"en","note":"_eprint: https://besjournals.onlinelibrary.wiley.com/doi/pdf/10.1111/2041-210X.12641","page":"57-67","source":"Wiley Online Library","title":"Testing and recommending methods for fitting size spectra to data","volume":"8","author":[{"family":"Edwards","given":"Andrew M."},{"family":"Robinson","given":"James P. W."},{"family":"Plank","given":"Michael J."},{"family":"Baum","given":"Julia K."},{"family":"Blanchard","given":"Julia L."}],"issued":{"date-parts":[["2017"]]}}}],"schema":"https://github.com/citation-style-language/schema/raw/master/csl-citation.json"}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(Sprules and Barth, 2015; Edwards </w:t>
      </w:r>
      <w:r w:rsidR="00A925B7" w:rsidRPr="00A925B7">
        <w:rPr>
          <w:rFonts w:ascii="Calibri" w:hAnsi="Calibri" w:cs="Calibri"/>
          <w:i/>
          <w:iCs/>
        </w:rPr>
        <w:t>et al.</w:t>
      </w:r>
      <w:r w:rsidR="00A925B7" w:rsidRPr="00A925B7">
        <w:rPr>
          <w:rFonts w:ascii="Calibri" w:hAnsi="Calibri" w:cs="Calibri"/>
        </w:rPr>
        <w:t>, 2017)</w:t>
      </w:r>
      <w:r>
        <w:rPr>
          <w:rFonts w:asciiTheme="minorHAnsi" w:hAnsiTheme="minorHAnsi" w:cstheme="minorHAnsi"/>
          <w:lang w:val="en-AU"/>
        </w:rPr>
        <w:fldChar w:fldCharType="end"/>
      </w:r>
      <w:r>
        <w:rPr>
          <w:rFonts w:asciiTheme="minorHAnsi" w:hAnsiTheme="minorHAnsi" w:cstheme="minorHAnsi"/>
          <w:lang w:val="en-AU"/>
        </w:rPr>
        <w:t xml:space="preserve">, provides insight into energy transfer and community function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{"citationID":"9dTJ6CzN","properties":{"formattedCitation":"(Kerr and Dickie, 2001; White {\\i{}et al.}, 2007)","plainCitation":"(Kerr and Dickie, 2001; White et al., 2007)","noteIndex":0},"citationItems":[{"id":673,"uris":["http://zotero.org/users/local/U6DoygBa/items/MP93TKPM"],"uri":["http://zotero.org/users/local/U6DoygBa/items/MP93TKPM"],"itemData":{"id":673,"type":"book","ISBN":"0-231-50734-8","publisher":"Columbia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Merlin"}],"issued":{"date-parts":[["2001"]]}}},{"id":1653,"uris":["http://zotero.org/users/local/U6DoygBa/items/KV2GTPET"],"uri":["http://zotero.org/users/local/U6DoygBa/items/KV2GTPET"],"itemData":{"id":1653,"type":"article-journal","abstract":"Body size is perhaps the most fundamental property of an organism and is related to many biological traits, including abundance. The relationship between abundance and body size has been extensively studied in an attempt to quantify the form of the relationship and to understand the processes that generate it. However, progress has been impeded by the underappreciated fact that there are four distinct, but interrelated, relationships between size and abundance that are often confused in the literature. Here, we review and distinguish between these four patterns, and discuss the linkages between them. We argue that a synthetic understanding of size–abundance relationships will result from more detailed analyses of individual patterns and from careful consideration of how and why the patterns are related.","container-title":"Trends in Ecology &amp; Evolution","DOI":"10.1016/j.tree.2007.03.007","ISSN":"0169-5347","issue":"6","journalAbbreviation":"Trends in Ecology &amp; Evolution","language":"en","page":"323-330","source":"ScienceDirect","title":"Relationships between body size and abundance in ecology","volume":"22","author":[{"family":"White","given":"Ethan P."},{"family":"Ernest","given":"S. K. Morgan"},{"family":"Kerkhoff","given":"Andrew J."},{"family":"Enquist","given":"Brian J."}],"issued":{"date-parts":[["2007",6,1]]}}}],"schema":"https://github.com/citation-style-language/schema/raw/master/csl-citation.json"}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(Kerr and Dickie, 2001; White </w:t>
      </w:r>
      <w:r w:rsidR="00A925B7" w:rsidRPr="00A925B7">
        <w:rPr>
          <w:rFonts w:ascii="Calibri" w:hAnsi="Calibri" w:cs="Calibri"/>
          <w:i/>
          <w:iCs/>
        </w:rPr>
        <w:t>et al.</w:t>
      </w:r>
      <w:r w:rsidR="00A925B7" w:rsidRPr="00A925B7">
        <w:rPr>
          <w:rFonts w:ascii="Calibri" w:hAnsi="Calibri" w:cs="Calibri"/>
        </w:rPr>
        <w:t>, 2007)</w:t>
      </w:r>
      <w:r>
        <w:rPr>
          <w:rFonts w:asciiTheme="minorHAnsi" w:hAnsiTheme="minorHAnsi" w:cstheme="minorHAnsi"/>
          <w:lang w:val="en-AU"/>
        </w:rPr>
        <w:fldChar w:fldCharType="end"/>
      </w:r>
      <w:r w:rsidRPr="00215A20">
        <w:rPr>
          <w:rFonts w:asciiTheme="minorHAnsi" w:hAnsiTheme="minorHAnsi" w:cstheme="minorHAnsi"/>
          <w:lang w:val="en-AU"/>
        </w:rPr>
        <w:t xml:space="preserve">. </w:t>
      </w:r>
      <w:r>
        <w:rPr>
          <w:rFonts w:asciiTheme="minorHAnsi" w:hAnsiTheme="minorHAnsi" w:cstheme="minorHAnsi"/>
          <w:lang w:val="en-AU"/>
        </w:rPr>
        <w:t>T</w:t>
      </w:r>
      <w:r w:rsidRPr="00C57AC5">
        <w:rPr>
          <w:rFonts w:asciiTheme="minorHAnsi" w:hAnsiTheme="minorHAnsi" w:cstheme="minorHAnsi"/>
          <w:lang w:val="en-AU"/>
        </w:rPr>
        <w:t>he size spectrum implicitly reﬂects the outcome of all ecological processes including predation, the growth of individuals through different size classes, and the repopulation of smaller size classes through reproduction</w:t>
      </w:r>
      <w:r>
        <w:rPr>
          <w:rFonts w:asciiTheme="minorHAnsi" w:hAnsiTheme="minorHAnsi" w:cstheme="minorHAnsi"/>
          <w:lang w:val="en-AU"/>
        </w:rPr>
        <w:t xml:space="preserve">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{"citationID":"DEOQfZ4R","properties":{"formattedCitation":"(Sprules and Barth, 2015; Andersen {\\i{}et al.}, 2016; Blanchard {\\i{}et al.}, 2017)","plainCitation":"(Sprules and Barth, 2015; Andersen et al., 2016; Blanchard et al., 2017)","noteIndex":0},"citationItems":[{"id":1615,"uris":["http://zotero.org/users/local/U6DoygBa/items/KFLXWTWM"],"uri":["http://zotero.org/users/local/U6DoygBa/items/KFLXWTWM"],"itemData":{"id":1615,"type":"article-journal","abstract":"The size of an individual organism is a key trait to characterize its physiology and feeding ecology. Size-based scaling laws may have a limited size range of validity or undergo a transition from one scaling exponent to another at some characteristic size. We collate and review data on size-based scaling laws for resource acquisition, mobility, sensory range, and progeny size for all pelagic marine life, from bacteria to whales. Further, we review and develop simple theoretical arguments for observed scaling laws and the characteristic sizes of a change or breakdown of power laws. We divide life in the ocean into seven major realms based on trophic strategy, physiology, and life history strategy. Such a categorization represents a move away from a taxonomically oriented description toward a trait-based description of life in the oceans. Finally, we discuss life forms that transgress the simple size-based rules and identify unanswered questions.","container-title":"Annual Review of Marine Science","DOI":"10.1146/annurev-marine-122414-034144","issue":"1","note":"_eprint: https://doi.org/10.1146/annurev-marine-122414-034144\nPMID: 26163011","page":"217-241","source":"Annual Reviews","title":"Characteristic Sizes of Life in the Oceans, from Bacteria to Whales","volume":"8","author":[{"family":"Andersen","given":"K.H."},{"family":"Berge","given":"T."},{"family":"Gonçalves","given":"R.J."},{"family":"Hartvig","given":"M."},{"family":"Heuschele","given":"J."},{"family":"Hylander","given":"S."},{"family":"Jacobsen","given":"N.S."},{"family":"Lindemann","given":"C."},{"family":"Martens","given":"E.A."},{"family":"Neuheimer","given":"A.B."},{"family":"Olsson","given":"K."},{"family":"Palacz","given":"A."},{"family":"Prowe","given":"A.E.F."},{"family":"Sainmont","given":"J."},{"family":"Traving","given":"S.J."},{"family":"Visser","given":"A.W."},{"family":"Wadhwa","given":"N."},{"family":"Kiørboe","given":"T."}],"issued":{"date-parts":[["2016"]]}}},{"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J."}],"issued":{"date-parts":[["2017",3]]}}},{"id":1656,"uris":["http://zotero.org/users/local/U6DoygBa/items/G9K9ZCKN"],"uri":["http://zotero.org/users/local/U6DoygBa/items/G9K9ZCKN"],"itemData":{"id":1656,"type":"article-journal","abstract":"Charles Elton introduced the “pyramid of numbers” in the late 1920s, but this remarkable insight into body-size dependent patterns in natural communities lay fallow until the theory of the biomass ..., Charles Elton a introduit le concept de la « pyramide des nombres » vers la fin des années 1920, mais cette avancée remarquable dans la compréhension des motifs dépendant de la taille du corps dans...","container-title":"Canadian Journal of Fisheries and Aquatic Sciences","DOI":"10.1139/cjfas-2015-0115","ISSN":"0706-652X","issue":"4","journalAbbreviation":"Can. J. Fish. Aquat. Sci.","note":"publisher: NRC Research Press","page":"477-495","source":"NRC Research Press","title":"Surfing the biomass size spectrum: some remarks on history, theory, and application","title-short":"Surfing the biomass size spectrum","volume":"73","author":[{"family":"Sprules","given":"William Gary"},{"family":"Barth","given":"Lauren Emily"}],"issued":{"date-parts":[["2015",12,8]]}}}],"schema":"https://github.com/citation-style-language/schema/raw/master/csl-citation.json"}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(Sprules and Barth, 2015; </w:t>
      </w:r>
      <w:r w:rsidR="00A925B7" w:rsidRPr="00A925B7">
        <w:rPr>
          <w:rFonts w:ascii="Calibri" w:hAnsi="Calibri" w:cs="Calibri"/>
        </w:rPr>
        <w:lastRenderedPageBreak/>
        <w:t xml:space="preserve">Andersen </w:t>
      </w:r>
      <w:r w:rsidR="00A925B7" w:rsidRPr="00A925B7">
        <w:rPr>
          <w:rFonts w:ascii="Calibri" w:hAnsi="Calibri" w:cs="Calibri"/>
          <w:i/>
          <w:iCs/>
        </w:rPr>
        <w:t>et al.</w:t>
      </w:r>
      <w:r w:rsidR="00A925B7" w:rsidRPr="00A925B7">
        <w:rPr>
          <w:rFonts w:ascii="Calibri" w:hAnsi="Calibri" w:cs="Calibri"/>
        </w:rPr>
        <w:t xml:space="preserve">, 2016; Blanchard </w:t>
      </w:r>
      <w:r w:rsidR="00A925B7" w:rsidRPr="00A925B7">
        <w:rPr>
          <w:rFonts w:ascii="Calibri" w:hAnsi="Calibri" w:cs="Calibri"/>
          <w:i/>
          <w:iCs/>
        </w:rPr>
        <w:t>et al.</w:t>
      </w:r>
      <w:r w:rsidR="00A925B7" w:rsidRPr="00A925B7">
        <w:rPr>
          <w:rFonts w:ascii="Calibri" w:hAnsi="Calibri" w:cs="Calibri"/>
        </w:rPr>
        <w:t>, 2017)</w:t>
      </w:r>
      <w:r>
        <w:rPr>
          <w:rFonts w:asciiTheme="minorHAnsi" w:hAnsiTheme="minorHAnsi" w:cstheme="minorHAnsi"/>
          <w:lang w:val="en-AU"/>
        </w:rPr>
        <w:fldChar w:fldCharType="end"/>
      </w:r>
      <w:r w:rsidRPr="00C57AC5">
        <w:rPr>
          <w:rFonts w:asciiTheme="minorHAnsi" w:hAnsiTheme="minorHAnsi" w:cstheme="minorHAnsi"/>
          <w:lang w:val="en-AU"/>
        </w:rPr>
        <w:t>.</w:t>
      </w:r>
      <w:r w:rsidR="00EA1220">
        <w:rPr>
          <w:rFonts w:asciiTheme="minorHAnsi" w:hAnsiTheme="minorHAnsi" w:cstheme="minorHAnsi"/>
          <w:lang w:val="en-AU"/>
        </w:rPr>
        <w:t xml:space="preserve"> </w:t>
      </w:r>
      <w:r>
        <w:rPr>
          <w:rFonts w:asciiTheme="minorHAnsi" w:hAnsiTheme="minorHAnsi" w:cstheme="minorHAnsi"/>
          <w:lang w:val="en-AU"/>
        </w:rPr>
        <w:t xml:space="preserve">The elevation of the spectrum reflects the environmental effects of nutrients and temperature such as in </w:t>
      </w:r>
      <w:commentRangeStart w:id="45"/>
      <w:r w:rsidRPr="00227259">
        <w:rPr>
          <w:rFonts w:asciiTheme="minorHAnsi" w:hAnsiTheme="minorHAnsi" w:cstheme="minorHAnsi"/>
          <w:lang w:val="en-AU"/>
        </w:rPr>
        <w:t xml:space="preserve">eutrophic estuaries </w:t>
      </w:r>
      <w:commentRangeEnd w:id="45"/>
      <w:r w:rsidR="00ED015C">
        <w:rPr>
          <w:rStyle w:val="CommentReference"/>
          <w:rFonts w:eastAsia="Calibri"/>
        </w:rPr>
        <w:commentReference w:id="45"/>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{"citationID":"9sYrhlxA","properties":{"formattedCitation":"(Moore and Suthers, 2006; Guiet {\\i{}et al.}, 2016)","plainCitation":"(Moore and Suthers, 2006; Guiet et al., 2016)","noteIndex":0},"citationItems":[{"id":1748,"uris":["http://zotero.org/users/local/U6DoygBa/items/AAJDXVSH"],"uri":["http://zotero.org/users/local/U6DoygBa/items/AAJDXVSH"],"itemData":{"id":1748,"type":"article-journal","abstract":"The regularity of the community size-spectrum, i.e., the fact that the total ecosystem biomass contained in logarithmically equal body size intervals remains constant, is a striking characteristic of marine ecosystems. Community size-spectrum models exploit this feature to represent marine ecosystems with two measures: the slope and the intercept (height) of the community spectrum. Size-spectrum models have gain popularity over time to model the properties of fish communities, whether to investigate the impact of fishing, or embedded into end-to-end models to investigate the impact of climate. We review the main features and state of the art developments in the domain of continuous size-spectrum models. The community spectrum emerges from a balance between size-selective predation, growth and biomass dissipation. Further to these basic components, reproduction and various causes of mortality have been introduced in recent studies to increase the model's realism or simply close the mass budget of the spectrum. These different processes affect the stability of the spectrum and affect the predictions of the size-spectrum models. A few models have also introduced a representation of life-history traits in the community size-spectrum. This allows accounting for the diversity of energy pathways in food webs and for the fact that metabolism is both size- and species-specific. The community-level metabolism therefore depends on the species composition of the community. The size-spectrum's regularity at the community level can serve as a conceptual basis for building theories of marine ecosystems’ functioning. It is also used as indicator of anthropogenic and natural disturbances. The mechanistic nature of size-spectrum models as well as their simple and aggregated representation of complex systems makes them good candidates as a strategic management tool. For instance, for testing the impact of different fishing management actions or for projecting marine ecosystem's states under various climate change scenarios.","container-title":"Ecological Modelling","DOI":"10.1016/j.ecolmodel.2016.05.015","ISSN":"0304-3800","journalAbbreviation":"Ecological Modelling","language":"en","page":"4-14","source":"ScienceDirect","title":"Modelling the community size-spectrum: recent developments and new directions","title-short":"Modelling the community size-spectrum","volume":"337","author":[{"family":"Guiet","given":"Jérôme"},{"family":"Poggiale","given":"Jean-Christophe"},{"family":"Maury","given":"Olivier"}],"issued":{"date-parts":[["2016",10,10]]}}},{"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(Moore and Suthers, 2006; Guiet </w:t>
      </w:r>
      <w:r w:rsidR="00A925B7" w:rsidRPr="00A925B7">
        <w:rPr>
          <w:rFonts w:ascii="Calibri" w:hAnsi="Calibri" w:cs="Calibri"/>
          <w:i/>
          <w:iCs/>
        </w:rPr>
        <w:t>et al.</w:t>
      </w:r>
      <w:r w:rsidR="00A925B7" w:rsidRPr="00A925B7">
        <w:rPr>
          <w:rFonts w:ascii="Calibri" w:hAnsi="Calibri" w:cs="Calibri"/>
        </w:rPr>
        <w:t>, 2016)</w:t>
      </w:r>
      <w:r>
        <w:rPr>
          <w:rFonts w:asciiTheme="minorHAnsi" w:hAnsiTheme="minorHAnsi" w:cstheme="minorHAnsi"/>
          <w:lang w:val="en-AU"/>
        </w:rPr>
        <w:fldChar w:fldCharType="end"/>
      </w:r>
      <w:r w:rsidRPr="00227259">
        <w:rPr>
          <w:rFonts w:asciiTheme="minorHAnsi" w:hAnsiTheme="minorHAnsi" w:cstheme="minorHAnsi"/>
          <w:lang w:val="en-AU"/>
        </w:rPr>
        <w:t>.</w:t>
      </w:r>
      <w:r>
        <w:rPr>
          <w:rFonts w:asciiTheme="minorHAnsi" w:hAnsiTheme="minorHAnsi" w:cstheme="minorHAnsi"/>
          <w:lang w:val="en-AU"/>
        </w:rPr>
        <w:t xml:space="preserve"> Steeper slopes</w:t>
      </w:r>
      <w:r w:rsidR="00EA1220">
        <w:rPr>
          <w:rFonts w:asciiTheme="minorHAnsi" w:hAnsiTheme="minorHAnsi" w:cstheme="minorHAnsi"/>
          <w:lang w:val="en-AU"/>
        </w:rPr>
        <w:t xml:space="preserve"> </w:t>
      </w:r>
      <w:ins w:id="46" w:author="Jason Everett" w:date="2020-12-16T20:19:00Z">
        <w:r w:rsidR="00ED015C">
          <w:rPr>
            <w:rFonts w:asciiTheme="minorHAnsi" w:hAnsiTheme="minorHAnsi" w:cstheme="minorHAnsi"/>
            <w:lang w:val="en-AU"/>
          </w:rPr>
          <w:t xml:space="preserve">in the size-spectrum </w:t>
        </w:r>
      </w:ins>
      <w:r w:rsidR="00EA1220">
        <w:rPr>
          <w:rFonts w:asciiTheme="minorHAnsi" w:hAnsiTheme="minorHAnsi" w:cstheme="minorHAnsi"/>
          <w:lang w:val="en-AU"/>
        </w:rPr>
        <w:t>represent inefficient energy transfer between trophic level which can occur under both</w:t>
      </w:r>
      <w:r>
        <w:rPr>
          <w:rFonts w:asciiTheme="minorHAnsi" w:hAnsiTheme="minorHAnsi" w:cstheme="minorHAnsi"/>
          <w:lang w:val="en-AU"/>
        </w:rPr>
        <w:t xml:space="preserve"> </w:t>
      </w:r>
      <w:r w:rsidRPr="00170AA4">
        <w:rPr>
          <w:rFonts w:asciiTheme="minorHAnsi" w:hAnsiTheme="minorHAnsi" w:cstheme="minorHAnsi"/>
          <w:lang w:val="en-AU"/>
        </w:rPr>
        <w:t>oligotrophic</w:t>
      </w:r>
      <w:r>
        <w:rPr>
          <w:rFonts w:asciiTheme="minorHAnsi" w:hAnsiTheme="minorHAnsi" w:cstheme="minorHAnsi"/>
          <w:lang w:val="en-AU"/>
        </w:rPr>
        <w:t xml:space="preserve"> conditions as nutrients become scarce </w:t>
      </w:r>
      <w:r w:rsidRPr="00170AA4">
        <w:rPr>
          <w:rFonts w:asciiTheme="minorHAnsi" w:hAnsiTheme="minorHAnsi" w:cstheme="minorHAnsi"/>
          <w:lang w:val="en-AU"/>
        </w:rPr>
        <w:t xml:space="preserve">and </w:t>
      </w:r>
      <w:commentRangeStart w:id="47"/>
      <w:r w:rsidRPr="00170AA4">
        <w:rPr>
          <w:rFonts w:asciiTheme="minorHAnsi" w:hAnsiTheme="minorHAnsi" w:cstheme="minorHAnsi"/>
          <w:lang w:val="en-AU"/>
        </w:rPr>
        <w:t>eutrophic conditions</w:t>
      </w:r>
      <w:r>
        <w:rPr>
          <w:rFonts w:asciiTheme="minorHAnsi" w:hAnsiTheme="minorHAnsi" w:cstheme="minorHAnsi"/>
          <w:lang w:val="en-AU"/>
        </w:rPr>
        <w:t xml:space="preserve"> </w:t>
      </w:r>
      <w:ins w:id="48" w:author="Jason Everett" w:date="2020-12-16T20:20:00Z">
        <w:r w:rsidR="00F058A3">
          <w:rPr>
            <w:rFonts w:asciiTheme="minorHAnsi" w:hAnsiTheme="minorHAnsi" w:cstheme="minorHAnsi"/>
            <w:lang w:val="en-AU"/>
          </w:rPr>
          <w:t>because</w:t>
        </w:r>
      </w:ins>
      <w:del w:id="49" w:author="Jason Everett" w:date="2020-12-16T20:20:00Z">
        <w:r w:rsidDel="00F058A3">
          <w:rPr>
            <w:rFonts w:asciiTheme="minorHAnsi" w:hAnsiTheme="minorHAnsi" w:cstheme="minorHAnsi"/>
            <w:lang w:val="en-AU"/>
          </w:rPr>
          <w:delText>as</w:delText>
        </w:r>
      </w:del>
      <w:r>
        <w:rPr>
          <w:rFonts w:asciiTheme="minorHAnsi" w:hAnsiTheme="minorHAnsi" w:cstheme="minorHAnsi"/>
          <w:lang w:val="en-AU"/>
        </w:rPr>
        <w:t xml:space="preserve"> energy transfer</w:t>
      </w:r>
      <w:commentRangeEnd w:id="47"/>
      <w:r w:rsidR="00F058A3">
        <w:rPr>
          <w:rStyle w:val="CommentReference"/>
          <w:rFonts w:eastAsia="Calibri"/>
        </w:rPr>
        <w:commentReference w:id="47"/>
      </w:r>
      <w:ins w:id="50" w:author="Jason Everett" w:date="2020-12-16T20:20:00Z">
        <w:r w:rsidR="00F058A3">
          <w:rPr>
            <w:rFonts w:asciiTheme="minorHAnsi" w:hAnsiTheme="minorHAnsi" w:cstheme="minorHAnsi"/>
            <w:lang w:val="en-AU"/>
          </w:rPr>
          <w:t>…..</w:t>
        </w:r>
      </w:ins>
      <w:r w:rsidR="00EA1220">
        <w:rPr>
          <w:rFonts w:asciiTheme="minorHAnsi" w:hAnsiTheme="minorHAnsi" w:cstheme="minorHAnsi"/>
          <w:lang w:val="en-AU"/>
        </w:rPr>
        <w:t>,</w:t>
      </w:r>
      <w:r>
        <w:rPr>
          <w:rFonts w:asciiTheme="minorHAnsi" w:hAnsiTheme="minorHAnsi" w:cstheme="minorHAnsi"/>
          <w:lang w:val="en-AU"/>
        </w:rPr>
        <w:t xml:space="preserve"> </w:t>
      </w:r>
      <w:commentRangeStart w:id="51"/>
      <w:r>
        <w:rPr>
          <w:rFonts w:asciiTheme="minorHAnsi" w:hAnsiTheme="minorHAnsi" w:cstheme="minorHAnsi"/>
          <w:lang w:val="en-AU"/>
        </w:rPr>
        <w:t xml:space="preserve">and slopes should be interpreted cautiously </w:t>
      </w:r>
      <w:commentRangeEnd w:id="51"/>
      <w:r w:rsidR="00F058A3">
        <w:rPr>
          <w:rStyle w:val="CommentReference"/>
          <w:rFonts w:eastAsia="Calibri"/>
        </w:rPr>
        <w:commentReference w:id="51"/>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{"citationID":"NxltOoj7","properties":{"formattedCitation":"(Atkinson {\\i{}et al.}, 2020)","plainCitation":"(Atkinson et al., 2020)","noteIndex":0},"citationItems":[{"id":1674,"uris":["http://zotero.org/users/local/U6DoygBa/items/VBTELBVB"],"uri":["http://zotero.org/users/local/U6DoygBa/items/VBTELBVB"],"itemData":{"id":1674,"type":"article-journal","abstract":"Size-spectral approaches quantify the efficiency of energy transfer through food webs, but theory and field studies disagree over how changes in temperature, nutrients, and extreme weather impact on this efficiency. We address this at two scales: via 6 years of weekly sampling of the plankton size spectrum at the Plymouth L4 shelf sea site, and via a new, global-scale, meta-analysis of aquatic size spectra. The time series showed that with summertime nutrient starvation, the energy transfer efficiency from picoplankton to macroplankton decreased (i.e., steepening slopes of the size spectra). This reflected increasing dominance by small cells and their microbial consumers. The extreme storms in winter 2013/2014 caused high metazoan mortality, steep size-spectral slopes, and reduced plankton biomass. However, recovery was within months, demonstrating an inbuilt resilience of the system. Both L4 and our meta-analysis showed steep slopes of normalized size spectra (median −1.11). This reflects much lower values, either of trophic transfer efficiency (3.5%) or predator–prey mass ratio (569), compared to commonly quoted values. Results from the meta-analysis further showed that to represent energy transfer faithfully, size spectra are best constructed in units of carbon mass and not biovolume, and span a mass range of &gt; 107. When this range is covered, both the meta-analysis and time series show a dome-shaped relationship between spectral slopes and plankton biomass, with steepening slopes under increasingly oligotrophic and eutrophic conditions. This suggests that ocean warming could decrease the efficiency of energy transfer through pelagic food webs via indirect effects of increasing stratification and nutrient starvation.","container-title":"Limnology and Oceanography","DOI":"10.1002/lno.11613","ISSN":"1939-5590","issue":"n/a","language":"en","note":"_eprint: https://aslopubs.onlinelibrary.wiley.com/doi/pdf/10.1002/lno.11613","source":"Wiley Online Library","title":"Increasing nutrient stress reduces the efficiency of energy transfer through planktonic size spectra","URL":"https://aslopubs.onlinelibrary.wiley.com/doi/abs/10.1002/lno.11613","volume":"n/a","author":[{"family":"Atkinson","given":"Angus"},{"family":"Lilley","given":"Martin K. S."},{"family":"Hirst","given":"Andrew G."},{"family":"McEvoy","given":"Andrea J."},{"family":"Tarran","given":"Glen A."},{"family":"Widdicombe","given":"Claire"},{"family":"Fileman","given":"Elaine S."},{"family":"Woodward","given":"E. Malcolm S."},{"family":"Schmidt","given":"Katrin"},{"family":"Smyth","given":"Tim J."},{"family":"Somerfield","given":"Paul J."}],"accessed":{"date-parts":[["2020",10,26]]},"issued":{"date-parts":[["2020"]]}}}],"schema":"https://github.com/citation-style-language/schema/raw/master/csl-citation.json"}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(Atkinson </w:t>
      </w:r>
      <w:r w:rsidR="00A925B7" w:rsidRPr="00A925B7">
        <w:rPr>
          <w:rFonts w:ascii="Calibri" w:hAnsi="Calibri" w:cs="Calibri"/>
          <w:i/>
          <w:iCs/>
        </w:rPr>
        <w:t>et al.</w:t>
      </w:r>
      <w:r w:rsidR="00A925B7" w:rsidRPr="00A925B7">
        <w:rPr>
          <w:rFonts w:ascii="Calibri" w:hAnsi="Calibri" w:cs="Calibri"/>
        </w:rPr>
        <w:t>, 2020)</w:t>
      </w:r>
      <w:r>
        <w:rPr>
          <w:rFonts w:asciiTheme="minorHAnsi" w:hAnsiTheme="minorHAnsi" w:cstheme="minorHAnsi"/>
          <w:lang w:val="en-AU"/>
        </w:rPr>
        <w:fldChar w:fldCharType="end"/>
      </w:r>
      <w:r>
        <w:rPr>
          <w:rFonts w:asciiTheme="minorHAnsi" w:hAnsiTheme="minorHAnsi" w:cstheme="minorHAnsi"/>
          <w:lang w:val="en-AU"/>
        </w:rPr>
        <w:t>.</w:t>
      </w:r>
    </w:p>
    <w:p w14:paraId="3F582673" w14:textId="2D05376E" w:rsidR="00AB768F" w:rsidRDefault="00AB768F" w:rsidP="00AB768F">
      <w:pPr>
        <w:pStyle w:val="Text"/>
        <w:spacing w:line="480" w:lineRule="auto"/>
        <w:rPr>
          <w:rFonts w:asciiTheme="minorHAnsi" w:hAnsiTheme="minorHAnsi" w:cstheme="minorHAnsi"/>
          <w:lang w:val="en-AU"/>
        </w:rPr>
      </w:pPr>
      <w:commentRangeStart w:id="52"/>
      <w:r>
        <w:rPr>
          <w:rFonts w:asciiTheme="minorHAnsi" w:hAnsiTheme="minorHAnsi" w:cstheme="minorHAnsi"/>
          <w:lang w:val="en-AU"/>
        </w:rPr>
        <w:t xml:space="preserve">Cross-shelf </w:t>
      </w:r>
      <w:commentRangeEnd w:id="52"/>
      <w:r w:rsidR="00F058A3">
        <w:rPr>
          <w:rStyle w:val="CommentReference"/>
          <w:rFonts w:eastAsia="Calibri"/>
        </w:rPr>
        <w:commentReference w:id="52"/>
      </w:r>
      <w:r>
        <w:rPr>
          <w:rFonts w:asciiTheme="minorHAnsi" w:hAnsiTheme="minorHAnsi" w:cstheme="minorHAnsi"/>
          <w:lang w:val="en-AU"/>
        </w:rPr>
        <w:t xml:space="preserve">patterns in zooplankton size </w:t>
      </w:r>
      <w:commentRangeStart w:id="53"/>
      <w:r>
        <w:rPr>
          <w:rFonts w:asciiTheme="minorHAnsi" w:hAnsiTheme="minorHAnsi" w:cstheme="minorHAnsi"/>
          <w:lang w:val="en-AU"/>
        </w:rPr>
        <w:t>spectr</w:t>
      </w:r>
      <w:ins w:id="54" w:author="Jason Everett" w:date="2020-12-16T20:46:00Z">
        <w:r w:rsidR="000F2BBA">
          <w:rPr>
            <w:rFonts w:asciiTheme="minorHAnsi" w:hAnsiTheme="minorHAnsi" w:cstheme="minorHAnsi"/>
            <w:lang w:val="en-AU"/>
          </w:rPr>
          <w:t>um</w:t>
        </w:r>
      </w:ins>
      <w:commentRangeEnd w:id="53"/>
      <w:ins w:id="55" w:author="Jason Everett" w:date="2020-12-16T20:47:00Z">
        <w:r w:rsidR="000F2BBA">
          <w:rPr>
            <w:rStyle w:val="CommentReference"/>
            <w:rFonts w:eastAsia="Calibri"/>
          </w:rPr>
          <w:commentReference w:id="53"/>
        </w:r>
      </w:ins>
      <w:del w:id="56" w:author="Jason Everett" w:date="2020-12-16T20:46:00Z">
        <w:r w:rsidDel="000F2BBA">
          <w:rPr>
            <w:rFonts w:asciiTheme="minorHAnsi" w:hAnsiTheme="minorHAnsi" w:cstheme="minorHAnsi"/>
            <w:lang w:val="en-AU"/>
          </w:rPr>
          <w:delText>a</w:delText>
        </w:r>
      </w:del>
      <w:r>
        <w:rPr>
          <w:rFonts w:asciiTheme="minorHAnsi" w:hAnsiTheme="minorHAnsi" w:cstheme="minorHAnsi"/>
          <w:lang w:val="en-AU"/>
        </w:rPr>
        <w:t xml:space="preserve"> slopes have been examined on </w:t>
      </w:r>
      <w:r w:rsidR="00776778">
        <w:rPr>
          <w:rFonts w:asciiTheme="minorHAnsi" w:hAnsiTheme="minorHAnsi" w:cstheme="minorHAnsi"/>
          <w:lang w:val="en-AU"/>
        </w:rPr>
        <w:t xml:space="preserve">several </w:t>
      </w:r>
      <w:r>
        <w:rPr>
          <w:rFonts w:asciiTheme="minorHAnsi" w:hAnsiTheme="minorHAnsi" w:cstheme="minorHAnsi"/>
          <w:lang w:val="en-AU"/>
        </w:rPr>
        <w:t xml:space="preserve">continental shelves. </w:t>
      </w:r>
      <w:r w:rsidRPr="00F15D89">
        <w:rPr>
          <w:rFonts w:asciiTheme="minorHAnsi" w:hAnsiTheme="minorHAnsi" w:cstheme="minorHAnsi"/>
          <w:lang w:val="en-AU"/>
        </w:rPr>
        <w:t>In the south</w:t>
      </w:r>
      <w:r>
        <w:rPr>
          <w:rFonts w:asciiTheme="minorHAnsi" w:hAnsiTheme="minorHAnsi" w:cstheme="minorHAnsi"/>
          <w:lang w:val="en-AU"/>
        </w:rPr>
        <w:t>west</w:t>
      </w:r>
      <w:r w:rsidRPr="00F15D89">
        <w:rPr>
          <w:rFonts w:asciiTheme="minorHAnsi" w:hAnsiTheme="minorHAnsi" w:cstheme="minorHAnsi"/>
          <w:lang w:val="en-AU"/>
        </w:rPr>
        <w:t xml:space="preserve"> Atlantic</w:t>
      </w:r>
      <w:r>
        <w:rPr>
          <w:rFonts w:asciiTheme="minorHAnsi" w:hAnsiTheme="minorHAnsi" w:cstheme="minorHAnsi"/>
          <w:lang w:val="en-AU"/>
        </w:rPr>
        <w:t>,</w:t>
      </w:r>
      <w:r w:rsidRPr="00F15D89">
        <w:rPr>
          <w:rFonts w:asciiTheme="minorHAnsi" w:hAnsiTheme="minorHAnsi" w:cstheme="minorHAnsi"/>
          <w:lang w:val="en-AU"/>
        </w:rPr>
        <w:t xml:space="preserve"> the zooplankton community on the continental shelf had higher biomass and a steeper </w:t>
      </w:r>
      <w:r>
        <w:rPr>
          <w:rFonts w:asciiTheme="minorHAnsi" w:hAnsiTheme="minorHAnsi" w:cstheme="minorHAnsi"/>
          <w:lang w:val="en-AU"/>
        </w:rPr>
        <w:t>zooplankton size spectr</w:t>
      </w:r>
      <w:ins w:id="57" w:author="Jason Everett" w:date="2020-12-16T20:47:00Z">
        <w:r w:rsidR="000F2BBA">
          <w:rPr>
            <w:rFonts w:asciiTheme="minorHAnsi" w:hAnsiTheme="minorHAnsi" w:cstheme="minorHAnsi"/>
            <w:lang w:val="en-AU"/>
          </w:rPr>
          <w:t>um</w:t>
        </w:r>
      </w:ins>
      <w:del w:id="58" w:author="Jason Everett" w:date="2020-12-16T20:47:00Z">
        <w:r w:rsidDel="000F2BBA">
          <w:rPr>
            <w:rFonts w:asciiTheme="minorHAnsi" w:hAnsiTheme="minorHAnsi" w:cstheme="minorHAnsi"/>
            <w:lang w:val="en-AU"/>
          </w:rPr>
          <w:delText>a</w:delText>
        </w:r>
      </w:del>
      <w:r w:rsidRPr="00F15D89">
        <w:rPr>
          <w:rFonts w:asciiTheme="minorHAnsi" w:hAnsiTheme="minorHAnsi" w:cstheme="minorHAnsi"/>
          <w:lang w:val="en-AU"/>
        </w:rPr>
        <w:t xml:space="preserve"> slope</w:t>
      </w:r>
      <w:r>
        <w:rPr>
          <w:rFonts w:asciiTheme="minorHAnsi" w:hAnsiTheme="minorHAnsi" w:cstheme="minorHAnsi"/>
          <w:lang w:val="en-AU"/>
        </w:rPr>
        <w:t xml:space="preserve"> </w:t>
      </w:r>
      <w:r w:rsidRPr="00F15D89">
        <w:rPr>
          <w:rFonts w:asciiTheme="minorHAnsi" w:hAnsiTheme="minorHAnsi" w:cstheme="minorHAnsi"/>
          <w:lang w:val="en-AU"/>
        </w:rPr>
        <w:t>compared to the offshore oceanic stations which were typically more vertically stratified</w:t>
      </w:r>
      <w:r>
        <w:rPr>
          <w:rFonts w:asciiTheme="minorHAnsi" w:hAnsiTheme="minorHAnsi" w:cstheme="minorHAnsi"/>
          <w:lang w:val="en-AU"/>
        </w:rPr>
        <w:t xml:space="preserve"> and </w:t>
      </w:r>
      <w:r w:rsidR="00776778">
        <w:rPr>
          <w:rFonts w:asciiTheme="minorHAnsi" w:hAnsiTheme="minorHAnsi" w:cstheme="minorHAnsi"/>
          <w:lang w:val="en-AU"/>
        </w:rPr>
        <w:t>with</w:t>
      </w:r>
      <w:r>
        <w:rPr>
          <w:rFonts w:asciiTheme="minorHAnsi" w:hAnsiTheme="minorHAnsi" w:cstheme="minorHAnsi"/>
          <w:lang w:val="en-AU"/>
        </w:rPr>
        <w:t xml:space="preserve"> </w:t>
      </w:r>
      <w:r w:rsidR="00776778">
        <w:rPr>
          <w:rFonts w:asciiTheme="minorHAnsi" w:hAnsiTheme="minorHAnsi" w:cstheme="minorHAnsi"/>
          <w:lang w:val="en-AU"/>
        </w:rPr>
        <w:t>higher</w:t>
      </w:r>
      <w:r>
        <w:rPr>
          <w:rFonts w:asciiTheme="minorHAnsi" w:hAnsiTheme="minorHAnsi" w:cstheme="minorHAnsi"/>
          <w:lang w:val="en-AU"/>
        </w:rPr>
        <w:t xml:space="preserve"> biomass at depth</w:t>
      </w:r>
      <w:r w:rsidRPr="00F15D89">
        <w:rPr>
          <w:rFonts w:asciiTheme="minorHAnsi" w:hAnsiTheme="minorHAnsi" w:cstheme="minorHAnsi"/>
          <w:lang w:val="en-AU"/>
        </w:rPr>
        <w:t xml:space="preserve">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{"citationID":"GKlVXPsK","properties":{"formattedCitation":"(Marcolin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(Marcolin </w:t>
      </w:r>
      <w:r w:rsidR="00A925B7" w:rsidRPr="00A925B7">
        <w:rPr>
          <w:rFonts w:ascii="Calibri" w:hAnsi="Calibri" w:cs="Calibri"/>
          <w:i/>
          <w:iCs/>
        </w:rPr>
        <w:t>et al.</w:t>
      </w:r>
      <w:r w:rsidR="00A925B7" w:rsidRPr="00A925B7">
        <w:rPr>
          <w:rFonts w:ascii="Calibri" w:hAnsi="Calibri" w:cs="Calibri"/>
        </w:rPr>
        <w:t>, 2013)</w:t>
      </w:r>
      <w:r>
        <w:rPr>
          <w:rFonts w:asciiTheme="minorHAnsi" w:hAnsiTheme="minorHAnsi" w:cstheme="minorHAnsi"/>
          <w:lang w:val="en-AU"/>
        </w:rPr>
        <w:fldChar w:fldCharType="end"/>
      </w:r>
      <w:r w:rsidRPr="00F15D89">
        <w:rPr>
          <w:rFonts w:asciiTheme="minorHAnsi" w:hAnsiTheme="minorHAnsi" w:cstheme="minorHAnsi"/>
          <w:lang w:val="en-AU"/>
        </w:rPr>
        <w:t>. This is similar to</w:t>
      </w:r>
      <w:r>
        <w:rPr>
          <w:rFonts w:asciiTheme="minorHAnsi" w:hAnsiTheme="minorHAnsi" w:cstheme="minorHAnsi"/>
          <w:lang w:val="en-AU"/>
        </w:rPr>
        <w:t xml:space="preserve"> the</w:t>
      </w:r>
      <w:r w:rsidRPr="00F15D89">
        <w:rPr>
          <w:rFonts w:asciiTheme="minorHAnsi" w:hAnsiTheme="minorHAnsi" w:cstheme="minorHAnsi"/>
          <w:lang w:val="en-AU"/>
        </w:rPr>
        <w:t xml:space="preserve"> northeast Atlantic where high zooplankton biomasses and steeper </w:t>
      </w:r>
      <w:r>
        <w:rPr>
          <w:rFonts w:asciiTheme="minorHAnsi" w:hAnsiTheme="minorHAnsi" w:cstheme="minorHAnsi"/>
          <w:lang w:val="en-AU"/>
        </w:rPr>
        <w:t>zooplankton size spectra</w:t>
      </w:r>
      <w:r w:rsidRPr="00F15D89">
        <w:rPr>
          <w:rFonts w:asciiTheme="minorHAnsi" w:hAnsiTheme="minorHAnsi" w:cstheme="minorHAnsi"/>
          <w:lang w:val="en-AU"/>
        </w:rPr>
        <w:t xml:space="preserve"> </w:t>
      </w:r>
      <w:r>
        <w:rPr>
          <w:rFonts w:asciiTheme="minorHAnsi" w:hAnsiTheme="minorHAnsi" w:cstheme="minorHAnsi"/>
          <w:lang w:val="en-AU"/>
        </w:rPr>
        <w:t>slopes</w:t>
      </w:r>
      <w:r w:rsidRPr="00F15D89">
        <w:rPr>
          <w:rFonts w:asciiTheme="minorHAnsi" w:hAnsiTheme="minorHAnsi" w:cstheme="minorHAnsi"/>
          <w:lang w:val="en-AU"/>
        </w:rPr>
        <w:t xml:space="preserve"> were found in some but not all inshore regions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{"citationID":"4ezbOyAY","properties":{"formattedCitation":"(Sourisseau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(Sourisseau and Carlotti, 2006; Irigoien </w:t>
      </w:r>
      <w:r w:rsidR="00A925B7" w:rsidRPr="00A925B7">
        <w:rPr>
          <w:rFonts w:ascii="Calibri" w:hAnsi="Calibri" w:cs="Calibri"/>
          <w:i/>
          <w:iCs/>
        </w:rPr>
        <w:t>et al.</w:t>
      </w:r>
      <w:r w:rsidR="00A925B7" w:rsidRPr="00A925B7">
        <w:rPr>
          <w:rFonts w:ascii="Calibri" w:hAnsi="Calibri" w:cs="Calibri"/>
        </w:rPr>
        <w:t xml:space="preserve">, 2009; Vandromme </w:t>
      </w:r>
      <w:r w:rsidR="00A925B7" w:rsidRPr="00A925B7">
        <w:rPr>
          <w:rFonts w:ascii="Calibri" w:hAnsi="Calibri" w:cs="Calibri"/>
          <w:i/>
          <w:iCs/>
        </w:rPr>
        <w:t>et al.</w:t>
      </w:r>
      <w:r w:rsidR="00A925B7" w:rsidRPr="00A925B7">
        <w:rPr>
          <w:rFonts w:ascii="Calibri" w:hAnsi="Calibri" w:cs="Calibri"/>
        </w:rPr>
        <w:t>, 2014)</w:t>
      </w:r>
      <w:r>
        <w:rPr>
          <w:rFonts w:asciiTheme="minorHAnsi" w:hAnsiTheme="minorHAnsi" w:cstheme="minorHAnsi"/>
          <w:lang w:val="en-AU"/>
        </w:rPr>
        <w:fldChar w:fldCharType="end"/>
      </w:r>
      <w:r w:rsidRPr="00F15D89">
        <w:rPr>
          <w:rFonts w:asciiTheme="minorHAnsi" w:hAnsiTheme="minorHAnsi" w:cstheme="minorHAnsi"/>
          <w:lang w:val="en-AU"/>
        </w:rPr>
        <w:t xml:space="preserve">. </w:t>
      </w:r>
      <w:r>
        <w:rPr>
          <w:rFonts w:asciiTheme="minorHAnsi" w:hAnsiTheme="minorHAnsi" w:cstheme="minorHAnsi"/>
          <w:lang w:val="en-AU"/>
        </w:rPr>
        <w:t>Compared with cross-shelf investigations, f</w:t>
      </w:r>
      <w:r w:rsidRPr="00F15D89">
        <w:rPr>
          <w:rFonts w:asciiTheme="minorHAnsi" w:hAnsiTheme="minorHAnsi" w:cstheme="minorHAnsi"/>
          <w:lang w:val="en-AU"/>
        </w:rPr>
        <w:t>ew studies have examined</w:t>
      </w:r>
      <w:r>
        <w:rPr>
          <w:rFonts w:asciiTheme="minorHAnsi" w:hAnsiTheme="minorHAnsi" w:cstheme="minorHAnsi"/>
          <w:lang w:val="en-AU"/>
        </w:rPr>
        <w:t xml:space="preserve"> the vertical patterns of </w:t>
      </w:r>
      <w:r w:rsidRPr="00F15D89">
        <w:rPr>
          <w:rFonts w:asciiTheme="minorHAnsi" w:hAnsiTheme="minorHAnsi" w:cstheme="minorHAnsi"/>
          <w:lang w:val="en-AU"/>
        </w:rPr>
        <w:t>zooplankton</w:t>
      </w:r>
      <w:r>
        <w:rPr>
          <w:rFonts w:asciiTheme="minorHAnsi" w:hAnsiTheme="minorHAnsi" w:cstheme="minorHAnsi"/>
          <w:lang w:val="en-AU"/>
        </w:rPr>
        <w:t xml:space="preserve"> </w:t>
      </w:r>
      <w:r w:rsidRPr="00F15D89">
        <w:rPr>
          <w:rFonts w:asciiTheme="minorHAnsi" w:hAnsiTheme="minorHAnsi" w:cstheme="minorHAnsi"/>
          <w:lang w:val="en-AU"/>
        </w:rPr>
        <w:t>on continental shel</w:t>
      </w:r>
      <w:r>
        <w:rPr>
          <w:rFonts w:asciiTheme="minorHAnsi" w:hAnsiTheme="minorHAnsi" w:cstheme="minorHAnsi"/>
          <w:lang w:val="en-AU"/>
        </w:rPr>
        <w:t>ves and this remains a key knowledge gap</w:t>
      </w:r>
      <w:r w:rsidRPr="00F15D89">
        <w:rPr>
          <w:rFonts w:asciiTheme="minorHAnsi" w:hAnsiTheme="minorHAnsi" w:cstheme="minorHAnsi"/>
          <w:lang w:val="en-AU"/>
        </w:rPr>
        <w:t xml:space="preserve">. </w:t>
      </w:r>
      <w:r>
        <w:rPr>
          <w:rFonts w:asciiTheme="minorHAnsi" w:hAnsiTheme="minorHAnsi" w:cstheme="minorHAnsi"/>
          <w:lang w:val="en-AU"/>
        </w:rPr>
        <w:t>D</w:t>
      </w:r>
      <w:r w:rsidRPr="00F15D89">
        <w:rPr>
          <w:rFonts w:asciiTheme="minorHAnsi" w:hAnsiTheme="minorHAnsi" w:cstheme="minorHAnsi"/>
          <w:lang w:val="en-AU"/>
        </w:rPr>
        <w:t>uring late summer</w:t>
      </w:r>
      <w:r>
        <w:rPr>
          <w:rFonts w:asciiTheme="minorHAnsi" w:hAnsiTheme="minorHAnsi" w:cstheme="minorHAnsi"/>
          <w:lang w:val="en-AU"/>
        </w:rPr>
        <w:t>, in the northwest Atlantic,</w:t>
      </w:r>
      <w:r w:rsidRPr="00F15D89">
        <w:rPr>
          <w:rFonts w:asciiTheme="minorHAnsi" w:hAnsiTheme="minorHAnsi" w:cstheme="minorHAnsi"/>
          <w:lang w:val="en-AU"/>
        </w:rPr>
        <w:t xml:space="preserve"> </w:t>
      </w:r>
      <w:r>
        <w:rPr>
          <w:rFonts w:asciiTheme="minorHAnsi" w:hAnsiTheme="minorHAnsi" w:cstheme="minorHAnsi"/>
          <w:lang w:val="en-AU"/>
        </w:rPr>
        <w:t>the</w:t>
      </w:r>
      <w:r w:rsidRPr="00F15D89">
        <w:rPr>
          <w:rFonts w:asciiTheme="minorHAnsi" w:hAnsiTheme="minorHAnsi" w:cstheme="minorHAnsi"/>
          <w:lang w:val="en-AU"/>
        </w:rPr>
        <w:t xml:space="preserve"> vertical zooplankton </w:t>
      </w:r>
      <w:r>
        <w:rPr>
          <w:rFonts w:asciiTheme="minorHAnsi" w:hAnsiTheme="minorHAnsi" w:cstheme="minorHAnsi"/>
          <w:lang w:val="en-AU"/>
        </w:rPr>
        <w:t>distribution</w:t>
      </w:r>
      <w:r w:rsidRPr="00F15D89">
        <w:rPr>
          <w:rFonts w:asciiTheme="minorHAnsi" w:hAnsiTheme="minorHAnsi" w:cstheme="minorHAnsi"/>
          <w:lang w:val="en-AU"/>
        </w:rPr>
        <w:t xml:space="preserve"> was strongly influenced by water mass with distinct zooplankton communities </w:t>
      </w:r>
      <w:r>
        <w:rPr>
          <w:rFonts w:asciiTheme="minorHAnsi" w:hAnsiTheme="minorHAnsi" w:cstheme="minorHAnsi"/>
          <w:lang w:val="en-AU"/>
        </w:rPr>
        <w:t>separated</w:t>
      </w:r>
      <w:r w:rsidRPr="00F15D89">
        <w:rPr>
          <w:rFonts w:asciiTheme="minorHAnsi" w:hAnsiTheme="minorHAnsi" w:cstheme="minorHAnsi"/>
          <w:lang w:val="en-AU"/>
        </w:rPr>
        <w:t xml:space="preserve"> by a strong thermocline </w:t>
      </w:r>
      <w:r>
        <w:rPr>
          <w:rFonts w:asciiTheme="minorHAnsi" w:hAnsiTheme="minorHAnsi" w:cstheme="minorHAnsi"/>
          <w:lang w:val="en-AU"/>
        </w:rPr>
        <w:fldChar w:fldCharType="begin"/>
      </w:r>
      <w:r>
        <w:rPr>
          <w:rFonts w:asciiTheme="minorHAnsi" w:hAnsiTheme="minorHAnsi" w:cstheme="minorHAnsi"/>
          <w:lang w:val="en-AU"/>
        </w:rPr>
        <w:instrText xml:space="preserve"> ADDIN ZOTERO_TEMP </w:instrText>
      </w:r>
      <w:r>
        <w:rPr>
          <w:rFonts w:asciiTheme="minorHAnsi" w:hAnsiTheme="minorHAnsi" w:cstheme="minorHAnsi"/>
          <w:lang w:val="en-AU"/>
        </w:rPr>
        <w:fldChar w:fldCharType="separate"/>
      </w:r>
      <w:r w:rsidRPr="0097460E">
        <w:rPr>
          <w:rFonts w:ascii="Calibri" w:hAnsi="Calibri" w:cs="Calibri"/>
        </w:rPr>
        <w:t>(Turner and Dagg, 1983)</w:t>
      </w:r>
      <w:r>
        <w:rPr>
          <w:rFonts w:asciiTheme="minorHAnsi" w:hAnsiTheme="minorHAnsi" w:cstheme="minorHAnsi"/>
          <w:lang w:val="en-AU"/>
        </w:rPr>
        <w:fldChar w:fldCharType="end"/>
      </w:r>
      <w:r w:rsidRPr="00F15D89">
        <w:rPr>
          <w:rFonts w:asciiTheme="minorHAnsi" w:hAnsiTheme="minorHAnsi" w:cstheme="minorHAnsi"/>
          <w:lang w:val="en-AU"/>
        </w:rPr>
        <w:t xml:space="preserve">. </w:t>
      </w:r>
      <w:r>
        <w:rPr>
          <w:rFonts w:asciiTheme="minorHAnsi" w:hAnsiTheme="minorHAnsi" w:cstheme="minorHAnsi"/>
          <w:lang w:val="en-AU"/>
        </w:rPr>
        <w:t>In a more homogenous water mass during</w:t>
      </w:r>
      <w:r w:rsidRPr="00F15D89">
        <w:rPr>
          <w:rFonts w:asciiTheme="minorHAnsi" w:hAnsiTheme="minorHAnsi" w:cstheme="minorHAnsi"/>
          <w:lang w:val="en-AU"/>
        </w:rPr>
        <w:t xml:space="preserve"> </w:t>
      </w:r>
      <w:del w:id="59" w:author="Jason Everett" w:date="2020-12-16T20:49:00Z">
        <w:r w:rsidRPr="00F15D89" w:rsidDel="000F2BBA">
          <w:rPr>
            <w:rFonts w:asciiTheme="minorHAnsi" w:hAnsiTheme="minorHAnsi" w:cstheme="minorHAnsi"/>
            <w:lang w:val="en-AU"/>
          </w:rPr>
          <w:delText xml:space="preserve">a </w:delText>
        </w:r>
      </w:del>
      <w:r w:rsidRPr="00F15D89">
        <w:rPr>
          <w:rFonts w:asciiTheme="minorHAnsi" w:hAnsiTheme="minorHAnsi" w:cstheme="minorHAnsi"/>
          <w:lang w:val="en-AU"/>
        </w:rPr>
        <w:t xml:space="preserve">winter </w:t>
      </w:r>
      <w:del w:id="60" w:author="Jason Everett" w:date="2020-12-16T20:49:00Z">
        <w:r w:rsidRPr="00F15D89" w:rsidDel="000F2BBA">
          <w:rPr>
            <w:rFonts w:asciiTheme="minorHAnsi" w:hAnsiTheme="minorHAnsi" w:cstheme="minorHAnsi"/>
            <w:lang w:val="en-AU"/>
          </w:rPr>
          <w:delText xml:space="preserve">study </w:delText>
        </w:r>
      </w:del>
      <w:r w:rsidRPr="00F15D89">
        <w:rPr>
          <w:rFonts w:asciiTheme="minorHAnsi" w:hAnsiTheme="minorHAnsi" w:cstheme="minorHAnsi"/>
          <w:lang w:val="en-AU"/>
        </w:rPr>
        <w:t>on the Abrolhos Bank</w:t>
      </w:r>
      <w:r>
        <w:rPr>
          <w:rFonts w:asciiTheme="minorHAnsi" w:hAnsiTheme="minorHAnsi" w:cstheme="minorHAnsi"/>
          <w:lang w:val="en-AU"/>
        </w:rPr>
        <w:t xml:space="preserve"> in the s</w:t>
      </w:r>
      <w:commentRangeStart w:id="61"/>
      <w:r>
        <w:rPr>
          <w:rFonts w:asciiTheme="minorHAnsi" w:hAnsiTheme="minorHAnsi" w:cstheme="minorHAnsi"/>
          <w:lang w:val="en-AU"/>
        </w:rPr>
        <w:t>outhwest Atlantic</w:t>
      </w:r>
      <w:commentRangeEnd w:id="61"/>
      <w:r w:rsidR="000F2BBA">
        <w:rPr>
          <w:rStyle w:val="CommentReference"/>
          <w:rFonts w:eastAsia="Calibri"/>
        </w:rPr>
        <w:commentReference w:id="61"/>
      </w:r>
      <w:r>
        <w:rPr>
          <w:rFonts w:asciiTheme="minorHAnsi" w:hAnsiTheme="minorHAnsi" w:cstheme="minorHAnsi"/>
          <w:lang w:val="en-AU"/>
        </w:rPr>
        <w:t>,</w:t>
      </w:r>
      <w:r w:rsidRPr="00F15D89">
        <w:rPr>
          <w:rFonts w:asciiTheme="minorHAnsi" w:hAnsiTheme="minorHAnsi" w:cstheme="minorHAnsi"/>
          <w:lang w:val="en-AU"/>
        </w:rPr>
        <w:t xml:space="preserve"> copepod abundance peaked near the surface (20 – 40</w:t>
      </w:r>
      <w:r>
        <w:rPr>
          <w:rFonts w:asciiTheme="minorHAnsi" w:hAnsiTheme="minorHAnsi" w:cstheme="minorHAnsi"/>
          <w:lang w:val="en-AU"/>
        </w:rPr>
        <w:t xml:space="preserve"> </w:t>
      </w:r>
      <w:r w:rsidRPr="00F15D89">
        <w:rPr>
          <w:rFonts w:asciiTheme="minorHAnsi" w:hAnsiTheme="minorHAnsi" w:cstheme="minorHAnsi"/>
          <w:lang w:val="en-AU"/>
        </w:rPr>
        <w:t>m) and decreased with depth</w:t>
      </w:r>
      <w:r>
        <w:rPr>
          <w:rFonts w:asciiTheme="minorHAnsi" w:hAnsiTheme="minorHAnsi" w:cstheme="minorHAnsi"/>
          <w:lang w:val="en-AU"/>
        </w:rPr>
        <w:t xml:space="preserve"> in the water column</w:t>
      </w:r>
      <w:r w:rsidRPr="00F15D89">
        <w:rPr>
          <w:rFonts w:asciiTheme="minorHAnsi" w:hAnsiTheme="minorHAnsi" w:cstheme="minorHAnsi"/>
          <w:lang w:val="en-AU"/>
        </w:rPr>
        <w:t xml:space="preserve">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{"citationID":"oVowVqmZ","properties":{"formattedCitation":"(Marcolin {\\i{}et al.}, 2015)","plainCitation":"(Marcolin et al., 2015)","noteIndex":0},"citationItems":[{"id":760,"uris":["http://zotero.org/users/local/U6DoygBa/items/ZC6L66Q3"],"uri":["http://zotero.org/users/local/U6DoygBa/items/ZC6L66Q3"],"itemData":{"id":760,"type":"article-journal","container-title":"Marine Biology","DOI":"10.1007/s00227-015-2753-2","ISSN":"0025-3162","issue":"11","journalAbbreviation":"Mar. Biol.","page":"2171-2186","title":"Estimating zooplankton vertical distribution from combined LOPC and ZooScan observations on the Brazilian Coast","volume":"162","author":[{"family":"Marcolin","given":"Catarina da Rocha"},{"family":"Lopes","given":"Rubens M."},{"family":"Jackson","given":"George A."}],"issued":{"date-parts":[["2015"]]}}}],"schema":"https://github.com/citation-style-language/schema/raw/master/csl-citation.json"}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(Marcolin </w:t>
      </w:r>
      <w:r w:rsidR="00A925B7" w:rsidRPr="00A925B7">
        <w:rPr>
          <w:rFonts w:ascii="Calibri" w:hAnsi="Calibri" w:cs="Calibri"/>
          <w:i/>
          <w:iCs/>
        </w:rPr>
        <w:t>et al.</w:t>
      </w:r>
      <w:r w:rsidR="00A925B7" w:rsidRPr="00A925B7">
        <w:rPr>
          <w:rFonts w:ascii="Calibri" w:hAnsi="Calibri" w:cs="Calibri"/>
        </w:rPr>
        <w:t>, 2015)</w:t>
      </w:r>
      <w:r>
        <w:rPr>
          <w:rFonts w:asciiTheme="minorHAnsi" w:hAnsiTheme="minorHAnsi" w:cstheme="minorHAnsi"/>
          <w:lang w:val="en-AU"/>
        </w:rPr>
        <w:fldChar w:fldCharType="end"/>
      </w:r>
      <w:r w:rsidRPr="00F15D89">
        <w:rPr>
          <w:rFonts w:asciiTheme="minorHAnsi" w:hAnsiTheme="minorHAnsi" w:cstheme="minorHAnsi"/>
          <w:lang w:val="en-AU"/>
        </w:rPr>
        <w:t xml:space="preserve">. </w:t>
      </w:r>
      <w:r w:rsidR="00DE467B">
        <w:rPr>
          <w:rFonts w:asciiTheme="minorHAnsi" w:hAnsiTheme="minorHAnsi" w:cstheme="minorHAnsi"/>
          <w:lang w:val="en-AU"/>
        </w:rPr>
        <w:t>The causes of the observed patterns in zooplankton communities on continental shelves remain uncertain with oceanography, particularly</w:t>
      </w:r>
      <w:del w:id="62" w:author="Jason Everett" w:date="2020-12-16T20:50:00Z">
        <w:r w:rsidR="00DE467B" w:rsidDel="000F2BBA">
          <w:rPr>
            <w:rFonts w:asciiTheme="minorHAnsi" w:hAnsiTheme="minorHAnsi" w:cstheme="minorHAnsi"/>
            <w:lang w:val="en-AU"/>
          </w:rPr>
          <w:delText xml:space="preserve"> </w:delText>
        </w:r>
      </w:del>
      <w:del w:id="63" w:author="Jason Everett" w:date="2020-12-16T20:49:00Z">
        <w:r w:rsidR="00DE467B" w:rsidDel="000F2BBA">
          <w:rPr>
            <w:rFonts w:asciiTheme="minorHAnsi" w:hAnsiTheme="minorHAnsi" w:cstheme="minorHAnsi"/>
            <w:lang w:val="en-AU"/>
          </w:rPr>
          <w:delText>coastal</w:delText>
        </w:r>
      </w:del>
      <w:r w:rsidR="00DE467B">
        <w:rPr>
          <w:rFonts w:asciiTheme="minorHAnsi" w:hAnsiTheme="minorHAnsi" w:cstheme="minorHAnsi"/>
          <w:lang w:val="en-AU"/>
        </w:rPr>
        <w:t xml:space="preserve"> boundary currents </w:t>
      </w:r>
      <w:del w:id="64" w:author="Jason Everett" w:date="2020-12-16T20:49:00Z">
        <w:r w:rsidR="00DE467B" w:rsidDel="000F2BBA">
          <w:rPr>
            <w:rFonts w:asciiTheme="minorHAnsi" w:hAnsiTheme="minorHAnsi" w:cstheme="minorHAnsi"/>
            <w:lang w:val="en-AU"/>
          </w:rPr>
          <w:delText>a likely key process.</w:delText>
        </w:r>
      </w:del>
      <w:ins w:id="65" w:author="Jason Everett" w:date="2020-12-16T20:49:00Z">
        <w:r w:rsidR="000F2BBA">
          <w:rPr>
            <w:rFonts w:asciiTheme="minorHAnsi" w:hAnsiTheme="minorHAnsi" w:cstheme="minorHAnsi"/>
            <w:lang w:val="en-AU"/>
          </w:rPr>
          <w:t>playing a key role.</w:t>
        </w:r>
      </w:ins>
    </w:p>
    <w:p w14:paraId="1AB17736" w14:textId="12B5A80E" w:rsidR="004D1CE3" w:rsidRDefault="004D1CE3" w:rsidP="004D1CE3">
      <w:pPr>
        <w:pStyle w:val="Text"/>
        <w:spacing w:line="480" w:lineRule="auto"/>
        <w:rPr>
          <w:rFonts w:asciiTheme="minorHAnsi" w:hAnsiTheme="minorHAnsi" w:cstheme="minorHAnsi"/>
          <w:lang w:val="en-AU"/>
        </w:rPr>
      </w:pPr>
      <w:r>
        <w:rPr>
          <w:rFonts w:asciiTheme="minorHAnsi" w:hAnsiTheme="minorHAnsi" w:cstheme="minorHAnsi"/>
          <w:lang w:val="en-AU"/>
        </w:rPr>
        <w:lastRenderedPageBreak/>
        <w:t>Eastern and western boundary currents are both important drivers of productivity along continental shelves</w:t>
      </w:r>
      <w:r w:rsidR="006F155E">
        <w:rPr>
          <w:rFonts w:asciiTheme="minorHAnsi" w:hAnsiTheme="minorHAnsi" w:cstheme="minorHAnsi"/>
          <w:lang w:val="en-AU"/>
        </w:rPr>
        <w:t>. E</w:t>
      </w:r>
      <w:r>
        <w:rPr>
          <w:rFonts w:asciiTheme="minorHAnsi" w:hAnsiTheme="minorHAnsi" w:cstheme="minorHAnsi"/>
          <w:lang w:val="en-AU"/>
        </w:rPr>
        <w:t>astern boundary currents directly suppl</w:t>
      </w:r>
      <w:r w:rsidR="00167611">
        <w:rPr>
          <w:rFonts w:asciiTheme="minorHAnsi" w:hAnsiTheme="minorHAnsi" w:cstheme="minorHAnsi"/>
          <w:lang w:val="en-AU"/>
        </w:rPr>
        <w:t>y</w:t>
      </w:r>
      <w:r>
        <w:rPr>
          <w:rFonts w:asciiTheme="minorHAnsi" w:hAnsiTheme="minorHAnsi" w:cstheme="minorHAnsi"/>
          <w:lang w:val="en-AU"/>
        </w:rPr>
        <w:t xml:space="preserve"> nutrient rich, cool waters from the poles towards the equator which then interact with wind driven upwelling to produce some of the most productive fisheries in the world including those located in the Humboldt and California currents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{"citationID":"1tUIHSjQ","properties":{"formattedCitation":"(Carr and Kearns, 2003)","plainCitation":"(Carr and Kearns, 2003)","noteIndex":0},"citationItems":[{"id":1760,"uris":["http://zotero.org/users/local/U6DoygBa/items/M62BYAKW"],"uri":["http://zotero.org/users/local/U6DoygBa/items/M62BYAKW"],"itemData":{"id":1760,"type":"article-journal","abstract":"High productivity (maxima </w:instrText>
      </w:r>
      <w:r w:rsidR="00A925B7">
        <w:rPr>
          <w:rFonts w:ascii="Cambria Math" w:hAnsi="Cambria Math" w:cs="Cambria Math"/>
          <w:lang w:val="en-AU"/>
        </w:rPr>
        <w:instrText>∼</w:instrText>
      </w:r>
      <w:r w:rsidR="00A925B7">
        <w:rPr>
          <w:rFonts w:asciiTheme="minorHAnsi" w:hAnsiTheme="minorHAnsi" w:cstheme="minorHAnsi"/>
          <w:lang w:val="en-AU"/>
        </w:rPr>
        <w:instrText>3gCm</w:instrText>
      </w:r>
      <w:r w:rsidR="00A925B7">
        <w:rPr>
          <w:rFonts w:ascii="Calibri" w:hAnsi="Calibri" w:cs="Calibri"/>
          <w:lang w:val="en-AU"/>
        </w:rPr>
        <w:instrText>−</w:instrText>
      </w:r>
      <w:r w:rsidR="00A925B7">
        <w:rPr>
          <w:rFonts w:asciiTheme="minorHAnsi" w:hAnsiTheme="minorHAnsi" w:cstheme="minorHAnsi"/>
          <w:lang w:val="en-AU"/>
        </w:rPr>
        <w:instrText>2day</w:instrText>
      </w:r>
      <w:r w:rsidR="00A925B7">
        <w:rPr>
          <w:rFonts w:ascii="Calibri" w:hAnsi="Calibri" w:cs="Calibri"/>
          <w:lang w:val="en-AU"/>
        </w:rPr>
        <w:instrText>−</w:instrText>
      </w:r>
      <w:r w:rsidR="00A925B7">
        <w:rPr>
          <w:rFonts w:asciiTheme="minorHAnsi" w:hAnsiTheme="minorHAnsi" w:cstheme="minorHAnsi"/>
          <w:lang w:val="en-AU"/>
        </w:rPr>
        <w:instrText xml:space="preserve">1) of the Eastern Boundary Currents (EBCs), i.e. the California, Peru-Humboldt, Canary and Benguela Currents, is driven by a combination of local forcing and large-scale circulation. The characteristics of the deep water brought to the surface by upwelling favorable winds depend on the large-scale circulation patterns. Here we use a new hydrographic and nutrient climatology together with satellite measurements of the wind vector, sea-surface temperature (SST), chlorophyll concentration, and primary production modeled from ocean color to quantify the meridional and seasonal patterns of upwelling dynamics and biological response. The unprecedented combination of data sets allows us to describe objectively the variability for small regions within each current and to characterize the governing factors for biological production. The temporal and spatial environmental variability was due in most regions to large-scale circulation, alone or in combination with offshore transport (local forcing). The observed meridional and seasonal patterns of biomass and primary production were most highly correlated to components representing large-scale circulation. The biomass sustained by a given nutrient concentration in the Atlantic EBCs was twice as large as that of the Pacific EBCs. This apparent greater efficiency may be due to availability of iron, physical retention, or differences in planktonic community structure.","collection-title":"The US JGOFS Synthesis and Modeling Project: Phase II","container-title":"Deep Sea Research Part II: Topical Studies in Oceanography","DOI":"10.1016/j.dsr2.2003.07.015","ISSN":"0967-0645","issue":"22","journalAbbreviation":"Deep Sea Research Part II: Topical Studies in Oceanography","language":"en","page":"3199-3221","source":"ScienceDirect","title":"Production regimes in four Eastern Boundary Current systems","volume":"50","author":[{"family":"Carr","given":"Mary-Elena"},{"family":"Kearns","given":"Edward J."}],"issued":{"date-parts":[["2003",11,1]]}}}],"schema":"https://github.com/citation-style-language/schema/raw/master/csl-citation.json"}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(Carr and Kearns, 2003)</w:t>
      </w:r>
      <w:r>
        <w:rPr>
          <w:rFonts w:asciiTheme="minorHAnsi" w:hAnsiTheme="minorHAnsi" w:cstheme="minorHAnsi"/>
          <w:lang w:val="en-AU"/>
        </w:rPr>
        <w:fldChar w:fldCharType="end"/>
      </w:r>
      <w:r>
        <w:rPr>
          <w:rFonts w:asciiTheme="minorHAnsi" w:hAnsiTheme="minorHAnsi" w:cstheme="minorHAnsi"/>
          <w:lang w:val="en-AU"/>
        </w:rPr>
        <w:t xml:space="preserve">. </w:t>
      </w:r>
      <w:r w:rsidR="006F155E">
        <w:rPr>
          <w:rFonts w:asciiTheme="minorHAnsi" w:hAnsiTheme="minorHAnsi" w:cstheme="minorHAnsi"/>
          <w:lang w:val="en-AU"/>
        </w:rPr>
        <w:t>By contrast, w</w:t>
      </w:r>
      <w:r w:rsidRPr="00F15D89">
        <w:rPr>
          <w:rFonts w:asciiTheme="minorHAnsi" w:hAnsiTheme="minorHAnsi" w:cstheme="minorHAnsi"/>
          <w:lang w:val="en-AU"/>
        </w:rPr>
        <w:t>estern boundary currents</w:t>
      </w:r>
      <w:r>
        <w:rPr>
          <w:rFonts w:asciiTheme="minorHAnsi" w:hAnsiTheme="minorHAnsi" w:cstheme="minorHAnsi"/>
          <w:lang w:val="en-AU"/>
        </w:rPr>
        <w:t xml:space="preserve"> (WBCs)</w:t>
      </w:r>
      <w:r w:rsidRPr="00F15D89">
        <w:rPr>
          <w:rFonts w:asciiTheme="minorHAnsi" w:hAnsiTheme="minorHAnsi" w:cstheme="minorHAnsi"/>
          <w:lang w:val="en-AU"/>
        </w:rPr>
        <w:t xml:space="preserve"> </w:t>
      </w:r>
      <w:r>
        <w:rPr>
          <w:rFonts w:asciiTheme="minorHAnsi" w:hAnsiTheme="minorHAnsi" w:cstheme="minorHAnsi"/>
          <w:lang w:val="en-AU"/>
        </w:rPr>
        <w:t xml:space="preserve">are narrow currents which swiftly move warm oligotrophic water poleward and </w:t>
      </w:r>
      <w:commentRangeStart w:id="66"/>
      <w:commentRangeStart w:id="67"/>
      <w:r>
        <w:rPr>
          <w:rFonts w:asciiTheme="minorHAnsi" w:hAnsiTheme="minorHAnsi" w:cstheme="minorHAnsi"/>
          <w:lang w:val="en-AU"/>
        </w:rPr>
        <w:t xml:space="preserve">play an important role in the Earth’s climate system </w:t>
      </w:r>
      <w:commentRangeEnd w:id="66"/>
      <w:r w:rsidR="00DE467B">
        <w:rPr>
          <w:rStyle w:val="CommentReference"/>
          <w:rFonts w:eastAsia="Calibri"/>
        </w:rPr>
        <w:commentReference w:id="66"/>
      </w:r>
      <w:commentRangeEnd w:id="67"/>
      <w:r w:rsidR="000F2BBA">
        <w:rPr>
          <w:rStyle w:val="CommentReference"/>
          <w:rFonts w:eastAsia="Calibri"/>
        </w:rPr>
        <w:commentReference w:id="67"/>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{"citationID":"VWUSSI5j","properties":{"formattedCitation":"(Hu {\\i{}et al.}, 2015; Seager and Simpson, 2016)","plainCitation":"(Hu et al., 2015; Seager and Simpson, 2016)","noteIndex":0},"citationItems":[{"id":1338,"uris":["http://zotero.org/users/local/U6DoygBa/items/6KF7TQ5S"],"uri":["http://zotero.org/users/local/U6DoygBa/items/6KF7TQ5S"],"itemData":{"id":1338,"type":"article-journal","abstract":"Pacific Ocean western boundary currents and the interlinked equatorial Pacific circulation system were among the first currents of these types to be explored by pioneering oceanographers. The widely accepted but poorly quantified importance of these currents—in processes such as the El Niño/Southern Oscillation, the Pacific Decadal Oscillation and the Indonesian Throughflow—has triggered renewed interest. Ongoing efforts are seeking to understand the heat and mass balances of the equatorial Pacific, and possible changes associated with greenhouse-gas-induced climate change. Only a concerted international effort will close the observational, theoretical and technical gaps currently limiting a robust answer to these elusive questions.","container-title":"Nature","DOI":"10.1038/nature14504","ISSN":"1476-4687","issue":"7556","language":"en","note":"number: 7556\npublisher: Nature Publishing Group","page":"299-308","source":"www.nature.com","title":"Pacific western boundary currents and their roles in climate","volume":"522","author":[{"family":"Hu","given":"Dunxin"},{"family":"Wu","given":"Lixin"},{"family":"Cai","given":"Wenju"},{"family":"Gupta","given":"Alex Sen"},{"family":"Ganachaud","given":"Alexandre"},{"family":"Qiu","given":"Bo"},{"family":"Gordon","given":"Arnold L."},{"family":"Lin","given":"Xiaopei"},{"family":"Chen","given":"Zhaohui"},{"family":"Hu","given":"Shijian"},{"family":"Wang","given":"Guojian"},{"family":"Wang","given":"Qingye"},{"family":"Sprintall","given":"Janet"},{"family":"Qu","given":"Tangdong"},{"family":"Kashino","given":"Yuji"},{"family":"Wang","given":"Fan"},{"family":"Kessler","given":"William S."}],"issued":{"date-parts":[["2015",6]]}}},{"id":1754,"uris":["http://zotero.org/users/local/U6DoygBa/items/RFBIA2UF"],"uri":["http://zotero.org/users/local/U6DoygBa/items/RFBIA2UF"],"itemData":{"id":1754,"type":"article-journal","abstract":"A recent paper in Journal of Geophysical Research-Oceans connects recent changes in atmospheric circulation to poleward movement and intensification of western boundary currents. Causes and characteristics of past and future trends in surface wind stress and western boundary currents are discussed here.","container-title":"Journal of Geophysical Research: Oceans","DOI":"https://doi.org/10.1002/2016JC012156","ISSN":"2169-9291","issue":"9","language":"en","note":"_eprint: https://agupubs.onlinelibrary.wiley.com/doi/pdf/10.1002/2016JC012156","page":"7212-7214","source":"Wiley Online Library","title":"Western boundary currents and climate change","volume":"121","author":[{"family":"Seager","given":"Richard"},{"family":"Simpson","given":"Isla R."}],"issued":{"date-parts":[["2016"]]}}}],"schema":"https://github.com/citation-style-language/schema/raw/master/csl-citation.json"}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(Hu </w:t>
      </w:r>
      <w:r w:rsidR="00A925B7" w:rsidRPr="00A925B7">
        <w:rPr>
          <w:rFonts w:ascii="Calibri" w:hAnsi="Calibri" w:cs="Calibri"/>
          <w:i/>
          <w:iCs/>
        </w:rPr>
        <w:t>et al.</w:t>
      </w:r>
      <w:r w:rsidR="00A925B7" w:rsidRPr="00A925B7">
        <w:rPr>
          <w:rFonts w:ascii="Calibri" w:hAnsi="Calibri" w:cs="Calibri"/>
        </w:rPr>
        <w:t>, 2015; Seager and Simpson, 2016)</w:t>
      </w:r>
      <w:r>
        <w:rPr>
          <w:rFonts w:asciiTheme="minorHAnsi" w:hAnsiTheme="minorHAnsi" w:cstheme="minorHAnsi"/>
          <w:lang w:val="en-AU"/>
        </w:rPr>
        <w:fldChar w:fldCharType="end"/>
      </w:r>
      <w:r>
        <w:rPr>
          <w:rFonts w:asciiTheme="minorHAnsi" w:hAnsiTheme="minorHAnsi" w:cstheme="minorHAnsi"/>
          <w:lang w:val="en-AU"/>
        </w:rPr>
        <w:t>. When WBCs</w:t>
      </w:r>
      <w:r w:rsidRPr="00F15D89">
        <w:rPr>
          <w:rFonts w:asciiTheme="minorHAnsi" w:hAnsiTheme="minorHAnsi" w:cstheme="minorHAnsi"/>
          <w:lang w:val="en-AU"/>
        </w:rPr>
        <w:t xml:space="preserve"> interact with the </w:t>
      </w:r>
      <w:r>
        <w:rPr>
          <w:rFonts w:asciiTheme="minorHAnsi" w:hAnsiTheme="minorHAnsi" w:cstheme="minorHAnsi"/>
          <w:lang w:val="en-AU"/>
        </w:rPr>
        <w:t xml:space="preserve">adjacent </w:t>
      </w:r>
      <w:r w:rsidRPr="00F15D89">
        <w:rPr>
          <w:rFonts w:asciiTheme="minorHAnsi" w:hAnsiTheme="minorHAnsi" w:cstheme="minorHAnsi"/>
          <w:lang w:val="en-AU"/>
        </w:rPr>
        <w:t>continental shel</w:t>
      </w:r>
      <w:r>
        <w:rPr>
          <w:rFonts w:asciiTheme="minorHAnsi" w:hAnsiTheme="minorHAnsi" w:cstheme="minorHAnsi"/>
          <w:lang w:val="en-AU"/>
        </w:rPr>
        <w:t>f</w:t>
      </w:r>
      <w:r w:rsidRPr="00F15D89">
        <w:rPr>
          <w:rFonts w:asciiTheme="minorHAnsi" w:hAnsiTheme="minorHAnsi" w:cstheme="minorHAnsi"/>
          <w:lang w:val="en-AU"/>
        </w:rPr>
        <w:t xml:space="preserve"> </w:t>
      </w:r>
      <w:r>
        <w:rPr>
          <w:rFonts w:asciiTheme="minorHAnsi" w:hAnsiTheme="minorHAnsi" w:cstheme="minorHAnsi"/>
          <w:lang w:val="en-AU"/>
        </w:rPr>
        <w:t>they induce upwelling of cold nutrient rich water on the inshore edge, generate eddies and form frontal regions</w:t>
      </w:r>
      <w:r w:rsidR="006F155E" w:rsidRPr="006F155E">
        <w:rPr>
          <w:rFonts w:asciiTheme="minorHAnsi" w:hAnsiTheme="minorHAnsi" w:cstheme="minorHAnsi"/>
          <w:lang w:val="en-AU"/>
        </w:rPr>
        <w:t xml:space="preserve"> </w:t>
      </w:r>
      <w:r w:rsidR="006F155E">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{"citationID":"ssMfdpog","properties":{"formattedCitation":"(Everett {\\i{}et al.}, 2012; Schaeffer {\\i{}et al.}, 2013, 2014; Aguiar {\\i{}et al.}, 2014)","plainCitation":"(Everett et al., 2012; Schaeffer et al., 2013, 2014; Aguiar et al., 2014)","noteIndex":0},"citationItems":[{"id":1762,"uris":["http://zotero.org/users/local/U6DoygBa/items/5P33RGTW"],"uri":["http://zotero.org/users/local/U6DoygBa/items/5P33RGTW"],"itemData":{"id":1762,"type":"article-journal","abstract":"Upwelling events observed from the years 2003 to 2011 were analyzed. Our focus was on the Abrolhos–Campos region (ACR, 15°S–23°S), which is located along the Brazilian Margin and influenced by a western boundary current, the Brazil Current (BC). Satellite sea surface temperature, National Centers for Environmental Prediction (NCEP) and Global Forecast System (GFS) wind data were used to complement the results of a high-resolution regional oceanic model to investigate the occurrence of and the mechanisms responsible for intense upwelling events in this region. These events were more frequent from 20°S to 23°S. Over 90% of the identified upwelling events were influenced by favorable wind stress. Surface Ekman transport was found to be more important for the region from Prado (17°S) to Marataízes (21°S), whereas upward Ekman pumping played a more important role from 22°S to 23°S. Current-driven upwelling processes associated with the location of the BC as well as its velocity and meso-scale activity were also analyzed. The results showed that these mechanisms are highly influenced by the local topography. Topographic effects exerted via the acceleration of the BC are more obvious in the southern ACR, while in the Prado region, BC cyclonic meanders tend to be more relevant. Moreover, eddy-driven upwelling increases in the southward direction after the passage of the Vitória-Trindade Ridge (20°S), an important submarine chain, which acts to constrain and modulate the southward flow of the BC.","container-title":"Continental Shelf Research","DOI":"10.1016/j.csr.2014.04.013","ISSN":"0278-4343","journalAbbreviation":"Continental Shelf Research","language":"en","page":"42-59","source":"ScienceDirect","title":"Upwelling processes along a western boundary current in the Abrolhos–Campos region of Brazil","volume":"85","author":[{"family":"Aguiar","given":"A. L."},{"family":"Cirano","given":"M."},{"family":"Pereira","given":"J."},{"family":"Marta-Almeida","given":"M."}],"issued":{"date-parts":[["2014",8,15]]}}},{"id":490,"uris":["http://zotero.org/users/local/U6DoygBa/items/39K8HZSI"],"uri":["http://zotero.org/users/local/U6DoygBa/items/39K8HZSI"],"itemData":{"id":490,"type":"article-journal","abstract":"The Tasman Sea is unique - characterised by a strong seasonal western boundary current that breaks down into a complicated field of mesoscale eddies almost immediately after separating from the coast. Through a 16-year analysis of Tasman Sea eddies, we identify a region along the southeast Australian coast which we name 'Eddy Avenue' where eddies have higher sea level anomalies, faster rotation and greater sea surface temperature and chlorophyll a anomalies. The density of cyclonic and anticyclonic eddies within Eddy Avenue is 23% and 16% higher respectively than the broader Tasman Sea. We find that Eddy Avenue cyclonic and anticyclonic eddies have more strongly differentiated biological properties than those of the broader Tasman Sea, as a result of larger anticyclonic eddies formed from Coral Sea water depressing chl. a concentrations, and for coastal cyclonic eddies due to the entrainment of nutrient-rich shelf waters. Cyclonic eddies within Eddy Avenue have almost double the chlorophyll a (0.35 mg m(-3)) of anticyclonic eddies (0.18 mg m(-3)). The average chlorophyll a concentration for cyclonic eddies is 16% higher in Eddy Avenue and 28% lower for anticyclonic eddies when compared to the Tasman Sea. With a strengthening East Australian Current, the propagation of these eddies will have significant implications for heat transport and the entrainment and connectivity of plankton and larval fish populations. Citation: Everett, J. D., M. E. Baird, P. R. Oke, and I. M. Suthers (2012), An avenue of eddies: Quantifying the biophysical properties of mesoscale eddies in the Tasman Sea, Geophys. Res. Lett., 39, L16608, doi:10.1029/2012GL053091.","container-title":"Geophysical Research Letters","DOI":"10.1029/2012gl053091","ISSN":"0094-8276","journalAbbreviation":"Geophys. Res. Lett.","language":"English","page":"5","title":"An avenue of eddies: Quantifying the biophysical properties of mesoscale eddies in the Tasman Sea","volume":"39","author":[{"family":"Everett","given":"J. D."},{"family":"Baird","given":"M. E."},{"family":"Oke","given":"P. R."},{"family":"Suthers","given":"I. M."}],"issued":{"date-parts":[["2012",8]]}}},{"id":164,"uris":["http://zotero.org/users/local/U6DoygBa/items/CNZWYK4B"],"uri":["http://zotero.org/users/local/U6DoygBa/items/CNZWYK4B"],"itemData":{"id":164,"type":"article-journal","container-title":"Journal of Physical Oceanography","DOI":"10.1175/jpo-d-14-0091.1","ISSN":"0022-3670","issue":"10","journalAbbreviation":"J. Phys. Oceanogr.","language":"English","page":"2812-2813","title":"Cross-shelf dynamics in a western boundary current regime: Implications for upwelling","volume":"44","author":[{"family":"Schaeffer","given":"A."},{"family":"Roughan","given":"M."},{"family":"Morris","given":"B. D."}],"issued":{"date-parts":[["2013",10]]}}},{"id":167,"uris":["http://zotero.org/users/local/U6DoygBa/items/TSJAHY6F"],"uri":["http://zotero.org/users/local/U6DoygBa/items/TSJAHY6F"],"itemData":{"id":167,"type":"article-journal","container-title":"Journal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E."}],"issued":{"date-parts":[["2014",8]]}}}],"schema":"https://github.com/citation-style-language/schema/raw/master/csl-citation.json"} </w:instrText>
      </w:r>
      <w:r w:rsidR="006F155E">
        <w:rPr>
          <w:rFonts w:asciiTheme="minorHAnsi" w:hAnsiTheme="minorHAnsi" w:cstheme="minorHAnsi"/>
          <w:lang w:val="en-AU"/>
        </w:rPr>
        <w:fldChar w:fldCharType="separate"/>
      </w:r>
      <w:r w:rsidR="00A925B7" w:rsidRPr="00A925B7">
        <w:rPr>
          <w:rFonts w:ascii="Calibri" w:hAnsi="Calibri" w:cs="Calibri"/>
        </w:rPr>
        <w:t xml:space="preserve">(Everett </w:t>
      </w:r>
      <w:r w:rsidR="00A925B7" w:rsidRPr="00A925B7">
        <w:rPr>
          <w:rFonts w:ascii="Calibri" w:hAnsi="Calibri" w:cs="Calibri"/>
          <w:i/>
          <w:iCs/>
        </w:rPr>
        <w:t>et al.</w:t>
      </w:r>
      <w:r w:rsidR="00A925B7" w:rsidRPr="00A925B7">
        <w:rPr>
          <w:rFonts w:ascii="Calibri" w:hAnsi="Calibri" w:cs="Calibri"/>
        </w:rPr>
        <w:t xml:space="preserve">, 2012; Schaeffer </w:t>
      </w:r>
      <w:r w:rsidR="00A925B7" w:rsidRPr="00A925B7">
        <w:rPr>
          <w:rFonts w:ascii="Calibri" w:hAnsi="Calibri" w:cs="Calibri"/>
          <w:i/>
          <w:iCs/>
        </w:rPr>
        <w:t>et al.</w:t>
      </w:r>
      <w:r w:rsidR="00A925B7" w:rsidRPr="00A925B7">
        <w:rPr>
          <w:rFonts w:ascii="Calibri" w:hAnsi="Calibri" w:cs="Calibri"/>
        </w:rPr>
        <w:t xml:space="preserve">, 2013, 2014; Aguiar </w:t>
      </w:r>
      <w:r w:rsidR="00A925B7" w:rsidRPr="00A925B7">
        <w:rPr>
          <w:rFonts w:ascii="Calibri" w:hAnsi="Calibri" w:cs="Calibri"/>
          <w:i/>
          <w:iCs/>
        </w:rPr>
        <w:t>et al.</w:t>
      </w:r>
      <w:r w:rsidR="00A925B7" w:rsidRPr="00A925B7">
        <w:rPr>
          <w:rFonts w:ascii="Calibri" w:hAnsi="Calibri" w:cs="Calibri"/>
        </w:rPr>
        <w:t>, 2014)</w:t>
      </w:r>
      <w:r w:rsidR="006F155E">
        <w:rPr>
          <w:rFonts w:asciiTheme="minorHAnsi" w:hAnsiTheme="minorHAnsi" w:cstheme="minorHAnsi"/>
          <w:lang w:val="en-AU"/>
        </w:rPr>
        <w:fldChar w:fldCharType="end"/>
      </w:r>
      <w:r>
        <w:rPr>
          <w:rFonts w:asciiTheme="minorHAnsi" w:hAnsiTheme="minorHAnsi" w:cstheme="minorHAnsi"/>
          <w:lang w:val="en-AU"/>
        </w:rPr>
        <w:t>. These processes facilitate a nutrient and productivity gradient from the oligotrophic WBC across the continental shelf into the coast. Th</w:t>
      </w:r>
      <w:r w:rsidR="00167611">
        <w:rPr>
          <w:rFonts w:asciiTheme="minorHAnsi" w:hAnsiTheme="minorHAnsi" w:cstheme="minorHAnsi"/>
          <w:lang w:val="en-AU"/>
        </w:rPr>
        <w:t>e interaction of the WBC and continental shelf water d</w:t>
      </w:r>
      <w:r w:rsidRPr="0004340E">
        <w:rPr>
          <w:rFonts w:asciiTheme="minorHAnsi" w:hAnsiTheme="minorHAnsi" w:cstheme="minorHAnsi"/>
          <w:lang w:val="en-AU"/>
        </w:rPr>
        <w:t>ominate</w:t>
      </w:r>
      <w:r>
        <w:rPr>
          <w:rFonts w:asciiTheme="minorHAnsi" w:hAnsiTheme="minorHAnsi" w:cstheme="minorHAnsi"/>
          <w:lang w:val="en-AU"/>
        </w:rPr>
        <w:t>s</w:t>
      </w:r>
      <w:r w:rsidRPr="0004340E">
        <w:rPr>
          <w:rFonts w:asciiTheme="minorHAnsi" w:hAnsiTheme="minorHAnsi" w:cstheme="minorHAnsi"/>
          <w:lang w:val="en-AU"/>
        </w:rPr>
        <w:t xml:space="preserve"> the pathways by which nutrients and biological materials enter and leave </w:t>
      </w:r>
      <w:r>
        <w:rPr>
          <w:rFonts w:asciiTheme="minorHAnsi" w:hAnsiTheme="minorHAnsi" w:cstheme="minorHAnsi"/>
          <w:lang w:val="en-AU"/>
        </w:rPr>
        <w:t xml:space="preserve">the continental </w:t>
      </w:r>
      <w:r w:rsidRPr="0004340E">
        <w:rPr>
          <w:rFonts w:asciiTheme="minorHAnsi" w:hAnsiTheme="minorHAnsi" w:cstheme="minorHAnsi"/>
          <w:lang w:val="en-AU"/>
        </w:rPr>
        <w:t>shelf system</w:t>
      </w:r>
      <w:r>
        <w:rPr>
          <w:rFonts w:asciiTheme="minorHAnsi" w:hAnsiTheme="minorHAnsi" w:cstheme="minorHAnsi"/>
          <w:lang w:val="en-AU"/>
        </w:rPr>
        <w:t xml:space="preserve"> </w:t>
      </w:r>
      <w:r w:rsidR="006F155E">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{"citationID":"VcBe61YM","properties":{"formattedCitation":"(Malan {\\i{}et al.}, 2020)","plainCitation":"(Malan et al., 2020)","noteIndex":0},"citationItems":[{"id":751,"uris":["http://zotero.org/users/local/U6DoygBa/items/NLVVARLN"],"uri":["http://zotero.org/users/local/U6DoygBa/items/NLVVARLN"],"itemData":{"id":751,"type":"article-journal","abstract":"Abstract In western boundary current systems, sharp velocity gradients between the poleward flowing jet and coastal waters generally act to inhibit cross-shelf exchange. Downstream of jet separation, dynamic mesoscale eddies dominate the flow. In the East Australian Current System, counter-rotating eddy dipoles are often present which, in the appropriate configuration, have potential to drive cross-shelf transport. However, this eddy dipole mode is poorly understood in the framework of cross-shelf exchange and the effect of these structures on shelf waters is uncertain. Using 25 years of satellite altimetry, as well as in situ sampling of a typical dipole event, we investigate the characteristics of eddy-driven cross-shelf exchange. We show that the maximum onshore velocity is driven by an eddy dipole structure and occurs in a defined latitudinal band between 33°S and 34°S more than 50% of the time. We sample a typical eddy dipole and find a strong onshore jet, 37 km wide, with velocities up to 1.78 m s and a transport of at least 16 Sv. Hydrographic data from an autonomous underwater glider show that this jet manifests on the shelf as a subsurface intrusion of warm salty water extending from offshore up onto the midshelf. In the light of climatic changes in western boundary current transport and the increase in their eddy kinetic energy, understanding eddy-driven cross-shelf exchange is important to predict future changes to the shelf water mass.","container-title":"Journal of Geophysical Research: Oceans","DOI":"10.1029/2019jc015613","ISSN":"2169-9275","issue":"2","journalAbbreviation":"J. Geophys. Res.: Oceans","page":"e2019JC015613","title":"Eddy-Driven Cross-Shelf Transport in the East Australian Current Separation Zone","volume":"125","author":[{"family":"Malan","given":"Neil"},{"family":"Archer","given":"Matthew"},{"family":"Roughan","given":"Moninya"},{"family":"Cetina-Heredia","given":"Paulina"},{"family":"Hemming","given":"Michael"},{"family":"Rocha","given":"Carlos"},{"family":"Schaeffer","given":"Amandine"},{"family":"Suthers","given":"Iain"},{"family":"Queiroz","given":"Eduardo"}],"issued":{"date-parts":[["2020"]]}}}],"schema":"https://github.com/citation-style-language/schema/raw/master/csl-citation.json"} </w:instrText>
      </w:r>
      <w:r w:rsidR="006F155E">
        <w:rPr>
          <w:rFonts w:asciiTheme="minorHAnsi" w:hAnsiTheme="minorHAnsi" w:cstheme="minorHAnsi"/>
          <w:lang w:val="en-AU"/>
        </w:rPr>
        <w:fldChar w:fldCharType="separate"/>
      </w:r>
      <w:r w:rsidR="00A925B7" w:rsidRPr="00A925B7">
        <w:rPr>
          <w:rFonts w:ascii="Calibri" w:hAnsi="Calibri" w:cs="Calibri"/>
        </w:rPr>
        <w:t xml:space="preserve">(Malan </w:t>
      </w:r>
      <w:r w:rsidR="00A925B7" w:rsidRPr="00A925B7">
        <w:rPr>
          <w:rFonts w:ascii="Calibri" w:hAnsi="Calibri" w:cs="Calibri"/>
          <w:i/>
          <w:iCs/>
        </w:rPr>
        <w:t>et al.</w:t>
      </w:r>
      <w:r w:rsidR="00A925B7" w:rsidRPr="00A925B7">
        <w:rPr>
          <w:rFonts w:ascii="Calibri" w:hAnsi="Calibri" w:cs="Calibri"/>
        </w:rPr>
        <w:t>, 2020)</w:t>
      </w:r>
      <w:r w:rsidR="006F155E">
        <w:rPr>
          <w:rFonts w:asciiTheme="minorHAnsi" w:hAnsiTheme="minorHAnsi" w:cstheme="minorHAnsi"/>
          <w:lang w:val="en-AU"/>
        </w:rPr>
        <w:fldChar w:fldCharType="end"/>
      </w:r>
      <w:r>
        <w:rPr>
          <w:rFonts w:asciiTheme="minorHAnsi" w:hAnsiTheme="minorHAnsi" w:cstheme="minorHAnsi"/>
          <w:lang w:val="en-AU"/>
        </w:rPr>
        <w:t xml:space="preserve">. </w:t>
      </w:r>
    </w:p>
    <w:p w14:paraId="35506151" w14:textId="272CBE2A" w:rsidR="00512453" w:rsidRDefault="006F155E" w:rsidP="008E73D0">
      <w:pPr>
        <w:pStyle w:val="Text"/>
        <w:spacing w:line="480" w:lineRule="auto"/>
        <w:rPr>
          <w:rFonts w:asciiTheme="minorHAnsi" w:hAnsiTheme="minorHAnsi" w:cstheme="minorHAnsi"/>
          <w:lang w:val="en-AU"/>
        </w:rPr>
      </w:pPr>
      <w:r>
        <w:rPr>
          <w:rFonts w:asciiTheme="minorHAnsi" w:hAnsiTheme="minorHAnsi" w:cstheme="minorHAnsi"/>
          <w:lang w:val="en-AU"/>
        </w:rPr>
        <w:t>Within both eastern and western boundary currents, c</w:t>
      </w:r>
      <w:r w:rsidR="0004340E" w:rsidRPr="0004340E">
        <w:rPr>
          <w:rFonts w:asciiTheme="minorHAnsi" w:hAnsiTheme="minorHAnsi" w:cstheme="minorHAnsi"/>
          <w:lang w:val="en-AU"/>
        </w:rPr>
        <w:t>ross-shelf flows</w:t>
      </w:r>
      <w:r w:rsidR="00A33FD7">
        <w:rPr>
          <w:rFonts w:asciiTheme="minorHAnsi" w:hAnsiTheme="minorHAnsi" w:cstheme="minorHAnsi"/>
          <w:lang w:val="en-AU"/>
        </w:rPr>
        <w:t xml:space="preserve"> </w:t>
      </w:r>
      <w:r w:rsidR="000C328B">
        <w:rPr>
          <w:rFonts w:asciiTheme="minorHAnsi" w:hAnsiTheme="minorHAnsi" w:cstheme="minorHAnsi"/>
          <w:lang w:val="en-AU"/>
        </w:rPr>
        <w:t xml:space="preserve">are </w:t>
      </w:r>
      <w:r w:rsidR="0004340E" w:rsidRPr="0004340E">
        <w:rPr>
          <w:rFonts w:asciiTheme="minorHAnsi" w:hAnsiTheme="minorHAnsi" w:cstheme="minorHAnsi"/>
          <w:lang w:val="en-AU"/>
        </w:rPr>
        <w:t>far smaller</w:t>
      </w:r>
      <w:r w:rsidR="000C328B">
        <w:rPr>
          <w:rFonts w:asciiTheme="minorHAnsi" w:hAnsiTheme="minorHAnsi" w:cstheme="minorHAnsi"/>
          <w:lang w:val="en-AU"/>
        </w:rPr>
        <w:t xml:space="preserve"> in</w:t>
      </w:r>
      <w:r w:rsidR="0004340E" w:rsidRPr="0004340E">
        <w:rPr>
          <w:rFonts w:asciiTheme="minorHAnsi" w:hAnsiTheme="minorHAnsi" w:cstheme="minorHAnsi"/>
          <w:lang w:val="en-AU"/>
        </w:rPr>
        <w:t xml:space="preserve"> magnitude than</w:t>
      </w:r>
      <w:r w:rsidR="00041004">
        <w:rPr>
          <w:rFonts w:asciiTheme="minorHAnsi" w:hAnsiTheme="minorHAnsi" w:cstheme="minorHAnsi"/>
          <w:lang w:val="en-AU"/>
        </w:rPr>
        <w:t xml:space="preserve"> </w:t>
      </w:r>
      <w:r w:rsidR="0004340E" w:rsidRPr="0004340E">
        <w:rPr>
          <w:rFonts w:asciiTheme="minorHAnsi" w:hAnsiTheme="minorHAnsi" w:cstheme="minorHAnsi"/>
          <w:lang w:val="en-AU"/>
        </w:rPr>
        <w:t xml:space="preserve">along-shelf </w:t>
      </w:r>
      <w:r w:rsidR="000C328B">
        <w:rPr>
          <w:rFonts w:asciiTheme="minorHAnsi" w:hAnsiTheme="minorHAnsi" w:cstheme="minorHAnsi"/>
          <w:lang w:val="en-AU"/>
        </w:rPr>
        <w:t>flow</w:t>
      </w:r>
      <w:r w:rsidR="00A33FD7">
        <w:rPr>
          <w:rFonts w:asciiTheme="minorHAnsi" w:hAnsiTheme="minorHAnsi" w:cstheme="minorHAnsi"/>
          <w:lang w:val="en-AU"/>
        </w:rPr>
        <w:t>s but</w:t>
      </w:r>
      <w:r w:rsidR="008F1D85">
        <w:rPr>
          <w:rFonts w:asciiTheme="minorHAnsi" w:hAnsiTheme="minorHAnsi" w:cstheme="minorHAnsi"/>
          <w:lang w:val="en-AU"/>
        </w:rPr>
        <w:t xml:space="preserve"> </w:t>
      </w:r>
      <w:r w:rsidR="000C328B">
        <w:rPr>
          <w:rFonts w:asciiTheme="minorHAnsi" w:hAnsiTheme="minorHAnsi" w:cstheme="minorHAnsi"/>
          <w:lang w:val="en-AU"/>
        </w:rPr>
        <w:t xml:space="preserve">have a </w:t>
      </w:r>
      <w:r w:rsidR="002972ED">
        <w:rPr>
          <w:rFonts w:asciiTheme="minorHAnsi" w:hAnsiTheme="minorHAnsi" w:cstheme="minorHAnsi"/>
          <w:lang w:val="en-AU"/>
        </w:rPr>
        <w:t xml:space="preserve">disproportional </w:t>
      </w:r>
      <w:r w:rsidR="0004340E" w:rsidRPr="0004340E">
        <w:rPr>
          <w:rFonts w:asciiTheme="minorHAnsi" w:hAnsiTheme="minorHAnsi" w:cstheme="minorHAnsi"/>
          <w:lang w:val="en-AU"/>
        </w:rPr>
        <w:t>impact on shelf water properties</w:t>
      </w:r>
      <w:r w:rsidR="00CB14D2">
        <w:rPr>
          <w:rFonts w:asciiTheme="minorHAnsi" w:hAnsiTheme="minorHAnsi" w:cstheme="minorHAnsi"/>
          <w:lang w:val="en-AU"/>
        </w:rPr>
        <w:t xml:space="preserve"> such as plankton </w:t>
      </w:r>
      <w:r w:rsidR="00160372">
        <w:rPr>
          <w:rFonts w:asciiTheme="minorHAnsi" w:hAnsiTheme="minorHAnsi" w:cstheme="minorHAnsi"/>
          <w:lang w:val="en-AU"/>
        </w:rPr>
        <w:t xml:space="preserve">and fish </w:t>
      </w:r>
      <w:r w:rsidR="00CB14D2">
        <w:rPr>
          <w:rFonts w:asciiTheme="minorHAnsi" w:hAnsiTheme="minorHAnsi" w:cstheme="minorHAnsi"/>
          <w:lang w:val="en-AU"/>
        </w:rPr>
        <w:t>distribution</w:t>
      </w:r>
      <w:r w:rsidR="0004340E" w:rsidRPr="0004340E">
        <w:rPr>
          <w:rFonts w:asciiTheme="minorHAnsi" w:hAnsiTheme="minorHAnsi" w:cstheme="minorHAnsi"/>
          <w:lang w:val="en-AU"/>
        </w:rPr>
        <w:t xml:space="preserve">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{"citationID":"W0gnJtog","properties":{"formattedCitation":"(Brink, 2016)","plainCitation":"(Brink, 2016)","noteIndex":0},"citationItems":[{"id":1764,"uris":["http://zotero.org/users/local/U6DoygBa/items/UHVSY4T9"],"uri":["http://zotero.org/users/local/U6DoygBa/items/UHVSY4T9"],"itemData":{"id":1764,"type":"article-journal","abstract":"Cross-shelf exchange dominates the pathways and rates by which nutrients, biota, and materials on the continental shelf are delivered and removed. This follows because cross-shelf gradients of most properties are usually far greater than those in the alongshore direction. The resulting transports are limited by Earth's rotation, which inhibits flow from crossing isobaths. Thus, cross-shelf flows are generally weak compared with alongshore flows, and this leads to interesting observational issues. Cross-shelf flows are enabled by turbulent mixing processes, nonlinear processes (such as momentum advection), and time dependence. Thus, there is a wide range of possible effects that can allow these critical transports, and different natural settings are often governed by different combinations of processes. This review discusses examples of representative transport mechanisms and explores possible observational and theoretical paths to future progress.","container-title":"Annual Review of Marine Science","DOI":"10.1146/annurev-marine-010814-015717","issue":"1","note":"_eprint: https://doi.org/10.1146/annurev-marine-010814-015717\nPMID: 26747520","page":"59-78","source":"Annual Reviews","title":"Cross-Shelf Exchange","volume":"8","author":[{"family":"Brink","given":"K.H."}],"issued":{"date-parts":[["2016"]]}}}],"schema":"https://github.com/citation-style-language/schema/raw/master/csl-citation.json"}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(Brink, 2016)</w:t>
      </w:r>
      <w:r>
        <w:rPr>
          <w:rFonts w:asciiTheme="minorHAnsi" w:hAnsiTheme="minorHAnsi" w:cstheme="minorHAnsi"/>
          <w:lang w:val="en-AU"/>
        </w:rPr>
        <w:fldChar w:fldCharType="end"/>
      </w:r>
      <w:r w:rsidR="0004340E" w:rsidRPr="0004340E">
        <w:rPr>
          <w:rFonts w:asciiTheme="minorHAnsi" w:hAnsiTheme="minorHAnsi" w:cstheme="minorHAnsi"/>
          <w:lang w:val="en-AU"/>
        </w:rPr>
        <w:t>.</w:t>
      </w:r>
      <w:r w:rsidR="00A33FD7">
        <w:rPr>
          <w:rFonts w:asciiTheme="minorHAnsi" w:hAnsiTheme="minorHAnsi" w:cstheme="minorHAnsi"/>
          <w:lang w:val="en-AU"/>
        </w:rPr>
        <w:t xml:space="preserve"> Cross-shelf gradients in chlorophyll </w:t>
      </w:r>
      <w:r w:rsidR="00A33FD7" w:rsidRPr="00F9131F">
        <w:rPr>
          <w:rFonts w:asciiTheme="minorHAnsi" w:hAnsiTheme="minorHAnsi" w:cstheme="minorHAnsi"/>
          <w:i/>
          <w:iCs/>
          <w:lang w:val="en-AU"/>
        </w:rPr>
        <w:t>a</w:t>
      </w:r>
      <w:r w:rsidR="00A33FD7">
        <w:rPr>
          <w:rFonts w:asciiTheme="minorHAnsi" w:hAnsiTheme="minorHAnsi" w:cstheme="minorHAnsi"/>
          <w:lang w:val="en-AU"/>
        </w:rPr>
        <w:t xml:space="preserve"> </w:t>
      </w:r>
      <w:r w:rsidR="00CE24C9">
        <w:rPr>
          <w:rFonts w:asciiTheme="minorHAnsi" w:hAnsiTheme="minorHAnsi" w:cstheme="minorHAnsi"/>
          <w:lang w:val="en-AU"/>
        </w:rPr>
        <w:t xml:space="preserve">(as a proxy for phytoplankton biomass) </w:t>
      </w:r>
      <w:r w:rsidR="00A33FD7">
        <w:rPr>
          <w:rFonts w:asciiTheme="minorHAnsi" w:hAnsiTheme="minorHAnsi" w:cstheme="minorHAnsi"/>
          <w:lang w:val="en-AU"/>
        </w:rPr>
        <w:t xml:space="preserve">are </w:t>
      </w:r>
      <w:r w:rsidR="00991686">
        <w:rPr>
          <w:rFonts w:asciiTheme="minorHAnsi" w:hAnsiTheme="minorHAnsi" w:cstheme="minorHAnsi"/>
          <w:lang w:val="en-AU"/>
        </w:rPr>
        <w:t>common</w:t>
      </w:r>
      <w:r w:rsidR="00E6222F">
        <w:rPr>
          <w:rFonts w:asciiTheme="minorHAnsi" w:hAnsiTheme="minorHAnsi" w:cstheme="minorHAnsi"/>
          <w:lang w:val="en-AU"/>
        </w:rPr>
        <w:t>ly observed</w:t>
      </w:r>
      <w:r w:rsidR="00991686">
        <w:rPr>
          <w:rFonts w:asciiTheme="minorHAnsi" w:hAnsiTheme="minorHAnsi" w:cstheme="minorHAnsi"/>
          <w:lang w:val="en-AU"/>
        </w:rPr>
        <w:t xml:space="preserve"> </w:t>
      </w:r>
      <w:r w:rsidR="00A33FD7">
        <w:rPr>
          <w:rFonts w:asciiTheme="minorHAnsi" w:hAnsiTheme="minorHAnsi" w:cstheme="minorHAnsi"/>
          <w:lang w:val="en-AU"/>
        </w:rPr>
        <w:t>but are strongly influenced at the smaller-spatial scale by eddies and upwelling</w:t>
      </w:r>
      <w:r>
        <w:rPr>
          <w:rFonts w:asciiTheme="minorHAnsi" w:hAnsiTheme="minorHAnsi" w:cstheme="minorHAnsi"/>
          <w:lang w:val="en-AU"/>
        </w:rPr>
        <w:t xml:space="preserve">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{"citationID":"RIRXS8uG","properties":{"formattedCitation":"(Lucas {\\i{}et al.}, 2011; Everett {\\i{}et al.}, 2014)","plainCitation":"(Lucas et al., 2011; 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A."}],"issued":{"date-parts":[["2014",1]]}}},{"id":1739,"uris":["http://zotero.org/users/local/U6DoygBa/items/CUYZ2TBF"],"uri":["http://zotero.org/users/local/U6DoygBa/items/CUYZ2TBF"],"itemData":{"id":1739,"type":"article-journal","abstract":"Chlorophyll concentration, phytoplankton biomass, and total and nitrate-fueled primary productivity increase toward the coast over the 12-km-wide continental shelf of the southern portion of the Southern California Bight. These gradients are accompanied by changes in phytoplankton community composition: the outer shelf is characterized by offshore assemblages including pelagophytes and oligotrophic Synechococcus ecotypes while the inner shelf is dominated by diatoms, coastal Synechococcus ecotypes, and the picoeukaryote Ostreococcus. Across the small horizontal scale of the shelf, large changes in the vertical distribution and flux of nitrate maintain elevated productivity, driving variability in the vertical distribution of biomass and the integrated biomass and productivity of the entire shelf. Temporal variability from hours to days in chlorophyll fluorescence as measured by an autonomous profiling vehicle demonstrates that phytoplankton respond vigorously and rapidly to physical variability. The interaction of physical processes at different temporal and spatial scales is responsible for the observed biological gradients. These dynamics include: (1) vertical shear in the alongshore currents, (2) local wind forcing, (3) the internal tide, and (4) remote, large-scale variability. Individually, these mechanisms rarely or never explain the phytoplankton community composition and metabolic rate gradients. These results and a reanalysis of historical data suggest that monitoring thermal stratification at the shelf break and the tilt of the thermocline across the shelf will augment our ability to predict phytoplankton productivity, community composition, and biomass, thereby improving our understanding of fisheries dynamics and carbon cycling in the coastal ocean.","container-title":"Limnology and Oceanography","DOI":"https://doi.org/10.4319/lo.2011.56.2.0611","ISSN":"1939-5590","issue":"2","language":"en","note":"_eprint: https://aslopubs.onlinelibrary.wiley.com/doi/pdf/10.4319/lo.2011.56.2.0611","page":"611-626","source":"Wiley Online Library","title":"The green ribbon: Multiscale physical control of phytoplankton productivity and community structure over a narrow continental shelf","title-short":"The green ribbon","volume":"56","author":[{"family":"Lucas","given":"Andrew J."},{"family":"Dupont","given":"Christopher L."},{"family":"Tai","given":"Vera"},{"family":"Largier","given":"John L."},{"family":"Palenik","given":"Brian"},{"family":"Franks","given":"Peter J. S."}],"issued":{"date-parts":[["2011"]]}}}],"schema":"https://github.com/citation-style-language/schema/raw/master/csl-citation.json"}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(Lucas </w:t>
      </w:r>
      <w:r w:rsidR="00A925B7" w:rsidRPr="00A925B7">
        <w:rPr>
          <w:rFonts w:ascii="Calibri" w:hAnsi="Calibri" w:cs="Calibri"/>
          <w:i/>
          <w:iCs/>
        </w:rPr>
        <w:t>et al.</w:t>
      </w:r>
      <w:r w:rsidR="00A925B7" w:rsidRPr="00A925B7">
        <w:rPr>
          <w:rFonts w:ascii="Calibri" w:hAnsi="Calibri" w:cs="Calibri"/>
        </w:rPr>
        <w:t xml:space="preserve">, 2011; Everett </w:t>
      </w:r>
      <w:r w:rsidR="00A925B7" w:rsidRPr="00A925B7">
        <w:rPr>
          <w:rFonts w:ascii="Calibri" w:hAnsi="Calibri" w:cs="Calibri"/>
          <w:i/>
          <w:iCs/>
        </w:rPr>
        <w:t>et al.</w:t>
      </w:r>
      <w:r w:rsidR="00A925B7" w:rsidRPr="00A925B7">
        <w:rPr>
          <w:rFonts w:ascii="Calibri" w:hAnsi="Calibri" w:cs="Calibri"/>
        </w:rPr>
        <w:t>, 2014)</w:t>
      </w:r>
      <w:r>
        <w:rPr>
          <w:rFonts w:asciiTheme="minorHAnsi" w:hAnsiTheme="minorHAnsi" w:cstheme="minorHAnsi"/>
          <w:lang w:val="en-AU"/>
        </w:rPr>
        <w:fldChar w:fldCharType="end"/>
      </w:r>
      <w:r w:rsidR="00A33FD7">
        <w:rPr>
          <w:rFonts w:asciiTheme="minorHAnsi" w:hAnsiTheme="minorHAnsi" w:cstheme="minorHAnsi"/>
          <w:lang w:val="en-AU"/>
        </w:rPr>
        <w:t xml:space="preserve">. </w:t>
      </w:r>
      <w:bookmarkEnd w:id="10"/>
      <w:r w:rsidR="001E300A">
        <w:rPr>
          <w:rFonts w:asciiTheme="minorHAnsi" w:hAnsiTheme="minorHAnsi" w:cstheme="minorHAnsi"/>
          <w:lang w:val="en-AU"/>
        </w:rPr>
        <w:t>The cross</w:t>
      </w:r>
      <w:ins w:id="68" w:author="Jason Everett" w:date="2020-12-16T21:00:00Z">
        <w:r w:rsidR="00344CBA">
          <w:rPr>
            <w:rFonts w:asciiTheme="minorHAnsi" w:hAnsiTheme="minorHAnsi" w:cstheme="minorHAnsi"/>
            <w:lang w:val="en-AU"/>
          </w:rPr>
          <w:t>-</w:t>
        </w:r>
      </w:ins>
      <w:del w:id="69" w:author="Jason Everett" w:date="2020-12-16T21:00:00Z">
        <w:r w:rsidR="001E300A" w:rsidDel="00344CBA">
          <w:rPr>
            <w:rFonts w:asciiTheme="minorHAnsi" w:hAnsiTheme="minorHAnsi" w:cstheme="minorHAnsi"/>
            <w:lang w:val="en-AU"/>
          </w:rPr>
          <w:delText xml:space="preserve"> </w:delText>
        </w:r>
      </w:del>
      <w:r w:rsidR="001E300A">
        <w:rPr>
          <w:rFonts w:asciiTheme="minorHAnsi" w:hAnsiTheme="minorHAnsi" w:cstheme="minorHAnsi"/>
          <w:lang w:val="en-AU"/>
        </w:rPr>
        <w:t xml:space="preserve">shelf gradient in chlorophyll </w:t>
      </w:r>
      <w:r w:rsidR="001E300A">
        <w:rPr>
          <w:rFonts w:asciiTheme="minorHAnsi" w:hAnsiTheme="minorHAnsi" w:cstheme="minorHAnsi"/>
          <w:i/>
          <w:iCs/>
          <w:lang w:val="en-AU"/>
        </w:rPr>
        <w:t>a</w:t>
      </w:r>
      <w:del w:id="70" w:author="Jason Everett" w:date="2020-12-16T21:00:00Z">
        <w:r w:rsidR="001E300A" w:rsidDel="00344CBA">
          <w:rPr>
            <w:rFonts w:asciiTheme="minorHAnsi" w:hAnsiTheme="minorHAnsi" w:cstheme="minorHAnsi"/>
            <w:i/>
            <w:iCs/>
            <w:lang w:val="en-AU"/>
          </w:rPr>
          <w:delText xml:space="preserve"> </w:delText>
        </w:r>
      </w:del>
      <w:r w:rsidR="001E300A">
        <w:rPr>
          <w:rFonts w:asciiTheme="minorHAnsi" w:hAnsiTheme="minorHAnsi" w:cstheme="minorHAnsi"/>
          <w:lang w:val="en-AU"/>
        </w:rPr>
        <w:t xml:space="preserve"> may be a key driver of i</w:t>
      </w:r>
      <w:r w:rsidR="00CE24C9">
        <w:rPr>
          <w:rFonts w:asciiTheme="minorHAnsi" w:hAnsiTheme="minorHAnsi" w:cstheme="minorHAnsi"/>
          <w:lang w:val="en-AU"/>
        </w:rPr>
        <w:t>ncreased</w:t>
      </w:r>
      <w:r w:rsidR="00B6278A">
        <w:rPr>
          <w:rFonts w:asciiTheme="minorHAnsi" w:hAnsiTheme="minorHAnsi" w:cstheme="minorHAnsi"/>
          <w:lang w:val="en-AU"/>
        </w:rPr>
        <w:t xml:space="preserve"> zooplankton biomass </w:t>
      </w:r>
      <w:r w:rsidR="001E300A">
        <w:rPr>
          <w:rFonts w:asciiTheme="minorHAnsi" w:hAnsiTheme="minorHAnsi" w:cstheme="minorHAnsi"/>
          <w:lang w:val="en-AU"/>
        </w:rPr>
        <w:t>which is</w:t>
      </w:r>
      <w:r w:rsidR="00B6278A">
        <w:rPr>
          <w:rFonts w:asciiTheme="minorHAnsi" w:hAnsiTheme="minorHAnsi" w:cstheme="minorHAnsi"/>
          <w:lang w:val="en-AU"/>
        </w:rPr>
        <w:t xml:space="preserve"> often observed on continental shel</w:t>
      </w:r>
      <w:r>
        <w:rPr>
          <w:rFonts w:asciiTheme="minorHAnsi" w:hAnsiTheme="minorHAnsi" w:cstheme="minorHAnsi"/>
          <w:lang w:val="en-AU"/>
        </w:rPr>
        <w:t>ves</w:t>
      </w:r>
      <w:r w:rsidR="00B6278A">
        <w:rPr>
          <w:rFonts w:asciiTheme="minorHAnsi" w:hAnsiTheme="minorHAnsi" w:cstheme="minorHAnsi"/>
          <w:lang w:val="en-AU"/>
        </w:rPr>
        <w:t xml:space="preserve"> compared to offshore regions</w:t>
      </w:r>
      <w:r w:rsidR="001E300A">
        <w:rPr>
          <w:rFonts w:asciiTheme="minorHAnsi" w:hAnsiTheme="minorHAnsi" w:cstheme="minorHAnsi"/>
          <w:lang w:val="en-AU"/>
        </w:rPr>
        <w:t xml:space="preserve">, particularly </w:t>
      </w:r>
      <w:r w:rsidR="00B6278A">
        <w:rPr>
          <w:rFonts w:asciiTheme="minorHAnsi" w:hAnsiTheme="minorHAnsi" w:cstheme="minorHAnsi"/>
          <w:lang w:val="en-AU"/>
        </w:rPr>
        <w:t xml:space="preserve">in the northeast </w:t>
      </w:r>
      <w:r w:rsidR="00B627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{"citationID":"5JwkAEHS","properties":{"formattedCitation":"(Sourisseau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B6278A">
        <w:rPr>
          <w:rFonts w:asciiTheme="minorHAnsi" w:hAnsiTheme="minorHAnsi" w:cstheme="minorHAnsi"/>
          <w:lang w:val="en-AU"/>
        </w:rPr>
        <w:fldChar w:fldCharType="separate"/>
      </w:r>
      <w:r w:rsidR="00A925B7" w:rsidRPr="00A925B7">
        <w:rPr>
          <w:rFonts w:ascii="Calibri" w:hAnsi="Calibri" w:cs="Calibri"/>
        </w:rPr>
        <w:t xml:space="preserve">(Sourisseau and Carlotti, 2006; Irigoien </w:t>
      </w:r>
      <w:r w:rsidR="00A925B7" w:rsidRPr="00A925B7">
        <w:rPr>
          <w:rFonts w:ascii="Calibri" w:hAnsi="Calibri" w:cs="Calibri"/>
          <w:i/>
          <w:iCs/>
        </w:rPr>
        <w:t>et al.</w:t>
      </w:r>
      <w:r w:rsidR="00A925B7" w:rsidRPr="00A925B7">
        <w:rPr>
          <w:rFonts w:ascii="Calibri" w:hAnsi="Calibri" w:cs="Calibri"/>
        </w:rPr>
        <w:t xml:space="preserve">, 2009; Vandromme </w:t>
      </w:r>
      <w:r w:rsidR="00A925B7" w:rsidRPr="00A925B7">
        <w:rPr>
          <w:rFonts w:ascii="Calibri" w:hAnsi="Calibri" w:cs="Calibri"/>
          <w:i/>
          <w:iCs/>
        </w:rPr>
        <w:t>et al.</w:t>
      </w:r>
      <w:r w:rsidR="00A925B7" w:rsidRPr="00A925B7">
        <w:rPr>
          <w:rFonts w:ascii="Calibri" w:hAnsi="Calibri" w:cs="Calibri"/>
        </w:rPr>
        <w:t>, 2014)</w:t>
      </w:r>
      <w:r w:rsidR="00B6278A">
        <w:rPr>
          <w:rFonts w:asciiTheme="minorHAnsi" w:hAnsiTheme="minorHAnsi" w:cstheme="minorHAnsi"/>
          <w:lang w:val="en-AU"/>
        </w:rPr>
        <w:fldChar w:fldCharType="end"/>
      </w:r>
      <w:r w:rsidR="00B6278A">
        <w:rPr>
          <w:rFonts w:asciiTheme="minorHAnsi" w:hAnsiTheme="minorHAnsi" w:cstheme="minorHAnsi"/>
          <w:lang w:val="en-AU"/>
        </w:rPr>
        <w:t xml:space="preserve"> and southwest Atlantic </w:t>
      </w:r>
      <w:r w:rsidR="00B627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{"citationID":"PuFZeNvT","properties":{"formattedCitation":"(Marcolin {\\i{}et al.}, 2013; Pereira Brandini {\\i{}et al.}, 2014)","plainCitation":"(Marcolin et al., 2013; Pereira Brandini et al., 2014)","noteIndex":0},"citationItems":[{"id":762,"uris":["http://zotero.org/users/local/U6DoygBa/items/IICX74LG"],"uri":["http://zotero.org/users/local/U6DoygBa/items/IICX74LG"],"itemData":{"id":762,"type":"article-journal","abstract":"The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Research","DOI":"https://doi.org/10.1016/j.csr.2013.08.002","ISSN":"0278-4343","journalAbbreviation":"Cont. Shelf Res.","page":"61-75","title":"Deep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B6278A">
        <w:rPr>
          <w:rFonts w:asciiTheme="minorHAnsi" w:hAnsiTheme="minorHAnsi" w:cstheme="minorHAnsi"/>
          <w:lang w:val="en-AU"/>
        </w:rPr>
        <w:fldChar w:fldCharType="separate"/>
      </w:r>
      <w:r w:rsidR="00A925B7" w:rsidRPr="00A925B7">
        <w:rPr>
          <w:rFonts w:ascii="Calibri" w:hAnsi="Calibri" w:cs="Calibri"/>
        </w:rPr>
        <w:t xml:space="preserve">(Marcolin </w:t>
      </w:r>
      <w:r w:rsidR="00A925B7" w:rsidRPr="00A925B7">
        <w:rPr>
          <w:rFonts w:ascii="Calibri" w:hAnsi="Calibri" w:cs="Calibri"/>
          <w:i/>
          <w:iCs/>
        </w:rPr>
        <w:t>et al.</w:t>
      </w:r>
      <w:r w:rsidR="00A925B7" w:rsidRPr="00A925B7">
        <w:rPr>
          <w:rFonts w:ascii="Calibri" w:hAnsi="Calibri" w:cs="Calibri"/>
        </w:rPr>
        <w:t xml:space="preserve">, 2013; Pereira Brandini </w:t>
      </w:r>
      <w:r w:rsidR="00A925B7" w:rsidRPr="00A925B7">
        <w:rPr>
          <w:rFonts w:ascii="Calibri" w:hAnsi="Calibri" w:cs="Calibri"/>
          <w:i/>
          <w:iCs/>
        </w:rPr>
        <w:t>et al.</w:t>
      </w:r>
      <w:r w:rsidR="00A925B7" w:rsidRPr="00A925B7">
        <w:rPr>
          <w:rFonts w:ascii="Calibri" w:hAnsi="Calibri" w:cs="Calibri"/>
        </w:rPr>
        <w:t>, 2014)</w:t>
      </w:r>
      <w:r w:rsidR="00B6278A">
        <w:rPr>
          <w:rFonts w:asciiTheme="minorHAnsi" w:hAnsiTheme="minorHAnsi" w:cstheme="minorHAnsi"/>
          <w:lang w:val="en-AU"/>
        </w:rPr>
        <w:fldChar w:fldCharType="end"/>
      </w:r>
      <w:r w:rsidR="00B6278A">
        <w:rPr>
          <w:rFonts w:asciiTheme="minorHAnsi" w:hAnsiTheme="minorHAnsi" w:cstheme="minorHAnsi"/>
          <w:lang w:val="en-AU"/>
        </w:rPr>
        <w:t xml:space="preserve">. </w:t>
      </w:r>
      <w:commentRangeStart w:id="71"/>
      <w:r w:rsidR="00B6278A">
        <w:rPr>
          <w:rFonts w:asciiTheme="minorHAnsi" w:hAnsiTheme="minorHAnsi" w:cstheme="minorHAnsi"/>
          <w:lang w:val="en-AU"/>
        </w:rPr>
        <w:t xml:space="preserve">The increase in zooplankton biomass in nearshore environments is </w:t>
      </w:r>
      <w:r w:rsidR="00B6278A">
        <w:rPr>
          <w:rFonts w:asciiTheme="minorHAnsi" w:hAnsiTheme="minorHAnsi" w:cstheme="minorHAnsi"/>
          <w:lang w:val="en-AU"/>
        </w:rPr>
        <w:lastRenderedPageBreak/>
        <w:t>often attributed to increased nutrients from terrestrial discharge, but in regions such as the southwest Pacific</w:t>
      </w:r>
      <w:r w:rsidR="001E300A">
        <w:rPr>
          <w:rFonts w:asciiTheme="minorHAnsi" w:hAnsiTheme="minorHAnsi" w:cstheme="minorHAnsi"/>
          <w:lang w:val="en-AU"/>
        </w:rPr>
        <w:t>,</w:t>
      </w:r>
      <w:r w:rsidR="00B6278A">
        <w:rPr>
          <w:rFonts w:asciiTheme="minorHAnsi" w:hAnsiTheme="minorHAnsi" w:cstheme="minorHAnsi"/>
          <w:lang w:val="en-AU"/>
        </w:rPr>
        <w:t xml:space="preserve"> there are relatively small terrestrial influences compared to other sources of nutrients such as upwelling </w:t>
      </w:r>
      <w:r w:rsidR="00B627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{"citationID":"cDyHwnsw","properties":{"formattedCitation":"(Apte {\\i{}et al.}, 1998; Dai and Trenberth, 2002; Pritchard {\\i{}et al.}, 2003; Suthers {\\i{}et al.}, 2011)","plainCitation":"(Apte et al., 1998; Dai and Trenberth, 2002; Pritchard et al., 2003; Suthers et al., 2011)","noteIndex":0},"citationItems":[{"id":1360,"uris":["http://zotero.org/users/local/U6DoygBa/items/JK2Y8XFU"],"uri":["http://zotero.org/users/local/U6DoygBa/items/JK2Y8XFU"],"itemData":{"id":1360,"type":"article-journal","abstract":"Concentrations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E."}],"issued":{"date-parts":[["2002",12,1]]}}},{"id":1436,"uris":["http://zotero.org/users/local/U6DoygBa/items/6S77BQ5I"],"uri":["http://zotero.org/users/local/U6DoygBa/items/6S77BQ5I"],"itemData":{"id":1436,"type":"article-journal","abstract":"Reports of visible algal blooms have increased in New South Wales (NSW) coastal waters since 1990. Our three-year, multi-disciplinary study assessed the relative importance of natural and anthropogenic nutrients on the development of phytoplankton blooms in the waters between Port Stephens and Jervis Bay. The hinterland of this region accommodates 85% of the population of the 6.5 million inhabitants of New South Wales, Australia. Three deepwater outfalls represented the principal, continuous, anthropogenic nutrient source with nitrogen mainly in the bioavailable form of ammonia. Sewage effluent typically remained submerged especially during the spring-summer period when algal blooms occur most frequently. On average, coastal catchments contributed relatively small loads of nutrients except during major flood events because extensive estuaries tend to buffer nutrient fluxes to the ocean. Episodic slope water intrusions were the principal source of nitrogen (nitrate) to coastal waters especially during spring and summer. Phytoplankton blooms appeared to occur in response to slope water intrusions irrespective of proximity to other major nutrient sources. A new understanding of mechanisms of slope water intrusion emerged from model simulations and direct observations. A major upwelling event in January 1998, towards the end of the 1997/98 El Niño period, demonstrated the importance of large scale slope water intrusions on the development of algal blooms. Although natural upwelling/uplifting was found to be the principal driver for major algal blooms, it is possible that more subtle impacts of anthropogenic nutrients may be masked by 'natural' variability including that due to the El Niño Southern Oscillation.","container-title":"Aquatic Ecosystem Health &amp; Management","DOI":"10.1080/14634980301469","ISSN":"1463-4988","issue":"2","journalAbbreviation":"Aquat. Ecosyst. Health Manage.","note":"publisher: Taylor &amp; Francis\n_eprint: https://doi.org/10.1080/14634980301469","page":"105-117","source":"Taylor and Francis+NEJM","title":"Phytoplankton Responses to Nutrient Sources in Coastal Waters off Southeastern Australia","volume":"6","author":[{"family":"Pritchard","given":"T. R."},{"family":"Lee","given":"R. S."},{"family":"Ajani","given":"P. A."},{"family":"Rendell","given":"P. S."},{"family":"Black","given":"K."},{"family":"Koop","given":"K."}],"issued":{"date-parts":[["2003",4,1]]}}},{"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 Sea Res., Part II","language":"English","page":"538-546","title":"The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A."}],"issued":{"date-parts":[["2011"]]}}}],"schema":"https://github.com/citation-style-language/schema/raw/master/csl-citation.json"} </w:instrText>
      </w:r>
      <w:r w:rsidR="00B6278A">
        <w:rPr>
          <w:rFonts w:asciiTheme="minorHAnsi" w:hAnsiTheme="minorHAnsi" w:cstheme="minorHAnsi"/>
          <w:lang w:val="en-AU"/>
        </w:rPr>
        <w:fldChar w:fldCharType="separate"/>
      </w:r>
      <w:r w:rsidR="00A925B7" w:rsidRPr="00A925B7">
        <w:rPr>
          <w:rFonts w:ascii="Calibri" w:hAnsi="Calibri" w:cs="Calibri"/>
        </w:rPr>
        <w:t xml:space="preserve">(Apte </w:t>
      </w:r>
      <w:r w:rsidR="00A925B7" w:rsidRPr="00A925B7">
        <w:rPr>
          <w:rFonts w:ascii="Calibri" w:hAnsi="Calibri" w:cs="Calibri"/>
          <w:i/>
          <w:iCs/>
        </w:rPr>
        <w:t>et al.</w:t>
      </w:r>
      <w:r w:rsidR="00A925B7" w:rsidRPr="00A925B7">
        <w:rPr>
          <w:rFonts w:ascii="Calibri" w:hAnsi="Calibri" w:cs="Calibri"/>
        </w:rPr>
        <w:t xml:space="preserve">, 1998; Dai and Trenberth, 2002; Pritchard </w:t>
      </w:r>
      <w:r w:rsidR="00A925B7" w:rsidRPr="00A925B7">
        <w:rPr>
          <w:rFonts w:ascii="Calibri" w:hAnsi="Calibri" w:cs="Calibri"/>
          <w:i/>
          <w:iCs/>
        </w:rPr>
        <w:t>et al.</w:t>
      </w:r>
      <w:r w:rsidR="00A925B7" w:rsidRPr="00A925B7">
        <w:rPr>
          <w:rFonts w:ascii="Calibri" w:hAnsi="Calibri" w:cs="Calibri"/>
        </w:rPr>
        <w:t xml:space="preserve">, 2003; Suthers </w:t>
      </w:r>
      <w:r w:rsidR="00A925B7" w:rsidRPr="00A925B7">
        <w:rPr>
          <w:rFonts w:ascii="Calibri" w:hAnsi="Calibri" w:cs="Calibri"/>
          <w:i/>
          <w:iCs/>
        </w:rPr>
        <w:t>et al.</w:t>
      </w:r>
      <w:r w:rsidR="00A925B7" w:rsidRPr="00A925B7">
        <w:rPr>
          <w:rFonts w:ascii="Calibri" w:hAnsi="Calibri" w:cs="Calibri"/>
        </w:rPr>
        <w:t>, 2011)</w:t>
      </w:r>
      <w:r w:rsidR="00B6278A">
        <w:rPr>
          <w:rFonts w:asciiTheme="minorHAnsi" w:hAnsiTheme="minorHAnsi" w:cstheme="minorHAnsi"/>
          <w:lang w:val="en-AU"/>
        </w:rPr>
        <w:fldChar w:fldCharType="end"/>
      </w:r>
      <w:r w:rsidR="009C670B">
        <w:rPr>
          <w:rFonts w:asciiTheme="minorHAnsi" w:hAnsiTheme="minorHAnsi" w:cstheme="minorHAnsi"/>
          <w:lang w:val="en-AU"/>
        </w:rPr>
        <w:t>, suggesting oceanography may be a key driver</w:t>
      </w:r>
      <w:r w:rsidR="00B6278A">
        <w:rPr>
          <w:rFonts w:asciiTheme="minorHAnsi" w:hAnsiTheme="minorHAnsi" w:cstheme="minorHAnsi"/>
          <w:lang w:val="en-AU"/>
        </w:rPr>
        <w:t xml:space="preserve">. </w:t>
      </w:r>
      <w:commentRangeEnd w:id="71"/>
      <w:r w:rsidR="00344CBA">
        <w:rPr>
          <w:rStyle w:val="CommentReference"/>
          <w:rFonts w:eastAsia="Calibri"/>
        </w:rPr>
        <w:commentReference w:id="71"/>
      </w:r>
    </w:p>
    <w:p w14:paraId="24DC04BF" w14:textId="249B01EF" w:rsidR="00B6278A" w:rsidRDefault="00344CBA" w:rsidP="003B1FFA">
      <w:pPr>
        <w:pStyle w:val="Text"/>
        <w:spacing w:line="480" w:lineRule="auto"/>
        <w:rPr>
          <w:rFonts w:asciiTheme="minorHAnsi" w:hAnsiTheme="minorHAnsi" w:cstheme="minorHAnsi"/>
          <w:lang w:val="en-AU"/>
        </w:rPr>
      </w:pPr>
      <w:ins w:id="72" w:author="Jason Everett" w:date="2020-12-16T21:04:00Z">
        <w:r>
          <w:rPr>
            <w:rFonts w:asciiTheme="minorHAnsi" w:hAnsiTheme="minorHAnsi" w:cstheme="minorHAnsi"/>
            <w:lang w:val="en-AU"/>
          </w:rPr>
          <w:t xml:space="preserve">The western boundary current of the </w:t>
        </w:r>
      </w:ins>
      <w:del w:id="73" w:author="Jason Everett" w:date="2020-12-16T21:04:00Z">
        <w:r w:rsidR="002B7047" w:rsidDel="00344CBA">
          <w:rPr>
            <w:rFonts w:asciiTheme="minorHAnsi" w:hAnsiTheme="minorHAnsi" w:cstheme="minorHAnsi"/>
            <w:lang w:val="en-AU"/>
          </w:rPr>
          <w:delText>In the southwest</w:delText>
        </w:r>
      </w:del>
      <w:ins w:id="74" w:author="Jason Everett" w:date="2020-12-16T21:04:00Z">
        <w:r>
          <w:rPr>
            <w:rFonts w:asciiTheme="minorHAnsi" w:hAnsiTheme="minorHAnsi" w:cstheme="minorHAnsi"/>
            <w:lang w:val="en-AU"/>
          </w:rPr>
          <w:t>South</w:t>
        </w:r>
      </w:ins>
      <w:r w:rsidR="002B7047">
        <w:rPr>
          <w:rFonts w:asciiTheme="minorHAnsi" w:hAnsiTheme="minorHAnsi" w:cstheme="minorHAnsi"/>
          <w:lang w:val="en-AU"/>
        </w:rPr>
        <w:t xml:space="preserve"> </w:t>
      </w:r>
      <w:ins w:id="75" w:author="Jason Everett" w:date="2020-12-16T21:03:00Z">
        <w:r>
          <w:rPr>
            <w:rFonts w:asciiTheme="minorHAnsi" w:hAnsiTheme="minorHAnsi" w:cstheme="minorHAnsi"/>
            <w:lang w:val="en-AU"/>
          </w:rPr>
          <w:t>P</w:t>
        </w:r>
      </w:ins>
      <w:del w:id="76" w:author="Jason Everett" w:date="2020-12-16T21:03:00Z">
        <w:r w:rsidR="002B7047" w:rsidDel="00344CBA">
          <w:rPr>
            <w:rFonts w:asciiTheme="minorHAnsi" w:hAnsiTheme="minorHAnsi" w:cstheme="minorHAnsi"/>
            <w:lang w:val="en-AU"/>
          </w:rPr>
          <w:delText>p</w:delText>
        </w:r>
      </w:del>
      <w:r w:rsidR="002B7047">
        <w:rPr>
          <w:rFonts w:asciiTheme="minorHAnsi" w:hAnsiTheme="minorHAnsi" w:cstheme="minorHAnsi"/>
          <w:lang w:val="en-AU"/>
        </w:rPr>
        <w:t>acific</w:t>
      </w:r>
      <w:ins w:id="77" w:author="Jason Everett" w:date="2020-12-16T21:04:00Z">
        <w:r>
          <w:rPr>
            <w:rFonts w:asciiTheme="minorHAnsi" w:hAnsiTheme="minorHAnsi" w:cstheme="minorHAnsi"/>
            <w:lang w:val="en-AU"/>
          </w:rPr>
          <w:t xml:space="preserve"> is</w:t>
        </w:r>
      </w:ins>
      <w:del w:id="78" w:author="Jason Everett" w:date="2020-12-16T21:04:00Z">
        <w:r w:rsidR="002B7047" w:rsidDel="00344CBA">
          <w:rPr>
            <w:rFonts w:asciiTheme="minorHAnsi" w:hAnsiTheme="minorHAnsi" w:cstheme="minorHAnsi"/>
            <w:lang w:val="en-AU"/>
          </w:rPr>
          <w:delText>,</w:delText>
        </w:r>
      </w:del>
      <w:r w:rsidR="002B7047">
        <w:rPr>
          <w:rFonts w:asciiTheme="minorHAnsi" w:hAnsiTheme="minorHAnsi" w:cstheme="minorHAnsi"/>
          <w:lang w:val="en-AU"/>
        </w:rPr>
        <w:t xml:space="preserve"> the East Australian Current</w:t>
      </w:r>
      <w:ins w:id="79" w:author="Jason Everett" w:date="2020-12-16T21:05:00Z">
        <w:r>
          <w:rPr>
            <w:rFonts w:asciiTheme="minorHAnsi" w:hAnsiTheme="minorHAnsi" w:cstheme="minorHAnsi"/>
            <w:lang w:val="en-AU"/>
          </w:rPr>
          <w:t xml:space="preserve"> which </w:t>
        </w:r>
      </w:ins>
      <w:ins w:id="80" w:author="Jason Everett" w:date="2020-12-16T21:07:00Z">
        <w:r w:rsidR="0011688C">
          <w:rPr>
            <w:rFonts w:asciiTheme="minorHAnsi" w:hAnsiTheme="minorHAnsi" w:cstheme="minorHAnsi"/>
            <w:lang w:val="en-AU"/>
          </w:rPr>
          <w:t xml:space="preserve">generates eddies (Everett et al 2012) and </w:t>
        </w:r>
      </w:ins>
      <w:del w:id="81" w:author="Jason Everett" w:date="2020-12-16T21:05:00Z">
        <w:r w:rsidR="002B7047" w:rsidDel="00344CBA">
          <w:rPr>
            <w:rFonts w:asciiTheme="minorHAnsi" w:hAnsiTheme="minorHAnsi" w:cstheme="minorHAnsi"/>
            <w:lang w:val="en-AU"/>
          </w:rPr>
          <w:delText xml:space="preserve"> is the dominant boundary current, </w:delText>
        </w:r>
      </w:del>
      <w:r w:rsidR="002B7047">
        <w:rPr>
          <w:rFonts w:asciiTheme="minorHAnsi" w:hAnsiTheme="minorHAnsi" w:cstheme="minorHAnsi"/>
          <w:lang w:val="en-AU"/>
        </w:rPr>
        <w:t>driv</w:t>
      </w:r>
      <w:ins w:id="82" w:author="Jason Everett" w:date="2020-12-16T21:05:00Z">
        <w:r>
          <w:rPr>
            <w:rFonts w:asciiTheme="minorHAnsi" w:hAnsiTheme="minorHAnsi" w:cstheme="minorHAnsi"/>
            <w:lang w:val="en-AU"/>
          </w:rPr>
          <w:t>es</w:t>
        </w:r>
      </w:ins>
      <w:del w:id="83" w:author="Jason Everett" w:date="2020-12-16T21:05:00Z">
        <w:r w:rsidR="002B7047" w:rsidDel="00344CBA">
          <w:rPr>
            <w:rFonts w:asciiTheme="minorHAnsi" w:hAnsiTheme="minorHAnsi" w:cstheme="minorHAnsi"/>
            <w:lang w:val="en-AU"/>
          </w:rPr>
          <w:delText>ing</w:delText>
        </w:r>
      </w:del>
      <w:r w:rsidR="002B7047">
        <w:rPr>
          <w:rFonts w:asciiTheme="minorHAnsi" w:hAnsiTheme="minorHAnsi" w:cstheme="minorHAnsi"/>
          <w:lang w:val="en-AU"/>
        </w:rPr>
        <w:t xml:space="preserve"> </w:t>
      </w:r>
      <w:del w:id="84" w:author="Jason Everett" w:date="2020-12-16T21:06:00Z">
        <w:r w:rsidR="002B7047" w:rsidDel="0011688C">
          <w:rPr>
            <w:rFonts w:asciiTheme="minorHAnsi" w:hAnsiTheme="minorHAnsi" w:cstheme="minorHAnsi"/>
            <w:lang w:val="en-AU"/>
          </w:rPr>
          <w:delText>large amounts of production</w:delText>
        </w:r>
      </w:del>
      <w:ins w:id="85" w:author="Jason Everett" w:date="2020-12-16T21:06:00Z">
        <w:r w:rsidR="0011688C">
          <w:rPr>
            <w:rFonts w:asciiTheme="minorHAnsi" w:hAnsiTheme="minorHAnsi" w:cstheme="minorHAnsi"/>
            <w:lang w:val="en-AU"/>
          </w:rPr>
          <w:t>upwelling</w:t>
        </w:r>
      </w:ins>
      <w:r w:rsidR="002B7047">
        <w:rPr>
          <w:rFonts w:asciiTheme="minorHAnsi" w:hAnsiTheme="minorHAnsi" w:cstheme="minorHAnsi"/>
          <w:lang w:val="en-AU"/>
        </w:rPr>
        <w:t xml:space="preserve"> as it interacts with the </w:t>
      </w:r>
      <w:ins w:id="86" w:author="Jason Everett" w:date="2020-12-16T21:03:00Z">
        <w:r>
          <w:rPr>
            <w:rFonts w:asciiTheme="minorHAnsi" w:hAnsiTheme="minorHAnsi" w:cstheme="minorHAnsi"/>
            <w:lang w:val="en-AU"/>
          </w:rPr>
          <w:t xml:space="preserve">continental </w:t>
        </w:r>
      </w:ins>
      <w:r w:rsidR="002B7047">
        <w:rPr>
          <w:rFonts w:asciiTheme="minorHAnsi" w:hAnsiTheme="minorHAnsi" w:cstheme="minorHAnsi"/>
          <w:lang w:val="en-AU"/>
        </w:rPr>
        <w:t>shelf</w:t>
      </w:r>
      <w:r w:rsidR="009C670B">
        <w:rPr>
          <w:rFonts w:asciiTheme="minorHAnsi" w:hAnsiTheme="minorHAnsi" w:cstheme="minorHAnsi"/>
          <w:lang w:val="en-AU"/>
        </w:rPr>
        <w:t xml:space="preserve"> </w:t>
      </w:r>
      <w:r w:rsidR="009C670B">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{"citationID":"PuSyLHYT","properties":{"formattedCitation":"(Roughan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9C670B">
        <w:rPr>
          <w:rFonts w:asciiTheme="minorHAnsi" w:hAnsiTheme="minorHAnsi" w:cstheme="minorHAnsi"/>
          <w:lang w:val="en-AU"/>
        </w:rPr>
        <w:fldChar w:fldCharType="separate"/>
      </w:r>
      <w:r w:rsidR="00A925B7" w:rsidRPr="00A925B7">
        <w:rPr>
          <w:rFonts w:ascii="Calibri" w:hAnsi="Calibri" w:cs="Calibri"/>
        </w:rPr>
        <w:t>(Roughan and Middleton, 2002)</w:t>
      </w:r>
      <w:r w:rsidR="009C670B">
        <w:rPr>
          <w:rFonts w:asciiTheme="minorHAnsi" w:hAnsiTheme="minorHAnsi" w:cstheme="minorHAnsi"/>
          <w:lang w:val="en-AU"/>
        </w:rPr>
        <w:fldChar w:fldCharType="end"/>
      </w:r>
      <w:r w:rsidR="002B7047">
        <w:rPr>
          <w:rFonts w:asciiTheme="minorHAnsi" w:hAnsiTheme="minorHAnsi" w:cstheme="minorHAnsi"/>
          <w:lang w:val="en-AU"/>
        </w:rPr>
        <w:t xml:space="preserve">. </w:t>
      </w:r>
      <w:ins w:id="87" w:author="Jason Everett" w:date="2020-12-16T21:07:00Z">
        <w:r w:rsidR="0011688C">
          <w:rPr>
            <w:rFonts w:asciiTheme="minorHAnsi" w:hAnsiTheme="minorHAnsi" w:cstheme="minorHAnsi"/>
            <w:lang w:val="en-AU"/>
          </w:rPr>
          <w:t xml:space="preserve">These oceanographic processes </w:t>
        </w:r>
      </w:ins>
      <w:ins w:id="88" w:author="Jason Everett" w:date="2020-12-16T21:08:00Z">
        <w:r w:rsidR="0011688C">
          <w:rPr>
            <w:rFonts w:asciiTheme="minorHAnsi" w:hAnsiTheme="minorHAnsi" w:cstheme="minorHAnsi"/>
            <w:lang w:val="en-AU"/>
          </w:rPr>
          <w:t>influence</w:t>
        </w:r>
      </w:ins>
      <w:ins w:id="89" w:author="Jason Everett" w:date="2020-12-16T21:07:00Z">
        <w:r w:rsidR="0011688C">
          <w:rPr>
            <w:rFonts w:asciiTheme="minorHAnsi" w:hAnsiTheme="minorHAnsi" w:cstheme="minorHAnsi"/>
            <w:lang w:val="en-AU"/>
          </w:rPr>
          <w:t xml:space="preserve"> </w:t>
        </w:r>
      </w:ins>
      <w:ins w:id="90" w:author="Jason Everett" w:date="2020-12-16T21:10:00Z">
        <w:r w:rsidR="003B1FFA">
          <w:rPr>
            <w:rFonts w:asciiTheme="minorHAnsi" w:hAnsiTheme="minorHAnsi" w:cstheme="minorHAnsi"/>
            <w:lang w:val="en-AU"/>
          </w:rPr>
          <w:t xml:space="preserve">nutrient availability and </w:t>
        </w:r>
      </w:ins>
      <w:ins w:id="91" w:author="Jason Everett" w:date="2020-12-16T21:07:00Z">
        <w:r w:rsidR="0011688C">
          <w:rPr>
            <w:rFonts w:asciiTheme="minorHAnsi" w:hAnsiTheme="minorHAnsi" w:cstheme="minorHAnsi"/>
            <w:lang w:val="en-AU"/>
          </w:rPr>
          <w:t xml:space="preserve">the biomass of </w:t>
        </w:r>
      </w:ins>
      <w:del w:id="92" w:author="Jason Everett" w:date="2020-12-16T21:07:00Z">
        <w:r w:rsidR="002B7047" w:rsidDel="0011688C">
          <w:rPr>
            <w:rFonts w:asciiTheme="minorHAnsi" w:hAnsiTheme="minorHAnsi" w:cstheme="minorHAnsi"/>
            <w:lang w:val="en-AU"/>
          </w:rPr>
          <w:delText xml:space="preserve">This production is seen though observed patterns of </w:delText>
        </w:r>
      </w:del>
      <w:r w:rsidR="002B7047">
        <w:rPr>
          <w:rFonts w:asciiTheme="minorHAnsi" w:hAnsiTheme="minorHAnsi" w:cstheme="minorHAnsi"/>
          <w:lang w:val="en-AU"/>
        </w:rPr>
        <w:t>chlorophyll</w:t>
      </w:r>
      <w:ins w:id="93" w:author="Jason Everett" w:date="2020-12-16T21:08:00Z">
        <w:r w:rsidR="0011688C">
          <w:rPr>
            <w:rFonts w:asciiTheme="minorHAnsi" w:hAnsiTheme="minorHAnsi" w:cstheme="minorHAnsi"/>
            <w:lang w:val="en-AU"/>
          </w:rPr>
          <w:t xml:space="preserve"> </w:t>
        </w:r>
        <w:r w:rsidR="0011688C" w:rsidRPr="0011688C">
          <w:rPr>
            <w:rFonts w:asciiTheme="minorHAnsi" w:hAnsiTheme="minorHAnsi" w:cstheme="minorHAnsi"/>
            <w:i/>
            <w:iCs/>
            <w:lang w:val="en-AU"/>
            <w:rPrChange w:id="94" w:author="Jason Everett" w:date="2020-12-16T21:08:00Z">
              <w:rPr>
                <w:rFonts w:asciiTheme="minorHAnsi" w:hAnsiTheme="minorHAnsi" w:cstheme="minorHAnsi"/>
                <w:lang w:val="en-AU"/>
              </w:rPr>
            </w:rPrChange>
          </w:rPr>
          <w:t>a</w:t>
        </w:r>
      </w:ins>
      <w:del w:id="95" w:author="Jason Everett" w:date="2020-12-16T21:10:00Z">
        <w:r w:rsidR="002B7047" w:rsidDel="003B1FFA">
          <w:rPr>
            <w:rFonts w:asciiTheme="minorHAnsi" w:hAnsiTheme="minorHAnsi" w:cstheme="minorHAnsi"/>
            <w:lang w:val="en-AU"/>
          </w:rPr>
          <w:delText xml:space="preserve"> in the region</w:delText>
        </w:r>
      </w:del>
      <w:r w:rsidR="002B7047">
        <w:rPr>
          <w:rFonts w:asciiTheme="minorHAnsi" w:hAnsiTheme="minorHAnsi" w:cstheme="minorHAnsi"/>
          <w:lang w:val="en-AU"/>
        </w:rPr>
        <w:t xml:space="preserve"> </w:t>
      </w:r>
      <w:r w:rsidR="002B7047">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{"citationID":"sjFphWUO","properties":{"formattedCitation":"(Everett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2B7047">
        <w:rPr>
          <w:rFonts w:asciiTheme="minorHAnsi" w:hAnsiTheme="minorHAnsi" w:cstheme="minorHAnsi"/>
          <w:lang w:val="en-AU"/>
        </w:rPr>
        <w:fldChar w:fldCharType="separate"/>
      </w:r>
      <w:r w:rsidR="00A925B7" w:rsidRPr="00A925B7">
        <w:rPr>
          <w:rFonts w:ascii="Calibri" w:hAnsi="Calibri" w:cs="Calibri"/>
        </w:rPr>
        <w:t xml:space="preserve">(Everett </w:t>
      </w:r>
      <w:r w:rsidR="00A925B7" w:rsidRPr="00A925B7">
        <w:rPr>
          <w:rFonts w:ascii="Calibri" w:hAnsi="Calibri" w:cs="Calibri"/>
          <w:i/>
          <w:iCs/>
        </w:rPr>
        <w:t>et al.</w:t>
      </w:r>
      <w:r w:rsidR="00A925B7" w:rsidRPr="00A925B7">
        <w:rPr>
          <w:rFonts w:ascii="Calibri" w:hAnsi="Calibri" w:cs="Calibri"/>
        </w:rPr>
        <w:t>, 2014)</w:t>
      </w:r>
      <w:r w:rsidR="002B7047">
        <w:rPr>
          <w:rFonts w:asciiTheme="minorHAnsi" w:hAnsiTheme="minorHAnsi" w:cstheme="minorHAnsi"/>
          <w:lang w:val="en-AU"/>
        </w:rPr>
        <w:fldChar w:fldCharType="end"/>
      </w:r>
      <w:r w:rsidR="002B7047">
        <w:rPr>
          <w:rFonts w:asciiTheme="minorHAnsi" w:hAnsiTheme="minorHAnsi" w:cstheme="minorHAnsi"/>
          <w:lang w:val="en-AU"/>
        </w:rPr>
        <w:t xml:space="preserve">, yet there </w:t>
      </w:r>
      <w:ins w:id="96" w:author="Jason Everett" w:date="2020-12-16T21:10:00Z">
        <w:r w:rsidR="003B1FFA">
          <w:rPr>
            <w:rFonts w:asciiTheme="minorHAnsi" w:hAnsiTheme="minorHAnsi" w:cstheme="minorHAnsi"/>
            <w:lang w:val="en-AU"/>
          </w:rPr>
          <w:t>are</w:t>
        </w:r>
      </w:ins>
      <w:del w:id="97" w:author="Jason Everett" w:date="2020-12-16T21:10:00Z">
        <w:r w:rsidR="002B7047" w:rsidDel="003B1FFA">
          <w:rPr>
            <w:rFonts w:asciiTheme="minorHAnsi" w:hAnsiTheme="minorHAnsi" w:cstheme="minorHAnsi"/>
            <w:lang w:val="en-AU"/>
          </w:rPr>
          <w:delText>is</w:delText>
        </w:r>
      </w:del>
      <w:r w:rsidR="002B7047">
        <w:rPr>
          <w:rFonts w:asciiTheme="minorHAnsi" w:hAnsiTheme="minorHAnsi" w:cstheme="minorHAnsi"/>
          <w:lang w:val="en-AU"/>
        </w:rPr>
        <w:t xml:space="preserve"> no </w:t>
      </w:r>
      <w:ins w:id="98" w:author="Jason Everett" w:date="2020-12-16T21:10:00Z">
        <w:r w:rsidR="003B1FFA">
          <w:rPr>
            <w:rFonts w:asciiTheme="minorHAnsi" w:hAnsiTheme="minorHAnsi" w:cstheme="minorHAnsi"/>
            <w:lang w:val="en-AU"/>
          </w:rPr>
          <w:t>studies investigating</w:t>
        </w:r>
      </w:ins>
      <w:ins w:id="99" w:author="Jason Everett" w:date="2020-12-16T21:11:00Z">
        <w:r w:rsidR="003B1FFA">
          <w:rPr>
            <w:rFonts w:asciiTheme="minorHAnsi" w:hAnsiTheme="minorHAnsi" w:cstheme="minorHAnsi"/>
            <w:lang w:val="en-AU"/>
          </w:rPr>
          <w:t xml:space="preserve"> the influence on </w:t>
        </w:r>
      </w:ins>
      <w:del w:id="100" w:author="Jason Everett" w:date="2020-12-16T21:11:00Z">
        <w:r w:rsidR="002B7047" w:rsidDel="003B1FFA">
          <w:rPr>
            <w:rFonts w:asciiTheme="minorHAnsi" w:hAnsiTheme="minorHAnsi" w:cstheme="minorHAnsi"/>
            <w:lang w:val="en-AU"/>
          </w:rPr>
          <w:delText xml:space="preserve">available information if this production influences the </w:delText>
        </w:r>
      </w:del>
      <w:r w:rsidR="002B7047">
        <w:rPr>
          <w:rFonts w:asciiTheme="minorHAnsi" w:hAnsiTheme="minorHAnsi" w:cstheme="minorHAnsi"/>
          <w:lang w:val="en-AU"/>
        </w:rPr>
        <w:t>higher trophic levels including zooplankton</w:t>
      </w:r>
      <w:r w:rsidR="00B6278A">
        <w:rPr>
          <w:rFonts w:asciiTheme="minorHAnsi" w:hAnsiTheme="minorHAnsi" w:cstheme="minorHAnsi"/>
          <w:lang w:val="en-AU"/>
        </w:rPr>
        <w:t xml:space="preserve">. </w:t>
      </w:r>
      <w:del w:id="101" w:author="Jason Everett" w:date="2020-12-16T21:11:00Z">
        <w:r w:rsidR="00B6278A" w:rsidDel="004539A2">
          <w:rPr>
            <w:rFonts w:asciiTheme="minorHAnsi" w:hAnsiTheme="minorHAnsi" w:cstheme="minorHAnsi"/>
            <w:lang w:val="en-AU"/>
          </w:rPr>
          <w:delText>We aim to</w:delText>
        </w:r>
      </w:del>
      <w:ins w:id="102" w:author="Jason Everett" w:date="2020-12-16T21:11:00Z">
        <w:r w:rsidR="004539A2">
          <w:rPr>
            <w:rFonts w:asciiTheme="minorHAnsi" w:hAnsiTheme="minorHAnsi" w:cstheme="minorHAnsi"/>
            <w:lang w:val="en-AU"/>
          </w:rPr>
          <w:t>Here we</w:t>
        </w:r>
      </w:ins>
      <w:r w:rsidR="00B6278A">
        <w:rPr>
          <w:rFonts w:asciiTheme="minorHAnsi" w:hAnsiTheme="minorHAnsi" w:cstheme="minorHAnsi"/>
          <w:lang w:val="en-AU"/>
        </w:rPr>
        <w:t xml:space="preserve"> </w:t>
      </w:r>
      <w:r w:rsidR="002B7047">
        <w:rPr>
          <w:rFonts w:asciiTheme="minorHAnsi" w:hAnsiTheme="minorHAnsi" w:cstheme="minorHAnsi"/>
          <w:lang w:val="en-AU"/>
        </w:rPr>
        <w:t>investigate</w:t>
      </w:r>
      <w:r w:rsidR="00B6278A">
        <w:rPr>
          <w:rFonts w:asciiTheme="minorHAnsi" w:hAnsiTheme="minorHAnsi" w:cstheme="minorHAnsi"/>
          <w:lang w:val="en-AU"/>
        </w:rPr>
        <w:t xml:space="preserve"> horizontal and vertical patterns in the zooplankton community using </w:t>
      </w:r>
      <w:del w:id="103" w:author="Jason Everett" w:date="2020-12-16T21:12:00Z">
        <w:r w:rsidR="00B6278A" w:rsidDel="004539A2">
          <w:rPr>
            <w:rFonts w:asciiTheme="minorHAnsi" w:hAnsiTheme="minorHAnsi" w:cstheme="minorHAnsi"/>
            <w:lang w:val="en-AU"/>
          </w:rPr>
          <w:delText xml:space="preserve">a case study of </w:delText>
        </w:r>
      </w:del>
      <w:r w:rsidR="00B6278A">
        <w:rPr>
          <w:rFonts w:asciiTheme="minorHAnsi" w:hAnsiTheme="minorHAnsi" w:cstheme="minorHAnsi"/>
          <w:lang w:val="en-AU"/>
        </w:rPr>
        <w:t>four</w:t>
      </w:r>
      <w:ins w:id="104" w:author="Jason Everett" w:date="2020-12-16T21:12:00Z">
        <w:r w:rsidR="004539A2">
          <w:rPr>
            <w:rFonts w:asciiTheme="minorHAnsi" w:hAnsiTheme="minorHAnsi" w:cstheme="minorHAnsi"/>
            <w:lang w:val="en-AU"/>
          </w:rPr>
          <w:t xml:space="preserve"> high-resolution </w:t>
        </w:r>
      </w:ins>
      <w:del w:id="105" w:author="Jason Everett" w:date="2020-12-16T21:12:00Z">
        <w:r w:rsidR="00B6278A" w:rsidDel="004539A2">
          <w:rPr>
            <w:rFonts w:asciiTheme="minorHAnsi" w:hAnsiTheme="minorHAnsi" w:cstheme="minorHAnsi"/>
            <w:lang w:val="en-AU"/>
          </w:rPr>
          <w:delText xml:space="preserve"> </w:delText>
        </w:r>
      </w:del>
      <w:r w:rsidR="00B6278A">
        <w:rPr>
          <w:rFonts w:asciiTheme="minorHAnsi" w:hAnsiTheme="minorHAnsi" w:cstheme="minorHAnsi"/>
          <w:lang w:val="en-AU"/>
        </w:rPr>
        <w:t>vertically resolved, cross-shelf transects of zooplankton on the eastern continental shelf of Australia to:</w:t>
      </w:r>
    </w:p>
    <w:p w14:paraId="27AED5ED" w14:textId="77777777" w:rsidR="00B6278A" w:rsidRPr="00F15D89" w:rsidRDefault="00B6278A" w:rsidP="00B6278A">
      <w:pPr>
        <w:pStyle w:val="Text"/>
        <w:numPr>
          <w:ilvl w:val="0"/>
          <w:numId w:val="20"/>
        </w:numPr>
        <w:spacing w:line="480" w:lineRule="auto"/>
        <w:rPr>
          <w:rFonts w:asciiTheme="minorHAnsi" w:hAnsiTheme="minorHAnsi" w:cstheme="minorHAnsi"/>
          <w:lang w:val="en-AU"/>
        </w:rPr>
      </w:pPr>
      <w:r>
        <w:rPr>
          <w:rFonts w:asciiTheme="minorHAnsi" w:hAnsiTheme="minorHAnsi" w:cstheme="minorHAnsi"/>
          <w:lang w:val="en-AU"/>
        </w:rPr>
        <w:t>Identify latitudinal differences in zooplankton distribution across the continental shelf in relation to the EAC, and</w:t>
      </w:r>
    </w:p>
    <w:p w14:paraId="7951A3F6" w14:textId="271CB71D" w:rsidR="00B6278A" w:rsidRDefault="00FB6A26" w:rsidP="00B6278A">
      <w:pPr>
        <w:pStyle w:val="Text"/>
        <w:numPr>
          <w:ilvl w:val="0"/>
          <w:numId w:val="20"/>
        </w:numPr>
        <w:spacing w:line="480" w:lineRule="auto"/>
        <w:rPr>
          <w:rFonts w:asciiTheme="minorHAnsi" w:hAnsiTheme="minorHAnsi" w:cstheme="minorHAnsi"/>
          <w:lang w:val="en-AU"/>
        </w:rPr>
      </w:pPr>
      <w:r>
        <w:rPr>
          <w:rFonts w:asciiTheme="minorHAnsi" w:hAnsiTheme="minorHAnsi" w:cstheme="minorHAnsi"/>
          <w:lang w:val="en-AU"/>
        </w:rPr>
        <w:t>E</w:t>
      </w:r>
      <w:r w:rsidR="00B6278A">
        <w:rPr>
          <w:rFonts w:asciiTheme="minorHAnsi" w:hAnsiTheme="minorHAnsi" w:cstheme="minorHAnsi"/>
          <w:lang w:val="en-AU"/>
        </w:rPr>
        <w:t xml:space="preserve">xamine the potential drivers of the observed patterns in zooplankton biomass and size-structure, and </w:t>
      </w:r>
    </w:p>
    <w:p w14:paraId="4C0BFD6B" w14:textId="6D5C25F4" w:rsidR="00B6278A" w:rsidRDefault="00B6278A" w:rsidP="00B6278A">
      <w:pPr>
        <w:pStyle w:val="Text"/>
        <w:numPr>
          <w:ilvl w:val="0"/>
          <w:numId w:val="20"/>
        </w:numPr>
        <w:spacing w:line="480" w:lineRule="auto"/>
        <w:rPr>
          <w:rFonts w:asciiTheme="minorHAnsi" w:hAnsiTheme="minorHAnsi" w:cstheme="minorHAnsi"/>
          <w:lang w:val="en-AU"/>
        </w:rPr>
      </w:pPr>
      <w:r w:rsidRPr="00D506C9">
        <w:rPr>
          <w:rFonts w:asciiTheme="minorHAnsi" w:hAnsiTheme="minorHAnsi" w:cstheme="minorHAnsi"/>
          <w:lang w:val="en-AU"/>
        </w:rPr>
        <w:t xml:space="preserve">Relate our observations to previous research to propose a general concept of zooplankton </w:t>
      </w:r>
      <w:r>
        <w:rPr>
          <w:rFonts w:asciiTheme="minorHAnsi" w:hAnsiTheme="minorHAnsi" w:cstheme="minorHAnsi"/>
          <w:lang w:val="en-AU"/>
        </w:rPr>
        <w:t xml:space="preserve">size-structure </w:t>
      </w:r>
      <w:r w:rsidRPr="00D506C9">
        <w:rPr>
          <w:rFonts w:asciiTheme="minorHAnsi" w:hAnsiTheme="minorHAnsi" w:cstheme="minorHAnsi"/>
          <w:lang w:val="en-AU"/>
        </w:rPr>
        <w:t>on continental shelves</w:t>
      </w:r>
      <w:ins w:id="106" w:author="Jason Everett" w:date="2020-12-16T21:13:00Z">
        <w:r w:rsidR="00E33FD0">
          <w:rPr>
            <w:rFonts w:asciiTheme="minorHAnsi" w:hAnsiTheme="minorHAnsi" w:cstheme="minorHAnsi"/>
            <w:lang w:val="en-AU"/>
          </w:rPr>
          <w:t xml:space="preserve"> globally</w:t>
        </w:r>
      </w:ins>
      <w:r w:rsidRPr="00D506C9">
        <w:rPr>
          <w:rFonts w:asciiTheme="minorHAnsi" w:hAnsiTheme="minorHAnsi" w:cstheme="minorHAnsi"/>
          <w:lang w:val="en-AU"/>
        </w:rPr>
        <w:t>.</w:t>
      </w:r>
    </w:p>
    <w:p w14:paraId="5A0BBAA9" w14:textId="6A1E3B76" w:rsidR="00FE1956" w:rsidRPr="00D506C9" w:rsidRDefault="00FE1956" w:rsidP="00CF4DB0">
      <w:pPr>
        <w:pStyle w:val="Text"/>
        <w:numPr>
          <w:ilvl w:val="0"/>
          <w:numId w:val="20"/>
        </w:numPr>
        <w:spacing w:line="480" w:lineRule="auto"/>
        <w:rPr>
          <w:rFonts w:asciiTheme="minorHAnsi" w:hAnsiTheme="minorHAnsi" w:cstheme="minorHAnsi"/>
          <w:lang w:val="en-AU"/>
        </w:rPr>
      </w:pPr>
      <w:r w:rsidRPr="00D506C9">
        <w:rPr>
          <w:rFonts w:asciiTheme="minorHAnsi" w:hAnsiTheme="minorHAnsi" w:cstheme="minorHAnsi"/>
          <w:lang w:val="en-AU"/>
        </w:rPr>
        <w:br w:type="page"/>
      </w:r>
    </w:p>
    <w:p w14:paraId="7A8760A4" w14:textId="76111E93"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Materials and Methods</w:t>
      </w:r>
    </w:p>
    <w:p w14:paraId="38ED727A" w14:textId="38BEFCE5" w:rsidR="00C06610" w:rsidRPr="00C07196" w:rsidRDefault="00871C8A" w:rsidP="00D715A7">
      <w:pPr>
        <w:pStyle w:val="Heading-Main"/>
        <w:spacing w:line="480" w:lineRule="auto"/>
        <w:rPr>
          <w:rFonts w:asciiTheme="minorHAnsi" w:hAnsiTheme="minorHAnsi" w:cstheme="minorHAnsi"/>
          <w:b w:val="0"/>
          <w:bCs w:val="0"/>
          <w:i/>
          <w:iCs/>
          <w:lang w:val="en-AU"/>
        </w:rPr>
      </w:pPr>
      <w:r>
        <w:rPr>
          <w:rFonts w:asciiTheme="minorHAnsi" w:hAnsiTheme="minorHAnsi" w:cstheme="minorHAnsi"/>
          <w:b w:val="0"/>
          <w:bCs w:val="0"/>
          <w:i/>
          <w:iCs/>
          <w:lang w:val="en-AU"/>
        </w:rPr>
        <w:t>Study Region</w:t>
      </w:r>
    </w:p>
    <w:p w14:paraId="121B96EC" w14:textId="2B6286F4" w:rsidR="00C06610" w:rsidRPr="000E48B4" w:rsidRDefault="00450CBE" w:rsidP="00D715A7">
      <w:pPr>
        <w:spacing w:line="480" w:lineRule="auto"/>
        <w:ind w:firstLine="720"/>
        <w:rPr>
          <w:rFonts w:asciiTheme="minorHAnsi" w:hAnsiTheme="minorHAnsi" w:cstheme="minorHAnsi"/>
          <w:b/>
          <w:bCs/>
          <w:i/>
          <w:iCs/>
          <w:lang w:val="en-AU"/>
        </w:rPr>
      </w:pPr>
      <w:r>
        <w:rPr>
          <w:rFonts w:asciiTheme="minorHAnsi" w:hAnsiTheme="minorHAnsi" w:cstheme="minorHAnsi"/>
          <w:lang w:val="en-AU"/>
        </w:rPr>
        <w:t>T</w:t>
      </w:r>
      <w:r w:rsidRPr="000E48B4">
        <w:rPr>
          <w:rFonts w:asciiTheme="minorHAnsi" w:hAnsiTheme="minorHAnsi" w:cstheme="minorHAnsi"/>
          <w:lang w:val="en-AU"/>
        </w:rPr>
        <w:t>he East Australian Current (EAC)</w:t>
      </w:r>
      <w:r>
        <w:rPr>
          <w:rFonts w:asciiTheme="minorHAnsi" w:hAnsiTheme="minorHAnsi" w:cstheme="minorHAnsi"/>
          <w:lang w:val="en-AU"/>
        </w:rPr>
        <w:t xml:space="preserve"> is the western boundary current of the South Pacific gyre,</w:t>
      </w:r>
      <w:r w:rsidRPr="000E48B4">
        <w:rPr>
          <w:rFonts w:asciiTheme="minorHAnsi" w:hAnsiTheme="minorHAnsi" w:cstheme="minorHAnsi"/>
          <w:lang w:val="en-AU"/>
        </w:rPr>
        <w:t xml:space="preserve"> form</w:t>
      </w:r>
      <w:r>
        <w:rPr>
          <w:rFonts w:asciiTheme="minorHAnsi" w:hAnsiTheme="minorHAnsi" w:cstheme="minorHAnsi"/>
          <w:lang w:val="en-AU"/>
        </w:rPr>
        <w:t>ing</w:t>
      </w:r>
      <w:r w:rsidRPr="000E48B4">
        <w:rPr>
          <w:rFonts w:asciiTheme="minorHAnsi" w:hAnsiTheme="minorHAnsi" w:cstheme="minorHAnsi"/>
          <w:lang w:val="en-AU"/>
        </w:rPr>
        <w:t xml:space="preserve"> between 10 and 20°S when the South Equatorial Current diverges against </w:t>
      </w:r>
      <w:r>
        <w:rPr>
          <w:rFonts w:asciiTheme="minorHAnsi" w:hAnsiTheme="minorHAnsi" w:cstheme="minorHAnsi"/>
          <w:lang w:val="en-AU"/>
        </w:rPr>
        <w:t xml:space="preserve">the Great Barrier Reef and north-eastern Australia </w:t>
      </w:r>
      <w:r w:rsidR="002B754C">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{"citationID":"Zf9djeMa","properties":{"formattedCitation":"(Ridgway and Dunn, 2003)","plainCitation":"(Ridgway and Dunn, 2003)","noteIndex":0},"citationItems":[{"id":1751,"uris":["http://zotero.org/users/local/U6DoygBa/items/WUDGUX6C"],"uri":["http://zotero.org/users/local/U6DoygBa/items/WUDGUX6C"],"itemData":{"id":1751,"type":"article-journal","abstract":"We document the mean circulation of the East Australian Current (EAC) System, which is the major western boundary current in the southwest Pacific Ocean. A new high-resolution climatology of the region (CSIRO Atlas of Regional Seas, CARS) is used to produce regional fields of steric height and sections of geostrophic velocity. The realism of these fields has been enhanced by the high spatial resolution, allowance for bathymetric control and the influence of land barriers. The increased detail in the maps and sections reveal the major influence that the complex regional topography has on the circulation. The results also provide the appropriate resolution for comparison with recent model studies of the region. We have been able to both resolve well-known features with greater detail and identify previously unrecognized aspects of the circulation. Important results include: (1) The zonal inflow north of 30°S breaks into a series of individual jets after flowing through the island chains as suggested by recent model results. (2) The interaction of the zonal inflow with the local topography as it undergoes bifurcation is documented. (3) A detailed picture of the evolution of the EAC at the western boundary is presented, including surface currents and transports. (4) Separation and recirculation of the EAC within the Tasman Abyssal basin are shown to occur as a double cell structure constrained by bathymetry. (5) The EAC outflow is resolved as a series of eastward, and northeastward currents. (6) The path of the Tasman Front is defined as it interacts with the Tasman Ridge systems. (7) A quasi-permanent eddy is identified for the first time adjacent to the Norfolk Ridge, northwest of New Zealand.","container-title":"Progress in Oceanography","DOI":"10.1016/S0079-6611(03)00004-1","ISSN":"0079-6611","issue":"2","journalAbbreviation":"Progress in Oceanography","language":"en","page":"189-222","source":"ScienceDirect","title":"Mesoscale structure of the mean East Australian Current System and its relationship with topography","volume":"56","author":[{"family":"Ridgway","given":"K. R"},{"family":"Dunn","given":"J. R"}],"issued":{"date-parts":[["2003",2,1]]}}}],"schema":"https://github.com/citation-style-language/schema/raw/master/csl-citation.json"} </w:instrText>
      </w:r>
      <w:r w:rsidR="002B754C">
        <w:rPr>
          <w:rFonts w:asciiTheme="minorHAnsi" w:hAnsiTheme="minorHAnsi" w:cstheme="minorHAnsi"/>
          <w:lang w:val="en-AU"/>
        </w:rPr>
        <w:fldChar w:fldCharType="separate"/>
      </w:r>
      <w:r w:rsidR="00A925B7" w:rsidRPr="00A925B7">
        <w:rPr>
          <w:rFonts w:ascii="Calibri" w:hAnsi="Calibri" w:cs="Calibri"/>
        </w:rPr>
        <w:t>(Ridgway and Dunn, 2003)</w:t>
      </w:r>
      <w:r w:rsidR="002B754C">
        <w:rPr>
          <w:rFonts w:asciiTheme="minorHAnsi" w:hAnsiTheme="minorHAnsi" w:cstheme="minorHAnsi"/>
          <w:lang w:val="en-AU"/>
        </w:rPr>
        <w:fldChar w:fldCharType="end"/>
      </w:r>
      <w:r w:rsidRPr="000E48B4">
        <w:rPr>
          <w:rFonts w:asciiTheme="minorHAnsi" w:hAnsiTheme="minorHAnsi" w:cstheme="minorHAnsi"/>
          <w:lang w:val="en-AU"/>
        </w:rPr>
        <w:t>. The southward flowing component, the EAC, flows at 0.5 – 1</w:t>
      </w:r>
      <w:r>
        <w:rPr>
          <w:rFonts w:asciiTheme="minorHAnsi" w:hAnsiTheme="minorHAnsi" w:cstheme="minorHAnsi"/>
          <w:lang w:val="en-AU"/>
        </w:rPr>
        <w:t>.5</w:t>
      </w:r>
      <w:r w:rsidRPr="000E48B4">
        <w:rPr>
          <w:rFonts w:asciiTheme="minorHAnsi" w:hAnsiTheme="minorHAnsi" w:cstheme="minorHAnsi"/>
          <w:lang w:val="en-AU"/>
        </w:rPr>
        <w:t xml:space="preserve"> m s</w:t>
      </w:r>
      <w:r w:rsidRPr="000E48B4">
        <w:rPr>
          <w:rFonts w:asciiTheme="minorHAnsi" w:hAnsiTheme="minorHAnsi" w:cstheme="minorHAnsi"/>
          <w:vertAlign w:val="superscript"/>
          <w:lang w:val="en-AU"/>
        </w:rPr>
        <w:t>-1</w:t>
      </w:r>
      <w:r w:rsidRPr="000E48B4">
        <w:rPr>
          <w:rFonts w:asciiTheme="minorHAnsi" w:hAnsiTheme="minorHAnsi" w:cstheme="minorHAnsi"/>
          <w:lang w:val="en-AU"/>
        </w:rPr>
        <w:t xml:space="preserve"> along the continental shelf </w:t>
      </w:r>
      <w:r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{"citationID":"acfkqRKv","properties":{"formattedCitation":"(Archer {\\i{}et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A925B7">
        <w:rPr>
          <w:rFonts w:ascii="Cambria Math" w:hAnsi="Cambria Math" w:cs="Cambria Math"/>
          <w:lang w:val="en-AU"/>
        </w:rPr>
        <w:instrText>∼</w:instrText>
      </w:r>
      <w:r w:rsidR="00A925B7">
        <w:rPr>
          <w:rFonts w:asciiTheme="minorHAnsi" w:hAnsiTheme="minorHAnsi" w:cstheme="minorHAnsi"/>
          <w:lang w:val="en-AU"/>
        </w:rPr>
        <w:instrText>1,500 m isobath 50 km offshore but makes large amplitude displacements eastward every 65</w:instrText>
      </w:r>
      <w:r w:rsidR="00A925B7">
        <w:rPr>
          <w:rFonts w:ascii="Calibri" w:hAnsi="Calibri" w:cs="Calibri"/>
          <w:lang w:val="en-AU"/>
        </w:rPr>
        <w:instrText>–</w:instrText>
      </w:r>
      <w:r w:rsidR="00A925B7">
        <w:rPr>
          <w:rFonts w:asciiTheme="minorHAnsi" w:hAnsiTheme="minorHAnsi" w:cstheme="minorHAnsi"/>
          <w:lang w:val="en-AU"/>
        </w:rPr>
        <w:instrText>100 days</w:instrText>
      </w:r>
      <w:r w:rsidR="00A925B7">
        <w:rPr>
          <w:rFonts w:ascii="Calibri" w:hAnsi="Calibri" w:cs="Calibri"/>
          <w:lang w:val="en-AU"/>
        </w:rPr>
        <w:instrText>—</w:instrText>
      </w:r>
      <w:r w:rsidR="00A925B7">
        <w:rPr>
          <w:rFonts w:asciiTheme="minorHAnsi" w:hAnsiTheme="minorHAnsi" w:cstheme="minorHAnsi"/>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A925B7">
        <w:rPr>
          <w:rFonts w:ascii="Cambria Math" w:hAnsi="Cambria Math" w:cs="Cambria Math"/>
          <w:lang w:val="en-AU"/>
        </w:rPr>
        <w:instrText>∼</w:instrText>
      </w:r>
      <w:r w:rsidR="00A925B7">
        <w:rPr>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Oceans","DOI":"doi:10.1002/2017JC013097","issue":"11","journalAbbreviation":"J. Geophys. Res.: Oceans","page":"8464-8481","title":"On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(Archer </w:t>
      </w:r>
      <w:r w:rsidR="00A925B7" w:rsidRPr="00A925B7">
        <w:rPr>
          <w:rFonts w:ascii="Calibri" w:hAnsi="Calibri" w:cs="Calibri"/>
          <w:i/>
          <w:iCs/>
          <w:szCs w:val="24"/>
        </w:rPr>
        <w:t>et al.</w:t>
      </w:r>
      <w:r w:rsidR="00A925B7" w:rsidRPr="00A925B7">
        <w:rPr>
          <w:rFonts w:ascii="Calibri" w:hAnsi="Calibri" w:cs="Calibri"/>
          <w:szCs w:val="24"/>
        </w:rPr>
        <w:t>, 2017)</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until the majority of the EAC separates from the coast </w:t>
      </w:r>
      <w:r>
        <w:rPr>
          <w:rFonts w:asciiTheme="minorHAnsi" w:hAnsiTheme="minorHAnsi" w:cstheme="minorHAnsi"/>
          <w:lang w:val="en-AU"/>
        </w:rPr>
        <w:t>between</w:t>
      </w:r>
      <w:r w:rsidRPr="000E48B4">
        <w:rPr>
          <w:rFonts w:asciiTheme="minorHAnsi" w:hAnsiTheme="minorHAnsi" w:cstheme="minorHAnsi"/>
          <w:lang w:val="en-AU"/>
        </w:rPr>
        <w:t xml:space="preserve"> approximately 30 – 32°S and continues to flow eastward as the EAC eastern extension </w:t>
      </w:r>
      <w:r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{"citationID":"E2Nn3YKS","properties":{"formattedCitation":"(Cetina-Heredia {\\i{}et al.}, 2014; Oke {\\i{}et al.}, 2019)","plainCitation":"(Cetina-Heredia et al., 2014; Oke et al., 2019)","noteIndex":0},"citationItems":[{"id":415,"uris":["http://zotero.org/users/local/U6DoygBa/items/5I8IT9RM"],"uri":["http://zotero.org/users/local/U6DoygBa/items/5I8IT9RM"],"itemData":{"id":415,"type":"article-journal","abstract":"Abstract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 Oceanogr.","language":"en","page":"102139","source":"ScienceDirect","title":"Revisiting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(Cetina-Heredia </w:t>
      </w:r>
      <w:r w:rsidR="00A925B7" w:rsidRPr="00A925B7">
        <w:rPr>
          <w:rFonts w:ascii="Calibri" w:hAnsi="Calibri" w:cs="Calibri"/>
          <w:i/>
          <w:iCs/>
          <w:szCs w:val="24"/>
        </w:rPr>
        <w:t>et al.</w:t>
      </w:r>
      <w:r w:rsidR="00A925B7" w:rsidRPr="00A925B7">
        <w:rPr>
          <w:rFonts w:ascii="Calibri" w:hAnsi="Calibri" w:cs="Calibri"/>
          <w:szCs w:val="24"/>
        </w:rPr>
        <w:t xml:space="preserve">, 2014; Oke </w:t>
      </w:r>
      <w:r w:rsidR="00A925B7" w:rsidRPr="00A925B7">
        <w:rPr>
          <w:rFonts w:ascii="Calibri" w:hAnsi="Calibri" w:cs="Calibri"/>
          <w:i/>
          <w:iCs/>
          <w:szCs w:val="24"/>
        </w:rPr>
        <w:t>et al.</w:t>
      </w:r>
      <w:r w:rsidR="00A925B7" w:rsidRPr="00A925B7">
        <w:rPr>
          <w:rFonts w:ascii="Calibri" w:hAnsi="Calibri" w:cs="Calibri"/>
          <w:szCs w:val="24"/>
        </w:rPr>
        <w:t>, 2019)</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w:t>
      </w:r>
      <w:r w:rsidR="00C06610" w:rsidRPr="000E48B4">
        <w:rPr>
          <w:rFonts w:asciiTheme="minorHAnsi" w:hAnsiTheme="minorHAnsi" w:cstheme="minorHAnsi"/>
          <w:lang w:val="en-AU"/>
        </w:rPr>
        <w:t xml:space="preserve">The remaining portion of the EAC continues to flow south along the coast as part of the EAC southern extension generating a large eddy field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{"citationID":"ZHcC7Ifi","properties":{"formattedCitation":"(Everett {\\i{}et al.}, 2012)","plainCitation":"(Everett et al., 2012)","noteIndex":0},"citationItems":[{"id":490,"uris":["http://zotero.org/users/local/U6DoygBa/items/39K8HZSI"],"uri":["http://zotero.org/users/local/U6DoygBa/items/39K8HZSI"],"itemData":{"id":490,"type":"article-journal","abstract":"The Tasman Sea is unique - characterised by a strong seasonal western boundary current that breaks down into a complicated field of mesoscale eddies almost immediately after separating from the coast. Through a 16-year analysis of Tasman Sea eddies, we identify a region along the southeast Australian coast which we name 'Eddy Avenue' where eddies have higher sea level anomalies, faster rotation and greater sea surface temperature and chlorophyll a anomalies. The density of cyclonic and anticyclonic eddies within Eddy Avenue is 23% and 16% higher respectively than the broader Tasman Sea. We find that Eddy Avenue cyclonic and anticyclonic eddies have more strongly differentiated biological properties than those of the broader Tasman Sea, as a result of larger anticyclonic eddies formed from Coral Sea water depressing chl. a concentrations, and for coastal cyclonic eddies due to the entrainment of nutrient-rich shelf waters. Cyclonic eddies within Eddy Avenue have almost double the chlorophyll a (0.35 mg m(-3)) of anticyclonic eddies (0.18 mg m(-3)). The average chlorophyll a concentration for cyclonic eddies is 16% higher in Eddy Avenue and 28% lower for anticyclonic eddies when compared to the Tasman Sea. With a strengthening East Australian Current, the propagation of these eddies will have significant implications for heat transport and the entrainment and connectivity of plankton and larval fish populations. Citation: Everett, J. D., M. E. Baird, P. R. Oke, and I. M. Suthers (2012), An avenue of eddies: Quantifying the biophysical properties of mesoscale eddies in the Tasman Sea, Geophys. Res. Lett., 39, L16608, doi:10.1029/2012GL053091.","container-title":"Geophysical Research Letters","DOI":"10.1029/2012gl053091","ISSN":"0094-8276","journalAbbreviation":"Geophys. Res. Lett.","language":"English","page":"5","title":"An avenue of eddies: Quantifying the biophysical properties of mesoscale eddies in the Tasman Sea","volume":"39","author":[{"family":"Everett","given":"J. D."},{"family":"Baird","given":"M. E."},{"family":"Oke","given":"P. R."},{"family":"Suthers","given":"I. M."}],"issued":{"date-parts":[["2012",8]]}}}],"schema":"https://github.com/citation-style-language/schema/raw/master/csl-citation.json"}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(Everett </w:t>
      </w:r>
      <w:r w:rsidR="00A925B7" w:rsidRPr="00A925B7">
        <w:rPr>
          <w:rFonts w:ascii="Calibri" w:hAnsi="Calibri" w:cs="Calibri"/>
          <w:i/>
          <w:iCs/>
          <w:szCs w:val="24"/>
        </w:rPr>
        <w:t>et al.</w:t>
      </w:r>
      <w:r w:rsidR="00A925B7" w:rsidRPr="00A925B7">
        <w:rPr>
          <w:rFonts w:ascii="Calibri" w:hAnsi="Calibri" w:cs="Calibri"/>
          <w:szCs w:val="24"/>
        </w:rPr>
        <w:t>, 2012)</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Along the continental shelf, particularly where the continental shelf narrows, the EAC has significant impact on shelf circulation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{"citationID":"MQEoJVlq","properties":{"formattedCitation":"(Schaeffer and Roughan, 2015)","plainCitation":"(Schaeffer and Roughan, 2015)","noteIndex":0},"citationItems":[{"id":1309,"uris":["http://zotero.org/users/local/U6DoygBa/items/6XHM54FE"],"uri":["http://zotero.org/users/local/U6DoygBa/items/6XHM54FE"],"itemData":{"id":1309,"type":"article-journal","abstract":"AbstractThe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rPr>
        <w:t>(Schaeffer and Roughan, 2015)</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Current driven bottom friction leads to Ekman transport in the bottom boundary layer, moving cooler denser water up the slope, resulting in uplift of isotherms and upwelling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{"citationID":"QspB0SzF","properties":{"formattedCitation":"(Schaeffer {\\i{}et al.}, 2014)","plainCitation":"(Schaeffer et al., 2014)","noteIndex":0},"citationItems":[{"id":167,"uris":["http://zotero.org/users/local/U6DoygBa/items/TSJAHY6F"],"uri":["http://zotero.org/users/local/U6DoygBa/items/TSJAHY6F"],"itemData":{"id":167,"type":"article-journal","container-title":"Journal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(Schaeffer </w:t>
      </w:r>
      <w:r w:rsidR="00A925B7" w:rsidRPr="00A925B7">
        <w:rPr>
          <w:rFonts w:ascii="Calibri" w:hAnsi="Calibri" w:cs="Calibri"/>
          <w:i/>
          <w:iCs/>
          <w:szCs w:val="24"/>
        </w:rPr>
        <w:t>et al.</w:t>
      </w:r>
      <w:r w:rsidR="00A925B7" w:rsidRPr="00A925B7">
        <w:rPr>
          <w:rFonts w:ascii="Calibri" w:hAnsi="Calibri" w:cs="Calibri"/>
          <w:szCs w:val="24"/>
        </w:rPr>
        <w:t>,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These intrusion events have been shown to bring nutrient rich water into the euphotic zone, increasing nitrate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{"citationID":"1szrqwaq","properties":{"formattedCitation":"(Rossi {\\i{}et al.}, 2014)","plainCitation":"(Rossi et al., 2014)","noteIndex":0},"citationItems":[{"id":904,"uris":["http://zotero.org/users/local/U6DoygBa/items/ENMYVGJ9"],"uri":["http://zotero.org/users/local/U6DoygBa/items/ENMYVGJ9"],"itemData":{"id":904,"type":"article-journal","abstract":"Physical processes forced by alongshore winds and currents are known to strongly influence the biogeochemistry of coastal waters. Combining in situ observations (moored platforms, hydrographic surveys) and satellite data (sea surface wind and sea surface height), we investigate the transient occurrence of wind-driven upwelling/downwelling and current-driven upwelling events off southeast Australia. Remote-sensed indices are developed and calibrated with multiannual time series of in situ temperature and current measurements at two shelf locations. Based on archives up to 10 years long, climatological analyses of these indices reveal various latitudinal regimes with respect to seasonality, magnitude, duration of events, and their driving mechanisms (wind or current). Generally, downwelling-favorable winds prevail in this region; however, we demonstrate that up to 10 wind-driven upwelling days per month occur during spring/summer at 28–33.5°S and up to 5 days in summer further south. Current-driven upwelling upstream of the East Australian Current separation zone (</w:instrText>
      </w:r>
      <w:r w:rsidR="00A925B7">
        <w:rPr>
          <w:rFonts w:ascii="Cambria Math" w:hAnsi="Cambria Math" w:cs="Cambria Math"/>
          <w:lang w:val="en-AU"/>
        </w:rPr>
        <w:instrText>∼</w:instrText>
      </w:r>
      <w:r w:rsidR="00A925B7">
        <w:rPr>
          <w:rFonts w:asciiTheme="minorHAnsi" w:hAnsiTheme="minorHAnsi" w:cstheme="minorHAnsi"/>
          <w:lang w:val="en-AU"/>
        </w:rPr>
        <w:instrText>32</w:instrText>
      </w:r>
      <w:r w:rsidR="00A925B7">
        <w:rPr>
          <w:rFonts w:ascii="Calibri" w:hAnsi="Calibri" w:cs="Calibri"/>
          <w:lang w:val="en-AU"/>
        </w:rPr>
        <w:instrText>°</w:instrText>
      </w:r>
      <w:r w:rsidR="00A925B7">
        <w:rPr>
          <w:rFonts w:asciiTheme="minorHAnsi" w:hAnsiTheme="minorHAnsi" w:cstheme="minorHAnsi"/>
          <w:lang w:val="en-AU"/>
        </w:rPr>
        <w:instrText xml:space="preserve">S) occurs twice as often as downstream. Using independent in situ data sets, we show that the response of the coastal ocean is consistent with our climatology of shelf processes: upwelling leads to a large range of temperatures and elevated nutrient concentrations on the shelf, maximized in the wind-driven case, while downwelling results in destratified nutrient-poor waters. The combination of these sporadic wind- and current-driven processes may drive an important part of the high-frequency variability of coastal temperature and nutrient content. Our results suggest that localized nutrient enrichment events of variable magnitude are favored at specific latitudes and seasons, potentially impacting coastal ecosystems.","container-title":"Journal of Geophysical Research: Oceans","DOI":"10.1002/2013jc009284","ISSN":"2169-9275","issue":"1","journalAbbreviation":"J. Geophys. Res.: Oceans","page":"445-460","title":"Seasonality of sporadic physical processes driving temperature and nutrient high-frequency variability in the coastal ocean off southeast Australia","volume":"119","author":[{"family":"Rossi","given":"Vincent"},{"family":"Schaeffer","given":"Amandine"},{"family":"Wood","given":"Julie"},{"family":"Galibert","given":"Guillaume"},{"family":"Morris","given":"Brad"},{"family":"Sudre","given":"Joel"},{"family":"Roughan","given":"Moninya"},{"family":"Waite","given":"Anya M."}],"issued":{"date-parts":[["2014"]]}}}],"schema":"https://github.com/citation-style-language/schema/raw/master/csl-citation.json"}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(Rossi </w:t>
      </w:r>
      <w:r w:rsidR="00A925B7" w:rsidRPr="00A925B7">
        <w:rPr>
          <w:rFonts w:ascii="Calibri" w:hAnsi="Calibri" w:cs="Calibri"/>
          <w:i/>
          <w:iCs/>
          <w:szCs w:val="24"/>
        </w:rPr>
        <w:t>et al.</w:t>
      </w:r>
      <w:r w:rsidR="00A925B7" w:rsidRPr="00A925B7">
        <w:rPr>
          <w:rFonts w:ascii="Calibri" w:hAnsi="Calibri" w:cs="Calibri"/>
          <w:szCs w:val="24"/>
        </w:rPr>
        <w:t>, 2014)</w:t>
      </w:r>
      <w:r w:rsidR="00C06610" w:rsidRPr="000E48B4">
        <w:rPr>
          <w:rFonts w:asciiTheme="minorHAnsi" w:eastAsia="Times New Roman" w:hAnsiTheme="minorHAnsi" w:cstheme="minorHAnsi"/>
          <w:szCs w:val="24"/>
          <w:lang w:val="en-AU"/>
        </w:rPr>
        <w:fldChar w:fldCharType="end"/>
      </w:r>
      <w:r w:rsidR="00C06610" w:rsidRPr="000E48B4">
        <w:rPr>
          <w:rStyle w:val="CommentReference"/>
          <w:rFonts w:asciiTheme="minorHAnsi" w:hAnsiTheme="minorHAnsi" w:cstheme="minorHAnsi"/>
        </w:rPr>
        <w:t xml:space="preserve"> </w:t>
      </w:r>
      <w:r w:rsidR="00C06610" w:rsidRPr="000E48B4">
        <w:rPr>
          <w:rFonts w:asciiTheme="minorHAnsi" w:hAnsiTheme="minorHAnsi" w:cstheme="minorHAnsi"/>
          <w:lang w:val="en-AU"/>
        </w:rPr>
        <w:t xml:space="preserve">and chlorophyll </w:t>
      </w:r>
      <w:r w:rsidR="00C06610" w:rsidRPr="000E48B4">
        <w:rPr>
          <w:rFonts w:asciiTheme="minorHAnsi" w:hAnsiTheme="minorHAnsi" w:cstheme="minorHAnsi"/>
          <w:i/>
          <w:iCs/>
          <w:lang w:val="en-AU"/>
        </w:rPr>
        <w:t>a</w:t>
      </w:r>
      <w:r w:rsidR="00C06610" w:rsidRPr="000E48B4">
        <w:rPr>
          <w:rFonts w:asciiTheme="minorHAnsi" w:hAnsiTheme="minorHAnsi" w:cstheme="minorHAnsi"/>
          <w:lang w:val="en-AU"/>
        </w:rPr>
        <w:t xml:space="preserve"> concentration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{"citationID":"SsaUYUY8","properties":{"formattedCitation":"(Everett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(Everett </w:t>
      </w:r>
      <w:r w:rsidR="00A925B7" w:rsidRPr="00A925B7">
        <w:rPr>
          <w:rFonts w:ascii="Calibri" w:hAnsi="Calibri" w:cs="Calibri"/>
          <w:i/>
          <w:iCs/>
          <w:szCs w:val="24"/>
        </w:rPr>
        <w:t>et al.</w:t>
      </w:r>
      <w:r w:rsidR="00A925B7" w:rsidRPr="00A925B7">
        <w:rPr>
          <w:rFonts w:ascii="Calibri" w:hAnsi="Calibri" w:cs="Calibri"/>
          <w:szCs w:val="24"/>
        </w:rPr>
        <w:t>,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and controlling vertical phytoplankton abundance</w:t>
      </w:r>
      <w:r w:rsidR="00923336">
        <w:rPr>
          <w:rFonts w:asciiTheme="minorHAnsi" w:hAnsiTheme="minorHAnsi" w:cstheme="minorHAnsi"/>
          <w:lang w:val="en-AU"/>
        </w:rPr>
        <w:t xml:space="preserve"> and</w:t>
      </w:r>
      <w:r w:rsidR="00C06610" w:rsidRPr="000E48B4">
        <w:rPr>
          <w:rFonts w:asciiTheme="minorHAnsi" w:hAnsiTheme="minorHAnsi" w:cstheme="minorHAnsi"/>
          <w:lang w:val="en-AU"/>
        </w:rPr>
        <w:t xml:space="preserve"> </w:t>
      </w:r>
      <w:r w:rsidR="00C06610" w:rsidRPr="002B754C">
        <w:rPr>
          <w:rFonts w:asciiTheme="minorHAnsi" w:hAnsiTheme="minorHAnsi" w:cstheme="minorHAnsi"/>
          <w:lang w:val="en-AU"/>
        </w:rPr>
        <w:t xml:space="preserve">composition </w:t>
      </w:r>
      <w:r w:rsidR="00C06610" w:rsidRPr="002B754C">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{"citationID":"49km3Ipn","properties":{"formattedCitation":"(Armbrecht {\\i{}et al.}, 2014, 2015)","plainCitation":"(Armbrecht et al., 2014, 2015)","noteIndex":0},"citationItems":[{"id":306,"uris":["http://zotero.org/users/local/U6DoygBa/items/G3JPG7PZ"],"uri":["http://zotero.org/users/local/U6DoygBa/items/G3JPG7PZ"],"itemData":{"id":306,"type":"article-journal","abstract":"Phytoplankton abundance and distribution along the east coast of Australia are driven primarily by the southward flowing East Australian Current (EAC), which transports tropical water masses to temperate latitudes. The Solitary Islands Marine Park (SIMP, ~30°S) is located north of the EAC separation point (~32°S) in this tropical–temperate transition zone. In this study, we describe the oceanographic context (wind, current and nutrient load) during a wind-driven downwelling and a current-driven upwelling event, both sampled in austral winter only ten days apart. We investigate the effect of these contrasting oceanographic conditions on phytoplankton abundance, composition and distribution along a cross-shelf transect. During downwelling we find a cross-shelf transition in microphytoplankton composition from an offshore- to an inshore-community associated with nutrient gradients (nitrate and silicate). Strong vertical mixing leads to increased occurrences of benthic diatoms in near-shore surface waters. During upwelling conditions, elevated nutrient availability results in maximum microphytoplankton abundances (mainly oceanic diatoms) and increased species richness on the mid-shelf. An increase in dinoflagellates and silicoflagellates (mid-shelf) and the appearance of tropical phytoplankton (especially picoplankton and dinoflagellates, offshore) signals a strong impact of the EAC across all shelf communities. Nanoplankton are a major part of the winter phytoplankton community during both oceanographic regimes (~40–50% of TChl a). Our findings provide evidence of EAC-driven, nutrient-rich, slope water intrusion in the SIMP as expressed by cross-shelf phytoplankton variability. We suggest that rapid (~weekly) changes in phytoplankton composition along the east Australian coast are likely to be enhanced by the climate change-induced warming/strengthening of the EAC.","container-title":"Continental Shelf Research","DOI":"10.1016/j.csr.2013.11.024","ISSN":"0278-4343","journalAbbreviation":"Continental Shelf Research","language":"en","page":"54-67","source":"ScienceDirect","title":"Phytoplankton composition under contrasting oceanographic conditions: Upwelling and downwelling (Eastern Australia)","title-short":"Phytoplankton composition under contrasting oceanographic conditions","volume":"75","author":[{"family":"Armbrecht","given":"L. H."},{"family":"Roughan","given":"Moninya"},{"family":"Rossi","given":"Vincent"},{"family":"Schaeffer","given":"Amandine"},{"family":"Davies","given":"Peter L."},{"family":"Waite","given":"Anya M."},{"family":"Armand","given":"Leanne K."}],"issued":{"date-parts":[["2014",3,1]]}}},{"id":332,"uris":["http://zotero.org/users/local/U6DoygBa/items/W5TRYUAB"],"uri":["http://zotero.org/users/local/U6DoygBa/items/W5TRYUAB"],"itemData":{"id":332,"type":"article-journal","abstract":"The coastline of Australia spans tropical to temperate latitudes and encompasses a highly diverse phytoplankton community. Yet little is known about environmental driving forces of compositional and distributional patterns in natural phytoplankton communities of Australia. We investigate the relationships of phytoplankton (pico-, nano-, microphytoplankton, determined by microscopy and CHEMTAX) with a variety of environmental variables along cross-shelf gradients. Case studies were conducted in two highly distinct oceanographic regions of Australia (2010/2012): the tropical-temperate Coffs Harbour region (similar to 30 degrees S, 153 degrees E), where the shelf is narrow (similar to 30 km), and the tropical Kimberley region (similar to 16 degrees S, 122 degrees E), where the shelf is-wide (similar to 200 km). We distinguished three water masses in both study regions: relatively cold, nutrient-rich inshore waters; oligotrophic, stratified offshore waters; and cold, nutrient-rich deep waters. Most phytoplankton taxa (cyanobacteria, cryptophytes, dinoflagellates, haptophytes and prasinophytes) showed group-specific relationships with similar environmental variables in both regions. Diatoms occurred in nutrient-rich inshore waters in the Kimberley, whereas they were widely spread across the narrow continental shelf at Coffs Harbour. Off Coffs Harbour, a senescent bloom of the diatom Leptocylindrus danicus probably caused shelf-scale surface nutrient depletion. While microphytoplankton clearly increased, pico- and nanophytoplankton decreased with distance from the coast over the wide shelf in the Kimberley region. In contrast, the abundance of individual phytoplankton size-classes remained relatively constant across the narrow Coffs Harbour shelf. We conclude that general similarities exist between the relationship of phytoplankton and cross-shelf environmental variables in the two sites and assign differences primarily to the varying spatial resolution of our case studies. (C) 2015 Elsevier B.V. All rights reserved.","container-title":"Journal of Marine Systems","DOI":"10.1016/j.jmarsys.2015.02.002","ISSN":"0924-7963","journalAbbreviation":"J. Mar. Syst.","language":"English","page":"26-38","title":"Comparison of the cross-shelf phytoplankton distribution of two oceanographically distinct regions off Australia","volume":"148","author":[{"family":"Armbrecht","given":"L. H."},{"family":"Thompson","given":"P. A."},{"family":"Wright","given":"S. W."},{"family":"Schaeffer","given":"A."},{"family":"Roughan","given":"M."},{"family":"Henderiks","given":"J."},{"family":"Armand","given":"L. K."}],"issued":{"date-parts":[["2015",8]]}}}],"schema":"https://github.com/citation-style-language/schema/raw/master/csl-citation.json"} </w:instrText>
      </w:r>
      <w:r w:rsidR="00C06610" w:rsidRPr="002B754C">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(Armbrecht </w:t>
      </w:r>
      <w:r w:rsidR="00A925B7" w:rsidRPr="00A925B7">
        <w:rPr>
          <w:rFonts w:ascii="Calibri" w:hAnsi="Calibri" w:cs="Calibri"/>
          <w:i/>
          <w:iCs/>
          <w:szCs w:val="24"/>
        </w:rPr>
        <w:t>et al.</w:t>
      </w:r>
      <w:r w:rsidR="00A925B7" w:rsidRPr="00A925B7">
        <w:rPr>
          <w:rFonts w:ascii="Calibri" w:hAnsi="Calibri" w:cs="Calibri"/>
          <w:szCs w:val="24"/>
        </w:rPr>
        <w:t>, 2014, 2015)</w:t>
      </w:r>
      <w:r w:rsidR="00C06610" w:rsidRPr="002B754C">
        <w:rPr>
          <w:rFonts w:asciiTheme="minorHAnsi" w:eastAsia="Times New Roman" w:hAnsiTheme="minorHAnsi" w:cstheme="minorHAnsi"/>
          <w:szCs w:val="24"/>
          <w:lang w:val="en-AU"/>
        </w:rPr>
        <w:fldChar w:fldCharType="end"/>
      </w:r>
      <w:r w:rsidR="00C06610" w:rsidRPr="002B754C">
        <w:rPr>
          <w:rFonts w:asciiTheme="minorHAnsi" w:hAnsiTheme="minorHAnsi" w:cstheme="minorHAnsi"/>
          <w:lang w:val="en-AU"/>
        </w:rPr>
        <w:t>.</w:t>
      </w:r>
    </w:p>
    <w:p w14:paraId="5B89FBA0" w14:textId="2715D001" w:rsidR="002C1E5F" w:rsidRDefault="00A06397"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From 2</w:t>
      </w:r>
      <w:r w:rsidRPr="00F15D89">
        <w:rPr>
          <w:rFonts w:asciiTheme="minorHAnsi" w:hAnsiTheme="minorHAnsi" w:cstheme="minorHAnsi"/>
          <w:szCs w:val="24"/>
          <w:vertAlign w:val="superscript"/>
          <w:lang w:val="en-AU"/>
        </w:rPr>
        <w:t>nd</w:t>
      </w:r>
      <w:r w:rsidRPr="00F15D89">
        <w:rPr>
          <w:rFonts w:asciiTheme="minorHAnsi" w:hAnsiTheme="minorHAnsi" w:cstheme="minorHAnsi"/>
          <w:szCs w:val="24"/>
          <w:lang w:val="en-AU"/>
        </w:rPr>
        <w:t xml:space="preserve"> – 13</w:t>
      </w:r>
      <w:r w:rsidRPr="00F15D89">
        <w:rPr>
          <w:rFonts w:asciiTheme="minorHAnsi" w:hAnsiTheme="minorHAnsi" w:cstheme="minorHAnsi"/>
          <w:szCs w:val="24"/>
          <w:vertAlign w:val="superscript"/>
          <w:lang w:val="en-AU"/>
        </w:rPr>
        <w:t>th</w:t>
      </w:r>
      <w:r w:rsidRPr="00F15D89">
        <w:rPr>
          <w:rFonts w:asciiTheme="minorHAnsi" w:hAnsiTheme="minorHAnsi" w:cstheme="minorHAnsi"/>
          <w:szCs w:val="24"/>
          <w:lang w:val="en-AU"/>
        </w:rPr>
        <w:t xml:space="preserve"> September</w:t>
      </w:r>
      <w:r w:rsidR="003A1F87" w:rsidRPr="00F15D89">
        <w:rPr>
          <w:rFonts w:asciiTheme="minorHAnsi" w:hAnsiTheme="minorHAnsi" w:cstheme="minorHAnsi"/>
          <w:szCs w:val="24"/>
          <w:lang w:val="en-AU"/>
        </w:rPr>
        <w:t xml:space="preserve"> 2004</w:t>
      </w:r>
      <w:r w:rsidRPr="00F15D89">
        <w:rPr>
          <w:rFonts w:asciiTheme="minorHAnsi" w:hAnsiTheme="minorHAnsi" w:cstheme="minorHAnsi"/>
          <w:szCs w:val="24"/>
          <w:lang w:val="en-AU"/>
        </w:rPr>
        <w:t xml:space="preserve">, a research </w:t>
      </w:r>
      <w:r w:rsidR="000D6CE0">
        <w:rPr>
          <w:rFonts w:asciiTheme="minorHAnsi" w:hAnsiTheme="minorHAnsi" w:cstheme="minorHAnsi"/>
          <w:szCs w:val="24"/>
          <w:lang w:val="en-AU"/>
        </w:rPr>
        <w:t>voyage</w:t>
      </w:r>
      <w:r w:rsidRPr="00F15D89">
        <w:rPr>
          <w:rFonts w:asciiTheme="minorHAnsi" w:hAnsiTheme="minorHAnsi" w:cstheme="minorHAnsi"/>
          <w:szCs w:val="24"/>
          <w:lang w:val="en-AU"/>
        </w:rPr>
        <w:t xml:space="preserve"> on the on the RV Southern Surveyor was </w:t>
      </w:r>
      <w:r w:rsidR="00E301B3">
        <w:rPr>
          <w:rFonts w:asciiTheme="minorHAnsi" w:hAnsiTheme="minorHAnsi" w:cstheme="minorHAnsi"/>
          <w:szCs w:val="24"/>
          <w:lang w:val="en-AU"/>
        </w:rPr>
        <w:t xml:space="preserve">undertaken </w:t>
      </w:r>
      <w:r w:rsidRPr="00F15D89">
        <w:rPr>
          <w:rFonts w:asciiTheme="minorHAnsi" w:hAnsiTheme="minorHAnsi" w:cstheme="minorHAnsi"/>
          <w:szCs w:val="24"/>
          <w:lang w:val="en-AU"/>
        </w:rPr>
        <w:t>from Sydney,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33.82°S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151.29°E</w:t>
      </w:r>
      <w:r w:rsidR="00E163A9">
        <w:rPr>
          <w:rFonts w:asciiTheme="minorHAnsi" w:hAnsiTheme="minorHAnsi" w:cstheme="minorHAnsi"/>
          <w:szCs w:val="24"/>
          <w:lang w:val="en-AU"/>
        </w:rPr>
        <w:t>)</w:t>
      </w:r>
      <w:r w:rsidR="00E301B3">
        <w:rPr>
          <w:rFonts w:asciiTheme="minorHAnsi" w:hAnsiTheme="minorHAnsi" w:cstheme="minorHAnsi"/>
          <w:szCs w:val="24"/>
          <w:lang w:val="en-AU"/>
        </w:rPr>
        <w:t xml:space="preserve"> to </w:t>
      </w:r>
      <w:r w:rsidRPr="00F15D89">
        <w:rPr>
          <w:rFonts w:asciiTheme="minorHAnsi" w:hAnsiTheme="minorHAnsi" w:cstheme="minorHAnsi"/>
          <w:szCs w:val="24"/>
          <w:lang w:val="en-AU"/>
        </w:rPr>
        <w:t>Brisbane,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27.36°S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153.17°E</w:t>
      </w:r>
      <w:r w:rsidR="00E163A9">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 xml:space="preserve">During </w:t>
      </w:r>
      <w:r w:rsidRPr="00F15D89">
        <w:rPr>
          <w:rFonts w:asciiTheme="minorHAnsi" w:hAnsiTheme="minorHAnsi" w:cstheme="minorHAnsi"/>
          <w:szCs w:val="24"/>
          <w:lang w:val="en-AU"/>
        </w:rPr>
        <w:t xml:space="preserve">this </w:t>
      </w:r>
      <w:r w:rsidR="00142E2E" w:rsidRPr="00F15D89">
        <w:rPr>
          <w:rFonts w:asciiTheme="minorHAnsi" w:hAnsiTheme="minorHAnsi" w:cstheme="minorHAnsi"/>
          <w:szCs w:val="24"/>
          <w:lang w:val="en-AU"/>
        </w:rPr>
        <w:t>period,</w:t>
      </w:r>
      <w:r w:rsidR="002C1E5F" w:rsidRPr="00F15D89">
        <w:rPr>
          <w:rFonts w:asciiTheme="minorHAnsi" w:hAnsiTheme="minorHAnsi" w:cstheme="minorHAnsi"/>
          <w:szCs w:val="24"/>
          <w:lang w:val="en-AU"/>
        </w:rPr>
        <w:t xml:space="preserve"> the EAC was flowing southward along the coast until approximately 31°S where it separated from the mainland and continued flowing to the </w:t>
      </w:r>
      <w:r w:rsidR="002C1E5F" w:rsidRPr="00F15D89">
        <w:rPr>
          <w:rFonts w:asciiTheme="minorHAnsi" w:hAnsiTheme="minorHAnsi" w:cstheme="minorHAnsi"/>
          <w:szCs w:val="24"/>
          <w:lang w:val="en-AU"/>
        </w:rPr>
        <w:lastRenderedPageBreak/>
        <w:t xml:space="preserve">east. This separation resulted in the formation of a large warm-core eddy forming off the coast at approximately 33°S, 155°E (Figure 1). </w:t>
      </w:r>
    </w:p>
    <w:p w14:paraId="7B0D9EDF" w14:textId="77777777" w:rsidR="00A73321" w:rsidRPr="00F15D89" w:rsidRDefault="00A73321" w:rsidP="00A73321">
      <w:pPr>
        <w:pStyle w:val="Heading-Main"/>
        <w:spacing w:line="480" w:lineRule="auto"/>
        <w:rPr>
          <w:rFonts w:asciiTheme="minorHAnsi" w:hAnsiTheme="minorHAnsi" w:cstheme="minorHAnsi"/>
          <w:b w:val="0"/>
          <w:bCs w:val="0"/>
          <w:lang w:val="en-AU"/>
        </w:rPr>
      </w:pPr>
      <w:r>
        <w:rPr>
          <w:rFonts w:asciiTheme="minorHAnsi" w:hAnsiTheme="minorHAnsi" w:cstheme="minorHAnsi"/>
          <w:b w:val="0"/>
          <w:bCs w:val="0"/>
          <w:noProof/>
          <w:lang w:val="en-AU" w:eastAsia="en-AU"/>
        </w:rPr>
        <w:drawing>
          <wp:inline distT="0" distB="0" distL="0" distR="0" wp14:anchorId="6B19E8F0" wp14:editId="0009EC66">
            <wp:extent cx="6146157" cy="6765664"/>
            <wp:effectExtent l="0" t="0" r="127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a:extLst>
                        <a:ext uri="{28A0092B-C50C-407E-A947-70E740481C1C}">
                          <a14:useLocalDpi xmlns:a14="http://schemas.microsoft.com/office/drawing/2010/main" val="0"/>
                        </a:ext>
                      </a:extLst>
                    </a:blip>
                    <a:srcRect r="39584"/>
                    <a:stretch/>
                  </pic:blipFill>
                  <pic:spPr bwMode="auto">
                    <a:xfrm>
                      <a:off x="0" y="0"/>
                      <a:ext cx="6148047" cy="6767745"/>
                    </a:xfrm>
                    <a:prstGeom prst="rect">
                      <a:avLst/>
                    </a:prstGeom>
                    <a:noFill/>
                    <a:ln>
                      <a:noFill/>
                    </a:ln>
                    <a:extLst>
                      <a:ext uri="{53640926-AAD7-44D8-BBD7-CCE9431645EC}">
                        <a14:shadowObscured xmlns:a14="http://schemas.microsoft.com/office/drawing/2010/main"/>
                      </a:ext>
                    </a:extLst>
                  </pic:spPr>
                </pic:pic>
              </a:graphicData>
            </a:graphic>
          </wp:inline>
        </w:drawing>
      </w:r>
    </w:p>
    <w:p w14:paraId="5494CA18" w14:textId="77777777" w:rsidR="00A73321" w:rsidRPr="0009116A" w:rsidRDefault="00A73321" w:rsidP="00A73321">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t>Figure 1</w:t>
      </w:r>
      <w:r w:rsidRPr="00F15D89">
        <w:rPr>
          <w:rFonts w:asciiTheme="minorHAnsi" w:hAnsiTheme="minorHAnsi" w:cstheme="minorHAnsi"/>
          <w:b w:val="0"/>
          <w:bCs w:val="0"/>
          <w:lang w:val="en-AU"/>
        </w:rPr>
        <w:t xml:space="preserve"> Locations of the four cross shelf sections which were sampled in September 2004. The sea-surface temperature for 6</w:t>
      </w:r>
      <w:r w:rsidRPr="00F15D89">
        <w:rPr>
          <w:rFonts w:asciiTheme="minorHAnsi" w:hAnsiTheme="minorHAnsi" w:cstheme="minorHAnsi"/>
          <w:b w:val="0"/>
          <w:bCs w:val="0"/>
          <w:vertAlign w:val="superscript"/>
          <w:lang w:val="en-AU"/>
        </w:rPr>
        <w:t>th</w:t>
      </w:r>
      <w:r w:rsidRPr="00F15D89">
        <w:rPr>
          <w:rFonts w:asciiTheme="minorHAnsi" w:hAnsiTheme="minorHAnsi" w:cstheme="minorHAnsi"/>
          <w:b w:val="0"/>
          <w:bCs w:val="0"/>
          <w:lang w:val="en-AU"/>
        </w:rPr>
        <w:t xml:space="preserve"> September 2004 is shown in colour with velocity arrows </w:t>
      </w:r>
      <w:r w:rsidRPr="00F15D89">
        <w:rPr>
          <w:rFonts w:asciiTheme="minorHAnsi" w:hAnsiTheme="minorHAnsi" w:cstheme="minorHAnsi"/>
          <w:b w:val="0"/>
          <w:bCs w:val="0"/>
          <w:lang w:val="en-AU"/>
        </w:rPr>
        <w:lastRenderedPageBreak/>
        <w:t>from satellite altimetry shown with black arrows.</w:t>
      </w:r>
      <w:r w:rsidRPr="00F15D89">
        <w:rPr>
          <w:rFonts w:asciiTheme="minorHAnsi" w:hAnsiTheme="minorHAnsi" w:cstheme="minorHAnsi"/>
          <w:lang w:val="en-AU"/>
        </w:rPr>
        <w:t xml:space="preserve"> </w:t>
      </w:r>
      <w:r>
        <w:rPr>
          <w:rFonts w:asciiTheme="minorHAnsi" w:hAnsiTheme="minorHAnsi" w:cstheme="minorHAnsi"/>
          <w:b w:val="0"/>
          <w:bCs w:val="0"/>
          <w:lang w:val="en-AU"/>
        </w:rPr>
        <w:t>Grey isobaths represent 200 and 2000m depths.</w:t>
      </w:r>
    </w:p>
    <w:p w14:paraId="0AD983D8" w14:textId="77777777" w:rsidR="00A73321" w:rsidRPr="00F15D89" w:rsidRDefault="00A73321" w:rsidP="00A73321">
      <w:pPr>
        <w:spacing w:line="480" w:lineRule="auto"/>
        <w:rPr>
          <w:rFonts w:asciiTheme="minorHAnsi" w:hAnsiTheme="minorHAnsi" w:cstheme="minorHAnsi"/>
          <w:szCs w:val="24"/>
          <w:lang w:val="en-AU"/>
        </w:rPr>
      </w:pPr>
    </w:p>
    <w:p w14:paraId="2994BD89" w14:textId="24549F42" w:rsidR="00C770B8" w:rsidRPr="00C07196" w:rsidRDefault="00C770B8"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Sampling</w:t>
      </w:r>
    </w:p>
    <w:p w14:paraId="61CCE7D0" w14:textId="504402A9" w:rsidR="007A3AC3" w:rsidRDefault="00BA00E3" w:rsidP="00D715A7">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b w:val="0"/>
          <w:bCs w:val="0"/>
          <w:lang w:val="en-AU"/>
        </w:rPr>
        <w:t>Four</w:t>
      </w:r>
      <w:r w:rsidR="00C770B8" w:rsidRPr="00F15D89">
        <w:rPr>
          <w:rFonts w:asciiTheme="minorHAnsi" w:hAnsiTheme="minorHAnsi" w:cstheme="minorHAnsi"/>
          <w:b w:val="0"/>
          <w:bCs w:val="0"/>
          <w:lang w:val="en-AU"/>
        </w:rPr>
        <w:t xml:space="preserve"> constant latitude transects</w:t>
      </w:r>
      <w:r w:rsidR="0049331C" w:rsidRPr="00F15D89">
        <w:rPr>
          <w:rFonts w:asciiTheme="minorHAnsi" w:hAnsiTheme="minorHAnsi" w:cstheme="minorHAnsi"/>
          <w:b w:val="0"/>
          <w:bCs w:val="0"/>
          <w:lang w:val="en-AU"/>
        </w:rPr>
        <w:t xml:space="preserve"> were sampled</w:t>
      </w:r>
      <w:r w:rsidR="00C770B8" w:rsidRPr="00F15D89">
        <w:rPr>
          <w:rFonts w:asciiTheme="minorHAnsi" w:hAnsiTheme="minorHAnsi" w:cstheme="minorHAnsi"/>
          <w:b w:val="0"/>
          <w:bCs w:val="0"/>
          <w:lang w:val="en-AU"/>
        </w:rPr>
        <w:t xml:space="preserve"> roughly perpendicular to the coast over a </w:t>
      </w:r>
      <w:r w:rsidR="00A06397" w:rsidRPr="00F15D89">
        <w:rPr>
          <w:rFonts w:asciiTheme="minorHAnsi" w:hAnsiTheme="minorHAnsi" w:cstheme="minorHAnsi"/>
          <w:b w:val="0"/>
          <w:bCs w:val="0"/>
          <w:lang w:val="en-AU"/>
        </w:rPr>
        <w:t>seven-day</w:t>
      </w:r>
      <w:r w:rsidR="00C770B8" w:rsidRPr="00F15D89">
        <w:rPr>
          <w:rFonts w:asciiTheme="minorHAnsi" w:hAnsiTheme="minorHAnsi" w:cstheme="minorHAnsi"/>
          <w:b w:val="0"/>
          <w:bCs w:val="0"/>
          <w:lang w:val="en-AU"/>
        </w:rPr>
        <w:t xml:space="preserve"> period</w:t>
      </w:r>
      <w:r w:rsidR="00A06397" w:rsidRPr="00F15D89">
        <w:rPr>
          <w:rFonts w:asciiTheme="minorHAnsi" w:hAnsiTheme="minorHAnsi" w:cstheme="minorHAnsi"/>
          <w:b w:val="0"/>
          <w:bCs w:val="0"/>
          <w:lang w:val="en-AU"/>
        </w:rPr>
        <w:t xml:space="preserve"> (6</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 12</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September; Table 1</w:t>
      </w:r>
      <w:r w:rsidR="00B0559F">
        <w:rPr>
          <w:rFonts w:asciiTheme="minorHAnsi" w:hAnsiTheme="minorHAnsi" w:cstheme="minorHAnsi"/>
          <w:b w:val="0"/>
          <w:bCs w:val="0"/>
          <w:lang w:val="en-AU"/>
        </w:rPr>
        <w:t>, Figure 1</w:t>
      </w:r>
      <w:r w:rsidR="00A06397"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us</w:t>
      </w:r>
      <w:r w:rsidR="00A06397" w:rsidRPr="00F15D89">
        <w:rPr>
          <w:rFonts w:asciiTheme="minorHAnsi" w:hAnsiTheme="minorHAnsi" w:cstheme="minorHAnsi"/>
          <w:b w:val="0"/>
          <w:bCs w:val="0"/>
          <w:lang w:val="en-AU"/>
        </w:rPr>
        <w:t>ing</w:t>
      </w:r>
      <w:r w:rsidR="00D66FD9" w:rsidRPr="00F15D89">
        <w:rPr>
          <w:rFonts w:asciiTheme="minorHAnsi" w:hAnsiTheme="minorHAnsi" w:cstheme="minorHAnsi"/>
          <w:b w:val="0"/>
          <w:bCs w:val="0"/>
          <w:lang w:val="en-AU"/>
        </w:rPr>
        <w:t xml:space="preserve"> </w:t>
      </w:r>
      <w:r w:rsidR="00706713">
        <w:rPr>
          <w:rFonts w:asciiTheme="minorHAnsi" w:hAnsiTheme="minorHAnsi" w:cstheme="minorHAnsi"/>
          <w:b w:val="0"/>
          <w:bCs w:val="0"/>
          <w:lang w:val="en-AU"/>
        </w:rPr>
        <w:t xml:space="preserve">a </w:t>
      </w:r>
      <w:r w:rsidR="00C770B8" w:rsidRPr="00F15D89">
        <w:rPr>
          <w:rFonts w:asciiTheme="minorHAnsi" w:hAnsiTheme="minorHAnsi" w:cstheme="minorHAnsi"/>
          <w:b w:val="0"/>
          <w:bCs w:val="0"/>
          <w:lang w:val="en-AU"/>
        </w:rPr>
        <w:t>modi</w:t>
      </w:r>
      <w:r w:rsidR="00591676" w:rsidRPr="00F15D89">
        <w:rPr>
          <w:rFonts w:asciiTheme="minorHAnsi" w:hAnsiTheme="minorHAnsi" w:cstheme="minorHAnsi"/>
          <w:b w:val="0"/>
          <w:bCs w:val="0"/>
          <w:lang w:val="en-AU"/>
        </w:rPr>
        <w:t>fi</w:t>
      </w:r>
      <w:r w:rsidR="00C770B8" w:rsidRPr="00F15D89">
        <w:rPr>
          <w:rFonts w:asciiTheme="minorHAnsi" w:hAnsiTheme="minorHAnsi" w:cstheme="minorHAnsi"/>
          <w:b w:val="0"/>
          <w:bCs w:val="0"/>
          <w:lang w:val="en-AU"/>
        </w:rPr>
        <w:t xml:space="preserve">ed </w:t>
      </w:r>
      <w:proofErr w:type="spellStart"/>
      <w:r w:rsidR="00C770B8" w:rsidRPr="00F15D89">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The </w:t>
      </w:r>
      <w:proofErr w:type="spellStart"/>
      <w:r w:rsidR="00871C8A">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 xml:space="preserve">was towed from inshore </w:t>
      </w:r>
      <w:r w:rsidR="00D66FD9" w:rsidRPr="005D44A7">
        <w:rPr>
          <w:rFonts w:asciiTheme="minorHAnsi" w:hAnsiTheme="minorHAnsi" w:cstheme="minorHAnsi"/>
          <w:b w:val="0"/>
          <w:bCs w:val="0"/>
          <w:lang w:val="en-AU"/>
        </w:rPr>
        <w:t>to offshore and</w:t>
      </w:r>
      <w:r w:rsidR="005F0C51" w:rsidRPr="005D44A7">
        <w:rPr>
          <w:rFonts w:asciiTheme="minorHAnsi" w:hAnsiTheme="minorHAnsi" w:cstheme="minorHAnsi"/>
          <w:b w:val="0"/>
          <w:bCs w:val="0"/>
          <w:lang w:val="en-AU"/>
        </w:rPr>
        <w:t xml:space="preserve"> undulated </w:t>
      </w:r>
      <w:r w:rsidR="00C770B8" w:rsidRPr="005D44A7">
        <w:rPr>
          <w:rFonts w:asciiTheme="minorHAnsi" w:hAnsiTheme="minorHAnsi" w:cstheme="minorHAnsi"/>
          <w:b w:val="0"/>
          <w:bCs w:val="0"/>
          <w:lang w:val="en-AU"/>
        </w:rPr>
        <w:t xml:space="preserve">between </w:t>
      </w:r>
      <w:r w:rsidR="008C1687" w:rsidRPr="005D44A7">
        <w:rPr>
          <w:rFonts w:asciiTheme="minorHAnsi" w:hAnsiTheme="minorHAnsi" w:cstheme="minorHAnsi"/>
          <w:b w:val="0"/>
          <w:bCs w:val="0"/>
          <w:lang w:val="en-AU"/>
        </w:rPr>
        <w:t>10</w:t>
      </w:r>
      <w:r w:rsidR="00C770B8" w:rsidRPr="005D44A7">
        <w:rPr>
          <w:rFonts w:asciiTheme="minorHAnsi" w:hAnsiTheme="minorHAnsi" w:cstheme="minorHAnsi"/>
          <w:b w:val="0"/>
          <w:bCs w:val="0"/>
          <w:lang w:val="en-AU"/>
        </w:rPr>
        <w:t xml:space="preserve"> and 120 m</w:t>
      </w:r>
      <w:r w:rsidR="00A06397" w:rsidRPr="005D44A7">
        <w:rPr>
          <w:rFonts w:asciiTheme="minorHAnsi" w:hAnsiTheme="minorHAnsi" w:cstheme="minorHAnsi"/>
          <w:b w:val="0"/>
          <w:bCs w:val="0"/>
          <w:lang w:val="en-AU"/>
        </w:rPr>
        <w:t xml:space="preserve"> depth</w:t>
      </w:r>
      <w:r w:rsidR="00871C8A" w:rsidRPr="005D44A7">
        <w:rPr>
          <w:rFonts w:asciiTheme="minorHAnsi" w:hAnsiTheme="minorHAnsi" w:cstheme="minorHAnsi"/>
          <w:b w:val="0"/>
          <w:bCs w:val="0"/>
          <w:lang w:val="en-AU"/>
        </w:rPr>
        <w:t xml:space="preserve"> </w:t>
      </w:r>
      <w:r w:rsidR="004A7649" w:rsidRPr="005D44A7">
        <w:rPr>
          <w:rFonts w:asciiTheme="minorHAnsi" w:hAnsiTheme="minorHAnsi" w:cstheme="minorHAnsi"/>
          <w:b w:val="0"/>
          <w:bCs w:val="0"/>
          <w:lang w:val="en-AU"/>
        </w:rPr>
        <w:t>as</w:t>
      </w:r>
      <w:r w:rsidR="00871C8A" w:rsidRPr="005D44A7">
        <w:rPr>
          <w:rFonts w:asciiTheme="minorHAnsi" w:hAnsiTheme="minorHAnsi" w:cstheme="minorHAnsi"/>
          <w:b w:val="0"/>
          <w:bCs w:val="0"/>
          <w:lang w:val="en-AU"/>
        </w:rPr>
        <w:t xml:space="preserve"> used in </w:t>
      </w:r>
      <w:r w:rsidR="00871C8A" w:rsidRPr="00450CBE">
        <w:rPr>
          <w:rFonts w:asciiTheme="minorHAnsi" w:hAnsiTheme="minorHAnsi" w:cstheme="minorHAnsi"/>
          <w:b w:val="0"/>
          <w:bCs w:val="0"/>
          <w:lang w:val="en-AU"/>
        </w:rPr>
        <w:t xml:space="preserve">previous studies </w:t>
      </w:r>
      <w:r w:rsidR="00871C8A" w:rsidRPr="00450CBE">
        <w:rPr>
          <w:rFonts w:asciiTheme="minorHAnsi" w:hAnsiTheme="minorHAnsi" w:cstheme="minorHAnsi"/>
          <w:b w:val="0"/>
          <w:bCs w:val="0"/>
          <w:lang w:val="en-AU"/>
        </w:rPr>
        <w:fldChar w:fldCharType="begin"/>
      </w:r>
      <w:r w:rsidR="00A925B7">
        <w:rPr>
          <w:rFonts w:asciiTheme="minorHAnsi" w:hAnsiTheme="minorHAnsi" w:cstheme="minorHAnsi"/>
          <w:b w:val="0"/>
          <w:bCs w:val="0"/>
          <w:lang w:val="en-AU"/>
        </w:rPr>
        <w:instrText xml:space="preserve"> ADDIN ZOTERO_ITEM CSL_CITATION {"citationID":"B2TSDBTR","properties":{"formattedCitation":"(Baird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871C8A" w:rsidRPr="00450CBE">
        <w:rPr>
          <w:rFonts w:asciiTheme="minorHAnsi" w:hAnsiTheme="minorHAnsi" w:cstheme="minorHAnsi"/>
          <w:b w:val="0"/>
          <w:bCs w:val="0"/>
          <w:lang w:val="en-AU"/>
        </w:rPr>
        <w:fldChar w:fldCharType="separate"/>
      </w:r>
      <w:r w:rsidR="00A925B7" w:rsidRPr="00A925B7">
        <w:rPr>
          <w:rFonts w:ascii="Calibri" w:hAnsi="Calibri" w:cs="Calibri"/>
        </w:rPr>
        <w:t xml:space="preserve">(Baird </w:t>
      </w:r>
      <w:r w:rsidR="00A925B7" w:rsidRPr="00A925B7">
        <w:rPr>
          <w:rFonts w:ascii="Calibri" w:hAnsi="Calibri" w:cs="Calibri"/>
          <w:i/>
          <w:iCs/>
        </w:rPr>
        <w:t>et al.</w:t>
      </w:r>
      <w:r w:rsidR="00A925B7" w:rsidRPr="00A925B7">
        <w:rPr>
          <w:rFonts w:ascii="Calibri" w:hAnsi="Calibri" w:cs="Calibri"/>
        </w:rPr>
        <w:t>, 2008)</w:t>
      </w:r>
      <w:r w:rsidR="00871C8A" w:rsidRPr="00450CBE">
        <w:rPr>
          <w:rFonts w:asciiTheme="minorHAnsi" w:hAnsiTheme="minorHAnsi" w:cstheme="minorHAnsi"/>
          <w:b w:val="0"/>
          <w:bCs w:val="0"/>
          <w:lang w:val="en-AU"/>
        </w:rPr>
        <w:fldChar w:fldCharType="end"/>
      </w:r>
      <w:r w:rsidR="005F0C51" w:rsidRPr="00450CBE">
        <w:rPr>
          <w:rFonts w:asciiTheme="minorHAnsi" w:hAnsiTheme="minorHAnsi" w:cstheme="minorHAnsi"/>
          <w:b w:val="0"/>
          <w:bCs w:val="0"/>
          <w:lang w:val="en-AU"/>
        </w:rPr>
        <w:t>. Mounted</w:t>
      </w:r>
      <w:r w:rsidR="005F0C51" w:rsidRPr="005D44A7">
        <w:rPr>
          <w:rFonts w:asciiTheme="minorHAnsi" w:hAnsiTheme="minorHAnsi" w:cstheme="minorHAnsi"/>
          <w:b w:val="0"/>
          <w:bCs w:val="0"/>
          <w:lang w:val="en-AU"/>
        </w:rPr>
        <w:t xml:space="preserve"> on the </w:t>
      </w:r>
      <w:proofErr w:type="spellStart"/>
      <w:r w:rsidR="00293DBB" w:rsidRPr="005D44A7">
        <w:rPr>
          <w:rFonts w:asciiTheme="minorHAnsi" w:hAnsiTheme="minorHAnsi" w:cstheme="minorHAnsi"/>
          <w:b w:val="0"/>
          <w:bCs w:val="0"/>
          <w:lang w:val="en-AU"/>
        </w:rPr>
        <w:t>SeaSoar</w:t>
      </w:r>
      <w:proofErr w:type="spellEnd"/>
      <w:r w:rsidR="00C770B8" w:rsidRPr="005D44A7">
        <w:rPr>
          <w:rFonts w:asciiTheme="minorHAnsi" w:hAnsiTheme="minorHAnsi" w:cstheme="minorHAnsi"/>
          <w:b w:val="0"/>
          <w:bCs w:val="0"/>
          <w:lang w:val="en-AU"/>
        </w:rPr>
        <w:t xml:space="preserve"> </w:t>
      </w:r>
      <w:r w:rsidR="005F0C51" w:rsidRPr="005D44A7">
        <w:rPr>
          <w:rFonts w:asciiTheme="minorHAnsi" w:hAnsiTheme="minorHAnsi" w:cstheme="minorHAnsi"/>
          <w:b w:val="0"/>
          <w:bCs w:val="0"/>
          <w:lang w:val="en-AU"/>
        </w:rPr>
        <w:t xml:space="preserve">was a </w:t>
      </w:r>
      <w:r w:rsidR="00871C8A" w:rsidRPr="005D44A7">
        <w:rPr>
          <w:rFonts w:asciiTheme="minorHAnsi" w:hAnsiTheme="minorHAnsi" w:cstheme="minorHAnsi"/>
          <w:b w:val="0"/>
          <w:bCs w:val="0"/>
          <w:lang w:val="en-AU"/>
        </w:rPr>
        <w:t xml:space="preserve">dual CTD system </w:t>
      </w:r>
      <w:r w:rsidR="000F503E" w:rsidRPr="005D44A7">
        <w:rPr>
          <w:rFonts w:asciiTheme="minorHAnsi" w:hAnsiTheme="minorHAnsi" w:cstheme="minorHAnsi"/>
          <w:b w:val="0"/>
          <w:bCs w:val="0"/>
          <w:lang w:val="en-AU"/>
        </w:rPr>
        <w:t xml:space="preserve">(custom made interface combining a </w:t>
      </w:r>
      <w:r w:rsidR="00014258" w:rsidRPr="005D44A7">
        <w:rPr>
          <w:rFonts w:asciiTheme="minorHAnsi" w:hAnsiTheme="minorHAnsi" w:cstheme="minorHAnsi"/>
          <w:b w:val="0"/>
          <w:bCs w:val="0"/>
          <w:lang w:val="en-AU"/>
        </w:rPr>
        <w:t xml:space="preserve">Seabird </w:t>
      </w:r>
      <w:r w:rsidR="000F503E" w:rsidRPr="005D44A7">
        <w:rPr>
          <w:rFonts w:asciiTheme="minorHAnsi" w:hAnsiTheme="minorHAnsi" w:cstheme="minorHAnsi"/>
          <w:b w:val="0"/>
          <w:bCs w:val="0"/>
          <w:lang w:val="en-AU"/>
        </w:rPr>
        <w:t>SBE3</w:t>
      </w:r>
      <w:r w:rsidR="000F503E">
        <w:rPr>
          <w:rFonts w:asciiTheme="minorHAnsi" w:hAnsiTheme="minorHAnsi" w:cstheme="minorHAnsi"/>
          <w:b w:val="0"/>
          <w:bCs w:val="0"/>
          <w:lang w:val="en-AU"/>
        </w:rPr>
        <w:t xml:space="preserve"> temperature sensor</w:t>
      </w:r>
      <w:r w:rsidR="00014258">
        <w:rPr>
          <w:rFonts w:asciiTheme="minorHAnsi" w:hAnsiTheme="minorHAnsi" w:cstheme="minorHAnsi"/>
          <w:b w:val="0"/>
          <w:bCs w:val="0"/>
          <w:lang w:val="en-AU"/>
        </w:rPr>
        <w:t>,</w:t>
      </w:r>
      <w:r w:rsidR="000F503E">
        <w:rPr>
          <w:rFonts w:asciiTheme="minorHAnsi" w:hAnsiTheme="minorHAnsi" w:cstheme="minorHAnsi"/>
          <w:b w:val="0"/>
          <w:bCs w:val="0"/>
          <w:lang w:val="en-AU"/>
        </w:rPr>
        <w:t xml:space="preserve"> a</w:t>
      </w:r>
      <w:r w:rsidR="00014258">
        <w:rPr>
          <w:rFonts w:asciiTheme="minorHAnsi" w:hAnsiTheme="minorHAnsi" w:cstheme="minorHAnsi"/>
          <w:b w:val="0"/>
          <w:bCs w:val="0"/>
          <w:lang w:val="en-AU"/>
        </w:rPr>
        <w:t xml:space="preserve"> Seabird</w:t>
      </w:r>
      <w:r w:rsidR="000F503E">
        <w:rPr>
          <w:rFonts w:asciiTheme="minorHAnsi" w:hAnsiTheme="minorHAnsi" w:cstheme="minorHAnsi"/>
          <w:b w:val="0"/>
          <w:bCs w:val="0"/>
          <w:lang w:val="en-AU"/>
        </w:rPr>
        <w:t xml:space="preserve"> SBE4 conductivity sensor</w:t>
      </w:r>
      <w:r w:rsidR="00014258">
        <w:rPr>
          <w:rFonts w:asciiTheme="minorHAnsi" w:hAnsiTheme="minorHAnsi" w:cstheme="minorHAnsi"/>
          <w:b w:val="0"/>
          <w:bCs w:val="0"/>
          <w:lang w:val="en-AU"/>
        </w:rPr>
        <w:t xml:space="preserve"> and a </w:t>
      </w:r>
      <w:proofErr w:type="spellStart"/>
      <w:r w:rsidR="00014258" w:rsidRPr="00014258">
        <w:rPr>
          <w:rFonts w:asciiTheme="minorHAnsi" w:hAnsiTheme="minorHAnsi" w:cstheme="minorHAnsi"/>
          <w:b w:val="0"/>
          <w:bCs w:val="0"/>
          <w:lang w:val="en-AU"/>
        </w:rPr>
        <w:t>Paroscientific</w:t>
      </w:r>
      <w:proofErr w:type="spellEnd"/>
      <w:r w:rsidR="00014258" w:rsidRPr="00014258">
        <w:rPr>
          <w:rFonts w:asciiTheme="minorHAnsi" w:hAnsiTheme="minorHAnsi" w:cstheme="minorHAnsi"/>
          <w:b w:val="0"/>
          <w:bCs w:val="0"/>
          <w:lang w:val="en-AU"/>
        </w:rPr>
        <w:t xml:space="preserve"> 43K-027</w:t>
      </w:r>
      <w:r w:rsidR="00014258">
        <w:rPr>
          <w:rFonts w:asciiTheme="minorHAnsi" w:hAnsiTheme="minorHAnsi" w:cstheme="minorHAnsi"/>
          <w:b w:val="0"/>
          <w:bCs w:val="0"/>
          <w:lang w:val="en-AU"/>
        </w:rPr>
        <w:t xml:space="preserve"> pressure sensor</w:t>
      </w:r>
      <w:r w:rsidR="000F503E">
        <w:rPr>
          <w:rFonts w:asciiTheme="minorHAnsi" w:hAnsiTheme="minorHAnsi" w:cstheme="minorHAnsi"/>
          <w:b w:val="0"/>
          <w:bCs w:val="0"/>
          <w:lang w:val="en-AU"/>
        </w:rPr>
        <w:t xml:space="preserve">) </w:t>
      </w:r>
      <w:r w:rsidR="005F0C51">
        <w:rPr>
          <w:rFonts w:asciiTheme="minorHAnsi" w:hAnsiTheme="minorHAnsi" w:cstheme="minorHAnsi"/>
          <w:b w:val="0"/>
          <w:bCs w:val="0"/>
          <w:lang w:val="en-AU"/>
        </w:rPr>
        <w:t>and</w:t>
      </w:r>
      <w:r w:rsidR="00C770B8" w:rsidRPr="00F15D89">
        <w:rPr>
          <w:rFonts w:asciiTheme="minorHAnsi" w:hAnsiTheme="minorHAnsi" w:cstheme="minorHAnsi"/>
          <w:b w:val="0"/>
          <w:bCs w:val="0"/>
          <w:lang w:val="en-AU"/>
        </w:rPr>
        <w:t xml:space="preserve"> an </w:t>
      </w:r>
      <w:r w:rsidR="005F0C51">
        <w:rPr>
          <w:rFonts w:asciiTheme="minorHAnsi" w:hAnsiTheme="minorHAnsi" w:cstheme="minorHAnsi"/>
          <w:b w:val="0"/>
          <w:bCs w:val="0"/>
          <w:lang w:val="en-AU"/>
        </w:rPr>
        <w:t>O</w:t>
      </w:r>
      <w:r w:rsidR="00C770B8" w:rsidRPr="00F15D89">
        <w:rPr>
          <w:rFonts w:asciiTheme="minorHAnsi" w:hAnsiTheme="minorHAnsi" w:cstheme="minorHAnsi"/>
          <w:b w:val="0"/>
          <w:bCs w:val="0"/>
          <w:lang w:val="en-AU"/>
        </w:rPr>
        <w:t xml:space="preserve">ptical </w:t>
      </w:r>
      <w:r w:rsidR="005F0C51">
        <w:rPr>
          <w:rFonts w:asciiTheme="minorHAnsi" w:hAnsiTheme="minorHAnsi" w:cstheme="minorHAnsi"/>
          <w:b w:val="0"/>
          <w:bCs w:val="0"/>
          <w:lang w:val="en-AU"/>
        </w:rPr>
        <w:t>P</w:t>
      </w:r>
      <w:r w:rsidR="00C770B8" w:rsidRPr="00F15D89">
        <w:rPr>
          <w:rFonts w:asciiTheme="minorHAnsi" w:hAnsiTheme="minorHAnsi" w:cstheme="minorHAnsi"/>
          <w:b w:val="0"/>
          <w:bCs w:val="0"/>
          <w:lang w:val="en-AU"/>
        </w:rPr>
        <w:t xml:space="preserve">lankton </w:t>
      </w:r>
      <w:r w:rsidR="005F0C51">
        <w:rPr>
          <w:rFonts w:asciiTheme="minorHAnsi" w:hAnsiTheme="minorHAnsi" w:cstheme="minorHAnsi"/>
          <w:b w:val="0"/>
          <w:bCs w:val="0"/>
          <w:lang w:val="en-AU"/>
        </w:rPr>
        <w:t>C</w:t>
      </w:r>
      <w:r w:rsidR="00C770B8" w:rsidRPr="00F15D89">
        <w:rPr>
          <w:rFonts w:asciiTheme="minorHAnsi" w:hAnsiTheme="minorHAnsi" w:cstheme="minorHAnsi"/>
          <w:b w:val="0"/>
          <w:bCs w:val="0"/>
          <w:lang w:val="en-AU"/>
        </w:rPr>
        <w:t>ounter</w:t>
      </w:r>
      <w:r w:rsidR="00D66FD9"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fldChar w:fldCharType="begin"/>
      </w:r>
      <w:r w:rsidR="000037BC" w:rsidRPr="00F15D89">
        <w:rPr>
          <w:rFonts w:asciiTheme="minorHAnsi" w:hAnsiTheme="minorHAnsi" w:cstheme="minorHAnsi"/>
          <w:b w:val="0"/>
          <w:bCs w:val="0"/>
          <w:lang w:val="en-AU"/>
        </w:rPr>
        <w:instrText xml:space="preserve"> ADDIN EN.CITE &lt;EndNote&gt;&lt;Cite&gt;&lt;Author&gt;Herman&lt;/Author&gt;&lt;Year&gt;1992&lt;/Year&gt;&lt;RecNum&gt;307&lt;/RecNum&gt;&lt;Prefix&gt;OPC`; &lt;/Prefix&gt;&lt;DisplayText&gt;(OPC; Herman 1992)&lt;/DisplayText&gt;&lt;record&gt;&lt;rec-number&gt;307&lt;/rec-number&gt;&lt;foreign-keys&gt;&lt;key app="EN" db-id="rdxddr0f3fperrezrxj5tr9952w22spd092z" timestamp="1581297789"&gt;307&lt;/key&gt;&lt;/foreign-keys&gt;&lt;ref-type name="Journal Article"&gt;17&lt;/ref-type&gt;&lt;contributors&gt;&lt;authors&gt;&lt;author&gt;Herman, Alex W.&lt;/author&gt;&lt;/authors&gt;&lt;/contributors&gt;&lt;titles&gt;&lt;title&gt;Design and calibration of a new optical plankton counter capable of sizing small zooplankton&lt;/title&gt;&lt;secondary-title&gt;Deep Sea Research Part A. Oceanographic Research Papers&lt;/secondary-title&gt;&lt;/titles&gt;&lt;periodical&gt;&lt;full-title&gt;Deep Sea Research Part A. Oceanographic Research Papers&lt;/full-title&gt;&lt;/periodical&gt;&lt;pages&gt;395-415&lt;/pages&gt;&lt;volume&gt;39&lt;/volume&gt;&lt;number&gt;3&lt;/number&gt;&lt;dates&gt;&lt;year&gt;1992&lt;/year&gt;&lt;pub-dates&gt;&lt;date&gt;1992/03/01/&lt;/date&gt;&lt;/pub-dates&gt;&lt;/dates&gt;&lt;isbn&gt;0198-0149&lt;/isbn&gt;&lt;urls&gt;&lt;related-urls&gt;&lt;url&gt;http://www.sciencedirect.com/science/article/pii/019801499290080D&lt;/url&gt;&lt;/related-urls&gt;&lt;/urls&gt;&lt;electronic-resource-num&gt;https://doi.org/10.1016/0198-0149(92)90080-D&lt;/electronic-resource-num&gt;&lt;/record&gt;&lt;/Cite&gt;&lt;/EndNote&gt;</w:instrText>
      </w:r>
      <w:r w:rsidR="00D66FD9" w:rsidRPr="00F15D89">
        <w:rPr>
          <w:rFonts w:asciiTheme="minorHAnsi" w:hAnsiTheme="minorHAnsi" w:cstheme="minorHAnsi"/>
          <w:b w:val="0"/>
          <w:bCs w:val="0"/>
          <w:lang w:val="en-AU"/>
        </w:rPr>
        <w:fldChar w:fldCharType="separate"/>
      </w:r>
      <w:r w:rsidR="000037BC" w:rsidRPr="00F15D89">
        <w:rPr>
          <w:rFonts w:asciiTheme="minorHAnsi" w:hAnsiTheme="minorHAnsi" w:cstheme="minorHAnsi"/>
          <w:b w:val="0"/>
          <w:bCs w:val="0"/>
          <w:noProof/>
          <w:lang w:val="en-AU"/>
        </w:rPr>
        <w:t>(OPC; Herman 1992)</w:t>
      </w:r>
      <w:r w:rsidR="00D66FD9" w:rsidRPr="00F15D89">
        <w:rPr>
          <w:rFonts w:asciiTheme="minorHAnsi" w:hAnsiTheme="minorHAnsi" w:cstheme="minorHAnsi"/>
          <w:b w:val="0"/>
          <w:bCs w:val="0"/>
          <w:lang w:val="en-AU"/>
        </w:rPr>
        <w:fldChar w:fldCharType="end"/>
      </w:r>
      <w:r w:rsidR="005F0C51">
        <w:rPr>
          <w:rFonts w:asciiTheme="minorHAnsi" w:hAnsiTheme="minorHAnsi" w:cstheme="minorHAnsi"/>
          <w:b w:val="0"/>
          <w:bCs w:val="0"/>
          <w:lang w:val="en-AU"/>
        </w:rPr>
        <w:t xml:space="preserve"> to</w:t>
      </w:r>
      <w:r w:rsidR="00871C8A">
        <w:rPr>
          <w:rFonts w:asciiTheme="minorHAnsi" w:hAnsiTheme="minorHAnsi" w:cstheme="minorHAnsi"/>
          <w:b w:val="0"/>
          <w:bCs w:val="0"/>
          <w:lang w:val="en-AU"/>
        </w:rPr>
        <w:t xml:space="preserve"> continuously</w:t>
      </w:r>
      <w:r w:rsidR="005F0C51">
        <w:rPr>
          <w:rFonts w:asciiTheme="minorHAnsi" w:hAnsiTheme="minorHAnsi" w:cstheme="minorHAnsi"/>
          <w:b w:val="0"/>
          <w:bCs w:val="0"/>
          <w:lang w:val="en-AU"/>
        </w:rPr>
        <w:t xml:space="preserve"> measure temperature, salinity and</w:t>
      </w:r>
      <w:r w:rsidR="00C770B8" w:rsidRPr="00F15D89">
        <w:rPr>
          <w:rFonts w:asciiTheme="minorHAnsi" w:hAnsiTheme="minorHAnsi" w:cstheme="minorHAnsi"/>
          <w:b w:val="0"/>
          <w:bCs w:val="0"/>
          <w:lang w:val="en-AU"/>
        </w:rPr>
        <w:t xml:space="preserve"> the size </w:t>
      </w:r>
      <w:r w:rsidR="008708AA">
        <w:rPr>
          <w:rFonts w:asciiTheme="minorHAnsi" w:hAnsiTheme="minorHAnsi" w:cstheme="minorHAnsi"/>
          <w:b w:val="0"/>
          <w:bCs w:val="0"/>
          <w:lang w:val="en-AU"/>
        </w:rPr>
        <w:t xml:space="preserve">frequency </w:t>
      </w:r>
      <w:r w:rsidR="00C770B8" w:rsidRPr="00F15D89">
        <w:rPr>
          <w:rFonts w:asciiTheme="minorHAnsi" w:hAnsiTheme="minorHAnsi" w:cstheme="minorHAnsi"/>
          <w:b w:val="0"/>
          <w:bCs w:val="0"/>
          <w:lang w:val="en-AU"/>
        </w:rPr>
        <w:t>distribution of particulate matter.</w:t>
      </w:r>
      <w:r w:rsidR="00FE1956" w:rsidRPr="00F15D89">
        <w:rPr>
          <w:rFonts w:asciiTheme="minorHAnsi" w:hAnsiTheme="minorHAnsi" w:cstheme="minorHAnsi"/>
          <w:b w:val="0"/>
          <w:bCs w:val="0"/>
          <w:lang w:val="en-AU"/>
        </w:rPr>
        <w:t xml:space="preserve"> </w:t>
      </w:r>
      <w:r w:rsidR="00582838">
        <w:rPr>
          <w:rFonts w:asciiTheme="minorHAnsi" w:hAnsiTheme="minorHAnsi" w:cstheme="minorHAnsi"/>
          <w:b w:val="0"/>
          <w:bCs w:val="0"/>
          <w:lang w:val="en-AU"/>
        </w:rPr>
        <w:t>An</w:t>
      </w:r>
      <w:r w:rsidR="00FE1956" w:rsidRPr="00F15D89">
        <w:rPr>
          <w:rFonts w:asciiTheme="minorHAnsi" w:hAnsiTheme="minorHAnsi" w:cstheme="minorHAnsi"/>
          <w:b w:val="0"/>
          <w:bCs w:val="0"/>
          <w:lang w:val="en-AU"/>
        </w:rPr>
        <w:t xml:space="preserve"> ADCP</w:t>
      </w:r>
      <w:r w:rsidR="004B7088">
        <w:rPr>
          <w:rFonts w:asciiTheme="minorHAnsi" w:hAnsiTheme="minorHAnsi" w:cstheme="minorHAnsi"/>
          <w:b w:val="0"/>
          <w:bCs w:val="0"/>
          <w:lang w:val="en-AU"/>
        </w:rPr>
        <w:t xml:space="preserve"> (</w:t>
      </w:r>
      <w:r w:rsidR="004B7088" w:rsidRPr="004B7088">
        <w:rPr>
          <w:rFonts w:asciiTheme="minorHAnsi" w:hAnsiTheme="minorHAnsi" w:cstheme="minorHAnsi"/>
          <w:b w:val="0"/>
          <w:bCs w:val="0"/>
          <w:lang w:val="en-AU"/>
        </w:rPr>
        <w:t xml:space="preserve">Teledyne </w:t>
      </w:r>
      <w:r w:rsidR="004B7088">
        <w:rPr>
          <w:rFonts w:asciiTheme="minorHAnsi" w:hAnsiTheme="minorHAnsi" w:cstheme="minorHAnsi"/>
          <w:b w:val="0"/>
          <w:bCs w:val="0"/>
          <w:lang w:val="en-AU"/>
        </w:rPr>
        <w:t>R. D. Instruments, USA, Model # VM-150)</w:t>
      </w:r>
      <w:r w:rsidR="00467F45">
        <w:rPr>
          <w:rFonts w:asciiTheme="minorHAnsi" w:hAnsiTheme="minorHAnsi" w:cstheme="minorHAnsi"/>
          <w:b w:val="0"/>
          <w:bCs w:val="0"/>
          <w:lang w:val="en-AU"/>
        </w:rPr>
        <w:t xml:space="preserve"> </w:t>
      </w:r>
      <w:r w:rsidR="00FE1956" w:rsidRPr="00F15D89">
        <w:rPr>
          <w:rFonts w:asciiTheme="minorHAnsi" w:hAnsiTheme="minorHAnsi" w:cstheme="minorHAnsi"/>
          <w:b w:val="0"/>
          <w:bCs w:val="0"/>
          <w:lang w:val="en-AU"/>
        </w:rPr>
        <w:t>continuous</w:t>
      </w:r>
      <w:r w:rsidR="00533B5B">
        <w:rPr>
          <w:rFonts w:asciiTheme="minorHAnsi" w:hAnsiTheme="minorHAnsi" w:cstheme="minorHAnsi"/>
          <w:b w:val="0"/>
          <w:bCs w:val="0"/>
          <w:lang w:val="en-AU"/>
        </w:rPr>
        <w:t>ly</w:t>
      </w:r>
      <w:r w:rsidR="00FE1956" w:rsidRPr="00F15D89">
        <w:rPr>
          <w:rFonts w:asciiTheme="minorHAnsi" w:hAnsiTheme="minorHAnsi" w:cstheme="minorHAnsi"/>
          <w:b w:val="0"/>
          <w:bCs w:val="0"/>
          <w:lang w:val="en-AU"/>
        </w:rPr>
        <w:t xml:space="preserve"> monitored the</w:t>
      </w:r>
      <w:r w:rsidR="00582838">
        <w:rPr>
          <w:rFonts w:asciiTheme="minorHAnsi" w:hAnsiTheme="minorHAnsi" w:cstheme="minorHAnsi"/>
          <w:b w:val="0"/>
          <w:bCs w:val="0"/>
          <w:lang w:val="en-AU"/>
        </w:rPr>
        <w:t xml:space="preserve"> current</w:t>
      </w:r>
      <w:r w:rsidR="00FE1956" w:rsidRPr="00F15D89">
        <w:rPr>
          <w:rFonts w:asciiTheme="minorHAnsi" w:hAnsiTheme="minorHAnsi" w:cstheme="minorHAnsi"/>
          <w:b w:val="0"/>
          <w:bCs w:val="0"/>
          <w:lang w:val="en-AU"/>
        </w:rPr>
        <w:t xml:space="preserve"> velocity </w:t>
      </w:r>
      <w:r w:rsidR="00582838">
        <w:rPr>
          <w:rFonts w:asciiTheme="minorHAnsi" w:hAnsiTheme="minorHAnsi" w:cstheme="minorHAnsi"/>
          <w:b w:val="0"/>
          <w:bCs w:val="0"/>
          <w:lang w:val="en-AU"/>
        </w:rPr>
        <w:t>profile</w:t>
      </w:r>
      <w:r w:rsidR="00FE1956" w:rsidRPr="00F15D89">
        <w:rPr>
          <w:rFonts w:asciiTheme="minorHAnsi" w:hAnsiTheme="minorHAnsi" w:cstheme="minorHAnsi"/>
          <w:b w:val="0"/>
          <w:bCs w:val="0"/>
          <w:lang w:val="en-AU"/>
        </w:rPr>
        <w:t xml:space="preserve"> beneath the vessel</w:t>
      </w:r>
      <w:r w:rsidR="00B05638">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r w:rsidR="00EE046C">
        <w:rPr>
          <w:rFonts w:asciiTheme="minorHAnsi" w:hAnsiTheme="minorHAnsi" w:cstheme="minorHAnsi"/>
          <w:b w:val="0"/>
          <w:bCs w:val="0"/>
          <w:lang w:val="en-AU"/>
        </w:rPr>
        <w:t>A</w:t>
      </w:r>
      <w:r w:rsidR="00EE046C" w:rsidRPr="00EE046C">
        <w:rPr>
          <w:rFonts w:asciiTheme="minorHAnsi" w:hAnsiTheme="minorHAnsi" w:cstheme="minorHAnsi"/>
          <w:b w:val="0"/>
          <w:bCs w:val="0"/>
          <w:lang w:val="en-AU"/>
        </w:rPr>
        <w:t>longshore and cross-shelf velocity of currents was calculated by rotating the U and V vectors to account for the angle of the coastline at each location (Table 1</w:t>
      </w:r>
      <w:r w:rsidR="00EE046C">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p>
    <w:p w14:paraId="3785981B" w14:textId="2DB0CAA3" w:rsidR="00A73321" w:rsidRPr="00F15D89" w:rsidRDefault="00A73321" w:rsidP="00A73321">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t xml:space="preserve">Table 1 </w:t>
      </w:r>
      <w:r w:rsidRPr="00F15D89">
        <w:rPr>
          <w:rFonts w:asciiTheme="minorHAnsi" w:hAnsiTheme="minorHAnsi" w:cstheme="minorHAnsi"/>
          <w:b w:val="0"/>
          <w:bCs w:val="0"/>
          <w:lang w:val="en-AU"/>
        </w:rPr>
        <w:t xml:space="preserve">Summary of the four transects undertaken using the </w:t>
      </w:r>
      <w:proofErr w:type="spellStart"/>
      <w:r>
        <w:rPr>
          <w:rFonts w:asciiTheme="minorHAnsi" w:hAnsiTheme="minorHAnsi" w:cstheme="minorHAnsi"/>
          <w:b w:val="0"/>
          <w:bCs w:val="0"/>
          <w:lang w:val="en-AU"/>
        </w:rPr>
        <w:t>SeaSoar</w:t>
      </w:r>
      <w:proofErr w:type="spellEnd"/>
      <w:r w:rsidRPr="00F15D89">
        <w:rPr>
          <w:rFonts w:asciiTheme="minorHAnsi" w:hAnsiTheme="minorHAnsi" w:cstheme="minorHAnsi"/>
          <w:b w:val="0"/>
          <w:bCs w:val="0"/>
          <w:lang w:val="en-AU"/>
        </w:rPr>
        <w:t xml:space="preserve"> with attached optical plankton counter and CTD.</w:t>
      </w:r>
      <w:r>
        <w:rPr>
          <w:rFonts w:asciiTheme="minorHAnsi" w:hAnsiTheme="minorHAnsi" w:cstheme="minorHAnsi"/>
          <w:b w:val="0"/>
          <w:bCs w:val="0"/>
          <w:lang w:val="en-AU"/>
        </w:rPr>
        <w:t xml:space="preserve"> Times are</w:t>
      </w:r>
      <w:r w:rsidR="00285701">
        <w:rPr>
          <w:rFonts w:asciiTheme="minorHAnsi" w:hAnsiTheme="minorHAnsi" w:cstheme="minorHAnsi"/>
          <w:b w:val="0"/>
          <w:bCs w:val="0"/>
          <w:lang w:val="en-AU"/>
        </w:rPr>
        <w:t xml:space="preserve"> local,</w:t>
      </w:r>
      <w:r>
        <w:rPr>
          <w:rFonts w:asciiTheme="minorHAnsi" w:hAnsiTheme="minorHAnsi" w:cstheme="minorHAnsi"/>
          <w:b w:val="0"/>
          <w:bCs w:val="0"/>
          <w:lang w:val="en-AU"/>
        </w:rPr>
        <w:t xml:space="preserve"> Australian Eastern Standard Time (GMT +10)</w:t>
      </w:r>
      <w:r w:rsidR="00285701">
        <w:rPr>
          <w:rFonts w:asciiTheme="minorHAnsi" w:hAnsiTheme="minorHAnsi" w:cstheme="minorHAnsi"/>
          <w:b w:val="0"/>
          <w:bCs w:val="0"/>
          <w:lang w:val="en-AU"/>
        </w:rPr>
        <w:t>.</w:t>
      </w:r>
    </w:p>
    <w:tbl>
      <w:tblPr>
        <w:tblStyle w:val="TableGrid"/>
        <w:tblW w:w="10765" w:type="dxa"/>
        <w:tblInd w:w="-71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45"/>
        <w:gridCol w:w="1346"/>
        <w:gridCol w:w="1345"/>
        <w:gridCol w:w="1346"/>
        <w:gridCol w:w="1346"/>
        <w:gridCol w:w="1345"/>
        <w:gridCol w:w="1346"/>
        <w:gridCol w:w="1346"/>
        <w:tblGridChange w:id="107">
          <w:tblGrid>
            <w:gridCol w:w="1345"/>
            <w:gridCol w:w="83"/>
            <w:gridCol w:w="1263"/>
            <w:gridCol w:w="82"/>
            <w:gridCol w:w="1263"/>
            <w:gridCol w:w="83"/>
            <w:gridCol w:w="1263"/>
            <w:gridCol w:w="82"/>
            <w:gridCol w:w="1264"/>
            <w:gridCol w:w="82"/>
            <w:gridCol w:w="1263"/>
            <w:gridCol w:w="83"/>
            <w:gridCol w:w="1263"/>
            <w:gridCol w:w="82"/>
            <w:gridCol w:w="1264"/>
            <w:gridCol w:w="82"/>
            <w:gridCol w:w="1346"/>
          </w:tblGrid>
        </w:tblGridChange>
      </w:tblGrid>
      <w:tr w:rsidR="00A73321" w:rsidRPr="00F15D89" w14:paraId="59BC3B49" w14:textId="77777777" w:rsidTr="00273150">
        <w:trPr>
          <w:trHeight w:val="809"/>
        </w:trPr>
        <w:tc>
          <w:tcPr>
            <w:tcW w:w="1345" w:type="dxa"/>
            <w:tcBorders>
              <w:top w:val="single" w:sz="4" w:space="0" w:color="auto"/>
              <w:bottom w:val="single" w:sz="4" w:space="0" w:color="auto"/>
            </w:tcBorders>
            <w:vAlign w:val="center"/>
          </w:tcPr>
          <w:p w14:paraId="1B291243" w14:textId="77777777" w:rsidR="00A73321" w:rsidRPr="00F15D89" w:rsidRDefault="00A73321" w:rsidP="00273150">
            <w:pPr>
              <w:spacing w:line="480" w:lineRule="auto"/>
              <w:jc w:val="center"/>
              <w:rPr>
                <w:b/>
                <w:bCs/>
              </w:rPr>
            </w:pPr>
            <w:bookmarkStart w:id="108" w:name="_Hlk46130444"/>
            <w:r w:rsidRPr="00F15D89">
              <w:rPr>
                <w:rFonts w:ascii="Calibri" w:hAnsi="Calibri" w:cs="Calibri"/>
                <w:b/>
                <w:bCs/>
                <w:color w:val="000000"/>
              </w:rPr>
              <w:t>Transect</w:t>
            </w:r>
          </w:p>
        </w:tc>
        <w:tc>
          <w:tcPr>
            <w:tcW w:w="1346" w:type="dxa"/>
            <w:tcBorders>
              <w:top w:val="single" w:sz="4" w:space="0" w:color="auto"/>
              <w:bottom w:val="single" w:sz="4" w:space="0" w:color="auto"/>
            </w:tcBorders>
          </w:tcPr>
          <w:p w14:paraId="11AE4EA3" w14:textId="77777777" w:rsidR="00A73321" w:rsidRPr="00F15D89" w:rsidRDefault="00A73321" w:rsidP="00273150">
            <w:pPr>
              <w:spacing w:line="480" w:lineRule="auto"/>
              <w:jc w:val="center"/>
              <w:rPr>
                <w:rFonts w:ascii="Calibri" w:hAnsi="Calibri" w:cs="Calibri"/>
                <w:b/>
                <w:bCs/>
                <w:color w:val="000000"/>
              </w:rPr>
            </w:pPr>
            <w:r>
              <w:rPr>
                <w:rFonts w:ascii="Calibri" w:hAnsi="Calibri" w:cs="Calibri"/>
                <w:b/>
                <w:bCs/>
                <w:color w:val="000000"/>
              </w:rPr>
              <w:t>Coastline Angle (°)</w:t>
            </w:r>
          </w:p>
        </w:tc>
        <w:tc>
          <w:tcPr>
            <w:tcW w:w="1345" w:type="dxa"/>
            <w:tcBorders>
              <w:top w:val="single" w:sz="4" w:space="0" w:color="auto"/>
              <w:bottom w:val="single" w:sz="4" w:space="0" w:color="auto"/>
            </w:tcBorders>
            <w:vAlign w:val="center"/>
          </w:tcPr>
          <w:p w14:paraId="670B82D4"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Start Longitude</w:t>
            </w:r>
          </w:p>
          <w:p w14:paraId="3FA6E106" w14:textId="77777777" w:rsidR="00A73321" w:rsidRPr="00F15D89" w:rsidRDefault="00A73321" w:rsidP="00273150">
            <w:pPr>
              <w:spacing w:line="480" w:lineRule="auto"/>
              <w:jc w:val="center"/>
              <w:rPr>
                <w:b/>
                <w:bCs/>
              </w:rPr>
            </w:pPr>
            <w:r w:rsidRPr="00F15D89">
              <w:rPr>
                <w:rFonts w:ascii="Calibri" w:hAnsi="Calibri" w:cs="Calibri"/>
                <w:b/>
                <w:bCs/>
                <w:color w:val="000000"/>
              </w:rPr>
              <w:t>(° E)</w:t>
            </w:r>
          </w:p>
        </w:tc>
        <w:tc>
          <w:tcPr>
            <w:tcW w:w="1346" w:type="dxa"/>
            <w:tcBorders>
              <w:top w:val="single" w:sz="4" w:space="0" w:color="auto"/>
              <w:bottom w:val="single" w:sz="4" w:space="0" w:color="auto"/>
            </w:tcBorders>
            <w:vAlign w:val="center"/>
          </w:tcPr>
          <w:p w14:paraId="00136D23"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Start Latitude</w:t>
            </w:r>
          </w:p>
          <w:p w14:paraId="044E95E9"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55D9B5FB"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End Longitude</w:t>
            </w:r>
          </w:p>
          <w:p w14:paraId="1C27375F" w14:textId="77777777" w:rsidR="00A73321" w:rsidRPr="00F15D89" w:rsidRDefault="00A73321" w:rsidP="00273150">
            <w:pPr>
              <w:spacing w:line="480" w:lineRule="auto"/>
              <w:jc w:val="center"/>
              <w:rPr>
                <w:b/>
                <w:bCs/>
              </w:rPr>
            </w:pPr>
            <w:r w:rsidRPr="00F15D89">
              <w:rPr>
                <w:rFonts w:ascii="Calibri" w:hAnsi="Calibri" w:cs="Calibri"/>
                <w:b/>
                <w:bCs/>
                <w:color w:val="000000"/>
              </w:rPr>
              <w:t>(° E)</w:t>
            </w:r>
          </w:p>
        </w:tc>
        <w:tc>
          <w:tcPr>
            <w:tcW w:w="1345" w:type="dxa"/>
            <w:tcBorders>
              <w:top w:val="single" w:sz="4" w:space="0" w:color="auto"/>
              <w:bottom w:val="single" w:sz="4" w:space="0" w:color="auto"/>
            </w:tcBorders>
            <w:vAlign w:val="center"/>
          </w:tcPr>
          <w:p w14:paraId="2783E8F7"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End Latitude</w:t>
            </w:r>
          </w:p>
          <w:p w14:paraId="0A8D2114"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633AAB78" w14:textId="77777777" w:rsidR="00A73321" w:rsidRPr="00F15D89" w:rsidRDefault="00A73321" w:rsidP="00273150">
            <w:pPr>
              <w:spacing w:line="480" w:lineRule="auto"/>
              <w:jc w:val="center"/>
              <w:rPr>
                <w:b/>
                <w:bCs/>
              </w:rPr>
            </w:pPr>
            <w:r w:rsidRPr="00F15D89">
              <w:rPr>
                <w:rFonts w:ascii="Calibri" w:hAnsi="Calibri" w:cs="Calibri"/>
                <w:b/>
                <w:bCs/>
                <w:color w:val="000000"/>
              </w:rPr>
              <w:t>Start Time</w:t>
            </w:r>
          </w:p>
        </w:tc>
        <w:tc>
          <w:tcPr>
            <w:tcW w:w="1346" w:type="dxa"/>
            <w:tcBorders>
              <w:top w:val="single" w:sz="4" w:space="0" w:color="auto"/>
              <w:bottom w:val="single" w:sz="4" w:space="0" w:color="auto"/>
            </w:tcBorders>
            <w:vAlign w:val="center"/>
          </w:tcPr>
          <w:p w14:paraId="5CD10511" w14:textId="77777777" w:rsidR="00A73321" w:rsidRPr="00F15D89" w:rsidRDefault="00A73321" w:rsidP="00273150">
            <w:pPr>
              <w:spacing w:line="480" w:lineRule="auto"/>
              <w:jc w:val="center"/>
              <w:rPr>
                <w:b/>
                <w:bCs/>
              </w:rPr>
            </w:pPr>
            <w:r w:rsidRPr="00F15D89">
              <w:rPr>
                <w:rFonts w:ascii="Calibri" w:hAnsi="Calibri" w:cs="Calibri"/>
                <w:b/>
                <w:bCs/>
                <w:color w:val="000000"/>
              </w:rPr>
              <w:t>End Time</w:t>
            </w:r>
          </w:p>
        </w:tc>
      </w:tr>
      <w:tr w:rsidR="00A73321" w:rsidRPr="00F15D89" w14:paraId="08381B61" w14:textId="77777777" w:rsidTr="003E6FCE">
        <w:tblPrEx>
          <w:tblW w:w="10765" w:type="dxa"/>
          <w:tblInd w:w="-714" w:type="dxa"/>
          <w:tblBorders>
            <w:left w:val="none" w:sz="0" w:space="0" w:color="auto"/>
            <w:right w:val="none" w:sz="0" w:space="0" w:color="auto"/>
            <w:insideH w:val="none" w:sz="0" w:space="0" w:color="auto"/>
            <w:insideV w:val="none" w:sz="0" w:space="0" w:color="auto"/>
          </w:tblBorders>
          <w:tblLayout w:type="fixed"/>
          <w:tblPrExChange w:id="109" w:author="Jason Everett" w:date="2020-12-16T21:16:00Z">
            <w:tblPrEx>
              <w:tblW w:w="10765" w:type="dxa"/>
              <w:tblInd w:w="-714" w:type="dxa"/>
              <w:tblBorders>
                <w:left w:val="none" w:sz="0" w:space="0" w:color="auto"/>
                <w:right w:val="none" w:sz="0" w:space="0" w:color="auto"/>
                <w:insideH w:val="none" w:sz="0" w:space="0" w:color="auto"/>
                <w:insideV w:val="none" w:sz="0" w:space="0" w:color="auto"/>
              </w:tblBorders>
              <w:tblLayout w:type="fixed"/>
            </w:tblPrEx>
          </w:tblPrExChange>
        </w:tblPrEx>
        <w:trPr>
          <w:trHeight w:val="539"/>
          <w:trPrChange w:id="110" w:author="Jason Everett" w:date="2020-12-16T21:16:00Z">
            <w:trPr>
              <w:gridBefore w:val="2"/>
              <w:trHeight w:val="539"/>
            </w:trPr>
          </w:trPrChange>
        </w:trPr>
        <w:tc>
          <w:tcPr>
            <w:tcW w:w="1345" w:type="dxa"/>
            <w:tcBorders>
              <w:top w:val="single" w:sz="4" w:space="0" w:color="auto"/>
            </w:tcBorders>
            <w:vAlign w:val="center"/>
            <w:tcPrChange w:id="111" w:author="Jason Everett" w:date="2020-12-16T21:16:00Z">
              <w:tcPr>
                <w:tcW w:w="1345" w:type="dxa"/>
                <w:gridSpan w:val="2"/>
                <w:tcBorders>
                  <w:top w:val="single" w:sz="4" w:space="0" w:color="auto"/>
                </w:tcBorders>
                <w:vAlign w:val="center"/>
              </w:tcPr>
            </w:tcPrChange>
          </w:tcPr>
          <w:p w14:paraId="253B3EC1" w14:textId="77777777" w:rsidR="00A73321" w:rsidRPr="00F15D89" w:rsidRDefault="00A73321" w:rsidP="00273150">
            <w:pPr>
              <w:spacing w:line="480" w:lineRule="auto"/>
              <w:jc w:val="center"/>
            </w:pPr>
            <w:r w:rsidRPr="00F15D89">
              <w:rPr>
                <w:rFonts w:ascii="Calibri" w:hAnsi="Calibri" w:cs="Calibri"/>
                <w:color w:val="000000"/>
              </w:rPr>
              <w:t>Cape Byron</w:t>
            </w:r>
          </w:p>
        </w:tc>
        <w:tc>
          <w:tcPr>
            <w:tcW w:w="1346" w:type="dxa"/>
            <w:tcBorders>
              <w:top w:val="single" w:sz="4" w:space="0" w:color="auto"/>
            </w:tcBorders>
            <w:vAlign w:val="center"/>
            <w:tcPrChange w:id="112" w:author="Jason Everett" w:date="2020-12-16T21:16:00Z">
              <w:tcPr>
                <w:tcW w:w="1346" w:type="dxa"/>
                <w:gridSpan w:val="2"/>
                <w:tcBorders>
                  <w:top w:val="single" w:sz="4" w:space="0" w:color="auto"/>
                </w:tcBorders>
              </w:tcPr>
            </w:tcPrChange>
          </w:tcPr>
          <w:p w14:paraId="6CE346C8" w14:textId="77777777" w:rsidR="00A73321" w:rsidRPr="00F15D89" w:rsidRDefault="00A73321" w:rsidP="003E6FCE">
            <w:pPr>
              <w:spacing w:line="480" w:lineRule="auto"/>
              <w:jc w:val="center"/>
              <w:rPr>
                <w:rFonts w:ascii="Calibri" w:hAnsi="Calibri" w:cs="Calibri"/>
                <w:color w:val="000000"/>
              </w:rPr>
            </w:pPr>
            <w:r>
              <w:rPr>
                <w:rFonts w:ascii="Calibri" w:hAnsi="Calibri" w:cs="Calibri"/>
                <w:color w:val="000000"/>
              </w:rPr>
              <w:t>356</w:t>
            </w:r>
          </w:p>
        </w:tc>
        <w:tc>
          <w:tcPr>
            <w:tcW w:w="1345" w:type="dxa"/>
            <w:tcBorders>
              <w:top w:val="single" w:sz="4" w:space="0" w:color="auto"/>
            </w:tcBorders>
            <w:vAlign w:val="center"/>
            <w:tcPrChange w:id="113" w:author="Jason Everett" w:date="2020-12-16T21:16:00Z">
              <w:tcPr>
                <w:tcW w:w="1345" w:type="dxa"/>
                <w:gridSpan w:val="2"/>
                <w:tcBorders>
                  <w:top w:val="single" w:sz="4" w:space="0" w:color="auto"/>
                </w:tcBorders>
                <w:vAlign w:val="center"/>
              </w:tcPr>
            </w:tcPrChange>
          </w:tcPr>
          <w:p w14:paraId="661F4A3C" w14:textId="77777777" w:rsidR="00A73321" w:rsidRPr="00F15D89" w:rsidRDefault="00A73321" w:rsidP="00273150">
            <w:pPr>
              <w:spacing w:line="480" w:lineRule="auto"/>
              <w:jc w:val="center"/>
            </w:pPr>
            <w:r w:rsidRPr="00F15D89">
              <w:rPr>
                <w:rFonts w:ascii="Calibri" w:hAnsi="Calibri" w:cs="Calibri"/>
                <w:color w:val="000000"/>
              </w:rPr>
              <w:t>153.70</w:t>
            </w:r>
            <w:r>
              <w:rPr>
                <w:rFonts w:ascii="Calibri" w:hAnsi="Calibri" w:cs="Calibri"/>
                <w:color w:val="000000"/>
              </w:rPr>
              <w:t>4</w:t>
            </w:r>
          </w:p>
        </w:tc>
        <w:tc>
          <w:tcPr>
            <w:tcW w:w="1346" w:type="dxa"/>
            <w:tcBorders>
              <w:top w:val="single" w:sz="4" w:space="0" w:color="auto"/>
            </w:tcBorders>
            <w:vAlign w:val="center"/>
            <w:tcPrChange w:id="114" w:author="Jason Everett" w:date="2020-12-16T21:16:00Z">
              <w:tcPr>
                <w:tcW w:w="1346" w:type="dxa"/>
                <w:gridSpan w:val="2"/>
                <w:tcBorders>
                  <w:top w:val="single" w:sz="4" w:space="0" w:color="auto"/>
                </w:tcBorders>
                <w:vAlign w:val="center"/>
              </w:tcPr>
            </w:tcPrChange>
          </w:tcPr>
          <w:p w14:paraId="596FC912"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28.63</w:t>
            </w:r>
            <w:r>
              <w:rPr>
                <w:rFonts w:ascii="Calibri" w:hAnsi="Calibri" w:cs="Calibri"/>
                <w:color w:val="000000"/>
              </w:rPr>
              <w:t>3</w:t>
            </w:r>
          </w:p>
        </w:tc>
        <w:tc>
          <w:tcPr>
            <w:tcW w:w="1346" w:type="dxa"/>
            <w:tcBorders>
              <w:top w:val="single" w:sz="4" w:space="0" w:color="auto"/>
            </w:tcBorders>
            <w:vAlign w:val="center"/>
            <w:tcPrChange w:id="115" w:author="Jason Everett" w:date="2020-12-16T21:16:00Z">
              <w:tcPr>
                <w:tcW w:w="1346" w:type="dxa"/>
                <w:gridSpan w:val="2"/>
                <w:tcBorders>
                  <w:top w:val="single" w:sz="4" w:space="0" w:color="auto"/>
                </w:tcBorders>
                <w:vAlign w:val="center"/>
              </w:tcPr>
            </w:tcPrChange>
          </w:tcPr>
          <w:p w14:paraId="3081993F" w14:textId="77777777" w:rsidR="00A73321" w:rsidRPr="00F15D89" w:rsidRDefault="00A73321" w:rsidP="00273150">
            <w:pPr>
              <w:spacing w:line="480" w:lineRule="auto"/>
              <w:jc w:val="center"/>
            </w:pPr>
            <w:r w:rsidRPr="00F15D89">
              <w:rPr>
                <w:rFonts w:ascii="Calibri" w:hAnsi="Calibri" w:cs="Calibri"/>
                <w:color w:val="000000"/>
              </w:rPr>
              <w:t>153.98</w:t>
            </w:r>
            <w:r>
              <w:rPr>
                <w:rFonts w:ascii="Calibri" w:hAnsi="Calibri" w:cs="Calibri"/>
                <w:color w:val="000000"/>
              </w:rPr>
              <w:t>1</w:t>
            </w:r>
          </w:p>
        </w:tc>
        <w:tc>
          <w:tcPr>
            <w:tcW w:w="1345" w:type="dxa"/>
            <w:tcBorders>
              <w:top w:val="single" w:sz="4" w:space="0" w:color="auto"/>
            </w:tcBorders>
            <w:vAlign w:val="center"/>
            <w:tcPrChange w:id="116" w:author="Jason Everett" w:date="2020-12-16T21:16:00Z">
              <w:tcPr>
                <w:tcW w:w="1345" w:type="dxa"/>
                <w:gridSpan w:val="2"/>
                <w:tcBorders>
                  <w:top w:val="single" w:sz="4" w:space="0" w:color="auto"/>
                </w:tcBorders>
                <w:vAlign w:val="center"/>
              </w:tcPr>
            </w:tcPrChange>
          </w:tcPr>
          <w:p w14:paraId="76E0DA54"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28.633</w:t>
            </w:r>
          </w:p>
        </w:tc>
        <w:tc>
          <w:tcPr>
            <w:tcW w:w="1346" w:type="dxa"/>
            <w:tcBorders>
              <w:top w:val="single" w:sz="4" w:space="0" w:color="auto"/>
            </w:tcBorders>
            <w:vAlign w:val="center"/>
            <w:tcPrChange w:id="117" w:author="Jason Everett" w:date="2020-12-16T21:16:00Z">
              <w:tcPr>
                <w:tcW w:w="1346" w:type="dxa"/>
                <w:gridSpan w:val="2"/>
                <w:tcBorders>
                  <w:top w:val="single" w:sz="4" w:space="0" w:color="auto"/>
                </w:tcBorders>
                <w:vAlign w:val="center"/>
              </w:tcPr>
            </w:tcPrChange>
          </w:tcPr>
          <w:p w14:paraId="2B24BD8E" w14:textId="77777777" w:rsidR="00A73321" w:rsidRPr="00F15D89" w:rsidRDefault="00A73321" w:rsidP="00273150">
            <w:pPr>
              <w:spacing w:line="480" w:lineRule="auto"/>
              <w:jc w:val="center"/>
            </w:pPr>
            <w:r w:rsidRPr="00F15D89">
              <w:rPr>
                <w:rFonts w:ascii="Calibri" w:hAnsi="Calibri" w:cs="Calibri"/>
                <w:color w:val="000000"/>
              </w:rPr>
              <w:t xml:space="preserve">12/09/2004 </w:t>
            </w:r>
            <w:r>
              <w:rPr>
                <w:rFonts w:ascii="Calibri" w:hAnsi="Calibri" w:cs="Calibri"/>
                <w:color w:val="000000"/>
              </w:rPr>
              <w:t>0</w:t>
            </w:r>
            <w:r w:rsidRPr="00F15D89">
              <w:rPr>
                <w:rFonts w:ascii="Calibri" w:hAnsi="Calibri" w:cs="Calibri"/>
                <w:color w:val="000000"/>
              </w:rPr>
              <w:t>8:11</w:t>
            </w:r>
          </w:p>
        </w:tc>
        <w:tc>
          <w:tcPr>
            <w:tcW w:w="1346" w:type="dxa"/>
            <w:tcBorders>
              <w:top w:val="single" w:sz="4" w:space="0" w:color="auto"/>
            </w:tcBorders>
            <w:vAlign w:val="center"/>
            <w:tcPrChange w:id="118" w:author="Jason Everett" w:date="2020-12-16T21:16:00Z">
              <w:tcPr>
                <w:tcW w:w="1346" w:type="dxa"/>
                <w:tcBorders>
                  <w:top w:val="single" w:sz="4" w:space="0" w:color="auto"/>
                </w:tcBorders>
                <w:vAlign w:val="center"/>
              </w:tcPr>
            </w:tcPrChange>
          </w:tcPr>
          <w:p w14:paraId="3B88BFF0" w14:textId="77777777" w:rsidR="00A73321" w:rsidRPr="00F15D89" w:rsidRDefault="00A73321" w:rsidP="00273150">
            <w:pPr>
              <w:spacing w:line="480" w:lineRule="auto"/>
              <w:jc w:val="center"/>
            </w:pPr>
            <w:r w:rsidRPr="00F15D89">
              <w:rPr>
                <w:rFonts w:ascii="Calibri" w:hAnsi="Calibri" w:cs="Calibri"/>
                <w:color w:val="000000"/>
              </w:rPr>
              <w:t xml:space="preserve">12/09/2004 </w:t>
            </w:r>
            <w:r>
              <w:rPr>
                <w:rFonts w:ascii="Calibri" w:hAnsi="Calibri" w:cs="Calibri"/>
                <w:color w:val="000000"/>
              </w:rPr>
              <w:t>0</w:t>
            </w:r>
            <w:r w:rsidRPr="00F15D89">
              <w:rPr>
                <w:rFonts w:ascii="Calibri" w:hAnsi="Calibri" w:cs="Calibri"/>
                <w:color w:val="000000"/>
              </w:rPr>
              <w:t>9:59</w:t>
            </w:r>
          </w:p>
        </w:tc>
      </w:tr>
      <w:tr w:rsidR="00A73321" w:rsidRPr="00F15D89" w14:paraId="4B871BAF" w14:textId="77777777" w:rsidTr="003E6FCE">
        <w:tblPrEx>
          <w:tblW w:w="10765" w:type="dxa"/>
          <w:tblInd w:w="-714" w:type="dxa"/>
          <w:tblBorders>
            <w:left w:val="none" w:sz="0" w:space="0" w:color="auto"/>
            <w:right w:val="none" w:sz="0" w:space="0" w:color="auto"/>
            <w:insideH w:val="none" w:sz="0" w:space="0" w:color="auto"/>
            <w:insideV w:val="none" w:sz="0" w:space="0" w:color="auto"/>
          </w:tblBorders>
          <w:tblLayout w:type="fixed"/>
          <w:tblPrExChange w:id="119" w:author="Jason Everett" w:date="2020-12-16T21:16:00Z">
            <w:tblPrEx>
              <w:tblW w:w="10765" w:type="dxa"/>
              <w:tblInd w:w="-714" w:type="dxa"/>
              <w:tblBorders>
                <w:left w:val="none" w:sz="0" w:space="0" w:color="auto"/>
                <w:right w:val="none" w:sz="0" w:space="0" w:color="auto"/>
                <w:insideH w:val="none" w:sz="0" w:space="0" w:color="auto"/>
                <w:insideV w:val="none" w:sz="0" w:space="0" w:color="auto"/>
              </w:tblBorders>
              <w:tblLayout w:type="fixed"/>
            </w:tblPrEx>
          </w:tblPrExChange>
        </w:tblPrEx>
        <w:trPr>
          <w:trHeight w:val="539"/>
          <w:trPrChange w:id="120" w:author="Jason Everett" w:date="2020-12-16T21:16:00Z">
            <w:trPr>
              <w:gridBefore w:val="2"/>
              <w:trHeight w:val="539"/>
            </w:trPr>
          </w:trPrChange>
        </w:trPr>
        <w:tc>
          <w:tcPr>
            <w:tcW w:w="1345" w:type="dxa"/>
            <w:vAlign w:val="center"/>
            <w:tcPrChange w:id="121" w:author="Jason Everett" w:date="2020-12-16T21:16:00Z">
              <w:tcPr>
                <w:tcW w:w="1345" w:type="dxa"/>
                <w:gridSpan w:val="2"/>
                <w:vAlign w:val="center"/>
              </w:tcPr>
            </w:tcPrChange>
          </w:tcPr>
          <w:p w14:paraId="6B7F0CC3" w14:textId="77777777" w:rsidR="00A73321" w:rsidRPr="00F15D89" w:rsidRDefault="00A73321" w:rsidP="00273150">
            <w:pPr>
              <w:spacing w:line="480" w:lineRule="auto"/>
              <w:jc w:val="center"/>
            </w:pPr>
            <w:r w:rsidRPr="00F15D89">
              <w:rPr>
                <w:rFonts w:ascii="Calibri" w:hAnsi="Calibri" w:cs="Calibri"/>
                <w:color w:val="000000"/>
              </w:rPr>
              <w:lastRenderedPageBreak/>
              <w:t>Evans Head</w:t>
            </w:r>
          </w:p>
        </w:tc>
        <w:tc>
          <w:tcPr>
            <w:tcW w:w="1346" w:type="dxa"/>
            <w:vAlign w:val="center"/>
            <w:tcPrChange w:id="122" w:author="Jason Everett" w:date="2020-12-16T21:16:00Z">
              <w:tcPr>
                <w:tcW w:w="1346" w:type="dxa"/>
                <w:gridSpan w:val="2"/>
              </w:tcPr>
            </w:tcPrChange>
          </w:tcPr>
          <w:p w14:paraId="04197B59" w14:textId="77777777" w:rsidR="00A73321" w:rsidRPr="00F15D89" w:rsidRDefault="00A73321" w:rsidP="003E6FCE">
            <w:pPr>
              <w:spacing w:line="480" w:lineRule="auto"/>
              <w:jc w:val="center"/>
              <w:rPr>
                <w:rFonts w:ascii="Calibri" w:hAnsi="Calibri" w:cs="Calibri"/>
                <w:color w:val="000000"/>
              </w:rPr>
            </w:pPr>
            <w:r>
              <w:rPr>
                <w:rFonts w:ascii="Calibri" w:hAnsi="Calibri" w:cs="Calibri"/>
                <w:color w:val="000000"/>
              </w:rPr>
              <w:t>13</w:t>
            </w:r>
          </w:p>
        </w:tc>
        <w:tc>
          <w:tcPr>
            <w:tcW w:w="1345" w:type="dxa"/>
            <w:vAlign w:val="center"/>
            <w:tcPrChange w:id="123" w:author="Jason Everett" w:date="2020-12-16T21:16:00Z">
              <w:tcPr>
                <w:tcW w:w="1345" w:type="dxa"/>
                <w:gridSpan w:val="2"/>
                <w:vAlign w:val="center"/>
              </w:tcPr>
            </w:tcPrChange>
          </w:tcPr>
          <w:p w14:paraId="609DA506" w14:textId="77777777" w:rsidR="00A73321" w:rsidRPr="00F15D89" w:rsidRDefault="00A73321" w:rsidP="00273150">
            <w:pPr>
              <w:spacing w:line="480" w:lineRule="auto"/>
              <w:jc w:val="center"/>
            </w:pPr>
            <w:r w:rsidRPr="00F15D89">
              <w:rPr>
                <w:rFonts w:ascii="Calibri" w:hAnsi="Calibri" w:cs="Calibri"/>
                <w:color w:val="000000"/>
              </w:rPr>
              <w:t>153.611</w:t>
            </w:r>
          </w:p>
        </w:tc>
        <w:tc>
          <w:tcPr>
            <w:tcW w:w="1346" w:type="dxa"/>
            <w:vAlign w:val="center"/>
            <w:tcPrChange w:id="124" w:author="Jason Everett" w:date="2020-12-16T21:16:00Z">
              <w:tcPr>
                <w:tcW w:w="1346" w:type="dxa"/>
                <w:gridSpan w:val="2"/>
                <w:vAlign w:val="center"/>
              </w:tcPr>
            </w:tcPrChange>
          </w:tcPr>
          <w:p w14:paraId="1AD0D104"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28.997</w:t>
            </w:r>
          </w:p>
        </w:tc>
        <w:tc>
          <w:tcPr>
            <w:tcW w:w="1346" w:type="dxa"/>
            <w:vAlign w:val="center"/>
            <w:tcPrChange w:id="125" w:author="Jason Everett" w:date="2020-12-16T21:16:00Z">
              <w:tcPr>
                <w:tcW w:w="1346" w:type="dxa"/>
                <w:gridSpan w:val="2"/>
                <w:vAlign w:val="center"/>
              </w:tcPr>
            </w:tcPrChange>
          </w:tcPr>
          <w:p w14:paraId="57EF4744" w14:textId="77777777" w:rsidR="00A73321" w:rsidRPr="00F15D89" w:rsidRDefault="00A73321" w:rsidP="00273150">
            <w:pPr>
              <w:spacing w:line="480" w:lineRule="auto"/>
              <w:jc w:val="center"/>
            </w:pPr>
            <w:r w:rsidRPr="00F15D89">
              <w:rPr>
                <w:rFonts w:ascii="Calibri" w:hAnsi="Calibri" w:cs="Calibri"/>
                <w:color w:val="000000"/>
              </w:rPr>
              <w:t>153.858</w:t>
            </w:r>
          </w:p>
        </w:tc>
        <w:tc>
          <w:tcPr>
            <w:tcW w:w="1345" w:type="dxa"/>
            <w:vAlign w:val="center"/>
            <w:tcPrChange w:id="126" w:author="Jason Everett" w:date="2020-12-16T21:16:00Z">
              <w:tcPr>
                <w:tcW w:w="1345" w:type="dxa"/>
                <w:gridSpan w:val="2"/>
                <w:vAlign w:val="center"/>
              </w:tcPr>
            </w:tcPrChange>
          </w:tcPr>
          <w:p w14:paraId="118DDA1E"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29.002</w:t>
            </w:r>
          </w:p>
        </w:tc>
        <w:tc>
          <w:tcPr>
            <w:tcW w:w="1346" w:type="dxa"/>
            <w:vAlign w:val="center"/>
            <w:tcPrChange w:id="127" w:author="Jason Everett" w:date="2020-12-16T21:16:00Z">
              <w:tcPr>
                <w:tcW w:w="1346" w:type="dxa"/>
                <w:gridSpan w:val="2"/>
                <w:vAlign w:val="center"/>
              </w:tcPr>
            </w:tcPrChange>
          </w:tcPr>
          <w:p w14:paraId="09F55F48" w14:textId="77777777" w:rsidR="00A73321" w:rsidRPr="00F15D89" w:rsidRDefault="00A73321" w:rsidP="00273150">
            <w:pPr>
              <w:spacing w:line="480" w:lineRule="auto"/>
              <w:jc w:val="center"/>
            </w:pPr>
            <w:r w:rsidRPr="00F15D89">
              <w:rPr>
                <w:rFonts w:ascii="Calibri" w:hAnsi="Calibri" w:cs="Calibri"/>
                <w:color w:val="000000"/>
              </w:rPr>
              <w:t>11/09/2004 10:55</w:t>
            </w:r>
          </w:p>
        </w:tc>
        <w:tc>
          <w:tcPr>
            <w:tcW w:w="1346" w:type="dxa"/>
            <w:vAlign w:val="center"/>
            <w:tcPrChange w:id="128" w:author="Jason Everett" w:date="2020-12-16T21:16:00Z">
              <w:tcPr>
                <w:tcW w:w="1346" w:type="dxa"/>
                <w:vAlign w:val="center"/>
              </w:tcPr>
            </w:tcPrChange>
          </w:tcPr>
          <w:p w14:paraId="25551158" w14:textId="77777777" w:rsidR="00A73321" w:rsidRPr="00F15D89" w:rsidRDefault="00A73321" w:rsidP="00273150">
            <w:pPr>
              <w:spacing w:line="480" w:lineRule="auto"/>
              <w:jc w:val="center"/>
            </w:pPr>
            <w:r w:rsidRPr="00F15D89">
              <w:rPr>
                <w:rFonts w:ascii="Calibri" w:hAnsi="Calibri" w:cs="Calibri"/>
                <w:color w:val="000000"/>
              </w:rPr>
              <w:t>11/09/2004 12:36</w:t>
            </w:r>
          </w:p>
        </w:tc>
      </w:tr>
      <w:tr w:rsidR="00A73321" w:rsidRPr="00F15D89" w14:paraId="476A01DF" w14:textId="77777777" w:rsidTr="003E6FCE">
        <w:tblPrEx>
          <w:tblW w:w="10765" w:type="dxa"/>
          <w:tblInd w:w="-714" w:type="dxa"/>
          <w:tblBorders>
            <w:left w:val="none" w:sz="0" w:space="0" w:color="auto"/>
            <w:right w:val="none" w:sz="0" w:space="0" w:color="auto"/>
            <w:insideH w:val="none" w:sz="0" w:space="0" w:color="auto"/>
            <w:insideV w:val="none" w:sz="0" w:space="0" w:color="auto"/>
          </w:tblBorders>
          <w:tblLayout w:type="fixed"/>
          <w:tblPrExChange w:id="129" w:author="Jason Everett" w:date="2020-12-16T21:16:00Z">
            <w:tblPrEx>
              <w:tblW w:w="10765" w:type="dxa"/>
              <w:tblInd w:w="-714" w:type="dxa"/>
              <w:tblBorders>
                <w:left w:val="none" w:sz="0" w:space="0" w:color="auto"/>
                <w:right w:val="none" w:sz="0" w:space="0" w:color="auto"/>
                <w:insideH w:val="none" w:sz="0" w:space="0" w:color="auto"/>
                <w:insideV w:val="none" w:sz="0" w:space="0" w:color="auto"/>
              </w:tblBorders>
              <w:tblLayout w:type="fixed"/>
            </w:tblPrEx>
          </w:tblPrExChange>
        </w:tblPrEx>
        <w:trPr>
          <w:trHeight w:val="531"/>
          <w:trPrChange w:id="130" w:author="Jason Everett" w:date="2020-12-16T21:16:00Z">
            <w:trPr>
              <w:gridBefore w:val="2"/>
              <w:trHeight w:val="531"/>
            </w:trPr>
          </w:trPrChange>
        </w:trPr>
        <w:tc>
          <w:tcPr>
            <w:tcW w:w="1345" w:type="dxa"/>
            <w:vAlign w:val="center"/>
            <w:tcPrChange w:id="131" w:author="Jason Everett" w:date="2020-12-16T21:16:00Z">
              <w:tcPr>
                <w:tcW w:w="1345" w:type="dxa"/>
                <w:gridSpan w:val="2"/>
                <w:vAlign w:val="center"/>
              </w:tcPr>
            </w:tcPrChange>
          </w:tcPr>
          <w:p w14:paraId="193DE3B1" w14:textId="77777777" w:rsidR="00A73321" w:rsidRPr="00F15D89" w:rsidRDefault="00A73321" w:rsidP="00273150">
            <w:pPr>
              <w:spacing w:line="480" w:lineRule="auto"/>
              <w:jc w:val="center"/>
            </w:pPr>
            <w:r w:rsidRPr="00F15D89">
              <w:rPr>
                <w:rFonts w:ascii="Calibri" w:hAnsi="Calibri" w:cs="Calibri"/>
                <w:color w:val="000000"/>
              </w:rPr>
              <w:t>North Solitary</w:t>
            </w:r>
          </w:p>
        </w:tc>
        <w:tc>
          <w:tcPr>
            <w:tcW w:w="1346" w:type="dxa"/>
            <w:vAlign w:val="center"/>
            <w:tcPrChange w:id="132" w:author="Jason Everett" w:date="2020-12-16T21:16:00Z">
              <w:tcPr>
                <w:tcW w:w="1346" w:type="dxa"/>
                <w:gridSpan w:val="2"/>
              </w:tcPr>
            </w:tcPrChange>
          </w:tcPr>
          <w:p w14:paraId="7654ABFA" w14:textId="77777777" w:rsidR="00A73321" w:rsidRPr="00F15D89" w:rsidRDefault="00A73321" w:rsidP="003E6FCE">
            <w:pPr>
              <w:spacing w:line="480" w:lineRule="auto"/>
              <w:jc w:val="center"/>
              <w:rPr>
                <w:rFonts w:ascii="Calibri" w:hAnsi="Calibri" w:cs="Calibri"/>
                <w:color w:val="000000"/>
              </w:rPr>
            </w:pPr>
            <w:r>
              <w:rPr>
                <w:rFonts w:ascii="Calibri" w:hAnsi="Calibri" w:cs="Calibri"/>
                <w:color w:val="000000"/>
              </w:rPr>
              <w:t>15</w:t>
            </w:r>
          </w:p>
        </w:tc>
        <w:tc>
          <w:tcPr>
            <w:tcW w:w="1345" w:type="dxa"/>
            <w:vAlign w:val="center"/>
            <w:tcPrChange w:id="133" w:author="Jason Everett" w:date="2020-12-16T21:16:00Z">
              <w:tcPr>
                <w:tcW w:w="1345" w:type="dxa"/>
                <w:gridSpan w:val="2"/>
                <w:vAlign w:val="center"/>
              </w:tcPr>
            </w:tcPrChange>
          </w:tcPr>
          <w:p w14:paraId="29569C3E" w14:textId="77777777" w:rsidR="00A73321" w:rsidRPr="00F15D89" w:rsidRDefault="00A73321" w:rsidP="00273150">
            <w:pPr>
              <w:spacing w:line="480" w:lineRule="auto"/>
              <w:jc w:val="center"/>
            </w:pPr>
            <w:r w:rsidRPr="00F15D89">
              <w:rPr>
                <w:rFonts w:ascii="Calibri" w:hAnsi="Calibri" w:cs="Calibri"/>
                <w:color w:val="000000"/>
              </w:rPr>
              <w:t>153.41</w:t>
            </w:r>
            <w:r>
              <w:rPr>
                <w:rFonts w:ascii="Calibri" w:hAnsi="Calibri" w:cs="Calibri"/>
                <w:color w:val="000000"/>
              </w:rPr>
              <w:t>2</w:t>
            </w:r>
          </w:p>
        </w:tc>
        <w:tc>
          <w:tcPr>
            <w:tcW w:w="1346" w:type="dxa"/>
            <w:vAlign w:val="center"/>
            <w:tcPrChange w:id="134" w:author="Jason Everett" w:date="2020-12-16T21:16:00Z">
              <w:tcPr>
                <w:tcW w:w="1346" w:type="dxa"/>
                <w:gridSpan w:val="2"/>
                <w:vAlign w:val="center"/>
              </w:tcPr>
            </w:tcPrChange>
          </w:tcPr>
          <w:p w14:paraId="7AB4CB44"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29.99</w:t>
            </w:r>
            <w:r>
              <w:rPr>
                <w:rFonts w:ascii="Calibri" w:hAnsi="Calibri" w:cs="Calibri"/>
                <w:color w:val="000000"/>
              </w:rPr>
              <w:t>8</w:t>
            </w:r>
          </w:p>
        </w:tc>
        <w:tc>
          <w:tcPr>
            <w:tcW w:w="1346" w:type="dxa"/>
            <w:vAlign w:val="center"/>
            <w:tcPrChange w:id="135" w:author="Jason Everett" w:date="2020-12-16T21:16:00Z">
              <w:tcPr>
                <w:tcW w:w="1346" w:type="dxa"/>
                <w:gridSpan w:val="2"/>
                <w:vAlign w:val="center"/>
              </w:tcPr>
            </w:tcPrChange>
          </w:tcPr>
          <w:p w14:paraId="04E6DA41" w14:textId="77777777" w:rsidR="00A73321" w:rsidRPr="00F15D89" w:rsidRDefault="00A73321" w:rsidP="00273150">
            <w:pPr>
              <w:spacing w:line="480" w:lineRule="auto"/>
              <w:jc w:val="center"/>
            </w:pPr>
            <w:r w:rsidRPr="00F15D89">
              <w:rPr>
                <w:rFonts w:ascii="Calibri" w:hAnsi="Calibri" w:cs="Calibri"/>
                <w:color w:val="000000"/>
              </w:rPr>
              <w:t>153.72</w:t>
            </w:r>
            <w:r>
              <w:rPr>
                <w:rFonts w:ascii="Calibri" w:hAnsi="Calibri" w:cs="Calibri"/>
                <w:color w:val="000000"/>
              </w:rPr>
              <w:t>6</w:t>
            </w:r>
          </w:p>
        </w:tc>
        <w:tc>
          <w:tcPr>
            <w:tcW w:w="1345" w:type="dxa"/>
            <w:vAlign w:val="center"/>
            <w:tcPrChange w:id="136" w:author="Jason Everett" w:date="2020-12-16T21:16:00Z">
              <w:tcPr>
                <w:tcW w:w="1345" w:type="dxa"/>
                <w:gridSpan w:val="2"/>
                <w:vAlign w:val="center"/>
              </w:tcPr>
            </w:tcPrChange>
          </w:tcPr>
          <w:p w14:paraId="274FAE7B"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29.997</w:t>
            </w:r>
          </w:p>
        </w:tc>
        <w:tc>
          <w:tcPr>
            <w:tcW w:w="1346" w:type="dxa"/>
            <w:vAlign w:val="center"/>
            <w:tcPrChange w:id="137" w:author="Jason Everett" w:date="2020-12-16T21:16:00Z">
              <w:tcPr>
                <w:tcW w:w="1346" w:type="dxa"/>
                <w:gridSpan w:val="2"/>
                <w:vAlign w:val="center"/>
              </w:tcPr>
            </w:tcPrChange>
          </w:tcPr>
          <w:p w14:paraId="36E5675F" w14:textId="77777777" w:rsidR="00A73321" w:rsidRPr="00F15D89" w:rsidRDefault="00A73321" w:rsidP="00273150">
            <w:pPr>
              <w:spacing w:line="480" w:lineRule="auto"/>
              <w:jc w:val="center"/>
            </w:pPr>
            <w:r w:rsidRPr="00F15D89">
              <w:rPr>
                <w:rFonts w:ascii="Calibri" w:hAnsi="Calibri" w:cs="Calibri"/>
                <w:color w:val="000000"/>
              </w:rPr>
              <w:t>7/09/2004 21:41</w:t>
            </w:r>
          </w:p>
        </w:tc>
        <w:tc>
          <w:tcPr>
            <w:tcW w:w="1346" w:type="dxa"/>
            <w:vAlign w:val="center"/>
            <w:tcPrChange w:id="138" w:author="Jason Everett" w:date="2020-12-16T21:16:00Z">
              <w:tcPr>
                <w:tcW w:w="1346" w:type="dxa"/>
                <w:vAlign w:val="center"/>
              </w:tcPr>
            </w:tcPrChange>
          </w:tcPr>
          <w:p w14:paraId="19BB7451" w14:textId="77777777" w:rsidR="00A73321" w:rsidRPr="00F15D89" w:rsidRDefault="00A73321" w:rsidP="00273150">
            <w:pPr>
              <w:spacing w:line="480" w:lineRule="auto"/>
              <w:jc w:val="center"/>
            </w:pPr>
            <w:r w:rsidRPr="00F15D89">
              <w:rPr>
                <w:rFonts w:ascii="Calibri" w:hAnsi="Calibri" w:cs="Calibri"/>
                <w:color w:val="000000"/>
              </w:rPr>
              <w:t xml:space="preserve">8/09/2004 </w:t>
            </w:r>
            <w:r>
              <w:rPr>
                <w:rFonts w:ascii="Calibri" w:hAnsi="Calibri" w:cs="Calibri"/>
                <w:color w:val="000000"/>
              </w:rPr>
              <w:t>0</w:t>
            </w:r>
            <w:r w:rsidRPr="00F15D89">
              <w:rPr>
                <w:rFonts w:ascii="Calibri" w:hAnsi="Calibri" w:cs="Calibri"/>
                <w:color w:val="000000"/>
              </w:rPr>
              <w:t>0:05</w:t>
            </w:r>
          </w:p>
        </w:tc>
      </w:tr>
      <w:tr w:rsidR="00A73321" w:rsidRPr="00F15D89" w14:paraId="2D438A97" w14:textId="77777777" w:rsidTr="003E6FCE">
        <w:tblPrEx>
          <w:tblW w:w="10765" w:type="dxa"/>
          <w:tblInd w:w="-714" w:type="dxa"/>
          <w:tblBorders>
            <w:left w:val="none" w:sz="0" w:space="0" w:color="auto"/>
            <w:right w:val="none" w:sz="0" w:space="0" w:color="auto"/>
            <w:insideH w:val="none" w:sz="0" w:space="0" w:color="auto"/>
            <w:insideV w:val="none" w:sz="0" w:space="0" w:color="auto"/>
          </w:tblBorders>
          <w:tblLayout w:type="fixed"/>
          <w:tblPrExChange w:id="139" w:author="Jason Everett" w:date="2020-12-16T21:16:00Z">
            <w:tblPrEx>
              <w:tblW w:w="10765" w:type="dxa"/>
              <w:tblInd w:w="-714" w:type="dxa"/>
              <w:tblBorders>
                <w:left w:val="none" w:sz="0" w:space="0" w:color="auto"/>
                <w:right w:val="none" w:sz="0" w:space="0" w:color="auto"/>
                <w:insideH w:val="none" w:sz="0" w:space="0" w:color="auto"/>
                <w:insideV w:val="none" w:sz="0" w:space="0" w:color="auto"/>
              </w:tblBorders>
              <w:tblLayout w:type="fixed"/>
            </w:tblPrEx>
          </w:tblPrExChange>
        </w:tblPrEx>
        <w:trPr>
          <w:trHeight w:val="547"/>
          <w:trPrChange w:id="140" w:author="Jason Everett" w:date="2020-12-16T21:16:00Z">
            <w:trPr>
              <w:gridBefore w:val="2"/>
              <w:trHeight w:val="547"/>
            </w:trPr>
          </w:trPrChange>
        </w:trPr>
        <w:tc>
          <w:tcPr>
            <w:tcW w:w="1345" w:type="dxa"/>
            <w:vAlign w:val="center"/>
            <w:tcPrChange w:id="141" w:author="Jason Everett" w:date="2020-12-16T21:16:00Z">
              <w:tcPr>
                <w:tcW w:w="1345" w:type="dxa"/>
                <w:gridSpan w:val="2"/>
                <w:vAlign w:val="center"/>
              </w:tcPr>
            </w:tcPrChange>
          </w:tcPr>
          <w:p w14:paraId="48D69590" w14:textId="77777777" w:rsidR="00A73321" w:rsidRPr="00F15D89" w:rsidRDefault="00A73321" w:rsidP="00273150">
            <w:pPr>
              <w:spacing w:line="480" w:lineRule="auto"/>
              <w:jc w:val="center"/>
            </w:pPr>
            <w:r w:rsidRPr="00F15D89">
              <w:rPr>
                <w:rFonts w:ascii="Calibri" w:hAnsi="Calibri" w:cs="Calibri"/>
                <w:color w:val="000000"/>
              </w:rPr>
              <w:t>Diamond Head</w:t>
            </w:r>
          </w:p>
        </w:tc>
        <w:tc>
          <w:tcPr>
            <w:tcW w:w="1346" w:type="dxa"/>
            <w:vAlign w:val="center"/>
            <w:tcPrChange w:id="142" w:author="Jason Everett" w:date="2020-12-16T21:16:00Z">
              <w:tcPr>
                <w:tcW w:w="1346" w:type="dxa"/>
                <w:gridSpan w:val="2"/>
              </w:tcPr>
            </w:tcPrChange>
          </w:tcPr>
          <w:p w14:paraId="6B348F13" w14:textId="77777777" w:rsidR="00A73321" w:rsidRPr="00F15D89" w:rsidRDefault="00A73321" w:rsidP="003E6FCE">
            <w:pPr>
              <w:spacing w:line="480" w:lineRule="auto"/>
              <w:jc w:val="center"/>
              <w:rPr>
                <w:rFonts w:ascii="Calibri" w:hAnsi="Calibri" w:cs="Calibri"/>
                <w:color w:val="000000"/>
              </w:rPr>
            </w:pPr>
            <w:r>
              <w:rPr>
                <w:rFonts w:ascii="Calibri" w:hAnsi="Calibri" w:cs="Calibri"/>
                <w:color w:val="000000"/>
              </w:rPr>
              <w:t>19</w:t>
            </w:r>
          </w:p>
        </w:tc>
        <w:tc>
          <w:tcPr>
            <w:tcW w:w="1345" w:type="dxa"/>
            <w:vAlign w:val="center"/>
            <w:tcPrChange w:id="143" w:author="Jason Everett" w:date="2020-12-16T21:16:00Z">
              <w:tcPr>
                <w:tcW w:w="1345" w:type="dxa"/>
                <w:gridSpan w:val="2"/>
                <w:vAlign w:val="center"/>
              </w:tcPr>
            </w:tcPrChange>
          </w:tcPr>
          <w:p w14:paraId="5A61BCF8" w14:textId="77777777" w:rsidR="00A73321" w:rsidRPr="00F15D89" w:rsidRDefault="00A73321" w:rsidP="00273150">
            <w:pPr>
              <w:spacing w:line="480" w:lineRule="auto"/>
              <w:jc w:val="center"/>
            </w:pPr>
            <w:r w:rsidRPr="00F15D89">
              <w:rPr>
                <w:rFonts w:ascii="Calibri" w:hAnsi="Calibri" w:cs="Calibri"/>
                <w:color w:val="000000"/>
              </w:rPr>
              <w:t>152.91</w:t>
            </w:r>
            <w:r>
              <w:rPr>
                <w:rFonts w:ascii="Calibri" w:hAnsi="Calibri" w:cs="Calibri"/>
                <w:color w:val="000000"/>
              </w:rPr>
              <w:t>3</w:t>
            </w:r>
          </w:p>
        </w:tc>
        <w:tc>
          <w:tcPr>
            <w:tcW w:w="1346" w:type="dxa"/>
            <w:vAlign w:val="center"/>
            <w:tcPrChange w:id="144" w:author="Jason Everett" w:date="2020-12-16T21:16:00Z">
              <w:tcPr>
                <w:tcW w:w="1346" w:type="dxa"/>
                <w:gridSpan w:val="2"/>
                <w:vAlign w:val="center"/>
              </w:tcPr>
            </w:tcPrChange>
          </w:tcPr>
          <w:p w14:paraId="729B53AD"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31.75</w:t>
            </w:r>
            <w:r>
              <w:rPr>
                <w:rFonts w:ascii="Calibri" w:hAnsi="Calibri" w:cs="Calibri"/>
                <w:color w:val="000000"/>
              </w:rPr>
              <w:t>2</w:t>
            </w:r>
          </w:p>
        </w:tc>
        <w:tc>
          <w:tcPr>
            <w:tcW w:w="1346" w:type="dxa"/>
            <w:vAlign w:val="center"/>
            <w:tcPrChange w:id="145" w:author="Jason Everett" w:date="2020-12-16T21:16:00Z">
              <w:tcPr>
                <w:tcW w:w="1346" w:type="dxa"/>
                <w:gridSpan w:val="2"/>
                <w:vAlign w:val="center"/>
              </w:tcPr>
            </w:tcPrChange>
          </w:tcPr>
          <w:p w14:paraId="4BE60F08" w14:textId="77777777" w:rsidR="00A73321" w:rsidRPr="00F15D89" w:rsidRDefault="00A73321" w:rsidP="00273150">
            <w:pPr>
              <w:spacing w:line="480" w:lineRule="auto"/>
              <w:jc w:val="center"/>
            </w:pPr>
            <w:r w:rsidRPr="00F15D89">
              <w:rPr>
                <w:rFonts w:ascii="Calibri" w:hAnsi="Calibri" w:cs="Calibri"/>
                <w:color w:val="000000"/>
              </w:rPr>
              <w:t>153.19</w:t>
            </w:r>
            <w:r>
              <w:rPr>
                <w:rFonts w:ascii="Calibri" w:hAnsi="Calibri" w:cs="Calibri"/>
                <w:color w:val="000000"/>
              </w:rPr>
              <w:t>1</w:t>
            </w:r>
          </w:p>
        </w:tc>
        <w:tc>
          <w:tcPr>
            <w:tcW w:w="1345" w:type="dxa"/>
            <w:vAlign w:val="center"/>
            <w:tcPrChange w:id="146" w:author="Jason Everett" w:date="2020-12-16T21:16:00Z">
              <w:tcPr>
                <w:tcW w:w="1345" w:type="dxa"/>
                <w:gridSpan w:val="2"/>
                <w:vAlign w:val="center"/>
              </w:tcPr>
            </w:tcPrChange>
          </w:tcPr>
          <w:p w14:paraId="53DB710F"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31.747</w:t>
            </w:r>
          </w:p>
        </w:tc>
        <w:tc>
          <w:tcPr>
            <w:tcW w:w="1346" w:type="dxa"/>
            <w:vAlign w:val="center"/>
            <w:tcPrChange w:id="147" w:author="Jason Everett" w:date="2020-12-16T21:16:00Z">
              <w:tcPr>
                <w:tcW w:w="1346" w:type="dxa"/>
                <w:gridSpan w:val="2"/>
                <w:vAlign w:val="center"/>
              </w:tcPr>
            </w:tcPrChange>
          </w:tcPr>
          <w:p w14:paraId="248D2D69" w14:textId="77777777" w:rsidR="00A73321" w:rsidRPr="00F15D89" w:rsidRDefault="00A73321" w:rsidP="00273150">
            <w:pPr>
              <w:spacing w:line="480" w:lineRule="auto"/>
              <w:jc w:val="center"/>
            </w:pPr>
            <w:r w:rsidRPr="00F15D89">
              <w:rPr>
                <w:rFonts w:ascii="Calibri" w:hAnsi="Calibri" w:cs="Calibri"/>
                <w:color w:val="000000"/>
              </w:rPr>
              <w:t>6/09/2004 20:00</w:t>
            </w:r>
          </w:p>
        </w:tc>
        <w:tc>
          <w:tcPr>
            <w:tcW w:w="1346" w:type="dxa"/>
            <w:vAlign w:val="center"/>
            <w:tcPrChange w:id="148" w:author="Jason Everett" w:date="2020-12-16T21:16:00Z">
              <w:tcPr>
                <w:tcW w:w="1346" w:type="dxa"/>
                <w:vAlign w:val="center"/>
              </w:tcPr>
            </w:tcPrChange>
          </w:tcPr>
          <w:p w14:paraId="5713CA45" w14:textId="77777777" w:rsidR="00A73321" w:rsidRPr="00F15D89" w:rsidRDefault="00A73321" w:rsidP="00273150">
            <w:pPr>
              <w:spacing w:line="480" w:lineRule="auto"/>
              <w:jc w:val="center"/>
            </w:pPr>
            <w:r w:rsidRPr="00F15D89">
              <w:rPr>
                <w:rFonts w:ascii="Calibri" w:hAnsi="Calibri" w:cs="Calibri"/>
                <w:color w:val="000000"/>
              </w:rPr>
              <w:t>6/09/2004 21:53</w:t>
            </w:r>
          </w:p>
        </w:tc>
      </w:tr>
      <w:bookmarkEnd w:id="108"/>
    </w:tbl>
    <w:p w14:paraId="1B6DFF20" w14:textId="77777777" w:rsidR="00A73321" w:rsidRPr="00F15D89" w:rsidRDefault="00A73321" w:rsidP="00D715A7">
      <w:pPr>
        <w:pStyle w:val="Heading-Main"/>
        <w:spacing w:line="480" w:lineRule="auto"/>
        <w:rPr>
          <w:rFonts w:asciiTheme="minorHAnsi" w:hAnsiTheme="minorHAnsi" w:cstheme="minorHAnsi"/>
          <w:b w:val="0"/>
          <w:bCs w:val="0"/>
          <w:lang w:val="en-AU"/>
        </w:rPr>
      </w:pPr>
    </w:p>
    <w:p w14:paraId="733049E2" w14:textId="6C8F0002" w:rsidR="00EA5E50" w:rsidRPr="00C07196" w:rsidRDefault="00EA5E50"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Environmental Data</w:t>
      </w:r>
    </w:p>
    <w:p w14:paraId="1E8F681A" w14:textId="4DE33B7F" w:rsidR="00EA5E50" w:rsidRDefault="00EA5E50" w:rsidP="00D715A7">
      <w:pPr>
        <w:spacing w:line="480" w:lineRule="auto"/>
        <w:ind w:firstLine="720"/>
      </w:pPr>
      <w:r w:rsidRPr="00F15D89">
        <w:rPr>
          <w:rFonts w:asciiTheme="minorHAnsi" w:hAnsiTheme="minorHAnsi" w:cstheme="minorHAnsi"/>
          <w:szCs w:val="24"/>
          <w:lang w:val="en-AU"/>
        </w:rPr>
        <w:t>To investigate environment</w:t>
      </w:r>
      <w:r>
        <w:rPr>
          <w:rFonts w:asciiTheme="minorHAnsi" w:hAnsiTheme="minorHAnsi" w:cstheme="minorHAnsi"/>
          <w:szCs w:val="24"/>
          <w:lang w:val="en-AU"/>
        </w:rPr>
        <w:t>al</w:t>
      </w:r>
      <w:r w:rsidRPr="00F15D89">
        <w:rPr>
          <w:rFonts w:asciiTheme="minorHAnsi" w:hAnsiTheme="minorHAnsi" w:cstheme="minorHAnsi"/>
          <w:szCs w:val="24"/>
          <w:lang w:val="en-AU"/>
        </w:rPr>
        <w:t xml:space="preserve"> conditions leading up to</w:t>
      </w:r>
      <w:r>
        <w:rPr>
          <w:rFonts w:asciiTheme="minorHAnsi" w:hAnsiTheme="minorHAnsi" w:cstheme="minorHAnsi"/>
          <w:szCs w:val="24"/>
          <w:lang w:val="en-AU"/>
        </w:rPr>
        <w:t xml:space="preserve"> and during</w:t>
      </w:r>
      <w:r w:rsidRPr="00F15D89">
        <w:rPr>
          <w:rFonts w:asciiTheme="minorHAnsi" w:hAnsiTheme="minorHAnsi" w:cstheme="minorHAnsi"/>
          <w:szCs w:val="24"/>
          <w:lang w:val="en-AU"/>
        </w:rPr>
        <w:t xml:space="preserve"> the sampling of transects on the east Australian continental shelf, MODIS</w:t>
      </w:r>
      <w:r>
        <w:rPr>
          <w:rFonts w:asciiTheme="minorHAnsi" w:hAnsiTheme="minorHAnsi" w:cstheme="minorHAnsi"/>
          <w:szCs w:val="24"/>
          <w:lang w:val="en-AU"/>
        </w:rPr>
        <w:t>-Aqua</w:t>
      </w:r>
      <w:r w:rsidRPr="00F15D89">
        <w:rPr>
          <w:rFonts w:asciiTheme="minorHAnsi" w:hAnsiTheme="minorHAnsi" w:cstheme="minorHAnsi"/>
          <w:szCs w:val="24"/>
          <w:lang w:val="en-AU"/>
        </w:rPr>
        <w:t xml:space="preserve"> Level 3 ocean-colour data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t>were obtained from the Integrated Marine Observing System (IMOS) Data Portal (</w:t>
      </w:r>
      <w:hyperlink r:id="rId14"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at 1 km resolution. Chlorophyll-a was derived using the OC3 algorithm. </w:t>
      </w:r>
      <w:r>
        <w:rPr>
          <w:rFonts w:asciiTheme="minorHAnsi" w:hAnsiTheme="minorHAnsi" w:cstheme="minorHAnsi"/>
          <w:szCs w:val="24"/>
          <w:lang w:val="en-AU"/>
        </w:rPr>
        <w:t>Sea surface temperature was obtained from L3S AVHRR daily night product from the same portal, displayed as a map for the region (resolution of 0.02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Surface geostrophic currents were derived from gridded sea level gradients from satellite altimetry, also </w:t>
      </w:r>
      <w:proofErr w:type="gramStart"/>
      <w:r>
        <w:rPr>
          <w:rFonts w:asciiTheme="minorHAnsi" w:hAnsiTheme="minorHAnsi" w:cstheme="minorHAnsi"/>
          <w:szCs w:val="24"/>
          <w:lang w:val="en-AU"/>
        </w:rPr>
        <w:t>taking into account</w:t>
      </w:r>
      <w:proofErr w:type="gramEnd"/>
      <w:r>
        <w:rPr>
          <w:rFonts w:asciiTheme="minorHAnsi" w:hAnsiTheme="minorHAnsi" w:cstheme="minorHAnsi"/>
          <w:szCs w:val="24"/>
          <w:lang w:val="en-AU"/>
        </w:rPr>
        <w:t xml:space="preserve"> sea level gauges to improve the estimate in coastal area (resolution of 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To </w:t>
      </w:r>
      <w:r w:rsidR="00293DBB">
        <w:rPr>
          <w:rFonts w:asciiTheme="minorHAnsi" w:hAnsiTheme="minorHAnsi" w:cstheme="minorHAnsi"/>
          <w:szCs w:val="24"/>
          <w:lang w:val="en-AU"/>
        </w:rPr>
        <w:t>quantify</w:t>
      </w:r>
      <w:r>
        <w:rPr>
          <w:rFonts w:asciiTheme="minorHAnsi" w:hAnsiTheme="minorHAnsi" w:cstheme="minorHAnsi"/>
          <w:szCs w:val="24"/>
          <w:lang w:val="en-AU"/>
        </w:rPr>
        <w:t xml:space="preserve"> lead-up conditions to our sampling, </w:t>
      </w:r>
      <w:r w:rsidRPr="00F15D89">
        <w:rPr>
          <w:rFonts w:asciiTheme="minorHAnsi" w:hAnsiTheme="minorHAnsi" w:cstheme="minorHAnsi"/>
          <w:szCs w:val="24"/>
          <w:lang w:val="en-AU"/>
        </w:rPr>
        <w:t>MODIS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t>data were retrieved for 5</w:t>
      </w:r>
      <w:r w:rsidR="00706713">
        <w:rPr>
          <w:rFonts w:asciiTheme="minorHAnsi" w:hAnsiTheme="minorHAnsi" w:cstheme="minorHAnsi"/>
          <w:szCs w:val="24"/>
          <w:lang w:val="en-AU"/>
        </w:rPr>
        <w:sym w:font="Symbol" w:char="F0B4"/>
      </w:r>
      <w:r w:rsidRPr="00F15D89">
        <w:rPr>
          <w:rFonts w:asciiTheme="minorHAnsi" w:hAnsiTheme="minorHAnsi" w:cstheme="minorHAnsi"/>
          <w:szCs w:val="24"/>
          <w:lang w:val="en-AU"/>
        </w:rPr>
        <w:t>5 pixels (~25 km</w:t>
      </w:r>
      <w:r w:rsidRPr="00F15D89">
        <w:rPr>
          <w:rFonts w:asciiTheme="minorHAnsi" w:hAnsiTheme="minorHAnsi" w:cstheme="minorHAnsi"/>
          <w:szCs w:val="24"/>
          <w:vertAlign w:val="superscript"/>
          <w:lang w:val="en-AU"/>
        </w:rPr>
        <w:t>2</w:t>
      </w:r>
      <w:r w:rsidRPr="00F15D89">
        <w:rPr>
          <w:rFonts w:asciiTheme="minorHAnsi" w:hAnsiTheme="minorHAnsi" w:cstheme="minorHAnsi"/>
          <w:szCs w:val="24"/>
          <w:lang w:val="en-AU"/>
        </w:rPr>
        <w:t>) surrounding the western and eastern edges of each transect, for the month prior to the day of sampling.</w:t>
      </w:r>
    </w:p>
    <w:p w14:paraId="5F8973FD" w14:textId="3A1E83BE" w:rsidR="00EA5E50" w:rsidRDefault="00EA5E50"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To investigate</w:t>
      </w:r>
      <w:r>
        <w:rPr>
          <w:rFonts w:asciiTheme="minorHAnsi" w:hAnsiTheme="minorHAnsi" w:cstheme="minorHAnsi"/>
          <w:szCs w:val="24"/>
          <w:lang w:val="en-AU"/>
        </w:rPr>
        <w:t xml:space="preserve"> the</w:t>
      </w:r>
      <w:r w:rsidRPr="00F15D89">
        <w:rPr>
          <w:rFonts w:asciiTheme="minorHAnsi" w:hAnsiTheme="minorHAnsi" w:cstheme="minorHAnsi"/>
          <w:szCs w:val="24"/>
          <w:lang w:val="en-AU"/>
        </w:rPr>
        <w:t xml:space="preserve"> seasonal variation of </w:t>
      </w:r>
      <w:r>
        <w:rPr>
          <w:rFonts w:asciiTheme="minorHAnsi" w:hAnsiTheme="minorHAnsi" w:cstheme="minorHAnsi"/>
          <w:szCs w:val="24"/>
          <w:lang w:val="en-AU"/>
        </w:rPr>
        <w:t xml:space="preserve">EAC strength </w:t>
      </w:r>
      <w:r w:rsidRPr="00F15D89">
        <w:rPr>
          <w:rFonts w:asciiTheme="minorHAnsi" w:hAnsiTheme="minorHAnsi" w:cstheme="minorHAnsi"/>
          <w:szCs w:val="24"/>
          <w:lang w:val="en-AU"/>
        </w:rPr>
        <w:t xml:space="preserve">in the region of our transects, 10 years (2004 – 2013) of </w:t>
      </w:r>
      <w:r w:rsidRPr="004F563B">
        <w:rPr>
          <w:rFonts w:asciiTheme="minorHAnsi" w:hAnsiTheme="minorHAnsi" w:cstheme="minorHAnsi"/>
          <w:szCs w:val="24"/>
          <w:lang w:val="en-AU"/>
        </w:rPr>
        <w:t xml:space="preserve">surface geostrophic </w:t>
      </w:r>
      <w:r>
        <w:rPr>
          <w:rFonts w:asciiTheme="minorHAnsi" w:hAnsiTheme="minorHAnsi" w:cstheme="minorHAnsi"/>
          <w:szCs w:val="24"/>
          <w:lang w:val="en-AU"/>
        </w:rPr>
        <w:t xml:space="preserve">currents from </w:t>
      </w:r>
      <w:r w:rsidRPr="00F15D89">
        <w:rPr>
          <w:rFonts w:asciiTheme="minorHAnsi" w:hAnsiTheme="minorHAnsi" w:cstheme="minorHAnsi"/>
          <w:szCs w:val="24"/>
          <w:lang w:val="en-AU"/>
        </w:rPr>
        <w:t>satellite altimet</w:t>
      </w:r>
      <w:r>
        <w:rPr>
          <w:rFonts w:asciiTheme="minorHAnsi" w:hAnsiTheme="minorHAnsi" w:cstheme="minorHAnsi"/>
          <w:szCs w:val="24"/>
          <w:lang w:val="en-AU"/>
        </w:rPr>
        <w:t xml:space="preserve">ry </w:t>
      </w:r>
      <w:r w:rsidRPr="00F15D89">
        <w:rPr>
          <w:rFonts w:asciiTheme="minorHAnsi" w:hAnsiTheme="minorHAnsi" w:cstheme="minorHAnsi"/>
          <w:szCs w:val="24"/>
          <w:lang w:val="en-AU"/>
        </w:rPr>
        <w:t>were obtained from the IMOS Data Portal (</w:t>
      </w:r>
      <w:hyperlink r:id="rId15"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for each of our transects. </w:t>
      </w:r>
      <w:r>
        <w:rPr>
          <w:rFonts w:asciiTheme="minorHAnsi" w:hAnsiTheme="minorHAnsi" w:cstheme="minorHAnsi"/>
          <w:szCs w:val="24"/>
          <w:lang w:val="en-AU"/>
        </w:rPr>
        <w:t>A</w:t>
      </w:r>
      <w:r w:rsidRPr="00EE046C">
        <w:rPr>
          <w:rFonts w:asciiTheme="minorHAnsi" w:hAnsiTheme="minorHAnsi" w:cstheme="minorHAnsi"/>
          <w:szCs w:val="24"/>
          <w:lang w:val="en-AU"/>
        </w:rPr>
        <w:t>longshore and cross-shelf velocity of currents was calculated by rotating the U and V vectors to account for the angle of the coastline at each location (Table 1)</w:t>
      </w:r>
      <w:r>
        <w:rPr>
          <w:rFonts w:asciiTheme="minorHAnsi" w:hAnsiTheme="minorHAnsi" w:cstheme="minorHAnsi"/>
          <w:szCs w:val="24"/>
          <w:lang w:val="en-AU"/>
        </w:rPr>
        <w:t xml:space="preserve">. The </w:t>
      </w:r>
      <w:r>
        <w:rPr>
          <w:rFonts w:asciiTheme="minorHAnsi" w:hAnsiTheme="minorHAnsi" w:cstheme="minorHAnsi"/>
          <w:szCs w:val="24"/>
          <w:lang w:val="en-AU"/>
        </w:rPr>
        <w:lastRenderedPageBreak/>
        <w:t xml:space="preserve">monthly mean (and </w:t>
      </w:r>
      <w:r w:rsidR="004659AF">
        <w:rPr>
          <w:rFonts w:asciiTheme="minorHAnsi" w:hAnsiTheme="minorHAnsi" w:cstheme="minorHAnsi"/>
          <w:szCs w:val="24"/>
          <w:lang w:val="en-AU"/>
        </w:rPr>
        <w:t>standard deviation</w:t>
      </w:r>
      <w:r>
        <w:rPr>
          <w:rFonts w:asciiTheme="minorHAnsi" w:hAnsiTheme="minorHAnsi" w:cstheme="minorHAnsi"/>
          <w:szCs w:val="24"/>
          <w:lang w:val="en-AU"/>
        </w:rPr>
        <w:t>) alongshore velocity was calculated for the 10-year period by averaging the daily velocities</w:t>
      </w:r>
      <w:r w:rsidRPr="00F15D89">
        <w:rPr>
          <w:rFonts w:asciiTheme="minorHAnsi" w:hAnsiTheme="minorHAnsi" w:cstheme="minorHAnsi"/>
          <w:szCs w:val="24"/>
          <w:lang w:val="en-AU"/>
        </w:rPr>
        <w:t xml:space="preserve">. </w:t>
      </w:r>
      <w:r w:rsidR="00293DBB">
        <w:rPr>
          <w:rFonts w:asciiTheme="minorHAnsi" w:hAnsiTheme="minorHAnsi" w:cstheme="minorHAnsi"/>
          <w:szCs w:val="24"/>
          <w:lang w:val="en-AU"/>
        </w:rPr>
        <w:t xml:space="preserve">We assumed </w:t>
      </w:r>
      <w:r w:rsidRPr="00F15D89">
        <w:rPr>
          <w:rFonts w:asciiTheme="minorHAnsi" w:hAnsiTheme="minorHAnsi" w:cstheme="minorHAnsi"/>
          <w:szCs w:val="24"/>
          <w:lang w:val="en-AU"/>
        </w:rPr>
        <w:t>that faster alongshore velocity would be due to increased influence of the EAC</w:t>
      </w:r>
      <w:r w:rsidR="00293DBB">
        <w:rPr>
          <w:rFonts w:asciiTheme="minorHAnsi" w:hAnsiTheme="minorHAnsi" w:cstheme="minorHAnsi"/>
          <w:szCs w:val="24"/>
          <w:lang w:val="en-AU"/>
        </w:rPr>
        <w:t xml:space="preserve"> which is known to seasonally widen, extending its influence over the continental shelf </w:t>
      </w:r>
      <w:r w:rsidR="00293DBB">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{"citationID":"rhxaXzOs","properties":{"formattedCitation":"(Archer {\\i{}et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A925B7">
        <w:rPr>
          <w:rFonts w:ascii="Cambria Math" w:hAnsi="Cambria Math" w:cs="Cambria Math"/>
          <w:szCs w:val="24"/>
          <w:lang w:val="en-AU"/>
        </w:rPr>
        <w:instrText>∼</w:instrText>
      </w:r>
      <w:r w:rsidR="00A925B7">
        <w:rPr>
          <w:rFonts w:asciiTheme="minorHAnsi" w:hAnsiTheme="minorHAnsi" w:cstheme="minorHAnsi"/>
          <w:szCs w:val="24"/>
          <w:lang w:val="en-AU"/>
        </w:rPr>
        <w:instrText>1,500 m isobath 50 km offshore but makes large amplitude displacements eastward every 65</w:instrText>
      </w:r>
      <w:r w:rsidR="00A925B7">
        <w:rPr>
          <w:rFonts w:ascii="Calibri" w:hAnsi="Calibri" w:cs="Calibri"/>
          <w:szCs w:val="24"/>
          <w:lang w:val="en-AU"/>
        </w:rPr>
        <w:instrText>–</w:instrText>
      </w:r>
      <w:r w:rsidR="00A925B7">
        <w:rPr>
          <w:rFonts w:asciiTheme="minorHAnsi" w:hAnsiTheme="minorHAnsi" w:cstheme="minorHAnsi"/>
          <w:szCs w:val="24"/>
          <w:lang w:val="en-AU"/>
        </w:rPr>
        <w:instrText>100 days</w:instrText>
      </w:r>
      <w:r w:rsidR="00A925B7">
        <w:rPr>
          <w:rFonts w:ascii="Calibri" w:hAnsi="Calibri" w:cs="Calibri"/>
          <w:szCs w:val="24"/>
          <w:lang w:val="en-AU"/>
        </w:rPr>
        <w:instrText>—</w:instrText>
      </w:r>
      <w:r w:rsidR="00A925B7">
        <w:rPr>
          <w:rFonts w:asciiTheme="minorHAnsi" w:hAnsiTheme="minorHAnsi" w:cstheme="minorHAnsi"/>
          <w:szCs w:val="24"/>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A925B7">
        <w:rPr>
          <w:rFonts w:ascii="Cambria Math" w:hAnsi="Cambria Math" w:cs="Cambria Math"/>
          <w:szCs w:val="24"/>
          <w:lang w:val="en-AU"/>
        </w:rPr>
        <w:instrText>∼</w:instrText>
      </w:r>
      <w:r w:rsidR="00A925B7">
        <w:rPr>
          <w:rFonts w:asciiTheme="minorHAnsi" w:hAnsiTheme="minorHAnsi" w:cstheme="minorHAnsi"/>
          <w:szCs w:val="24"/>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Oceans","DOI":"doi:10.1002/2017JC013097","issue":"11","journalAbbreviation":"J. Geophys. Res.: Oceans","page":"8464-8481","title":"On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293DBB">
        <w:rPr>
          <w:rFonts w:asciiTheme="minorHAnsi" w:hAnsiTheme="minorHAnsi" w:cstheme="minorHAnsi"/>
          <w:szCs w:val="24"/>
          <w:lang w:val="en-AU"/>
        </w:rPr>
        <w:fldChar w:fldCharType="separate"/>
      </w:r>
      <w:r w:rsidR="00A925B7" w:rsidRPr="00A925B7">
        <w:rPr>
          <w:rFonts w:ascii="Calibri" w:hAnsi="Calibri" w:cs="Calibri"/>
          <w:szCs w:val="24"/>
        </w:rPr>
        <w:t xml:space="preserve">(Archer </w:t>
      </w:r>
      <w:r w:rsidR="00A925B7" w:rsidRPr="00A925B7">
        <w:rPr>
          <w:rFonts w:ascii="Calibri" w:hAnsi="Calibri" w:cs="Calibri"/>
          <w:i/>
          <w:iCs/>
          <w:szCs w:val="24"/>
        </w:rPr>
        <w:t>et al.</w:t>
      </w:r>
      <w:r w:rsidR="00A925B7" w:rsidRPr="00A925B7">
        <w:rPr>
          <w:rFonts w:ascii="Calibri" w:hAnsi="Calibri" w:cs="Calibri"/>
          <w:szCs w:val="24"/>
        </w:rPr>
        <w:t>, 2017)</w:t>
      </w:r>
      <w:r w:rsidR="00293DBB">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w:t>
      </w:r>
    </w:p>
    <w:p w14:paraId="50A0AAF0" w14:textId="3993612B" w:rsidR="00EA5E50" w:rsidRDefault="00EA5E50" w:rsidP="00D715A7">
      <w:pPr>
        <w:spacing w:line="480" w:lineRule="auto"/>
        <w:ind w:firstLine="720"/>
      </w:pPr>
      <w:r>
        <w:rPr>
          <w:rFonts w:asciiTheme="minorHAnsi" w:hAnsiTheme="minorHAnsi" w:cstheme="minorHAnsi"/>
          <w:szCs w:val="24"/>
          <w:lang w:val="en-AU"/>
        </w:rPr>
        <w:t>The potential influence of wind driven circulation was investigated from wind data from Coffs Harbour meteorological station from the Bureau of Meteorology (30.311</w:t>
      </w:r>
      <w:r w:rsidR="00915BCA">
        <w:rPr>
          <w:rFonts w:asciiTheme="minorHAnsi" w:hAnsiTheme="minorHAnsi" w:cstheme="minorHAnsi"/>
          <w:szCs w:val="24"/>
          <w:lang w:val="en-AU"/>
        </w:rPr>
        <w:t>°S</w:t>
      </w:r>
      <w:r>
        <w:rPr>
          <w:rFonts w:asciiTheme="minorHAnsi" w:hAnsiTheme="minorHAnsi" w:cstheme="minorHAnsi"/>
          <w:szCs w:val="24"/>
          <w:lang w:val="en-AU"/>
        </w:rPr>
        <w:t>, 153.118</w:t>
      </w:r>
      <w:r w:rsidR="00915BCA">
        <w:rPr>
          <w:rFonts w:asciiTheme="minorHAnsi" w:hAnsiTheme="minorHAnsi" w:cstheme="minorHAnsi"/>
          <w:szCs w:val="24"/>
          <w:lang w:val="en-AU"/>
        </w:rPr>
        <w:t>°E</w:t>
      </w:r>
      <w:r>
        <w:rPr>
          <w:rFonts w:asciiTheme="minorHAnsi" w:hAnsiTheme="minorHAnsi" w:cstheme="minorHAnsi"/>
          <w:szCs w:val="24"/>
          <w:lang w:val="en-AU"/>
        </w:rPr>
        <w:t xml:space="preserve">) located close to shore at 5 m height. The hourly wind stress was calculated following Wood </w:t>
      </w:r>
      <w:r>
        <w:rPr>
          <w:rFonts w:asciiTheme="minorHAnsi" w:hAnsiTheme="minorHAnsi" w:cstheme="minorHAnsi"/>
          <w:i/>
          <w:iCs/>
          <w:szCs w:val="24"/>
          <w:lang w:val="en-AU"/>
        </w:rPr>
        <w:t>et al</w:t>
      </w:r>
      <w:r>
        <w:rPr>
          <w:rFonts w:asciiTheme="minorHAnsi" w:hAnsiTheme="minorHAnsi" w:cstheme="minorHAnsi"/>
          <w:szCs w:val="24"/>
          <w:lang w:val="en-AU"/>
        </w:rPr>
        <w:t xml:space="preserve">. </w:t>
      </w:r>
      <w:r>
        <w:rPr>
          <w:rFonts w:asciiTheme="minorHAnsi" w:hAnsiTheme="minorHAnsi" w:cstheme="minorHAnsi"/>
          <w:szCs w:val="24"/>
          <w:lang w:val="en-AU"/>
        </w:rPr>
        <w:fldChar w:fldCharType="begin"/>
      </w:r>
      <w:r w:rsidR="00B162A4">
        <w:rPr>
          <w:rFonts w:asciiTheme="minorHAnsi" w:hAnsiTheme="minorHAnsi" w:cstheme="minorHAnsi"/>
          <w:szCs w:val="24"/>
          <w:lang w:val="en-AU"/>
        </w:rPr>
        <w:instrText xml:space="preserve"> ADDIN ZOTERO_ITEM CSL_CITATION {"citationID":"t5tWWRqn","properties":{"formattedCitation":"(2016)","plainCitation":"(2016)","noteIndex":0},"citationItems":[{"id":1062,"uris":["http://zotero.org/users/local/U6DoygBa/items/8HBJI2GM"],"uri":["http://zotero.org/users/local/U6DoygBa/items/8HBJI2GM"],"itemData":{"id":1062,"type":"article-journal","abstract":"Seasonality is an important timescale driving variability in the waters of many continental shelf regions globally. Along the east coast of Australia, it has been recognised that the East Australian Current (EAC), the Western boundary current (WBC) of the South Pacific gyre, warms and strengthens in the Austral summer. Thus it has been hypothesised that shelf currents also warm and strengthen (poleward) annually. However, the EACs highly dynamic nature results in large variations in the latitude of separation from the coast and eddy shedding. Until recently the lack of long term in-situ observations on the shelf has precluded a study into low frequency (seasonal) variability in shelf circulation. Using at least 3 years of moored in situ temperature and velocity observations we investigate low frequency variability in shelf waters at 2 cross-shelf locations (i) upstream and (ii) downstream of the typical EAC separation latitude. The local winds vary bi-modally upstream and tri-modally downstream varying with the passage of fronts, thus do not drive a seasonal response in the circulation. Harmonic analysis of the velocity and temperature fields shows that upstream of the separation zone, only 6% of the velocity variability occurs on the seasonal timescale, compared to 49% of the temperature variability. Cross shelf temperature gradients and vertical velocity shear increase in summer with an increase in poleward heat advection in the EAC. Downstream of the separation point the influence of episodic eddy encroachments precludes seasonality in the vertical structure of the flow despite an annual cycle in the stratification. The seasonal cycle in temperature moves out of phase with increasing depths, with maxima (minima) in March (September) at 30 m compared to maxima (minima) in May (November) at the bottom. This is expected to have a large influence on the timing of nutrient injection onto the shelf, and thus phytoplankton species composition and abundance. (C) 2015 The Authors. Published by Elsevier Ltd.","container-title":"Continental Shelf Research","DOI":"10.1016/j.csr.2015.11.006","ISSN":"0278-4343","journalAbbreviation":"Cont. Shelf Res.","language":"English","page":"92-103","title":"Seasonal variability in the continental shelf waters off southeastern Australia: Fact or fiction?","volume":"112","author":[{"family":"Wood","given":"J. E."},{"family":"Schaeffer","given":"A."},{"family":"Roughan","given":"M."},{"family":"Tate","given":"P. M."}],"issued":{"date-parts":[["2016",1]]}},"suppress-author":true}],"schema":"https://github.com/citation-style-language/schema/raw/master/csl-citation.json"} </w:instrText>
      </w:r>
      <w:r>
        <w:rPr>
          <w:rFonts w:asciiTheme="minorHAnsi" w:hAnsiTheme="minorHAnsi" w:cstheme="minorHAnsi"/>
          <w:szCs w:val="24"/>
          <w:lang w:val="en-AU"/>
        </w:rPr>
        <w:fldChar w:fldCharType="separate"/>
      </w:r>
      <w:r w:rsidR="00A925B7" w:rsidRPr="00A925B7">
        <w:rPr>
          <w:rFonts w:ascii="Calibri" w:hAnsi="Calibri" w:cs="Calibri"/>
        </w:rPr>
        <w:t>(2016)</w:t>
      </w:r>
      <w:r>
        <w:rPr>
          <w:rFonts w:asciiTheme="minorHAnsi" w:hAnsiTheme="minorHAnsi" w:cstheme="minorHAnsi"/>
          <w:szCs w:val="24"/>
          <w:lang w:val="en-AU"/>
        </w:rPr>
        <w:fldChar w:fldCharType="end"/>
      </w:r>
      <w:r>
        <w:rPr>
          <w:rFonts w:asciiTheme="minorHAnsi" w:hAnsiTheme="minorHAnsi" w:cstheme="minorHAnsi"/>
          <w:szCs w:val="24"/>
          <w:lang w:val="en-AU"/>
        </w:rPr>
        <w:t xml:space="preserve">. </w:t>
      </w:r>
      <w:r w:rsidRPr="00F15D89">
        <w:rPr>
          <w:rFonts w:asciiTheme="minorHAnsi" w:hAnsiTheme="minorHAnsi" w:cstheme="minorHAnsi"/>
          <w:szCs w:val="24"/>
          <w:lang w:val="en-AU"/>
        </w:rPr>
        <w:t>Bathymetr</w:t>
      </w:r>
      <w:r w:rsidR="00582838">
        <w:rPr>
          <w:rFonts w:asciiTheme="minorHAnsi" w:hAnsiTheme="minorHAnsi" w:cstheme="minorHAnsi"/>
          <w:szCs w:val="24"/>
          <w:lang w:val="en-AU"/>
        </w:rPr>
        <w:t>ic</w:t>
      </w:r>
      <w:r w:rsidRPr="00F15D89">
        <w:rPr>
          <w:rFonts w:asciiTheme="minorHAnsi" w:hAnsiTheme="minorHAnsi" w:cstheme="minorHAnsi"/>
          <w:szCs w:val="24"/>
          <w:lang w:val="en-AU"/>
        </w:rPr>
        <w:t xml:space="preserve"> data was sourced from GEBCO </w:t>
      </w:r>
      <w:r>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{"citationID":"sdcTFmxa","properties":{"formattedCitation":"(GEBCO Bathymetric Compilation Group, 2019)","plainCitation":"(GEBCO Bathymetric Compilation Group, 2019)","noteIndex":0},"citationItems":[{"id":516,"uris":["http://zotero.org/users/local/U6DoygBa/items/N435A9Y2"],"uri":["http://zotero.org/users/local/U6DoygBa/items/N435A9Y2"],"itemData":{"id":516,"type":"report","title":"The GEBCO_2019 Grid - a continuous terrain model of the global oceans and land.","author":[{"family":"GEBCO Bathymetric Compilation Group","given":""}],"collection-editor":[{"family":"British Oceanographic Data Centre","given":"National Oceanography Centre"}],"issued":{"date-parts":[["2019"]]}}}],"schema":"https://github.com/citation-style-language/schema/raw/master/csl-citation.json"} </w:instrText>
      </w:r>
      <w:r>
        <w:rPr>
          <w:rFonts w:asciiTheme="minorHAnsi" w:hAnsiTheme="minorHAnsi" w:cstheme="minorHAnsi"/>
          <w:szCs w:val="24"/>
          <w:lang w:val="en-AU"/>
        </w:rPr>
        <w:fldChar w:fldCharType="separate"/>
      </w:r>
      <w:r w:rsidR="00A925B7" w:rsidRPr="00A925B7">
        <w:rPr>
          <w:rFonts w:ascii="Calibri" w:hAnsi="Calibri" w:cs="Calibri"/>
        </w:rPr>
        <w:t>(GEBCO Bathymetric Compilation Group, 2019)</w:t>
      </w:r>
      <w:r>
        <w:rPr>
          <w:rFonts w:asciiTheme="minorHAnsi" w:hAnsiTheme="minorHAnsi" w:cstheme="minorHAnsi"/>
          <w:szCs w:val="24"/>
          <w:lang w:val="en-AU"/>
        </w:rPr>
        <w:fldChar w:fldCharType="end"/>
      </w:r>
      <w:r w:rsidRPr="00F15D89">
        <w:rPr>
          <w:rFonts w:asciiTheme="minorHAnsi" w:hAnsiTheme="minorHAnsi" w:cstheme="minorHAnsi"/>
          <w:szCs w:val="24"/>
          <w:lang w:val="en-AU"/>
        </w:rPr>
        <w:t>.</w:t>
      </w:r>
    </w:p>
    <w:p w14:paraId="350D42AF" w14:textId="77777777" w:rsidR="00BA00E3" w:rsidRPr="00F15D89" w:rsidRDefault="00BA00E3" w:rsidP="00D715A7">
      <w:pPr>
        <w:pStyle w:val="Heading-Main"/>
        <w:spacing w:line="480" w:lineRule="auto"/>
        <w:rPr>
          <w:rFonts w:asciiTheme="minorHAnsi" w:hAnsiTheme="minorHAnsi" w:cstheme="minorHAnsi"/>
          <w:lang w:val="en-AU"/>
        </w:rPr>
      </w:pPr>
    </w:p>
    <w:p w14:paraId="309530CF" w14:textId="66528A07" w:rsidR="00161CA3" w:rsidRPr="00C07196" w:rsidRDefault="00A57D84"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Zooplankton</w:t>
      </w:r>
      <w:r w:rsidR="00161CA3" w:rsidRPr="00C07196">
        <w:rPr>
          <w:rFonts w:asciiTheme="minorHAnsi" w:hAnsiTheme="minorHAnsi" w:cstheme="minorHAnsi"/>
          <w:i/>
          <w:iCs/>
          <w:szCs w:val="24"/>
          <w:lang w:val="en-AU"/>
        </w:rPr>
        <w:t xml:space="preserve"> Data</w:t>
      </w:r>
    </w:p>
    <w:p w14:paraId="471A7E9A" w14:textId="2C3D3B4F" w:rsidR="0072314A" w:rsidRPr="00BF5500" w:rsidRDefault="0053533D" w:rsidP="00FC2E94">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OPC </w:t>
      </w:r>
      <w:r w:rsidR="00B86BC0">
        <w:rPr>
          <w:rFonts w:asciiTheme="minorHAnsi" w:hAnsiTheme="minorHAnsi" w:cstheme="minorHAnsi"/>
          <w:szCs w:val="24"/>
          <w:lang w:val="en-AU"/>
        </w:rPr>
        <w:t>wa</w:t>
      </w:r>
      <w:r w:rsidRPr="00F15D89">
        <w:rPr>
          <w:rFonts w:asciiTheme="minorHAnsi" w:hAnsiTheme="minorHAnsi" w:cstheme="minorHAnsi"/>
          <w:szCs w:val="24"/>
          <w:lang w:val="en-AU"/>
        </w:rPr>
        <w:t>s a Focal Technologies Corporation Model OPC-2T with a sampling aperture of 2 x 10 cm</w:t>
      </w:r>
      <w:r w:rsidR="00B06B7A">
        <w:rPr>
          <w:rFonts w:asciiTheme="minorHAnsi" w:hAnsiTheme="minorHAnsi" w:cstheme="minorHAnsi"/>
          <w:szCs w:val="24"/>
          <w:lang w:val="en-AU"/>
        </w:rPr>
        <w:t xml:space="preserve"> </w:t>
      </w:r>
      <w:r w:rsidR="00B06B7A">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{"citationID":"DiwHUS29","properties":{"formattedCitation":"(Herman, 1992)","plainCitation":"(Herman, 1992)","noteIndex":0},"citationItems":[{"id":573,"uris":["http://zotero.org/users/local/U6DoygBa/items/AAHCIV9Y"],"uri":["http://zotero.org/users/local/U6DoygBa/items/AAHCIV9Y"],"itemData":{"id":573,"type":"article-journal","abstract":"A new design of optical plankton counter (OPC) capable of sizing zooplankton in the size range of 256μ to 2 cm is presented. The detection sensitivity is the result of new optical design of the previous system (Herman, 1988, Continental Shelf Research, 8, 205–221) that originally had a lower detection limit of 550 μm. Both theoretical and experimental calibrations for the OPC are derived and compared. Preserved copepods and eggs introduced in a flow tank demonstrate the response of the OPC and its capability for detecting plankton to a limit of 250 μm. Copepod profiles measured by the OPC mounted on plankton net samplers provided intercomparisons that showed good agreement in identifying copepod layers and identifying some species, for example, copepods as small as Calanus finmarchicus II and up to the adult stages. Profiles containing marine snow and Ceratium illustrate some of the limitations of the OPC in directly measuring and identifying copepods. An additional modification to the OPC may result in a potential lower limit detection of 120 μm, and the practicality of such applications are discussed.","container-title":"Deep Sea Research Part A. Oceanographic Research Papers","DOI":"https://doi.org/10.1016/0198-0149(92)90080-D","ISSN":"0198-0149","issue":"3","journalAbbreviation":"Deep-Sea Res., Part A","page":"395-415","title":"Design and calibration of a new optical plankton counter capable of sizing small zooplankton","volume":"39","author":[{"family":"Herman","given":"Alex W."}],"issued":{"date-parts":[["1992",3,1]]}}}],"schema":"https://github.com/citation-style-language/schema/raw/master/csl-citation.json"} </w:instrText>
      </w:r>
      <w:r w:rsidR="00B06B7A">
        <w:rPr>
          <w:rFonts w:asciiTheme="minorHAnsi" w:hAnsiTheme="minorHAnsi" w:cstheme="minorHAnsi"/>
          <w:szCs w:val="24"/>
          <w:lang w:val="en-AU"/>
        </w:rPr>
        <w:fldChar w:fldCharType="separate"/>
      </w:r>
      <w:r w:rsidR="00A925B7" w:rsidRPr="00A925B7">
        <w:rPr>
          <w:rFonts w:ascii="Calibri" w:hAnsi="Calibri" w:cs="Calibri"/>
        </w:rPr>
        <w:t>(Herman, 1992)</w:t>
      </w:r>
      <w:r w:rsidR="00B06B7A">
        <w:rPr>
          <w:rFonts w:asciiTheme="minorHAnsi" w:hAnsiTheme="minorHAnsi" w:cstheme="minorHAnsi"/>
          <w:szCs w:val="24"/>
          <w:lang w:val="en-AU"/>
        </w:rPr>
        <w:fldChar w:fldCharType="end"/>
      </w:r>
      <w:r w:rsidRPr="00F15D89">
        <w:rPr>
          <w:rFonts w:asciiTheme="minorHAnsi" w:hAnsiTheme="minorHAnsi" w:cstheme="minorHAnsi"/>
          <w:szCs w:val="24"/>
          <w:lang w:val="en-AU"/>
        </w:rPr>
        <w:t>. The OPC records equivalent spherical diameters</w:t>
      </w:r>
      <w:r w:rsidR="0049331C" w:rsidRPr="00F15D89">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of particles that pass through the instrument in 0.5 s interval</w:t>
      </w:r>
      <w:r w:rsidR="00E0561A">
        <w:rPr>
          <w:rFonts w:asciiTheme="minorHAnsi" w:hAnsiTheme="minorHAnsi" w:cstheme="minorHAnsi"/>
          <w:szCs w:val="24"/>
          <w:lang w:val="en-AU"/>
        </w:rPr>
        <w:t>s</w:t>
      </w:r>
      <w:r w:rsidR="003162D6">
        <w:rPr>
          <w:rFonts w:asciiTheme="minorHAnsi" w:hAnsiTheme="minorHAnsi" w:cstheme="minorHAnsi"/>
          <w:szCs w:val="24"/>
          <w:lang w:val="en-AU"/>
        </w:rPr>
        <w:t xml:space="preserve"> </w:t>
      </w:r>
      <w:r w:rsidR="003162D6">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{"citationID":"uPNYajWZ","properties":{"formattedCitation":"(e.g. Suthers {\\i{}et al.}, 2006; Baird {\\i{}et al.}, 2008)","plainCitation":"(e.g. Suthers et al., 2006; Baird et al., 2008)","noteIndex":0},"citationItems":[{"id":1002,"uris":["http://zotero.org/users/local/U6DoygBa/items/H9A3VAIF"],"uri":["http://zotero.org/users/local/U6DoygBa/items/H9A3VAIF"],"itemData":{"id":1002,"type":"article-journal","abstract":"ABSTRACT: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E."}],"issued":{"date-parts":[["2006"]]}},"prefix":"e.g. "},{"id":344,"uris":["http://zotero.org/users/local/U6DoygBa/items/SW8H5LWR"],"uri":["http://zotero.org/users/local/U6DoygBa/items/SW8H5LWR"],"itemData":{"id":344,"type":"article-journal","abstract":"Physical,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3162D6">
        <w:rPr>
          <w:rFonts w:asciiTheme="minorHAnsi" w:hAnsiTheme="minorHAnsi" w:cstheme="minorHAnsi"/>
          <w:szCs w:val="24"/>
          <w:lang w:val="en-AU"/>
        </w:rPr>
        <w:fldChar w:fldCharType="separate"/>
      </w:r>
      <w:r w:rsidR="00A925B7" w:rsidRPr="00A925B7">
        <w:rPr>
          <w:rFonts w:ascii="Calibri" w:hAnsi="Calibri" w:cs="Calibri"/>
          <w:szCs w:val="24"/>
        </w:rPr>
        <w:t xml:space="preserve">(e.g. Suthers </w:t>
      </w:r>
      <w:r w:rsidR="00A925B7" w:rsidRPr="00A925B7">
        <w:rPr>
          <w:rFonts w:ascii="Calibri" w:hAnsi="Calibri" w:cs="Calibri"/>
          <w:i/>
          <w:iCs/>
          <w:szCs w:val="24"/>
        </w:rPr>
        <w:t>et al.</w:t>
      </w:r>
      <w:r w:rsidR="00A925B7" w:rsidRPr="00A925B7">
        <w:rPr>
          <w:rFonts w:ascii="Calibri" w:hAnsi="Calibri" w:cs="Calibri"/>
          <w:szCs w:val="24"/>
        </w:rPr>
        <w:t xml:space="preserve">, 2006; Baird </w:t>
      </w:r>
      <w:r w:rsidR="00A925B7" w:rsidRPr="00A925B7">
        <w:rPr>
          <w:rFonts w:ascii="Calibri" w:hAnsi="Calibri" w:cs="Calibri"/>
          <w:i/>
          <w:iCs/>
          <w:szCs w:val="24"/>
        </w:rPr>
        <w:t>et al.</w:t>
      </w:r>
      <w:r w:rsidR="00A925B7" w:rsidRPr="00A925B7">
        <w:rPr>
          <w:rFonts w:ascii="Calibri" w:hAnsi="Calibri" w:cs="Calibri"/>
          <w:szCs w:val="24"/>
        </w:rPr>
        <w:t>, 2008)</w:t>
      </w:r>
      <w:r w:rsidR="003162D6">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The particle sizes </w:t>
      </w:r>
      <w:r w:rsidR="00B86BC0">
        <w:rPr>
          <w:rFonts w:asciiTheme="minorHAnsi" w:hAnsiTheme="minorHAnsi" w:cstheme="minorHAnsi"/>
          <w:szCs w:val="24"/>
          <w:lang w:val="en-AU"/>
        </w:rPr>
        <w:t>we</w:t>
      </w:r>
      <w:r w:rsidRPr="00F15D89">
        <w:rPr>
          <w:rFonts w:asciiTheme="minorHAnsi" w:hAnsiTheme="minorHAnsi" w:cstheme="minorHAnsi"/>
          <w:szCs w:val="24"/>
          <w:lang w:val="en-AU"/>
        </w:rPr>
        <w:t xml:space="preserve">re recorded digitally </w:t>
      </w:r>
      <w:r w:rsidR="00570DF1">
        <w:rPr>
          <w:rFonts w:asciiTheme="minorHAnsi" w:hAnsiTheme="minorHAnsi" w:cstheme="minorHAnsi"/>
          <w:szCs w:val="24"/>
          <w:lang w:val="en-AU"/>
        </w:rPr>
        <w:t>using</w:t>
      </w:r>
      <w:r w:rsidRPr="00F15D89">
        <w:rPr>
          <w:rFonts w:asciiTheme="minorHAnsi" w:hAnsiTheme="minorHAnsi" w:cstheme="minorHAnsi"/>
          <w:szCs w:val="24"/>
          <w:lang w:val="en-AU"/>
        </w:rPr>
        <w:t xml:space="preserve"> 4096 </w:t>
      </w:r>
      <w:r w:rsidR="00570DF1">
        <w:rPr>
          <w:rFonts w:asciiTheme="minorHAnsi" w:hAnsiTheme="minorHAnsi" w:cstheme="minorHAnsi"/>
          <w:szCs w:val="24"/>
          <w:lang w:val="en-AU"/>
        </w:rPr>
        <w:t xml:space="preserve">size </w:t>
      </w:r>
      <w:r w:rsidRPr="00F15D89">
        <w:rPr>
          <w:rFonts w:asciiTheme="minorHAnsi" w:hAnsiTheme="minorHAnsi" w:cstheme="minorHAnsi"/>
          <w:szCs w:val="24"/>
          <w:lang w:val="en-AU"/>
        </w:rPr>
        <w:t>bins, corresponding within the operating range of the instrument to bins with a</w:t>
      </w:r>
      <w:r w:rsidR="00B97EA6">
        <w:rPr>
          <w:rFonts w:asciiTheme="minorHAnsi" w:hAnsiTheme="minorHAnsi" w:cstheme="minorHAnsi"/>
          <w:szCs w:val="24"/>
          <w:lang w:val="en-AU"/>
        </w:rPr>
        <w:t xml:space="preserve"> width varying between</w:t>
      </w:r>
      <w:r w:rsidRPr="00F15D89">
        <w:rPr>
          <w:rFonts w:asciiTheme="minorHAnsi" w:hAnsiTheme="minorHAnsi" w:cstheme="minorHAnsi"/>
          <w:szCs w:val="24"/>
          <w:lang w:val="en-AU"/>
        </w:rPr>
        <w:t xml:space="preserve"> 5 and 15 µm.</w:t>
      </w:r>
      <w:r w:rsidR="00273150">
        <w:rPr>
          <w:rFonts w:asciiTheme="minorHAnsi" w:hAnsiTheme="minorHAnsi" w:cstheme="minorHAnsi"/>
          <w:szCs w:val="24"/>
          <w:lang w:val="en-AU"/>
        </w:rPr>
        <w:t xml:space="preserve"> The particles used in the following analysis were restricted to those</w:t>
      </w:r>
      <w:r w:rsidR="0072314A">
        <w:rPr>
          <w:rFonts w:asciiTheme="minorHAnsi" w:hAnsiTheme="minorHAnsi" w:cstheme="minorHAnsi"/>
          <w:szCs w:val="24"/>
          <w:lang w:val="en-AU"/>
        </w:rPr>
        <w:t xml:space="preserve"> above</w:t>
      </w:r>
      <w:r w:rsidR="00273150">
        <w:rPr>
          <w:rFonts w:asciiTheme="minorHAnsi" w:hAnsiTheme="minorHAnsi" w:cstheme="minorHAnsi"/>
          <w:szCs w:val="24"/>
          <w:lang w:val="en-AU"/>
        </w:rPr>
        <w:t xml:space="preserve"> 250 µm ESD to account for the lower detection limit of the OPC </w:t>
      </w:r>
      <w:r w:rsidR="00273150">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{"citationID":"6hCkzDk1","properties":{"formattedCitation":"(Suthers {\\i{}et al.}, 2006)","plainCitation":"(Suthers et al., 2006)","noteIndex":0},"citationItems":[{"id":1002,"uris":["http://zotero.org/users/local/U6DoygBa/items/H9A3VAIF"],"uri":["http://zotero.org/users/local/U6DoygBa/items/H9A3VAIF"],"itemData":{"id":1002,"type":"article-journal","abstract":"ABSTRACT: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E."}],"issued":{"date-parts":[["2006"]]}}}],"schema":"https://github.com/citation-style-language/schema/raw/master/csl-citation.json"} </w:instrText>
      </w:r>
      <w:r w:rsidR="00273150">
        <w:rPr>
          <w:rFonts w:asciiTheme="minorHAnsi" w:hAnsiTheme="minorHAnsi" w:cstheme="minorHAnsi"/>
          <w:szCs w:val="24"/>
          <w:lang w:val="en-AU"/>
        </w:rPr>
        <w:fldChar w:fldCharType="separate"/>
      </w:r>
      <w:r w:rsidR="00A925B7" w:rsidRPr="00A925B7">
        <w:rPr>
          <w:rFonts w:ascii="Calibri" w:hAnsi="Calibri" w:cs="Calibri"/>
          <w:szCs w:val="24"/>
        </w:rPr>
        <w:t xml:space="preserve">(Suthers </w:t>
      </w:r>
      <w:r w:rsidR="00A925B7" w:rsidRPr="00A925B7">
        <w:rPr>
          <w:rFonts w:ascii="Calibri" w:hAnsi="Calibri" w:cs="Calibri"/>
          <w:i/>
          <w:iCs/>
          <w:szCs w:val="24"/>
        </w:rPr>
        <w:t>et al.</w:t>
      </w:r>
      <w:r w:rsidR="00A925B7" w:rsidRPr="00A925B7">
        <w:rPr>
          <w:rFonts w:ascii="Calibri" w:hAnsi="Calibri" w:cs="Calibri"/>
          <w:szCs w:val="24"/>
        </w:rPr>
        <w:t>, 2006)</w:t>
      </w:r>
      <w:r w:rsidR="00273150">
        <w:rPr>
          <w:rFonts w:asciiTheme="minorHAnsi" w:hAnsiTheme="minorHAnsi" w:cstheme="minorHAnsi"/>
          <w:szCs w:val="24"/>
          <w:lang w:val="en-AU"/>
        </w:rPr>
        <w:fldChar w:fldCharType="end"/>
      </w:r>
      <w:r w:rsidR="00273150">
        <w:rPr>
          <w:rFonts w:asciiTheme="minorHAnsi" w:hAnsiTheme="minorHAnsi" w:cstheme="minorHAnsi"/>
          <w:szCs w:val="24"/>
          <w:lang w:val="en-AU"/>
        </w:rPr>
        <w:t>.</w:t>
      </w:r>
      <w:r w:rsidR="000A5B34">
        <w:rPr>
          <w:rFonts w:asciiTheme="minorHAnsi" w:hAnsiTheme="minorHAnsi" w:cstheme="minorHAnsi"/>
          <w:szCs w:val="24"/>
          <w:lang w:val="en-AU"/>
        </w:rPr>
        <w:t xml:space="preserve"> </w:t>
      </w:r>
      <w:r w:rsidR="0056010B" w:rsidRPr="000610B8">
        <w:rPr>
          <w:rFonts w:asciiTheme="minorHAnsi" w:hAnsiTheme="minorHAnsi" w:cstheme="minorHAnsi"/>
          <w:szCs w:val="24"/>
          <w:lang w:val="en-AU"/>
        </w:rPr>
        <w:t xml:space="preserve">As the region of our study had low chlorophyll-a </w:t>
      </w:r>
      <w:r w:rsidR="00077AAF" w:rsidRPr="000610B8">
        <w:rPr>
          <w:rFonts w:asciiTheme="minorHAnsi" w:hAnsiTheme="minorHAnsi" w:cstheme="minorHAnsi"/>
          <w:szCs w:val="24"/>
          <w:lang w:val="en-AU"/>
        </w:rPr>
        <w:t>concentration</w:t>
      </w:r>
      <w:r w:rsidR="0056010B" w:rsidRPr="000610B8">
        <w:rPr>
          <w:rFonts w:asciiTheme="minorHAnsi" w:hAnsiTheme="minorHAnsi" w:cstheme="minorHAnsi"/>
          <w:szCs w:val="24"/>
          <w:lang w:val="en-AU"/>
        </w:rPr>
        <w:t xml:space="preserve"> and turbidity during our study we are confident there was a low amount of </w:t>
      </w:r>
      <w:r w:rsidR="00077AAF" w:rsidRPr="000610B8">
        <w:rPr>
          <w:rFonts w:asciiTheme="minorHAnsi" w:hAnsiTheme="minorHAnsi" w:cstheme="minorHAnsi"/>
          <w:szCs w:val="24"/>
          <w:lang w:val="en-AU"/>
        </w:rPr>
        <w:t xml:space="preserve">sediment </w:t>
      </w:r>
      <w:r w:rsidR="0056010B" w:rsidRPr="000610B8">
        <w:rPr>
          <w:rFonts w:asciiTheme="minorHAnsi" w:hAnsiTheme="minorHAnsi" w:cstheme="minorHAnsi"/>
          <w:szCs w:val="24"/>
          <w:lang w:val="en-AU"/>
        </w:rPr>
        <w:t xml:space="preserve">that would not change the results of our assumption that all particles recorded are part of the planktonic ecosystem </w:t>
      </w:r>
      <w:r w:rsidR="0056010B" w:rsidRPr="00C37F5F">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{"citationID":"8hdoXDiP","properties":{"formattedCitation":"(Espinasse {\\i{}et al.}, 2018)","plainCitation":"(Espinasse et al., 2018)","noteIndex":0},"citationItems":[{"id":1405,"uris":["http://zotero.org/users/local/U6DoygBa/items/WV2DAC4S"],"uri":["http://zotero.org/users/local/U6DoygBa/items/WV2DAC4S"],"itemData":{"id":1405,"type":"article-journal","abstract":"Recent technical advances in laser-based systems to measure zooplankton distribution have opened new perspectives in ecological and behavioral studies by significantly improving the horizontal and vertical sampling resolution, providing information on zooplankton patchiness and on the influence of small scale physical processes. The application of laser-based systems also led to new challenges on the identification of organisms vs. particulate matter. In areas with high detritus abundances, zooplankton abundances might be overestimated by counting plankton and detritus together. We investigated the contribution of detritus in Laser Optical Plankton Counter (LOPC) data collected during two cruises on the continental shelf of the Gulf of Lion (NW Mediterranean Sea). The study area was characterized by several types of ecoregions owing to the influence of winds, freshwater runoff and intrusion of oligotrophic waters from offshore. We identified the main mechanisms leading to the formation of detritus as a function of environmental conditions and developed a method to assess the contribution of detritus in LOPC counts based on the proportion of large particles (multi-element plankton, MEPs). Highest percentages of detritus (up to 90% of the counts, mainly particulate organic matter from various sources) were found in stratified conditions associated with relatively high chlorophyll a concentration (chl-a; ca 2 mg m−3). Discontinuities in density profiles alone also resulted in peaks of particles concentrations. We suggested a threshold of 2% of MEPs in LOPC counts above which the LOPC is most likely counting more detritus than organisms. This easy check of the detritus contribution to total LOPC counts was applied to datasets from different marine ecological situations (glacial input, clear water, productive shelf) and gave successful results in different biogeographical regions (e.g. high latitude and tropical habitats).","collection-title":"Special issue of MERMEX project: Recent advances in the oceanography of the Mediterranean Sea","container-title":"Progress in Oceanography","DOI":"10.1016/j.pocean.2017.10.012","ISSN":"0079-6611","journalAbbreviation":"Prog. Oceanogr.","language":"en","page":"260-270","source":"ScienceDirect","title":"Conditions for assessing zooplankton abundance with LOPC in coastal waters","volume":"163","author":[{"family":"Espinasse","given":"B."},{"family":"Basedow","given":"S."},{"family":"Schultes","given":"S."},{"family":"Zhou","given":"M."},{"family":"Berline","given":"L."},{"family":"Carlotti","given":"F."}],"issued":{"date-parts":[["2018",4,1]]}}}],"schema":"https://github.com/citation-style-language/schema/raw/master/csl-citation.json"} </w:instrText>
      </w:r>
      <w:r w:rsidR="0056010B" w:rsidRPr="00C37F5F">
        <w:rPr>
          <w:rFonts w:asciiTheme="minorHAnsi" w:hAnsiTheme="minorHAnsi" w:cstheme="minorHAnsi"/>
          <w:szCs w:val="24"/>
          <w:lang w:val="en-AU"/>
        </w:rPr>
        <w:fldChar w:fldCharType="separate"/>
      </w:r>
      <w:r w:rsidR="00A925B7" w:rsidRPr="00A925B7">
        <w:rPr>
          <w:rFonts w:ascii="Calibri" w:hAnsi="Calibri" w:cs="Calibri"/>
          <w:szCs w:val="24"/>
        </w:rPr>
        <w:t xml:space="preserve">(Espinasse </w:t>
      </w:r>
      <w:r w:rsidR="00A925B7" w:rsidRPr="00A925B7">
        <w:rPr>
          <w:rFonts w:ascii="Calibri" w:hAnsi="Calibri" w:cs="Calibri"/>
          <w:i/>
          <w:iCs/>
          <w:szCs w:val="24"/>
        </w:rPr>
        <w:t>et al.</w:t>
      </w:r>
      <w:r w:rsidR="00A925B7" w:rsidRPr="00A925B7">
        <w:rPr>
          <w:rFonts w:ascii="Calibri" w:hAnsi="Calibri" w:cs="Calibri"/>
          <w:szCs w:val="24"/>
        </w:rPr>
        <w:t>, 2018)</w:t>
      </w:r>
      <w:r w:rsidR="0056010B" w:rsidRPr="00C37F5F">
        <w:rPr>
          <w:rFonts w:asciiTheme="minorHAnsi" w:hAnsiTheme="minorHAnsi" w:cstheme="minorHAnsi"/>
          <w:szCs w:val="24"/>
          <w:lang w:val="en-AU"/>
        </w:rPr>
        <w:fldChar w:fldCharType="end"/>
      </w:r>
      <w:r w:rsidR="0056010B" w:rsidRPr="000610B8">
        <w:rPr>
          <w:rFonts w:asciiTheme="minorHAnsi" w:hAnsiTheme="minorHAnsi" w:cstheme="minorHAnsi"/>
          <w:szCs w:val="24"/>
          <w:lang w:val="en-AU"/>
        </w:rPr>
        <w:t xml:space="preserve">. </w:t>
      </w:r>
      <w:r w:rsidR="00976501" w:rsidRPr="00976501">
        <w:rPr>
          <w:rFonts w:asciiTheme="minorHAnsi" w:hAnsiTheme="minorHAnsi" w:cstheme="minorHAnsi"/>
          <w:szCs w:val="24"/>
          <w:lang w:val="en-AU"/>
        </w:rPr>
        <w:t>As we are most interested in quantifying the ov</w:t>
      </w:r>
      <w:r w:rsidR="00976501" w:rsidRPr="00AF0CCA">
        <w:rPr>
          <w:rFonts w:asciiTheme="minorHAnsi" w:hAnsiTheme="minorHAnsi" w:cstheme="minorHAnsi"/>
          <w:szCs w:val="24"/>
          <w:lang w:val="en-AU"/>
        </w:rPr>
        <w:t>erall size-structure trend by looking at general trends in particle size and abundance</w:t>
      </w:r>
      <w:r w:rsidR="00976501" w:rsidRPr="00976501">
        <w:rPr>
          <w:rFonts w:asciiTheme="minorHAnsi" w:hAnsiTheme="minorHAnsi" w:cstheme="minorHAnsi"/>
          <w:szCs w:val="24"/>
          <w:lang w:val="en-AU"/>
        </w:rPr>
        <w:t xml:space="preserve">, </w:t>
      </w:r>
      <w:r w:rsidR="00976501">
        <w:rPr>
          <w:rFonts w:asciiTheme="minorHAnsi" w:hAnsiTheme="minorHAnsi" w:cstheme="minorHAnsi"/>
          <w:szCs w:val="24"/>
          <w:lang w:val="en-AU"/>
        </w:rPr>
        <w:t>h</w:t>
      </w:r>
      <w:r w:rsidR="005F7D20" w:rsidRPr="00976501">
        <w:rPr>
          <w:rFonts w:asciiTheme="minorHAnsi" w:hAnsiTheme="minorHAnsi" w:cstheme="minorHAnsi"/>
          <w:szCs w:val="24"/>
          <w:lang w:val="en-AU"/>
        </w:rPr>
        <w:t>ereafter for simplicity</w:t>
      </w:r>
      <w:r w:rsidR="00976501">
        <w:rPr>
          <w:rFonts w:asciiTheme="minorHAnsi" w:hAnsiTheme="minorHAnsi" w:cstheme="minorHAnsi"/>
          <w:szCs w:val="24"/>
          <w:lang w:val="en-AU"/>
        </w:rPr>
        <w:t>,</w:t>
      </w:r>
      <w:r w:rsidR="005F7D20" w:rsidRPr="00976501">
        <w:rPr>
          <w:rFonts w:asciiTheme="minorHAnsi" w:hAnsiTheme="minorHAnsi" w:cstheme="minorHAnsi"/>
          <w:szCs w:val="24"/>
          <w:lang w:val="en-AU"/>
        </w:rPr>
        <w:t xml:space="preserve"> </w:t>
      </w:r>
      <w:r w:rsidR="005F7D20" w:rsidRPr="00976501">
        <w:rPr>
          <w:rFonts w:asciiTheme="minorHAnsi" w:hAnsiTheme="minorHAnsi" w:cstheme="minorHAnsi"/>
          <w:szCs w:val="24"/>
          <w:lang w:val="en-AU"/>
        </w:rPr>
        <w:lastRenderedPageBreak/>
        <w:t>we refer to the</w:t>
      </w:r>
      <w:r w:rsidR="005F7D20">
        <w:rPr>
          <w:rFonts w:asciiTheme="minorHAnsi" w:hAnsiTheme="minorHAnsi" w:cstheme="minorHAnsi"/>
          <w:szCs w:val="24"/>
          <w:lang w:val="en-AU"/>
        </w:rPr>
        <w:t xml:space="preserve"> OPC counts as zooplankton, but acknowledge that a proportion of the particles will be marine snow, moribund </w:t>
      </w:r>
      <w:r w:rsidR="000610B8">
        <w:rPr>
          <w:rFonts w:asciiTheme="minorHAnsi" w:hAnsiTheme="minorHAnsi" w:cstheme="minorHAnsi"/>
          <w:szCs w:val="24"/>
          <w:lang w:val="en-AU"/>
        </w:rPr>
        <w:t>carcasses</w:t>
      </w:r>
      <w:r w:rsidR="005F7D20">
        <w:rPr>
          <w:rFonts w:asciiTheme="minorHAnsi" w:hAnsiTheme="minorHAnsi" w:cstheme="minorHAnsi"/>
          <w:szCs w:val="24"/>
          <w:lang w:val="en-AU"/>
        </w:rPr>
        <w:t xml:space="preserve"> or appendages</w:t>
      </w:r>
      <w:r w:rsidR="00976501">
        <w:rPr>
          <w:rFonts w:asciiTheme="minorHAnsi" w:hAnsiTheme="minorHAnsi" w:cstheme="minorHAnsi"/>
          <w:szCs w:val="24"/>
          <w:lang w:val="en-AU"/>
        </w:rPr>
        <w:t xml:space="preserve">, all of which are an </w:t>
      </w:r>
      <w:r w:rsidR="005F7D20">
        <w:rPr>
          <w:rFonts w:asciiTheme="minorHAnsi" w:hAnsiTheme="minorHAnsi" w:cstheme="minorHAnsi"/>
          <w:szCs w:val="24"/>
          <w:lang w:val="en-AU"/>
        </w:rPr>
        <w:t xml:space="preserve">important part of the </w:t>
      </w:r>
      <w:proofErr w:type="spellStart"/>
      <w:r w:rsidR="005F7D20">
        <w:rPr>
          <w:rFonts w:asciiTheme="minorHAnsi" w:hAnsiTheme="minorHAnsi" w:cstheme="minorHAnsi"/>
          <w:szCs w:val="24"/>
          <w:lang w:val="en-AU"/>
        </w:rPr>
        <w:t>foodweb</w:t>
      </w:r>
      <w:proofErr w:type="spellEnd"/>
      <w:r w:rsidR="005F7D20">
        <w:rPr>
          <w:rFonts w:asciiTheme="minorHAnsi" w:hAnsiTheme="minorHAnsi" w:cstheme="minorHAnsi"/>
          <w:szCs w:val="24"/>
          <w:lang w:val="en-AU"/>
        </w:rPr>
        <w:t xml:space="preserve"> </w:t>
      </w:r>
      <w:r w:rsidR="00C37F5F">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{"citationID":"L3FqC5Ej","properties":{"formattedCitation":"(Alldredge and Silver, 1988; Tsukamoto and Miller, 2020)","plainCitation":"(Alldredge and Silver, 1988; Tsukamoto and Miller, 2020)","noteIndex":0},"citationItems":[{"id":1769,"uris":["http://zotero.org/users/local/U6DoygBa/items/KXP4G3Y7"],"uri":["http://zotero.org/users/local/U6DoygBa/items/KXP4G3Y7"],"itemData":{"id":1769,"type":"article-journal","abstract":"Macroscopic aggregates of detritus, living organisms and inorganic matter known as marine snow, have significance in the ocean both as unique, partially isolated microenvironments and as transport agents: much of surface-derived matter in the ocean fluxes to the ocean interior and the sea floor as marine snow. As microhabitats, marine snow aggregates contain enriched microbial communities and chemical gradients within which processes of photosynthesis, decomposition, and nutrient regeneration occur at highly elevated levels. Microbial communities associated with marine snow undergo complex successional changes on time scales of hours to days which significantly alter the chemical and biological properties of the particles. Marine snow can be produced either de novo by living plants and animals especially as mucus feeding webs of zooplankton, or by the biologically-enhanced physical aggregation of smaller particles. By the latter pathway, microaggregates, phytoplankton, fecal pellets, organic debris and clay-mineral particles collide by differential settlement or physical shear and adhere by the action of various, biologically-generated, organic compounds. Diatom flocculation is a poorly understood source of marine snow of potential global significance. Rates of snow production and breakdown are not known but are critical to predicting flux and to understanding biological community structure and transformations of matter and energy in the water column. The greatest challenge to the study of marine snow at present is the development of appropriate technology to measure abundances and characteristics of aggregates in situ.","container-title":"Progress in Oceanography","DOI":"10.1016/0079-6611(88)90053-5","ISSN":"0079-6611","issue":"1","journalAbbreviation":"Progress in Oceanography","language":"en","page":"41-82","source":"ScienceDirect","title":"Characteristics, dynamics and significance of marine snow","volume":"20","author":[{"family":"Alldredge","given":"Alice L."},{"family":"Silver","given":"Mary W."}],"issued":{"date-parts":[["1988",1,1]]}}},{"id":1771,"uris":["http://zotero.org/users/local/U6DoygBa/items/7E9VSQVF"],"uri":["http://zotero.org/users/local/U6DoygBa/items/7E9VSQVF"],"itemData":{"id":1771,"type":"article-journal","abstract":"Leptocephalus larvae have transparent bodies with tubular intestines that usually lack identifiable food items when they are collected, so mystery has surrounded efforts to determine what they feed on. Artificially spawned and reared first-feeding larvae were found to be highly selective in what they would eat, but they would consume rotifers and eventually ate specially formulated diets that contained shark egg yolk. Gut content studies on wild-caught leptocephali in the Atlantic and Pacific observed marine snow-associated materials such as discarded appendicularian houses, zooplankton fecal pellets, protists, and amorphous materials, and DNA sequencing indicated that the gut contents contain materials originating from a wide range of microorganisms and food web zooplankton species that were likely consumed in marine snow. Isotopic studies found a low trophic position of leptocephali and inter-taxa and geographic signature differences. Behavioral studies with leptocephali and the characteristics and size-scaling of the teeth are also consistent with feeding on marine snow-related particles. The feeding strategy of leptocephali appears to be based on consuming types of marine snow that contain nutritious and easily assimilated carbohydrates, fatty acids, and other materials that facilitate rapid conversion to glycosaminoglycans and tissues for energy storage and growth.","container-title":"Fisheries Science","DOI":"10.1007/s12562-020-01477-3","ISSN":"1444-2906","journalAbbreviation":"Fish Sci","language":"en","source":"Springer Link","title":"The mysterious feeding ecology of leptocephali: a unique strategy of consuming marine snow materials","title-short":"The mysterious feeding ecology of leptocephali","URL":"https://doi.org/10.1007/s12562-020-01477-3","author":[{"family":"Tsukamoto","given":"Katsumi"},{"family":"Miller","given":"Michael J."}],"accessed":{"date-parts":[["2020",12,14]]},"issued":{"date-parts":[["2020",11,25]]}}}],"schema":"https://github.com/citation-style-language/schema/raw/master/csl-citation.json"} </w:instrText>
      </w:r>
      <w:r w:rsidR="00C37F5F">
        <w:rPr>
          <w:rFonts w:asciiTheme="minorHAnsi" w:hAnsiTheme="minorHAnsi" w:cstheme="minorHAnsi"/>
          <w:szCs w:val="24"/>
          <w:lang w:val="en-AU"/>
        </w:rPr>
        <w:fldChar w:fldCharType="separate"/>
      </w:r>
      <w:r w:rsidR="00A925B7" w:rsidRPr="00A925B7">
        <w:rPr>
          <w:rFonts w:ascii="Calibri" w:hAnsi="Calibri" w:cs="Calibri"/>
        </w:rPr>
        <w:t>(Alldredge and Silver, 1988; Tsukamoto and Miller, 2020)</w:t>
      </w:r>
      <w:r w:rsidR="00C37F5F">
        <w:rPr>
          <w:rFonts w:asciiTheme="minorHAnsi" w:hAnsiTheme="minorHAnsi" w:cstheme="minorHAnsi"/>
          <w:szCs w:val="24"/>
          <w:lang w:val="en-AU"/>
        </w:rPr>
        <w:fldChar w:fldCharType="end"/>
      </w:r>
      <w:r w:rsidR="005F7D20">
        <w:rPr>
          <w:rFonts w:asciiTheme="minorHAnsi" w:hAnsiTheme="minorHAnsi" w:cstheme="minorHAnsi"/>
          <w:szCs w:val="24"/>
          <w:lang w:val="en-AU"/>
        </w:rPr>
        <w:t>.</w:t>
      </w:r>
    </w:p>
    <w:p w14:paraId="35003A31" w14:textId="7FC05D45" w:rsidR="00BF5500" w:rsidRPr="00F15D89" w:rsidRDefault="0053533D" w:rsidP="00D715A7">
      <w:pPr>
        <w:spacing w:after="240" w:line="480" w:lineRule="auto"/>
        <w:ind w:firstLine="720"/>
        <w:rPr>
          <w:rFonts w:asciiTheme="minorHAnsi" w:hAnsiTheme="minorHAnsi" w:cstheme="minorHAnsi"/>
          <w:b/>
          <w:bCs/>
          <w:color w:val="FF0000"/>
          <w:szCs w:val="24"/>
          <w:lang w:val="en-AU"/>
        </w:rPr>
      </w:pPr>
      <w:r w:rsidRPr="00F15D89">
        <w:rPr>
          <w:rFonts w:asciiTheme="minorHAnsi" w:hAnsiTheme="minorHAnsi" w:cstheme="minorHAnsi"/>
          <w:szCs w:val="24"/>
          <w:lang w:val="en-AU"/>
        </w:rPr>
        <w:t xml:space="preserve">The volume of flow through the sample region </w:t>
      </w:r>
      <w:r w:rsidR="001D27AD">
        <w:rPr>
          <w:rFonts w:asciiTheme="minorHAnsi" w:hAnsiTheme="minorHAnsi" w:cstheme="minorHAnsi"/>
          <w:szCs w:val="24"/>
          <w:lang w:val="en-AU"/>
        </w:rPr>
        <w:t>wa</w:t>
      </w:r>
      <w:r w:rsidRPr="00F15D89">
        <w:rPr>
          <w:rFonts w:asciiTheme="minorHAnsi" w:hAnsiTheme="minorHAnsi" w:cstheme="minorHAnsi"/>
          <w:szCs w:val="24"/>
          <w:lang w:val="en-AU"/>
        </w:rPr>
        <w:t xml:space="preserve">s based on distance measured over a 6 s interval. </w:t>
      </w:r>
      <w:r w:rsidR="00B05638">
        <w:rPr>
          <w:rFonts w:asciiTheme="minorHAnsi" w:hAnsiTheme="minorHAnsi" w:cstheme="minorHAnsi"/>
          <w:szCs w:val="24"/>
          <w:lang w:val="en-AU"/>
        </w:rPr>
        <w:t>It has been previously shown that</w:t>
      </w:r>
      <w:r w:rsidR="00570DF1">
        <w:rPr>
          <w:rFonts w:asciiTheme="minorHAnsi" w:hAnsiTheme="minorHAnsi" w:cstheme="minorHAnsi"/>
          <w:szCs w:val="24"/>
          <w:lang w:val="en-AU"/>
        </w:rPr>
        <w:t xml:space="preserve"> a </w:t>
      </w:r>
      <w:r w:rsidRPr="00F15D89">
        <w:rPr>
          <w:rFonts w:asciiTheme="minorHAnsi" w:hAnsiTheme="minorHAnsi" w:cstheme="minorHAnsi"/>
          <w:szCs w:val="24"/>
          <w:lang w:val="en-AU"/>
        </w:rPr>
        <w:t xml:space="preserve">6 s interval provides </w:t>
      </w:r>
      <w:r w:rsidR="004659AF">
        <w:rPr>
          <w:rFonts w:asciiTheme="minorHAnsi" w:hAnsiTheme="minorHAnsi" w:cstheme="minorHAnsi"/>
          <w:szCs w:val="24"/>
          <w:lang w:val="en-AU"/>
        </w:rPr>
        <w:t>optimal</w:t>
      </w:r>
      <w:r w:rsidRPr="00F15D89">
        <w:rPr>
          <w:rFonts w:asciiTheme="minorHAnsi" w:hAnsiTheme="minorHAnsi" w:cstheme="minorHAnsi"/>
          <w:szCs w:val="24"/>
          <w:lang w:val="en-AU"/>
        </w:rPr>
        <w:t xml:space="preserve"> </w:t>
      </w:r>
      <w:r w:rsidR="00880D57">
        <w:rPr>
          <w:rFonts w:asciiTheme="minorHAnsi" w:hAnsiTheme="minorHAnsi" w:cstheme="minorHAnsi"/>
          <w:szCs w:val="24"/>
          <w:lang w:val="en-AU"/>
        </w:rPr>
        <w:t xml:space="preserve">vertical and horizontal </w:t>
      </w:r>
      <w:r w:rsidRPr="00F15D89">
        <w:rPr>
          <w:rFonts w:asciiTheme="minorHAnsi" w:hAnsiTheme="minorHAnsi" w:cstheme="minorHAnsi"/>
          <w:szCs w:val="24"/>
          <w:lang w:val="en-AU"/>
        </w:rPr>
        <w:t>resolution</w:t>
      </w:r>
      <w:r w:rsidR="00AD69C0">
        <w:rPr>
          <w:rFonts w:asciiTheme="minorHAnsi" w:hAnsiTheme="minorHAnsi" w:cstheme="minorHAnsi"/>
          <w:szCs w:val="24"/>
          <w:lang w:val="en-AU"/>
        </w:rPr>
        <w:t>s</w:t>
      </w:r>
      <w:r w:rsidR="00880D57">
        <w:rPr>
          <w:rFonts w:asciiTheme="minorHAnsi" w:hAnsiTheme="minorHAnsi" w:cstheme="minorHAnsi"/>
          <w:szCs w:val="24"/>
          <w:lang w:val="en-AU"/>
        </w:rPr>
        <w:t xml:space="preserve"> </w:t>
      </w:r>
      <w:r w:rsidR="003F0C59">
        <w:rPr>
          <w:rFonts w:asciiTheme="minorHAnsi" w:hAnsiTheme="minorHAnsi" w:cstheme="minorHAnsi"/>
          <w:szCs w:val="24"/>
          <w:lang w:val="en-AU"/>
        </w:rPr>
        <w:t>(</w:t>
      </w:r>
      <w:r w:rsidR="00B05638">
        <w:rPr>
          <w:rFonts w:asciiTheme="minorHAnsi" w:hAnsiTheme="minorHAnsi" w:cstheme="minorHAnsi"/>
          <w:szCs w:val="24"/>
          <w:lang w:val="en-AU"/>
        </w:rPr>
        <w:t>≈</w:t>
      </w:r>
      <w:r w:rsidR="003F0C59">
        <w:rPr>
          <w:rFonts w:asciiTheme="minorHAnsi" w:hAnsiTheme="minorHAnsi" w:cstheme="minorHAnsi"/>
          <w:szCs w:val="24"/>
          <w:lang w:val="en-AU"/>
        </w:rPr>
        <w:t xml:space="preserve"> 6 m vertically)</w:t>
      </w:r>
      <w:r w:rsidRPr="00F15D89">
        <w:rPr>
          <w:rFonts w:asciiTheme="minorHAnsi" w:hAnsiTheme="minorHAnsi" w:cstheme="minorHAnsi"/>
          <w:szCs w:val="24"/>
          <w:lang w:val="en-AU"/>
        </w:rPr>
        <w:t xml:space="preserve"> of </w:t>
      </w:r>
      <w:r w:rsidR="00880D57">
        <w:rPr>
          <w:rFonts w:asciiTheme="minorHAnsi" w:hAnsiTheme="minorHAnsi" w:cstheme="minorHAnsi"/>
          <w:szCs w:val="24"/>
          <w:lang w:val="en-AU"/>
        </w:rPr>
        <w:t xml:space="preserve">the </w:t>
      </w:r>
      <w:r w:rsidRPr="00F15D89">
        <w:rPr>
          <w:rFonts w:asciiTheme="minorHAnsi" w:hAnsiTheme="minorHAnsi" w:cstheme="minorHAnsi"/>
          <w:szCs w:val="24"/>
          <w:lang w:val="en-AU"/>
        </w:rPr>
        <w:t>size distribution</w:t>
      </w:r>
      <w:r w:rsidR="00E0561A">
        <w:rPr>
          <w:rFonts w:asciiTheme="minorHAnsi" w:hAnsiTheme="minorHAnsi" w:cstheme="minorHAnsi"/>
          <w:szCs w:val="24"/>
          <w:lang w:val="en-AU"/>
        </w:rPr>
        <w:t xml:space="preserve"> in the Tasman Sea </w:t>
      </w:r>
      <w:r w:rsidR="00B05638">
        <w:rPr>
          <w:rFonts w:asciiTheme="minorHAnsi" w:hAnsiTheme="minorHAnsi" w:cstheme="minorHAnsi"/>
          <w:szCs w:val="24"/>
          <w:lang w:val="en-AU"/>
        </w:rPr>
        <w:t>region</w:t>
      </w:r>
      <w:r w:rsidR="00B97EA6">
        <w:rPr>
          <w:rFonts w:asciiTheme="minorHAnsi" w:hAnsiTheme="minorHAnsi" w:cstheme="minorHAnsi"/>
          <w:szCs w:val="24"/>
          <w:lang w:val="en-AU"/>
        </w:rPr>
        <w:t>, near the current study area</w:t>
      </w:r>
      <w:r w:rsidRPr="00F15D89">
        <w:rPr>
          <w:rFonts w:asciiTheme="minorHAnsi" w:hAnsiTheme="minorHAnsi" w:cstheme="minorHAnsi"/>
          <w:szCs w:val="24"/>
          <w:lang w:val="en-AU"/>
        </w:rPr>
        <w:t xml:space="preserve"> </w:t>
      </w:r>
      <w:r w:rsidR="00B0563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{"citationID":"WFy4aPZ1","properties":{"formattedCitation":"(Baird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05638">
        <w:rPr>
          <w:rFonts w:asciiTheme="minorHAnsi" w:hAnsiTheme="minorHAnsi" w:cstheme="minorHAnsi"/>
          <w:szCs w:val="24"/>
          <w:lang w:val="en-AU"/>
        </w:rPr>
        <w:fldChar w:fldCharType="separate"/>
      </w:r>
      <w:r w:rsidR="00A925B7" w:rsidRPr="00A925B7">
        <w:rPr>
          <w:rFonts w:ascii="Calibri" w:hAnsi="Calibri" w:cs="Calibri"/>
          <w:szCs w:val="24"/>
        </w:rPr>
        <w:t xml:space="preserve">(Baird </w:t>
      </w:r>
      <w:r w:rsidR="00A925B7" w:rsidRPr="00A925B7">
        <w:rPr>
          <w:rFonts w:ascii="Calibri" w:hAnsi="Calibri" w:cs="Calibri"/>
          <w:i/>
          <w:iCs/>
          <w:szCs w:val="24"/>
        </w:rPr>
        <w:t>et al.</w:t>
      </w:r>
      <w:r w:rsidR="00A925B7" w:rsidRPr="00A925B7">
        <w:rPr>
          <w:rFonts w:ascii="Calibri" w:hAnsi="Calibri" w:cs="Calibri"/>
          <w:szCs w:val="24"/>
        </w:rPr>
        <w:t>, 2008)</w:t>
      </w:r>
      <w:r w:rsidR="00B05638">
        <w:rPr>
          <w:rFonts w:asciiTheme="minorHAnsi" w:hAnsiTheme="minorHAnsi" w:cstheme="minorHAnsi"/>
          <w:szCs w:val="24"/>
          <w:lang w:val="en-AU"/>
        </w:rPr>
        <w:fldChar w:fldCharType="end"/>
      </w:r>
      <w:r w:rsidR="00C45A99">
        <w:rPr>
          <w:rFonts w:asciiTheme="minorHAnsi" w:hAnsiTheme="minorHAnsi" w:cstheme="minorHAnsi"/>
          <w:szCs w:val="24"/>
          <w:lang w:val="en-AU"/>
        </w:rPr>
        <w:t>.</w:t>
      </w:r>
      <w:r w:rsidR="00BF5500">
        <w:rPr>
          <w:rFonts w:asciiTheme="minorHAnsi" w:hAnsiTheme="minorHAnsi" w:cstheme="minorHAnsi"/>
          <w:szCs w:val="24"/>
          <w:lang w:val="en-AU"/>
        </w:rPr>
        <w:t xml:space="preserve"> </w:t>
      </w:r>
      <w:r w:rsidR="00435CCA" w:rsidRPr="00F15D89">
        <w:rPr>
          <w:rFonts w:asciiTheme="minorHAnsi" w:hAnsiTheme="minorHAnsi" w:cstheme="minorHAnsi"/>
          <w:szCs w:val="24"/>
          <w:lang w:val="en-AU"/>
        </w:rPr>
        <w:t>To quantify the zooplankton community</w:t>
      </w:r>
      <w:r w:rsidR="00570DF1">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w:t>
      </w:r>
      <w:r w:rsidR="003354D2" w:rsidRPr="00F15D89">
        <w:rPr>
          <w:rFonts w:asciiTheme="minorHAnsi" w:hAnsiTheme="minorHAnsi" w:cstheme="minorHAnsi"/>
          <w:szCs w:val="24"/>
          <w:lang w:val="en-AU"/>
        </w:rPr>
        <w:t>several</w:t>
      </w:r>
      <w:r w:rsidR="00435CCA" w:rsidRPr="00F15D89">
        <w:rPr>
          <w:rFonts w:asciiTheme="minorHAnsi" w:hAnsiTheme="minorHAnsi" w:cstheme="minorHAnsi"/>
          <w:szCs w:val="24"/>
          <w:lang w:val="en-AU"/>
        </w:rPr>
        <w:t xml:space="preserve"> metrics were calculated for each interval of our transects</w:t>
      </w:r>
      <w:r w:rsidR="00792FCC">
        <w:rPr>
          <w:rFonts w:asciiTheme="minorHAnsi" w:hAnsiTheme="minorHAnsi" w:cstheme="minorHAnsi"/>
          <w:szCs w:val="24"/>
          <w:lang w:val="en-AU"/>
        </w:rPr>
        <w:t xml:space="preserve"> </w:t>
      </w:r>
      <w:r w:rsidR="00792FCC">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{"citationID":"9FlRXjDZ","properties":{"formattedCitation":"(Krupica {\\i{}et al.}, 2012)","plainCitation":"(Krupica et al., 2012)","noteIndex":0},"citationItems":[{"id":1423,"uris":["http://zotero.org/users/local/U6DoygBa/items/ELSVQ4BI"],"uri":["http://zotero.org/users/local/U6DoygBa/items/ELSVQ4BI"],"itemData":{"id":1423,"type":"article-journal","abstract":"To evaluate the utility of size-based indices derived from an Optical Plankton Counter (OPC) through detection of spatial and temporal trends in zooplankton biomass, zooplankton size data were collected with an OPC across the Scotian Shelf region of the northwest Atlantic Ocean in April and October of 1997, 1998, and 1999. Eight size-based indices were computed – three simple size metrics (arithmetic mean, geometric mean, coefficient of variation) and metrics derived from the Normalized Biomass Size Spectrum (NBSS; X- and Y-coordinates and curvature of a fitted quadratic function) and the Pareto distribution (Y-intercept and slope). Results indicate that the simple size indices and those derived from the Pareto distribution consistently accounted for the greatest portion of annual variation in zooplankton biomass whereas indices derived from the NBSS accounted only for some secondary patterns. Simple indices also accounted for the greatest portion of spatial variance in zooplankton biomass whereas the NBSS and Pareto accounted for secondary patterns. Patterns in zooplankton communities based on these indices reflected broad taxonomic trends and were related to independent observations on atmospheric and hydrographic conditions in the study area. Size-based zooplankton data from continuous survey instruments can provide powerful adjuncts to both freshwater and marine aquatic monitoring.","container-title":"Continental Shelf Research","DOI":"10.1016/j.csr.2012.01.008","ISSN":"0278-4343","journalAbbreviation":"Cont. Shelf Res.","language":"en","page":"29-40","source":"ScienceDirect","title":"The utility of body size indices derived from optical plankton counter data for the characterization of marine zooplankton assemblages","volume":"36","author":[{"family":"Krupica","given":"Karla L."},{"family":"Sprules","given":"W. Gary"},{"family":"Herman","given":"Alex W."}],"issued":{"date-parts":[["2012",3,15]]}}}],"schema":"https://github.com/citation-style-language/schema/raw/master/csl-citation.json"} </w:instrText>
      </w:r>
      <w:r w:rsidR="00792FCC">
        <w:rPr>
          <w:rFonts w:asciiTheme="minorHAnsi" w:hAnsiTheme="minorHAnsi" w:cstheme="minorHAnsi"/>
          <w:szCs w:val="24"/>
          <w:lang w:val="en-AU"/>
        </w:rPr>
        <w:fldChar w:fldCharType="separate"/>
      </w:r>
      <w:r w:rsidR="00A925B7" w:rsidRPr="00A925B7">
        <w:rPr>
          <w:rFonts w:ascii="Calibri" w:hAnsi="Calibri" w:cs="Calibri"/>
          <w:szCs w:val="24"/>
        </w:rPr>
        <w:t xml:space="preserve">(Krupica </w:t>
      </w:r>
      <w:r w:rsidR="00A925B7" w:rsidRPr="00A925B7">
        <w:rPr>
          <w:rFonts w:ascii="Calibri" w:hAnsi="Calibri" w:cs="Calibri"/>
          <w:i/>
          <w:iCs/>
          <w:szCs w:val="24"/>
        </w:rPr>
        <w:t>et al.</w:t>
      </w:r>
      <w:r w:rsidR="00A925B7" w:rsidRPr="00A925B7">
        <w:rPr>
          <w:rFonts w:ascii="Calibri" w:hAnsi="Calibri" w:cs="Calibri"/>
          <w:szCs w:val="24"/>
        </w:rPr>
        <w:t>, 2012)</w:t>
      </w:r>
      <w:r w:rsidR="00792FCC">
        <w:rPr>
          <w:rFonts w:asciiTheme="minorHAnsi" w:hAnsiTheme="minorHAnsi" w:cstheme="minorHAnsi"/>
          <w:szCs w:val="24"/>
          <w:lang w:val="en-AU"/>
        </w:rPr>
        <w:fldChar w:fldCharType="end"/>
      </w:r>
      <w:r w:rsidR="00435CCA" w:rsidRPr="00F15D89">
        <w:rPr>
          <w:rFonts w:asciiTheme="minorHAnsi" w:hAnsiTheme="minorHAnsi" w:cstheme="minorHAnsi"/>
          <w:szCs w:val="24"/>
          <w:lang w:val="en-AU"/>
        </w:rPr>
        <w:t>. These included total biomass (mg m</w:t>
      </w:r>
      <w:r w:rsidR="00435CCA" w:rsidRPr="00F15D89">
        <w:rPr>
          <w:rFonts w:asciiTheme="minorHAnsi" w:hAnsiTheme="minorHAnsi" w:cstheme="minorHAnsi"/>
          <w:szCs w:val="24"/>
          <w:vertAlign w:val="superscript"/>
          <w:lang w:val="en-AU"/>
        </w:rPr>
        <w:t>-3</w:t>
      </w:r>
      <w:r w:rsidR="00435CCA" w:rsidRPr="00F15D89">
        <w:rPr>
          <w:rFonts w:asciiTheme="minorHAnsi" w:hAnsiTheme="minorHAnsi" w:cstheme="minorHAnsi"/>
          <w:szCs w:val="24"/>
          <w:lang w:val="en-AU"/>
        </w:rPr>
        <w:t>), geometric mean size</w:t>
      </w:r>
      <w:r w:rsidR="0049331C" w:rsidRPr="00F15D89">
        <w:rPr>
          <w:rFonts w:asciiTheme="minorHAnsi" w:hAnsiTheme="minorHAnsi" w:cstheme="minorHAnsi"/>
          <w:szCs w:val="24"/>
          <w:lang w:val="en-AU"/>
        </w:rPr>
        <w:t xml:space="preserve"> (</w:t>
      </w:r>
      <w:r w:rsidR="00C10581">
        <w:rPr>
          <w:rFonts w:asciiTheme="minorHAnsi" w:hAnsiTheme="minorHAnsi" w:cstheme="minorHAnsi"/>
          <w:szCs w:val="24"/>
          <w:lang w:val="en-AU"/>
        </w:rPr>
        <w:t xml:space="preserve">GSM; </w:t>
      </w:r>
      <w:r w:rsidR="0049331C" w:rsidRPr="00F15D89">
        <w:rPr>
          <w:rFonts w:asciiTheme="minorHAnsi" w:hAnsiTheme="minorHAnsi" w:cstheme="minorHAnsi"/>
          <w:szCs w:val="24"/>
          <w:lang w:val="en-AU"/>
        </w:rPr>
        <w:t>µm ESD</w:t>
      </w:r>
      <w:r w:rsidR="00C45A99">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and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F45DC0">
        <w:rPr>
          <w:rFonts w:asciiTheme="minorHAnsi" w:hAnsiTheme="minorHAnsi" w:cstheme="minorHAnsi"/>
          <w:lang w:val="en-AU"/>
        </w:rPr>
        <w:t xml:space="preserve"> which we calculated as </w:t>
      </w:r>
      <w:r w:rsidR="0049115A">
        <w:rPr>
          <w:rFonts w:asciiTheme="minorHAnsi" w:hAnsiTheme="minorHAnsi" w:cstheme="minorHAnsi"/>
          <w:szCs w:val="24"/>
          <w:lang w:val="en-AU"/>
        </w:rPr>
        <w:t xml:space="preserve">the shape parameter </w:t>
      </w:r>
      <w:r w:rsidR="0049115A" w:rsidRPr="0049115A">
        <w:rPr>
          <w:rFonts w:asciiTheme="minorHAnsi" w:hAnsiTheme="minorHAnsi" w:cstheme="minorHAnsi"/>
          <w:i/>
          <w:iCs/>
          <w:szCs w:val="24"/>
          <w:lang w:val="en-AU"/>
        </w:rPr>
        <w:t>c</w:t>
      </w:r>
      <w:r w:rsidR="0049115A">
        <w:rPr>
          <w:rFonts w:asciiTheme="minorHAnsi" w:hAnsiTheme="minorHAnsi" w:cstheme="minorHAnsi"/>
          <w:szCs w:val="24"/>
          <w:lang w:val="en-AU"/>
        </w:rPr>
        <w:t xml:space="preserve"> of the Pareto distribution of the particles </w:t>
      </w:r>
      <w:r w:rsidR="000C7FDC">
        <w:rPr>
          <w:rFonts w:asciiTheme="minorHAnsi" w:hAnsiTheme="minorHAnsi" w:cstheme="minorHAnsi"/>
          <w:lang w:val="en-AU"/>
        </w:rPr>
        <w:t>(</w:t>
      </w:r>
      <w:r w:rsidR="00F45DC0">
        <w:rPr>
          <w:rFonts w:asciiTheme="minorHAnsi" w:hAnsiTheme="minorHAnsi" w:cstheme="minorHAnsi"/>
          <w:lang w:val="en-AU"/>
        </w:rPr>
        <w:t>equivalent to the</w:t>
      </w:r>
      <w:r w:rsidR="00D76DA7">
        <w:rPr>
          <w:rFonts w:asciiTheme="minorHAnsi" w:hAnsiTheme="minorHAnsi" w:cstheme="minorHAnsi"/>
          <w:lang w:val="en-AU"/>
        </w:rPr>
        <w:t xml:space="preserve"> traditional</w:t>
      </w:r>
      <w:r w:rsidR="00F45DC0">
        <w:rPr>
          <w:rFonts w:asciiTheme="minorHAnsi" w:hAnsiTheme="minorHAnsi" w:cstheme="minorHAnsi"/>
          <w:lang w:val="en-AU"/>
        </w:rPr>
        <w:t xml:space="preserve"> </w:t>
      </w:r>
      <w:r w:rsidR="00B97EA6">
        <w:rPr>
          <w:rFonts w:asciiTheme="minorHAnsi" w:hAnsiTheme="minorHAnsi" w:cstheme="minorHAnsi"/>
          <w:szCs w:val="24"/>
          <w:lang w:val="en-AU"/>
        </w:rPr>
        <w:t>NBSS</w:t>
      </w:r>
      <w:r w:rsidR="00435CCA" w:rsidRPr="00F15D89">
        <w:rPr>
          <w:rFonts w:asciiTheme="minorHAnsi" w:hAnsiTheme="minorHAnsi" w:cstheme="minorHAnsi"/>
          <w:szCs w:val="24"/>
          <w:lang w:val="en-AU"/>
        </w:rPr>
        <w:t xml:space="preserve"> slope</w:t>
      </w:r>
      <w:r w:rsidR="00F45DC0">
        <w:rPr>
          <w:rFonts w:asciiTheme="minorHAnsi" w:hAnsiTheme="minorHAnsi" w:cstheme="minorHAnsi"/>
          <w:szCs w:val="24"/>
          <w:lang w:val="en-AU"/>
        </w:rPr>
        <w:t>)</w:t>
      </w:r>
      <w:r w:rsidR="00435CCA" w:rsidRPr="00F15D89">
        <w:rPr>
          <w:rFonts w:asciiTheme="minorHAnsi" w:hAnsiTheme="minorHAnsi" w:cstheme="minorHAnsi"/>
          <w:szCs w:val="24"/>
          <w:lang w:val="en-AU"/>
        </w:rPr>
        <w:t>.</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The OPC</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records the time and size of each particle detected,</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allowing the Pareto distribution to be calculated without</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further binning of the raw digital signal that is necessar</w:t>
      </w:r>
      <w:r w:rsidR="0072314A">
        <w:rPr>
          <w:rFonts w:asciiTheme="minorHAnsi" w:hAnsiTheme="minorHAnsi" w:cstheme="minorHAnsi"/>
          <w:szCs w:val="24"/>
          <w:lang w:val="en-AU"/>
        </w:rPr>
        <w:t xml:space="preserve">y </w:t>
      </w:r>
      <w:r w:rsidR="0072314A" w:rsidRPr="0072314A">
        <w:rPr>
          <w:rFonts w:asciiTheme="minorHAnsi" w:hAnsiTheme="minorHAnsi" w:cstheme="minorHAnsi"/>
          <w:szCs w:val="24"/>
          <w:lang w:val="en-AU"/>
        </w:rPr>
        <w:t>for the NBSS</w:t>
      </w:r>
      <w:r w:rsidR="0072314A">
        <w:rPr>
          <w:rFonts w:asciiTheme="minorHAnsi" w:hAnsiTheme="minorHAnsi" w:cstheme="minorHAnsi"/>
          <w:szCs w:val="24"/>
          <w:lang w:val="en-AU"/>
        </w:rPr>
        <w:t xml:space="preserve">. </w:t>
      </w:r>
      <w:r w:rsidR="00CD0018">
        <w:rPr>
          <w:rFonts w:asciiTheme="minorHAnsi" w:hAnsiTheme="minorHAnsi" w:cstheme="minorHAnsi"/>
          <w:szCs w:val="24"/>
          <w:lang w:val="en-AU"/>
        </w:rPr>
        <w:t xml:space="preserve">The correlation between the </w:t>
      </w:r>
      <w:r w:rsidR="00D76DA7">
        <w:rPr>
          <w:rFonts w:asciiTheme="minorHAnsi" w:hAnsiTheme="minorHAnsi" w:cstheme="minorHAnsi"/>
          <w:szCs w:val="24"/>
          <w:lang w:val="en-AU"/>
        </w:rPr>
        <w:t>more common</w:t>
      </w:r>
      <w:r w:rsidR="00CD0018">
        <w:rPr>
          <w:rFonts w:asciiTheme="minorHAnsi" w:hAnsiTheme="minorHAnsi" w:cstheme="minorHAnsi"/>
          <w:szCs w:val="24"/>
          <w:lang w:val="en-AU"/>
        </w:rPr>
        <w:t xml:space="preserve"> NBSS Slope and </w:t>
      </w:r>
      <w:r w:rsidR="00044EBD">
        <w:rPr>
          <w:rFonts w:asciiTheme="minorHAnsi" w:hAnsiTheme="minorHAnsi" w:cstheme="minorHAnsi"/>
          <w:szCs w:val="24"/>
          <w:lang w:val="en-AU"/>
        </w:rPr>
        <w:t xml:space="preserve">shape parameter </w:t>
      </w:r>
      <w:r w:rsidR="00044EBD" w:rsidRPr="0049115A">
        <w:rPr>
          <w:rFonts w:asciiTheme="minorHAnsi" w:hAnsiTheme="minorHAnsi" w:cstheme="minorHAnsi"/>
          <w:i/>
          <w:iCs/>
          <w:szCs w:val="24"/>
          <w:lang w:val="en-AU"/>
        </w:rPr>
        <w:t>c</w:t>
      </w:r>
      <w:r w:rsidR="00044EBD">
        <w:rPr>
          <w:rFonts w:asciiTheme="minorHAnsi" w:hAnsiTheme="minorHAnsi" w:cstheme="minorHAnsi"/>
          <w:szCs w:val="24"/>
          <w:lang w:val="en-AU"/>
        </w:rPr>
        <w:t xml:space="preserve"> of the Pareto distribution was also tested to confirm the relationship. </w:t>
      </w:r>
      <w:r w:rsidR="00BF5500">
        <w:rPr>
          <w:rFonts w:asciiTheme="minorHAnsi" w:hAnsiTheme="minorHAnsi" w:cstheme="minorHAnsi"/>
          <w:szCs w:val="24"/>
          <w:lang w:val="en-AU"/>
        </w:rPr>
        <w:t>The Pareto distribution has been</w:t>
      </w:r>
      <w:r w:rsidR="00E0561A">
        <w:rPr>
          <w:rFonts w:asciiTheme="minorHAnsi" w:hAnsiTheme="minorHAnsi" w:cstheme="minorHAnsi"/>
          <w:szCs w:val="24"/>
          <w:lang w:val="en-AU"/>
        </w:rPr>
        <w:t xml:space="preserve"> </w:t>
      </w:r>
      <w:r w:rsidR="00BF5500" w:rsidRPr="00F15D89">
        <w:rPr>
          <w:rFonts w:asciiTheme="minorHAnsi" w:hAnsiTheme="minorHAnsi" w:cstheme="minorHAnsi"/>
          <w:lang w:val="en-AU"/>
        </w:rPr>
        <w:t xml:space="preserve">previously </w:t>
      </w:r>
      <w:r w:rsidR="00EE691C">
        <w:rPr>
          <w:rFonts w:asciiTheme="minorHAnsi" w:hAnsiTheme="minorHAnsi" w:cstheme="minorHAnsi"/>
          <w:szCs w:val="24"/>
          <w:lang w:val="en-AU"/>
        </w:rPr>
        <w:t xml:space="preserve">used </w:t>
      </w:r>
      <w:r w:rsidR="00EE691C" w:rsidRPr="00F15D89">
        <w:rPr>
          <w:rFonts w:asciiTheme="minorHAnsi" w:hAnsiTheme="minorHAnsi" w:cstheme="minorHAnsi"/>
          <w:lang w:val="en-AU"/>
        </w:rPr>
        <w:t xml:space="preserve">in this region </w:t>
      </w:r>
      <w:r w:rsidR="00BF5500" w:rsidRPr="00F15D89">
        <w:rPr>
          <w:rFonts w:asciiTheme="minorHAnsi" w:hAnsiTheme="minorHAnsi" w:cstheme="minorHAnsi"/>
          <w:lang w:val="en-AU"/>
        </w:rPr>
        <w:t xml:space="preserve">to spatially resolve the size distribution of particles </w:t>
      </w:r>
      <w:r w:rsidR="00BF5500">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{"citationID":"7gG9H7Dv","properties":{"formattedCitation":"(Suthers {\\i{}et al.}, 2006; Baird {\\i{}et al.}, 2008)","plainCitation":"(Suthers et al., 2006; Baird et al., 2008)","noteIndex":0},"citationItems":[{"id":1002,"uris":["http://zotero.org/users/local/U6DoygBa/items/H9A3VAIF"],"uri":["http://zotero.org/users/local/U6DoygBa/items/H9A3VAIF"],"itemData":{"id":1002,"type":"article-journal","abstract":"ABSTRACT: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F5500">
        <w:rPr>
          <w:rFonts w:asciiTheme="minorHAnsi" w:hAnsiTheme="minorHAnsi" w:cstheme="minorHAnsi"/>
          <w:lang w:val="en-AU"/>
        </w:rPr>
        <w:fldChar w:fldCharType="separate"/>
      </w:r>
      <w:r w:rsidR="00A925B7" w:rsidRPr="00A925B7">
        <w:rPr>
          <w:rFonts w:ascii="Calibri" w:hAnsi="Calibri" w:cs="Calibri"/>
          <w:szCs w:val="24"/>
        </w:rPr>
        <w:t xml:space="preserve">(Suthers </w:t>
      </w:r>
      <w:r w:rsidR="00A925B7" w:rsidRPr="00A925B7">
        <w:rPr>
          <w:rFonts w:ascii="Calibri" w:hAnsi="Calibri" w:cs="Calibri"/>
          <w:i/>
          <w:iCs/>
          <w:szCs w:val="24"/>
        </w:rPr>
        <w:t>et al.</w:t>
      </w:r>
      <w:r w:rsidR="00A925B7" w:rsidRPr="00A925B7">
        <w:rPr>
          <w:rFonts w:ascii="Calibri" w:hAnsi="Calibri" w:cs="Calibri"/>
          <w:szCs w:val="24"/>
        </w:rPr>
        <w:t xml:space="preserve">, 2006; Baird </w:t>
      </w:r>
      <w:r w:rsidR="00A925B7" w:rsidRPr="00A925B7">
        <w:rPr>
          <w:rFonts w:ascii="Calibri" w:hAnsi="Calibri" w:cs="Calibri"/>
          <w:i/>
          <w:iCs/>
          <w:szCs w:val="24"/>
        </w:rPr>
        <w:t>et al.</w:t>
      </w:r>
      <w:r w:rsidR="00A925B7" w:rsidRPr="00A925B7">
        <w:rPr>
          <w:rFonts w:ascii="Calibri" w:hAnsi="Calibri" w:cs="Calibri"/>
          <w:szCs w:val="24"/>
        </w:rPr>
        <w:t>, 2008)</w:t>
      </w:r>
      <w:r w:rsidR="00BF5500">
        <w:rPr>
          <w:rFonts w:asciiTheme="minorHAnsi" w:hAnsiTheme="minorHAnsi" w:cstheme="minorHAnsi"/>
          <w:lang w:val="en-AU"/>
        </w:rPr>
        <w:fldChar w:fldCharType="end"/>
      </w:r>
      <w:r w:rsidR="00BF5500" w:rsidRPr="00F15D89">
        <w:rPr>
          <w:rFonts w:asciiTheme="minorHAnsi" w:hAnsiTheme="minorHAnsi" w:cstheme="minorHAnsi"/>
          <w:lang w:val="en-AU"/>
        </w:rPr>
        <w:t>.</w:t>
      </w:r>
    </w:p>
    <w:p w14:paraId="4404B53D" w14:textId="64C537A6" w:rsidR="00E57C62" w:rsidRPr="00F15D89" w:rsidRDefault="00790FAD" w:rsidP="00D715A7">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Pareto distribution </w:t>
      </w:r>
      <w:r w:rsidR="00E57C62" w:rsidRPr="00F15D89">
        <w:rPr>
          <w:rFonts w:asciiTheme="minorHAnsi" w:hAnsiTheme="minorHAnsi" w:cstheme="minorHAnsi"/>
          <w:szCs w:val="24"/>
          <w:lang w:val="en-AU"/>
        </w:rPr>
        <w:t>has a probability density function (</w:t>
      </w:r>
      <w:r w:rsidR="00E57C62" w:rsidRPr="0049115A">
        <w:rPr>
          <w:rFonts w:asciiTheme="minorHAnsi" w:hAnsiTheme="minorHAnsi" w:cstheme="minorHAnsi"/>
          <w:i/>
          <w:iCs/>
          <w:szCs w:val="24"/>
          <w:lang w:val="en-AU"/>
        </w:rPr>
        <w:t>pdf</w:t>
      </w:r>
      <w:r w:rsidR="00E57C62" w:rsidRPr="00F15D89">
        <w:rPr>
          <w:rFonts w:asciiTheme="minorHAnsi" w:hAnsiTheme="minorHAnsi" w:cstheme="minorHAnsi"/>
          <w:szCs w:val="24"/>
          <w:lang w:val="en-AU"/>
        </w:rPr>
        <w:t xml:space="preserve">) defined as: </w:t>
      </w:r>
    </w:p>
    <w:p w14:paraId="1F6AD332" w14:textId="4009016D" w:rsidR="00E57C62" w:rsidRPr="00F15D89" w:rsidRDefault="00E57C62" w:rsidP="00D715A7">
      <w:pPr>
        <w:spacing w:after="240" w:line="480" w:lineRule="auto"/>
        <w:rPr>
          <w:rFonts w:asciiTheme="minorHAnsi" w:hAnsiTheme="minorHAnsi" w:cstheme="minorHAnsi"/>
          <w:szCs w:val="24"/>
          <w:lang w:val="en-AU"/>
        </w:rPr>
      </w:pPr>
      <m:oMathPara>
        <m:oMath>
          <m:r>
            <w:rPr>
              <w:rFonts w:ascii="Cambria Math" w:hAnsi="Cambria Math" w:cstheme="minorHAnsi"/>
              <w:szCs w:val="24"/>
              <w:lang w:val="en-AU"/>
            </w:rPr>
            <m:t>pdf(s)=c</m:t>
          </m:r>
          <m:sSup>
            <m:sSupPr>
              <m:ctrlPr>
                <w:rPr>
                  <w:rFonts w:ascii="Cambria Math" w:hAnsi="Cambria Math" w:cstheme="minorHAnsi"/>
                  <w:i/>
                  <w:szCs w:val="24"/>
                  <w:lang w:val="en-AU"/>
                </w:rPr>
              </m:ctrlPr>
            </m:sSupPr>
            <m:e>
              <m:r>
                <w:rPr>
                  <w:rFonts w:ascii="Cambria Math" w:hAnsi="Cambria Math" w:cstheme="minorHAnsi"/>
                  <w:szCs w:val="24"/>
                  <w:lang w:val="en-AU"/>
                </w:rPr>
                <m:t>k</m:t>
              </m:r>
            </m:e>
            <m:sup>
              <m:r>
                <w:rPr>
                  <w:rFonts w:ascii="Cambria Math" w:hAnsi="Cambria Math" w:cstheme="minorHAnsi"/>
                  <w:szCs w:val="24"/>
                  <w:lang w:val="en-AU"/>
                </w:rPr>
                <m:t>c</m:t>
              </m:r>
            </m:sup>
          </m:sSup>
          <m:sSup>
            <m:sSupPr>
              <m:ctrlPr>
                <w:rPr>
                  <w:rFonts w:ascii="Cambria Math" w:hAnsi="Cambria Math" w:cstheme="minorHAnsi"/>
                  <w:i/>
                  <w:szCs w:val="24"/>
                  <w:lang w:val="en-AU"/>
                </w:rPr>
              </m:ctrlPr>
            </m:sSupPr>
            <m:e>
              <m:r>
                <w:rPr>
                  <w:rFonts w:ascii="Cambria Math" w:hAnsi="Cambria Math" w:cstheme="minorHAnsi"/>
                  <w:szCs w:val="24"/>
                  <w:lang w:val="en-AU"/>
                </w:rPr>
                <m:t>s</m:t>
              </m:r>
            </m:e>
            <m:sup>
              <m:r>
                <w:rPr>
                  <w:rFonts w:ascii="Cambria Math" w:hAnsi="Cambria Math" w:cstheme="minorHAnsi"/>
                  <w:szCs w:val="24"/>
                  <w:lang w:val="en-AU"/>
                </w:rPr>
                <m:t>-(c+1)</m:t>
              </m:r>
            </m:sup>
          </m:sSup>
        </m:oMath>
      </m:oMathPara>
    </w:p>
    <w:p w14:paraId="425A0391" w14:textId="5AD30D53" w:rsidR="00FC2E94" w:rsidRDefault="00E57C62" w:rsidP="00FC2E94">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where </w:t>
      </w:r>
      <w:r w:rsidRPr="00F15D89">
        <w:rPr>
          <w:rFonts w:asciiTheme="minorHAnsi" w:hAnsiTheme="minorHAnsi" w:cstheme="minorHAnsi"/>
          <w:i/>
          <w:iCs/>
          <w:szCs w:val="24"/>
          <w:lang w:val="en-AU"/>
        </w:rPr>
        <w:t xml:space="preserve">s </w:t>
      </w:r>
      <w:r w:rsidRPr="00F15D89">
        <w:rPr>
          <w:rFonts w:asciiTheme="minorHAnsi" w:hAnsiTheme="minorHAnsi" w:cstheme="minorHAnsi"/>
          <w:szCs w:val="24"/>
          <w:lang w:val="en-AU"/>
        </w:rPr>
        <w:t xml:space="preserve">is the size of the particle, and </w:t>
      </w:r>
      <w:r w:rsidRPr="00F15D89">
        <w:rPr>
          <w:rFonts w:asciiTheme="minorHAnsi" w:hAnsiTheme="minorHAnsi" w:cstheme="minorHAnsi"/>
          <w:i/>
          <w:iCs/>
          <w:szCs w:val="24"/>
          <w:lang w:val="en-AU"/>
        </w:rPr>
        <w:t xml:space="preserve">c </w:t>
      </w:r>
      <w:r w:rsidRPr="00F15D89">
        <w:rPr>
          <w:rFonts w:asciiTheme="minorHAnsi" w:hAnsiTheme="minorHAnsi" w:cstheme="minorHAnsi"/>
          <w:szCs w:val="24"/>
          <w:lang w:val="en-AU"/>
        </w:rPr>
        <w:t xml:space="preserve">and </w:t>
      </w:r>
      <w:r w:rsidRPr="00F15D89">
        <w:rPr>
          <w:rFonts w:asciiTheme="minorHAnsi" w:hAnsiTheme="minorHAnsi" w:cstheme="minorHAnsi"/>
          <w:i/>
          <w:iCs/>
          <w:szCs w:val="24"/>
          <w:lang w:val="en-AU"/>
        </w:rPr>
        <w:t xml:space="preserve">k </w:t>
      </w:r>
      <w:r w:rsidRPr="00F15D89">
        <w:rPr>
          <w:rFonts w:asciiTheme="minorHAnsi" w:hAnsiTheme="minorHAnsi" w:cstheme="minorHAnsi"/>
          <w:szCs w:val="24"/>
          <w:lang w:val="en-AU"/>
        </w:rPr>
        <w:t xml:space="preserve">are the distribution’s shape and scale parameters, respectively </w:t>
      </w:r>
      <w:r w:rsidR="00B15349">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{"citationID":"pIy3a697","properties":{"formattedCitation":"(Vidondo {\\i{}et al.}, 1997)","plainCitation":"(Vidondo et al., 1997)","noteIndex":0},"citationItems":[{"id":1035,"uris":["http://zotero.org/users/local/U6DoygBa/items/F7I2X7WE"],"uri":["http://zotero.org/users/local/U6DoygBa/items/F7I2X7WE"],"itemData":{"id":1035,"type":"article-journal","abstract":"The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Oceanography","DOI":"10.4319/lo.1997.42.1.0184","ISSN":"0024-3590","issue":"1","journalAbbreviation":"Limnol. Oceanogr.","page":"184-192","title":"Some aspects of the analysis of size spectra in aquatic ecology","volume":"42","author":[{"family":"Vidondo","given":"Beatriz"},{"family":"Prairie","given":"Yves T."},{"family":"Blanco","given":"Jose M."},{"family":"Duarte","given":"Carlos M."}],"issued":{"date-parts":[["1997"]]}}}],"schema":"https://github.com/citation-style-language/schema/raw/master/csl-citation.json"} </w:instrText>
      </w:r>
      <w:r w:rsidR="00B15349">
        <w:rPr>
          <w:rFonts w:asciiTheme="minorHAnsi" w:hAnsiTheme="minorHAnsi" w:cstheme="minorHAnsi"/>
          <w:szCs w:val="24"/>
          <w:lang w:val="en-AU"/>
        </w:rPr>
        <w:fldChar w:fldCharType="separate"/>
      </w:r>
      <w:r w:rsidR="00A925B7" w:rsidRPr="00A925B7">
        <w:rPr>
          <w:rFonts w:ascii="Calibri" w:hAnsi="Calibri" w:cs="Calibri"/>
          <w:szCs w:val="24"/>
        </w:rPr>
        <w:t xml:space="preserve">(Vidondo </w:t>
      </w:r>
      <w:r w:rsidR="00A925B7" w:rsidRPr="00A925B7">
        <w:rPr>
          <w:rFonts w:ascii="Calibri" w:hAnsi="Calibri" w:cs="Calibri"/>
          <w:i/>
          <w:iCs/>
          <w:szCs w:val="24"/>
        </w:rPr>
        <w:t>et al.</w:t>
      </w:r>
      <w:r w:rsidR="00A925B7" w:rsidRPr="00A925B7">
        <w:rPr>
          <w:rFonts w:ascii="Calibri" w:hAnsi="Calibri" w:cs="Calibri"/>
          <w:szCs w:val="24"/>
        </w:rPr>
        <w:t>, 1997)</w:t>
      </w:r>
      <w:r w:rsidR="00B15349">
        <w:rPr>
          <w:rFonts w:asciiTheme="minorHAnsi" w:hAnsiTheme="minorHAnsi" w:cstheme="minorHAnsi"/>
          <w:szCs w:val="24"/>
          <w:lang w:val="en-AU"/>
        </w:rPr>
        <w:fldChar w:fldCharType="end"/>
      </w:r>
      <w:r w:rsidRPr="00F15D89">
        <w:rPr>
          <w:rFonts w:asciiTheme="minorHAnsi" w:hAnsiTheme="minorHAnsi" w:cstheme="minorHAnsi"/>
          <w:szCs w:val="24"/>
          <w:lang w:val="en-AU"/>
        </w:rPr>
        <w:t>.</w:t>
      </w:r>
      <w:r w:rsidR="00FC2E94">
        <w:rPr>
          <w:rFonts w:asciiTheme="minorHAnsi" w:hAnsiTheme="minorHAnsi" w:cstheme="minorHAnsi"/>
          <w:szCs w:val="24"/>
          <w:lang w:val="en-AU"/>
        </w:rPr>
        <w:t xml:space="preserve"> </w:t>
      </w:r>
      <w:r w:rsidR="00FC2E94" w:rsidRPr="0072314A">
        <w:rPr>
          <w:rFonts w:asciiTheme="minorHAnsi" w:hAnsiTheme="minorHAnsi" w:cstheme="minorHAnsi"/>
          <w:szCs w:val="24"/>
          <w:lang w:val="en-AU"/>
        </w:rPr>
        <w:t>ESD values (</w:t>
      </w:r>
      <w:proofErr w:type="spellStart"/>
      <w:r w:rsidR="00FC2E94" w:rsidRPr="0072314A">
        <w:rPr>
          <w:rFonts w:asciiTheme="minorHAnsi" w:hAnsiTheme="minorHAnsi" w:cstheme="minorHAnsi"/>
          <w:szCs w:val="24"/>
          <w:lang w:val="en-AU"/>
        </w:rPr>
        <w:t>μm</w:t>
      </w:r>
      <w:proofErr w:type="spellEnd"/>
      <w:r w:rsidR="00FC2E94" w:rsidRPr="0072314A">
        <w:rPr>
          <w:rFonts w:asciiTheme="minorHAnsi" w:hAnsiTheme="minorHAnsi" w:cstheme="minorHAnsi"/>
          <w:szCs w:val="24"/>
          <w:lang w:val="en-AU"/>
        </w:rPr>
        <w:t>) were converted to biomass</w:t>
      </w:r>
      <w:r w:rsidR="00FC2E94">
        <w:rPr>
          <w:rFonts w:asciiTheme="minorHAnsi" w:hAnsiTheme="minorHAnsi" w:cstheme="minorHAnsi"/>
          <w:szCs w:val="24"/>
          <w:lang w:val="en-AU"/>
        </w:rPr>
        <w:t xml:space="preserve"> </w:t>
      </w:r>
      <w:r w:rsidR="00FC2E94">
        <w:rPr>
          <w:rFonts w:asciiTheme="minorHAnsi" w:hAnsiTheme="minorHAnsi" w:cstheme="minorHAnsi"/>
          <w:szCs w:val="24"/>
          <w:lang w:val="en-AU"/>
        </w:rPr>
        <w:lastRenderedPageBreak/>
        <w:t>(mg m</w:t>
      </w:r>
      <w:r w:rsidR="00FC2E94">
        <w:rPr>
          <w:rFonts w:asciiTheme="minorHAnsi" w:hAnsiTheme="minorHAnsi" w:cstheme="minorHAnsi"/>
          <w:szCs w:val="24"/>
          <w:vertAlign w:val="superscript"/>
          <w:lang w:val="en-AU"/>
        </w:rPr>
        <w:t>-3</w:t>
      </w:r>
      <w:r w:rsidR="00FC2E94">
        <w:rPr>
          <w:rFonts w:asciiTheme="minorHAnsi" w:hAnsiTheme="minorHAnsi" w:cstheme="minorHAnsi"/>
          <w:szCs w:val="24"/>
          <w:lang w:val="en-AU"/>
        </w:rPr>
        <w:t xml:space="preserve">) as per Wallis et al. </w:t>
      </w:r>
      <w:r w:rsidR="00FC2E94">
        <w:rPr>
          <w:rFonts w:asciiTheme="minorHAnsi" w:hAnsiTheme="minorHAnsi" w:cstheme="minorHAnsi"/>
          <w:szCs w:val="24"/>
          <w:lang w:val="en-AU"/>
        </w:rPr>
        <w:fldChar w:fldCharType="begin"/>
      </w:r>
      <w:r w:rsidR="00FC2E94">
        <w:rPr>
          <w:rFonts w:asciiTheme="minorHAnsi" w:hAnsiTheme="minorHAnsi" w:cstheme="minorHAnsi"/>
          <w:szCs w:val="24"/>
          <w:lang w:val="en-AU"/>
        </w:rPr>
        <w:instrText xml:space="preserve"> ADDIN ZOTERO_ITEM CSL_CITATION {"citationID":"XbSRphuX","properties":{"formattedCitation":"(2016)","plainCitation":"(2016)","noteIndex":0},"citationItems":[{"id":1692,"uris":["http://zotero.org/users/local/U6DoygBa/items/3C8SKULD"],"uri":["http://zotero.org/users/local/U6DoygBa/items/3C8SKULD"],"itemData":{"id":1692,"type":"article-journal","abstract":"Sea ice is an influential feature in Southern Ocean-Antarctic marine environments creating a 2-phase vertical ecosystem. The lack of information on how this system influences community structure during the winter-spring transition, however, is largely lacking. Zooplankton form the link that bridges these environments, with the meiofaunal and algal communities within sea ice directly influencing the epipelagic zooplankton community at the ice-water interface. A combination of methods including sea-ice coring, umbrella net sampling and Laser Optical Plankton Counter were used to describe the vertical structure of zooplankton and meiofaunal communities. The distribution of meiofauna and chlorophyll a both played important roles in structuring the zooplankton community within this dynamic region. Many dominant taxa, including Calanus propinquus and Oithona similis, directly responded to the high availability of algae present within the bottom strata of sea ice. The sea-ice associated species Stephos longipes represented a strong link between this 2-phase ecosystem. Observations of the vertical distribution of biomass obtained from the LOPC suggests that the responses of these species to the sea ice directly influences the vertical structure of zooplankton during the winter-spring transition.","collection-title":"East Antarctic sea-ice physics and ecosystem processes","container-title":"Deep Sea Research Part II: Topical Studies in Oceanography","DOI":"10.1016/j.dsr2.2015.10.002","ISSN":"0967-0645","journalAbbreviation":"Deep Sea Research Part II: Topical Studies in Oceanography","language":"en","page":"170-181","source":"ScienceDirect","title":"Zooplankton abundance and biomass size spectra in the East Antarctic sea-ice zone during the winter–spring transition","volume":"131","author":[{"family":"Wallis","given":"Jake R."},{"family":"Swadling","given":"Kerrie M."},{"family":"Everett","given":"Jason D."},{"family":"Suthers","given":"Iain M."},{"family":"Jones","given":"Hugh J."},{"family":"Buchanan","given":"Pearse J."},{"family":"Crawford","given":"Christine M."},{"family":"James","given":"Lainey C."},{"family":"Johnson","given":"Robert"},{"family":"Meiners","given":"Klaus M."},{"family":"Virtue","given":"Patti"},{"family":"Westwood","given":"Karen"},{"family":"Kawaguchi","given":"So"}],"issued":{"date-parts":[["2016",9,1]]}},"suppress-author":true}],"schema":"https://github.com/citation-style-language/schema/raw/master/csl-citation.json"} </w:instrText>
      </w:r>
      <w:r w:rsidR="00FC2E94">
        <w:rPr>
          <w:rFonts w:asciiTheme="minorHAnsi" w:hAnsiTheme="minorHAnsi" w:cstheme="minorHAnsi"/>
          <w:szCs w:val="24"/>
          <w:lang w:val="en-AU"/>
        </w:rPr>
        <w:fldChar w:fldCharType="separate"/>
      </w:r>
      <w:r w:rsidR="00A925B7" w:rsidRPr="00A925B7">
        <w:rPr>
          <w:rFonts w:ascii="Calibri" w:hAnsi="Calibri" w:cs="Calibri"/>
        </w:rPr>
        <w:t>(2016)</w:t>
      </w:r>
      <w:r w:rsidR="00FC2E94">
        <w:rPr>
          <w:rFonts w:asciiTheme="minorHAnsi" w:hAnsiTheme="minorHAnsi" w:cstheme="minorHAnsi"/>
          <w:szCs w:val="24"/>
          <w:lang w:val="en-AU"/>
        </w:rPr>
        <w:fldChar w:fldCharType="end"/>
      </w:r>
      <w:r w:rsidR="00FC2E94">
        <w:rPr>
          <w:rFonts w:asciiTheme="minorHAnsi" w:hAnsiTheme="minorHAnsi" w:cstheme="minorHAnsi"/>
          <w:szCs w:val="24"/>
          <w:lang w:val="en-AU"/>
        </w:rPr>
        <w:t>,</w:t>
      </w:r>
      <w:r w:rsidR="00FC2E94" w:rsidRPr="0072314A">
        <w:rPr>
          <w:rFonts w:asciiTheme="minorHAnsi" w:hAnsiTheme="minorHAnsi" w:cstheme="minorHAnsi"/>
          <w:szCs w:val="24"/>
          <w:lang w:val="en-AU"/>
        </w:rPr>
        <w:t xml:space="preserve"> assuming the volume of a sphere and the density of water (ρ=10</w:t>
      </w:r>
      <w:r w:rsidR="00FC2E94" w:rsidRPr="0072314A">
        <w:rPr>
          <w:rFonts w:asciiTheme="minorHAnsi" w:hAnsiTheme="minorHAnsi" w:cstheme="minorHAnsi"/>
          <w:szCs w:val="24"/>
          <w:vertAlign w:val="superscript"/>
          <w:lang w:val="en-AU"/>
        </w:rPr>
        <w:t>9</w:t>
      </w:r>
      <w:r w:rsidR="00FC2E94" w:rsidRPr="0072314A">
        <w:rPr>
          <w:rFonts w:asciiTheme="minorHAnsi" w:hAnsiTheme="minorHAnsi" w:cstheme="minorHAnsi"/>
          <w:szCs w:val="24"/>
          <w:lang w:val="en-AU"/>
        </w:rPr>
        <w:t xml:space="preserve"> mg m</w:t>
      </w:r>
      <w:r w:rsidR="00FC2E94" w:rsidRPr="0072314A">
        <w:rPr>
          <w:rFonts w:asciiTheme="minorHAnsi" w:hAnsiTheme="minorHAnsi" w:cstheme="minorHAnsi"/>
          <w:szCs w:val="24"/>
          <w:vertAlign w:val="superscript"/>
          <w:lang w:val="en-AU"/>
        </w:rPr>
        <w:t>−3</w:t>
      </w:r>
      <w:r w:rsidR="00FC2E94" w:rsidRPr="0072314A">
        <w:rPr>
          <w:rFonts w:asciiTheme="minorHAnsi" w:hAnsiTheme="minorHAnsi" w:cstheme="minorHAnsi"/>
          <w:szCs w:val="24"/>
          <w:lang w:val="en-AU"/>
        </w:rPr>
        <w:t>) using</w:t>
      </w:r>
      <w:r w:rsidR="00FC2E94">
        <w:rPr>
          <w:rFonts w:asciiTheme="minorHAnsi" w:hAnsiTheme="minorHAnsi" w:cstheme="minorHAnsi"/>
          <w:szCs w:val="24"/>
          <w:lang w:val="en-AU"/>
        </w:rPr>
        <w:t>:</w:t>
      </w:r>
    </w:p>
    <w:p w14:paraId="1247987C" w14:textId="77777777" w:rsidR="00FC2E94" w:rsidRPr="00BF5500" w:rsidRDefault="00FC2E94" w:rsidP="00FC2E94">
      <w:pPr>
        <w:spacing w:after="240" w:line="480" w:lineRule="auto"/>
        <w:ind w:firstLine="720"/>
        <w:rPr>
          <w:rFonts w:asciiTheme="minorHAnsi" w:hAnsiTheme="minorHAnsi" w:cstheme="minorHAnsi"/>
          <w:szCs w:val="24"/>
          <w:lang w:val="en-AU"/>
        </w:rPr>
      </w:pPr>
      <m:oMathPara>
        <m:oMath>
          <m:r>
            <w:rPr>
              <w:rFonts w:ascii="Cambria Math" w:hAnsi="Cambria Math" w:cstheme="minorHAnsi"/>
              <w:szCs w:val="24"/>
              <w:lang w:val="en-AU"/>
            </w:rPr>
            <m:t xml:space="preserve">Biomass </m:t>
          </m:r>
          <m:d>
            <m:dPr>
              <m:ctrlPr>
                <w:rPr>
                  <w:rFonts w:ascii="Cambria Math" w:hAnsi="Cambria Math" w:cstheme="minorHAnsi"/>
                  <w:i/>
                  <w:szCs w:val="24"/>
                  <w:lang w:val="en-AU"/>
                </w:rPr>
              </m:ctrlPr>
            </m:dPr>
            <m:e>
              <m:r>
                <w:rPr>
                  <w:rFonts w:ascii="Cambria Math" w:hAnsi="Cambria Math" w:cstheme="minorHAnsi"/>
                  <w:szCs w:val="24"/>
                  <w:lang w:val="en-AU"/>
                </w:rPr>
                <m:t xml:space="preserve">mg </m:t>
              </m:r>
              <m:sSup>
                <m:sSupPr>
                  <m:ctrlPr>
                    <w:rPr>
                      <w:rFonts w:ascii="Cambria Math" w:hAnsi="Cambria Math" w:cstheme="minorHAnsi"/>
                      <w:i/>
                      <w:szCs w:val="24"/>
                      <w:lang w:val="en-AU"/>
                    </w:rPr>
                  </m:ctrlPr>
                </m:sSupPr>
                <m:e>
                  <m:r>
                    <w:rPr>
                      <w:rFonts w:ascii="Cambria Math" w:hAnsi="Cambria Math" w:cstheme="minorHAnsi"/>
                      <w:szCs w:val="24"/>
                      <w:lang w:val="en-AU"/>
                    </w:rPr>
                    <m:t>m</m:t>
                  </m:r>
                </m:e>
                <m:sup>
                  <m:r>
                    <w:rPr>
                      <w:rFonts w:ascii="Cambria Math" w:hAnsi="Cambria Math" w:cstheme="minorHAnsi"/>
                      <w:szCs w:val="24"/>
                      <w:lang w:val="en-AU"/>
                    </w:rPr>
                    <m:t>-3</m:t>
                  </m:r>
                </m:sup>
              </m:sSup>
            </m:e>
          </m:d>
          <m:r>
            <w:rPr>
              <w:rFonts w:ascii="Cambria Math" w:hAnsi="Cambria Math" w:cstheme="minorHAnsi"/>
              <w:szCs w:val="24"/>
              <w:lang w:val="en-AU"/>
            </w:rPr>
            <m:t xml:space="preserve">= </m:t>
          </m:r>
          <m:f>
            <m:fPr>
              <m:ctrlPr>
                <w:rPr>
                  <w:rFonts w:ascii="Cambria Math" w:hAnsi="Cambria Math" w:cstheme="minorHAnsi"/>
                  <w:i/>
                  <w:szCs w:val="24"/>
                  <w:lang w:val="en-AU"/>
                </w:rPr>
              </m:ctrlPr>
            </m:fPr>
            <m:num>
              <m:r>
                <w:rPr>
                  <w:rFonts w:ascii="Cambria Math" w:hAnsi="Cambria Math" w:cstheme="minorHAnsi"/>
                  <w:szCs w:val="24"/>
                  <w:lang w:val="en-AU"/>
                </w:rPr>
                <m:t>4</m:t>
              </m:r>
            </m:num>
            <m:den>
              <m:r>
                <w:rPr>
                  <w:rFonts w:ascii="Cambria Math" w:hAnsi="Cambria Math" w:cstheme="minorHAnsi"/>
                  <w:szCs w:val="24"/>
                  <w:lang w:val="en-AU"/>
                </w:rPr>
                <m:t>3</m:t>
              </m:r>
            </m:den>
          </m:f>
          <m:r>
            <w:rPr>
              <w:rFonts w:ascii="Cambria Math" w:hAnsi="Cambria Math" w:cstheme="minorHAnsi"/>
              <w:szCs w:val="24"/>
              <w:lang w:val="en-AU"/>
            </w:rPr>
            <m:t>π</m:t>
          </m:r>
          <m:sSup>
            <m:sSupPr>
              <m:ctrlPr>
                <w:rPr>
                  <w:rFonts w:ascii="Cambria Math" w:hAnsi="Cambria Math" w:cstheme="minorHAnsi"/>
                  <w:i/>
                  <w:szCs w:val="24"/>
                  <w:lang w:val="en-AU"/>
                </w:rPr>
              </m:ctrlPr>
            </m:sSupPr>
            <m:e>
              <m:d>
                <m:dPr>
                  <m:ctrlPr>
                    <w:rPr>
                      <w:rFonts w:ascii="Cambria Math" w:hAnsi="Cambria Math" w:cstheme="minorHAnsi"/>
                      <w:i/>
                      <w:szCs w:val="24"/>
                      <w:lang w:val="en-AU"/>
                    </w:rPr>
                  </m:ctrlPr>
                </m:dPr>
                <m:e>
                  <m:f>
                    <m:fPr>
                      <m:ctrlPr>
                        <w:rPr>
                          <w:rFonts w:ascii="Cambria Math" w:hAnsi="Cambria Math" w:cstheme="minorHAnsi"/>
                          <w:i/>
                          <w:szCs w:val="24"/>
                          <w:lang w:val="en-AU"/>
                        </w:rPr>
                      </m:ctrlPr>
                    </m:fPr>
                    <m:num>
                      <m:r>
                        <w:rPr>
                          <w:rFonts w:ascii="Cambria Math" w:hAnsi="Cambria Math" w:cstheme="minorHAnsi"/>
                          <w:szCs w:val="24"/>
                          <w:lang w:val="en-AU"/>
                        </w:rPr>
                        <m:t>ESD</m:t>
                      </m:r>
                    </m:num>
                    <m:den>
                      <m:r>
                        <w:rPr>
                          <w:rFonts w:ascii="Cambria Math" w:hAnsi="Cambria Math" w:cstheme="minorHAnsi"/>
                          <w:szCs w:val="24"/>
                          <w:lang w:val="en-AU"/>
                        </w:rPr>
                        <m:t>2</m:t>
                      </m:r>
                    </m:den>
                  </m:f>
                </m:e>
              </m:d>
            </m:e>
            <m:sup>
              <m:r>
                <w:rPr>
                  <w:rFonts w:ascii="Cambria Math" w:hAnsi="Cambria Math" w:cstheme="minorHAnsi"/>
                  <w:szCs w:val="24"/>
                  <w:lang w:val="en-AU"/>
                </w:rPr>
                <m:t>3</m:t>
              </m:r>
            </m:sup>
          </m:sSup>
          <m:r>
            <w:rPr>
              <w:rFonts w:ascii="Cambria Math" w:hAnsi="Cambria Math" w:cstheme="minorHAnsi"/>
              <w:szCs w:val="24"/>
              <w:lang w:val="en-AU"/>
            </w:rPr>
            <m:t>ρ</m:t>
          </m:r>
        </m:oMath>
      </m:oMathPara>
    </w:p>
    <w:p w14:paraId="572111F3" w14:textId="722DC775" w:rsidR="00B97EA6" w:rsidRPr="001D43B9" w:rsidRDefault="001D43B9" w:rsidP="00D715A7">
      <w:pPr>
        <w:spacing w:after="240" w:line="480" w:lineRule="auto"/>
        <w:rPr>
          <w:rFonts w:asciiTheme="minorHAnsi" w:hAnsiTheme="minorHAnsi" w:cstheme="minorHAnsi"/>
          <w:szCs w:val="24"/>
          <w:lang w:val="en-AU"/>
        </w:rPr>
      </w:pPr>
      <w:r>
        <w:rPr>
          <w:rFonts w:asciiTheme="minorHAnsi" w:hAnsiTheme="minorHAnsi" w:cstheme="minorHAnsi"/>
          <w:szCs w:val="24"/>
          <w:lang w:val="en-AU"/>
        </w:rPr>
        <w:t>Zooplankton data from the OPC were interpolated to create 2</w:t>
      </w:r>
      <w:r w:rsidR="00733088">
        <w:rPr>
          <w:rFonts w:asciiTheme="minorHAnsi" w:hAnsiTheme="minorHAnsi" w:cstheme="minorHAnsi"/>
          <w:szCs w:val="24"/>
          <w:lang w:val="en-AU"/>
        </w:rPr>
        <w:t>D</w:t>
      </w:r>
      <w:r>
        <w:rPr>
          <w:rFonts w:asciiTheme="minorHAnsi" w:hAnsiTheme="minorHAnsi" w:cstheme="minorHAnsi"/>
          <w:szCs w:val="24"/>
          <w:lang w:val="en-AU"/>
        </w:rPr>
        <w:t xml:space="preserve"> visualisations of the profiles across the continental shelf using the ‘</w:t>
      </w:r>
      <w:proofErr w:type="spellStart"/>
      <w:r>
        <w:rPr>
          <w:rFonts w:asciiTheme="minorHAnsi" w:hAnsiTheme="minorHAnsi" w:cstheme="minorHAnsi"/>
          <w:szCs w:val="24"/>
          <w:lang w:val="en-AU"/>
        </w:rPr>
        <w:t>akima</w:t>
      </w:r>
      <w:proofErr w:type="spellEnd"/>
      <w:r>
        <w:rPr>
          <w:rFonts w:asciiTheme="minorHAnsi" w:hAnsiTheme="minorHAnsi" w:cstheme="minorHAnsi"/>
          <w:szCs w:val="24"/>
          <w:lang w:val="en-AU"/>
        </w:rPr>
        <w:t xml:space="preserve">’ R package to </w:t>
      </w:r>
      <w:r w:rsidRPr="001D43B9">
        <w:rPr>
          <w:rFonts w:asciiTheme="minorHAnsi" w:hAnsiTheme="minorHAnsi" w:cstheme="minorHAnsi"/>
          <w:szCs w:val="24"/>
          <w:lang w:val="en-AU"/>
        </w:rPr>
        <w:t>interpolat</w:t>
      </w:r>
      <w:r>
        <w:rPr>
          <w:rFonts w:asciiTheme="minorHAnsi" w:hAnsiTheme="minorHAnsi" w:cstheme="minorHAnsi"/>
          <w:szCs w:val="24"/>
          <w:lang w:val="en-AU"/>
        </w:rPr>
        <w:t>e a regular grid of points via</w:t>
      </w:r>
      <w:r w:rsidRPr="001D43B9">
        <w:rPr>
          <w:rFonts w:asciiTheme="minorHAnsi" w:hAnsiTheme="minorHAnsi" w:cstheme="minorHAnsi"/>
          <w:szCs w:val="24"/>
          <w:lang w:val="en-AU"/>
        </w:rPr>
        <w:t xml:space="preserve"> bivariate interpolation</w:t>
      </w:r>
      <w:r w:rsidR="00733088">
        <w:rPr>
          <w:rFonts w:asciiTheme="minorHAnsi" w:hAnsiTheme="minorHAnsi" w:cstheme="minorHAnsi"/>
          <w:szCs w:val="24"/>
          <w:lang w:val="en-AU"/>
        </w:rPr>
        <w:t xml:space="preserve"> </w:t>
      </w:r>
      <w:r w:rsidR="0073308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{"citationID":"BZkblyUz","properties":{"formattedCitation":"(Akima and Gebhardt, 2020)","plainCitation":"(Akima and Gebhardt, 2020)","noteIndex":0},"citationItems":[{"id":1701,"uris":["http://zotero.org/users/local/U6DoygBa/items/F696HZ4X"],"uri":["http://zotero.org/users/local/U6DoygBa/items/F696HZ4X"],"itemData":{"id":1701,"type":"book","title":"akima: Interpolation of Irregularly and Regularly Spaced Data. R package version 0.6-2.1","URL":"https://CRAN.R-project.org/package=akima","version":"R package version 0.6-2.1","author":[{"family":"Akima","given":"Hiroshi"},{"family":"Gebhardt","given":"Albrecht"}],"issued":{"date-parts":[["2020"]]}}}],"schema":"https://github.com/citation-style-language/schema/raw/master/csl-citation.json"} </w:instrText>
      </w:r>
      <w:r w:rsidR="00733088">
        <w:rPr>
          <w:rFonts w:asciiTheme="minorHAnsi" w:hAnsiTheme="minorHAnsi" w:cstheme="minorHAnsi"/>
          <w:szCs w:val="24"/>
          <w:lang w:val="en-AU"/>
        </w:rPr>
        <w:fldChar w:fldCharType="separate"/>
      </w:r>
      <w:r w:rsidR="00A925B7" w:rsidRPr="00A925B7">
        <w:rPr>
          <w:rFonts w:ascii="Calibri" w:hAnsi="Calibri" w:cs="Calibri"/>
        </w:rPr>
        <w:t>(Akima and Gebhardt, 2020)</w:t>
      </w:r>
      <w:r w:rsidR="00733088">
        <w:rPr>
          <w:rFonts w:asciiTheme="minorHAnsi" w:hAnsiTheme="minorHAnsi" w:cstheme="minorHAnsi"/>
          <w:szCs w:val="24"/>
          <w:lang w:val="en-AU"/>
        </w:rPr>
        <w:fldChar w:fldCharType="end"/>
      </w:r>
      <w:r w:rsidR="00733088">
        <w:rPr>
          <w:rFonts w:asciiTheme="minorHAnsi" w:hAnsiTheme="minorHAnsi" w:cstheme="minorHAnsi"/>
          <w:szCs w:val="24"/>
          <w:lang w:val="en-AU"/>
        </w:rPr>
        <w:t>,</w:t>
      </w:r>
      <w:r>
        <w:rPr>
          <w:rFonts w:asciiTheme="minorHAnsi" w:hAnsiTheme="minorHAnsi" w:cstheme="minorHAnsi"/>
          <w:szCs w:val="24"/>
          <w:lang w:val="en-AU"/>
        </w:rPr>
        <w:t xml:space="preserve"> then applying contours within the ‘</w:t>
      </w:r>
      <w:proofErr w:type="spellStart"/>
      <w:r>
        <w:rPr>
          <w:rFonts w:asciiTheme="minorHAnsi" w:hAnsiTheme="minorHAnsi" w:cstheme="minorHAnsi"/>
          <w:szCs w:val="24"/>
          <w:lang w:val="en-AU"/>
        </w:rPr>
        <w:t>ggplot</w:t>
      </w:r>
      <w:proofErr w:type="spellEnd"/>
      <w:r>
        <w:rPr>
          <w:rFonts w:asciiTheme="minorHAnsi" w:hAnsiTheme="minorHAnsi" w:cstheme="minorHAnsi"/>
          <w:szCs w:val="24"/>
          <w:lang w:val="en-AU"/>
        </w:rPr>
        <w:t xml:space="preserve">’ package </w:t>
      </w:r>
      <w:r>
        <w:rPr>
          <w:rFonts w:asciiTheme="minorHAnsi" w:hAnsiTheme="minorHAnsi" w:cstheme="minorHAnsi"/>
          <w:szCs w:val="24"/>
          <w:lang w:val="en-AU"/>
        </w:rPr>
        <w:fldChar w:fldCharType="begin"/>
      </w:r>
      <w:r w:rsidR="00733088">
        <w:rPr>
          <w:rFonts w:asciiTheme="minorHAnsi" w:hAnsiTheme="minorHAnsi" w:cstheme="minorHAnsi"/>
          <w:szCs w:val="24"/>
          <w:lang w:val="en-AU"/>
        </w:rPr>
        <w:instrText xml:space="preserve"> ADDIN ZOTERO_ITEM CSL_CITATION {"citationID":"LfCFOtoo","properties":{"formattedCitation":"(Wickham 2011, p. 2)","plainCitation":"(Wickham 2011, p. 2)","dontUpdate":true,"noteIndex":0},"citationItems":[{"id":1698,"uris":["http://zotero.org/users/local/U6DoygBa/items/XNC5TXDH"],"uri":["http://zotero.org/users/local/U6DoygBa/items/XNC5TXDH"],"itemData":{"id":1698,"type":"article-journal","abstract":"This article discusses ggplot2, an open source R package, based on a grammatical theory of graphics. The underlying theory has been discussed in depth elsewhere so this article illustrates some of the consequences of the theory for creating new graphics, the importance of programmable graphics, and the rich ecosystem that has grown up around ggplot2. WIREs Comp Stat 2011 3 180–185 DOI: 10.1002/wics.147 This article is categorized under: Software for Computational Statistics &gt; Software/Statistical Software Statistical and Graphical Methods of Data Analysis &gt; Statistical Graphics and Visualization","container-title":"WIREs Computational Statistics","DOI":"10.1002/wics.147","ISSN":"1939-0068","issue":"2","language":"en","note":"_eprint: https://onlinelibrary.wiley.com/doi/pdf/10.1002/wics.147","page":"180-185","source":"Wiley Online Library","title":"ggplot2","volume":"3","author":[{"family":"Wickham","given":"Hadley"}],"issued":{"date-parts":[["2011"]]}},"locator":"2"}],"schema":"https://github.com/citation-style-language/schema/raw/master/csl-citation.json"} </w:instrText>
      </w:r>
      <w:r>
        <w:rPr>
          <w:rFonts w:asciiTheme="minorHAnsi" w:hAnsiTheme="minorHAnsi" w:cstheme="minorHAnsi"/>
          <w:szCs w:val="24"/>
          <w:lang w:val="en-AU"/>
        </w:rPr>
        <w:fldChar w:fldCharType="separate"/>
      </w:r>
      <w:r w:rsidRPr="001D43B9">
        <w:rPr>
          <w:rFonts w:ascii="Calibri" w:hAnsi="Calibri" w:cs="Calibri"/>
        </w:rPr>
        <w:t>(Wickham 2011)</w:t>
      </w:r>
      <w:r>
        <w:rPr>
          <w:rFonts w:asciiTheme="minorHAnsi" w:hAnsiTheme="minorHAnsi" w:cstheme="minorHAnsi"/>
          <w:szCs w:val="24"/>
          <w:lang w:val="en-AU"/>
        </w:rPr>
        <w:fldChar w:fldCharType="end"/>
      </w:r>
      <w:r>
        <w:rPr>
          <w:rFonts w:asciiTheme="minorHAnsi" w:hAnsiTheme="minorHAnsi" w:cstheme="minorHAnsi"/>
          <w:szCs w:val="24"/>
          <w:lang w:val="en-AU"/>
        </w:rPr>
        <w:t>.</w:t>
      </w:r>
    </w:p>
    <w:p w14:paraId="6A8F68D3" w14:textId="77777777" w:rsidR="001D43B9" w:rsidRPr="00F15D89" w:rsidRDefault="001D43B9" w:rsidP="00D715A7">
      <w:pPr>
        <w:spacing w:after="240" w:line="480" w:lineRule="auto"/>
        <w:rPr>
          <w:rFonts w:asciiTheme="minorHAnsi" w:hAnsiTheme="minorHAnsi" w:cstheme="minorHAnsi"/>
          <w:b/>
          <w:bCs/>
          <w:color w:val="FF0000"/>
          <w:szCs w:val="24"/>
          <w:lang w:val="en-AU"/>
        </w:rPr>
      </w:pPr>
    </w:p>
    <w:p w14:paraId="68B1DDDA" w14:textId="705B6011" w:rsidR="00196D4E" w:rsidRPr="00F15D89" w:rsidRDefault="007A68ED" w:rsidP="00D715A7">
      <w:pPr>
        <w:spacing w:line="480" w:lineRule="auto"/>
        <w:rPr>
          <w:rFonts w:asciiTheme="minorHAnsi" w:hAnsiTheme="minorHAnsi" w:cstheme="minorHAnsi"/>
          <w:b/>
          <w:bCs/>
          <w:color w:val="FF0000"/>
          <w:lang w:val="en-AU"/>
        </w:rPr>
      </w:pPr>
      <w:r w:rsidRPr="00C07196">
        <w:rPr>
          <w:rFonts w:asciiTheme="minorHAnsi" w:hAnsiTheme="minorHAnsi" w:cstheme="minorHAnsi"/>
          <w:i/>
          <w:iCs/>
          <w:lang w:val="en-AU"/>
        </w:rPr>
        <w:t>A global</w:t>
      </w:r>
      <w:r w:rsidR="00B3397D" w:rsidRPr="00C07196">
        <w:rPr>
          <w:rFonts w:asciiTheme="minorHAnsi" w:hAnsiTheme="minorHAnsi" w:cstheme="minorHAnsi"/>
          <w:i/>
          <w:iCs/>
          <w:lang w:val="en-AU"/>
        </w:rPr>
        <w:t xml:space="preserve"> context</w:t>
      </w:r>
    </w:p>
    <w:p w14:paraId="594CD3D1" w14:textId="74247335" w:rsidR="00E10671" w:rsidRDefault="0056010B" w:rsidP="00D715A7">
      <w:pPr>
        <w:spacing w:line="480" w:lineRule="auto"/>
        <w:rPr>
          <w:rFonts w:asciiTheme="minorHAnsi" w:eastAsia="Times New Roman" w:hAnsiTheme="minorHAnsi" w:cstheme="minorHAnsi"/>
          <w:b/>
          <w:bCs/>
          <w:kern w:val="28"/>
          <w:szCs w:val="24"/>
          <w:lang w:val="en-AU"/>
        </w:rPr>
      </w:pPr>
      <w:r w:rsidRPr="00F15D89">
        <w:rPr>
          <w:rFonts w:asciiTheme="minorHAnsi" w:hAnsiTheme="minorHAnsi" w:cstheme="minorHAnsi"/>
          <w:lang w:val="en-AU"/>
        </w:rPr>
        <w:t>To place our east Australian transects in a global context and identify general trends in zooplankton communities on continental shel</w:t>
      </w:r>
      <w:r>
        <w:rPr>
          <w:rFonts w:asciiTheme="minorHAnsi" w:hAnsiTheme="minorHAnsi" w:cstheme="minorHAnsi"/>
          <w:lang w:val="en-AU"/>
        </w:rPr>
        <w:t>ves,</w:t>
      </w:r>
      <w:r w:rsidRPr="00F15D89">
        <w:rPr>
          <w:rFonts w:asciiTheme="minorHAnsi" w:hAnsiTheme="minorHAnsi" w:cstheme="minorHAnsi"/>
          <w:lang w:val="en-AU"/>
        </w:rPr>
        <w:t xml:space="preserve"> we examined </w:t>
      </w:r>
      <w:r>
        <w:rPr>
          <w:rFonts w:asciiTheme="minorHAnsi" w:hAnsiTheme="minorHAnsi" w:cstheme="minorHAnsi"/>
          <w:lang w:val="en-AU"/>
        </w:rPr>
        <w:t xml:space="preserve">18 </w:t>
      </w:r>
      <w:r w:rsidRPr="00F15D89">
        <w:rPr>
          <w:rFonts w:asciiTheme="minorHAnsi" w:hAnsiTheme="minorHAnsi" w:cstheme="minorHAnsi"/>
          <w:lang w:val="en-AU"/>
        </w:rPr>
        <w:t xml:space="preserve">previous studies which </w:t>
      </w:r>
      <w:r w:rsidRPr="00F4183D">
        <w:rPr>
          <w:rFonts w:asciiTheme="minorHAnsi" w:hAnsiTheme="minorHAnsi" w:cstheme="minorHAnsi"/>
          <w:lang w:val="en-AU"/>
        </w:rPr>
        <w:t xml:space="preserve">investigated spatial changes in zooplankton communities over continental shelf regions. </w:t>
      </w:r>
      <w:r>
        <w:rPr>
          <w:rFonts w:asciiTheme="minorHAnsi" w:hAnsiTheme="minorHAnsi" w:cstheme="minorHAnsi"/>
          <w:lang w:val="en-AU"/>
        </w:rPr>
        <w:t>Where</w:t>
      </w:r>
      <w:r w:rsidRPr="00F15D89">
        <w:rPr>
          <w:rFonts w:asciiTheme="minorHAnsi" w:hAnsiTheme="minorHAnsi" w:cstheme="minorHAnsi"/>
          <w:lang w:val="en-AU"/>
        </w:rPr>
        <w:t xml:space="preserve"> possible from each study we extracted</w:t>
      </w:r>
      <w:r>
        <w:rPr>
          <w:rFonts w:asciiTheme="minorHAnsi" w:hAnsiTheme="minorHAnsi" w:cstheme="minorHAnsi"/>
          <w:lang w:val="en-AU"/>
        </w:rPr>
        <w:t xml:space="preserve"> </w:t>
      </w:r>
      <w:r w:rsidRPr="00F15D89">
        <w:rPr>
          <w:rFonts w:asciiTheme="minorHAnsi" w:hAnsiTheme="minorHAnsi" w:cstheme="minorHAnsi"/>
          <w:lang w:val="en-AU"/>
        </w:rPr>
        <w:t xml:space="preserve">values for </w:t>
      </w:r>
      <w:r>
        <w:rPr>
          <w:rFonts w:asciiTheme="minorHAnsi" w:hAnsiTheme="minorHAnsi" w:cstheme="minorHAnsi"/>
          <w:lang w:val="en-AU"/>
        </w:rPr>
        <w:t xml:space="preserve">total zooplankton </w:t>
      </w:r>
      <w:r w:rsidRPr="00F15D89">
        <w:rPr>
          <w:rFonts w:asciiTheme="minorHAnsi" w:hAnsiTheme="minorHAnsi" w:cstheme="minorHAnsi"/>
          <w:lang w:val="en-AU"/>
        </w:rPr>
        <w:t xml:space="preserve">biomass, </w:t>
      </w:r>
      <w:proofErr w:type="gramStart"/>
      <w:r w:rsidRPr="00F15D89">
        <w:rPr>
          <w:rFonts w:asciiTheme="minorHAnsi" w:hAnsiTheme="minorHAnsi" w:cstheme="minorHAnsi"/>
          <w:lang w:val="en-AU"/>
        </w:rPr>
        <w:t>abundance</w:t>
      </w:r>
      <w:proofErr w:type="gramEnd"/>
      <w:r w:rsidRPr="00F15D89">
        <w:rPr>
          <w:rFonts w:asciiTheme="minorHAnsi" w:hAnsiTheme="minorHAnsi" w:cstheme="minorHAnsi"/>
          <w:lang w:val="en-AU"/>
        </w:rPr>
        <w:t xml:space="preserve"> and the </w:t>
      </w:r>
      <w:r>
        <w:rPr>
          <w:rFonts w:asciiTheme="minorHAnsi" w:hAnsiTheme="minorHAnsi" w:cstheme="minorHAnsi"/>
          <w:lang w:val="en-AU"/>
        </w:rPr>
        <w:t>zooplankton size spectra</w:t>
      </w:r>
      <w:r w:rsidRPr="00F15D89">
        <w:rPr>
          <w:rFonts w:asciiTheme="minorHAnsi" w:hAnsiTheme="minorHAnsi" w:cstheme="minorHAnsi"/>
          <w:lang w:val="en-AU"/>
        </w:rPr>
        <w:t xml:space="preserve"> slope</w:t>
      </w:r>
      <w:r>
        <w:rPr>
          <w:rFonts w:asciiTheme="minorHAnsi" w:hAnsiTheme="minorHAnsi" w:cstheme="minorHAnsi"/>
          <w:lang w:val="en-AU"/>
        </w:rPr>
        <w:t xml:space="preserve"> from the most </w:t>
      </w:r>
      <w:r w:rsidRPr="00F15D89">
        <w:rPr>
          <w:rFonts w:asciiTheme="minorHAnsi" w:hAnsiTheme="minorHAnsi" w:cstheme="minorHAnsi"/>
          <w:lang w:val="en-AU"/>
        </w:rPr>
        <w:t>inshore</w:t>
      </w:r>
      <w:r>
        <w:rPr>
          <w:rFonts w:asciiTheme="minorHAnsi" w:hAnsiTheme="minorHAnsi" w:cstheme="minorHAnsi"/>
          <w:lang w:val="en-AU"/>
        </w:rPr>
        <w:t xml:space="preserve"> </w:t>
      </w:r>
      <w:r w:rsidRPr="00F15D89">
        <w:rPr>
          <w:rFonts w:asciiTheme="minorHAnsi" w:hAnsiTheme="minorHAnsi" w:cstheme="minorHAnsi"/>
          <w:lang w:val="en-AU"/>
        </w:rPr>
        <w:t xml:space="preserve">and </w:t>
      </w:r>
      <w:r>
        <w:rPr>
          <w:rFonts w:asciiTheme="minorHAnsi" w:hAnsiTheme="minorHAnsi" w:cstheme="minorHAnsi"/>
          <w:lang w:val="en-AU"/>
        </w:rPr>
        <w:t xml:space="preserve">furthest </w:t>
      </w:r>
      <w:r w:rsidRPr="00F15D89">
        <w:rPr>
          <w:rFonts w:asciiTheme="minorHAnsi" w:hAnsiTheme="minorHAnsi" w:cstheme="minorHAnsi"/>
          <w:lang w:val="en-AU"/>
        </w:rPr>
        <w:t>offshore</w:t>
      </w:r>
      <w:r>
        <w:rPr>
          <w:rFonts w:asciiTheme="minorHAnsi" w:hAnsiTheme="minorHAnsi" w:cstheme="minorHAnsi"/>
          <w:lang w:val="en-AU"/>
        </w:rPr>
        <w:t xml:space="preserve"> sites (Table S1)</w:t>
      </w:r>
      <w:r w:rsidRPr="00F15D89">
        <w:rPr>
          <w:rFonts w:asciiTheme="minorHAnsi" w:hAnsiTheme="minorHAnsi" w:cstheme="minorHAnsi"/>
          <w:lang w:val="en-AU"/>
        </w:rPr>
        <w:t>. From each study we extracted a maximum of one inshore</w:t>
      </w:r>
      <w:r>
        <w:rPr>
          <w:rFonts w:asciiTheme="minorHAnsi" w:hAnsiTheme="minorHAnsi" w:cstheme="minorHAnsi"/>
          <w:lang w:val="en-AU"/>
        </w:rPr>
        <w:t xml:space="preserve"> and one </w:t>
      </w:r>
      <w:r w:rsidRPr="00F15D89">
        <w:rPr>
          <w:rFonts w:asciiTheme="minorHAnsi" w:hAnsiTheme="minorHAnsi" w:cstheme="minorHAnsi"/>
          <w:lang w:val="en-AU"/>
        </w:rPr>
        <w:t xml:space="preserve">offshore </w:t>
      </w:r>
      <w:r>
        <w:rPr>
          <w:rFonts w:asciiTheme="minorHAnsi" w:hAnsiTheme="minorHAnsi" w:cstheme="minorHAnsi"/>
          <w:lang w:val="en-AU"/>
        </w:rPr>
        <w:t xml:space="preserve">value, averaged across the study as well as corresponding bathymetry values, except for two studies from the Bay of Biscay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{"citationID":"2CLNf6YL","properties":{"formattedCitation":"(Irigoien {\\i{}et al.}, 2009; Vandromme {\\i{}et al.}, 2014)","plainCitation":"(Irigoien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szCs w:val="24"/>
        </w:rPr>
        <w:t xml:space="preserve">(Irigoien </w:t>
      </w:r>
      <w:r w:rsidR="00A925B7" w:rsidRPr="00A925B7">
        <w:rPr>
          <w:rFonts w:ascii="Calibri" w:hAnsi="Calibri" w:cs="Calibri"/>
          <w:i/>
          <w:iCs/>
          <w:szCs w:val="24"/>
        </w:rPr>
        <w:t>et al.</w:t>
      </w:r>
      <w:r w:rsidR="00A925B7" w:rsidRPr="00A925B7">
        <w:rPr>
          <w:rFonts w:ascii="Calibri" w:hAnsi="Calibri" w:cs="Calibri"/>
          <w:szCs w:val="24"/>
        </w:rPr>
        <w:t xml:space="preserve">, 2009; Vandromme </w:t>
      </w:r>
      <w:r w:rsidR="00A925B7" w:rsidRPr="00A925B7">
        <w:rPr>
          <w:rFonts w:ascii="Calibri" w:hAnsi="Calibri" w:cs="Calibri"/>
          <w:i/>
          <w:iCs/>
          <w:szCs w:val="24"/>
        </w:rPr>
        <w:t>et al.</w:t>
      </w:r>
      <w:r w:rsidR="00A925B7" w:rsidRPr="00A925B7">
        <w:rPr>
          <w:rFonts w:ascii="Calibri" w:hAnsi="Calibri" w:cs="Calibri"/>
          <w:szCs w:val="24"/>
        </w:rPr>
        <w:t>, 2014)</w:t>
      </w:r>
      <w:r>
        <w:rPr>
          <w:rFonts w:asciiTheme="minorHAnsi" w:hAnsiTheme="minorHAnsi" w:cstheme="minorHAnsi"/>
          <w:lang w:val="en-AU"/>
        </w:rPr>
        <w:fldChar w:fldCharType="end"/>
      </w:r>
      <w:r>
        <w:rPr>
          <w:rFonts w:asciiTheme="minorHAnsi" w:hAnsiTheme="minorHAnsi" w:cstheme="minorHAnsi"/>
          <w:lang w:val="en-AU"/>
        </w:rPr>
        <w:t xml:space="preserve">, </w:t>
      </w:r>
      <w:r w:rsidR="00AA4915">
        <w:rPr>
          <w:rFonts w:asciiTheme="minorHAnsi" w:hAnsiTheme="minorHAnsi" w:cstheme="minorHAnsi"/>
          <w:lang w:val="en-AU"/>
        </w:rPr>
        <w:t xml:space="preserve">where the east and south regions </w:t>
      </w:r>
      <w:r w:rsidR="0005071E">
        <w:rPr>
          <w:rFonts w:asciiTheme="minorHAnsi" w:hAnsiTheme="minorHAnsi" w:cstheme="minorHAnsi"/>
          <w:lang w:val="en-AU"/>
        </w:rPr>
        <w:t>had</w:t>
      </w:r>
      <w:r w:rsidR="00AA4915">
        <w:rPr>
          <w:rFonts w:asciiTheme="minorHAnsi" w:hAnsiTheme="minorHAnsi" w:cstheme="minorHAnsi"/>
          <w:lang w:val="en-AU"/>
        </w:rPr>
        <w:t xml:space="preserve"> very different zooplankton communities so there were kept as distinct regions.</w:t>
      </w:r>
      <w:r w:rsidR="00997374">
        <w:rPr>
          <w:rFonts w:asciiTheme="minorHAnsi" w:hAnsiTheme="minorHAnsi" w:cstheme="minorHAnsi"/>
          <w:lang w:val="en-AU"/>
        </w:rPr>
        <w:t xml:space="preserve"> </w:t>
      </w:r>
      <w:r w:rsidR="00723F4F">
        <w:rPr>
          <w:rFonts w:asciiTheme="minorHAnsi" w:hAnsiTheme="minorHAnsi" w:cstheme="minorHAnsi"/>
          <w:lang w:val="en-AU"/>
        </w:rPr>
        <w:t>If there were multiple years or seasons within a study, an overall average was taken.</w:t>
      </w:r>
      <w:r w:rsidR="00AA4915">
        <w:rPr>
          <w:rFonts w:asciiTheme="minorHAnsi" w:hAnsiTheme="minorHAnsi" w:cstheme="minorHAnsi"/>
          <w:lang w:val="en-AU"/>
        </w:rPr>
        <w:t xml:space="preserve"> As many studies only provided binned values or plots, data were </w:t>
      </w:r>
      <w:r w:rsidR="00AD69C0">
        <w:rPr>
          <w:rFonts w:asciiTheme="minorHAnsi" w:hAnsiTheme="minorHAnsi" w:cstheme="minorHAnsi"/>
          <w:lang w:val="en-AU"/>
        </w:rPr>
        <w:t>estimated</w:t>
      </w:r>
      <w:r w:rsidR="00AA4915">
        <w:rPr>
          <w:rFonts w:asciiTheme="minorHAnsi" w:hAnsiTheme="minorHAnsi" w:cstheme="minorHAnsi"/>
          <w:lang w:val="en-AU"/>
        </w:rPr>
        <w:t xml:space="preserve"> from plots</w:t>
      </w:r>
      <w:r w:rsidR="00285701">
        <w:rPr>
          <w:rFonts w:asciiTheme="minorHAnsi" w:hAnsiTheme="minorHAnsi" w:cstheme="minorHAnsi"/>
          <w:lang w:val="en-AU"/>
        </w:rPr>
        <w:t xml:space="preserve"> using a colour sampling tool</w:t>
      </w:r>
      <w:r w:rsidR="00AA4915">
        <w:rPr>
          <w:rFonts w:asciiTheme="minorHAnsi" w:hAnsiTheme="minorHAnsi" w:cstheme="minorHAnsi"/>
          <w:lang w:val="en-AU"/>
        </w:rPr>
        <w:t xml:space="preserve"> and binned data were assigned values equal to the mid-point of the bin</w:t>
      </w:r>
      <w:r w:rsidR="0005071E">
        <w:rPr>
          <w:rFonts w:asciiTheme="minorHAnsi" w:hAnsiTheme="minorHAnsi" w:cstheme="minorHAnsi"/>
          <w:lang w:val="en-AU"/>
        </w:rPr>
        <w:t xml:space="preserve"> (Table S1)</w:t>
      </w:r>
      <w:r w:rsidR="00AA4915">
        <w:rPr>
          <w:rFonts w:asciiTheme="minorHAnsi" w:hAnsiTheme="minorHAnsi" w:cstheme="minorHAnsi"/>
          <w:lang w:val="en-AU"/>
        </w:rPr>
        <w:t>.</w:t>
      </w:r>
      <w:r w:rsidR="00EF7D94">
        <w:rPr>
          <w:rFonts w:asciiTheme="minorHAnsi" w:hAnsiTheme="minorHAnsi" w:cstheme="minorHAnsi"/>
          <w:lang w:val="en-AU"/>
        </w:rPr>
        <w:t xml:space="preserve"> As the studies reported a range of units, to </w:t>
      </w:r>
      <w:r w:rsidR="00EF7D94">
        <w:rPr>
          <w:rFonts w:asciiTheme="minorHAnsi" w:hAnsiTheme="minorHAnsi" w:cstheme="minorHAnsi"/>
          <w:lang w:val="en-AU"/>
        </w:rPr>
        <w:lastRenderedPageBreak/>
        <w:t>make studies comparable in terms of inshore to offshore trends we present the ratio of inshore to offshore values.</w:t>
      </w:r>
      <w:r w:rsidR="00E10671">
        <w:rPr>
          <w:rFonts w:asciiTheme="minorHAnsi" w:hAnsiTheme="minorHAnsi" w:cstheme="minorHAnsi"/>
          <w:lang w:val="en-AU"/>
        </w:rPr>
        <w:br w:type="page"/>
      </w:r>
    </w:p>
    <w:p w14:paraId="6EB77176" w14:textId="79682C4E"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Results</w:t>
      </w:r>
    </w:p>
    <w:p w14:paraId="41056946" w14:textId="3C249220" w:rsidR="00455559" w:rsidRPr="00C07196" w:rsidRDefault="002602C5"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Regional Oceanography</w:t>
      </w:r>
    </w:p>
    <w:p w14:paraId="77BFAF33" w14:textId="46C238C2" w:rsidR="002C212A" w:rsidRPr="00F15D89" w:rsidRDefault="00455559"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three northern most </w:t>
      </w:r>
      <w:r w:rsidR="00AD69C0">
        <w:rPr>
          <w:rFonts w:asciiTheme="minorHAnsi" w:hAnsiTheme="minorHAnsi" w:cstheme="minorHAnsi"/>
          <w:szCs w:val="24"/>
          <w:lang w:val="en-AU"/>
        </w:rPr>
        <w:t>transects</w:t>
      </w:r>
      <w:r w:rsidR="00D7296B" w:rsidRPr="00F15D89">
        <w:rPr>
          <w:rFonts w:asciiTheme="minorHAnsi" w:hAnsiTheme="minorHAnsi" w:cstheme="minorHAnsi"/>
          <w:szCs w:val="24"/>
          <w:lang w:val="en-AU"/>
        </w:rPr>
        <w:t xml:space="preserve"> (north of 30°S)</w:t>
      </w:r>
      <w:r w:rsidRPr="00F15D89">
        <w:rPr>
          <w:rFonts w:asciiTheme="minorHAnsi" w:hAnsiTheme="minorHAnsi" w:cstheme="minorHAnsi"/>
          <w:szCs w:val="24"/>
          <w:lang w:val="en-AU"/>
        </w:rPr>
        <w:t xml:space="preserve"> all crossed from cool inshore waters into warm (</w:t>
      </w:r>
      <w:r w:rsidR="003F0C59">
        <w:rPr>
          <w:rFonts w:asciiTheme="minorHAnsi" w:hAnsiTheme="minorHAnsi" w:cstheme="minorHAnsi"/>
          <w:szCs w:val="24"/>
          <w:lang w:val="en-AU"/>
        </w:rPr>
        <w:t>&gt;</w:t>
      </w:r>
      <w:r w:rsidRPr="00F15D89">
        <w:rPr>
          <w:rFonts w:asciiTheme="minorHAnsi" w:hAnsiTheme="minorHAnsi" w:cstheme="minorHAnsi"/>
          <w:szCs w:val="24"/>
          <w:lang w:val="en-AU"/>
        </w:rPr>
        <w:t xml:space="preserve">21 °C) EAC water </w:t>
      </w:r>
      <w:r w:rsidR="00C8474E">
        <w:rPr>
          <w:rFonts w:asciiTheme="minorHAnsi" w:hAnsiTheme="minorHAnsi" w:cstheme="minorHAnsi"/>
          <w:szCs w:val="24"/>
          <w:lang w:val="en-AU"/>
        </w:rPr>
        <w:t>but</w:t>
      </w:r>
      <w:r w:rsidRPr="00F15D89">
        <w:rPr>
          <w:rFonts w:asciiTheme="minorHAnsi" w:hAnsiTheme="minorHAnsi" w:cstheme="minorHAnsi"/>
          <w:szCs w:val="24"/>
          <w:lang w:val="en-AU"/>
        </w:rPr>
        <w:t xml:space="preserve"> the </w:t>
      </w:r>
      <w:r w:rsidR="00D7296B" w:rsidRPr="00F15D89">
        <w:rPr>
          <w:rFonts w:asciiTheme="minorHAnsi" w:hAnsiTheme="minorHAnsi" w:cstheme="minorHAnsi"/>
          <w:szCs w:val="24"/>
          <w:lang w:val="en-AU"/>
        </w:rPr>
        <w:t>southern transect (</w:t>
      </w:r>
      <w:r w:rsidRPr="00F15D89">
        <w:rPr>
          <w:rFonts w:asciiTheme="minorHAnsi" w:hAnsiTheme="minorHAnsi" w:cstheme="minorHAnsi"/>
          <w:szCs w:val="24"/>
          <w:lang w:val="en-AU"/>
        </w:rPr>
        <w:t xml:space="preserve">Diamond Head </w:t>
      </w:r>
      <w:r w:rsidR="00D7296B" w:rsidRPr="00F15D89">
        <w:rPr>
          <w:rFonts w:asciiTheme="minorHAnsi" w:hAnsiTheme="minorHAnsi" w:cstheme="minorHAnsi"/>
          <w:szCs w:val="24"/>
          <w:lang w:val="en-AU"/>
        </w:rPr>
        <w:t xml:space="preserve">31.75°S) </w:t>
      </w:r>
      <w:r w:rsidRPr="00F15D89">
        <w:rPr>
          <w:rFonts w:asciiTheme="minorHAnsi" w:hAnsiTheme="minorHAnsi" w:cstheme="minorHAnsi"/>
          <w:szCs w:val="24"/>
          <w:lang w:val="en-AU"/>
        </w:rPr>
        <w:t xml:space="preserve">was located south of </w:t>
      </w:r>
      <w:r w:rsidR="00C16CE3">
        <w:rPr>
          <w:rFonts w:asciiTheme="minorHAnsi" w:hAnsiTheme="minorHAnsi" w:cstheme="minorHAnsi"/>
          <w:szCs w:val="24"/>
          <w:lang w:val="en-AU"/>
        </w:rPr>
        <w:t>where the EAC begins to separate from the shelf (“</w:t>
      </w:r>
      <w:r w:rsidRPr="00F15D89">
        <w:rPr>
          <w:rFonts w:asciiTheme="minorHAnsi" w:hAnsiTheme="minorHAnsi" w:cstheme="minorHAnsi"/>
          <w:szCs w:val="24"/>
          <w:lang w:val="en-AU"/>
        </w:rPr>
        <w:t>the separation zone</w:t>
      </w:r>
      <w:r w:rsidR="00C16CE3">
        <w:rPr>
          <w:rFonts w:asciiTheme="minorHAnsi" w:hAnsiTheme="minorHAnsi" w:cstheme="minorHAnsi"/>
          <w:szCs w:val="24"/>
          <w:lang w:val="en-AU"/>
        </w:rPr>
        <w:t>”), causing</w:t>
      </w:r>
      <w:r w:rsidRPr="00F15D89">
        <w:rPr>
          <w:rFonts w:asciiTheme="minorHAnsi" w:hAnsiTheme="minorHAnsi" w:cstheme="minorHAnsi"/>
          <w:szCs w:val="24"/>
          <w:lang w:val="en-AU"/>
        </w:rPr>
        <w:t xml:space="preserve"> cooler (&lt;19.5 °C) waters </w:t>
      </w:r>
      <w:r w:rsidR="00C8474E">
        <w:rPr>
          <w:rFonts w:asciiTheme="minorHAnsi" w:hAnsiTheme="minorHAnsi" w:cstheme="minorHAnsi"/>
          <w:szCs w:val="24"/>
          <w:lang w:val="en-AU"/>
        </w:rPr>
        <w:t>(Figure 1)</w:t>
      </w:r>
      <w:r w:rsidRPr="00FA01FD">
        <w:rPr>
          <w:rFonts w:asciiTheme="minorHAnsi" w:hAnsiTheme="minorHAnsi" w:cstheme="minorHAnsi"/>
          <w:szCs w:val="24"/>
          <w:lang w:val="en-AU"/>
        </w:rPr>
        <w:t>. All transects showed low chlorophyll levels (&lt;1.4 mg m</w:t>
      </w:r>
      <w:r w:rsidRPr="00FA01FD">
        <w:rPr>
          <w:rFonts w:asciiTheme="minorHAnsi" w:hAnsiTheme="minorHAnsi" w:cstheme="minorHAnsi"/>
          <w:szCs w:val="24"/>
          <w:vertAlign w:val="superscript"/>
          <w:lang w:val="en-AU"/>
        </w:rPr>
        <w:t>-3</w:t>
      </w:r>
      <w:r w:rsidR="00B33DEC" w:rsidRPr="00FA01FD">
        <w:rPr>
          <w:rFonts w:asciiTheme="minorHAnsi" w:hAnsiTheme="minorHAnsi" w:cstheme="minorHAnsi"/>
          <w:szCs w:val="24"/>
          <w:lang w:val="en-AU"/>
        </w:rPr>
        <w:t>; Figure S1</w:t>
      </w:r>
      <w:r w:rsidRPr="00FA01FD">
        <w:rPr>
          <w:rFonts w:asciiTheme="minorHAnsi" w:hAnsiTheme="minorHAnsi" w:cstheme="minorHAnsi"/>
          <w:szCs w:val="24"/>
          <w:lang w:val="en-AU"/>
        </w:rPr>
        <w:t>) which was representative of the previous month of low chlorophyll-a at these locations</w:t>
      </w:r>
      <w:r w:rsidR="00767381"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2</w:t>
      </w:r>
      <w:r w:rsidR="00767381" w:rsidRPr="00FA01FD">
        <w:rPr>
          <w:rFonts w:asciiTheme="minorHAnsi" w:hAnsiTheme="minorHAnsi" w:cstheme="minorHAnsi"/>
          <w:szCs w:val="24"/>
          <w:lang w:val="en-AU"/>
        </w:rPr>
        <w:t>)</w:t>
      </w:r>
      <w:r w:rsidRPr="00FA01FD">
        <w:rPr>
          <w:rFonts w:asciiTheme="minorHAnsi" w:hAnsiTheme="minorHAnsi" w:cstheme="minorHAnsi"/>
          <w:szCs w:val="24"/>
          <w:lang w:val="en-AU"/>
        </w:rPr>
        <w:t xml:space="preserve">. </w:t>
      </w:r>
      <w:r w:rsidR="00AD427D">
        <w:rPr>
          <w:rFonts w:asciiTheme="minorHAnsi" w:hAnsiTheme="minorHAnsi" w:cstheme="minorHAnsi"/>
          <w:szCs w:val="24"/>
          <w:lang w:val="en-AU"/>
        </w:rPr>
        <w:t xml:space="preserve">Most transects </w:t>
      </w:r>
      <w:r w:rsidRPr="00FA01FD">
        <w:rPr>
          <w:rFonts w:asciiTheme="minorHAnsi" w:hAnsiTheme="minorHAnsi" w:cstheme="minorHAnsi"/>
          <w:szCs w:val="24"/>
          <w:lang w:val="en-AU"/>
        </w:rPr>
        <w:t>w</w:t>
      </w:r>
      <w:r w:rsidR="00647DD0" w:rsidRPr="00FA01FD">
        <w:rPr>
          <w:rFonts w:asciiTheme="minorHAnsi" w:hAnsiTheme="minorHAnsi" w:cstheme="minorHAnsi"/>
          <w:szCs w:val="24"/>
          <w:lang w:val="en-AU"/>
        </w:rPr>
        <w:t>ere</w:t>
      </w:r>
      <w:r w:rsidRPr="00FA01FD">
        <w:rPr>
          <w:rFonts w:asciiTheme="minorHAnsi" w:hAnsiTheme="minorHAnsi" w:cstheme="minorHAnsi"/>
          <w:szCs w:val="24"/>
          <w:lang w:val="en-AU"/>
        </w:rPr>
        <w:t xml:space="preserve"> negligibl</w:t>
      </w:r>
      <w:r w:rsidR="00AD427D">
        <w:rPr>
          <w:rFonts w:asciiTheme="minorHAnsi" w:hAnsiTheme="minorHAnsi" w:cstheme="minorHAnsi"/>
          <w:szCs w:val="24"/>
          <w:lang w:val="en-AU"/>
        </w:rPr>
        <w:t>y influenced by the</w:t>
      </w:r>
      <w:r w:rsidRPr="00FA01FD">
        <w:rPr>
          <w:rFonts w:asciiTheme="minorHAnsi" w:hAnsiTheme="minorHAnsi" w:cstheme="minorHAnsi"/>
          <w:szCs w:val="24"/>
          <w:lang w:val="en-AU"/>
        </w:rPr>
        <w:t xml:space="preserve"> </w:t>
      </w:r>
      <w:r w:rsidR="00647DD0" w:rsidRPr="00FA01FD">
        <w:rPr>
          <w:rFonts w:asciiTheme="minorHAnsi" w:hAnsiTheme="minorHAnsi" w:cstheme="minorHAnsi"/>
          <w:szCs w:val="24"/>
          <w:lang w:val="en-AU"/>
        </w:rPr>
        <w:t xml:space="preserve">effects of </w:t>
      </w:r>
      <w:r w:rsidRPr="00FA01FD">
        <w:rPr>
          <w:rFonts w:asciiTheme="minorHAnsi" w:hAnsiTheme="minorHAnsi" w:cstheme="minorHAnsi"/>
          <w:szCs w:val="24"/>
          <w:lang w:val="en-AU"/>
        </w:rPr>
        <w:t xml:space="preserve">wind </w:t>
      </w:r>
      <w:r w:rsidR="00AD427D">
        <w:rPr>
          <w:rFonts w:asciiTheme="minorHAnsi" w:hAnsiTheme="minorHAnsi" w:cstheme="minorHAnsi"/>
          <w:szCs w:val="24"/>
          <w:lang w:val="en-AU"/>
        </w:rPr>
        <w:t>in</w:t>
      </w:r>
      <w:r w:rsidRPr="00FA01FD">
        <w:rPr>
          <w:rFonts w:asciiTheme="minorHAnsi" w:hAnsiTheme="minorHAnsi" w:cstheme="minorHAnsi"/>
          <w:szCs w:val="24"/>
          <w:lang w:val="en-AU"/>
        </w:rPr>
        <w:t xml:space="preserve"> the 3 days prior to the transects</w:t>
      </w:r>
      <w:r w:rsidR="00184DA3"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3</w:t>
      </w:r>
      <w:r w:rsidR="00184DA3" w:rsidRPr="00FA01FD">
        <w:rPr>
          <w:rFonts w:asciiTheme="minorHAnsi" w:hAnsiTheme="minorHAnsi" w:cstheme="minorHAnsi"/>
          <w:szCs w:val="24"/>
          <w:lang w:val="en-AU"/>
        </w:rPr>
        <w:t>)</w:t>
      </w:r>
      <w:r w:rsidR="00FA01FD" w:rsidRPr="00FA01FD">
        <w:rPr>
          <w:rFonts w:asciiTheme="minorHAnsi" w:hAnsiTheme="minorHAnsi" w:cstheme="minorHAnsi"/>
          <w:szCs w:val="24"/>
          <w:lang w:val="en-AU"/>
        </w:rPr>
        <w:t>,</w:t>
      </w:r>
      <w:r w:rsidR="00E3389B" w:rsidRPr="00FA01FD">
        <w:rPr>
          <w:rFonts w:asciiTheme="minorHAnsi" w:hAnsiTheme="minorHAnsi" w:cstheme="minorHAnsi"/>
          <w:szCs w:val="24"/>
          <w:lang w:val="en-AU"/>
        </w:rPr>
        <w:t xml:space="preserve"> with</w:t>
      </w:r>
      <w:r w:rsidR="00E3389B">
        <w:rPr>
          <w:rFonts w:asciiTheme="minorHAnsi" w:hAnsiTheme="minorHAnsi" w:cstheme="minorHAnsi"/>
          <w:szCs w:val="24"/>
          <w:lang w:val="en-AU"/>
        </w:rPr>
        <w:t xml:space="preserve"> most of the wind coming from a southerly direction.</w:t>
      </w:r>
      <w:r w:rsidR="00AD427D">
        <w:rPr>
          <w:rFonts w:asciiTheme="minorHAnsi" w:hAnsiTheme="minorHAnsi" w:cstheme="minorHAnsi"/>
          <w:szCs w:val="24"/>
          <w:lang w:val="en-AU"/>
        </w:rPr>
        <w:t xml:space="preserve"> The exception was the </w:t>
      </w:r>
      <w:r w:rsidR="00F4183D">
        <w:rPr>
          <w:rFonts w:asciiTheme="minorHAnsi" w:hAnsiTheme="minorHAnsi" w:cstheme="minorHAnsi"/>
          <w:szCs w:val="24"/>
          <w:lang w:val="en-AU"/>
        </w:rPr>
        <w:t>North Solitary</w:t>
      </w:r>
      <w:r w:rsidR="00AD427D">
        <w:rPr>
          <w:rFonts w:asciiTheme="minorHAnsi" w:hAnsiTheme="minorHAnsi" w:cstheme="minorHAnsi"/>
          <w:szCs w:val="24"/>
          <w:lang w:val="en-AU"/>
        </w:rPr>
        <w:t xml:space="preserve"> (</w:t>
      </w:r>
      <w:r w:rsidR="00F4183D">
        <w:rPr>
          <w:rFonts w:asciiTheme="minorHAnsi" w:hAnsiTheme="minorHAnsi" w:cstheme="minorHAnsi"/>
          <w:szCs w:val="24"/>
          <w:lang w:val="en-AU"/>
        </w:rPr>
        <w:t>30</w:t>
      </w:r>
      <w:r w:rsidR="00AD427D">
        <w:rPr>
          <w:rFonts w:asciiTheme="minorHAnsi" w:hAnsiTheme="minorHAnsi" w:cstheme="minorHAnsi"/>
          <w:szCs w:val="24"/>
          <w:lang w:val="en-AU"/>
        </w:rPr>
        <w:t xml:space="preserve">°S) transect which </w:t>
      </w:r>
      <w:r w:rsidR="00C16CE3">
        <w:rPr>
          <w:rFonts w:asciiTheme="minorHAnsi" w:hAnsiTheme="minorHAnsi" w:cstheme="minorHAnsi"/>
          <w:szCs w:val="24"/>
          <w:lang w:val="en-AU"/>
        </w:rPr>
        <w:t>was</w:t>
      </w:r>
      <w:r w:rsidR="00AD427D">
        <w:rPr>
          <w:rFonts w:asciiTheme="minorHAnsi" w:hAnsiTheme="minorHAnsi" w:cstheme="minorHAnsi"/>
          <w:szCs w:val="24"/>
          <w:lang w:val="en-AU"/>
        </w:rPr>
        <w:t xml:space="preserve"> subject to some wind driven </w:t>
      </w:r>
      <w:r w:rsidR="00AD69C0">
        <w:rPr>
          <w:rFonts w:asciiTheme="minorHAnsi" w:hAnsiTheme="minorHAnsi" w:cstheme="minorHAnsi"/>
          <w:szCs w:val="24"/>
          <w:lang w:val="en-AU"/>
        </w:rPr>
        <w:t>upwelling</w:t>
      </w:r>
      <w:r w:rsidR="00AD427D">
        <w:rPr>
          <w:rFonts w:asciiTheme="minorHAnsi" w:hAnsiTheme="minorHAnsi" w:cstheme="minorHAnsi"/>
          <w:szCs w:val="24"/>
          <w:lang w:val="en-AU"/>
        </w:rPr>
        <w:t xml:space="preserve"> prior to our sampling (Figure S3). </w:t>
      </w:r>
    </w:p>
    <w:p w14:paraId="4E0D848B" w14:textId="77A2A867" w:rsidR="002602C5" w:rsidRPr="00F15D89" w:rsidRDefault="002602C5" w:rsidP="00D715A7">
      <w:pPr>
        <w:spacing w:line="480" w:lineRule="auto"/>
        <w:rPr>
          <w:rFonts w:asciiTheme="minorHAnsi" w:hAnsiTheme="minorHAnsi" w:cstheme="minorHAnsi"/>
          <w:szCs w:val="24"/>
          <w:lang w:val="en-AU"/>
        </w:rPr>
      </w:pPr>
    </w:p>
    <w:p w14:paraId="36236471" w14:textId="3FF38A3D" w:rsidR="002602C5" w:rsidRPr="00C07196" w:rsidRDefault="002602C5"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Cape Byron (28.6°S)</w:t>
      </w:r>
    </w:p>
    <w:p w14:paraId="787E7599" w14:textId="7428CBA1" w:rsidR="002C212A" w:rsidRPr="00F15D89" w:rsidRDefault="00455559"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The northernmost transect at Cape Byron (</w:t>
      </w:r>
      <w:r w:rsidR="009B7711" w:rsidRPr="00F15D89">
        <w:rPr>
          <w:rFonts w:asciiTheme="minorHAnsi" w:hAnsiTheme="minorHAnsi" w:cstheme="minorHAnsi"/>
          <w:szCs w:val="24"/>
          <w:lang w:val="en-AU"/>
        </w:rPr>
        <w:t>28.6°</w:t>
      </w:r>
      <w:r w:rsidRPr="00F15D89">
        <w:rPr>
          <w:rFonts w:asciiTheme="minorHAnsi" w:hAnsiTheme="minorHAnsi" w:cstheme="minorHAnsi"/>
          <w:szCs w:val="24"/>
          <w:lang w:val="en-AU"/>
        </w:rPr>
        <w:t>S)</w:t>
      </w:r>
      <w:r w:rsidR="002C212A" w:rsidRPr="00F15D89">
        <w:rPr>
          <w:rFonts w:asciiTheme="minorHAnsi" w:hAnsiTheme="minorHAnsi" w:cstheme="minorHAnsi"/>
          <w:szCs w:val="24"/>
          <w:lang w:val="en-AU"/>
        </w:rPr>
        <w:t xml:space="preserve"> was dominated by the EAC which had a strong </w:t>
      </w:r>
      <w:r w:rsidR="00906D99">
        <w:rPr>
          <w:rFonts w:asciiTheme="minorHAnsi" w:hAnsiTheme="minorHAnsi" w:cstheme="minorHAnsi"/>
          <w:szCs w:val="24"/>
          <w:lang w:val="en-AU"/>
        </w:rPr>
        <w:t>along</w:t>
      </w:r>
      <w:r w:rsidR="00585981">
        <w:rPr>
          <w:rFonts w:asciiTheme="minorHAnsi" w:hAnsiTheme="minorHAnsi" w:cstheme="minorHAnsi"/>
          <w:szCs w:val="24"/>
          <w:lang w:val="en-AU"/>
        </w:rPr>
        <w:t>shore</w:t>
      </w:r>
      <w:r w:rsidR="002C212A" w:rsidRPr="00F15D89">
        <w:rPr>
          <w:rFonts w:asciiTheme="minorHAnsi" w:hAnsiTheme="minorHAnsi" w:cstheme="minorHAnsi"/>
          <w:szCs w:val="24"/>
          <w:lang w:val="en-AU"/>
        </w:rPr>
        <w:t xml:space="preserve"> flow (1.50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 over the 200 m isobath (27.6 km offshore)</w:t>
      </w:r>
      <w:r w:rsidR="00A34360">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3B01EB">
        <w:rPr>
          <w:rFonts w:asciiTheme="minorHAnsi" w:hAnsiTheme="minorHAnsi" w:cstheme="minorHAnsi"/>
          <w:szCs w:val="24"/>
          <w:lang w:val="en-AU"/>
        </w:rPr>
        <w:t>M</w:t>
      </w:r>
      <w:r w:rsidRPr="00F15D89">
        <w:rPr>
          <w:rFonts w:asciiTheme="minorHAnsi" w:hAnsiTheme="minorHAnsi" w:cstheme="minorHAnsi"/>
          <w:szCs w:val="24"/>
          <w:lang w:val="en-AU"/>
        </w:rPr>
        <w:t xml:space="preserve">ost of the continental shelf </w:t>
      </w:r>
      <w:r w:rsidR="00990EAC">
        <w:rPr>
          <w:rFonts w:asciiTheme="minorHAnsi" w:hAnsiTheme="minorHAnsi" w:cstheme="minorHAnsi"/>
          <w:szCs w:val="24"/>
          <w:lang w:val="en-AU"/>
        </w:rPr>
        <w:t>was</w:t>
      </w:r>
      <w:r w:rsidRPr="00F15D89">
        <w:rPr>
          <w:rFonts w:asciiTheme="minorHAnsi" w:hAnsiTheme="minorHAnsi" w:cstheme="minorHAnsi"/>
          <w:szCs w:val="24"/>
          <w:lang w:val="en-AU"/>
        </w:rPr>
        <w:t xml:space="preserve"> flooded by warm EAC water</w:t>
      </w:r>
      <w:r w:rsidR="003B1584" w:rsidRPr="00F15D89">
        <w:rPr>
          <w:rFonts w:asciiTheme="minorHAnsi" w:hAnsiTheme="minorHAnsi" w:cstheme="minorHAnsi"/>
          <w:szCs w:val="24"/>
          <w:lang w:val="en-AU"/>
        </w:rPr>
        <w:t xml:space="preserve"> (Figure 2)</w:t>
      </w:r>
      <w:r w:rsidR="002C212A" w:rsidRPr="00F15D89">
        <w:rPr>
          <w:rFonts w:asciiTheme="minorHAnsi" w:hAnsiTheme="minorHAnsi" w:cstheme="minorHAnsi"/>
          <w:szCs w:val="24"/>
          <w:lang w:val="en-AU"/>
        </w:rPr>
        <w:t xml:space="preserve">. </w:t>
      </w:r>
      <w:r w:rsidR="00CD6516">
        <w:rPr>
          <w:rFonts w:asciiTheme="minorHAnsi" w:hAnsiTheme="minorHAnsi" w:cstheme="minorHAnsi"/>
          <w:szCs w:val="24"/>
          <w:lang w:val="en-AU"/>
        </w:rPr>
        <w:t>The EAC</w:t>
      </w:r>
      <w:r w:rsidR="005C282A">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showed slight onshore movement </w:t>
      </w:r>
      <w:r w:rsidR="00CD6516">
        <w:rPr>
          <w:rFonts w:asciiTheme="minorHAnsi" w:hAnsiTheme="minorHAnsi" w:cstheme="minorHAnsi"/>
          <w:szCs w:val="24"/>
          <w:lang w:val="en-AU"/>
        </w:rPr>
        <w:t>which</w:t>
      </w:r>
      <w:r w:rsidR="002C212A" w:rsidRPr="008402FD">
        <w:rPr>
          <w:rFonts w:asciiTheme="minorHAnsi" w:hAnsiTheme="minorHAnsi" w:cstheme="minorHAnsi"/>
          <w:szCs w:val="24"/>
          <w:lang w:val="en-AU"/>
        </w:rPr>
        <w:t xml:space="preserve"> increased offshore and with depth</w:t>
      </w:r>
      <w:r w:rsidR="00A92212" w:rsidRPr="008402FD">
        <w:rPr>
          <w:rFonts w:asciiTheme="minorHAnsi" w:hAnsiTheme="minorHAnsi" w:cstheme="minorHAnsi"/>
          <w:szCs w:val="24"/>
          <w:lang w:val="en-AU"/>
        </w:rPr>
        <w:t xml:space="preserve">, peaking between 100 and 200m depth </w:t>
      </w:r>
      <w:r w:rsidR="002C212A" w:rsidRPr="008402FD">
        <w:rPr>
          <w:rFonts w:asciiTheme="minorHAnsi" w:hAnsiTheme="minorHAnsi" w:cstheme="minorHAnsi"/>
          <w:szCs w:val="24"/>
          <w:lang w:val="en-AU"/>
        </w:rPr>
        <w:t>(up to 0.26 m s</w:t>
      </w:r>
      <w:r w:rsidR="002C212A" w:rsidRPr="008402FD">
        <w:rPr>
          <w:rFonts w:asciiTheme="minorHAnsi" w:hAnsiTheme="minorHAnsi" w:cstheme="minorHAnsi"/>
          <w:szCs w:val="24"/>
          <w:vertAlign w:val="superscript"/>
          <w:lang w:val="en-AU"/>
        </w:rPr>
        <w:t>-1</w:t>
      </w:r>
      <w:r w:rsidR="00446080" w:rsidRPr="008402FD">
        <w:rPr>
          <w:rFonts w:asciiTheme="minorHAnsi" w:hAnsiTheme="minorHAnsi" w:cstheme="minorHAnsi"/>
          <w:szCs w:val="24"/>
          <w:lang w:val="en-AU"/>
        </w:rPr>
        <w:t>, Figure S</w:t>
      </w:r>
      <w:r w:rsidR="00FA01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w:t>
      </w:r>
      <w:r w:rsidR="009C1BC0" w:rsidRPr="00F15D89">
        <w:rPr>
          <w:rFonts w:asciiTheme="minorHAnsi" w:hAnsiTheme="minorHAnsi" w:cstheme="minorHAnsi"/>
          <w:szCs w:val="24"/>
          <w:lang w:val="en-AU"/>
        </w:rPr>
        <w:t xml:space="preserve"> strong EAC flow resulted in </w:t>
      </w:r>
      <w:r w:rsidR="002C212A" w:rsidRPr="00F15D89">
        <w:rPr>
          <w:rFonts w:asciiTheme="minorHAnsi" w:hAnsiTheme="minorHAnsi" w:cstheme="minorHAnsi"/>
          <w:szCs w:val="24"/>
          <w:lang w:val="en-AU"/>
        </w:rPr>
        <w:t>strong current</w:t>
      </w:r>
      <w:r w:rsidR="00A34360">
        <w:rPr>
          <w:rFonts w:asciiTheme="minorHAnsi" w:hAnsiTheme="minorHAnsi" w:cstheme="minorHAnsi"/>
          <w:szCs w:val="24"/>
          <w:lang w:val="en-AU"/>
        </w:rPr>
        <w:t>-</w:t>
      </w:r>
      <w:r w:rsidR="002C212A" w:rsidRPr="00F15D89">
        <w:rPr>
          <w:rFonts w:asciiTheme="minorHAnsi" w:hAnsiTheme="minorHAnsi" w:cstheme="minorHAnsi"/>
          <w:szCs w:val="24"/>
          <w:lang w:val="en-AU"/>
        </w:rPr>
        <w:t>driven uplift of the isotherms inshore of the EAC with the 21 °C isotherm rising to the surface from 70 m depth over 5 km and the 20 °C isotherm rising to the surface from 100</w:t>
      </w:r>
      <w:r w:rsidR="00A34360">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p>
    <w:p w14:paraId="7626E906" w14:textId="25103D13" w:rsidR="002602C5" w:rsidRPr="00F15D89" w:rsidRDefault="003B01EB"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A</w:t>
      </w:r>
      <w:r w:rsidR="002602C5" w:rsidRPr="00F15D89">
        <w:rPr>
          <w:rFonts w:asciiTheme="minorHAnsi" w:hAnsiTheme="minorHAnsi" w:cstheme="minorHAnsi"/>
          <w:szCs w:val="24"/>
          <w:lang w:val="en-AU"/>
        </w:rPr>
        <w:t xml:space="preserve"> decline in zooplankton biomass was observed from both inshore to offshore and from the surface to depth with the highest biomass (</w:t>
      </w:r>
      <w:r w:rsidR="00077949" w:rsidRPr="00F15D89">
        <w:rPr>
          <w:rFonts w:asciiTheme="minorHAnsi" w:hAnsiTheme="minorHAnsi" w:cstheme="minorHAnsi"/>
          <w:szCs w:val="24"/>
          <w:lang w:val="en-AU"/>
        </w:rPr>
        <w:t>~750</w:t>
      </w:r>
      <w:r w:rsidR="00135CD1"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mg m</w:t>
      </w:r>
      <w:r w:rsidR="002602C5" w:rsidRPr="00F15D89">
        <w:rPr>
          <w:rFonts w:asciiTheme="minorHAnsi" w:hAnsiTheme="minorHAnsi" w:cstheme="minorHAnsi"/>
          <w:szCs w:val="24"/>
          <w:vertAlign w:val="superscript"/>
          <w:lang w:val="en-AU"/>
        </w:rPr>
        <w:t>-3</w:t>
      </w:r>
      <w:r w:rsidR="00977827">
        <w:rPr>
          <w:rFonts w:asciiTheme="minorHAnsi" w:hAnsiTheme="minorHAnsi" w:cstheme="minorHAnsi"/>
          <w:szCs w:val="24"/>
          <w:lang w:val="en-AU"/>
        </w:rPr>
        <w:t>; Figures 3, S5, S6</w:t>
      </w:r>
      <w:r w:rsidR="002602C5"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lastRenderedPageBreak/>
        <w:t>observed at the surface ~20</w:t>
      </w:r>
      <w:r w:rsidR="00A34360">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km from the coastline, just inshore of the 21</w:t>
      </w:r>
      <w:r w:rsidR="00E3355F">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°C isotherm</w:t>
      </w:r>
      <w:r w:rsidR="00977827">
        <w:rPr>
          <w:rFonts w:asciiTheme="minorHAnsi" w:hAnsiTheme="minorHAnsi" w:cstheme="minorHAnsi"/>
          <w:szCs w:val="24"/>
          <w:lang w:val="en-AU"/>
        </w:rPr>
        <w:t xml:space="preserve"> (Figure 3</w:t>
      </w:r>
      <w:r w:rsidR="00C8474E">
        <w:rPr>
          <w:rFonts w:asciiTheme="minorHAnsi" w:hAnsiTheme="minorHAnsi" w:cstheme="minorHAnsi"/>
          <w:szCs w:val="24"/>
          <w:lang w:val="en-AU"/>
        </w:rPr>
        <w:t>a</w:t>
      </w:r>
      <w:r w:rsidR="00977827">
        <w:rPr>
          <w:rFonts w:asciiTheme="minorHAnsi" w:hAnsiTheme="minorHAnsi" w:cstheme="minorHAnsi"/>
          <w:szCs w:val="24"/>
          <w:lang w:val="en-AU"/>
        </w:rPr>
        <w:t>)</w:t>
      </w:r>
      <w:r w:rsidR="002602C5" w:rsidRPr="00F15D89">
        <w:rPr>
          <w:rFonts w:asciiTheme="minorHAnsi" w:hAnsiTheme="minorHAnsi" w:cstheme="minorHAnsi"/>
          <w:szCs w:val="24"/>
          <w:lang w:val="en-AU"/>
        </w:rPr>
        <w:t>. This 21</w:t>
      </w:r>
      <w:r w:rsidR="00E3355F">
        <w:rPr>
          <w:rFonts w:asciiTheme="minorHAnsi" w:hAnsiTheme="minorHAnsi" w:cstheme="minorHAnsi"/>
          <w:szCs w:val="24"/>
          <w:lang w:val="en-AU"/>
        </w:rPr>
        <w:t xml:space="preserve"> </w:t>
      </w:r>
      <w:r w:rsidR="00A34360" w:rsidRPr="00A34360">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C isotherm appears to be a strong </w:t>
      </w:r>
      <w:r w:rsidR="00471343" w:rsidRPr="00F15D89">
        <w:rPr>
          <w:rFonts w:asciiTheme="minorHAnsi" w:hAnsiTheme="minorHAnsi" w:cstheme="minorHAnsi"/>
          <w:szCs w:val="24"/>
          <w:lang w:val="en-AU"/>
        </w:rPr>
        <w:t>delineator</w:t>
      </w:r>
      <w:r w:rsidR="002602C5" w:rsidRPr="00F15D89">
        <w:rPr>
          <w:rFonts w:asciiTheme="minorHAnsi" w:hAnsiTheme="minorHAnsi" w:cstheme="minorHAnsi"/>
          <w:szCs w:val="24"/>
          <w:lang w:val="en-AU"/>
        </w:rPr>
        <w:t xml:space="preserve"> of both zooplankton biomass and the </w:t>
      </w:r>
      <w:r w:rsidR="00E3389B">
        <w:rPr>
          <w:rFonts w:asciiTheme="minorHAnsi" w:hAnsiTheme="minorHAnsi" w:cstheme="minorHAnsi"/>
          <w:szCs w:val="24"/>
          <w:lang w:val="en-AU"/>
        </w:rPr>
        <w:t>size distribution</w:t>
      </w:r>
      <w:r w:rsidR="002602C5" w:rsidRPr="00F15D89">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The</w:t>
      </w:r>
      <w:r w:rsidR="00F17EEB" w:rsidRPr="00F15D89">
        <w:rPr>
          <w:rFonts w:asciiTheme="minorHAnsi" w:hAnsiTheme="minorHAnsi" w:cstheme="minorHAnsi"/>
          <w:szCs w:val="24"/>
          <w:lang w:val="en-AU"/>
        </w:rPr>
        <w:t xml:space="preserve"> EAC</w:t>
      </w:r>
      <w:r w:rsidR="002602C5" w:rsidRPr="00F15D89">
        <w:rPr>
          <w:rFonts w:asciiTheme="minorHAnsi" w:hAnsiTheme="minorHAnsi" w:cstheme="minorHAnsi"/>
          <w:szCs w:val="24"/>
          <w:lang w:val="en-AU"/>
        </w:rPr>
        <w:t xml:space="preserve"> waters</w:t>
      </w:r>
      <w:r w:rsidR="003A6543">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 warmer than 21</w:t>
      </w:r>
      <w:r w:rsidR="003E4CBD">
        <w:rPr>
          <w:rFonts w:asciiTheme="minorHAnsi" w:hAnsiTheme="minorHAnsi" w:cstheme="minorHAnsi"/>
          <w:szCs w:val="24"/>
          <w:lang w:val="en-AU"/>
        </w:rPr>
        <w:t xml:space="preserve"> </w:t>
      </w:r>
      <w:r w:rsidR="00F17EEB" w:rsidRPr="00F15D89">
        <w:rPr>
          <w:rFonts w:asciiTheme="minorHAnsi" w:hAnsiTheme="minorHAnsi" w:cstheme="minorHAnsi"/>
          <w:szCs w:val="24"/>
          <w:lang w:val="en-AU"/>
        </w:rPr>
        <w:t>°</w:t>
      </w:r>
      <w:r w:rsidR="002602C5" w:rsidRPr="00F15D89">
        <w:rPr>
          <w:rFonts w:asciiTheme="minorHAnsi" w:hAnsiTheme="minorHAnsi" w:cstheme="minorHAnsi"/>
          <w:szCs w:val="24"/>
          <w:lang w:val="en-AU"/>
        </w:rPr>
        <w:t>C</w:t>
      </w:r>
      <w:r w:rsidR="00471343" w:rsidRPr="00F15D89">
        <w:rPr>
          <w:rFonts w:asciiTheme="minorHAnsi" w:hAnsiTheme="minorHAnsi" w:cstheme="minorHAnsi"/>
          <w:szCs w:val="24"/>
          <w:lang w:val="en-AU"/>
        </w:rPr>
        <w:t xml:space="preserve"> </w:t>
      </w:r>
      <w:r w:rsidR="003A6543">
        <w:rPr>
          <w:rFonts w:asciiTheme="minorHAnsi" w:hAnsiTheme="minorHAnsi" w:cstheme="minorHAnsi"/>
          <w:szCs w:val="24"/>
          <w:lang w:val="en-AU"/>
        </w:rPr>
        <w:t>and &gt; 1.2 m s</w:t>
      </w:r>
      <w:r w:rsidR="003A6543">
        <w:rPr>
          <w:rFonts w:asciiTheme="minorHAnsi" w:hAnsiTheme="minorHAnsi" w:cstheme="minorHAnsi"/>
          <w:szCs w:val="24"/>
          <w:vertAlign w:val="superscript"/>
          <w:lang w:val="en-AU"/>
        </w:rPr>
        <w:t xml:space="preserve">-1 </w:t>
      </w:r>
      <w:r w:rsidR="003A6543">
        <w:rPr>
          <w:rFonts w:asciiTheme="minorHAnsi" w:hAnsiTheme="minorHAnsi" w:cstheme="minorHAnsi"/>
          <w:szCs w:val="24"/>
          <w:lang w:val="en-AU"/>
        </w:rPr>
        <w:t xml:space="preserve">southward velocity, </w:t>
      </w:r>
      <w:r w:rsidR="00471343" w:rsidRPr="00F15D89">
        <w:rPr>
          <w:rFonts w:asciiTheme="minorHAnsi" w:hAnsiTheme="minorHAnsi" w:cstheme="minorHAnsi"/>
          <w:szCs w:val="24"/>
          <w:lang w:val="en-AU"/>
        </w:rPr>
        <w:t>were characterised by</w:t>
      </w:r>
      <w:r w:rsidR="002602C5" w:rsidRPr="00F15D89">
        <w:rPr>
          <w:rFonts w:asciiTheme="minorHAnsi" w:hAnsiTheme="minorHAnsi" w:cstheme="minorHAnsi"/>
          <w:szCs w:val="24"/>
          <w:lang w:val="en-AU"/>
        </w:rPr>
        <w:t xml:space="preserve"> low zooplankton biomass</w:t>
      </w:r>
      <w:r w:rsidR="00471343" w:rsidRPr="00F15D89">
        <w:rPr>
          <w:rFonts w:asciiTheme="minorHAnsi" w:hAnsiTheme="minorHAnsi" w:cstheme="minorHAnsi"/>
          <w:szCs w:val="24"/>
          <w:lang w:val="en-AU"/>
        </w:rPr>
        <w:t xml:space="preserve"> with a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of </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450</w:t>
      </w:r>
      <w:r w:rsidR="00A34360">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977827">
        <w:rPr>
          <w:rFonts w:asciiTheme="minorHAnsi" w:hAnsiTheme="minorHAnsi" w:cstheme="minorHAnsi"/>
          <w:szCs w:val="24"/>
          <w:lang w:val="en-AU"/>
        </w:rPr>
        <w:t xml:space="preserve"> (Figure 4)</w:t>
      </w:r>
      <w:r w:rsidR="002602C5" w:rsidRPr="00F15D89">
        <w:rPr>
          <w:rFonts w:asciiTheme="minorHAnsi" w:hAnsiTheme="minorHAnsi" w:cstheme="minorHAnsi"/>
          <w:szCs w:val="24"/>
          <w:lang w:val="en-AU"/>
        </w:rPr>
        <w:t xml:space="preserve"> with </w:t>
      </w:r>
      <w:r w:rsidR="00F45DC0">
        <w:rPr>
          <w:rFonts w:asciiTheme="minorHAnsi" w:hAnsiTheme="minorHAnsi" w:cstheme="minorHAnsi"/>
          <w:szCs w:val="24"/>
          <w:lang w:val="en-AU"/>
        </w:rPr>
        <w:t xml:space="preserve">a steep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E3389B">
        <w:rPr>
          <w:rFonts w:asciiTheme="minorHAnsi" w:hAnsiTheme="minorHAnsi" w:cstheme="minorHAnsi"/>
          <w:szCs w:val="24"/>
          <w:lang w:val="en-AU"/>
        </w:rPr>
        <w:t xml:space="preserve"> of</w:t>
      </w:r>
      <w:r w:rsidR="00471343" w:rsidRPr="00F15D89">
        <w:rPr>
          <w:rFonts w:asciiTheme="minorHAnsi" w:hAnsiTheme="minorHAnsi" w:cstheme="minorHAnsi"/>
          <w:szCs w:val="24"/>
          <w:lang w:val="en-AU"/>
        </w:rPr>
        <w:t xml:space="preserve"> between -1 and -1.3</w:t>
      </w:r>
      <w:r w:rsidR="00977827">
        <w:rPr>
          <w:rFonts w:asciiTheme="minorHAnsi" w:hAnsiTheme="minorHAnsi" w:cstheme="minorHAnsi"/>
          <w:szCs w:val="24"/>
          <w:lang w:val="en-AU"/>
        </w:rPr>
        <w:t xml:space="preserve"> (Figure 5)</w:t>
      </w:r>
      <w:r w:rsidR="00471343" w:rsidRPr="00F15D89">
        <w:rPr>
          <w:rFonts w:asciiTheme="minorHAnsi" w:hAnsiTheme="minorHAnsi" w:cstheme="minorHAnsi"/>
          <w:szCs w:val="24"/>
          <w:lang w:val="en-AU"/>
        </w:rPr>
        <w:t>. The cooler water immediately inshore of the 21</w:t>
      </w:r>
      <w:r w:rsidR="003E4CBD">
        <w:rPr>
          <w:rFonts w:asciiTheme="minorHAnsi" w:hAnsiTheme="minorHAnsi" w:cstheme="minorHAnsi"/>
          <w:szCs w:val="24"/>
          <w:lang w:val="en-AU"/>
        </w:rPr>
        <w:t xml:space="preserve"> </w:t>
      </w:r>
      <w:r w:rsidR="00F17EEB"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C isotherm had high zooplankton biomass, </w:t>
      </w:r>
      <w:r w:rsidR="00471343" w:rsidRPr="00E3389B">
        <w:rPr>
          <w:rFonts w:asciiTheme="minorHAnsi" w:hAnsiTheme="minorHAnsi" w:cstheme="minorHAnsi"/>
          <w:szCs w:val="24"/>
          <w:lang w:val="en-AU"/>
        </w:rPr>
        <w:t xml:space="preserve">shallower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E3389B" w:rsidRPr="00E3389B">
        <w:rPr>
          <w:rFonts w:asciiTheme="minorHAnsi" w:hAnsiTheme="minorHAnsi" w:cstheme="minorHAnsi"/>
          <w:szCs w:val="24"/>
          <w:lang w:val="en-AU"/>
        </w:rPr>
        <w:t xml:space="preserve"> </w:t>
      </w:r>
      <w:r w:rsidR="00471343" w:rsidRPr="00E3389B">
        <w:rPr>
          <w:rFonts w:asciiTheme="minorHAnsi" w:hAnsiTheme="minorHAnsi" w:cstheme="minorHAnsi"/>
          <w:szCs w:val="24"/>
          <w:lang w:val="en-AU"/>
        </w:rPr>
        <w:t>(-0.9</w:t>
      </w:r>
      <w:r w:rsidR="00325E31">
        <w:rPr>
          <w:rFonts w:asciiTheme="minorHAnsi" w:hAnsiTheme="minorHAnsi" w:cstheme="minorHAnsi"/>
          <w:szCs w:val="24"/>
          <w:lang w:val="en-AU"/>
        </w:rPr>
        <w:t>; Figure 5</w:t>
      </w:r>
      <w:r w:rsidR="00471343" w:rsidRPr="00E3389B">
        <w:rPr>
          <w:rFonts w:asciiTheme="minorHAnsi" w:hAnsiTheme="minorHAnsi" w:cstheme="minorHAnsi"/>
          <w:szCs w:val="24"/>
          <w:lang w:val="en-AU"/>
        </w:rPr>
        <w:t>) with large</w:t>
      </w:r>
      <w:r w:rsidR="00471343" w:rsidRPr="00F15D89">
        <w:rPr>
          <w:rFonts w:asciiTheme="minorHAnsi" w:hAnsiTheme="minorHAnsi" w:cstheme="minorHAnsi"/>
          <w:szCs w:val="24"/>
          <w:lang w:val="en-AU"/>
        </w:rPr>
        <w:t xml:space="preserve"> particles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500</w:t>
      </w:r>
      <w:r w:rsidR="005C282A">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Further inshore again (15 -17 km from the coastline), in water &lt; 20 °C, biomass remained </w:t>
      </w:r>
      <w:r w:rsidR="003B1584" w:rsidRPr="00F15D89">
        <w:rPr>
          <w:rFonts w:asciiTheme="minorHAnsi" w:hAnsiTheme="minorHAnsi" w:cstheme="minorHAnsi"/>
          <w:szCs w:val="24"/>
          <w:lang w:val="en-AU"/>
        </w:rPr>
        <w:t>high</w:t>
      </w:r>
      <w:r w:rsidR="00325E31">
        <w:rPr>
          <w:rFonts w:asciiTheme="minorHAnsi" w:hAnsiTheme="minorHAnsi" w:cstheme="minorHAnsi"/>
          <w:szCs w:val="24"/>
          <w:lang w:val="en-AU"/>
        </w:rPr>
        <w:t xml:space="preserve"> (Figure 3)</w:t>
      </w:r>
      <w:r w:rsidR="003B1584"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 but the particles were smaller (</w:t>
      </w:r>
      <w:r w:rsidR="00C10581">
        <w:rPr>
          <w:rFonts w:asciiTheme="minorHAnsi" w:hAnsiTheme="minorHAnsi" w:cstheme="minorHAnsi"/>
          <w:szCs w:val="24"/>
          <w:lang w:val="en-AU"/>
        </w:rPr>
        <w:t>GMS ≈</w:t>
      </w:r>
      <w:r w:rsidR="00471343" w:rsidRPr="00F15D89">
        <w:rPr>
          <w:rFonts w:asciiTheme="minorHAnsi" w:hAnsiTheme="minorHAnsi" w:cstheme="minorHAnsi"/>
          <w:szCs w:val="24"/>
          <w:lang w:val="en-AU"/>
        </w:rPr>
        <w:t>430 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resulting in a steeper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E3389B">
        <w:rPr>
          <w:rFonts w:asciiTheme="minorHAnsi" w:hAnsiTheme="minorHAnsi" w:cstheme="minorHAnsi"/>
          <w:i/>
          <w:iCs/>
          <w:szCs w:val="24"/>
          <w:lang w:val="en-AU"/>
        </w:rPr>
        <w:t xml:space="preserve"> </w:t>
      </w:r>
      <w:r w:rsidR="00471343" w:rsidRPr="00F15D89">
        <w:rPr>
          <w:rFonts w:asciiTheme="minorHAnsi" w:hAnsiTheme="minorHAnsi" w:cstheme="minorHAnsi"/>
          <w:szCs w:val="24"/>
          <w:lang w:val="en-AU"/>
        </w:rPr>
        <w:t>(</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-1.25</w:t>
      </w:r>
      <w:r w:rsidR="00325E31">
        <w:rPr>
          <w:rFonts w:asciiTheme="minorHAnsi" w:hAnsiTheme="minorHAnsi" w:cstheme="minorHAnsi"/>
          <w:szCs w:val="24"/>
          <w:lang w:val="en-AU"/>
        </w:rPr>
        <w:t>; Figure 5)</w:t>
      </w:r>
      <w:r w:rsidR="00471343" w:rsidRPr="00F15D89">
        <w:rPr>
          <w:rFonts w:asciiTheme="minorHAnsi" w:hAnsiTheme="minorHAnsi" w:cstheme="minorHAnsi"/>
          <w:szCs w:val="24"/>
          <w:lang w:val="en-AU"/>
        </w:rPr>
        <w:t>.</w:t>
      </w:r>
    </w:p>
    <w:p w14:paraId="5F2230D5" w14:textId="77777777" w:rsidR="00A73321" w:rsidRPr="00F15D89" w:rsidRDefault="00A73321" w:rsidP="00A73321">
      <w:pPr>
        <w:spacing w:line="480" w:lineRule="auto"/>
        <w:rPr>
          <w:rFonts w:asciiTheme="minorHAnsi" w:hAnsiTheme="minorHAnsi" w:cstheme="minorHAnsi"/>
          <w:szCs w:val="24"/>
          <w:lang w:val="en-AU"/>
        </w:rPr>
      </w:pPr>
      <w:r>
        <w:rPr>
          <w:rFonts w:asciiTheme="minorHAnsi" w:hAnsiTheme="minorHAnsi" w:cstheme="minorHAnsi"/>
          <w:noProof/>
          <w:szCs w:val="24"/>
          <w:lang w:val="en-AU" w:eastAsia="en-AU"/>
        </w:rPr>
        <w:lastRenderedPageBreak/>
        <w:drawing>
          <wp:inline distT="0" distB="0" distL="0" distR="0" wp14:anchorId="63E63D13" wp14:editId="50AB44E2">
            <wp:extent cx="5017273" cy="58567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22730" cy="5863073"/>
                    </a:xfrm>
                    <a:prstGeom prst="rect">
                      <a:avLst/>
                    </a:prstGeom>
                    <a:noFill/>
                    <a:ln>
                      <a:noFill/>
                    </a:ln>
                  </pic:spPr>
                </pic:pic>
              </a:graphicData>
            </a:graphic>
          </wp:inline>
        </w:drawing>
      </w:r>
    </w:p>
    <w:p w14:paraId="3DB856C9" w14:textId="4959A5CD" w:rsidR="00A73321" w:rsidRPr="00A73321" w:rsidRDefault="00A73321" w:rsidP="00A73321">
      <w:pPr>
        <w:spacing w:line="480" w:lineRule="auto"/>
        <w:rPr>
          <w:rFonts w:asciiTheme="minorHAnsi" w:hAnsiTheme="minorHAnsi" w:cstheme="minorHAnsi"/>
          <w:b/>
          <w:bCs/>
          <w:lang w:val="en-AU"/>
        </w:rPr>
      </w:pPr>
      <w:r w:rsidRPr="00A73321">
        <w:rPr>
          <w:rFonts w:asciiTheme="minorHAnsi" w:hAnsiTheme="minorHAnsi" w:cstheme="minorHAnsi"/>
          <w:b/>
          <w:bCs/>
          <w:lang w:val="en-AU"/>
        </w:rPr>
        <w:t>Figure 2</w:t>
      </w:r>
      <w:r w:rsidRPr="00A73321">
        <w:rPr>
          <w:rFonts w:asciiTheme="minorHAnsi" w:hAnsiTheme="minorHAnsi" w:cstheme="minorHAnsi"/>
          <w:lang w:val="en-AU"/>
        </w:rPr>
        <w:t xml:space="preserve"> Alongshore velocity across the four cross shelf transects (Figure 1), from the vessel’s Acoustic Doppler Current Profiler. Grey lines join areas of equal velocity. The red line shows the 21°C isotherm. Note the cooler water where there was no 21°C isotherm for Diamond Head.</w:t>
      </w:r>
    </w:p>
    <w:p w14:paraId="0F3A748E" w14:textId="77777777" w:rsidR="00A73321" w:rsidRPr="00F15D89" w:rsidRDefault="00A73321" w:rsidP="00A73321">
      <w:pPr>
        <w:pStyle w:val="Heading-Main"/>
        <w:spacing w:line="480" w:lineRule="auto"/>
        <w:rPr>
          <w:rFonts w:asciiTheme="minorHAnsi" w:hAnsiTheme="minorHAnsi" w:cstheme="minorHAnsi"/>
          <w:b w:val="0"/>
          <w:bCs w:val="0"/>
          <w:color w:val="FF0000"/>
          <w:lang w:val="en-AU"/>
        </w:rPr>
      </w:pPr>
    </w:p>
    <w:p w14:paraId="5BA9EBA9" w14:textId="77777777" w:rsidR="00A73321" w:rsidRPr="00F15D89" w:rsidRDefault="00A73321" w:rsidP="00A73321">
      <w:pPr>
        <w:pStyle w:val="Heading-Main"/>
        <w:spacing w:line="480" w:lineRule="auto"/>
        <w:rPr>
          <w:rFonts w:asciiTheme="minorHAnsi" w:hAnsiTheme="minorHAnsi" w:cstheme="minorHAnsi"/>
          <w:b w:val="0"/>
          <w:bCs w:val="0"/>
          <w:lang w:val="en-AU"/>
        </w:rPr>
      </w:pPr>
      <w:r>
        <w:rPr>
          <w:noProof/>
          <w:lang w:val="en-AU" w:eastAsia="en-AU"/>
        </w:rPr>
        <w:drawing>
          <wp:inline distT="0" distB="0" distL="0" distR="0" wp14:anchorId="27EBF230" wp14:editId="21B6DA14">
            <wp:extent cx="5510254" cy="6429807"/>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11151" cy="6430854"/>
                    </a:xfrm>
                    <a:prstGeom prst="rect">
                      <a:avLst/>
                    </a:prstGeom>
                    <a:noFill/>
                    <a:ln>
                      <a:noFill/>
                    </a:ln>
                  </pic:spPr>
                </pic:pic>
              </a:graphicData>
            </a:graphic>
          </wp:inline>
        </w:drawing>
      </w:r>
    </w:p>
    <w:p w14:paraId="20C29BBF" w14:textId="77777777" w:rsidR="00A73321" w:rsidRPr="00F15D89" w:rsidRDefault="00A73321" w:rsidP="00A73321">
      <w:pPr>
        <w:spacing w:line="480" w:lineRule="auto"/>
        <w:rPr>
          <w:rFonts w:asciiTheme="minorHAnsi" w:hAnsiTheme="minorHAnsi" w:cstheme="minorHAnsi"/>
          <w:lang w:val="en-AU"/>
        </w:rPr>
      </w:pPr>
      <w:r w:rsidRPr="00F15D89">
        <w:rPr>
          <w:rFonts w:asciiTheme="minorHAnsi" w:hAnsiTheme="minorHAnsi" w:cstheme="minorHAnsi"/>
          <w:b/>
          <w:bCs/>
          <w:lang w:val="en-AU"/>
        </w:rPr>
        <w:t>Figure 3</w:t>
      </w:r>
      <w:r w:rsidRPr="00F15D89">
        <w:rPr>
          <w:rFonts w:asciiTheme="minorHAnsi" w:hAnsiTheme="minorHAnsi" w:cstheme="minorHAnsi"/>
          <w:lang w:val="en-AU"/>
        </w:rPr>
        <w:t xml:space="preserve"> Zooplankton biomass (mg m</w:t>
      </w:r>
      <w:r w:rsidRPr="00F15D89">
        <w:rPr>
          <w:rFonts w:asciiTheme="minorHAnsi" w:hAnsiTheme="minorHAnsi" w:cstheme="minorHAnsi"/>
          <w:vertAlign w:val="superscript"/>
          <w:lang w:val="en-AU"/>
        </w:rPr>
        <w:t>-3</w:t>
      </w:r>
      <w:r w:rsidRPr="00F15D89">
        <w:rPr>
          <w:rFonts w:asciiTheme="minorHAnsi" w:hAnsiTheme="minorHAnsi" w:cstheme="minorHAnsi"/>
          <w:lang w:val="en-AU"/>
        </w:rPr>
        <w:t>) distributions from the four cross shelf transects (Figure 1). Transe</w:t>
      </w:r>
      <w:r w:rsidRPr="00AA0C96">
        <w:rPr>
          <w:rFonts w:asciiTheme="minorHAnsi" w:hAnsiTheme="minorHAnsi" w:cstheme="minorHAnsi"/>
          <w:lang w:val="en-AU"/>
        </w:rPr>
        <w:t>c</w:t>
      </w:r>
      <w:r w:rsidRPr="00F15D89">
        <w:rPr>
          <w:rFonts w:asciiTheme="minorHAnsi" w:hAnsiTheme="minorHAnsi" w:cstheme="minorHAnsi"/>
          <w:lang w:val="en-AU"/>
        </w:rPr>
        <w:t>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(°C) isotherms are shown in black. Note the log transformed colour scale.</w:t>
      </w:r>
    </w:p>
    <w:p w14:paraId="64DDB0B2" w14:textId="77777777" w:rsidR="00A73321" w:rsidRPr="00F15D89" w:rsidRDefault="00A73321" w:rsidP="00A73321">
      <w:pPr>
        <w:pStyle w:val="Heading-Main"/>
        <w:spacing w:line="480" w:lineRule="auto"/>
        <w:rPr>
          <w:rFonts w:asciiTheme="minorHAnsi" w:hAnsiTheme="minorHAnsi" w:cstheme="minorHAnsi"/>
          <w:b w:val="0"/>
          <w:bCs w:val="0"/>
          <w:lang w:val="en-AU"/>
        </w:rPr>
      </w:pPr>
      <w:r>
        <w:rPr>
          <w:rFonts w:asciiTheme="minorHAnsi" w:hAnsiTheme="minorHAnsi" w:cstheme="minorHAnsi"/>
          <w:b w:val="0"/>
          <w:bCs w:val="0"/>
          <w:noProof/>
          <w:lang w:val="en-AU" w:eastAsia="en-AU"/>
        </w:rPr>
        <w:lastRenderedPageBreak/>
        <w:drawing>
          <wp:inline distT="0" distB="0" distL="0" distR="0" wp14:anchorId="7ED90568" wp14:editId="66B1664F">
            <wp:extent cx="5285847" cy="6170212"/>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87186" cy="6171775"/>
                    </a:xfrm>
                    <a:prstGeom prst="rect">
                      <a:avLst/>
                    </a:prstGeom>
                    <a:noFill/>
                    <a:ln>
                      <a:noFill/>
                    </a:ln>
                  </pic:spPr>
                </pic:pic>
              </a:graphicData>
            </a:graphic>
          </wp:inline>
        </w:drawing>
      </w:r>
    </w:p>
    <w:p w14:paraId="27D0935A" w14:textId="77777777" w:rsidR="00A73321" w:rsidRPr="00F15D89" w:rsidRDefault="00A73321" w:rsidP="00A73321">
      <w:pPr>
        <w:spacing w:line="480" w:lineRule="auto"/>
        <w:rPr>
          <w:rFonts w:asciiTheme="minorHAnsi" w:hAnsiTheme="minorHAnsi" w:cstheme="minorHAnsi"/>
          <w:b/>
          <w:bCs/>
          <w:color w:val="FF0000"/>
          <w:lang w:val="en-AU"/>
        </w:rPr>
      </w:pPr>
      <w:r w:rsidRPr="00F15D89">
        <w:rPr>
          <w:rFonts w:asciiTheme="minorHAnsi" w:hAnsiTheme="minorHAnsi" w:cstheme="minorHAnsi"/>
          <w:b/>
          <w:bCs/>
          <w:lang w:val="en-AU"/>
        </w:rPr>
        <w:t>Figure 4</w:t>
      </w:r>
      <w:r w:rsidRPr="00F15D89">
        <w:rPr>
          <w:rFonts w:asciiTheme="minorHAnsi" w:hAnsiTheme="minorHAnsi" w:cstheme="minorHAnsi"/>
          <w:lang w:val="en-AU"/>
        </w:rPr>
        <w:t xml:space="preserve"> Geometric Mean Size (µm equivalent spherical diameter) of zooplankton from the four cross shelf transects (Figure 1). Transects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p>
    <w:p w14:paraId="07B1B2C0" w14:textId="77777777" w:rsidR="00A73321" w:rsidRPr="00F15D89" w:rsidRDefault="00A73321" w:rsidP="00A73321">
      <w:pPr>
        <w:pStyle w:val="Heading-Main"/>
        <w:spacing w:line="480" w:lineRule="auto"/>
        <w:rPr>
          <w:rFonts w:asciiTheme="minorHAnsi" w:hAnsiTheme="minorHAnsi" w:cstheme="minorHAnsi"/>
          <w:lang w:val="en-AU"/>
        </w:rPr>
      </w:pPr>
      <w:r>
        <w:rPr>
          <w:noProof/>
          <w:lang w:val="en-AU" w:eastAsia="en-AU"/>
        </w:rPr>
        <w:lastRenderedPageBreak/>
        <w:drawing>
          <wp:inline distT="0" distB="0" distL="0" distR="0" wp14:anchorId="3EAEC488" wp14:editId="51B67B75">
            <wp:extent cx="5322570" cy="620966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6317" cy="6214038"/>
                    </a:xfrm>
                    <a:prstGeom prst="rect">
                      <a:avLst/>
                    </a:prstGeom>
                    <a:noFill/>
                    <a:ln>
                      <a:noFill/>
                    </a:ln>
                  </pic:spPr>
                </pic:pic>
              </a:graphicData>
            </a:graphic>
          </wp:inline>
        </w:drawing>
      </w:r>
    </w:p>
    <w:p w14:paraId="47231510" w14:textId="77777777" w:rsidR="00A73321" w:rsidRPr="00F15D89" w:rsidRDefault="00A73321" w:rsidP="00A73321">
      <w:pPr>
        <w:spacing w:line="480" w:lineRule="auto"/>
        <w:rPr>
          <w:rFonts w:asciiTheme="minorHAnsi" w:hAnsiTheme="minorHAnsi" w:cstheme="minorHAnsi"/>
          <w:color w:val="FF0000"/>
          <w:lang w:val="en-AU"/>
        </w:rPr>
      </w:pPr>
      <w:r w:rsidRPr="00F15D89">
        <w:rPr>
          <w:rFonts w:asciiTheme="minorHAnsi" w:hAnsiTheme="minorHAnsi" w:cstheme="minorHAnsi"/>
          <w:b/>
          <w:bCs/>
          <w:lang w:val="en-AU"/>
        </w:rPr>
        <w:t>Figure 5</w:t>
      </w:r>
      <w:r w:rsidRPr="00F15D89">
        <w:rPr>
          <w:rFonts w:asciiTheme="minorHAnsi" w:hAnsiTheme="minorHAnsi" w:cstheme="minorHAnsi"/>
          <w:lang w:val="en-AU"/>
        </w:rPr>
        <w:t xml:space="preserve"> Interpolations of the </w:t>
      </w:r>
      <w:r>
        <w:rPr>
          <w:rFonts w:asciiTheme="minorHAnsi" w:hAnsiTheme="minorHAnsi" w:cstheme="minorHAnsi"/>
          <w:lang w:val="en-AU"/>
        </w:rPr>
        <w:t xml:space="preserve">shape parameter </w:t>
      </w:r>
      <w:r>
        <w:rPr>
          <w:rFonts w:asciiTheme="minorHAnsi" w:hAnsiTheme="minorHAnsi" w:cstheme="minorHAnsi"/>
          <w:i/>
          <w:iCs/>
          <w:lang w:val="en-AU"/>
        </w:rPr>
        <w:t>c</w:t>
      </w:r>
      <w:r>
        <w:rPr>
          <w:rFonts w:asciiTheme="minorHAnsi" w:hAnsiTheme="minorHAnsi" w:cstheme="minorHAnsi"/>
          <w:lang w:val="en-AU"/>
        </w:rPr>
        <w:t xml:space="preserve"> from the Pareto distribution of zooplankton size </w:t>
      </w:r>
      <w:r w:rsidRPr="00F15D89">
        <w:rPr>
          <w:rFonts w:asciiTheme="minorHAnsi" w:hAnsiTheme="minorHAnsi" w:cstheme="minorHAnsi"/>
          <w:lang w:val="en-AU"/>
        </w:rPr>
        <w:t>from the four cross shelf transects (Figure 1).</w:t>
      </w:r>
      <w:r>
        <w:rPr>
          <w:rFonts w:asciiTheme="minorHAnsi" w:hAnsiTheme="minorHAnsi" w:cstheme="minorHAnsi"/>
          <w:lang w:val="en-AU"/>
        </w:rPr>
        <w:t xml:space="preserve"> This is a robust estimate of the normalised biomass size spectrum slope (shown in Figure S7).</w:t>
      </w:r>
      <w:r w:rsidRPr="00F15D89">
        <w:rPr>
          <w:rFonts w:asciiTheme="minorHAnsi" w:hAnsiTheme="minorHAnsi" w:cstheme="minorHAnsi"/>
          <w:lang w:val="en-AU"/>
        </w:rPr>
        <w:t xml:space="preserve"> Transects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p>
    <w:p w14:paraId="513AAA40" w14:textId="52A2321D" w:rsidR="002602C5" w:rsidRPr="00F15D89" w:rsidRDefault="002602C5" w:rsidP="00D715A7">
      <w:pPr>
        <w:spacing w:line="480" w:lineRule="auto"/>
        <w:ind w:firstLine="720"/>
        <w:rPr>
          <w:rFonts w:asciiTheme="minorHAnsi" w:hAnsiTheme="minorHAnsi" w:cstheme="minorHAnsi"/>
          <w:szCs w:val="24"/>
          <w:lang w:val="en-AU"/>
        </w:rPr>
      </w:pPr>
    </w:p>
    <w:p w14:paraId="33696CB6" w14:textId="5D5C124D" w:rsidR="002602C5" w:rsidRPr="00C07196" w:rsidRDefault="003B1584"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lastRenderedPageBreak/>
        <w:t>Evans Head (29°S)</w:t>
      </w:r>
    </w:p>
    <w:p w14:paraId="54D6D81D" w14:textId="153F9BE2" w:rsidR="002C212A" w:rsidRPr="00F15D89" w:rsidRDefault="001D5CFE"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sidR="003B1584" w:rsidRPr="00F15D89">
        <w:rPr>
          <w:rFonts w:asciiTheme="minorHAnsi" w:hAnsiTheme="minorHAnsi" w:cstheme="minorHAnsi"/>
          <w:szCs w:val="24"/>
          <w:lang w:val="en-AU"/>
        </w:rPr>
        <w:t>he transect s</w:t>
      </w:r>
      <w:r w:rsidR="00764CE9" w:rsidRPr="00F15D89">
        <w:rPr>
          <w:rFonts w:asciiTheme="minorHAnsi" w:hAnsiTheme="minorHAnsi" w:cstheme="minorHAnsi"/>
          <w:szCs w:val="24"/>
          <w:lang w:val="en-AU"/>
        </w:rPr>
        <w:t>lightly further south at Evans Head (</w:t>
      </w:r>
      <w:r w:rsidR="00D37A51" w:rsidRPr="00F15D89">
        <w:rPr>
          <w:rFonts w:asciiTheme="minorHAnsi" w:hAnsiTheme="minorHAnsi" w:cstheme="minorHAnsi"/>
          <w:szCs w:val="24"/>
          <w:lang w:val="en-AU"/>
        </w:rPr>
        <w:t>29°</w:t>
      </w:r>
      <w:r w:rsidR="00764CE9" w:rsidRPr="00F15D89">
        <w:rPr>
          <w:rFonts w:asciiTheme="minorHAnsi" w:hAnsiTheme="minorHAnsi" w:cstheme="minorHAnsi"/>
          <w:szCs w:val="24"/>
          <w:lang w:val="en-AU"/>
        </w:rPr>
        <w:t>S)</w:t>
      </w:r>
      <w:r w:rsidR="003B1584"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did not go as far offshore as the other transects but </w:t>
      </w:r>
      <w:r w:rsidR="002C212A" w:rsidRPr="00F15D89">
        <w:rPr>
          <w:rFonts w:asciiTheme="minorHAnsi" w:hAnsiTheme="minorHAnsi" w:cstheme="minorHAnsi"/>
          <w:szCs w:val="24"/>
          <w:lang w:val="en-AU"/>
        </w:rPr>
        <w:t>was</w:t>
      </w:r>
      <w:r w:rsidR="00764CE9" w:rsidRPr="00F15D89">
        <w:rPr>
          <w:rFonts w:asciiTheme="minorHAnsi" w:hAnsiTheme="minorHAnsi" w:cstheme="minorHAnsi"/>
          <w:szCs w:val="24"/>
          <w:lang w:val="en-AU"/>
        </w:rPr>
        <w:t xml:space="preserve"> still largely influenced </w:t>
      </w:r>
      <w:r w:rsidR="002C212A" w:rsidRPr="00F15D89">
        <w:rPr>
          <w:rFonts w:asciiTheme="minorHAnsi" w:hAnsiTheme="minorHAnsi" w:cstheme="minorHAnsi"/>
          <w:szCs w:val="24"/>
          <w:lang w:val="en-AU"/>
        </w:rPr>
        <w:t xml:space="preserve">by the EAC which had a strong </w:t>
      </w:r>
      <w:r w:rsidR="00906D99">
        <w:rPr>
          <w:rFonts w:asciiTheme="minorHAnsi" w:hAnsiTheme="minorHAnsi" w:cstheme="minorHAnsi"/>
          <w:szCs w:val="24"/>
          <w:lang w:val="en-AU"/>
        </w:rPr>
        <w:t>along-sh</w:t>
      </w:r>
      <w:r w:rsidR="00585981">
        <w:rPr>
          <w:rFonts w:asciiTheme="minorHAnsi" w:hAnsiTheme="minorHAnsi" w:cstheme="minorHAnsi"/>
          <w:szCs w:val="24"/>
          <w:lang w:val="en-AU"/>
        </w:rPr>
        <w:t>ore</w:t>
      </w:r>
      <w:r w:rsidR="002C212A" w:rsidRPr="00F15D89">
        <w:rPr>
          <w:rFonts w:asciiTheme="minorHAnsi" w:hAnsiTheme="minorHAnsi" w:cstheme="minorHAnsi"/>
          <w:szCs w:val="24"/>
          <w:lang w:val="en-AU"/>
        </w:rPr>
        <w:t xml:space="preserve"> flow (1.47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w:t>
      </w:r>
      <w:r w:rsidR="00764CE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36.1 km </w:t>
      </w:r>
      <w:r w:rsidR="00764CE9" w:rsidRPr="00F15D89">
        <w:rPr>
          <w:rFonts w:asciiTheme="minorHAnsi" w:hAnsiTheme="minorHAnsi" w:cstheme="minorHAnsi"/>
          <w:szCs w:val="24"/>
          <w:lang w:val="en-AU"/>
        </w:rPr>
        <w:t>from the coast</w:t>
      </w:r>
      <w:r w:rsidR="004737AE" w:rsidRPr="00F15D89">
        <w:rPr>
          <w:rFonts w:asciiTheme="minorHAnsi" w:hAnsiTheme="minorHAnsi" w:cstheme="minorHAnsi"/>
          <w:szCs w:val="24"/>
          <w:lang w:val="en-AU"/>
        </w:rPr>
        <w:t>, near the edge of the continental shelf</w:t>
      </w:r>
      <w:r w:rsidR="002C212A" w:rsidRPr="00F15D89">
        <w:rPr>
          <w:rFonts w:asciiTheme="minorHAnsi" w:hAnsiTheme="minorHAnsi" w:cstheme="minorHAnsi"/>
          <w:szCs w:val="24"/>
          <w:lang w:val="en-AU"/>
        </w:rPr>
        <w:t xml:space="preserve"> (220 m </w:t>
      </w:r>
      <w:r w:rsidR="005C282A">
        <w:rPr>
          <w:rFonts w:asciiTheme="minorHAnsi" w:hAnsiTheme="minorHAnsi" w:cstheme="minorHAnsi"/>
          <w:szCs w:val="24"/>
          <w:lang w:val="en-AU"/>
        </w:rPr>
        <w:t>seabed depth</w:t>
      </w:r>
      <w:r w:rsidR="003B1584" w:rsidRPr="00F15D89">
        <w:rPr>
          <w:rFonts w:asciiTheme="minorHAnsi" w:hAnsiTheme="minorHAnsi" w:cstheme="minorHAnsi"/>
          <w:szCs w:val="24"/>
          <w:lang w:val="en-AU"/>
        </w:rPr>
        <w:t>; Figure 2</w:t>
      </w:r>
      <w:r w:rsidR="002C212A" w:rsidRPr="00F15D89">
        <w:rPr>
          <w:rFonts w:asciiTheme="minorHAnsi" w:hAnsiTheme="minorHAnsi" w:cstheme="minorHAnsi"/>
          <w:szCs w:val="24"/>
          <w:lang w:val="en-AU"/>
        </w:rPr>
        <w:t xml:space="preserve">). The EAC </w:t>
      </w:r>
      <w:r w:rsidR="003B01EB">
        <w:rPr>
          <w:rFonts w:asciiTheme="minorHAnsi" w:hAnsiTheme="minorHAnsi" w:cstheme="minorHAnsi"/>
          <w:szCs w:val="24"/>
          <w:lang w:val="en-AU"/>
        </w:rPr>
        <w:t>showed</w:t>
      </w:r>
      <w:r w:rsidR="002C212A" w:rsidRPr="00F15D89">
        <w:rPr>
          <w:rFonts w:asciiTheme="minorHAnsi" w:hAnsiTheme="minorHAnsi" w:cstheme="minorHAnsi"/>
          <w:szCs w:val="24"/>
          <w:lang w:val="en-AU"/>
        </w:rPr>
        <w:t xml:space="preserve"> offshore movement (0.27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which increased with distance offshore</w:t>
      </w:r>
      <w:r w:rsidR="008402FD">
        <w:rPr>
          <w:rFonts w:asciiTheme="minorHAnsi" w:hAnsiTheme="minorHAnsi" w:cstheme="minorHAnsi"/>
          <w:szCs w:val="24"/>
          <w:lang w:val="en-AU"/>
        </w:rPr>
        <w:t xml:space="preserve"> (Figure S4)</w:t>
      </w:r>
      <w:r w:rsidR="002C212A" w:rsidRPr="00F15D89">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There was strong current driven uplift of the isotherms inshore of the EAC with the 21 °C isotherm rising to the surface from 70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6 km and the 20 °C isotherm rising to the surface from 100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r w:rsidR="00C82D42">
        <w:rPr>
          <w:rFonts w:asciiTheme="minorHAnsi" w:hAnsiTheme="minorHAnsi" w:cstheme="minorHAnsi"/>
          <w:szCs w:val="24"/>
          <w:lang w:val="en-AU"/>
        </w:rPr>
        <w:t xml:space="preserve"> </w:t>
      </w:r>
      <w:proofErr w:type="gramStart"/>
      <w:r w:rsidR="00C82D42">
        <w:rPr>
          <w:rFonts w:asciiTheme="minorHAnsi" w:hAnsiTheme="minorHAnsi" w:cstheme="minorHAnsi"/>
          <w:szCs w:val="24"/>
          <w:lang w:val="en-AU"/>
        </w:rPr>
        <w:t>similar to</w:t>
      </w:r>
      <w:proofErr w:type="gramEnd"/>
      <w:r w:rsidR="00C82D42">
        <w:rPr>
          <w:rFonts w:asciiTheme="minorHAnsi" w:hAnsiTheme="minorHAnsi" w:cstheme="minorHAnsi"/>
          <w:szCs w:val="24"/>
          <w:lang w:val="en-AU"/>
        </w:rPr>
        <w:t xml:space="preserve"> the northern Cape Byron site (28.6° S)</w:t>
      </w:r>
      <w:r w:rsidR="002C212A" w:rsidRPr="00F15D89">
        <w:rPr>
          <w:rFonts w:asciiTheme="minorHAnsi" w:hAnsiTheme="minorHAnsi" w:cstheme="minorHAnsi"/>
          <w:szCs w:val="24"/>
          <w:lang w:val="en-AU"/>
        </w:rPr>
        <w:t>.</w:t>
      </w:r>
    </w:p>
    <w:p w14:paraId="7D157ABD" w14:textId="05CEA082" w:rsidR="004737AE" w:rsidRPr="00F15D89" w:rsidRDefault="004737AE"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zooplankton community was strongly </w:t>
      </w:r>
      <w:r w:rsidR="00C82D42">
        <w:rPr>
          <w:rFonts w:asciiTheme="minorHAnsi" w:hAnsiTheme="minorHAnsi" w:cstheme="minorHAnsi"/>
          <w:szCs w:val="24"/>
          <w:lang w:val="en-AU"/>
        </w:rPr>
        <w:t>related to</w:t>
      </w:r>
      <w:r w:rsidRPr="00F15D89">
        <w:rPr>
          <w:rFonts w:asciiTheme="minorHAnsi" w:hAnsiTheme="minorHAnsi" w:cstheme="minorHAnsi"/>
          <w:szCs w:val="24"/>
          <w:lang w:val="en-AU"/>
        </w:rPr>
        <w:t xml:space="preserve"> the water</w:t>
      </w:r>
      <w:r w:rsidR="00F80EFA"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masses along the transect </w:t>
      </w:r>
      <w:r w:rsidR="00F80EFA" w:rsidRPr="00F15D89">
        <w:rPr>
          <w:rFonts w:asciiTheme="minorHAnsi" w:hAnsiTheme="minorHAnsi" w:cstheme="minorHAnsi"/>
          <w:szCs w:val="24"/>
          <w:lang w:val="en-AU"/>
        </w:rPr>
        <w:t xml:space="preserve">with strong relationships observed with temperature. </w:t>
      </w:r>
      <w:r w:rsidR="00FF4300" w:rsidRPr="00F15D89">
        <w:rPr>
          <w:rFonts w:asciiTheme="minorHAnsi" w:hAnsiTheme="minorHAnsi" w:cstheme="minorHAnsi"/>
          <w:szCs w:val="24"/>
          <w:lang w:val="en-AU"/>
        </w:rPr>
        <w:t>Around the front between the continental shelf water (&lt;</w:t>
      </w:r>
      <w:r w:rsidR="005B1377">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21</w:t>
      </w:r>
      <w:r w:rsidR="003E4CBD">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 xml:space="preserve">°C) and the </w:t>
      </w:r>
      <w:r w:rsidRPr="00F15D89">
        <w:rPr>
          <w:rFonts w:asciiTheme="minorHAnsi" w:hAnsiTheme="minorHAnsi" w:cstheme="minorHAnsi"/>
          <w:szCs w:val="24"/>
          <w:lang w:val="en-AU"/>
        </w:rPr>
        <w:t>warm (&gt; 21</w:t>
      </w:r>
      <w:r w:rsidR="003E4CBD">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w:t>
      </w:r>
      <w:r w:rsidRPr="00F15D89">
        <w:rPr>
          <w:rFonts w:asciiTheme="minorHAnsi" w:hAnsiTheme="minorHAnsi" w:cstheme="minorHAnsi"/>
          <w:szCs w:val="24"/>
          <w:lang w:val="en-AU"/>
        </w:rPr>
        <w:t>C) EAC water</w:t>
      </w:r>
      <w:r w:rsidR="00F80EFA" w:rsidRPr="00F15D89">
        <w:rPr>
          <w:rFonts w:asciiTheme="minorHAnsi" w:hAnsiTheme="minorHAnsi" w:cstheme="minorHAnsi"/>
          <w:szCs w:val="24"/>
          <w:lang w:val="en-AU"/>
        </w:rPr>
        <w:t xml:space="preserve"> the zooplankton community</w:t>
      </w:r>
      <w:r w:rsidRPr="00F15D89">
        <w:rPr>
          <w:rFonts w:asciiTheme="minorHAnsi" w:hAnsiTheme="minorHAnsi" w:cstheme="minorHAnsi"/>
          <w:szCs w:val="24"/>
          <w:lang w:val="en-AU"/>
        </w:rPr>
        <w:t xml:space="preserve"> showed a similar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w:t>
      </w:r>
      <w:r w:rsidR="00A9691A">
        <w:rPr>
          <w:rFonts w:asciiTheme="minorHAnsi" w:hAnsiTheme="minorHAnsi" w:cstheme="minorHAnsi"/>
          <w:szCs w:val="24"/>
          <w:lang w:val="en-AU"/>
        </w:rPr>
        <w:t>≈</w:t>
      </w:r>
      <w:r w:rsidRPr="00F15D89">
        <w:rPr>
          <w:rFonts w:asciiTheme="minorHAnsi" w:hAnsiTheme="minorHAnsi" w:cstheme="minorHAnsi"/>
          <w:szCs w:val="24"/>
          <w:lang w:val="en-AU"/>
        </w:rPr>
        <w:t>450</w:t>
      </w:r>
      <w:r w:rsidR="005B1377">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µm </w:t>
      </w:r>
      <w:r w:rsidR="00C10581">
        <w:rPr>
          <w:rFonts w:asciiTheme="minorHAnsi" w:hAnsiTheme="minorHAnsi" w:cstheme="minorHAnsi"/>
          <w:szCs w:val="24"/>
          <w:lang w:val="en-AU"/>
        </w:rPr>
        <w:t xml:space="preserve">ESD </w:t>
      </w:r>
      <w:r w:rsidRPr="00F15D89">
        <w:rPr>
          <w:rFonts w:asciiTheme="minorHAnsi" w:hAnsiTheme="minorHAnsi" w:cstheme="minorHAnsi"/>
          <w:szCs w:val="24"/>
          <w:lang w:val="en-AU"/>
        </w:rPr>
        <w:t xml:space="preserve">to that observed at the northern Cape Byron transect but had a higher biomass and shallower </w:t>
      </w:r>
      <w:r w:rsidR="00C82D42">
        <w:rPr>
          <w:rFonts w:asciiTheme="minorHAnsi" w:hAnsiTheme="minorHAnsi" w:cstheme="minorHAnsi"/>
          <w:szCs w:val="24"/>
          <w:lang w:val="en-AU"/>
        </w:rPr>
        <w:t xml:space="preserve">pareto distribution shape parameter </w:t>
      </w:r>
      <w:r w:rsidR="00C82D42">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3E4CBD">
        <w:rPr>
          <w:rFonts w:asciiTheme="minorHAnsi" w:hAnsiTheme="minorHAnsi" w:cstheme="minorHAnsi"/>
          <w:szCs w:val="24"/>
          <w:lang w:val="en-AU"/>
        </w:rPr>
        <w:t>≈</w:t>
      </w:r>
      <w:r w:rsidRPr="00F15D89">
        <w:rPr>
          <w:rFonts w:asciiTheme="minorHAnsi" w:hAnsiTheme="minorHAnsi" w:cstheme="minorHAnsi"/>
          <w:szCs w:val="24"/>
          <w:lang w:val="en-AU"/>
        </w:rPr>
        <w:t>-1</w:t>
      </w:r>
      <w:r w:rsidR="00B251AC" w:rsidRPr="00F15D89">
        <w:rPr>
          <w:rFonts w:asciiTheme="minorHAnsi" w:hAnsiTheme="minorHAnsi" w:cstheme="minorHAnsi"/>
          <w:szCs w:val="24"/>
          <w:lang w:val="en-AU"/>
        </w:rPr>
        <w:t>; Figures 3, 4 &amp; 5)</w:t>
      </w:r>
      <w:r w:rsidRPr="00F15D89">
        <w:rPr>
          <w:rFonts w:asciiTheme="minorHAnsi" w:hAnsiTheme="minorHAnsi" w:cstheme="minorHAnsi"/>
          <w:szCs w:val="24"/>
          <w:lang w:val="en-AU"/>
        </w:rPr>
        <w:t xml:space="preserve">. </w:t>
      </w:r>
      <w:del w:id="149" w:author="Jason Everett" w:date="2020-12-10T08:43:00Z">
        <w:r w:rsidR="00F80EFA" w:rsidRPr="00F15D89" w:rsidDel="00A47773">
          <w:rPr>
            <w:rFonts w:asciiTheme="minorHAnsi" w:hAnsiTheme="minorHAnsi" w:cstheme="minorHAnsi"/>
            <w:szCs w:val="24"/>
            <w:lang w:val="en-AU"/>
          </w:rPr>
          <w:delText xml:space="preserve"> </w:delText>
        </w:r>
      </w:del>
      <w:r w:rsidR="00F80EFA" w:rsidRPr="00F15D89">
        <w:rPr>
          <w:rFonts w:asciiTheme="minorHAnsi" w:hAnsiTheme="minorHAnsi" w:cstheme="minorHAnsi"/>
          <w:szCs w:val="24"/>
          <w:lang w:val="en-AU"/>
        </w:rPr>
        <w:t>In the cool inshore waters &lt;</w:t>
      </w:r>
      <w:r w:rsidR="005B1377">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20°C, there continued to be high zooplankton </w:t>
      </w:r>
      <w:r w:rsidR="00F47E9C" w:rsidRPr="00F15D89">
        <w:rPr>
          <w:rFonts w:asciiTheme="minorHAnsi" w:hAnsiTheme="minorHAnsi" w:cstheme="minorHAnsi"/>
          <w:szCs w:val="24"/>
          <w:lang w:val="en-AU"/>
        </w:rPr>
        <w:t>biomass</w:t>
      </w:r>
      <w:r w:rsidR="00207754">
        <w:rPr>
          <w:rFonts w:asciiTheme="minorHAnsi" w:hAnsiTheme="minorHAnsi" w:cstheme="minorHAnsi"/>
          <w:szCs w:val="24"/>
          <w:lang w:val="en-AU"/>
        </w:rPr>
        <w:t xml:space="preserve"> (Figure 3)</w:t>
      </w:r>
      <w:r w:rsidR="00F47E9C" w:rsidRPr="00F15D89">
        <w:rPr>
          <w:rFonts w:asciiTheme="minorHAnsi" w:hAnsiTheme="minorHAnsi" w:cstheme="minorHAnsi"/>
          <w:szCs w:val="24"/>
          <w:lang w:val="en-AU"/>
        </w:rPr>
        <w:t>,</w:t>
      </w:r>
      <w:r w:rsidR="00F80EFA" w:rsidRPr="00F15D89">
        <w:rPr>
          <w:rFonts w:asciiTheme="minorHAnsi" w:hAnsiTheme="minorHAnsi" w:cstheme="minorHAnsi"/>
          <w:szCs w:val="24"/>
          <w:lang w:val="en-AU"/>
        </w:rPr>
        <w:t xml:space="preserve"> but the community had shifted towards smaller particles which resulted in a steep</w:t>
      </w:r>
      <w:r w:rsidR="00C82D42">
        <w:rPr>
          <w:rFonts w:asciiTheme="minorHAnsi" w:hAnsiTheme="minorHAnsi" w:cstheme="minorHAnsi"/>
          <w:szCs w:val="24"/>
          <w:lang w:val="en-AU"/>
        </w:rPr>
        <w:t>er</w:t>
      </w:r>
      <w:r w:rsidR="00F80EFA" w:rsidRPr="00F15D89">
        <w:rPr>
          <w:rFonts w:asciiTheme="minorHAnsi" w:hAnsiTheme="minorHAnsi" w:cstheme="minorHAnsi"/>
          <w:szCs w:val="24"/>
          <w:lang w:val="en-AU"/>
        </w:rPr>
        <w:t xml:space="preserve"> </w:t>
      </w:r>
      <w:r w:rsidR="00C82D42">
        <w:rPr>
          <w:rFonts w:asciiTheme="minorHAnsi" w:hAnsiTheme="minorHAnsi" w:cstheme="minorHAnsi"/>
          <w:i/>
          <w:iCs/>
          <w:szCs w:val="24"/>
          <w:lang w:val="en-AU"/>
        </w:rPr>
        <w:t>c</w:t>
      </w:r>
      <w:r w:rsidR="00F80EFA" w:rsidRPr="00F15D89">
        <w:rPr>
          <w:rFonts w:asciiTheme="minorHAnsi" w:hAnsiTheme="minorHAnsi" w:cstheme="minorHAnsi"/>
          <w:szCs w:val="24"/>
          <w:lang w:val="en-AU"/>
        </w:rPr>
        <w:t xml:space="preserve"> (&lt; -1.3</w:t>
      </w:r>
      <w:r w:rsidR="00B251AC" w:rsidRPr="00F15D89">
        <w:rPr>
          <w:rFonts w:asciiTheme="minorHAnsi" w:hAnsiTheme="minorHAnsi" w:cstheme="minorHAnsi"/>
          <w:szCs w:val="24"/>
          <w:lang w:val="en-AU"/>
        </w:rPr>
        <w:t>; Figure</w:t>
      </w:r>
      <w:r w:rsidR="00207754">
        <w:rPr>
          <w:rFonts w:asciiTheme="minorHAnsi" w:hAnsiTheme="minorHAnsi" w:cstheme="minorHAnsi"/>
          <w:szCs w:val="24"/>
          <w:lang w:val="en-AU"/>
        </w:rPr>
        <w:t>s 4 &amp;</w:t>
      </w:r>
      <w:r w:rsidR="00B251AC" w:rsidRPr="00F15D89">
        <w:rPr>
          <w:rFonts w:asciiTheme="minorHAnsi" w:hAnsiTheme="minorHAnsi" w:cstheme="minorHAnsi"/>
          <w:szCs w:val="24"/>
          <w:lang w:val="en-AU"/>
        </w:rPr>
        <w:t xml:space="preserve"> 5</w:t>
      </w:r>
      <w:r w:rsidR="00F80EFA" w:rsidRPr="00F15D89">
        <w:rPr>
          <w:rFonts w:asciiTheme="minorHAnsi" w:hAnsiTheme="minorHAnsi" w:cstheme="minorHAnsi"/>
          <w:szCs w:val="24"/>
          <w:lang w:val="en-AU"/>
        </w:rPr>
        <w:t>).</w:t>
      </w:r>
    </w:p>
    <w:p w14:paraId="5E9503C2" w14:textId="15BE0830" w:rsidR="00F80EFA" w:rsidRPr="00F15D89" w:rsidRDefault="00F80EFA" w:rsidP="00D715A7">
      <w:pPr>
        <w:spacing w:line="480" w:lineRule="auto"/>
        <w:rPr>
          <w:rFonts w:asciiTheme="minorHAnsi" w:hAnsiTheme="minorHAnsi" w:cstheme="minorHAnsi"/>
          <w:szCs w:val="24"/>
          <w:lang w:val="en-AU"/>
        </w:rPr>
      </w:pPr>
    </w:p>
    <w:p w14:paraId="364CE3B1" w14:textId="4CEFBD1E" w:rsidR="00F80EFA" w:rsidRPr="00C07196" w:rsidRDefault="00F80EFA"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North Solitary (30°S)</w:t>
      </w:r>
    </w:p>
    <w:p w14:paraId="33824915" w14:textId="128C613A" w:rsidR="002C212A" w:rsidRPr="00F15D89" w:rsidRDefault="00D74636"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w:t>
      </w:r>
      <w:r w:rsidR="002C212A" w:rsidRPr="00F15D89">
        <w:rPr>
          <w:rFonts w:asciiTheme="minorHAnsi" w:hAnsiTheme="minorHAnsi" w:cstheme="minorHAnsi"/>
          <w:szCs w:val="24"/>
          <w:lang w:val="en-AU"/>
        </w:rPr>
        <w:t>transect</w:t>
      </w:r>
      <w:r w:rsidRPr="00F15D89">
        <w:rPr>
          <w:rFonts w:asciiTheme="minorHAnsi" w:hAnsiTheme="minorHAnsi" w:cstheme="minorHAnsi"/>
          <w:szCs w:val="24"/>
          <w:lang w:val="en-AU"/>
        </w:rPr>
        <w:t xml:space="preserve"> at North Solitary</w:t>
      </w:r>
      <w:r w:rsidR="00BE3A29"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30°</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showed </w:t>
      </w:r>
      <w:r w:rsidR="00F47E9C" w:rsidRPr="00F15D89">
        <w:rPr>
          <w:rFonts w:asciiTheme="minorHAnsi" w:hAnsiTheme="minorHAnsi" w:cstheme="minorHAnsi"/>
          <w:szCs w:val="24"/>
          <w:lang w:val="en-AU"/>
        </w:rPr>
        <w:t xml:space="preserve">the </w:t>
      </w:r>
      <w:r w:rsidRPr="00F15D89">
        <w:rPr>
          <w:rFonts w:asciiTheme="minorHAnsi" w:hAnsiTheme="minorHAnsi" w:cstheme="minorHAnsi"/>
          <w:szCs w:val="24"/>
          <w:lang w:val="en-AU"/>
        </w:rPr>
        <w:t xml:space="preserve">strongest evidence of </w:t>
      </w:r>
      <w:r w:rsidR="00F47E9C" w:rsidRPr="00F15D89">
        <w:rPr>
          <w:rFonts w:asciiTheme="minorHAnsi" w:hAnsiTheme="minorHAnsi" w:cstheme="minorHAnsi"/>
          <w:szCs w:val="24"/>
          <w:lang w:val="en-AU"/>
        </w:rPr>
        <w:t xml:space="preserve">current driven </w:t>
      </w:r>
      <w:r w:rsidRPr="00F15D89">
        <w:rPr>
          <w:rFonts w:asciiTheme="minorHAnsi" w:hAnsiTheme="minorHAnsi" w:cstheme="minorHAnsi"/>
          <w:szCs w:val="24"/>
          <w:lang w:val="en-AU"/>
        </w:rPr>
        <w:t xml:space="preserve">uplift </w:t>
      </w:r>
      <w:r w:rsidR="00F47E9C" w:rsidRPr="00F15D89">
        <w:rPr>
          <w:rFonts w:asciiTheme="minorHAnsi" w:hAnsiTheme="minorHAnsi" w:cstheme="minorHAnsi"/>
          <w:szCs w:val="24"/>
          <w:lang w:val="en-AU"/>
        </w:rPr>
        <w:t>of any of the transects</w:t>
      </w:r>
      <w:r w:rsidRPr="00F15D89">
        <w:rPr>
          <w:rFonts w:asciiTheme="minorHAnsi" w:hAnsiTheme="minorHAnsi" w:cstheme="minorHAnsi"/>
          <w:szCs w:val="24"/>
          <w:lang w:val="en-AU"/>
        </w:rPr>
        <w:t xml:space="preserve"> with the 21 °C isotherm rising to the surface from 70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3 km and the 20 °C isotherm rising to the surface from 100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10 km</w:t>
      </w:r>
      <w:r w:rsidR="00F47E9C" w:rsidRPr="00F15D89">
        <w:rPr>
          <w:rFonts w:asciiTheme="minorHAnsi" w:hAnsiTheme="minorHAnsi" w:cstheme="minorHAnsi"/>
          <w:szCs w:val="24"/>
          <w:lang w:val="en-AU"/>
        </w:rPr>
        <w:t xml:space="preserve"> (Figure 3)</w:t>
      </w:r>
      <w:r w:rsidRPr="00F15D89">
        <w:rPr>
          <w:rFonts w:asciiTheme="minorHAnsi" w:hAnsiTheme="minorHAnsi" w:cstheme="minorHAnsi"/>
          <w:szCs w:val="24"/>
          <w:lang w:val="en-AU"/>
        </w:rPr>
        <w:t>. The offshore portion of the transect continued to be dominated</w:t>
      </w:r>
      <w:r w:rsidR="002C212A" w:rsidRPr="00F15D89">
        <w:rPr>
          <w:rFonts w:asciiTheme="minorHAnsi" w:hAnsiTheme="minorHAnsi" w:cstheme="minorHAnsi"/>
          <w:szCs w:val="24"/>
          <w:lang w:val="en-AU"/>
        </w:rPr>
        <w:t xml:space="preserve"> by the EAC which had a strong </w:t>
      </w:r>
      <w:r w:rsidR="00906D99" w:rsidRPr="008402FD">
        <w:rPr>
          <w:rFonts w:asciiTheme="minorHAnsi" w:hAnsiTheme="minorHAnsi" w:cstheme="minorHAnsi"/>
          <w:szCs w:val="24"/>
          <w:lang w:val="en-AU"/>
        </w:rPr>
        <w:t>alongshore</w:t>
      </w:r>
      <w:r w:rsidR="002C212A" w:rsidRPr="008402FD">
        <w:rPr>
          <w:rFonts w:asciiTheme="minorHAnsi" w:hAnsiTheme="minorHAnsi" w:cstheme="minorHAnsi"/>
          <w:szCs w:val="24"/>
          <w:lang w:val="en-AU"/>
        </w:rPr>
        <w:t xml:space="preserve"> flow (1.59 m s</w:t>
      </w:r>
      <w:r w:rsidR="002C212A" w:rsidRPr="008402FD">
        <w:rPr>
          <w:rFonts w:asciiTheme="minorHAnsi" w:hAnsiTheme="minorHAnsi" w:cstheme="minorHAnsi"/>
          <w:szCs w:val="24"/>
          <w:vertAlign w:val="superscript"/>
          <w:lang w:val="en-AU"/>
        </w:rPr>
        <w:t>-1</w:t>
      </w:r>
      <w:r w:rsidR="002C212A" w:rsidRPr="008402FD">
        <w:rPr>
          <w:rFonts w:asciiTheme="minorHAnsi" w:hAnsiTheme="minorHAnsi" w:cstheme="minorHAnsi"/>
          <w:szCs w:val="24"/>
          <w:lang w:val="en-AU"/>
        </w:rPr>
        <w:t>) centred 37.7 km offshore (310 m bathymetry</w:t>
      </w:r>
      <w:r w:rsidR="00166354" w:rsidRPr="008402FD">
        <w:rPr>
          <w:rFonts w:asciiTheme="minorHAnsi" w:hAnsiTheme="minorHAnsi" w:cstheme="minorHAnsi"/>
          <w:szCs w:val="24"/>
          <w:lang w:val="en-AU"/>
        </w:rPr>
        <w:t xml:space="preserve">; </w:t>
      </w:r>
      <w:r w:rsidR="00166354" w:rsidRPr="008402FD">
        <w:rPr>
          <w:rFonts w:asciiTheme="minorHAnsi" w:hAnsiTheme="minorHAnsi" w:cstheme="minorHAnsi"/>
          <w:szCs w:val="24"/>
          <w:lang w:val="en-AU"/>
        </w:rPr>
        <w:lastRenderedPageBreak/>
        <w:t>Figure 2</w:t>
      </w:r>
      <w:r w:rsidR="002C212A" w:rsidRPr="008402FD">
        <w:rPr>
          <w:rFonts w:asciiTheme="minorHAnsi" w:hAnsiTheme="minorHAnsi" w:cstheme="minorHAnsi"/>
          <w:szCs w:val="24"/>
          <w:lang w:val="en-AU"/>
        </w:rPr>
        <w:t>)</w:t>
      </w:r>
      <w:r w:rsidR="00A92212" w:rsidRPr="008402FD">
        <w:rPr>
          <w:rFonts w:asciiTheme="minorHAnsi" w:hAnsiTheme="minorHAnsi" w:cstheme="minorHAnsi"/>
          <w:szCs w:val="24"/>
          <w:lang w:val="en-AU"/>
        </w:rPr>
        <w:t>.</w:t>
      </w:r>
      <w:r w:rsidR="00BE3A29"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T</w:t>
      </w:r>
      <w:r w:rsidR="002C212A" w:rsidRPr="008402FD">
        <w:rPr>
          <w:rFonts w:asciiTheme="minorHAnsi" w:hAnsiTheme="minorHAnsi" w:cstheme="minorHAnsi"/>
          <w:szCs w:val="24"/>
          <w:lang w:val="en-AU"/>
        </w:rPr>
        <w:t xml:space="preserve">he EAC </w:t>
      </w:r>
      <w:r w:rsidR="00A92212" w:rsidRPr="008402FD">
        <w:rPr>
          <w:rFonts w:asciiTheme="minorHAnsi" w:hAnsiTheme="minorHAnsi" w:cstheme="minorHAnsi"/>
          <w:szCs w:val="24"/>
          <w:lang w:val="en-AU"/>
        </w:rPr>
        <w:t>had</w:t>
      </w:r>
      <w:r w:rsidR="002C212A" w:rsidRPr="008402FD">
        <w:rPr>
          <w:rFonts w:asciiTheme="minorHAnsi" w:hAnsiTheme="minorHAnsi" w:cstheme="minorHAnsi"/>
          <w:szCs w:val="24"/>
          <w:lang w:val="en-AU"/>
        </w:rPr>
        <w:t xml:space="preserve"> slight onshore movement</w:t>
      </w:r>
      <w:r w:rsidR="00BE3A29" w:rsidRPr="008402FD">
        <w:rPr>
          <w:rFonts w:asciiTheme="minorHAnsi" w:hAnsiTheme="minorHAnsi" w:cstheme="minorHAnsi"/>
          <w:szCs w:val="24"/>
          <w:lang w:val="en-AU"/>
        </w:rPr>
        <w:t>,</w:t>
      </w:r>
      <w:r w:rsidR="002C212A"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in offshore waters 100-150m below the surface</w:t>
      </w:r>
      <w:r w:rsidR="002C212A" w:rsidRPr="008402FD">
        <w:rPr>
          <w:rFonts w:asciiTheme="minorHAnsi" w:hAnsiTheme="minorHAnsi" w:cstheme="minorHAnsi"/>
          <w:szCs w:val="24"/>
          <w:lang w:val="en-AU"/>
        </w:rPr>
        <w:t xml:space="preserve"> (0.15 m s</w:t>
      </w:r>
      <w:r w:rsidR="002C212A" w:rsidRPr="008402FD">
        <w:rPr>
          <w:rFonts w:asciiTheme="minorHAnsi" w:hAnsiTheme="minorHAnsi" w:cstheme="minorHAnsi"/>
          <w:szCs w:val="24"/>
          <w:vertAlign w:val="superscript"/>
          <w:lang w:val="en-AU"/>
        </w:rPr>
        <w:t>-</w:t>
      </w:r>
      <w:proofErr w:type="gramStart"/>
      <w:r w:rsidR="002C212A" w:rsidRPr="008402FD">
        <w:rPr>
          <w:rFonts w:asciiTheme="minorHAnsi" w:hAnsiTheme="minorHAnsi" w:cstheme="minorHAnsi"/>
          <w:szCs w:val="24"/>
          <w:vertAlign w:val="superscript"/>
          <w:lang w:val="en-AU"/>
        </w:rPr>
        <w:t>1</w:t>
      </w:r>
      <w:r w:rsidR="00F47E9C" w:rsidRPr="008402FD">
        <w:rPr>
          <w:rFonts w:asciiTheme="minorHAnsi" w:hAnsiTheme="minorHAnsi" w:cstheme="minorHAnsi"/>
          <w:szCs w:val="24"/>
          <w:lang w:val="en-AU"/>
        </w:rPr>
        <w:t>;</w:t>
      </w:r>
      <w:proofErr w:type="gramEnd"/>
      <w:r w:rsidR="00F47E9C" w:rsidRPr="008402FD">
        <w:rPr>
          <w:rFonts w:asciiTheme="minorHAnsi" w:hAnsiTheme="minorHAnsi" w:cstheme="minorHAnsi"/>
          <w:szCs w:val="24"/>
          <w:lang w:val="en-AU"/>
        </w:rPr>
        <w:t xml:space="preserve"> Figure </w:t>
      </w:r>
      <w:r w:rsidR="00166354" w:rsidRPr="008402FD">
        <w:rPr>
          <w:rFonts w:asciiTheme="minorHAnsi" w:hAnsiTheme="minorHAnsi" w:cstheme="minorHAnsi"/>
          <w:szCs w:val="24"/>
          <w:lang w:val="en-AU"/>
        </w:rPr>
        <w:t>S</w:t>
      </w:r>
      <w:r w:rsidR="008402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p>
    <w:p w14:paraId="283A6A05" w14:textId="3D5F9C09" w:rsidR="002C212A" w:rsidRPr="00F15D89" w:rsidRDefault="00F47E9C" w:rsidP="00D715A7">
      <w:pPr>
        <w:spacing w:line="480" w:lineRule="auto"/>
        <w:rPr>
          <w:rFonts w:asciiTheme="minorHAnsi" w:hAnsiTheme="minorHAnsi" w:cstheme="minorHAnsi"/>
          <w:szCs w:val="24"/>
          <w:lang w:val="en-AU"/>
        </w:rPr>
      </w:pPr>
      <w:r w:rsidRPr="00F15D89">
        <w:rPr>
          <w:rFonts w:asciiTheme="minorHAnsi" w:hAnsiTheme="minorHAnsi" w:cstheme="minorHAnsi"/>
          <w:b/>
          <w:bCs/>
          <w:szCs w:val="24"/>
          <w:lang w:val="en-AU"/>
        </w:rPr>
        <w:tab/>
      </w:r>
      <w:r w:rsidRPr="00F15D89">
        <w:rPr>
          <w:rFonts w:asciiTheme="minorHAnsi" w:hAnsiTheme="minorHAnsi" w:cstheme="minorHAnsi"/>
          <w:szCs w:val="24"/>
          <w:lang w:val="en-AU"/>
        </w:rPr>
        <w:t>The biomass of the zooplankton community generally decreased with distance offshore and with depth</w:t>
      </w:r>
      <w:r w:rsidR="00ED04AC">
        <w:rPr>
          <w:rFonts w:asciiTheme="minorHAnsi" w:hAnsiTheme="minorHAnsi" w:cstheme="minorHAnsi"/>
          <w:szCs w:val="24"/>
          <w:lang w:val="en-AU"/>
        </w:rPr>
        <w:t xml:space="preserve"> (Figures 3, S5 &amp; S6)</w:t>
      </w:r>
      <w:r w:rsidRPr="00F15D89">
        <w:rPr>
          <w:rFonts w:asciiTheme="minorHAnsi" w:hAnsiTheme="minorHAnsi" w:cstheme="minorHAnsi"/>
          <w:szCs w:val="24"/>
          <w:lang w:val="en-AU"/>
        </w:rPr>
        <w:t>. The EAC, particularly further offshore</w:t>
      </w:r>
      <w:r w:rsidR="008B7392">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8B7392">
        <w:rPr>
          <w:rFonts w:asciiTheme="minorHAnsi" w:hAnsiTheme="minorHAnsi" w:cstheme="minorHAnsi"/>
          <w:szCs w:val="24"/>
          <w:lang w:val="en-AU"/>
        </w:rPr>
        <w:t>contained</w:t>
      </w:r>
      <w:r w:rsidRPr="00F15D89">
        <w:rPr>
          <w:rFonts w:asciiTheme="minorHAnsi" w:hAnsiTheme="minorHAnsi" w:cstheme="minorHAnsi"/>
          <w:szCs w:val="24"/>
          <w:lang w:val="en-AU"/>
        </w:rPr>
        <w:t xml:space="preserve"> low </w:t>
      </w:r>
      <w:r w:rsidR="008B7392">
        <w:rPr>
          <w:rFonts w:asciiTheme="minorHAnsi" w:hAnsiTheme="minorHAnsi" w:cstheme="minorHAnsi"/>
          <w:szCs w:val="24"/>
          <w:lang w:val="en-AU"/>
        </w:rPr>
        <w:t xml:space="preserve">zooplankton </w:t>
      </w:r>
      <w:r w:rsidRPr="00F15D89">
        <w:rPr>
          <w:rFonts w:asciiTheme="minorHAnsi" w:hAnsiTheme="minorHAnsi" w:cstheme="minorHAnsi"/>
          <w:szCs w:val="24"/>
          <w:lang w:val="en-AU"/>
        </w:rPr>
        <w:t xml:space="preserve">biomass with a shallow </w:t>
      </w:r>
      <w:r w:rsidR="0063430E">
        <w:rPr>
          <w:rFonts w:asciiTheme="minorHAnsi" w:hAnsiTheme="minorHAnsi" w:cstheme="minorHAnsi"/>
          <w:szCs w:val="24"/>
          <w:lang w:val="en-AU"/>
        </w:rPr>
        <w:t xml:space="preserve">pareto distribution shape parameter </w:t>
      </w:r>
      <w:r w:rsid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(-0.9) and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~450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ED04AC">
        <w:rPr>
          <w:rFonts w:asciiTheme="minorHAnsi" w:hAnsiTheme="minorHAnsi" w:cstheme="minorHAnsi"/>
          <w:szCs w:val="24"/>
          <w:lang w:val="en-AU"/>
        </w:rPr>
        <w:t xml:space="preserve"> (Figures 3, 4 &amp; 5)</w:t>
      </w:r>
      <w:r w:rsidRPr="00F15D89">
        <w:rPr>
          <w:rFonts w:asciiTheme="minorHAnsi" w:hAnsiTheme="minorHAnsi" w:cstheme="minorHAnsi"/>
          <w:szCs w:val="24"/>
          <w:lang w:val="en-AU"/>
        </w:rPr>
        <w:t>. The 20</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°C isotherm was a strong boundary for zooplankton communities with zooplankton in water &lt; 20</w:t>
      </w:r>
      <w:r w:rsidR="005C5E3F">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w:t>
      </w:r>
      <w:r w:rsidRPr="00F15D89">
        <w:rPr>
          <w:rFonts w:asciiTheme="minorHAnsi" w:hAnsiTheme="minorHAnsi" w:cstheme="minorHAnsi"/>
          <w:szCs w:val="24"/>
          <w:lang w:val="en-AU"/>
        </w:rPr>
        <w:t>C</w:t>
      </w:r>
      <w:r w:rsidR="00187221" w:rsidRPr="00F15D89">
        <w:rPr>
          <w:rFonts w:asciiTheme="minorHAnsi" w:hAnsiTheme="minorHAnsi" w:cstheme="minorHAnsi"/>
          <w:szCs w:val="24"/>
          <w:lang w:val="en-AU"/>
        </w:rPr>
        <w:t xml:space="preserve"> having relatively low biomass and</w:t>
      </w:r>
      <w:r w:rsidRPr="00F15D89">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 xml:space="preserve">a </w:t>
      </w:r>
      <w:r w:rsidRPr="00F15D89">
        <w:rPr>
          <w:rFonts w:asciiTheme="minorHAnsi" w:hAnsiTheme="minorHAnsi" w:cstheme="minorHAnsi"/>
          <w:szCs w:val="24"/>
          <w:lang w:val="en-AU"/>
        </w:rPr>
        <w:t xml:space="preserve">much smaller </w:t>
      </w:r>
      <w:r w:rsidR="003E012B">
        <w:rPr>
          <w:rFonts w:asciiTheme="minorHAnsi" w:hAnsiTheme="minorHAnsi" w:cstheme="minorHAnsi"/>
          <w:szCs w:val="24"/>
          <w:lang w:val="en-AU"/>
        </w:rPr>
        <w:t>GMS</w:t>
      </w:r>
      <w:r w:rsidR="00187221"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(~400µm</w:t>
      </w:r>
      <w:r w:rsidR="003E012B">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resulting in a steeper </w:t>
      </w:r>
      <w:r w:rsidR="0063430E" w:rsidRP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(&lt; -1.3)</w:t>
      </w:r>
      <w:r w:rsidR="00187221" w:rsidRPr="00F15D89">
        <w:rPr>
          <w:rFonts w:asciiTheme="minorHAnsi" w:hAnsiTheme="minorHAnsi" w:cstheme="minorHAnsi"/>
          <w:szCs w:val="24"/>
          <w:lang w:val="en-AU"/>
        </w:rPr>
        <w:t>. This was particularly evident where the 20°C isotherm reach the surface ~24 km from the coastline</w:t>
      </w:r>
      <w:r w:rsidR="008B13B9">
        <w:rPr>
          <w:rFonts w:asciiTheme="minorHAnsi" w:hAnsiTheme="minorHAnsi" w:cstheme="minorHAnsi"/>
          <w:szCs w:val="24"/>
          <w:lang w:val="en-AU"/>
        </w:rPr>
        <w:t>, bringing with it a highly productive zooplankton community</w:t>
      </w:r>
      <w:r w:rsidR="00B251AC" w:rsidRPr="00F15D89">
        <w:rPr>
          <w:rFonts w:asciiTheme="minorHAnsi" w:hAnsiTheme="minorHAnsi" w:cstheme="minorHAnsi"/>
          <w:szCs w:val="24"/>
          <w:lang w:val="en-AU"/>
        </w:rPr>
        <w:t xml:space="preserve"> (Figures 4 &amp; 5)</w:t>
      </w:r>
      <w:r w:rsidR="00187221" w:rsidRPr="00F15D89">
        <w:rPr>
          <w:rFonts w:asciiTheme="minorHAnsi" w:hAnsiTheme="minorHAnsi" w:cstheme="minorHAnsi"/>
          <w:szCs w:val="24"/>
          <w:lang w:val="en-AU"/>
        </w:rPr>
        <w:t>.</w:t>
      </w:r>
    </w:p>
    <w:p w14:paraId="0702C6CD" w14:textId="109154B5" w:rsidR="00F80EFA" w:rsidRPr="00F15D89" w:rsidRDefault="00F80EFA" w:rsidP="00D715A7">
      <w:pPr>
        <w:spacing w:line="480" w:lineRule="auto"/>
        <w:rPr>
          <w:rFonts w:asciiTheme="minorHAnsi" w:hAnsiTheme="minorHAnsi" w:cstheme="minorHAnsi"/>
          <w:b/>
          <w:bCs/>
          <w:szCs w:val="24"/>
          <w:lang w:val="en-AU"/>
        </w:rPr>
      </w:pPr>
    </w:p>
    <w:p w14:paraId="7C2E6384" w14:textId="15A3D83B" w:rsidR="00F80EFA" w:rsidRPr="00C07196" w:rsidRDefault="008A3A3E"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Diamond Head (31.75°S)</w:t>
      </w:r>
    </w:p>
    <w:p w14:paraId="197CFA5F" w14:textId="2565F713" w:rsidR="002C212A" w:rsidRPr="00F15D89" w:rsidRDefault="002C212A" w:rsidP="00D715A7">
      <w:pPr>
        <w:spacing w:line="480" w:lineRule="auto"/>
        <w:rPr>
          <w:rFonts w:asciiTheme="minorHAnsi" w:hAnsiTheme="minorHAnsi" w:cstheme="minorHAnsi"/>
          <w:szCs w:val="24"/>
          <w:lang w:val="en-AU"/>
        </w:rPr>
      </w:pPr>
      <w:r w:rsidRPr="00F15D89">
        <w:rPr>
          <w:rFonts w:asciiTheme="minorHAnsi" w:hAnsiTheme="minorHAnsi" w:cstheme="minorHAnsi"/>
          <w:szCs w:val="24"/>
          <w:lang w:val="en-AU"/>
        </w:rPr>
        <w:t>The</w:t>
      </w:r>
      <w:r w:rsidR="00BE3A29" w:rsidRPr="00F15D89">
        <w:rPr>
          <w:rFonts w:asciiTheme="minorHAnsi" w:hAnsiTheme="minorHAnsi" w:cstheme="minorHAnsi"/>
          <w:szCs w:val="24"/>
          <w:lang w:val="en-AU"/>
        </w:rPr>
        <w:t xml:space="preserve"> most southern</w:t>
      </w:r>
      <w:r w:rsidRPr="00F15D89">
        <w:rPr>
          <w:rFonts w:asciiTheme="minorHAnsi" w:hAnsiTheme="minorHAnsi" w:cstheme="minorHAnsi"/>
          <w:szCs w:val="24"/>
          <w:lang w:val="en-AU"/>
        </w:rPr>
        <w:t xml:space="preserve"> transect</w:t>
      </w:r>
      <w:r w:rsidR="00BE3A29" w:rsidRPr="00F15D89">
        <w:rPr>
          <w:rFonts w:asciiTheme="minorHAnsi" w:hAnsiTheme="minorHAnsi" w:cstheme="minorHAnsi"/>
          <w:szCs w:val="24"/>
          <w:lang w:val="en-AU"/>
        </w:rPr>
        <w:t xml:space="preserve"> located at Diamond Head (</w:t>
      </w:r>
      <w:r w:rsidR="002602C5" w:rsidRPr="00F15D89">
        <w:rPr>
          <w:rFonts w:asciiTheme="minorHAnsi" w:hAnsiTheme="minorHAnsi" w:cstheme="minorHAnsi"/>
          <w:szCs w:val="24"/>
          <w:lang w:val="en-AU"/>
        </w:rPr>
        <w:t>31.75°</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w:t>
      </w:r>
      <w:r w:rsidR="00BE3A29" w:rsidRPr="00F15D89">
        <w:rPr>
          <w:rFonts w:asciiTheme="minorHAnsi" w:hAnsiTheme="minorHAnsi" w:cstheme="minorHAnsi"/>
          <w:szCs w:val="24"/>
          <w:lang w:val="en-AU"/>
        </w:rPr>
        <w:t xml:space="preserve">was not influenced by the EAC </w:t>
      </w:r>
      <w:r w:rsidRPr="00F15D89">
        <w:rPr>
          <w:rFonts w:asciiTheme="minorHAnsi" w:hAnsiTheme="minorHAnsi" w:cstheme="minorHAnsi"/>
          <w:szCs w:val="24"/>
          <w:lang w:val="en-AU"/>
        </w:rPr>
        <w:t>which had separated from the coast to the north</w:t>
      </w:r>
      <w:r w:rsidR="008A3A3E" w:rsidRPr="00F15D89">
        <w:rPr>
          <w:rFonts w:asciiTheme="minorHAnsi" w:hAnsiTheme="minorHAnsi" w:cstheme="minorHAnsi"/>
          <w:szCs w:val="24"/>
          <w:lang w:val="en-AU"/>
        </w:rPr>
        <w:t xml:space="preserve"> and was characterised by a more homogeneous water mass</w:t>
      </w:r>
      <w:r w:rsidRPr="00F15D89">
        <w:rPr>
          <w:rFonts w:asciiTheme="minorHAnsi" w:hAnsiTheme="minorHAnsi" w:cstheme="minorHAnsi"/>
          <w:szCs w:val="24"/>
          <w:lang w:val="en-AU"/>
        </w:rPr>
        <w:t>. Within the transect</w:t>
      </w:r>
      <w:r w:rsidR="00B15BFC">
        <w:rPr>
          <w:rFonts w:asciiTheme="minorHAnsi" w:hAnsiTheme="minorHAnsi" w:cstheme="minorHAnsi"/>
          <w:szCs w:val="24"/>
          <w:lang w:val="en-AU"/>
        </w:rPr>
        <w:t>,</w:t>
      </w:r>
      <w:r w:rsidRPr="00F15D89">
        <w:rPr>
          <w:rFonts w:asciiTheme="minorHAnsi" w:hAnsiTheme="minorHAnsi" w:cstheme="minorHAnsi"/>
          <w:szCs w:val="24"/>
          <w:lang w:val="en-AU"/>
        </w:rPr>
        <w:t xml:space="preserve"> the alongshore velocities </w:t>
      </w:r>
      <w:r w:rsidR="001402D8">
        <w:rPr>
          <w:rFonts w:asciiTheme="minorHAnsi" w:hAnsiTheme="minorHAnsi" w:cstheme="minorHAnsi"/>
          <w:szCs w:val="24"/>
          <w:lang w:val="en-AU"/>
        </w:rPr>
        <w:t>were</w:t>
      </w:r>
      <w:r w:rsidRPr="00F15D89">
        <w:rPr>
          <w:rFonts w:asciiTheme="minorHAnsi" w:hAnsiTheme="minorHAnsi" w:cstheme="minorHAnsi"/>
          <w:szCs w:val="24"/>
          <w:lang w:val="en-AU"/>
        </w:rPr>
        <w:t xml:space="preserve"> low (&lt; 0.43 m s</w:t>
      </w:r>
      <w:r w:rsidRPr="00F15D89">
        <w:rPr>
          <w:rFonts w:asciiTheme="minorHAnsi" w:hAnsiTheme="minorHAnsi" w:cstheme="minorHAnsi"/>
          <w:szCs w:val="24"/>
          <w:vertAlign w:val="superscript"/>
          <w:lang w:val="en-AU"/>
        </w:rPr>
        <w:t>-1</w:t>
      </w:r>
      <w:r w:rsidR="009723D5">
        <w:rPr>
          <w:rFonts w:asciiTheme="minorHAnsi" w:hAnsiTheme="minorHAnsi" w:cstheme="minorHAnsi"/>
          <w:szCs w:val="24"/>
          <w:lang w:val="en-AU"/>
        </w:rPr>
        <w:t>, Figure 2)</w:t>
      </w:r>
      <w:r w:rsidRPr="00F15D89">
        <w:rPr>
          <w:rFonts w:asciiTheme="minorHAnsi" w:hAnsiTheme="minorHAnsi" w:cstheme="minorHAnsi"/>
          <w:szCs w:val="24"/>
          <w:lang w:val="en-AU"/>
        </w:rPr>
        <w:t xml:space="preserve"> with low onshore </w:t>
      </w:r>
      <w:r w:rsidRPr="008402FD">
        <w:rPr>
          <w:rFonts w:asciiTheme="minorHAnsi" w:hAnsiTheme="minorHAnsi" w:cstheme="minorHAnsi"/>
          <w:szCs w:val="24"/>
          <w:lang w:val="en-AU"/>
        </w:rPr>
        <w:t>movement of water (0.11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surface waters</w:t>
      </w:r>
      <w:r w:rsidR="00DD1662" w:rsidRPr="008402FD">
        <w:rPr>
          <w:rFonts w:asciiTheme="minorHAnsi" w:hAnsiTheme="minorHAnsi" w:cstheme="minorHAnsi"/>
          <w:szCs w:val="24"/>
          <w:lang w:val="en-AU"/>
        </w:rPr>
        <w:t xml:space="preserve"> and</w:t>
      </w:r>
      <w:r w:rsidRPr="008402FD">
        <w:rPr>
          <w:rFonts w:asciiTheme="minorHAnsi" w:hAnsiTheme="minorHAnsi" w:cstheme="minorHAnsi"/>
          <w:szCs w:val="24"/>
          <w:lang w:val="en-AU"/>
        </w:rPr>
        <w:t xml:space="preserve"> offshore movement (0.27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deeper waters</w:t>
      </w:r>
      <w:r w:rsidR="00C93048" w:rsidRPr="008402FD">
        <w:rPr>
          <w:rFonts w:asciiTheme="minorHAnsi" w:hAnsiTheme="minorHAnsi" w:cstheme="minorHAnsi"/>
          <w:szCs w:val="24"/>
          <w:lang w:val="en-AU"/>
        </w:rPr>
        <w:t xml:space="preserve"> (Figure S</w:t>
      </w:r>
      <w:r w:rsidR="008402FD" w:rsidRPr="008402FD">
        <w:rPr>
          <w:rFonts w:asciiTheme="minorHAnsi" w:hAnsiTheme="minorHAnsi" w:cstheme="minorHAnsi"/>
          <w:szCs w:val="24"/>
          <w:lang w:val="en-AU"/>
        </w:rPr>
        <w:t>4</w:t>
      </w:r>
      <w:r w:rsidR="00C93048" w:rsidRPr="008402FD">
        <w:rPr>
          <w:rFonts w:asciiTheme="minorHAnsi" w:hAnsiTheme="minorHAnsi" w:cstheme="minorHAnsi"/>
          <w:szCs w:val="24"/>
          <w:lang w:val="en-AU"/>
        </w:rPr>
        <w:t>)</w:t>
      </w:r>
      <w:r w:rsidRPr="008402FD">
        <w:rPr>
          <w:rFonts w:asciiTheme="minorHAnsi" w:hAnsiTheme="minorHAnsi" w:cstheme="minorHAnsi"/>
          <w:szCs w:val="24"/>
          <w:lang w:val="en-AU"/>
        </w:rPr>
        <w:t>.</w:t>
      </w:r>
      <w:r w:rsidR="000C11C9" w:rsidRPr="008402FD">
        <w:rPr>
          <w:rFonts w:asciiTheme="minorHAnsi" w:hAnsiTheme="minorHAnsi" w:cstheme="minorHAnsi"/>
          <w:szCs w:val="24"/>
          <w:lang w:val="en-AU"/>
        </w:rPr>
        <w:t xml:space="preserve"> </w:t>
      </w:r>
      <w:r w:rsidRPr="008402FD">
        <w:rPr>
          <w:rFonts w:asciiTheme="minorHAnsi" w:hAnsiTheme="minorHAnsi" w:cstheme="minorHAnsi"/>
          <w:szCs w:val="24"/>
          <w:lang w:val="en-AU"/>
        </w:rPr>
        <w:t>There was minor uplift of the temperature isotherms with all isotherms rising approximately</w:t>
      </w:r>
      <w:r w:rsidRPr="00F15D89">
        <w:rPr>
          <w:rFonts w:asciiTheme="minorHAnsi" w:hAnsiTheme="minorHAnsi" w:cstheme="minorHAnsi"/>
          <w:szCs w:val="24"/>
          <w:lang w:val="en-AU"/>
        </w:rPr>
        <w:t xml:space="preserve"> 20 – 40 m as they came onto the continental shelf.</w:t>
      </w:r>
      <w:r w:rsidR="00BE3A29" w:rsidRPr="00F15D89">
        <w:rPr>
          <w:rFonts w:asciiTheme="minorHAnsi" w:hAnsiTheme="minorHAnsi" w:cstheme="minorHAnsi"/>
          <w:szCs w:val="24"/>
          <w:lang w:val="en-AU"/>
        </w:rPr>
        <w:t xml:space="preserve"> This </w:t>
      </w:r>
      <w:r w:rsidR="00716EB1" w:rsidRPr="00F15D89">
        <w:rPr>
          <w:rFonts w:asciiTheme="minorHAnsi" w:hAnsiTheme="minorHAnsi" w:cstheme="minorHAnsi"/>
          <w:szCs w:val="24"/>
          <w:lang w:val="en-AU"/>
        </w:rPr>
        <w:t>uplift is likely caused by the separation of the EAC from the coast to the north, generating uplift through the creation of eddies near Diamond Head rather than current driven</w:t>
      </w:r>
      <w:r w:rsidR="00BE3A29" w:rsidRPr="00F15D89">
        <w:rPr>
          <w:rFonts w:asciiTheme="minorHAnsi" w:hAnsiTheme="minorHAnsi" w:cstheme="minorHAnsi"/>
          <w:szCs w:val="24"/>
          <w:lang w:val="en-AU"/>
        </w:rPr>
        <w:t xml:space="preserve"> uplift observed at the</w:t>
      </w:r>
      <w:r w:rsidR="00716EB1" w:rsidRPr="00F15D89">
        <w:rPr>
          <w:rFonts w:asciiTheme="minorHAnsi" w:hAnsiTheme="minorHAnsi" w:cstheme="minorHAnsi"/>
          <w:szCs w:val="24"/>
          <w:lang w:val="en-AU"/>
        </w:rPr>
        <w:t xml:space="preserve"> northern</w:t>
      </w:r>
      <w:r w:rsidR="00BE3A29" w:rsidRPr="00F15D89">
        <w:rPr>
          <w:rFonts w:asciiTheme="minorHAnsi" w:hAnsiTheme="minorHAnsi" w:cstheme="minorHAnsi"/>
          <w:szCs w:val="24"/>
          <w:lang w:val="en-AU"/>
        </w:rPr>
        <w:t xml:space="preserve"> EAC influenced sites</w:t>
      </w:r>
      <w:r w:rsidR="0063430E">
        <w:rPr>
          <w:rFonts w:asciiTheme="minorHAnsi" w:hAnsiTheme="minorHAnsi" w:cstheme="minorHAnsi"/>
          <w:szCs w:val="24"/>
          <w:lang w:val="en-AU"/>
        </w:rPr>
        <w:t xml:space="preserve"> </w:t>
      </w:r>
      <w:r w:rsidR="0063430E">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{"citationID":"QENMdJw9","properties":{"formattedCitation":"(Roughan and Middleton, 2002; Schaeffer and Roughan, 2015)","plainCitation":"(Roughan and Middleton, 2002; Schaeffer and Roughan, 2015)","noteIndex":0},"citationItems":[{"id":917,"uris":["http://zotero.org/users/local/U6DoygBa/items/QWE4A3GC"],"uri":["http://zotero.org/users/local/U6DoygBa/items/QWE4A3GC"],"itemData":{"id":917,"type":"article-journal","abstract":"The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3430E">
        <w:rPr>
          <w:rFonts w:asciiTheme="minorHAnsi" w:hAnsiTheme="minorHAnsi" w:cstheme="minorHAnsi"/>
          <w:szCs w:val="24"/>
          <w:lang w:val="en-AU"/>
        </w:rPr>
        <w:fldChar w:fldCharType="separate"/>
      </w:r>
      <w:r w:rsidR="00A925B7" w:rsidRPr="00A925B7">
        <w:rPr>
          <w:rFonts w:ascii="Calibri" w:hAnsi="Calibri" w:cs="Calibri"/>
        </w:rPr>
        <w:t>(Roughan and Middleton, 2002; Schaeffer and Roughan, 2015)</w:t>
      </w:r>
      <w:r w:rsidR="0063430E">
        <w:rPr>
          <w:rFonts w:asciiTheme="minorHAnsi" w:hAnsiTheme="minorHAnsi" w:cstheme="minorHAnsi"/>
          <w:szCs w:val="24"/>
          <w:lang w:val="en-AU"/>
        </w:rPr>
        <w:fldChar w:fldCharType="end"/>
      </w:r>
      <w:r w:rsidR="00BE3A29" w:rsidRPr="00F15D89">
        <w:rPr>
          <w:rFonts w:asciiTheme="minorHAnsi" w:hAnsiTheme="minorHAnsi" w:cstheme="minorHAnsi"/>
          <w:szCs w:val="24"/>
          <w:lang w:val="en-AU"/>
        </w:rPr>
        <w:t>.</w:t>
      </w:r>
    </w:p>
    <w:p w14:paraId="3DDEE850" w14:textId="39102561" w:rsidR="00DD1662" w:rsidRPr="00F15D89" w:rsidRDefault="00DD1662" w:rsidP="00D715A7">
      <w:pPr>
        <w:spacing w:line="480" w:lineRule="auto"/>
        <w:rPr>
          <w:rFonts w:asciiTheme="minorHAnsi" w:hAnsiTheme="minorHAnsi" w:cstheme="minorHAnsi"/>
          <w:szCs w:val="24"/>
          <w:lang w:val="en-AU"/>
        </w:rPr>
      </w:pPr>
      <w:r w:rsidRPr="00F15D89">
        <w:rPr>
          <w:rFonts w:asciiTheme="minorHAnsi" w:hAnsiTheme="minorHAnsi" w:cstheme="minorHAnsi"/>
          <w:szCs w:val="24"/>
          <w:lang w:val="en-AU"/>
        </w:rPr>
        <w:tab/>
        <w:t>Reflecting the more homogenous water mass along this transect</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not</w:t>
      </w:r>
      <w:r w:rsidR="00704A1F">
        <w:rPr>
          <w:rFonts w:asciiTheme="minorHAnsi" w:hAnsiTheme="minorHAnsi" w:cstheme="minorHAnsi"/>
          <w:szCs w:val="24"/>
          <w:lang w:val="en-AU"/>
        </w:rPr>
        <w:t xml:space="preserve"> clearly</w:t>
      </w:r>
      <w:r w:rsidRPr="00F15D89">
        <w:rPr>
          <w:rFonts w:asciiTheme="minorHAnsi" w:hAnsiTheme="minorHAnsi" w:cstheme="minorHAnsi"/>
          <w:szCs w:val="24"/>
          <w:lang w:val="en-AU"/>
        </w:rPr>
        <w:t xml:space="preserve"> related t</w:t>
      </w:r>
      <w:r w:rsidR="00727580" w:rsidRPr="00F15D89">
        <w:rPr>
          <w:rFonts w:asciiTheme="minorHAnsi" w:hAnsiTheme="minorHAnsi" w:cstheme="minorHAnsi"/>
          <w:szCs w:val="24"/>
          <w:lang w:val="en-AU"/>
        </w:rPr>
        <w:t xml:space="preserve">o water </w:t>
      </w:r>
      <w:r w:rsidRPr="00F15D89">
        <w:rPr>
          <w:rFonts w:asciiTheme="minorHAnsi" w:hAnsiTheme="minorHAnsi" w:cstheme="minorHAnsi"/>
          <w:szCs w:val="24"/>
          <w:lang w:val="en-AU"/>
        </w:rPr>
        <w:t>mass</w:t>
      </w:r>
      <w:r w:rsidR="00727580" w:rsidRPr="00F15D89">
        <w:rPr>
          <w:rFonts w:asciiTheme="minorHAnsi" w:hAnsiTheme="minorHAnsi" w:cstheme="minorHAnsi"/>
          <w:szCs w:val="24"/>
          <w:lang w:val="en-AU"/>
        </w:rPr>
        <w:t>es</w:t>
      </w:r>
      <w:r w:rsidRPr="00F15D89">
        <w:rPr>
          <w:rFonts w:asciiTheme="minorHAnsi" w:hAnsiTheme="minorHAnsi" w:cstheme="minorHAnsi"/>
          <w:szCs w:val="24"/>
          <w:lang w:val="en-AU"/>
        </w:rPr>
        <w:t xml:space="preserve"> and</w:t>
      </w:r>
      <w:r w:rsidR="00727580" w:rsidRPr="00F15D89">
        <w:rPr>
          <w:rFonts w:asciiTheme="minorHAnsi" w:hAnsiTheme="minorHAnsi" w:cstheme="minorHAnsi"/>
          <w:szCs w:val="24"/>
          <w:lang w:val="en-AU"/>
        </w:rPr>
        <w:t xml:space="preserve"> </w:t>
      </w:r>
      <w:r w:rsidR="00704A1F">
        <w:rPr>
          <w:rFonts w:asciiTheme="minorHAnsi" w:hAnsiTheme="minorHAnsi" w:cstheme="minorHAnsi"/>
          <w:szCs w:val="24"/>
          <w:lang w:val="en-AU"/>
        </w:rPr>
        <w:t>are more likely du</w:t>
      </w:r>
      <w:r w:rsidR="005C3011">
        <w:rPr>
          <w:rFonts w:asciiTheme="minorHAnsi" w:hAnsiTheme="minorHAnsi" w:cstheme="minorHAnsi"/>
          <w:szCs w:val="24"/>
          <w:lang w:val="en-AU"/>
        </w:rPr>
        <w:t>e</w:t>
      </w:r>
      <w:r w:rsidR="00727580" w:rsidRPr="00F15D89">
        <w:rPr>
          <w:rFonts w:asciiTheme="minorHAnsi" w:hAnsiTheme="minorHAnsi" w:cstheme="minorHAnsi"/>
          <w:szCs w:val="24"/>
          <w:lang w:val="en-AU"/>
        </w:rPr>
        <w:t xml:space="preserve"> to </w:t>
      </w:r>
      <w:r w:rsidRPr="00F15D89">
        <w:rPr>
          <w:rFonts w:asciiTheme="minorHAnsi" w:hAnsiTheme="minorHAnsi" w:cstheme="minorHAnsi"/>
          <w:szCs w:val="24"/>
          <w:lang w:val="en-AU"/>
        </w:rPr>
        <w:t xml:space="preserve">physical </w:t>
      </w:r>
      <w:r w:rsidRPr="00F15D89">
        <w:rPr>
          <w:rFonts w:asciiTheme="minorHAnsi" w:hAnsiTheme="minorHAnsi" w:cstheme="minorHAnsi"/>
          <w:szCs w:val="24"/>
          <w:lang w:val="en-AU"/>
        </w:rPr>
        <w:lastRenderedPageBreak/>
        <w:t>location. Inshore</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w:t>
      </w:r>
      <w:r w:rsidR="008B7392">
        <w:rPr>
          <w:rFonts w:asciiTheme="minorHAnsi" w:hAnsiTheme="minorHAnsi" w:cstheme="minorHAnsi"/>
          <w:szCs w:val="24"/>
          <w:lang w:val="en-AU"/>
        </w:rPr>
        <w:t xml:space="preserve">charactered by </w:t>
      </w:r>
      <w:r w:rsidRPr="00F15D89">
        <w:rPr>
          <w:rFonts w:asciiTheme="minorHAnsi" w:hAnsiTheme="minorHAnsi" w:cstheme="minorHAnsi"/>
          <w:szCs w:val="24"/>
          <w:lang w:val="en-AU"/>
        </w:rPr>
        <w:t>larger</w:t>
      </w:r>
      <w:r w:rsidR="008B7392">
        <w:rPr>
          <w:rFonts w:asciiTheme="minorHAnsi" w:hAnsiTheme="minorHAnsi" w:cstheme="minorHAnsi"/>
          <w:szCs w:val="24"/>
          <w:lang w:val="en-AU"/>
        </w:rPr>
        <w:t xml:space="preserve"> individuals </w:t>
      </w:r>
      <w:r w:rsidR="003E012B">
        <w:rPr>
          <w:rFonts w:asciiTheme="minorHAnsi" w:hAnsiTheme="minorHAnsi" w:cstheme="minorHAnsi"/>
          <w:szCs w:val="24"/>
          <w:lang w:val="en-AU"/>
        </w:rPr>
        <w:t>(GMS</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~500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0C3CE9">
        <w:rPr>
          <w:rFonts w:asciiTheme="minorHAnsi" w:hAnsiTheme="minorHAnsi" w:cstheme="minorHAnsi"/>
          <w:szCs w:val="24"/>
          <w:lang w:val="en-AU"/>
        </w:rPr>
        <w:t xml:space="preserve"> ESD</w:t>
      </w:r>
      <w:r w:rsidR="005C3011">
        <w:rPr>
          <w:rFonts w:asciiTheme="minorHAnsi" w:hAnsiTheme="minorHAnsi" w:cstheme="minorHAnsi"/>
          <w:szCs w:val="24"/>
          <w:lang w:val="en-AU"/>
        </w:rPr>
        <w:t>; Figure 4</w:t>
      </w:r>
      <w:r w:rsidRPr="00F15D89">
        <w:rPr>
          <w:rFonts w:asciiTheme="minorHAnsi" w:hAnsiTheme="minorHAnsi" w:cstheme="minorHAnsi"/>
          <w:szCs w:val="24"/>
          <w:lang w:val="en-AU"/>
        </w:rPr>
        <w:t>)</w:t>
      </w:r>
      <w:r w:rsidR="000C5530"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and had higher overall biomass which declined steadily with distance offshore and with depth</w:t>
      </w:r>
      <w:r w:rsidR="00716EB1" w:rsidRPr="00F15D89">
        <w:rPr>
          <w:rFonts w:asciiTheme="minorHAnsi" w:hAnsiTheme="minorHAnsi" w:cstheme="minorHAnsi"/>
          <w:szCs w:val="24"/>
          <w:lang w:val="en-AU"/>
        </w:rPr>
        <w:t xml:space="preserve"> (Figures 3</w:t>
      </w:r>
      <w:r w:rsidR="005C3011">
        <w:rPr>
          <w:rFonts w:asciiTheme="minorHAnsi" w:hAnsiTheme="minorHAnsi" w:cstheme="minorHAnsi"/>
          <w:szCs w:val="24"/>
          <w:lang w:val="en-AU"/>
        </w:rPr>
        <w:t>, S5 &amp; S6</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w:t>
      </w:r>
      <w:r w:rsidR="00F110AE">
        <w:rPr>
          <w:rFonts w:asciiTheme="minorHAnsi" w:hAnsiTheme="minorHAnsi" w:cstheme="minorHAnsi"/>
          <w:szCs w:val="24"/>
          <w:lang w:val="en-AU"/>
        </w:rPr>
        <w:t xml:space="preserve">pareto distribution shape parameter </w:t>
      </w:r>
      <w:r w:rsidR="00F110AE">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F110AE">
        <w:rPr>
          <w:rFonts w:asciiTheme="minorHAnsi" w:hAnsiTheme="minorHAnsi" w:cstheme="minorHAnsi"/>
          <w:szCs w:val="24"/>
          <w:lang w:val="en-AU"/>
        </w:rPr>
        <w:t xml:space="preserve">of </w:t>
      </w:r>
      <w:r w:rsidRPr="00F15D89">
        <w:rPr>
          <w:rFonts w:asciiTheme="minorHAnsi" w:hAnsiTheme="minorHAnsi" w:cstheme="minorHAnsi"/>
          <w:szCs w:val="24"/>
          <w:lang w:val="en-AU"/>
        </w:rPr>
        <w:t>the community was shallow over the whole transect (</w:t>
      </w:r>
      <w:r w:rsidR="001402D8">
        <w:rPr>
          <w:rFonts w:asciiTheme="minorHAnsi" w:hAnsiTheme="minorHAnsi" w:cstheme="minorHAnsi"/>
          <w:szCs w:val="24"/>
          <w:lang w:val="en-AU"/>
        </w:rPr>
        <w:t>≈</w:t>
      </w:r>
      <w:r w:rsidRPr="00F15D89">
        <w:rPr>
          <w:rFonts w:asciiTheme="minorHAnsi" w:hAnsiTheme="minorHAnsi" w:cstheme="minorHAnsi"/>
          <w:szCs w:val="24"/>
          <w:lang w:val="en-AU"/>
        </w:rPr>
        <w:t>-0.9</w:t>
      </w:r>
      <w:r w:rsidR="00716EB1" w:rsidRPr="00F15D89">
        <w:rPr>
          <w:rFonts w:asciiTheme="minorHAnsi" w:hAnsiTheme="minorHAnsi" w:cstheme="minorHAnsi"/>
          <w:szCs w:val="24"/>
          <w:lang w:val="en-AU"/>
        </w:rPr>
        <w:t>; Figure 5</w:t>
      </w:r>
      <w:r w:rsidRPr="00F15D89">
        <w:rPr>
          <w:rFonts w:asciiTheme="minorHAnsi" w:hAnsiTheme="minorHAnsi" w:cstheme="minorHAnsi"/>
          <w:szCs w:val="24"/>
          <w:lang w:val="en-AU"/>
        </w:rPr>
        <w:t>).</w:t>
      </w:r>
    </w:p>
    <w:p w14:paraId="7A3776BF" w14:textId="3CD37918" w:rsidR="000C5530" w:rsidRPr="00F15D89" w:rsidRDefault="000C5530" w:rsidP="00D715A7">
      <w:pPr>
        <w:spacing w:line="480" w:lineRule="auto"/>
        <w:rPr>
          <w:rFonts w:asciiTheme="minorHAnsi" w:hAnsiTheme="minorHAnsi" w:cstheme="minorHAnsi"/>
          <w:szCs w:val="24"/>
          <w:lang w:val="en-AU"/>
        </w:rPr>
      </w:pPr>
    </w:p>
    <w:p w14:paraId="17D9635D" w14:textId="3397689B" w:rsidR="000C5530" w:rsidRPr="00C07196" w:rsidRDefault="000C5530"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Overall Patterns</w:t>
      </w:r>
      <w:r w:rsidR="00767381" w:rsidRPr="00C07196">
        <w:rPr>
          <w:rFonts w:asciiTheme="minorHAnsi" w:hAnsiTheme="minorHAnsi" w:cstheme="minorHAnsi"/>
          <w:i/>
          <w:iCs/>
          <w:szCs w:val="24"/>
          <w:lang w:val="en-AU"/>
        </w:rPr>
        <w:t xml:space="preserve"> and Seasonal Changes in the EAC</w:t>
      </w:r>
    </w:p>
    <w:p w14:paraId="77E9058C" w14:textId="7859D207" w:rsidR="003F6382" w:rsidRPr="00F15D89" w:rsidRDefault="003F6382"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Satellite altimetry showed throughout the year alongshore velocity varies at our transects by approximately 0.25</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xml:space="preserve"> with the more northern sites having the fastest overall flow (Figure 6). The velocity at all sites slows between April and August before peaking during September</w:t>
      </w:r>
      <w:r w:rsidR="00B15BFC">
        <w:rPr>
          <w:rFonts w:asciiTheme="minorHAnsi" w:hAnsiTheme="minorHAnsi" w:cstheme="minorHAnsi"/>
          <w:szCs w:val="24"/>
          <w:lang w:val="en-AU"/>
        </w:rPr>
        <w:t xml:space="preserve"> (the month our observations were taken)</w:t>
      </w:r>
      <w:r w:rsidRPr="00F15D89">
        <w:rPr>
          <w:rFonts w:asciiTheme="minorHAnsi" w:hAnsiTheme="minorHAnsi" w:cstheme="minorHAnsi"/>
          <w:szCs w:val="24"/>
          <w:lang w:val="en-AU"/>
        </w:rPr>
        <w:t xml:space="preserve"> or October</w:t>
      </w:r>
      <w:r w:rsidR="006871FB">
        <w:rPr>
          <w:rFonts w:asciiTheme="minorHAnsi" w:hAnsiTheme="minorHAnsi" w:cstheme="minorHAnsi"/>
          <w:szCs w:val="24"/>
          <w:lang w:val="en-AU"/>
        </w:rPr>
        <w:t xml:space="preserve"> (except the southern Diamond Head site (31.8°S)) </w:t>
      </w:r>
      <w:r w:rsidR="006871FB" w:rsidRPr="00F15D89">
        <w:rPr>
          <w:rFonts w:asciiTheme="minorHAnsi" w:hAnsiTheme="minorHAnsi" w:cstheme="minorHAnsi"/>
          <w:szCs w:val="24"/>
          <w:lang w:val="en-AU"/>
        </w:rPr>
        <w:t>and</w:t>
      </w:r>
      <w:r w:rsidRPr="00F15D89">
        <w:rPr>
          <w:rFonts w:asciiTheme="minorHAnsi" w:hAnsiTheme="minorHAnsi" w:cstheme="minorHAnsi"/>
          <w:szCs w:val="24"/>
          <w:lang w:val="en-AU"/>
        </w:rPr>
        <w:t xml:space="preserve"> remaining high until March</w:t>
      </w:r>
      <w:r w:rsidR="009723D5">
        <w:rPr>
          <w:rFonts w:asciiTheme="minorHAnsi" w:hAnsiTheme="minorHAnsi" w:cstheme="minorHAnsi"/>
          <w:szCs w:val="24"/>
          <w:lang w:val="en-AU"/>
        </w:rPr>
        <w:t xml:space="preserve"> </w:t>
      </w:r>
      <w:r w:rsidR="00704A1F">
        <w:rPr>
          <w:rFonts w:asciiTheme="minorHAnsi" w:hAnsiTheme="minorHAnsi" w:cstheme="minorHAnsi"/>
          <w:szCs w:val="24"/>
          <w:lang w:val="en-AU"/>
        </w:rPr>
        <w:t>corresponding to</w:t>
      </w:r>
      <w:r w:rsidR="009723D5">
        <w:rPr>
          <w:rFonts w:asciiTheme="minorHAnsi" w:hAnsiTheme="minorHAnsi" w:cstheme="minorHAnsi"/>
          <w:szCs w:val="24"/>
          <w:lang w:val="en-AU"/>
        </w:rPr>
        <w:t xml:space="preserve"> austral spring and summer</w:t>
      </w:r>
      <w:r w:rsidRPr="00F15D89">
        <w:rPr>
          <w:rFonts w:asciiTheme="minorHAnsi" w:hAnsiTheme="minorHAnsi" w:cstheme="minorHAnsi"/>
          <w:szCs w:val="24"/>
          <w:lang w:val="en-AU"/>
        </w:rPr>
        <w:t>.</w:t>
      </w:r>
      <w:r w:rsidR="006871FB">
        <w:rPr>
          <w:rFonts w:asciiTheme="minorHAnsi" w:hAnsiTheme="minorHAnsi" w:cstheme="minorHAnsi"/>
          <w:szCs w:val="24"/>
          <w:lang w:val="en-AU"/>
        </w:rPr>
        <w:t xml:space="preserve"> The southern Diamond Head site (31.8°S) showed a lag in the EAC influence, with alongshore flow peaking in </w:t>
      </w:r>
      <w:r w:rsidR="00B330AD">
        <w:rPr>
          <w:rFonts w:asciiTheme="minorHAnsi" w:hAnsiTheme="minorHAnsi" w:cstheme="minorHAnsi"/>
          <w:szCs w:val="24"/>
          <w:lang w:val="en-AU"/>
        </w:rPr>
        <w:t>November</w:t>
      </w:r>
      <w:r w:rsidR="006871FB">
        <w:rPr>
          <w:rFonts w:asciiTheme="minorHAnsi" w:hAnsiTheme="minorHAnsi" w:cstheme="minorHAnsi"/>
          <w:szCs w:val="24"/>
          <w:lang w:val="en-AU"/>
        </w:rPr>
        <w:t>, remaining high until March.</w:t>
      </w:r>
    </w:p>
    <w:p w14:paraId="7BAAC98E" w14:textId="0E39EC48" w:rsidR="00500F16" w:rsidRPr="00F15D89" w:rsidRDefault="003F6382"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B</w:t>
      </w:r>
      <w:r w:rsidR="00171D77" w:rsidRPr="00F15D89">
        <w:rPr>
          <w:rFonts w:asciiTheme="minorHAnsi" w:hAnsiTheme="minorHAnsi" w:cstheme="minorHAnsi"/>
          <w:szCs w:val="24"/>
          <w:lang w:val="en-AU"/>
        </w:rPr>
        <w:t>oth</w:t>
      </w:r>
      <w:r w:rsidR="00704A1F">
        <w:rPr>
          <w:rFonts w:asciiTheme="minorHAnsi" w:hAnsiTheme="minorHAnsi" w:cstheme="minorHAnsi"/>
          <w:szCs w:val="24"/>
          <w:lang w:val="en-AU"/>
        </w:rPr>
        <w:t xml:space="preserve"> the</w:t>
      </w:r>
      <w:r w:rsidR="00171D77" w:rsidRPr="00F15D89">
        <w:rPr>
          <w:rFonts w:asciiTheme="minorHAnsi" w:hAnsiTheme="minorHAnsi" w:cstheme="minorHAnsi"/>
          <w:szCs w:val="24"/>
          <w:lang w:val="en-AU"/>
        </w:rPr>
        <w:t xml:space="preserve"> EAC</w:t>
      </w:r>
      <w:r w:rsidR="008B7392">
        <w:rPr>
          <w:rFonts w:asciiTheme="minorHAnsi" w:hAnsiTheme="minorHAnsi" w:cstheme="minorHAnsi"/>
          <w:szCs w:val="24"/>
          <w:lang w:val="en-AU"/>
        </w:rPr>
        <w:t>-</w:t>
      </w:r>
      <w:r w:rsidR="00171D77" w:rsidRPr="00F15D89">
        <w:rPr>
          <w:rFonts w:asciiTheme="minorHAnsi" w:hAnsiTheme="minorHAnsi" w:cstheme="minorHAnsi"/>
          <w:szCs w:val="24"/>
          <w:lang w:val="en-AU"/>
        </w:rPr>
        <w:t>influenced transects</w:t>
      </w:r>
      <w:r w:rsidR="009723D5">
        <w:rPr>
          <w:rFonts w:asciiTheme="minorHAnsi" w:hAnsiTheme="minorHAnsi" w:cstheme="minorHAnsi"/>
          <w:szCs w:val="24"/>
          <w:lang w:val="en-AU"/>
        </w:rPr>
        <w:t xml:space="preserve"> (three northern ones)</w:t>
      </w:r>
      <w:r w:rsidR="00171D77" w:rsidRPr="00F15D89">
        <w:rPr>
          <w:rFonts w:asciiTheme="minorHAnsi" w:hAnsiTheme="minorHAnsi" w:cstheme="minorHAnsi"/>
          <w:szCs w:val="24"/>
          <w:lang w:val="en-AU"/>
        </w:rPr>
        <w:t xml:space="preserve"> and </w:t>
      </w:r>
      <w:r w:rsidR="00704A1F">
        <w:rPr>
          <w:rFonts w:asciiTheme="minorHAnsi" w:hAnsiTheme="minorHAnsi" w:cstheme="minorHAnsi"/>
          <w:szCs w:val="24"/>
          <w:lang w:val="en-AU"/>
        </w:rPr>
        <w:t xml:space="preserve">the </w:t>
      </w:r>
      <w:r w:rsidR="00171D77" w:rsidRPr="00F15D89">
        <w:rPr>
          <w:rFonts w:asciiTheme="minorHAnsi" w:hAnsiTheme="minorHAnsi" w:cstheme="minorHAnsi"/>
          <w:szCs w:val="24"/>
          <w:lang w:val="en-AU"/>
        </w:rPr>
        <w:t>transect south of the EAC</w:t>
      </w:r>
      <w:r w:rsidR="009723D5">
        <w:rPr>
          <w:rFonts w:asciiTheme="minorHAnsi" w:hAnsiTheme="minorHAnsi" w:cstheme="minorHAnsi"/>
          <w:szCs w:val="24"/>
          <w:lang w:val="en-AU"/>
        </w:rPr>
        <w:t xml:space="preserve"> (Diamond Head)</w:t>
      </w:r>
      <w:r w:rsidRPr="00F15D89">
        <w:rPr>
          <w:rFonts w:asciiTheme="minorHAnsi" w:hAnsiTheme="minorHAnsi" w:cstheme="minorHAnsi"/>
          <w:szCs w:val="24"/>
          <w:lang w:val="en-AU"/>
        </w:rPr>
        <w:t xml:space="preserve"> </w:t>
      </w:r>
      <w:r w:rsidR="00A13AD9" w:rsidRPr="00F15D89">
        <w:rPr>
          <w:rFonts w:asciiTheme="minorHAnsi" w:hAnsiTheme="minorHAnsi" w:cstheme="minorHAnsi"/>
          <w:szCs w:val="24"/>
          <w:lang w:val="en-AU"/>
        </w:rPr>
        <w:t xml:space="preserve">showed that </w:t>
      </w:r>
      <w:r w:rsidR="00704A1F">
        <w:rPr>
          <w:rFonts w:asciiTheme="minorHAnsi" w:hAnsiTheme="minorHAnsi" w:cstheme="minorHAnsi"/>
          <w:szCs w:val="24"/>
          <w:lang w:val="en-AU"/>
        </w:rPr>
        <w:t>generally</w:t>
      </w:r>
      <w:r w:rsidR="00A13AD9" w:rsidRPr="00F15D89">
        <w:rPr>
          <w:rFonts w:asciiTheme="minorHAnsi" w:hAnsiTheme="minorHAnsi" w:cstheme="minorHAnsi"/>
          <w:szCs w:val="24"/>
          <w:lang w:val="en-AU"/>
        </w:rPr>
        <w:t xml:space="preserve"> highe</w:t>
      </w:r>
      <w:r w:rsidR="00704A1F">
        <w:rPr>
          <w:rFonts w:asciiTheme="minorHAnsi" w:hAnsiTheme="minorHAnsi" w:cstheme="minorHAnsi"/>
          <w:szCs w:val="24"/>
          <w:lang w:val="en-AU"/>
        </w:rPr>
        <w:t>r</w:t>
      </w:r>
      <w:r w:rsidR="00A13AD9" w:rsidRPr="00F15D89">
        <w:rPr>
          <w:rFonts w:asciiTheme="minorHAnsi" w:hAnsiTheme="minorHAnsi" w:cstheme="minorHAnsi"/>
          <w:szCs w:val="24"/>
          <w:lang w:val="en-AU"/>
        </w:rPr>
        <w:t xml:space="preserve"> zooplankton biomasses were observed in </w:t>
      </w:r>
      <w:r w:rsidR="002671A7">
        <w:rPr>
          <w:rFonts w:asciiTheme="minorHAnsi" w:hAnsiTheme="minorHAnsi" w:cstheme="minorHAnsi"/>
          <w:szCs w:val="24"/>
          <w:lang w:val="en-AU"/>
        </w:rPr>
        <w:t>continental</w:t>
      </w:r>
      <w:r w:rsidR="00A13AD9" w:rsidRPr="00F15D89">
        <w:rPr>
          <w:rFonts w:asciiTheme="minorHAnsi" w:hAnsiTheme="minorHAnsi" w:cstheme="minorHAnsi"/>
          <w:szCs w:val="24"/>
          <w:lang w:val="en-AU"/>
        </w:rPr>
        <w:t xml:space="preserve"> shelf waters with declines offshore and with depth</w:t>
      </w:r>
      <w:r w:rsidR="001321FD" w:rsidRPr="00F15D89">
        <w:rPr>
          <w:rFonts w:asciiTheme="minorHAnsi" w:hAnsiTheme="minorHAnsi" w:cstheme="minorHAnsi"/>
          <w:szCs w:val="24"/>
          <w:lang w:val="en-AU"/>
        </w:rPr>
        <w:t xml:space="preserve"> (Figures </w:t>
      </w:r>
      <w:r w:rsidR="00B931AB">
        <w:rPr>
          <w:rFonts w:asciiTheme="minorHAnsi" w:hAnsiTheme="minorHAnsi" w:cstheme="minorHAnsi"/>
          <w:szCs w:val="24"/>
          <w:lang w:val="en-AU"/>
        </w:rPr>
        <w:t>S5</w:t>
      </w:r>
      <w:r w:rsidR="001321FD" w:rsidRPr="00F15D89">
        <w:rPr>
          <w:rFonts w:asciiTheme="minorHAnsi" w:hAnsiTheme="minorHAnsi" w:cstheme="minorHAnsi"/>
          <w:szCs w:val="24"/>
          <w:lang w:val="en-AU"/>
        </w:rPr>
        <w:t xml:space="preserve"> &amp; </w:t>
      </w:r>
      <w:r w:rsidR="00B931AB">
        <w:rPr>
          <w:rFonts w:asciiTheme="minorHAnsi" w:hAnsiTheme="minorHAnsi" w:cstheme="minorHAnsi"/>
          <w:szCs w:val="24"/>
          <w:lang w:val="en-AU"/>
        </w:rPr>
        <w:t>S6</w:t>
      </w:r>
      <w:r w:rsidR="001321FD" w:rsidRPr="00F15D89">
        <w:rPr>
          <w:rFonts w:asciiTheme="minorHAnsi" w:hAnsiTheme="minorHAnsi" w:cstheme="minorHAnsi"/>
          <w:szCs w:val="24"/>
          <w:lang w:val="en-AU"/>
        </w:rPr>
        <w:t>)</w:t>
      </w:r>
      <w:r w:rsidR="002671A7">
        <w:rPr>
          <w:rFonts w:asciiTheme="minorHAnsi" w:hAnsiTheme="minorHAnsi" w:cstheme="minorHAnsi"/>
          <w:szCs w:val="24"/>
          <w:lang w:val="en-AU"/>
        </w:rPr>
        <w:t xml:space="preserve"> although </w:t>
      </w:r>
      <w:r w:rsidR="00704A1F">
        <w:rPr>
          <w:rFonts w:asciiTheme="minorHAnsi" w:hAnsiTheme="minorHAnsi" w:cstheme="minorHAnsi"/>
          <w:szCs w:val="24"/>
          <w:lang w:val="en-AU"/>
        </w:rPr>
        <w:t>peaks</w:t>
      </w:r>
      <w:r w:rsidR="002671A7">
        <w:rPr>
          <w:rFonts w:asciiTheme="minorHAnsi" w:hAnsiTheme="minorHAnsi" w:cstheme="minorHAnsi"/>
          <w:szCs w:val="24"/>
          <w:lang w:val="en-AU"/>
        </w:rPr>
        <w:t xml:space="preserve"> </w:t>
      </w:r>
      <w:r w:rsidR="00704A1F">
        <w:rPr>
          <w:rFonts w:asciiTheme="minorHAnsi" w:hAnsiTheme="minorHAnsi" w:cstheme="minorHAnsi"/>
          <w:szCs w:val="24"/>
          <w:lang w:val="en-AU"/>
        </w:rPr>
        <w:t>in</w:t>
      </w:r>
      <w:r w:rsidR="002671A7">
        <w:rPr>
          <w:rFonts w:asciiTheme="minorHAnsi" w:hAnsiTheme="minorHAnsi" w:cstheme="minorHAnsi"/>
          <w:szCs w:val="24"/>
          <w:lang w:val="en-AU"/>
        </w:rPr>
        <w:t xml:space="preserve"> biomass were observed at the front between the continental shelf waters and EAC waters (21</w:t>
      </w:r>
      <w:r w:rsidR="00EC5986">
        <w:rPr>
          <w:rFonts w:asciiTheme="minorHAnsi" w:hAnsiTheme="minorHAnsi" w:cstheme="minorHAnsi"/>
          <w:szCs w:val="24"/>
          <w:lang w:val="en-AU"/>
        </w:rPr>
        <w:t xml:space="preserve"> </w:t>
      </w:r>
      <w:r w:rsidR="002671A7">
        <w:rPr>
          <w:rFonts w:asciiTheme="minorHAnsi" w:hAnsiTheme="minorHAnsi" w:cstheme="minorHAnsi"/>
          <w:szCs w:val="24"/>
          <w:lang w:val="en-AU"/>
        </w:rPr>
        <w:t>°C isotherm</w:t>
      </w:r>
      <w:r w:rsidR="00B931AB">
        <w:rPr>
          <w:rFonts w:asciiTheme="minorHAnsi" w:hAnsiTheme="minorHAnsi" w:cstheme="minorHAnsi"/>
          <w:szCs w:val="24"/>
          <w:lang w:val="en-AU"/>
        </w:rPr>
        <w:t>; Figure 3</w:t>
      </w:r>
      <w:r w:rsidR="002671A7">
        <w:rPr>
          <w:rFonts w:asciiTheme="minorHAnsi" w:hAnsiTheme="minorHAnsi" w:cstheme="minorHAnsi"/>
          <w:szCs w:val="24"/>
          <w:lang w:val="en-AU"/>
        </w:rPr>
        <w:t>)</w:t>
      </w:r>
      <w:r w:rsidR="00A13AD9" w:rsidRPr="00F15D89">
        <w:rPr>
          <w:rFonts w:asciiTheme="minorHAnsi" w:hAnsiTheme="minorHAnsi" w:cstheme="minorHAnsi"/>
          <w:szCs w:val="24"/>
          <w:lang w:val="en-AU"/>
        </w:rPr>
        <w:t>. The transect at Evans Head did not show a noticeable decline in biomass with distance from the coast but this transect did not extend past the edge of the continental shelf where the declines were seen in the other 3 transects.</w:t>
      </w:r>
    </w:p>
    <w:p w14:paraId="191D8F82" w14:textId="066A6904" w:rsidR="004D3C70" w:rsidRPr="00044EBD" w:rsidRDefault="004D3C70"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Pr>
          <w:rFonts w:asciiTheme="minorHAnsi" w:hAnsiTheme="minorHAnsi" w:cstheme="minorHAnsi"/>
          <w:szCs w:val="24"/>
          <w:lang w:val="en-AU"/>
        </w:rPr>
        <w:t>hree</w:t>
      </w:r>
      <w:r w:rsidRPr="00F15D89">
        <w:rPr>
          <w:rFonts w:asciiTheme="minorHAnsi" w:hAnsiTheme="minorHAnsi" w:cstheme="minorHAnsi"/>
          <w:szCs w:val="24"/>
          <w:lang w:val="en-AU"/>
        </w:rPr>
        <w:t xml:space="preserve"> distinct patterns in </w:t>
      </w:r>
      <w:r w:rsidR="003E012B">
        <w:rPr>
          <w:rFonts w:asciiTheme="minorHAnsi" w:hAnsiTheme="minorHAnsi" w:cstheme="minorHAnsi"/>
          <w:szCs w:val="24"/>
          <w:lang w:val="en-AU"/>
        </w:rPr>
        <w:t>GMS</w:t>
      </w:r>
      <w:r w:rsidRPr="00F15D89">
        <w:rPr>
          <w:rFonts w:asciiTheme="minorHAnsi" w:hAnsiTheme="minorHAnsi" w:cstheme="minorHAnsi"/>
          <w:szCs w:val="24"/>
          <w:lang w:val="en-AU"/>
        </w:rPr>
        <w:t xml:space="preserve"> were evident in our 4 transects. </w:t>
      </w:r>
      <w:r>
        <w:rPr>
          <w:rFonts w:asciiTheme="minorHAnsi" w:hAnsiTheme="minorHAnsi" w:cstheme="minorHAnsi"/>
          <w:szCs w:val="24"/>
          <w:lang w:val="en-AU"/>
        </w:rPr>
        <w:t>Cape Byron and Evans Head show</w:t>
      </w:r>
      <w:r w:rsidR="00DF208C">
        <w:rPr>
          <w:rFonts w:asciiTheme="minorHAnsi" w:hAnsiTheme="minorHAnsi" w:cstheme="minorHAnsi"/>
          <w:szCs w:val="24"/>
          <w:lang w:val="en-AU"/>
        </w:rPr>
        <w:t>ed</w:t>
      </w:r>
      <w:r>
        <w:rPr>
          <w:rFonts w:asciiTheme="minorHAnsi" w:hAnsiTheme="minorHAnsi" w:cstheme="minorHAnsi"/>
          <w:szCs w:val="24"/>
          <w:lang w:val="en-AU"/>
        </w:rPr>
        <w:t xml:space="preserve"> evidence of larger GMS </w:t>
      </w:r>
      <w:r w:rsidR="00DF208C">
        <w:rPr>
          <w:rFonts w:asciiTheme="minorHAnsi" w:hAnsiTheme="minorHAnsi" w:cstheme="minorHAnsi"/>
          <w:szCs w:val="24"/>
          <w:lang w:val="en-AU"/>
        </w:rPr>
        <w:t>around</w:t>
      </w:r>
      <w:r>
        <w:rPr>
          <w:rFonts w:asciiTheme="minorHAnsi" w:hAnsiTheme="minorHAnsi" w:cstheme="minorHAnsi"/>
          <w:szCs w:val="24"/>
          <w:lang w:val="en-AU"/>
        </w:rPr>
        <w:t xml:space="preserve"> the front between the warm EAC and cooler inner shelf water</w:t>
      </w:r>
      <w:r w:rsidR="00FC312D">
        <w:rPr>
          <w:rFonts w:asciiTheme="minorHAnsi" w:hAnsiTheme="minorHAnsi" w:cstheme="minorHAnsi"/>
          <w:szCs w:val="24"/>
          <w:lang w:val="en-AU"/>
        </w:rPr>
        <w:t xml:space="preserve"> (around the 21</w:t>
      </w:r>
      <w:r w:rsidR="00EC5986">
        <w:rPr>
          <w:rFonts w:asciiTheme="minorHAnsi" w:hAnsiTheme="minorHAnsi" w:cstheme="minorHAnsi"/>
          <w:szCs w:val="24"/>
          <w:lang w:val="en-AU"/>
        </w:rPr>
        <w:t xml:space="preserve"> </w:t>
      </w:r>
      <w:r w:rsidR="00FC312D">
        <w:rPr>
          <w:rFonts w:asciiTheme="minorHAnsi" w:hAnsiTheme="minorHAnsi" w:cstheme="minorHAnsi"/>
          <w:szCs w:val="24"/>
          <w:lang w:val="en-AU"/>
        </w:rPr>
        <w:t>°C isotherm</w:t>
      </w:r>
      <w:r w:rsidR="00B931AB">
        <w:rPr>
          <w:rFonts w:asciiTheme="minorHAnsi" w:hAnsiTheme="minorHAnsi" w:cstheme="minorHAnsi"/>
          <w:szCs w:val="24"/>
          <w:lang w:val="en-AU"/>
        </w:rPr>
        <w:t>; Figure 4</w:t>
      </w:r>
      <w:r w:rsidR="00FC312D">
        <w:rPr>
          <w:rFonts w:asciiTheme="minorHAnsi" w:hAnsiTheme="minorHAnsi" w:cstheme="minorHAnsi"/>
          <w:szCs w:val="24"/>
          <w:lang w:val="en-AU"/>
        </w:rPr>
        <w:t>)</w:t>
      </w:r>
      <w:r>
        <w:rPr>
          <w:rFonts w:asciiTheme="minorHAnsi" w:hAnsiTheme="minorHAnsi" w:cstheme="minorHAnsi"/>
          <w:szCs w:val="24"/>
          <w:lang w:val="en-AU"/>
        </w:rPr>
        <w:t>. North Solitary show</w:t>
      </w:r>
      <w:r w:rsidR="00EB429B">
        <w:rPr>
          <w:rFonts w:asciiTheme="minorHAnsi" w:hAnsiTheme="minorHAnsi" w:cstheme="minorHAnsi"/>
          <w:szCs w:val="24"/>
          <w:lang w:val="en-AU"/>
        </w:rPr>
        <w:t>ed</w:t>
      </w:r>
      <w:r>
        <w:rPr>
          <w:rFonts w:asciiTheme="minorHAnsi" w:hAnsiTheme="minorHAnsi" w:cstheme="minorHAnsi"/>
          <w:szCs w:val="24"/>
          <w:lang w:val="en-AU"/>
        </w:rPr>
        <w:t xml:space="preserve"> evidence of uplift with the small GMS</w:t>
      </w:r>
      <w:r w:rsidR="00D56FF1">
        <w:rPr>
          <w:rFonts w:asciiTheme="minorHAnsi" w:hAnsiTheme="minorHAnsi" w:cstheme="minorHAnsi"/>
          <w:szCs w:val="24"/>
          <w:lang w:val="en-AU"/>
        </w:rPr>
        <w:t xml:space="preserve"> community</w:t>
      </w:r>
      <w:r>
        <w:rPr>
          <w:rFonts w:asciiTheme="minorHAnsi" w:hAnsiTheme="minorHAnsi" w:cstheme="minorHAnsi"/>
          <w:szCs w:val="24"/>
          <w:lang w:val="en-AU"/>
        </w:rPr>
        <w:t xml:space="preserve"> from deep</w:t>
      </w:r>
      <w:r w:rsidR="00D56FF1">
        <w:rPr>
          <w:rFonts w:asciiTheme="minorHAnsi" w:hAnsiTheme="minorHAnsi" w:cstheme="minorHAnsi"/>
          <w:szCs w:val="24"/>
          <w:lang w:val="en-AU"/>
        </w:rPr>
        <w:t xml:space="preserve"> uplifted to the surface. </w:t>
      </w:r>
      <w:r w:rsidR="00D56FF1">
        <w:rPr>
          <w:rFonts w:asciiTheme="minorHAnsi" w:hAnsiTheme="minorHAnsi" w:cstheme="minorHAnsi"/>
          <w:szCs w:val="24"/>
          <w:lang w:val="en-AU"/>
        </w:rPr>
        <w:lastRenderedPageBreak/>
        <w:t xml:space="preserve">Diamond Head </w:t>
      </w:r>
      <w:r w:rsidR="00DF208C">
        <w:rPr>
          <w:rFonts w:asciiTheme="minorHAnsi" w:hAnsiTheme="minorHAnsi" w:cstheme="minorHAnsi"/>
          <w:szCs w:val="24"/>
          <w:lang w:val="en-AU"/>
        </w:rPr>
        <w:t>was</w:t>
      </w:r>
      <w:r w:rsidR="00D56FF1">
        <w:rPr>
          <w:rFonts w:asciiTheme="minorHAnsi" w:hAnsiTheme="minorHAnsi" w:cstheme="minorHAnsi"/>
          <w:szCs w:val="24"/>
          <w:lang w:val="en-AU"/>
        </w:rPr>
        <w:t xml:space="preserve"> very different with a more homogenous distribution of GMS </w:t>
      </w:r>
      <w:r w:rsidR="00EB429B">
        <w:rPr>
          <w:rFonts w:asciiTheme="minorHAnsi" w:hAnsiTheme="minorHAnsi" w:cstheme="minorHAnsi"/>
          <w:szCs w:val="24"/>
          <w:lang w:val="en-AU"/>
        </w:rPr>
        <w:t xml:space="preserve">although there </w:t>
      </w:r>
      <w:r w:rsidR="006D2A0E">
        <w:rPr>
          <w:rFonts w:asciiTheme="minorHAnsi" w:hAnsiTheme="minorHAnsi" w:cstheme="minorHAnsi"/>
          <w:szCs w:val="24"/>
          <w:lang w:val="en-AU"/>
        </w:rPr>
        <w:t>wa</w:t>
      </w:r>
      <w:r w:rsidR="00EB429B">
        <w:rPr>
          <w:rFonts w:asciiTheme="minorHAnsi" w:hAnsiTheme="minorHAnsi" w:cstheme="minorHAnsi"/>
          <w:szCs w:val="24"/>
          <w:lang w:val="en-AU"/>
        </w:rPr>
        <w:t>s a trend of larger zooplankton inshore</w:t>
      </w:r>
      <w:r w:rsidR="00D56FF1">
        <w:rPr>
          <w:rFonts w:asciiTheme="minorHAnsi" w:hAnsiTheme="minorHAnsi" w:cstheme="minorHAnsi"/>
          <w:szCs w:val="24"/>
          <w:lang w:val="en-AU"/>
        </w:rPr>
        <w:t>.</w:t>
      </w:r>
      <w:r w:rsidR="00EB429B">
        <w:rPr>
          <w:rFonts w:asciiTheme="minorHAnsi" w:hAnsiTheme="minorHAnsi" w:cstheme="minorHAnsi"/>
          <w:szCs w:val="24"/>
          <w:lang w:val="en-AU"/>
        </w:rPr>
        <w:t xml:space="preserve"> The size structure of all sites was heavily related to the GMS with steeper</w:t>
      </w:r>
      <w:r w:rsidR="001402D8">
        <w:rPr>
          <w:rFonts w:asciiTheme="minorHAnsi" w:hAnsiTheme="minorHAnsi" w:cstheme="minorHAnsi"/>
          <w:szCs w:val="24"/>
          <w:lang w:val="en-AU"/>
        </w:rPr>
        <w:t xml:space="preserve"> </w:t>
      </w:r>
      <w:r w:rsidR="00527E39">
        <w:rPr>
          <w:rFonts w:asciiTheme="minorHAnsi" w:hAnsiTheme="minorHAnsi" w:cstheme="minorHAnsi"/>
          <w:lang w:val="en-AU"/>
        </w:rPr>
        <w:t>zooplankton size spectra</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s </w:t>
      </w:r>
      <w:r w:rsidR="00EB429B">
        <w:rPr>
          <w:rFonts w:asciiTheme="minorHAnsi" w:hAnsiTheme="minorHAnsi" w:cstheme="minorHAnsi"/>
          <w:szCs w:val="24"/>
          <w:lang w:val="en-AU"/>
        </w:rPr>
        <w:t>in areas with smaller zooplankton</w:t>
      </w:r>
      <w:r w:rsidR="00B931AB">
        <w:rPr>
          <w:rFonts w:asciiTheme="minorHAnsi" w:hAnsiTheme="minorHAnsi" w:cstheme="minorHAnsi"/>
          <w:szCs w:val="24"/>
          <w:lang w:val="en-AU"/>
        </w:rPr>
        <w:t xml:space="preserve"> (Figures 4 &amp; 5)</w:t>
      </w:r>
      <w:r w:rsidR="00EB429B">
        <w:rPr>
          <w:rFonts w:asciiTheme="minorHAnsi" w:hAnsiTheme="minorHAnsi" w:cstheme="minorHAnsi"/>
          <w:szCs w:val="24"/>
          <w:lang w:val="en-AU"/>
        </w:rPr>
        <w:t>.</w:t>
      </w:r>
      <w:r w:rsidR="00044EBD">
        <w:rPr>
          <w:rFonts w:asciiTheme="minorHAnsi" w:hAnsiTheme="minorHAnsi" w:cstheme="minorHAnsi"/>
          <w:szCs w:val="24"/>
          <w:lang w:val="en-AU"/>
        </w:rPr>
        <w:t xml:space="preserve"> The Pareto </w:t>
      </w:r>
      <w:r w:rsidR="00044EBD">
        <w:rPr>
          <w:rFonts w:asciiTheme="minorHAnsi" w:hAnsiTheme="minorHAnsi" w:cstheme="minorHAnsi"/>
          <w:i/>
          <w:iCs/>
          <w:szCs w:val="24"/>
          <w:lang w:val="en-AU"/>
        </w:rPr>
        <w:t>c</w:t>
      </w:r>
      <w:r w:rsidR="00044EBD">
        <w:rPr>
          <w:rFonts w:asciiTheme="minorHAnsi" w:hAnsiTheme="minorHAnsi" w:cstheme="minorHAnsi"/>
          <w:szCs w:val="24"/>
          <w:lang w:val="en-AU"/>
        </w:rPr>
        <w:t xml:space="preserve"> shape parameter was strongly correlated with the NBSS Slope but provided better coverage over the transects (</w:t>
      </w:r>
      <w:r w:rsidR="00044EBD" w:rsidRPr="008C3AFE">
        <w:rPr>
          <w:rFonts w:asciiTheme="minorHAnsi" w:hAnsiTheme="minorHAnsi" w:cstheme="minorHAnsi"/>
          <w:i/>
          <w:iCs/>
          <w:szCs w:val="24"/>
          <w:lang w:val="en-AU"/>
        </w:rPr>
        <w:t>r</w:t>
      </w:r>
      <w:r w:rsidR="00044EBD">
        <w:rPr>
          <w:rFonts w:asciiTheme="minorHAnsi" w:hAnsiTheme="minorHAnsi" w:cstheme="minorHAnsi"/>
          <w:szCs w:val="24"/>
          <w:lang w:val="en-AU"/>
        </w:rPr>
        <w:t xml:space="preserve"> = 0.934, </w:t>
      </w:r>
      <w:r w:rsidR="00044EBD">
        <w:rPr>
          <w:rFonts w:asciiTheme="minorHAnsi" w:hAnsiTheme="minorHAnsi" w:cstheme="minorHAnsi"/>
          <w:i/>
          <w:iCs/>
          <w:szCs w:val="24"/>
          <w:lang w:val="en-AU"/>
        </w:rPr>
        <w:t>t</w:t>
      </w:r>
      <w:r w:rsidR="00044EBD">
        <w:rPr>
          <w:rFonts w:asciiTheme="minorHAnsi" w:hAnsiTheme="minorHAnsi" w:cstheme="minorHAnsi"/>
          <w:szCs w:val="24"/>
          <w:vertAlign w:val="subscript"/>
          <w:lang w:val="en-AU"/>
        </w:rPr>
        <w:t>535</w:t>
      </w:r>
      <w:r w:rsidR="00044EBD">
        <w:rPr>
          <w:rFonts w:asciiTheme="minorHAnsi" w:hAnsiTheme="minorHAnsi" w:cstheme="minorHAnsi"/>
          <w:szCs w:val="24"/>
          <w:lang w:val="en-AU"/>
        </w:rPr>
        <w:t xml:space="preserve"> = 60.362, </w:t>
      </w:r>
      <w:r w:rsidR="008C3AFE">
        <w:rPr>
          <w:rFonts w:asciiTheme="minorHAnsi" w:hAnsiTheme="minorHAnsi" w:cstheme="minorHAnsi"/>
          <w:i/>
          <w:iCs/>
          <w:szCs w:val="24"/>
          <w:lang w:val="en-AU"/>
        </w:rPr>
        <w:t>p</w:t>
      </w:r>
      <w:r w:rsidR="00044EBD">
        <w:rPr>
          <w:rFonts w:asciiTheme="minorHAnsi" w:hAnsiTheme="minorHAnsi" w:cstheme="minorHAnsi"/>
          <w:i/>
          <w:iCs/>
          <w:szCs w:val="24"/>
          <w:lang w:val="en-AU"/>
        </w:rPr>
        <w:t xml:space="preserve"> </w:t>
      </w:r>
      <w:r w:rsidR="00044EBD">
        <w:rPr>
          <w:rFonts w:asciiTheme="minorHAnsi" w:hAnsiTheme="minorHAnsi" w:cstheme="minorHAnsi"/>
          <w:szCs w:val="24"/>
          <w:lang w:val="en-AU"/>
        </w:rPr>
        <w:t>&lt; 0.001, Figure S7).</w:t>
      </w:r>
    </w:p>
    <w:p w14:paraId="429FFDE5" w14:textId="77777777" w:rsidR="00A73321" w:rsidRPr="00F15D89" w:rsidRDefault="00A73321" w:rsidP="00A73321">
      <w:pPr>
        <w:spacing w:line="480" w:lineRule="auto"/>
        <w:rPr>
          <w:rFonts w:asciiTheme="minorHAnsi" w:hAnsiTheme="minorHAnsi" w:cstheme="minorHAnsi"/>
          <w:b/>
          <w:bCs/>
          <w:lang w:val="en-AU"/>
        </w:rPr>
      </w:pPr>
      <w:r w:rsidRPr="00F15D89">
        <w:rPr>
          <w:noProof/>
          <w:lang w:val="en-AU" w:eastAsia="en-AU"/>
        </w:rPr>
        <w:drawing>
          <wp:inline distT="0" distB="0" distL="0" distR="0" wp14:anchorId="2D1E7B63" wp14:editId="3EFF5F2F">
            <wp:extent cx="5439342" cy="3832528"/>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41139" cy="3833794"/>
                    </a:xfrm>
                    <a:prstGeom prst="rect">
                      <a:avLst/>
                    </a:prstGeom>
                    <a:noFill/>
                    <a:ln>
                      <a:noFill/>
                    </a:ln>
                  </pic:spPr>
                </pic:pic>
              </a:graphicData>
            </a:graphic>
          </wp:inline>
        </w:drawing>
      </w:r>
    </w:p>
    <w:p w14:paraId="0EDC1BAD" w14:textId="3B7B3774" w:rsidR="00A73321" w:rsidRPr="00F15D89" w:rsidRDefault="00A73321" w:rsidP="00A73321">
      <w:pPr>
        <w:spacing w:line="480" w:lineRule="auto"/>
        <w:rPr>
          <w:rFonts w:asciiTheme="minorHAnsi" w:hAnsiTheme="minorHAnsi" w:cstheme="minorHAnsi"/>
          <w:b/>
          <w:bCs/>
          <w:lang w:val="en-AU"/>
        </w:rPr>
      </w:pPr>
      <w:r w:rsidRPr="00F15D89">
        <w:rPr>
          <w:rFonts w:asciiTheme="minorHAnsi" w:hAnsiTheme="minorHAnsi" w:cstheme="minorHAnsi"/>
          <w:b/>
          <w:bCs/>
          <w:lang w:val="en-AU"/>
        </w:rPr>
        <w:t xml:space="preserve">Figure 6 </w:t>
      </w:r>
      <w:r w:rsidRPr="00F15D89">
        <w:rPr>
          <w:rFonts w:asciiTheme="minorHAnsi" w:hAnsiTheme="minorHAnsi" w:cstheme="minorHAnsi"/>
          <w:lang w:val="en-AU"/>
        </w:rPr>
        <w:t xml:space="preserve">Seasonal changes in </w:t>
      </w:r>
      <w:r>
        <w:rPr>
          <w:rFonts w:asciiTheme="minorHAnsi" w:hAnsiTheme="minorHAnsi" w:cstheme="minorHAnsi"/>
          <w:lang w:val="en-AU"/>
        </w:rPr>
        <w:t xml:space="preserve">mean </w:t>
      </w:r>
      <w:r w:rsidRPr="00F15D89">
        <w:rPr>
          <w:rFonts w:asciiTheme="minorHAnsi" w:hAnsiTheme="minorHAnsi" w:cstheme="minorHAnsi"/>
          <w:lang w:val="en-AU"/>
        </w:rPr>
        <w:t>alongshore</w:t>
      </w:r>
      <w:r>
        <w:rPr>
          <w:rFonts w:asciiTheme="minorHAnsi" w:hAnsiTheme="minorHAnsi" w:cstheme="minorHAnsi"/>
          <w:lang w:val="en-AU"/>
        </w:rPr>
        <w:t xml:space="preserve"> surface</w:t>
      </w:r>
      <w:r w:rsidRPr="00F15D89">
        <w:rPr>
          <w:rFonts w:asciiTheme="minorHAnsi" w:hAnsiTheme="minorHAnsi" w:cstheme="minorHAnsi"/>
          <w:lang w:val="en-AU"/>
        </w:rPr>
        <w:t xml:space="preserve"> velocity at the </w:t>
      </w:r>
      <w:r>
        <w:rPr>
          <w:rFonts w:asciiTheme="minorHAnsi" w:hAnsiTheme="minorHAnsi" w:cstheme="minorHAnsi"/>
          <w:lang w:val="en-AU"/>
        </w:rPr>
        <w:t xml:space="preserve">Cape Byron (28.6°S), Evans Head (29°S), North Solitary Island (30°S) and Diamond Head (31.8°S) </w:t>
      </w:r>
      <w:r w:rsidRPr="00F15D89">
        <w:rPr>
          <w:rFonts w:asciiTheme="minorHAnsi" w:hAnsiTheme="minorHAnsi" w:cstheme="minorHAnsi"/>
          <w:lang w:val="en-AU"/>
        </w:rPr>
        <w:t>based upon</w:t>
      </w:r>
      <w:r>
        <w:rPr>
          <w:rFonts w:asciiTheme="minorHAnsi" w:hAnsiTheme="minorHAnsi" w:cstheme="minorHAnsi"/>
          <w:lang w:val="en-AU"/>
        </w:rPr>
        <w:t xml:space="preserve"> 10 years of</w:t>
      </w:r>
      <w:r w:rsidRPr="00F15D89">
        <w:rPr>
          <w:rFonts w:asciiTheme="minorHAnsi" w:hAnsiTheme="minorHAnsi" w:cstheme="minorHAnsi"/>
          <w:lang w:val="en-AU"/>
        </w:rPr>
        <w:t xml:space="preserve"> satellite altimetry</w:t>
      </w:r>
      <w:r>
        <w:rPr>
          <w:rFonts w:asciiTheme="minorHAnsi" w:hAnsiTheme="minorHAnsi" w:cstheme="minorHAnsi"/>
          <w:lang w:val="en-AU"/>
        </w:rPr>
        <w:t xml:space="preserve"> data (2004 – 2013)</w:t>
      </w:r>
      <w:r w:rsidRPr="00F15D89">
        <w:rPr>
          <w:rFonts w:asciiTheme="minorHAnsi" w:hAnsiTheme="minorHAnsi" w:cstheme="minorHAnsi"/>
          <w:lang w:val="en-AU"/>
        </w:rPr>
        <w:t>.</w:t>
      </w:r>
      <w:r>
        <w:rPr>
          <w:rFonts w:asciiTheme="minorHAnsi" w:hAnsiTheme="minorHAnsi" w:cstheme="minorHAnsi"/>
          <w:lang w:val="en-AU"/>
        </w:rPr>
        <w:t xml:space="preserve"> Velocity data was downloaded for the eastern edge of each transect (Table 1) from the </w:t>
      </w:r>
      <w:r w:rsidRPr="00F15D89">
        <w:rPr>
          <w:rFonts w:asciiTheme="minorHAnsi" w:hAnsiTheme="minorHAnsi" w:cstheme="minorHAnsi"/>
          <w:szCs w:val="24"/>
          <w:lang w:val="en-AU"/>
        </w:rPr>
        <w:t>IMOS Data Portal (</w:t>
      </w:r>
      <w:hyperlink r:id="rId21"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w:t>
      </w:r>
      <w:r>
        <w:rPr>
          <w:rFonts w:asciiTheme="minorHAnsi" w:hAnsiTheme="minorHAnsi" w:cstheme="minorHAnsi"/>
          <w:lang w:val="en-AU"/>
        </w:rPr>
        <w:t xml:space="preserve">. The EAC separates from the coastline between approximately 28°S and 32°S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{"citationID":"943lFQN6","properties":{"formattedCitation":"(Cetina-Heredia {\\i{}et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szCs w:val="24"/>
        </w:rPr>
        <w:t xml:space="preserve">(Cetina-Heredia </w:t>
      </w:r>
      <w:r w:rsidR="00A925B7" w:rsidRPr="00A925B7">
        <w:rPr>
          <w:rFonts w:ascii="Calibri" w:hAnsi="Calibri" w:cs="Calibri"/>
          <w:i/>
          <w:iCs/>
          <w:szCs w:val="24"/>
        </w:rPr>
        <w:t>et al.</w:t>
      </w:r>
      <w:r w:rsidR="00A925B7" w:rsidRPr="00A925B7">
        <w:rPr>
          <w:rFonts w:ascii="Calibri" w:hAnsi="Calibri" w:cs="Calibri"/>
          <w:szCs w:val="24"/>
        </w:rPr>
        <w:t>, 2014)</w:t>
      </w:r>
      <w:r>
        <w:rPr>
          <w:rFonts w:asciiTheme="minorHAnsi" w:hAnsiTheme="minorHAnsi" w:cstheme="minorHAnsi"/>
          <w:lang w:val="en-AU"/>
        </w:rPr>
        <w:fldChar w:fldCharType="end"/>
      </w:r>
      <w:r>
        <w:rPr>
          <w:rFonts w:asciiTheme="minorHAnsi" w:hAnsiTheme="minorHAnsi" w:cstheme="minorHAnsi"/>
          <w:lang w:val="en-AU"/>
        </w:rPr>
        <w:t>.</w:t>
      </w:r>
    </w:p>
    <w:p w14:paraId="7968AA92" w14:textId="77777777" w:rsidR="00D56FF1" w:rsidRDefault="00D56FF1" w:rsidP="00D715A7">
      <w:pPr>
        <w:spacing w:line="480" w:lineRule="auto"/>
        <w:ind w:firstLine="720"/>
        <w:rPr>
          <w:rFonts w:asciiTheme="minorHAnsi" w:hAnsiTheme="minorHAnsi" w:cstheme="minorHAnsi"/>
          <w:szCs w:val="24"/>
          <w:lang w:val="en-AU"/>
        </w:rPr>
      </w:pPr>
    </w:p>
    <w:p w14:paraId="553EF85D" w14:textId="41383517" w:rsidR="004D3C70" w:rsidRPr="00AD2021" w:rsidRDefault="00AD2021" w:rsidP="00D715A7">
      <w:pPr>
        <w:spacing w:line="480" w:lineRule="auto"/>
        <w:ind w:firstLine="720"/>
        <w:rPr>
          <w:rFonts w:asciiTheme="minorHAnsi" w:hAnsiTheme="minorHAnsi" w:cstheme="minorHAnsi"/>
          <w:i/>
          <w:iCs/>
          <w:szCs w:val="24"/>
          <w:lang w:val="en-AU"/>
        </w:rPr>
      </w:pPr>
      <w:r w:rsidRPr="00AD2021">
        <w:rPr>
          <w:rFonts w:asciiTheme="minorHAnsi" w:hAnsiTheme="minorHAnsi" w:cstheme="minorHAnsi"/>
          <w:i/>
          <w:iCs/>
          <w:szCs w:val="24"/>
          <w:lang w:val="en-AU"/>
        </w:rPr>
        <w:lastRenderedPageBreak/>
        <w:t>Global Synthesis</w:t>
      </w:r>
    </w:p>
    <w:p w14:paraId="4473A751" w14:textId="7925A10A" w:rsidR="00C8474E" w:rsidRDefault="000E4C88" w:rsidP="00D715A7">
      <w:pPr>
        <w:spacing w:line="480" w:lineRule="auto"/>
        <w:rPr>
          <w:rFonts w:asciiTheme="minorHAnsi" w:hAnsiTheme="minorHAnsi" w:cstheme="minorHAnsi"/>
          <w:szCs w:val="24"/>
          <w:lang w:val="en-AU"/>
        </w:rPr>
      </w:pPr>
      <w:r w:rsidRPr="000F5BF7">
        <w:rPr>
          <w:rFonts w:asciiTheme="minorHAnsi" w:hAnsiTheme="minorHAnsi" w:cstheme="minorHAnsi"/>
          <w:szCs w:val="24"/>
          <w:lang w:val="en-AU"/>
        </w:rPr>
        <w:t>1</w:t>
      </w:r>
      <w:r w:rsidR="000F5BF7" w:rsidRPr="000F5BF7">
        <w:rPr>
          <w:rFonts w:asciiTheme="minorHAnsi" w:hAnsiTheme="minorHAnsi" w:cstheme="minorHAnsi"/>
          <w:szCs w:val="24"/>
          <w:lang w:val="en-AU"/>
        </w:rPr>
        <w:t>9</w:t>
      </w:r>
      <w:r w:rsidRPr="000F5BF7">
        <w:rPr>
          <w:rFonts w:asciiTheme="minorHAnsi" w:hAnsiTheme="minorHAnsi" w:cstheme="minorHAnsi"/>
          <w:szCs w:val="24"/>
          <w:lang w:val="en-AU"/>
        </w:rPr>
        <w:t xml:space="preserve"> studies quantified the cross-shelf changes in zooplankton (including this study), revealing a broad consensus</w:t>
      </w:r>
      <w:r>
        <w:rPr>
          <w:rFonts w:asciiTheme="minorHAnsi" w:hAnsiTheme="minorHAnsi" w:cstheme="minorHAnsi"/>
          <w:szCs w:val="24"/>
          <w:lang w:val="en-AU"/>
        </w:rPr>
        <w:t xml:space="preserve"> (Figure 7; Table S1), even though many </w:t>
      </w:r>
      <w:r w:rsidR="00EC5986">
        <w:rPr>
          <w:rFonts w:asciiTheme="minorHAnsi" w:hAnsiTheme="minorHAnsi" w:cstheme="minorHAnsi"/>
          <w:szCs w:val="24"/>
          <w:lang w:val="en-AU"/>
        </w:rPr>
        <w:t>studies</w:t>
      </w:r>
      <w:r>
        <w:rPr>
          <w:rFonts w:asciiTheme="minorHAnsi" w:hAnsiTheme="minorHAnsi" w:cstheme="minorHAnsi"/>
          <w:szCs w:val="24"/>
          <w:lang w:val="en-AU"/>
        </w:rPr>
        <w:t xml:space="preserve"> were not influenced by a western boundary current. </w:t>
      </w:r>
      <w:r w:rsidR="00F4183D">
        <w:rPr>
          <w:rFonts w:asciiTheme="minorHAnsi" w:hAnsiTheme="minorHAnsi" w:cstheme="minorHAnsi"/>
          <w:szCs w:val="24"/>
          <w:lang w:val="en-AU"/>
        </w:rPr>
        <w:t>Seven</w:t>
      </w:r>
      <w:r w:rsidR="005F29F5">
        <w:rPr>
          <w:rFonts w:asciiTheme="minorHAnsi" w:hAnsiTheme="minorHAnsi" w:cstheme="minorHAnsi"/>
          <w:szCs w:val="24"/>
          <w:lang w:val="en-AU"/>
        </w:rPr>
        <w:t xml:space="preserve"> studies (including the current study) reported abundance values for inshore and offshore</w:t>
      </w:r>
      <w:r w:rsidR="00D73A37">
        <w:rPr>
          <w:rFonts w:asciiTheme="minorHAnsi" w:hAnsiTheme="minorHAnsi" w:cstheme="minorHAnsi"/>
          <w:szCs w:val="24"/>
          <w:lang w:val="en-AU"/>
        </w:rPr>
        <w:t xml:space="preserve"> and</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 xml:space="preserve">all </w:t>
      </w:r>
      <w:r w:rsidR="005F29F5">
        <w:rPr>
          <w:rFonts w:asciiTheme="minorHAnsi" w:hAnsiTheme="minorHAnsi" w:cstheme="minorHAnsi"/>
          <w:szCs w:val="24"/>
          <w:lang w:val="en-AU"/>
        </w:rPr>
        <w:t>found that abundance was higher in inshore regions compared to offshore regions</w:t>
      </w:r>
      <w:r>
        <w:rPr>
          <w:rFonts w:asciiTheme="minorHAnsi" w:hAnsiTheme="minorHAnsi" w:cstheme="minorHAnsi"/>
          <w:szCs w:val="24"/>
          <w:lang w:val="en-AU"/>
        </w:rPr>
        <w:t>.</w:t>
      </w:r>
      <w:r w:rsidR="005F29F5">
        <w:rPr>
          <w:rFonts w:asciiTheme="minorHAnsi" w:hAnsiTheme="minorHAnsi" w:cstheme="minorHAnsi"/>
          <w:szCs w:val="24"/>
          <w:lang w:val="en-AU"/>
        </w:rPr>
        <w:t xml:space="preserve"> </w:t>
      </w:r>
      <w:r>
        <w:rPr>
          <w:rFonts w:asciiTheme="minorHAnsi" w:hAnsiTheme="minorHAnsi" w:cstheme="minorHAnsi"/>
          <w:szCs w:val="24"/>
          <w:lang w:val="en-AU"/>
        </w:rPr>
        <w:t>S</w:t>
      </w:r>
      <w:r w:rsidR="00CD299A">
        <w:rPr>
          <w:rFonts w:asciiTheme="minorHAnsi" w:hAnsiTheme="minorHAnsi" w:cstheme="minorHAnsi"/>
          <w:szCs w:val="24"/>
          <w:lang w:val="en-AU"/>
        </w:rPr>
        <w:t>ix</w:t>
      </w:r>
      <w:r w:rsidR="005F29F5">
        <w:rPr>
          <w:rFonts w:asciiTheme="minorHAnsi" w:hAnsiTheme="minorHAnsi" w:cstheme="minorHAnsi"/>
          <w:szCs w:val="24"/>
          <w:lang w:val="en-AU"/>
        </w:rPr>
        <w:t xml:space="preserve"> of these studies show</w:t>
      </w:r>
      <w:r>
        <w:rPr>
          <w:rFonts w:asciiTheme="minorHAnsi" w:hAnsiTheme="minorHAnsi" w:cstheme="minorHAnsi"/>
          <w:szCs w:val="24"/>
          <w:lang w:val="en-AU"/>
        </w:rPr>
        <w:t>ed</w:t>
      </w:r>
      <w:r w:rsidR="005F29F5">
        <w:rPr>
          <w:rFonts w:asciiTheme="minorHAnsi" w:hAnsiTheme="minorHAnsi" w:cstheme="minorHAnsi"/>
          <w:szCs w:val="24"/>
          <w:lang w:val="en-AU"/>
        </w:rPr>
        <w:t xml:space="preserve"> in</w:t>
      </w:r>
      <w:r w:rsidR="005F2500">
        <w:rPr>
          <w:rFonts w:asciiTheme="minorHAnsi" w:hAnsiTheme="minorHAnsi" w:cstheme="minorHAnsi"/>
          <w:szCs w:val="24"/>
          <w:lang w:val="en-AU"/>
        </w:rPr>
        <w:t xml:space="preserve">shore areas </w:t>
      </w:r>
      <w:r w:rsidR="005F29F5">
        <w:rPr>
          <w:rFonts w:asciiTheme="minorHAnsi" w:hAnsiTheme="minorHAnsi" w:cstheme="minorHAnsi"/>
          <w:szCs w:val="24"/>
          <w:lang w:val="en-AU"/>
        </w:rPr>
        <w:t>abundance of 2</w:t>
      </w:r>
      <w:r w:rsidR="00244761">
        <w:rPr>
          <w:rFonts w:asciiTheme="minorHAnsi" w:hAnsiTheme="minorHAnsi" w:cstheme="minorHAnsi"/>
          <w:szCs w:val="24"/>
          <w:lang w:val="en-AU"/>
        </w:rPr>
        <w:t>.3</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w:t>
      </w:r>
      <w:r w:rsidR="005F29F5">
        <w:rPr>
          <w:rFonts w:asciiTheme="minorHAnsi" w:hAnsiTheme="minorHAnsi" w:cstheme="minorHAnsi"/>
          <w:szCs w:val="24"/>
          <w:lang w:val="en-AU"/>
        </w:rPr>
        <w:t xml:space="preserve"> 4</w:t>
      </w:r>
      <w:r w:rsidR="00244761">
        <w:rPr>
          <w:rFonts w:asciiTheme="minorHAnsi" w:hAnsiTheme="minorHAnsi" w:cstheme="minorHAnsi"/>
          <w:szCs w:val="24"/>
          <w:lang w:val="en-AU"/>
        </w:rPr>
        <w:t>.</w:t>
      </w:r>
      <w:r w:rsidR="00C8474E">
        <w:rPr>
          <w:rFonts w:asciiTheme="minorHAnsi" w:hAnsiTheme="minorHAnsi" w:cstheme="minorHAnsi"/>
          <w:szCs w:val="24"/>
          <w:lang w:val="en-AU"/>
        </w:rPr>
        <w:t>2</w:t>
      </w:r>
      <w:r w:rsidR="005F29F5">
        <w:rPr>
          <w:rFonts w:asciiTheme="minorHAnsi" w:hAnsiTheme="minorHAnsi" w:cstheme="minorHAnsi"/>
          <w:szCs w:val="24"/>
          <w:lang w:val="en-AU"/>
        </w:rPr>
        <w:t xml:space="preserve"> times</w:t>
      </w:r>
      <w:r>
        <w:rPr>
          <w:rFonts w:asciiTheme="minorHAnsi" w:hAnsiTheme="minorHAnsi" w:cstheme="minorHAnsi"/>
          <w:szCs w:val="24"/>
          <w:lang w:val="en-AU"/>
        </w:rPr>
        <w:t xml:space="preserve"> higher</w:t>
      </w:r>
      <w:r w:rsidR="005F2500">
        <w:rPr>
          <w:rFonts w:asciiTheme="minorHAnsi" w:hAnsiTheme="minorHAnsi" w:cstheme="minorHAnsi"/>
          <w:szCs w:val="24"/>
          <w:lang w:val="en-AU"/>
        </w:rPr>
        <w:t xml:space="preserve"> than offshore values with </w:t>
      </w:r>
      <w:r w:rsidR="00037551">
        <w:rPr>
          <w:rFonts w:asciiTheme="minorHAnsi" w:hAnsiTheme="minorHAnsi" w:cstheme="minorHAnsi"/>
          <w:szCs w:val="24"/>
          <w:lang w:val="en-AU"/>
        </w:rPr>
        <w:t xml:space="preserve">one study from the eastern Bay of Biscay region finding a </w:t>
      </w:r>
      <w:r w:rsidR="005F2500">
        <w:rPr>
          <w:rFonts w:asciiTheme="minorHAnsi" w:hAnsiTheme="minorHAnsi" w:cstheme="minorHAnsi"/>
          <w:szCs w:val="24"/>
          <w:lang w:val="en-AU"/>
        </w:rPr>
        <w:t>2</w:t>
      </w:r>
      <w:r w:rsidR="00EC5986">
        <w:rPr>
          <w:rFonts w:asciiTheme="minorHAnsi" w:hAnsiTheme="minorHAnsi" w:cstheme="minorHAnsi"/>
          <w:szCs w:val="24"/>
          <w:lang w:val="en-AU"/>
        </w:rPr>
        <w:t>2-fold</w:t>
      </w:r>
      <w:r w:rsidR="005F2500">
        <w:rPr>
          <w:rFonts w:asciiTheme="minorHAnsi" w:hAnsiTheme="minorHAnsi" w:cstheme="minorHAnsi"/>
          <w:szCs w:val="24"/>
          <w:lang w:val="en-AU"/>
        </w:rPr>
        <w:t xml:space="preserve"> </w:t>
      </w:r>
      <w:r w:rsidR="00037551">
        <w:rPr>
          <w:rFonts w:asciiTheme="minorHAnsi" w:hAnsiTheme="minorHAnsi" w:cstheme="minorHAnsi"/>
          <w:szCs w:val="24"/>
          <w:lang w:val="en-AU"/>
        </w:rPr>
        <w:t>difference</w:t>
      </w:r>
      <w:r w:rsidR="005F2500">
        <w:rPr>
          <w:rFonts w:asciiTheme="minorHAnsi" w:hAnsiTheme="minorHAnsi" w:cstheme="minorHAnsi"/>
          <w:szCs w:val="24"/>
          <w:lang w:val="en-AU"/>
        </w:rPr>
        <w:t xml:space="preserve"> </w:t>
      </w:r>
      <w:r w:rsidR="003F55C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{"citationID":"cYf9d19x","properties":{"formattedCitation":"(Sourisseau and Carlotti, 2006)","plainCitation":"(Sourisseau and Carlotti, 2006)","noteIndex":0},"citationItems":[{"id":990,"uris":["http://zotero.org/users/local/U6DoygBa/items/78GH7NM5"],"uri":["http://zotero.org/users/local/U6DoygBa/items/78GH7NM5"],"itemData":{"id":990,"type":"article-journal","abstract":"During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2001","volume":"111","author":[{"family":"Sourisseau","given":"Marc"},{"family":"Carlotti","given":"François"}],"issued":{"date-parts":[["2006"]]}}}],"schema":"https://github.com/citation-style-language/schema/raw/master/csl-citation.json"} </w:instrText>
      </w:r>
      <w:r w:rsidR="003F55C8">
        <w:rPr>
          <w:rFonts w:asciiTheme="minorHAnsi" w:hAnsiTheme="minorHAnsi" w:cstheme="minorHAnsi"/>
          <w:szCs w:val="24"/>
          <w:lang w:val="en-AU"/>
        </w:rPr>
        <w:fldChar w:fldCharType="separate"/>
      </w:r>
      <w:r w:rsidR="00A925B7" w:rsidRPr="00A925B7">
        <w:rPr>
          <w:rFonts w:ascii="Calibri" w:hAnsi="Calibri" w:cs="Calibri"/>
        </w:rPr>
        <w:t>(Sourisseau and Carlotti, 2006)</w:t>
      </w:r>
      <w:r w:rsidR="003F55C8">
        <w:rPr>
          <w:rFonts w:asciiTheme="minorHAnsi" w:hAnsiTheme="minorHAnsi" w:cstheme="minorHAnsi"/>
          <w:szCs w:val="24"/>
          <w:lang w:val="en-AU"/>
        </w:rPr>
        <w:fldChar w:fldCharType="end"/>
      </w:r>
      <w:r w:rsidR="005F2500">
        <w:rPr>
          <w:rFonts w:asciiTheme="minorHAnsi" w:hAnsiTheme="minorHAnsi" w:cstheme="minorHAnsi"/>
          <w:szCs w:val="24"/>
          <w:lang w:val="en-AU"/>
        </w:rPr>
        <w:t xml:space="preserve">. </w:t>
      </w:r>
      <w:r w:rsidR="00EA5D06">
        <w:rPr>
          <w:rFonts w:asciiTheme="minorHAnsi" w:hAnsiTheme="minorHAnsi" w:cstheme="minorHAnsi"/>
          <w:szCs w:val="24"/>
          <w:lang w:val="en-AU"/>
        </w:rPr>
        <w:t>F</w:t>
      </w:r>
      <w:r w:rsidR="005F2500">
        <w:rPr>
          <w:rFonts w:asciiTheme="minorHAnsi" w:hAnsiTheme="minorHAnsi" w:cstheme="minorHAnsi"/>
          <w:szCs w:val="24"/>
          <w:lang w:val="en-AU"/>
        </w:rPr>
        <w:t xml:space="preserve">or biomass, </w:t>
      </w:r>
      <w:r w:rsidR="000F5BF7">
        <w:rPr>
          <w:rFonts w:asciiTheme="minorHAnsi" w:hAnsiTheme="minorHAnsi" w:cstheme="minorHAnsi"/>
          <w:szCs w:val="24"/>
          <w:lang w:val="en-AU"/>
        </w:rPr>
        <w:t>six</w:t>
      </w:r>
      <w:r w:rsidR="005F2500">
        <w:rPr>
          <w:rFonts w:asciiTheme="minorHAnsi" w:hAnsiTheme="minorHAnsi" w:cstheme="minorHAnsi"/>
          <w:szCs w:val="24"/>
          <w:lang w:val="en-AU"/>
        </w:rPr>
        <w:t xml:space="preserve"> of </w:t>
      </w:r>
      <w:r w:rsidR="000F5BF7">
        <w:rPr>
          <w:rFonts w:asciiTheme="minorHAnsi" w:hAnsiTheme="minorHAnsi" w:cstheme="minorHAnsi"/>
          <w:szCs w:val="24"/>
          <w:lang w:val="en-AU"/>
        </w:rPr>
        <w:t>seven</w:t>
      </w:r>
      <w:r w:rsidR="005F2500">
        <w:rPr>
          <w:rFonts w:asciiTheme="minorHAnsi" w:hAnsiTheme="minorHAnsi" w:cstheme="minorHAnsi"/>
          <w:szCs w:val="24"/>
          <w:lang w:val="en-AU"/>
        </w:rPr>
        <w:t xml:space="preserve"> studies showed </w:t>
      </w:r>
      <w:r w:rsidR="00E60B2C">
        <w:rPr>
          <w:rFonts w:asciiTheme="minorHAnsi" w:hAnsiTheme="minorHAnsi" w:cstheme="minorHAnsi"/>
          <w:szCs w:val="24"/>
          <w:lang w:val="en-AU"/>
        </w:rPr>
        <w:t>1.</w:t>
      </w:r>
      <w:r w:rsidR="00C8474E">
        <w:rPr>
          <w:rFonts w:asciiTheme="minorHAnsi" w:hAnsiTheme="minorHAnsi" w:cstheme="minorHAnsi"/>
          <w:szCs w:val="24"/>
          <w:lang w:val="en-AU"/>
        </w:rPr>
        <w:t>5</w:t>
      </w:r>
      <w:r w:rsidR="00E60B2C">
        <w:rPr>
          <w:rFonts w:asciiTheme="minorHAnsi" w:hAnsiTheme="minorHAnsi" w:cstheme="minorHAnsi"/>
          <w:szCs w:val="24"/>
          <w:lang w:val="en-AU"/>
        </w:rPr>
        <w:t xml:space="preserve"> – 4.</w:t>
      </w:r>
      <w:r w:rsidR="00C8474E">
        <w:rPr>
          <w:rFonts w:asciiTheme="minorHAnsi" w:hAnsiTheme="minorHAnsi" w:cstheme="minorHAnsi"/>
          <w:szCs w:val="24"/>
          <w:lang w:val="en-AU"/>
        </w:rPr>
        <w:t>1</w:t>
      </w:r>
      <w:r w:rsidR="00EC5986">
        <w:rPr>
          <w:rFonts w:asciiTheme="minorHAnsi" w:hAnsiTheme="minorHAnsi" w:cstheme="minorHAnsi"/>
          <w:szCs w:val="24"/>
          <w:lang w:val="en-AU"/>
        </w:rPr>
        <w:t>-fold</w:t>
      </w:r>
      <w:r w:rsidR="00E60B2C">
        <w:rPr>
          <w:rFonts w:asciiTheme="minorHAnsi" w:hAnsiTheme="minorHAnsi" w:cstheme="minorHAnsi"/>
          <w:szCs w:val="24"/>
          <w:lang w:val="en-AU"/>
        </w:rPr>
        <w:t xml:space="preserve"> </w:t>
      </w:r>
      <w:r w:rsidR="005F2500">
        <w:rPr>
          <w:rFonts w:asciiTheme="minorHAnsi" w:hAnsiTheme="minorHAnsi" w:cstheme="minorHAnsi"/>
          <w:szCs w:val="24"/>
          <w:lang w:val="en-AU"/>
        </w:rPr>
        <w:t>greater biomass inshore compared with offshore</w:t>
      </w:r>
      <w:r w:rsidR="00D73A37">
        <w:rPr>
          <w:rFonts w:asciiTheme="minorHAnsi" w:hAnsiTheme="minorHAnsi" w:cstheme="minorHAnsi"/>
          <w:szCs w:val="24"/>
          <w:lang w:val="en-AU"/>
        </w:rPr>
        <w:t xml:space="preserve"> (Figure 7; Table S1)</w:t>
      </w:r>
      <w:r w:rsidR="005F2500">
        <w:rPr>
          <w:rFonts w:asciiTheme="minorHAnsi" w:hAnsiTheme="minorHAnsi" w:cstheme="minorHAnsi"/>
          <w:szCs w:val="24"/>
          <w:lang w:val="en-AU"/>
        </w:rPr>
        <w:t xml:space="preserve">. The </w:t>
      </w:r>
      <w:r w:rsidR="00CD299A">
        <w:rPr>
          <w:rFonts w:asciiTheme="minorHAnsi" w:hAnsiTheme="minorHAnsi" w:cstheme="minorHAnsi"/>
          <w:szCs w:val="24"/>
          <w:lang w:val="en-AU"/>
        </w:rPr>
        <w:t xml:space="preserve">sixth </w:t>
      </w:r>
      <w:r w:rsidR="005F2500">
        <w:rPr>
          <w:rFonts w:asciiTheme="minorHAnsi" w:hAnsiTheme="minorHAnsi" w:cstheme="minorHAnsi"/>
          <w:szCs w:val="24"/>
          <w:lang w:val="en-AU"/>
        </w:rPr>
        <w:t>study from the Western Mediterranean showed 20</w:t>
      </w:r>
      <w:r w:rsidR="00EC5986">
        <w:rPr>
          <w:rFonts w:asciiTheme="minorHAnsi" w:hAnsiTheme="minorHAnsi" w:cstheme="minorHAnsi"/>
          <w:szCs w:val="24"/>
          <w:lang w:val="en-AU"/>
        </w:rPr>
        <w:t>-fold</w:t>
      </w:r>
      <w:r w:rsidR="005F2500">
        <w:rPr>
          <w:rFonts w:asciiTheme="minorHAnsi" w:hAnsiTheme="minorHAnsi" w:cstheme="minorHAnsi"/>
          <w:szCs w:val="24"/>
          <w:lang w:val="en-AU"/>
        </w:rPr>
        <w:t xml:space="preserve"> </w:t>
      </w:r>
      <w:r w:rsidR="00EC5986">
        <w:rPr>
          <w:rFonts w:asciiTheme="minorHAnsi" w:hAnsiTheme="minorHAnsi" w:cstheme="minorHAnsi"/>
          <w:szCs w:val="24"/>
          <w:lang w:val="en-AU"/>
        </w:rPr>
        <w:t>higher</w:t>
      </w:r>
      <w:r w:rsidR="005F2500">
        <w:rPr>
          <w:rFonts w:asciiTheme="minorHAnsi" w:hAnsiTheme="minorHAnsi" w:cstheme="minorHAnsi"/>
          <w:szCs w:val="24"/>
          <w:lang w:val="en-AU"/>
        </w:rPr>
        <w:t xml:space="preserve"> biomass </w:t>
      </w:r>
      <w:r w:rsidR="00EC5986">
        <w:rPr>
          <w:rFonts w:asciiTheme="minorHAnsi" w:hAnsiTheme="minorHAnsi" w:cstheme="minorHAnsi"/>
          <w:szCs w:val="24"/>
          <w:lang w:val="en-AU"/>
        </w:rPr>
        <w:t>off</w:t>
      </w:r>
      <w:r w:rsidR="005F2500">
        <w:rPr>
          <w:rFonts w:asciiTheme="minorHAnsi" w:hAnsiTheme="minorHAnsi" w:cstheme="minorHAnsi"/>
          <w:szCs w:val="24"/>
          <w:lang w:val="en-AU"/>
        </w:rPr>
        <w:t xml:space="preserve">shore compared to </w:t>
      </w:r>
      <w:r w:rsidR="00EC5986">
        <w:rPr>
          <w:rFonts w:asciiTheme="minorHAnsi" w:hAnsiTheme="minorHAnsi" w:cstheme="minorHAnsi"/>
          <w:szCs w:val="24"/>
          <w:lang w:val="en-AU"/>
        </w:rPr>
        <w:t>in</w:t>
      </w:r>
      <w:r w:rsidR="005F2500">
        <w:rPr>
          <w:rFonts w:asciiTheme="minorHAnsi" w:hAnsiTheme="minorHAnsi" w:cstheme="minorHAnsi"/>
          <w:szCs w:val="24"/>
          <w:lang w:val="en-AU"/>
        </w:rPr>
        <w:t xml:space="preserve">shore values </w:t>
      </w:r>
      <w:r w:rsidR="00DF6A45">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{"citationID":"WpB77Oyx","properties":{"formattedCitation":"(Sabat\\uc0\\u232{}s {\\i{}et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DF6A45">
        <w:rPr>
          <w:rFonts w:asciiTheme="minorHAnsi" w:hAnsiTheme="minorHAnsi" w:cstheme="minorHAnsi"/>
          <w:szCs w:val="24"/>
          <w:lang w:val="en-AU"/>
        </w:rPr>
        <w:fldChar w:fldCharType="separate"/>
      </w:r>
      <w:r w:rsidR="00A925B7" w:rsidRPr="00A925B7">
        <w:rPr>
          <w:rFonts w:ascii="Calibri" w:hAnsi="Calibri" w:cs="Calibri"/>
          <w:szCs w:val="24"/>
        </w:rPr>
        <w:t xml:space="preserve">(Sabatès </w:t>
      </w:r>
      <w:r w:rsidR="00A925B7" w:rsidRPr="00A925B7">
        <w:rPr>
          <w:rFonts w:ascii="Calibri" w:hAnsi="Calibri" w:cs="Calibri"/>
          <w:i/>
          <w:iCs/>
          <w:szCs w:val="24"/>
        </w:rPr>
        <w:t>et al.</w:t>
      </w:r>
      <w:r w:rsidR="00A925B7" w:rsidRPr="00A925B7">
        <w:rPr>
          <w:rFonts w:ascii="Calibri" w:hAnsi="Calibri" w:cs="Calibri"/>
          <w:szCs w:val="24"/>
        </w:rPr>
        <w:t>, 1989)</w:t>
      </w:r>
      <w:r w:rsidR="00DF6A45">
        <w:rPr>
          <w:rFonts w:asciiTheme="minorHAnsi" w:hAnsiTheme="minorHAnsi" w:cstheme="minorHAnsi"/>
          <w:szCs w:val="24"/>
          <w:lang w:val="en-AU"/>
        </w:rPr>
        <w:fldChar w:fldCharType="end"/>
      </w:r>
      <w:r w:rsidR="005F2500">
        <w:rPr>
          <w:rFonts w:asciiTheme="minorHAnsi" w:hAnsiTheme="minorHAnsi" w:cstheme="minorHAnsi"/>
          <w:szCs w:val="24"/>
          <w:lang w:val="en-AU"/>
        </w:rPr>
        <w:t>.</w:t>
      </w:r>
      <w:r w:rsidR="00A96499">
        <w:rPr>
          <w:rFonts w:asciiTheme="minorHAnsi" w:hAnsiTheme="minorHAnsi" w:cstheme="minorHAnsi"/>
          <w:szCs w:val="24"/>
          <w:lang w:val="en-AU"/>
        </w:rPr>
        <w:t xml:space="preserve"> </w:t>
      </w:r>
    </w:p>
    <w:p w14:paraId="283710D5" w14:textId="6EC75FEA" w:rsidR="00AD2021" w:rsidRPr="00AD2021" w:rsidRDefault="00A96499"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In terms of size structure</w:t>
      </w:r>
      <w:r w:rsidR="00DF6A45">
        <w:rPr>
          <w:rFonts w:asciiTheme="minorHAnsi" w:hAnsiTheme="minorHAnsi" w:cstheme="minorHAnsi"/>
          <w:szCs w:val="24"/>
          <w:lang w:val="en-AU"/>
        </w:rPr>
        <w:t>,</w:t>
      </w:r>
      <w:r>
        <w:rPr>
          <w:rFonts w:asciiTheme="minorHAnsi" w:hAnsiTheme="minorHAnsi" w:cstheme="minorHAnsi"/>
          <w:szCs w:val="24"/>
          <w:lang w:val="en-AU"/>
        </w:rPr>
        <w:t xml:space="preserve"> </w:t>
      </w:r>
      <w:r w:rsidR="000F5BF7">
        <w:rPr>
          <w:rFonts w:asciiTheme="minorHAnsi" w:hAnsiTheme="minorHAnsi" w:cstheme="minorHAnsi"/>
          <w:szCs w:val="24"/>
          <w:lang w:val="en-AU"/>
        </w:rPr>
        <w:t>11</w:t>
      </w:r>
      <w:r>
        <w:rPr>
          <w:rFonts w:asciiTheme="minorHAnsi" w:hAnsiTheme="minorHAnsi" w:cstheme="minorHAnsi"/>
          <w:szCs w:val="24"/>
          <w:lang w:val="en-AU"/>
        </w:rPr>
        <w:t xml:space="preserve"> studies reported both inshore and offshore values with </w:t>
      </w:r>
      <w:r w:rsidR="000F5BF7">
        <w:rPr>
          <w:rFonts w:asciiTheme="minorHAnsi" w:hAnsiTheme="minorHAnsi" w:cstheme="minorHAnsi"/>
          <w:szCs w:val="24"/>
          <w:lang w:val="en-AU"/>
        </w:rPr>
        <w:t>nine</w:t>
      </w:r>
      <w:r>
        <w:rPr>
          <w:rFonts w:asciiTheme="minorHAnsi" w:hAnsiTheme="minorHAnsi" w:cstheme="minorHAnsi"/>
          <w:szCs w:val="24"/>
          <w:lang w:val="en-AU"/>
        </w:rPr>
        <w:t xml:space="preserve"> finding steeper </w:t>
      </w:r>
      <w:r w:rsidR="00527E39">
        <w:rPr>
          <w:rFonts w:asciiTheme="minorHAnsi" w:hAnsiTheme="minorHAnsi" w:cstheme="minorHAnsi"/>
          <w:lang w:val="en-AU"/>
        </w:rPr>
        <w:t>zooplankton size spectra</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s </w:t>
      </w:r>
      <w:r>
        <w:rPr>
          <w:rFonts w:asciiTheme="minorHAnsi" w:hAnsiTheme="minorHAnsi" w:cstheme="minorHAnsi"/>
          <w:szCs w:val="24"/>
          <w:lang w:val="en-AU"/>
        </w:rPr>
        <w:t>in inshore areas compared with offshore areas</w:t>
      </w:r>
      <w:r w:rsidR="00DF6A45">
        <w:rPr>
          <w:rFonts w:asciiTheme="minorHAnsi" w:hAnsiTheme="minorHAnsi" w:cstheme="minorHAnsi"/>
          <w:szCs w:val="24"/>
          <w:lang w:val="en-AU"/>
        </w:rPr>
        <w:t xml:space="preserve"> (Figure 7, Table S1)</w:t>
      </w:r>
      <w:r>
        <w:rPr>
          <w:rFonts w:asciiTheme="minorHAnsi" w:hAnsiTheme="minorHAnsi" w:cstheme="minorHAnsi"/>
          <w:szCs w:val="24"/>
          <w:lang w:val="en-AU"/>
        </w:rPr>
        <w:t>.</w:t>
      </w:r>
      <w:r w:rsidR="00EA5D06">
        <w:rPr>
          <w:rFonts w:asciiTheme="minorHAnsi" w:hAnsiTheme="minorHAnsi" w:cstheme="minorHAnsi"/>
          <w:szCs w:val="24"/>
          <w:lang w:val="en-AU"/>
        </w:rPr>
        <w:t xml:space="preserve"> The southern Bay of Biscay</w:t>
      </w:r>
      <w:r w:rsidR="00842884">
        <w:rPr>
          <w:rFonts w:asciiTheme="minorHAnsi" w:hAnsiTheme="minorHAnsi" w:cstheme="minorHAnsi"/>
          <w:szCs w:val="24"/>
          <w:lang w:val="en-AU"/>
        </w:rPr>
        <w:t xml:space="preserve"> and </w:t>
      </w:r>
      <w:r w:rsidR="00842884" w:rsidRPr="00842884">
        <w:rPr>
          <w:rFonts w:asciiTheme="minorHAnsi" w:hAnsiTheme="minorHAnsi" w:cstheme="minorHAnsi"/>
          <w:szCs w:val="24"/>
          <w:lang w:val="en-AU"/>
        </w:rPr>
        <w:t>North Iberian Shelf</w:t>
      </w:r>
      <w:r w:rsidR="00EA5D06">
        <w:rPr>
          <w:rFonts w:asciiTheme="minorHAnsi" w:hAnsiTheme="minorHAnsi" w:cstheme="minorHAnsi"/>
          <w:szCs w:val="24"/>
          <w:lang w:val="en-AU"/>
        </w:rPr>
        <w:t xml:space="preserve"> </w:t>
      </w:r>
      <w:r w:rsidR="00842884">
        <w:rPr>
          <w:rFonts w:asciiTheme="minorHAnsi" w:hAnsiTheme="minorHAnsi" w:cstheme="minorHAnsi"/>
          <w:szCs w:val="24"/>
          <w:lang w:val="en-AU"/>
        </w:rPr>
        <w:t>studies were</w:t>
      </w:r>
      <w:r w:rsidR="00EA5D06">
        <w:rPr>
          <w:rFonts w:asciiTheme="minorHAnsi" w:hAnsiTheme="minorHAnsi" w:cstheme="minorHAnsi"/>
          <w:szCs w:val="24"/>
          <w:lang w:val="en-AU"/>
        </w:rPr>
        <w:t xml:space="preserve"> </w:t>
      </w:r>
      <w:r w:rsidR="000E4C88">
        <w:rPr>
          <w:rFonts w:asciiTheme="minorHAnsi" w:hAnsiTheme="minorHAnsi" w:cstheme="minorHAnsi"/>
          <w:szCs w:val="24"/>
          <w:lang w:val="en-AU"/>
        </w:rPr>
        <w:t>unusual</w:t>
      </w:r>
      <w:r w:rsidR="00EA5D06">
        <w:rPr>
          <w:rFonts w:asciiTheme="minorHAnsi" w:hAnsiTheme="minorHAnsi" w:cstheme="minorHAnsi"/>
          <w:szCs w:val="24"/>
          <w:lang w:val="en-AU"/>
        </w:rPr>
        <w:t xml:space="preserve"> in having a shallower inshore </w:t>
      </w:r>
      <w:r w:rsidR="00527E39">
        <w:rPr>
          <w:rFonts w:asciiTheme="minorHAnsi" w:hAnsiTheme="minorHAnsi" w:cstheme="minorHAnsi"/>
          <w:lang w:val="en-AU"/>
        </w:rPr>
        <w:t>zooplankton size spectra</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 </w:t>
      </w:r>
      <w:r w:rsidR="00EA5D06">
        <w:rPr>
          <w:rFonts w:asciiTheme="minorHAnsi" w:hAnsiTheme="minorHAnsi" w:cstheme="minorHAnsi"/>
          <w:szCs w:val="24"/>
          <w:lang w:val="en-AU"/>
        </w:rPr>
        <w:t>compared to the offshore areas</w:t>
      </w:r>
      <w:r w:rsidR="00E31EA7">
        <w:rPr>
          <w:rFonts w:asciiTheme="minorHAnsi" w:hAnsiTheme="minorHAnsi" w:cstheme="minorHAnsi"/>
          <w:szCs w:val="24"/>
          <w:lang w:val="en-AU"/>
        </w:rPr>
        <w:t xml:space="preserve"> </w:t>
      </w:r>
      <w:r w:rsidR="00E31EA7">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{"citationID":"lxPN8d1w","properties":{"formattedCitation":"(Nogueira {\\i{}et al.}, 2004; Vandromme {\\i{}et al.}, 2014)","plainCitation":"(Nogueira et al., 2004; Vandromme et al., 2014)","noteIndex":0},"citationItems":[{"id":1688,"uris":["http://zotero.org/users/local/U6DoygBa/items/NE8KGFVV"],"uri":["http://zotero.org/users/local/U6DoygBa/items/NE8KGFVV"],"itemData":{"id":1688,"type":"article-journal","abstract":"Abstract.  Data from vertical net hauls and from a submersible optical plankton counter (OPC) were compared in terms of biomass and slope of the normalized biom","container-title":"ICES Journal of Marine Science","DOI":"10.1016/j.icesjms.2004.03.018","ISSN":"1054-3139","issue":"4","journalAbbreviation":"ICES J Mar Sci","language":"en","note":"publisher: Oxford Academic","page":"508-517","source":"academic.oup.com","title":"Comparison of biomass and size spectra derived from optical plankton counter data and net samples: application to the assessment of mesoplankton distribution along the Northwest and North Iberian Shelf","title-short":"Comparison of biomass and size spectra derived from optical plankton counter data and net samples","volume":"61","author":[{"family":"Nogueira","given":"Enrique"},{"family":"González-Nuevo","given":"Gonzalo"},{"family":"Bode","given":"Antonio"},{"family":"Varela","given":"Manuel"},{"family":"Morán","given":"Xosé Anxelu G."},{"family":"Valdés","given":"Luis"}],"issued":{"date-parts":[["2004",1,1]]}}},{"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E31EA7">
        <w:rPr>
          <w:rFonts w:asciiTheme="minorHAnsi" w:hAnsiTheme="minorHAnsi" w:cstheme="minorHAnsi"/>
          <w:szCs w:val="24"/>
          <w:lang w:val="en-AU"/>
        </w:rPr>
        <w:fldChar w:fldCharType="separate"/>
      </w:r>
      <w:r w:rsidR="00A925B7" w:rsidRPr="00A925B7">
        <w:rPr>
          <w:rFonts w:ascii="Calibri" w:hAnsi="Calibri" w:cs="Calibri"/>
          <w:szCs w:val="24"/>
        </w:rPr>
        <w:t xml:space="preserve">(Nogueira </w:t>
      </w:r>
      <w:r w:rsidR="00A925B7" w:rsidRPr="00A925B7">
        <w:rPr>
          <w:rFonts w:ascii="Calibri" w:hAnsi="Calibri" w:cs="Calibri"/>
          <w:i/>
          <w:iCs/>
          <w:szCs w:val="24"/>
        </w:rPr>
        <w:t>et al.</w:t>
      </w:r>
      <w:r w:rsidR="00A925B7" w:rsidRPr="00A925B7">
        <w:rPr>
          <w:rFonts w:ascii="Calibri" w:hAnsi="Calibri" w:cs="Calibri"/>
          <w:szCs w:val="24"/>
        </w:rPr>
        <w:t xml:space="preserve">, 2004; Vandromme </w:t>
      </w:r>
      <w:r w:rsidR="00A925B7" w:rsidRPr="00A925B7">
        <w:rPr>
          <w:rFonts w:ascii="Calibri" w:hAnsi="Calibri" w:cs="Calibri"/>
          <w:i/>
          <w:iCs/>
          <w:szCs w:val="24"/>
        </w:rPr>
        <w:t>et al.</w:t>
      </w:r>
      <w:r w:rsidR="00A925B7" w:rsidRPr="00A925B7">
        <w:rPr>
          <w:rFonts w:ascii="Calibri" w:hAnsi="Calibri" w:cs="Calibri"/>
          <w:szCs w:val="24"/>
        </w:rPr>
        <w:t>, 2014)</w:t>
      </w:r>
      <w:r w:rsidR="00E31EA7">
        <w:rPr>
          <w:rFonts w:asciiTheme="minorHAnsi" w:hAnsiTheme="minorHAnsi" w:cstheme="minorHAnsi"/>
          <w:szCs w:val="24"/>
          <w:lang w:val="en-AU"/>
        </w:rPr>
        <w:fldChar w:fldCharType="end"/>
      </w:r>
      <w:r w:rsidR="00EA5D06">
        <w:rPr>
          <w:rFonts w:asciiTheme="minorHAnsi" w:hAnsiTheme="minorHAnsi" w:cstheme="minorHAnsi"/>
          <w:szCs w:val="24"/>
          <w:lang w:val="en-AU"/>
        </w:rPr>
        <w:t>.</w:t>
      </w:r>
    </w:p>
    <w:p w14:paraId="063DD67D" w14:textId="43274649" w:rsidR="00A73321" w:rsidRDefault="000F5BF7" w:rsidP="00A73321">
      <w:pPr>
        <w:spacing w:line="480" w:lineRule="auto"/>
        <w:rPr>
          <w:rFonts w:asciiTheme="minorHAnsi" w:hAnsiTheme="minorHAnsi" w:cstheme="minorHAnsi"/>
          <w:b/>
          <w:bCs/>
          <w:lang w:val="en-AU"/>
        </w:rPr>
      </w:pPr>
      <w:r>
        <w:rPr>
          <w:rFonts w:asciiTheme="minorHAnsi" w:hAnsiTheme="minorHAnsi" w:cstheme="minorHAnsi"/>
          <w:b/>
          <w:bCs/>
          <w:noProof/>
          <w:lang w:val="en-AU" w:eastAsia="en-AU"/>
        </w:rPr>
        <w:lastRenderedPageBreak/>
        <w:drawing>
          <wp:inline distT="0" distB="0" distL="0" distR="0" wp14:anchorId="45A445F2" wp14:editId="67765EFF">
            <wp:extent cx="5727700" cy="40386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4038600"/>
                    </a:xfrm>
                    <a:prstGeom prst="rect">
                      <a:avLst/>
                    </a:prstGeom>
                    <a:noFill/>
                    <a:ln>
                      <a:noFill/>
                    </a:ln>
                  </pic:spPr>
                </pic:pic>
              </a:graphicData>
            </a:graphic>
          </wp:inline>
        </w:drawing>
      </w:r>
    </w:p>
    <w:p w14:paraId="0D5A4072" w14:textId="0D05A7EE" w:rsidR="00A73321" w:rsidRPr="00AF0CCA" w:rsidRDefault="00A73321" w:rsidP="00A73321">
      <w:pPr>
        <w:spacing w:line="480" w:lineRule="auto"/>
        <w:rPr>
          <w:rFonts w:asciiTheme="minorHAnsi" w:hAnsiTheme="minorHAnsi" w:cstheme="minorHAnsi"/>
          <w:bCs/>
          <w:lang w:val="en-AU"/>
        </w:rPr>
      </w:pPr>
      <w:r>
        <w:rPr>
          <w:rFonts w:asciiTheme="minorHAnsi" w:hAnsiTheme="minorHAnsi" w:cstheme="minorHAnsi"/>
          <w:b/>
          <w:bCs/>
          <w:lang w:val="en-AU"/>
        </w:rPr>
        <w:t xml:space="preserve">Figure 7 </w:t>
      </w:r>
      <w:r w:rsidRPr="00AD4F57">
        <w:rPr>
          <w:rFonts w:asciiTheme="minorHAnsi" w:hAnsiTheme="minorHAnsi" w:cstheme="minorHAnsi"/>
          <w:lang w:val="en-AU"/>
        </w:rPr>
        <w:t>Summary of 1</w:t>
      </w:r>
      <w:r w:rsidR="00AD4F57" w:rsidRPr="00AD4F57">
        <w:rPr>
          <w:rFonts w:asciiTheme="minorHAnsi" w:hAnsiTheme="minorHAnsi" w:cstheme="minorHAnsi"/>
          <w:lang w:val="en-AU"/>
        </w:rPr>
        <w:t>8</w:t>
      </w:r>
      <w:r w:rsidRPr="00AD4F57">
        <w:rPr>
          <w:rFonts w:asciiTheme="minorHAnsi" w:hAnsiTheme="minorHAnsi" w:cstheme="minorHAnsi"/>
          <w:lang w:val="en-AU"/>
        </w:rPr>
        <w:t xml:space="preserve"> previous</w:t>
      </w:r>
      <w:r>
        <w:rPr>
          <w:rFonts w:asciiTheme="minorHAnsi" w:hAnsiTheme="minorHAnsi" w:cstheme="minorHAnsi"/>
          <w:lang w:val="en-AU"/>
        </w:rPr>
        <w:t xml:space="preserve"> studies investigating cross shelf patterns of zooplankton (#1</w:t>
      </w:r>
      <w:r w:rsidR="00AD4F57">
        <w:rPr>
          <w:rFonts w:asciiTheme="minorHAnsi" w:hAnsiTheme="minorHAnsi" w:cstheme="minorHAnsi"/>
          <w:lang w:val="en-AU"/>
        </w:rPr>
        <w:t>9</w:t>
      </w:r>
      <w:r>
        <w:rPr>
          <w:rFonts w:asciiTheme="minorHAnsi" w:hAnsiTheme="minorHAnsi" w:cstheme="minorHAnsi"/>
          <w:lang w:val="en-AU"/>
        </w:rPr>
        <w:t xml:space="preserve"> is the current study). The y-axis shows the ratio of the inshore to offshore reported values for zooplankton A) Abundance, B) Biomass, and C) the Size Spectra</w:t>
      </w:r>
      <w:r w:rsidRPr="00F15D89">
        <w:rPr>
          <w:rFonts w:asciiTheme="minorHAnsi" w:hAnsiTheme="minorHAnsi" w:cstheme="minorHAnsi"/>
          <w:lang w:val="en-AU"/>
        </w:rPr>
        <w:t xml:space="preserve"> </w:t>
      </w:r>
      <w:r>
        <w:rPr>
          <w:rFonts w:asciiTheme="minorHAnsi" w:hAnsiTheme="minorHAnsi" w:cstheme="minorHAnsi"/>
          <w:lang w:val="en-AU"/>
        </w:rPr>
        <w:t>S</w:t>
      </w:r>
      <w:r w:rsidRPr="00F15D89">
        <w:rPr>
          <w:rFonts w:asciiTheme="minorHAnsi" w:hAnsiTheme="minorHAnsi" w:cstheme="minorHAnsi"/>
          <w:lang w:val="en-AU"/>
        </w:rPr>
        <w:t>lope</w:t>
      </w:r>
      <w:r w:rsidR="00A7601B">
        <w:rPr>
          <w:rFonts w:asciiTheme="minorHAnsi" w:hAnsiTheme="minorHAnsi" w:cstheme="minorHAnsi"/>
          <w:lang w:val="en-AU"/>
        </w:rPr>
        <w:t>s</w:t>
      </w:r>
      <w:r>
        <w:rPr>
          <w:rFonts w:asciiTheme="minorHAnsi" w:hAnsiTheme="minorHAnsi" w:cstheme="minorHAnsi"/>
          <w:lang w:val="en-AU"/>
        </w:rPr>
        <w:t>. A ratio greater than 1 (red dashed line) means that the inshore region had a larger abundance/biomass or steeper size spectr</w:t>
      </w:r>
      <w:r w:rsidR="00A7601B">
        <w:rPr>
          <w:rFonts w:asciiTheme="minorHAnsi" w:hAnsiTheme="minorHAnsi" w:cstheme="minorHAnsi"/>
          <w:lang w:val="en-AU"/>
        </w:rPr>
        <w:t>um</w:t>
      </w:r>
      <w:r>
        <w:rPr>
          <w:rFonts w:asciiTheme="minorHAnsi" w:hAnsiTheme="minorHAnsi" w:cstheme="minorHAnsi"/>
          <w:lang w:val="en-AU"/>
        </w:rPr>
        <w:t xml:space="preserve">. Each numbered dot represents a study except for the studies in the Bay of Biscay which identified east and south as distinct region so they remain independent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{"citationID":"4aQPCl9o","properties":{"formattedCitation":"(Table S1; Irigoien {\\i{}et al.}, 2009; Vandromme {\\i{}et al.}, 2014)","plainCitation":"(Table S1; 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Antonio"},{"family":"Grosjean","given":"Philippe"},{"family":"Denis","given":"Kevin"},{"family":"Albaina","given":"Aitor"},{"family":"Santos","given":"Maria"}],"issued":{"date-parts":[["2009"]]}},"prefix":"Table S1; "},{"id":1032,"uris":["http://zotero.org/users/local/U6DoygBa/items/VUTLB342"],"uri":["http://zotero.org/users/local/U6DoygBa/items/VUTLB342"],"itemData":{"id":1032,"type":"article-journal","container-title":"Ocean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szCs w:val="24"/>
        </w:rPr>
        <w:t xml:space="preserve">(Table S1; Irigoien </w:t>
      </w:r>
      <w:r w:rsidR="00A925B7" w:rsidRPr="00A925B7">
        <w:rPr>
          <w:rFonts w:ascii="Calibri" w:hAnsi="Calibri" w:cs="Calibri"/>
          <w:i/>
          <w:iCs/>
          <w:szCs w:val="24"/>
        </w:rPr>
        <w:t>et al.</w:t>
      </w:r>
      <w:r w:rsidR="00A925B7" w:rsidRPr="00A925B7">
        <w:rPr>
          <w:rFonts w:ascii="Calibri" w:hAnsi="Calibri" w:cs="Calibri"/>
          <w:szCs w:val="24"/>
        </w:rPr>
        <w:t xml:space="preserve">, 2009; Vandromme </w:t>
      </w:r>
      <w:r w:rsidR="00A925B7" w:rsidRPr="00A925B7">
        <w:rPr>
          <w:rFonts w:ascii="Calibri" w:hAnsi="Calibri" w:cs="Calibri"/>
          <w:i/>
          <w:iCs/>
          <w:szCs w:val="24"/>
        </w:rPr>
        <w:t>et al.</w:t>
      </w:r>
      <w:r w:rsidR="00A925B7" w:rsidRPr="00A925B7">
        <w:rPr>
          <w:rFonts w:ascii="Calibri" w:hAnsi="Calibri" w:cs="Calibri"/>
          <w:szCs w:val="24"/>
        </w:rPr>
        <w:t>, 2014)</w:t>
      </w:r>
      <w:r>
        <w:rPr>
          <w:rFonts w:asciiTheme="minorHAnsi" w:hAnsiTheme="minorHAnsi" w:cstheme="minorHAnsi"/>
          <w:lang w:val="en-AU"/>
        </w:rPr>
        <w:fldChar w:fldCharType="end"/>
      </w:r>
      <w:r>
        <w:rPr>
          <w:rFonts w:asciiTheme="minorHAnsi" w:hAnsiTheme="minorHAnsi" w:cstheme="minorHAnsi"/>
          <w:lang w:val="en-AU"/>
        </w:rPr>
        <w:t>. The x-axis represents the bathymetry range from each study with the dot on the mean value for that study. Note the differing y-axes and log</w:t>
      </w:r>
      <w:r>
        <w:rPr>
          <w:rFonts w:asciiTheme="minorHAnsi" w:hAnsiTheme="minorHAnsi" w:cstheme="minorHAnsi"/>
          <w:vertAlign w:val="subscript"/>
          <w:lang w:val="en-AU"/>
        </w:rPr>
        <w:t>10</w:t>
      </w:r>
      <w:r>
        <w:rPr>
          <w:rFonts w:asciiTheme="minorHAnsi" w:hAnsiTheme="minorHAnsi" w:cstheme="minorHAnsi"/>
          <w:lang w:val="en-AU"/>
        </w:rPr>
        <w:t xml:space="preserve"> x-axis</w:t>
      </w:r>
      <w:r w:rsidR="00A7601B">
        <w:rPr>
          <w:rFonts w:asciiTheme="minorHAnsi" w:hAnsiTheme="minorHAnsi" w:cstheme="minorHAnsi"/>
          <w:lang w:val="en-AU"/>
        </w:rPr>
        <w:t xml:space="preserve"> on a)</w:t>
      </w:r>
      <w:r>
        <w:rPr>
          <w:rFonts w:asciiTheme="minorHAnsi" w:hAnsiTheme="minorHAnsi" w:cstheme="minorHAnsi"/>
          <w:lang w:val="en-AU"/>
        </w:rPr>
        <w:t xml:space="preserve">, and that not all studies </w:t>
      </w:r>
      <w:proofErr w:type="gramStart"/>
      <w:r>
        <w:rPr>
          <w:rFonts w:asciiTheme="minorHAnsi" w:hAnsiTheme="minorHAnsi" w:cstheme="minorHAnsi"/>
          <w:lang w:val="en-AU"/>
        </w:rPr>
        <w:t>are located in</w:t>
      </w:r>
      <w:proofErr w:type="gramEnd"/>
      <w:r>
        <w:rPr>
          <w:rFonts w:asciiTheme="minorHAnsi" w:hAnsiTheme="minorHAnsi" w:cstheme="minorHAnsi"/>
          <w:lang w:val="en-AU"/>
        </w:rPr>
        <w:t xml:space="preserve"> western boundary current influenced locations.</w:t>
      </w:r>
    </w:p>
    <w:p w14:paraId="756BEFE0" w14:textId="77777777" w:rsidR="00767381" w:rsidRPr="00AF0CCA" w:rsidRDefault="00767381" w:rsidP="00D715A7">
      <w:pPr>
        <w:spacing w:line="480" w:lineRule="auto"/>
        <w:ind w:firstLine="720"/>
        <w:rPr>
          <w:rFonts w:asciiTheme="minorHAnsi" w:hAnsiTheme="minorHAnsi" w:cstheme="minorHAnsi"/>
          <w:bCs/>
          <w:szCs w:val="24"/>
          <w:lang w:val="en-AU"/>
        </w:rPr>
      </w:pPr>
    </w:p>
    <w:p w14:paraId="1526FBC2" w14:textId="77777777" w:rsidR="00B20719" w:rsidRPr="00AF0CCA" w:rsidRDefault="00B20719" w:rsidP="00D715A7">
      <w:pPr>
        <w:spacing w:line="480" w:lineRule="auto"/>
        <w:rPr>
          <w:rFonts w:asciiTheme="minorHAnsi" w:eastAsia="Times New Roman" w:hAnsiTheme="minorHAnsi" w:cstheme="minorHAnsi"/>
          <w:bCs/>
          <w:kern w:val="28"/>
          <w:szCs w:val="24"/>
          <w:lang w:val="en-AU"/>
        </w:rPr>
      </w:pPr>
      <w:r w:rsidRPr="00A27F40">
        <w:rPr>
          <w:rFonts w:asciiTheme="minorHAnsi" w:hAnsiTheme="minorHAnsi" w:cstheme="minorHAnsi"/>
          <w:lang w:val="en-AU"/>
        </w:rPr>
        <w:br w:type="page"/>
      </w:r>
    </w:p>
    <w:p w14:paraId="6C0338F8" w14:textId="5432722C" w:rsidR="002B6748" w:rsidRPr="00F15D89" w:rsidRDefault="008872B5" w:rsidP="00D715A7">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lastRenderedPageBreak/>
        <w:t>D</w:t>
      </w:r>
      <w:r w:rsidR="002B6748" w:rsidRPr="00F15D89">
        <w:rPr>
          <w:rFonts w:asciiTheme="minorHAnsi" w:hAnsiTheme="minorHAnsi" w:cstheme="minorHAnsi"/>
          <w:lang w:val="en-AU"/>
        </w:rPr>
        <w:t>iscussion</w:t>
      </w:r>
      <w:ins w:id="150" w:author="Jason Everett" w:date="2020-12-16T21:31:00Z">
        <w:r w:rsidR="00E42CF0">
          <w:rPr>
            <w:rFonts w:asciiTheme="minorHAnsi" w:hAnsiTheme="minorHAnsi" w:cstheme="minorHAnsi"/>
            <w:lang w:val="en-AU"/>
          </w:rPr>
          <w:t> </w:t>
        </w:r>
      </w:ins>
    </w:p>
    <w:p w14:paraId="3C2D95FC" w14:textId="57BDB17B" w:rsidR="009A75A9" w:rsidRDefault="00BF2FDC" w:rsidP="009A75A9">
      <w:pPr>
        <w:spacing w:line="480" w:lineRule="auto"/>
        <w:ind w:firstLine="720"/>
        <w:rPr>
          <w:rFonts w:asciiTheme="minorHAnsi" w:hAnsiTheme="minorHAnsi" w:cstheme="minorHAnsi"/>
          <w:szCs w:val="24"/>
          <w:lang w:val="en-AU"/>
        </w:rPr>
      </w:pPr>
      <w:ins w:id="151" w:author="Jason Everett" w:date="2020-12-16T21:25:00Z">
        <w:r>
          <w:rPr>
            <w:rFonts w:asciiTheme="minorHAnsi" w:hAnsiTheme="minorHAnsi" w:cstheme="minorHAnsi"/>
            <w:szCs w:val="24"/>
            <w:lang w:val="en-AU"/>
          </w:rPr>
          <w:t xml:space="preserve">The size-spectra of zooplankton provides important information about the </w:t>
        </w:r>
      </w:ins>
      <w:ins w:id="152" w:author="Jason Everett" w:date="2020-12-16T21:26:00Z">
        <w:r>
          <w:rPr>
            <w:rFonts w:asciiTheme="minorHAnsi" w:hAnsiTheme="minorHAnsi" w:cstheme="minorHAnsi"/>
            <w:szCs w:val="24"/>
            <w:lang w:val="en-AU"/>
          </w:rPr>
          <w:t>transfer of energy from phytoplankton to fish</w:t>
        </w:r>
      </w:ins>
      <w:ins w:id="153" w:author="Jason Everett" w:date="2020-12-16T21:27:00Z">
        <w:r>
          <w:rPr>
            <w:rFonts w:asciiTheme="minorHAnsi" w:hAnsiTheme="minorHAnsi" w:cstheme="minorHAnsi"/>
            <w:szCs w:val="24"/>
            <w:lang w:val="en-AU"/>
          </w:rPr>
          <w:t xml:space="preserve">, from which we can learn more about the fisheries supported by our continental shelves. </w:t>
        </w:r>
      </w:ins>
      <w:r w:rsidR="009A75A9" w:rsidRPr="008F6B9F">
        <w:rPr>
          <w:rFonts w:asciiTheme="minorHAnsi" w:hAnsiTheme="minorHAnsi" w:cstheme="minorHAnsi"/>
          <w:szCs w:val="24"/>
          <w:lang w:val="en-AU"/>
        </w:rPr>
        <w:t xml:space="preserve">This study highlights consistent </w:t>
      </w:r>
      <w:commentRangeStart w:id="154"/>
      <w:r w:rsidR="009A75A9" w:rsidRPr="008F6B9F">
        <w:rPr>
          <w:rFonts w:asciiTheme="minorHAnsi" w:hAnsiTheme="minorHAnsi" w:cstheme="minorHAnsi"/>
          <w:szCs w:val="24"/>
          <w:lang w:val="en-AU"/>
        </w:rPr>
        <w:t xml:space="preserve">declines </w:t>
      </w:r>
      <w:commentRangeEnd w:id="154"/>
      <w:r w:rsidR="00E42CF0">
        <w:rPr>
          <w:rStyle w:val="CommentReference"/>
        </w:rPr>
        <w:commentReference w:id="154"/>
      </w:r>
      <w:r w:rsidR="009A75A9" w:rsidRPr="008F6B9F">
        <w:rPr>
          <w:rFonts w:asciiTheme="minorHAnsi" w:hAnsiTheme="minorHAnsi" w:cstheme="minorHAnsi"/>
          <w:szCs w:val="24"/>
          <w:lang w:val="en-AU"/>
        </w:rPr>
        <w:t xml:space="preserve">in zooplankton biomass and altered size-structure horizontally and vertically across the narrow continental shelf off eastern Australia. These </w:t>
      </w:r>
      <w:commentRangeStart w:id="155"/>
      <w:r w:rsidR="009A75A9" w:rsidRPr="008F6B9F">
        <w:rPr>
          <w:rFonts w:asciiTheme="minorHAnsi" w:hAnsiTheme="minorHAnsi" w:cstheme="minorHAnsi"/>
          <w:szCs w:val="24"/>
          <w:lang w:val="en-AU"/>
        </w:rPr>
        <w:t>changes</w:t>
      </w:r>
      <w:commentRangeEnd w:id="155"/>
      <w:r w:rsidR="007A7E66">
        <w:rPr>
          <w:rStyle w:val="CommentReference"/>
        </w:rPr>
        <w:commentReference w:id="155"/>
      </w:r>
      <w:r w:rsidR="009A75A9" w:rsidRPr="008F6B9F">
        <w:rPr>
          <w:rFonts w:asciiTheme="minorHAnsi" w:hAnsiTheme="minorHAnsi" w:cstheme="minorHAnsi"/>
          <w:szCs w:val="24"/>
          <w:lang w:val="en-AU"/>
        </w:rPr>
        <w:t xml:space="preserve"> in the zooplankton community</w:t>
      </w:r>
      <w:ins w:id="156" w:author="Jason Everett" w:date="2020-12-16T21:37:00Z">
        <w:r w:rsidR="00957F28">
          <w:rPr>
            <w:rFonts w:asciiTheme="minorHAnsi" w:hAnsiTheme="minorHAnsi" w:cstheme="minorHAnsi"/>
            <w:szCs w:val="24"/>
            <w:lang w:val="en-AU"/>
          </w:rPr>
          <w:t xml:space="preserve"> are</w:t>
        </w:r>
      </w:ins>
      <w:del w:id="157" w:author="Jason Everett" w:date="2020-12-16T21:37:00Z">
        <w:r w:rsidR="009A75A9" w:rsidRPr="008F6B9F" w:rsidDel="00957F28">
          <w:rPr>
            <w:rFonts w:asciiTheme="minorHAnsi" w:hAnsiTheme="minorHAnsi" w:cstheme="minorHAnsi"/>
            <w:szCs w:val="24"/>
            <w:lang w:val="en-AU"/>
          </w:rPr>
          <w:delText xml:space="preserve"> were </w:delText>
        </w:r>
        <w:r w:rsidR="00A27F40" w:rsidDel="00957F28">
          <w:rPr>
            <w:rFonts w:asciiTheme="minorHAnsi" w:hAnsiTheme="minorHAnsi" w:cstheme="minorHAnsi"/>
            <w:szCs w:val="24"/>
            <w:lang w:val="en-AU"/>
          </w:rPr>
          <w:delText>evident in our</w:delText>
        </w:r>
        <w:r w:rsidR="009A75A9" w:rsidRPr="008F6B9F" w:rsidDel="00957F28">
          <w:rPr>
            <w:rFonts w:asciiTheme="minorHAnsi" w:hAnsiTheme="minorHAnsi" w:cstheme="minorHAnsi"/>
            <w:szCs w:val="24"/>
            <w:lang w:val="en-AU"/>
          </w:rPr>
          <w:delText xml:space="preserve"> study and </w:delText>
        </w:r>
        <w:r w:rsidR="009A75A9" w:rsidDel="00957F28">
          <w:rPr>
            <w:rFonts w:asciiTheme="minorHAnsi" w:hAnsiTheme="minorHAnsi" w:cstheme="minorHAnsi"/>
            <w:szCs w:val="24"/>
            <w:lang w:val="en-AU"/>
          </w:rPr>
          <w:delText>are</w:delText>
        </w:r>
      </w:del>
      <w:r w:rsidR="009A75A9">
        <w:rPr>
          <w:rFonts w:asciiTheme="minorHAnsi" w:hAnsiTheme="minorHAnsi" w:cstheme="minorHAnsi"/>
          <w:szCs w:val="24"/>
          <w:lang w:val="en-AU"/>
        </w:rPr>
        <w:t xml:space="preserve"> consistent</w:t>
      </w:r>
      <w:r w:rsidR="009A75A9" w:rsidRPr="008F6B9F">
        <w:rPr>
          <w:rFonts w:asciiTheme="minorHAnsi" w:hAnsiTheme="minorHAnsi" w:cstheme="minorHAnsi"/>
          <w:szCs w:val="24"/>
          <w:lang w:val="en-AU"/>
        </w:rPr>
        <w:t xml:space="preserve"> </w:t>
      </w:r>
      <w:ins w:id="158" w:author="Jason Everett" w:date="2020-12-16T21:37:00Z">
        <w:r w:rsidR="00957F28">
          <w:rPr>
            <w:rFonts w:asciiTheme="minorHAnsi" w:hAnsiTheme="minorHAnsi" w:cstheme="minorHAnsi"/>
            <w:szCs w:val="24"/>
            <w:lang w:val="en-AU"/>
          </w:rPr>
          <w:t>with the patterns in</w:t>
        </w:r>
      </w:ins>
      <w:del w:id="159" w:author="Jason Everett" w:date="2020-12-16T21:37:00Z">
        <w:r w:rsidR="009A75A9" w:rsidRPr="008F6B9F" w:rsidDel="00957F28">
          <w:rPr>
            <w:rFonts w:asciiTheme="minorHAnsi" w:hAnsiTheme="minorHAnsi" w:cstheme="minorHAnsi"/>
            <w:szCs w:val="24"/>
            <w:lang w:val="en-AU"/>
          </w:rPr>
          <w:delText>in</w:delText>
        </w:r>
      </w:del>
      <w:r w:rsidR="009A75A9" w:rsidRPr="008F6B9F">
        <w:rPr>
          <w:rFonts w:asciiTheme="minorHAnsi" w:hAnsiTheme="minorHAnsi" w:cstheme="minorHAnsi"/>
          <w:szCs w:val="24"/>
          <w:lang w:val="en-AU"/>
        </w:rPr>
        <w:t xml:space="preserve"> zooplankton </w:t>
      </w:r>
      <w:r w:rsidR="009A75A9">
        <w:rPr>
          <w:rFonts w:asciiTheme="minorHAnsi" w:hAnsiTheme="minorHAnsi" w:cstheme="minorHAnsi"/>
          <w:szCs w:val="24"/>
          <w:lang w:val="en-AU"/>
        </w:rPr>
        <w:t>size-structure</w:t>
      </w:r>
      <w:r w:rsidR="009A75A9" w:rsidRPr="008F6B9F">
        <w:rPr>
          <w:rFonts w:asciiTheme="minorHAnsi" w:hAnsiTheme="minorHAnsi" w:cstheme="minorHAnsi"/>
          <w:szCs w:val="24"/>
          <w:lang w:val="en-AU"/>
        </w:rPr>
        <w:t xml:space="preserve"> across </w:t>
      </w:r>
      <w:r w:rsidR="002F6409">
        <w:rPr>
          <w:rFonts w:asciiTheme="minorHAnsi" w:hAnsiTheme="minorHAnsi" w:cstheme="minorHAnsi"/>
          <w:szCs w:val="24"/>
          <w:lang w:val="en-AU"/>
        </w:rPr>
        <w:t xml:space="preserve">other </w:t>
      </w:r>
      <w:r w:rsidR="009A75A9" w:rsidRPr="008F6B9F">
        <w:rPr>
          <w:rFonts w:asciiTheme="minorHAnsi" w:hAnsiTheme="minorHAnsi" w:cstheme="minorHAnsi"/>
          <w:szCs w:val="24"/>
          <w:lang w:val="en-AU"/>
        </w:rPr>
        <w:t xml:space="preserve">continental shelves (Figure </w:t>
      </w:r>
      <w:r w:rsidR="00C825CF">
        <w:rPr>
          <w:rFonts w:asciiTheme="minorHAnsi" w:hAnsiTheme="minorHAnsi" w:cstheme="minorHAnsi"/>
          <w:szCs w:val="24"/>
          <w:lang w:val="en-AU"/>
        </w:rPr>
        <w:t>8</w:t>
      </w:r>
      <w:r w:rsidR="009A75A9" w:rsidRPr="008F6B9F">
        <w:rPr>
          <w:rFonts w:asciiTheme="minorHAnsi" w:hAnsiTheme="minorHAnsi" w:cstheme="minorHAnsi"/>
          <w:szCs w:val="24"/>
          <w:lang w:val="en-AU"/>
        </w:rPr>
        <w:t>)</w:t>
      </w:r>
      <w:ins w:id="160" w:author="Jason Everett" w:date="2020-12-17T11:27:00Z">
        <w:r w:rsidR="007A7E66">
          <w:rPr>
            <w:rFonts w:asciiTheme="minorHAnsi" w:hAnsiTheme="minorHAnsi" w:cstheme="minorHAnsi"/>
            <w:szCs w:val="24"/>
            <w:lang w:val="en-AU"/>
          </w:rPr>
          <w:t xml:space="preserve"> and</w:t>
        </w:r>
        <w:r w:rsidR="002E4853">
          <w:rPr>
            <w:rFonts w:asciiTheme="minorHAnsi" w:hAnsiTheme="minorHAnsi" w:cstheme="minorHAnsi"/>
            <w:szCs w:val="24"/>
            <w:lang w:val="en-AU"/>
          </w:rPr>
          <w:t xml:space="preserve"> </w:t>
        </w:r>
      </w:ins>
      <w:del w:id="161" w:author="Jason Everett" w:date="2020-12-17T11:27:00Z">
        <w:r w:rsidR="009A75A9" w:rsidRPr="008F6B9F" w:rsidDel="007A7E66">
          <w:rPr>
            <w:rFonts w:asciiTheme="minorHAnsi" w:hAnsiTheme="minorHAnsi" w:cstheme="minorHAnsi"/>
            <w:szCs w:val="24"/>
            <w:lang w:val="en-AU"/>
          </w:rPr>
          <w:delText xml:space="preserve">. These trends in the zooplankton community </w:delText>
        </w:r>
      </w:del>
      <w:r w:rsidR="009A75A9" w:rsidRPr="008F6B9F">
        <w:rPr>
          <w:rFonts w:asciiTheme="minorHAnsi" w:hAnsiTheme="minorHAnsi" w:cstheme="minorHAnsi"/>
          <w:szCs w:val="24"/>
          <w:lang w:val="en-AU"/>
        </w:rPr>
        <w:t>are an outcome of cross-shelf flows and sporadic upwelling processes</w:t>
      </w:r>
      <w:del w:id="162" w:author="Jason Everett" w:date="2020-12-17T11:27:00Z">
        <w:r w:rsidR="009A75A9" w:rsidRPr="008F6B9F" w:rsidDel="002E4853">
          <w:rPr>
            <w:rFonts w:asciiTheme="minorHAnsi" w:hAnsiTheme="minorHAnsi" w:cstheme="minorHAnsi"/>
            <w:szCs w:val="24"/>
            <w:lang w:val="en-AU"/>
          </w:rPr>
          <w:delText>,</w:delText>
        </w:r>
      </w:del>
      <w:r w:rsidR="009A75A9" w:rsidRPr="008F6B9F">
        <w:rPr>
          <w:rFonts w:asciiTheme="minorHAnsi" w:hAnsiTheme="minorHAnsi" w:cstheme="minorHAnsi"/>
          <w:szCs w:val="24"/>
          <w:lang w:val="en-AU"/>
        </w:rPr>
        <w:t xml:space="preserve"> driven by ocean currents and coastal winds</w:t>
      </w:r>
      <w:r w:rsidR="005879C3">
        <w:rPr>
          <w:rFonts w:asciiTheme="minorHAnsi" w:hAnsiTheme="minorHAnsi" w:cstheme="minorHAnsi"/>
          <w:szCs w:val="24"/>
          <w:lang w:val="en-AU"/>
        </w:rPr>
        <w:t xml:space="preserve"> </w:t>
      </w:r>
      <w:r w:rsidR="005879C3">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{"citationID":"09skJz3X","properties":{"formattedCitation":"(Roughan and Middleton, 2002; Everett {\\i{}et al.}, 2014; Malan {\\i{}et al.}, 2020)","plainCitation":"(Roughan and Middleton, 2002; Everett et al., 2014; Malan et al., 2020)","noteIndex":0},"citationItems":[{"id":493,"uris":["http://zotero.org/users/local/U6DoygBa/items/CXSGU9RB"],"uri":["http://zotero.org/users/local/U6DoygBa/items/CXSGU9RB"],"itemData":{"id":493,"type":"article-journal","abstract":"Strengthening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A."}],"issued":{"date-parts":[["2014",1]]}}},{"id":751,"uris":["http://zotero.org/users/local/U6DoygBa/items/NLVVARLN"],"uri":["http://zotero.org/users/local/U6DoygBa/items/NLVVARLN"],"itemData":{"id":751,"type":"article-journal","abstract":"Abstract In western boundary current systems, sharp velocity gradients between the poleward flowing jet and coastal waters generally act to inhibit cross-shelf exchange. Downstream of jet separation, dynamic mesoscale eddies dominate the flow. In the East Australian Current System, counter-rotating eddy dipoles are often present which, in the appropriate configuration, have potential to drive cross-shelf transport. However, this eddy dipole mode is poorly understood in the framework of cross-shelf exchange and the effect of these structures on shelf waters is uncertain. Using 25 years of satellite altimetry, as well as in situ sampling of a typical dipole event, we investigate the characteristics of eddy-driven cross-shelf exchange. We show that the maximum onshore velocity is driven by an eddy dipole structure and occurs in a defined latitudinal band between 33°S and 34°S more than 50% of the time. We sample a typical eddy dipole and find a strong onshore jet, 37 km wide, with velocities up to 1.78 m s and a transport of at least 16 Sv. Hydrographic data from an autonomous underwater glider show that this jet manifests on the shelf as a subsurface intrusion of warm salty water extending from offshore up onto the midshelf. In the light of climatic changes in western boundary current transport and the increase in their eddy kinetic energy, understanding eddy-driven cross-shelf exchange is important to predict future changes to the shelf water mass.","container-title":"Journal of Geophysical Research: Oceans","DOI":"10.1029/2019jc015613","ISSN":"2169-9275","issue":"2","journalAbbreviation":"J. Geophys. Res.: Oceans","page":"e2019JC015613","title":"Eddy-Driven Cross-Shelf Transport in the East Australian Current Separation Zone","volume":"125","author":[{"family":"Malan","given":"Neil"},{"family":"Archer","given":"Matthew"},{"family":"Roughan","given":"Moninya"},{"family":"Cetina-Heredia","given":"Paulina"},{"family":"Hemming","given":"Michael"},{"family":"Rocha","given":"Carlos"},{"family":"Schaeffer","given":"Amandine"},{"family":"Suthers","given":"Iain"},{"family":"Queiroz","given":"Eduardo"}],"issued":{"date-parts":[["2020"]]}}},{"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5879C3">
        <w:rPr>
          <w:rFonts w:asciiTheme="minorHAnsi" w:hAnsiTheme="minorHAnsi" w:cstheme="minorHAnsi"/>
          <w:szCs w:val="24"/>
          <w:lang w:val="en-AU"/>
        </w:rPr>
        <w:fldChar w:fldCharType="separate"/>
      </w:r>
      <w:r w:rsidR="00A925B7" w:rsidRPr="00A925B7">
        <w:rPr>
          <w:rFonts w:ascii="Calibri" w:hAnsi="Calibri" w:cs="Calibri"/>
          <w:szCs w:val="24"/>
        </w:rPr>
        <w:t xml:space="preserve">(Roughan and Middleton, 2002; Everett </w:t>
      </w:r>
      <w:r w:rsidR="00A925B7" w:rsidRPr="00A925B7">
        <w:rPr>
          <w:rFonts w:ascii="Calibri" w:hAnsi="Calibri" w:cs="Calibri"/>
          <w:i/>
          <w:iCs/>
          <w:szCs w:val="24"/>
        </w:rPr>
        <w:t>et al.</w:t>
      </w:r>
      <w:r w:rsidR="00A925B7" w:rsidRPr="00A925B7">
        <w:rPr>
          <w:rFonts w:ascii="Calibri" w:hAnsi="Calibri" w:cs="Calibri"/>
          <w:szCs w:val="24"/>
        </w:rPr>
        <w:t xml:space="preserve">, 2014; Malan </w:t>
      </w:r>
      <w:r w:rsidR="00A925B7" w:rsidRPr="00A925B7">
        <w:rPr>
          <w:rFonts w:ascii="Calibri" w:hAnsi="Calibri" w:cs="Calibri"/>
          <w:i/>
          <w:iCs/>
          <w:szCs w:val="24"/>
        </w:rPr>
        <w:t>et al.</w:t>
      </w:r>
      <w:r w:rsidR="00A925B7" w:rsidRPr="00A925B7">
        <w:rPr>
          <w:rFonts w:ascii="Calibri" w:hAnsi="Calibri" w:cs="Calibri"/>
          <w:szCs w:val="24"/>
        </w:rPr>
        <w:t>, 2020)</w:t>
      </w:r>
      <w:r w:rsidR="005879C3">
        <w:rPr>
          <w:rFonts w:asciiTheme="minorHAnsi" w:hAnsiTheme="minorHAnsi" w:cstheme="minorHAnsi"/>
          <w:szCs w:val="24"/>
          <w:lang w:val="en-AU"/>
        </w:rPr>
        <w:fldChar w:fldCharType="end"/>
      </w:r>
      <w:r w:rsidR="009A75A9" w:rsidRPr="008F6B9F">
        <w:rPr>
          <w:rFonts w:asciiTheme="minorHAnsi" w:hAnsiTheme="minorHAnsi" w:cstheme="minorHAnsi"/>
          <w:szCs w:val="24"/>
          <w:lang w:val="en-AU"/>
        </w:rPr>
        <w:t>.</w:t>
      </w:r>
      <w:r w:rsidR="00C20B37">
        <w:rPr>
          <w:rFonts w:asciiTheme="minorHAnsi" w:hAnsiTheme="minorHAnsi" w:cstheme="minorHAnsi"/>
          <w:szCs w:val="24"/>
          <w:lang w:val="en-AU"/>
        </w:rPr>
        <w:t xml:space="preserve"> </w:t>
      </w:r>
    </w:p>
    <w:p w14:paraId="7A644D6D" w14:textId="43BC3E18" w:rsidR="00FF1316" w:rsidRPr="00F15D89" w:rsidRDefault="00A66885" w:rsidP="00D715A7">
      <w:pPr>
        <w:spacing w:line="480" w:lineRule="auto"/>
        <w:ind w:firstLine="720"/>
        <w:rPr>
          <w:rFonts w:asciiTheme="minorHAnsi" w:hAnsiTheme="minorHAnsi" w:cstheme="minorHAnsi"/>
          <w:szCs w:val="24"/>
          <w:lang w:val="en-AU"/>
        </w:rPr>
      </w:pPr>
      <w:commentRangeStart w:id="163"/>
      <w:ins w:id="164" w:author="Jason Everett" w:date="2020-12-17T11:34:00Z">
        <w:r>
          <w:rPr>
            <w:rFonts w:asciiTheme="minorHAnsi" w:hAnsiTheme="minorHAnsi" w:cstheme="minorHAnsi"/>
            <w:szCs w:val="24"/>
            <w:lang w:val="en-AU"/>
          </w:rPr>
          <w:t>Zooplankton biomass</w:t>
        </w:r>
      </w:ins>
      <w:commentRangeEnd w:id="163"/>
      <w:ins w:id="165" w:author="Jason Everett" w:date="2020-12-17T11:37:00Z">
        <w:r>
          <w:rPr>
            <w:rStyle w:val="CommentReference"/>
          </w:rPr>
          <w:commentReference w:id="163"/>
        </w:r>
      </w:ins>
      <w:ins w:id="166" w:author="Jason Everett" w:date="2020-12-17T11:34:00Z">
        <w:r>
          <w:rPr>
            <w:rFonts w:asciiTheme="minorHAnsi" w:hAnsiTheme="minorHAnsi" w:cstheme="minorHAnsi"/>
            <w:szCs w:val="24"/>
            <w:lang w:val="en-AU"/>
          </w:rPr>
          <w:t xml:space="preserve"> and mean size </w:t>
        </w:r>
      </w:ins>
      <w:ins w:id="167" w:author="Jason Everett" w:date="2020-12-17T11:35:00Z">
        <w:r>
          <w:rPr>
            <w:rFonts w:asciiTheme="minorHAnsi" w:hAnsiTheme="minorHAnsi" w:cstheme="minorHAnsi"/>
            <w:szCs w:val="24"/>
            <w:lang w:val="en-AU"/>
          </w:rPr>
          <w:t>was generally</w:t>
        </w:r>
      </w:ins>
      <w:ins w:id="168" w:author="Jason Everett" w:date="2020-12-17T11:37:00Z">
        <w:r>
          <w:rPr>
            <w:rFonts w:asciiTheme="minorHAnsi" w:hAnsiTheme="minorHAnsi" w:cstheme="minorHAnsi"/>
            <w:szCs w:val="24"/>
            <w:lang w:val="en-AU"/>
          </w:rPr>
          <w:t xml:space="preserve"> (STRONGLY?) </w:t>
        </w:r>
      </w:ins>
      <w:ins w:id="169" w:author="Jason Everett" w:date="2020-12-17T11:35:00Z">
        <w:r>
          <w:rPr>
            <w:rFonts w:asciiTheme="minorHAnsi" w:hAnsiTheme="minorHAnsi" w:cstheme="minorHAnsi"/>
            <w:szCs w:val="24"/>
            <w:lang w:val="en-AU"/>
          </w:rPr>
          <w:t xml:space="preserve">constrained by the horizonal and vertical </w:t>
        </w:r>
      </w:ins>
      <w:ins w:id="170" w:author="Jason Everett" w:date="2020-12-17T11:36:00Z">
        <w:r>
          <w:rPr>
            <w:rFonts w:asciiTheme="minorHAnsi" w:hAnsiTheme="minorHAnsi" w:cstheme="minorHAnsi"/>
            <w:szCs w:val="24"/>
            <w:lang w:val="en-AU"/>
          </w:rPr>
          <w:t xml:space="preserve">structure of the </w:t>
        </w:r>
      </w:ins>
      <w:ins w:id="171" w:author="Jason Everett" w:date="2020-12-17T11:37:00Z">
        <w:r>
          <w:rPr>
            <w:rFonts w:asciiTheme="minorHAnsi" w:hAnsiTheme="minorHAnsi" w:cstheme="minorHAnsi"/>
            <w:szCs w:val="24"/>
            <w:lang w:val="en-AU"/>
          </w:rPr>
          <w:t xml:space="preserve">continental shelf </w:t>
        </w:r>
      </w:ins>
      <w:ins w:id="172" w:author="Jason Everett" w:date="2020-12-17T11:36:00Z">
        <w:r>
          <w:rPr>
            <w:rFonts w:asciiTheme="minorHAnsi" w:hAnsiTheme="minorHAnsi" w:cstheme="minorHAnsi"/>
            <w:szCs w:val="24"/>
            <w:lang w:val="en-AU"/>
          </w:rPr>
          <w:t xml:space="preserve">water column. </w:t>
        </w:r>
      </w:ins>
      <w:r w:rsidR="000808FA">
        <w:rPr>
          <w:rFonts w:asciiTheme="minorHAnsi" w:hAnsiTheme="minorHAnsi" w:cstheme="minorHAnsi"/>
          <w:szCs w:val="24"/>
          <w:lang w:val="en-AU"/>
        </w:rPr>
        <w:t>P</w:t>
      </w:r>
      <w:r w:rsidR="00C701C1">
        <w:rPr>
          <w:rFonts w:asciiTheme="minorHAnsi" w:hAnsiTheme="minorHAnsi" w:cstheme="minorHAnsi"/>
          <w:szCs w:val="24"/>
          <w:lang w:val="en-AU"/>
        </w:rPr>
        <w:t>eaks in</w:t>
      </w:r>
      <w:r w:rsidR="00CF5454">
        <w:rPr>
          <w:rFonts w:asciiTheme="minorHAnsi" w:hAnsiTheme="minorHAnsi" w:cstheme="minorHAnsi"/>
          <w:szCs w:val="24"/>
          <w:lang w:val="en-AU"/>
        </w:rPr>
        <w:t xml:space="preserve"> zooplankton</w:t>
      </w:r>
      <w:r w:rsidR="00C701C1">
        <w:rPr>
          <w:rFonts w:asciiTheme="minorHAnsi" w:hAnsiTheme="minorHAnsi" w:cstheme="minorHAnsi"/>
          <w:szCs w:val="24"/>
          <w:lang w:val="en-AU"/>
        </w:rPr>
        <w:t xml:space="preserve"> biomass coincided with the front between the continental shelf water and oligotrophic EAC</w:t>
      </w:r>
      <w:del w:id="173" w:author="Jason Everett" w:date="2020-12-17T11:39:00Z">
        <w:r w:rsidR="00C701C1" w:rsidDel="00A66885">
          <w:rPr>
            <w:rFonts w:asciiTheme="minorHAnsi" w:hAnsiTheme="minorHAnsi" w:cstheme="minorHAnsi"/>
            <w:szCs w:val="24"/>
            <w:lang w:val="en-AU"/>
          </w:rPr>
          <w:delText xml:space="preserve"> water</w:delText>
        </w:r>
      </w:del>
      <w:r w:rsidR="00C701C1">
        <w:rPr>
          <w:rFonts w:asciiTheme="minorHAnsi" w:hAnsiTheme="minorHAnsi" w:cstheme="minorHAnsi"/>
          <w:szCs w:val="24"/>
          <w:lang w:val="en-AU"/>
        </w:rPr>
        <w:t xml:space="preserve">, where the interaction of water masses </w:t>
      </w:r>
      <w:r w:rsidR="00C701C1" w:rsidRPr="007E26EF">
        <w:rPr>
          <w:rFonts w:asciiTheme="minorHAnsi" w:hAnsiTheme="minorHAnsi" w:cstheme="minorHAnsi"/>
          <w:szCs w:val="24"/>
          <w:highlight w:val="yellow"/>
          <w:lang w:val="en-AU"/>
          <w:rPrChange w:id="174" w:author="Jason Everett" w:date="2020-12-17T11:43:00Z">
            <w:rPr>
              <w:rFonts w:asciiTheme="minorHAnsi" w:hAnsiTheme="minorHAnsi" w:cstheme="minorHAnsi"/>
              <w:szCs w:val="24"/>
              <w:lang w:val="en-AU"/>
            </w:rPr>
          </w:rPrChange>
        </w:rPr>
        <w:t>can</w:t>
      </w:r>
      <w:r w:rsidR="00C701C1">
        <w:rPr>
          <w:rFonts w:asciiTheme="minorHAnsi" w:hAnsiTheme="minorHAnsi" w:cstheme="minorHAnsi"/>
          <w:szCs w:val="24"/>
          <w:lang w:val="en-AU"/>
        </w:rPr>
        <w:t xml:space="preserve"> create highly productive environments </w:t>
      </w:r>
      <w:r w:rsidR="007D0191">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{"citationID":"fL2bENCm","properties":{"formattedCitation":"(Nakata {\\i{}et al.}, 2000; Baird {\\i{}et al.}, 2008)","plainCitation":"(Nakata et al., 2000; 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M."}],"issued":{"date-parts":[["2008",11]]}}},{"id":1773,"uris":["http://zotero.org/users/local/U6DoygBa/items/DKF4U9ZL"],"uri":["http://zotero.org/users/local/U6DoygBa/items/DKF4U9ZL"],"itemData":{"id":1773,"type":"article-journal","abstract":"This paper discusses the implications of the meso-scale eddies, which are caused by frontal disturbances of the Kuroshio Current, for larval transport, distribution and food availability for Japanese anchovy, Engraulis japonicus (Houttuyn). It is a ubiquitous feature of the Kuroshio Front that wave-like meanders, with wavelengths of 100–400 km, generate cyclonic frontal eddies off the Pacific coast of the island of Japan. These eddies are likely to affect larval transport and the survival of the coastal spawning fish such as anchovy in the Kuroshio region by possibly moving coastal water offshore to the frontal region.With this in mind, a frontal eddy was tracked from 18–23 May 1994 in the Enshu-nada Sea, where one of large spawning grounds of anchovy was found. Intensive transect surveys across the eddy were made to collect anchovy eggs and larvae simultaneously with prey organisms e.g. naupliar and copepodite copepods. These surveys showed that anchovy eggs and larvae hatched in the coastal water of the Enshu-nada Sea were entrained into the frontal eddy and transported along the Kuroshio Front, possibly recruiting to coastal nurseries in the Enshu-nada Sea. In addition, the upwelling of nutrient-rich water in the vicinity of this cyclonic eddy enhanced primary production and subsequent copepod production, providing potentially favourable conditions for the feeding and growth of the anchovy larvae entrained in the eddy.","container-title":"ICES Journal of Marine Science","DOI":"10.1006/jmsc.1999.0565","ISSN":"1054-3139","issue":"1","journalAbbreviation":"ICES Journal of Marine Science","page":"143-152","source":"Silverchair","title":"Implications of meso-scale eddies caused by frontal disturbances of the Kuroshio Current for anchovy recruitment","volume":"57","author":[{"family":"Nakata","given":"Hideaki"},{"family":"Kimura","given":"Shingo"},{"family":"Okazaki","given":"Yuji"},{"family":"Kasai","given":"Akihide"}],"issued":{"date-parts":[["2000",2,1]]}}}],"schema":"https://github.com/citation-style-language/schema/raw/master/csl-citation.json"} </w:instrText>
      </w:r>
      <w:r w:rsidR="007D0191">
        <w:rPr>
          <w:rFonts w:asciiTheme="minorHAnsi" w:hAnsiTheme="minorHAnsi" w:cstheme="minorHAnsi"/>
          <w:szCs w:val="24"/>
          <w:lang w:val="en-AU"/>
        </w:rPr>
        <w:fldChar w:fldCharType="separate"/>
      </w:r>
      <w:r w:rsidR="00A925B7" w:rsidRPr="00A925B7">
        <w:rPr>
          <w:rFonts w:ascii="Calibri" w:hAnsi="Calibri" w:cs="Calibri"/>
          <w:szCs w:val="24"/>
        </w:rPr>
        <w:t xml:space="preserve">(Nakata </w:t>
      </w:r>
      <w:r w:rsidR="00A925B7" w:rsidRPr="00A925B7">
        <w:rPr>
          <w:rFonts w:ascii="Calibri" w:hAnsi="Calibri" w:cs="Calibri"/>
          <w:i/>
          <w:iCs/>
          <w:szCs w:val="24"/>
        </w:rPr>
        <w:t>et al.</w:t>
      </w:r>
      <w:r w:rsidR="00A925B7" w:rsidRPr="00A925B7">
        <w:rPr>
          <w:rFonts w:ascii="Calibri" w:hAnsi="Calibri" w:cs="Calibri"/>
          <w:szCs w:val="24"/>
        </w:rPr>
        <w:t xml:space="preserve">, 2000; Baird </w:t>
      </w:r>
      <w:r w:rsidR="00A925B7" w:rsidRPr="00A925B7">
        <w:rPr>
          <w:rFonts w:ascii="Calibri" w:hAnsi="Calibri" w:cs="Calibri"/>
          <w:i/>
          <w:iCs/>
          <w:szCs w:val="24"/>
        </w:rPr>
        <w:t>et al.</w:t>
      </w:r>
      <w:r w:rsidR="00A925B7" w:rsidRPr="00A925B7">
        <w:rPr>
          <w:rFonts w:ascii="Calibri" w:hAnsi="Calibri" w:cs="Calibri"/>
          <w:szCs w:val="24"/>
        </w:rPr>
        <w:t>, 2008)</w:t>
      </w:r>
      <w:r w:rsidR="007D0191">
        <w:rPr>
          <w:rFonts w:asciiTheme="minorHAnsi" w:hAnsiTheme="minorHAnsi" w:cstheme="minorHAnsi"/>
          <w:szCs w:val="24"/>
          <w:lang w:val="en-AU"/>
        </w:rPr>
        <w:fldChar w:fldCharType="end"/>
      </w:r>
      <w:r w:rsidR="00964705">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Distinct from</w:t>
      </w:r>
      <w:r w:rsidR="00932B6E"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w:t>
      </w:r>
      <w:r w:rsidR="00C701C1">
        <w:rPr>
          <w:rFonts w:asciiTheme="minorHAnsi" w:hAnsiTheme="minorHAnsi" w:cstheme="minorHAnsi"/>
          <w:szCs w:val="24"/>
          <w:lang w:val="en-AU"/>
        </w:rPr>
        <w:t>warmer</w:t>
      </w:r>
      <w:ins w:id="175" w:author="Jason Everett" w:date="2020-12-17T11:39:00Z">
        <w:r>
          <w:rPr>
            <w:rFonts w:asciiTheme="minorHAnsi" w:hAnsiTheme="minorHAnsi" w:cstheme="minorHAnsi"/>
            <w:szCs w:val="24"/>
            <w:lang w:val="en-AU"/>
          </w:rPr>
          <w:t xml:space="preserve"> offshore</w:t>
        </w:r>
      </w:ins>
      <w:r w:rsidR="00932B6E" w:rsidRPr="00F15D89">
        <w:rPr>
          <w:rFonts w:asciiTheme="minorHAnsi" w:hAnsiTheme="minorHAnsi" w:cstheme="minorHAnsi"/>
          <w:szCs w:val="24"/>
          <w:lang w:val="en-AU"/>
        </w:rPr>
        <w:t xml:space="preserve"> EAC</w:t>
      </w:r>
      <w:r w:rsidR="008C187F"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cooler shelf water </w:t>
      </w:r>
      <w:r w:rsidR="001A16EB">
        <w:rPr>
          <w:rFonts w:asciiTheme="minorHAnsi" w:hAnsiTheme="minorHAnsi" w:cstheme="minorHAnsi"/>
          <w:szCs w:val="24"/>
          <w:lang w:val="en-AU"/>
        </w:rPr>
        <w:t>revealed</w:t>
      </w:r>
      <w:r w:rsidR="00932B6E" w:rsidRPr="00F15D89">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 xml:space="preserve">a </w:t>
      </w:r>
      <w:r w:rsidR="004C365F" w:rsidRPr="00F15D89">
        <w:rPr>
          <w:rFonts w:asciiTheme="minorHAnsi" w:hAnsiTheme="minorHAnsi" w:cstheme="minorHAnsi"/>
          <w:szCs w:val="24"/>
          <w:lang w:val="en-AU"/>
        </w:rPr>
        <w:t xml:space="preserve">zooplankton </w:t>
      </w:r>
      <w:r w:rsidR="00932B6E" w:rsidRPr="00F15D89">
        <w:rPr>
          <w:rFonts w:asciiTheme="minorHAnsi" w:hAnsiTheme="minorHAnsi" w:cstheme="minorHAnsi"/>
          <w:szCs w:val="24"/>
          <w:lang w:val="en-AU"/>
        </w:rPr>
        <w:t xml:space="preserve">community with higher biomass, smaller </w:t>
      </w:r>
      <w:r w:rsidR="004B3DD6" w:rsidRPr="00F15D89">
        <w:rPr>
          <w:rFonts w:asciiTheme="minorHAnsi" w:hAnsiTheme="minorHAnsi" w:cstheme="minorHAnsi"/>
          <w:szCs w:val="24"/>
          <w:lang w:val="en-AU"/>
        </w:rPr>
        <w:t>geometric</w:t>
      </w:r>
      <w:r w:rsidR="00932B6E" w:rsidRPr="00F15D89">
        <w:rPr>
          <w:rFonts w:asciiTheme="minorHAnsi" w:hAnsiTheme="minorHAnsi" w:cstheme="minorHAnsi"/>
          <w:szCs w:val="24"/>
          <w:lang w:val="en-AU"/>
        </w:rPr>
        <w:t xml:space="preserve"> mean size and steeper</w:t>
      </w:r>
      <w:del w:id="176" w:author="Jason Everett" w:date="2020-12-17T11:28:00Z">
        <w:r w:rsidR="00932B6E" w:rsidRPr="00F15D89" w:rsidDel="002E4853">
          <w:rPr>
            <w:rFonts w:asciiTheme="minorHAnsi" w:hAnsiTheme="minorHAnsi" w:cstheme="minorHAnsi"/>
            <w:szCs w:val="24"/>
            <w:lang w:val="en-AU"/>
          </w:rPr>
          <w:delText xml:space="preserve"> </w:delText>
        </w:r>
        <w:r w:rsidR="00A719BF" w:rsidDel="002E4853">
          <w:rPr>
            <w:rFonts w:asciiTheme="minorHAnsi" w:hAnsiTheme="minorHAnsi" w:cstheme="minorHAnsi"/>
            <w:szCs w:val="24"/>
            <w:lang w:val="en-AU"/>
          </w:rPr>
          <w:delText>estimated</w:delText>
        </w:r>
      </w:del>
      <w:r w:rsidR="00A719BF">
        <w:rPr>
          <w:rFonts w:asciiTheme="minorHAnsi" w:hAnsiTheme="minorHAnsi" w:cstheme="minorHAnsi"/>
          <w:szCs w:val="24"/>
          <w:lang w:val="en-AU"/>
        </w:rPr>
        <w:t xml:space="preserve"> </w:t>
      </w:r>
      <w:commentRangeStart w:id="177"/>
      <w:r w:rsidR="00932B6E" w:rsidRPr="00F15D89">
        <w:rPr>
          <w:rFonts w:asciiTheme="minorHAnsi" w:hAnsiTheme="minorHAnsi" w:cstheme="minorHAnsi"/>
          <w:szCs w:val="24"/>
          <w:lang w:val="en-AU"/>
        </w:rPr>
        <w:t>normalised biomass size spectrum slope</w:t>
      </w:r>
      <w:r w:rsidR="0023202E" w:rsidRPr="00F15D89">
        <w:rPr>
          <w:rFonts w:asciiTheme="minorHAnsi" w:hAnsiTheme="minorHAnsi" w:cstheme="minorHAnsi"/>
          <w:szCs w:val="24"/>
          <w:lang w:val="en-AU"/>
        </w:rPr>
        <w:t xml:space="preserve"> </w:t>
      </w:r>
      <w:commentRangeEnd w:id="177"/>
      <w:r w:rsidR="002E4853">
        <w:rPr>
          <w:rStyle w:val="CommentReference"/>
        </w:rPr>
        <w:commentReference w:id="177"/>
      </w:r>
      <w:del w:id="178" w:author="Jason Everett" w:date="2020-12-17T11:39:00Z">
        <w:r w:rsidR="0023202E" w:rsidRPr="00F15D89" w:rsidDel="00A66885">
          <w:rPr>
            <w:rFonts w:asciiTheme="minorHAnsi" w:hAnsiTheme="minorHAnsi" w:cstheme="minorHAnsi"/>
            <w:szCs w:val="24"/>
            <w:lang w:val="en-AU"/>
          </w:rPr>
          <w:delText>compared to the offshore community</w:delText>
        </w:r>
        <w:r w:rsidR="00C91192" w:rsidDel="00A66885">
          <w:rPr>
            <w:rFonts w:asciiTheme="minorHAnsi" w:hAnsiTheme="minorHAnsi" w:cstheme="minorHAnsi"/>
            <w:szCs w:val="24"/>
            <w:lang w:val="en-AU"/>
          </w:rPr>
          <w:delText xml:space="preserve"> </w:delText>
        </w:r>
      </w:del>
      <w:r w:rsidR="00C91192">
        <w:rPr>
          <w:rFonts w:asciiTheme="minorHAnsi" w:hAnsiTheme="minorHAnsi" w:cstheme="minorHAnsi"/>
          <w:szCs w:val="24"/>
          <w:lang w:val="en-AU"/>
        </w:rPr>
        <w:t xml:space="preserve">(Figure </w:t>
      </w:r>
      <w:r w:rsidR="00C825CF">
        <w:rPr>
          <w:rFonts w:asciiTheme="minorHAnsi" w:hAnsiTheme="minorHAnsi" w:cstheme="minorHAnsi"/>
          <w:szCs w:val="24"/>
          <w:lang w:val="en-AU"/>
        </w:rPr>
        <w:t>8</w:t>
      </w:r>
      <w:r w:rsidR="00C91192">
        <w:rPr>
          <w:rFonts w:asciiTheme="minorHAnsi" w:hAnsiTheme="minorHAnsi" w:cstheme="minorHAnsi"/>
          <w:szCs w:val="24"/>
          <w:lang w:val="en-AU"/>
        </w:rPr>
        <w:t>)</w:t>
      </w:r>
      <w:r w:rsidR="00932B6E" w:rsidRPr="00F15D89">
        <w:rPr>
          <w:rFonts w:asciiTheme="minorHAnsi" w:hAnsiTheme="minorHAnsi" w:cstheme="minorHAnsi"/>
          <w:szCs w:val="24"/>
          <w:lang w:val="en-AU"/>
        </w:rPr>
        <w:t xml:space="preserve">. </w:t>
      </w:r>
      <w:commentRangeStart w:id="179"/>
      <w:r w:rsidR="00932B6E" w:rsidRPr="00F15D89">
        <w:rPr>
          <w:rFonts w:asciiTheme="minorHAnsi" w:hAnsiTheme="minorHAnsi" w:cstheme="minorHAnsi"/>
          <w:szCs w:val="24"/>
          <w:lang w:val="en-AU"/>
        </w:rPr>
        <w:t>These features</w:t>
      </w:r>
      <w:commentRangeEnd w:id="179"/>
      <w:r>
        <w:rPr>
          <w:rStyle w:val="CommentReference"/>
        </w:rPr>
        <w:commentReference w:id="179"/>
      </w:r>
      <w:r w:rsidR="00932B6E" w:rsidRPr="00F15D89">
        <w:rPr>
          <w:rFonts w:asciiTheme="minorHAnsi" w:hAnsiTheme="minorHAnsi" w:cstheme="minorHAnsi"/>
          <w:szCs w:val="24"/>
          <w:lang w:val="en-AU"/>
        </w:rPr>
        <w:t xml:space="preserve"> together </w:t>
      </w:r>
      <w:r w:rsidR="00C91192">
        <w:rPr>
          <w:rFonts w:asciiTheme="minorHAnsi" w:hAnsiTheme="minorHAnsi" w:cstheme="minorHAnsi"/>
          <w:szCs w:val="24"/>
          <w:lang w:val="en-AU"/>
        </w:rPr>
        <w:t>are consistent with observations of higher chlorophyll</w:t>
      </w:r>
      <w:r w:rsidR="00030FF6">
        <w:rPr>
          <w:rFonts w:asciiTheme="minorHAnsi" w:hAnsiTheme="minorHAnsi" w:cstheme="minorHAnsi"/>
          <w:szCs w:val="24"/>
          <w:lang w:val="en-AU"/>
        </w:rPr>
        <w:t xml:space="preserve"> </w:t>
      </w:r>
      <w:r w:rsidR="00030FF6">
        <w:rPr>
          <w:rFonts w:asciiTheme="minorHAnsi" w:hAnsiTheme="minorHAnsi" w:cstheme="minorHAnsi"/>
          <w:i/>
          <w:iCs/>
          <w:szCs w:val="24"/>
          <w:lang w:val="en-AU"/>
        </w:rPr>
        <w:t>a</w:t>
      </w:r>
      <w:r w:rsidR="00C91192">
        <w:rPr>
          <w:rFonts w:asciiTheme="minorHAnsi" w:hAnsiTheme="minorHAnsi" w:cstheme="minorHAnsi"/>
          <w:szCs w:val="24"/>
          <w:lang w:val="en-AU"/>
        </w:rPr>
        <w:t xml:space="preserve"> </w:t>
      </w:r>
      <w:del w:id="180" w:author="Jason Everett" w:date="2020-12-17T11:30:00Z">
        <w:r w:rsidR="00C91192" w:rsidDel="002E4853">
          <w:rPr>
            <w:rFonts w:asciiTheme="minorHAnsi" w:hAnsiTheme="minorHAnsi" w:cstheme="minorHAnsi"/>
            <w:szCs w:val="24"/>
            <w:lang w:val="en-AU"/>
          </w:rPr>
          <w:delText>in the inner</w:delText>
        </w:r>
      </w:del>
      <w:ins w:id="181" w:author="Jason Everett" w:date="2020-12-17T11:30:00Z">
        <w:r w:rsidR="002E4853">
          <w:rPr>
            <w:rFonts w:asciiTheme="minorHAnsi" w:hAnsiTheme="minorHAnsi" w:cstheme="minorHAnsi"/>
            <w:szCs w:val="24"/>
            <w:lang w:val="en-AU"/>
          </w:rPr>
          <w:t>on the continental</w:t>
        </w:r>
      </w:ins>
      <w:r w:rsidR="00C91192">
        <w:rPr>
          <w:rFonts w:asciiTheme="minorHAnsi" w:hAnsiTheme="minorHAnsi" w:cstheme="minorHAnsi"/>
          <w:szCs w:val="24"/>
          <w:lang w:val="en-AU"/>
        </w:rPr>
        <w:t xml:space="preserve"> shelf </w:t>
      </w:r>
      <w:del w:id="182" w:author="Jason Everett" w:date="2020-12-17T11:30:00Z">
        <w:r w:rsidR="00C91192" w:rsidDel="002E4853">
          <w:rPr>
            <w:rFonts w:asciiTheme="minorHAnsi" w:hAnsiTheme="minorHAnsi" w:cstheme="minorHAnsi"/>
            <w:szCs w:val="24"/>
            <w:lang w:val="en-AU"/>
          </w:rPr>
          <w:delText xml:space="preserve">water </w:delText>
        </w:r>
      </w:del>
      <w:r w:rsidR="00C91192">
        <w:rPr>
          <w:rFonts w:asciiTheme="minorHAnsi" w:hAnsiTheme="minorHAnsi" w:cstheme="minorHAnsi"/>
          <w:szCs w:val="24"/>
          <w:lang w:val="en-AU"/>
        </w:rPr>
        <w:t xml:space="preserve">(Everett et al. 2014) and </w:t>
      </w:r>
      <w:commentRangeStart w:id="183"/>
      <w:r w:rsidR="00932B6E" w:rsidRPr="007E26EF">
        <w:rPr>
          <w:rFonts w:asciiTheme="minorHAnsi" w:hAnsiTheme="minorHAnsi" w:cstheme="minorHAnsi"/>
          <w:szCs w:val="24"/>
          <w:highlight w:val="yellow"/>
          <w:lang w:val="en-AU"/>
          <w:rPrChange w:id="184" w:author="Jason Everett" w:date="2020-12-17T11:42:00Z">
            <w:rPr>
              <w:rFonts w:asciiTheme="minorHAnsi" w:hAnsiTheme="minorHAnsi" w:cstheme="minorHAnsi"/>
              <w:szCs w:val="24"/>
              <w:lang w:val="en-AU"/>
            </w:rPr>
          </w:rPrChange>
        </w:rPr>
        <w:t>suggest</w:t>
      </w:r>
      <w:r w:rsidR="00932B6E" w:rsidRPr="00F15D89">
        <w:rPr>
          <w:rFonts w:asciiTheme="minorHAnsi" w:hAnsiTheme="minorHAnsi" w:cstheme="minorHAnsi"/>
          <w:szCs w:val="24"/>
          <w:lang w:val="en-AU"/>
        </w:rPr>
        <w:t xml:space="preserve"> high productivity and predation </w:t>
      </w:r>
      <w:commentRangeEnd w:id="183"/>
      <w:r w:rsidR="00792E69">
        <w:rPr>
          <w:rStyle w:val="CommentReference"/>
        </w:rPr>
        <w:commentReference w:id="183"/>
      </w:r>
      <w:r w:rsidR="004C365F" w:rsidRPr="00F15D89">
        <w:rPr>
          <w:rFonts w:asciiTheme="minorHAnsi" w:hAnsiTheme="minorHAnsi" w:cstheme="minorHAnsi"/>
          <w:szCs w:val="24"/>
          <w:lang w:val="en-AU"/>
        </w:rPr>
        <w:t>on the continental shelf</w:t>
      </w:r>
      <w:r w:rsidR="00932B6E" w:rsidRPr="00F15D89">
        <w:rPr>
          <w:rFonts w:asciiTheme="minorHAnsi" w:hAnsiTheme="minorHAnsi" w:cstheme="minorHAnsi"/>
          <w:szCs w:val="24"/>
          <w:lang w:val="en-AU"/>
        </w:rPr>
        <w:t xml:space="preserve"> compared to </w:t>
      </w:r>
      <w:r w:rsidR="00C91192">
        <w:rPr>
          <w:rFonts w:asciiTheme="minorHAnsi" w:hAnsiTheme="minorHAnsi" w:cstheme="minorHAnsi"/>
          <w:szCs w:val="24"/>
          <w:lang w:val="en-AU"/>
        </w:rPr>
        <w:t>offshore</w:t>
      </w:r>
      <w:r w:rsidR="00932B6E" w:rsidRPr="00F15D89">
        <w:rPr>
          <w:rFonts w:asciiTheme="minorHAnsi" w:hAnsiTheme="minorHAnsi" w:cstheme="minorHAnsi"/>
          <w:szCs w:val="24"/>
          <w:lang w:val="en-AU"/>
        </w:rPr>
        <w:t>.</w:t>
      </w:r>
      <w:r w:rsidR="007C6749" w:rsidRPr="00F15D89">
        <w:rPr>
          <w:rFonts w:asciiTheme="minorHAnsi" w:hAnsiTheme="minorHAnsi" w:cstheme="minorHAnsi"/>
          <w:szCs w:val="24"/>
          <w:lang w:val="en-AU"/>
        </w:rPr>
        <w:t xml:space="preserve"> </w:t>
      </w:r>
      <w:r w:rsidR="002671A7">
        <w:rPr>
          <w:rFonts w:asciiTheme="minorHAnsi" w:hAnsiTheme="minorHAnsi" w:cstheme="minorHAnsi"/>
          <w:szCs w:val="24"/>
          <w:lang w:val="en-AU"/>
        </w:rPr>
        <w:t xml:space="preserve">During periods of </w:t>
      </w:r>
      <w:r w:rsidR="009A61CC">
        <w:rPr>
          <w:rFonts w:asciiTheme="minorHAnsi" w:hAnsiTheme="minorHAnsi" w:cstheme="minorHAnsi"/>
          <w:szCs w:val="24"/>
          <w:lang w:val="en-AU"/>
        </w:rPr>
        <w:t xml:space="preserve">low wind driven </w:t>
      </w:r>
      <w:r w:rsidR="00B15BFC">
        <w:rPr>
          <w:rFonts w:asciiTheme="minorHAnsi" w:hAnsiTheme="minorHAnsi" w:cstheme="minorHAnsi"/>
          <w:szCs w:val="24"/>
          <w:lang w:val="en-AU"/>
        </w:rPr>
        <w:t>upwelling</w:t>
      </w:r>
      <w:r w:rsidR="009A61CC">
        <w:rPr>
          <w:rFonts w:asciiTheme="minorHAnsi" w:hAnsiTheme="minorHAnsi" w:cstheme="minorHAnsi"/>
          <w:szCs w:val="24"/>
          <w:lang w:val="en-AU"/>
        </w:rPr>
        <w:t xml:space="preserve">, as observed in this study, </w:t>
      </w:r>
      <w:r w:rsidR="007C6749" w:rsidRPr="00F15D89">
        <w:rPr>
          <w:rFonts w:asciiTheme="minorHAnsi" w:hAnsiTheme="minorHAnsi" w:cstheme="minorHAnsi"/>
          <w:szCs w:val="24"/>
          <w:lang w:val="en-AU"/>
        </w:rPr>
        <w:t>uplift of the cooler water</w:t>
      </w:r>
      <w:r w:rsidR="00065806">
        <w:rPr>
          <w:rFonts w:asciiTheme="minorHAnsi" w:hAnsiTheme="minorHAnsi" w:cstheme="minorHAnsi"/>
          <w:szCs w:val="24"/>
          <w:lang w:val="en-AU"/>
        </w:rPr>
        <w:t xml:space="preserve"> due to </w:t>
      </w:r>
      <w:r w:rsidR="00A719BF">
        <w:rPr>
          <w:rFonts w:asciiTheme="minorHAnsi" w:hAnsiTheme="minorHAnsi" w:cstheme="minorHAnsi"/>
          <w:szCs w:val="24"/>
          <w:lang w:val="en-AU"/>
        </w:rPr>
        <w:t>the</w:t>
      </w:r>
      <w:r w:rsidR="004B39D7">
        <w:rPr>
          <w:rFonts w:asciiTheme="minorHAnsi" w:hAnsiTheme="minorHAnsi" w:cstheme="minorHAnsi"/>
          <w:szCs w:val="24"/>
          <w:lang w:val="en-AU"/>
        </w:rPr>
        <w:t xml:space="preserve"> western boundary current</w:t>
      </w:r>
      <w:r w:rsidR="004A73E1" w:rsidRPr="004A73E1">
        <w:rPr>
          <w:rFonts w:asciiTheme="minorHAnsi" w:hAnsiTheme="minorHAnsi" w:cstheme="minorHAnsi"/>
          <w:szCs w:val="24"/>
          <w:lang w:val="en-AU"/>
        </w:rPr>
        <w:t xml:space="preserve"> </w:t>
      </w:r>
      <w:r w:rsidR="004A73E1">
        <w:rPr>
          <w:rFonts w:asciiTheme="minorHAnsi" w:hAnsiTheme="minorHAnsi" w:cstheme="minorHAnsi"/>
          <w:szCs w:val="24"/>
          <w:lang w:val="en-AU"/>
        </w:rPr>
        <w:t>interacti</w:t>
      </w:r>
      <w:r w:rsidR="00C701C1">
        <w:rPr>
          <w:rFonts w:asciiTheme="minorHAnsi" w:hAnsiTheme="minorHAnsi" w:cstheme="minorHAnsi"/>
          <w:szCs w:val="24"/>
          <w:lang w:val="en-AU"/>
        </w:rPr>
        <w:t>ng</w:t>
      </w:r>
      <w:r w:rsidR="004A73E1">
        <w:rPr>
          <w:rFonts w:asciiTheme="minorHAnsi" w:hAnsiTheme="minorHAnsi" w:cstheme="minorHAnsi"/>
          <w:szCs w:val="24"/>
          <w:lang w:val="en-AU"/>
        </w:rPr>
        <w:t xml:space="preserve"> with the sloping topography</w:t>
      </w:r>
      <w:r w:rsidR="007C6749" w:rsidRPr="00F15D89">
        <w:rPr>
          <w:rFonts w:asciiTheme="minorHAnsi" w:hAnsiTheme="minorHAnsi" w:cstheme="minorHAnsi"/>
          <w:szCs w:val="24"/>
          <w:lang w:val="en-AU"/>
        </w:rPr>
        <w:t xml:space="preserve"> is </w:t>
      </w:r>
      <w:r w:rsidR="007C6749" w:rsidRPr="007E26EF">
        <w:rPr>
          <w:rFonts w:asciiTheme="minorHAnsi" w:hAnsiTheme="minorHAnsi" w:cstheme="minorHAnsi"/>
          <w:szCs w:val="24"/>
          <w:highlight w:val="yellow"/>
          <w:lang w:val="en-AU"/>
          <w:rPrChange w:id="185" w:author="Jason Everett" w:date="2020-12-17T11:42:00Z">
            <w:rPr>
              <w:rFonts w:asciiTheme="minorHAnsi" w:hAnsiTheme="minorHAnsi" w:cstheme="minorHAnsi"/>
              <w:szCs w:val="24"/>
              <w:lang w:val="en-AU"/>
            </w:rPr>
          </w:rPrChange>
        </w:rPr>
        <w:t>likely</w:t>
      </w:r>
      <w:r w:rsidR="007C6749" w:rsidRPr="00F15D89">
        <w:rPr>
          <w:rFonts w:asciiTheme="minorHAnsi" w:hAnsiTheme="minorHAnsi" w:cstheme="minorHAnsi"/>
          <w:szCs w:val="24"/>
          <w:lang w:val="en-AU"/>
        </w:rPr>
        <w:t xml:space="preserve"> an important driver for </w:t>
      </w:r>
      <w:r w:rsidR="005F5CE0">
        <w:rPr>
          <w:rFonts w:asciiTheme="minorHAnsi" w:hAnsiTheme="minorHAnsi" w:cstheme="minorHAnsi"/>
          <w:szCs w:val="24"/>
          <w:lang w:val="en-AU"/>
        </w:rPr>
        <w:t>productivity through the supply of nutrients</w:t>
      </w:r>
      <w:r w:rsidR="002C2596">
        <w:rPr>
          <w:rFonts w:asciiTheme="minorHAnsi" w:hAnsiTheme="minorHAnsi" w:cstheme="minorHAnsi"/>
          <w:szCs w:val="24"/>
          <w:lang w:val="en-AU"/>
        </w:rPr>
        <w:t xml:space="preserve"> </w:t>
      </w:r>
      <w:r w:rsidR="002C2596">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{"citationID":"qKNbcgrt","properties":{"formattedCitation":"(Schaeffer and Roughan, 2015)","plainCitation":"(Schaeffer and Roughan, 2015)","noteIndex":0},"citationItems":[{"id":1309,"uris":["http://zotero.org/users/local/U6DoygBa/items/6XHM54FE"],"uri":["http://zotero.org/users/local/U6DoygBa/items/6XHM54FE"],"itemData":{"id":1309,"type":"article-journal","abstract":"AbstractThe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2C2596">
        <w:rPr>
          <w:rFonts w:asciiTheme="minorHAnsi" w:hAnsiTheme="minorHAnsi" w:cstheme="minorHAnsi"/>
          <w:szCs w:val="24"/>
          <w:lang w:val="en-AU"/>
        </w:rPr>
        <w:fldChar w:fldCharType="separate"/>
      </w:r>
      <w:r w:rsidR="00A925B7" w:rsidRPr="00A925B7">
        <w:rPr>
          <w:rFonts w:ascii="Calibri" w:hAnsi="Calibri" w:cs="Calibri"/>
        </w:rPr>
        <w:t xml:space="preserve">(Schaeffer and </w:t>
      </w:r>
      <w:r w:rsidR="00A925B7" w:rsidRPr="00A925B7">
        <w:rPr>
          <w:rFonts w:ascii="Calibri" w:hAnsi="Calibri" w:cs="Calibri"/>
        </w:rPr>
        <w:lastRenderedPageBreak/>
        <w:t>Roughan, 2015)</w:t>
      </w:r>
      <w:r w:rsidR="002C2596">
        <w:rPr>
          <w:rFonts w:asciiTheme="minorHAnsi" w:hAnsiTheme="minorHAnsi" w:cstheme="minorHAnsi"/>
          <w:szCs w:val="24"/>
          <w:lang w:val="en-AU"/>
        </w:rPr>
        <w:fldChar w:fldCharType="end"/>
      </w:r>
      <w:r w:rsidR="005F5CE0">
        <w:rPr>
          <w:rFonts w:asciiTheme="minorHAnsi" w:hAnsiTheme="minorHAnsi" w:cstheme="minorHAnsi"/>
          <w:szCs w:val="24"/>
          <w:lang w:val="en-AU"/>
        </w:rPr>
        <w:t>.</w:t>
      </w:r>
      <w:r w:rsidR="00CF5454">
        <w:rPr>
          <w:rFonts w:asciiTheme="minorHAnsi" w:hAnsiTheme="minorHAnsi" w:cstheme="minorHAnsi"/>
          <w:szCs w:val="24"/>
          <w:lang w:val="en-AU"/>
        </w:rPr>
        <w:t xml:space="preserve"> As zooplankton are the basis of many coastal food webs, t</w:t>
      </w:r>
      <w:r w:rsidR="006D5E6D">
        <w:rPr>
          <w:rFonts w:asciiTheme="minorHAnsi" w:hAnsiTheme="minorHAnsi" w:cstheme="minorHAnsi"/>
          <w:szCs w:val="24"/>
          <w:lang w:val="en-AU"/>
        </w:rPr>
        <w:t xml:space="preserve">his </w:t>
      </w:r>
      <w:r w:rsidR="00A9691A">
        <w:rPr>
          <w:rFonts w:asciiTheme="minorHAnsi" w:hAnsiTheme="minorHAnsi" w:cstheme="minorHAnsi"/>
          <w:szCs w:val="24"/>
          <w:lang w:val="en-AU"/>
        </w:rPr>
        <w:t>consistent</w:t>
      </w:r>
      <w:r w:rsidR="006D5E6D">
        <w:rPr>
          <w:rFonts w:asciiTheme="minorHAnsi" w:hAnsiTheme="minorHAnsi" w:cstheme="minorHAnsi"/>
          <w:szCs w:val="24"/>
          <w:lang w:val="en-AU"/>
        </w:rPr>
        <w:t xml:space="preserve"> supply of nutrients is </w:t>
      </w:r>
      <w:r w:rsidR="00CF5454" w:rsidRPr="007E26EF">
        <w:rPr>
          <w:rFonts w:asciiTheme="minorHAnsi" w:hAnsiTheme="minorHAnsi" w:cstheme="minorHAnsi"/>
          <w:szCs w:val="24"/>
          <w:highlight w:val="yellow"/>
          <w:lang w:val="en-AU"/>
          <w:rPrChange w:id="186" w:author="Jason Everett" w:date="2020-12-17T11:42:00Z">
            <w:rPr>
              <w:rFonts w:asciiTheme="minorHAnsi" w:hAnsiTheme="minorHAnsi" w:cstheme="minorHAnsi"/>
              <w:szCs w:val="24"/>
              <w:lang w:val="en-AU"/>
            </w:rPr>
          </w:rPrChange>
        </w:rPr>
        <w:t>likely</w:t>
      </w:r>
      <w:r w:rsidR="006D5E6D">
        <w:rPr>
          <w:rFonts w:asciiTheme="minorHAnsi" w:hAnsiTheme="minorHAnsi" w:cstheme="minorHAnsi"/>
          <w:szCs w:val="24"/>
          <w:lang w:val="en-AU"/>
        </w:rPr>
        <w:t xml:space="preserve"> an important factor in the </w:t>
      </w:r>
      <w:r w:rsidR="00694B02">
        <w:rPr>
          <w:rFonts w:asciiTheme="minorHAnsi" w:hAnsiTheme="minorHAnsi" w:cstheme="minorHAnsi"/>
          <w:szCs w:val="24"/>
          <w:lang w:val="en-AU"/>
        </w:rPr>
        <w:t>distribution</w:t>
      </w:r>
      <w:r w:rsidR="006D5E6D">
        <w:rPr>
          <w:rFonts w:asciiTheme="minorHAnsi" w:hAnsiTheme="minorHAnsi" w:cstheme="minorHAnsi"/>
          <w:szCs w:val="24"/>
          <w:lang w:val="en-AU"/>
        </w:rPr>
        <w:t xml:space="preserve"> and abundance of planktivorous fish</w:t>
      </w:r>
      <w:r w:rsidR="00A719BF">
        <w:rPr>
          <w:rFonts w:asciiTheme="minorHAnsi" w:hAnsiTheme="minorHAnsi" w:cstheme="minorHAnsi"/>
          <w:szCs w:val="24"/>
          <w:lang w:val="en-AU"/>
        </w:rPr>
        <w:t xml:space="preserve"> </w:t>
      </w:r>
      <w:r w:rsidR="002C2596">
        <w:rPr>
          <w:rFonts w:asciiTheme="minorHAnsi" w:hAnsiTheme="minorHAnsi" w:cstheme="minorHAnsi"/>
          <w:szCs w:val="24"/>
          <w:lang w:val="en-AU"/>
        </w:rPr>
        <w:t xml:space="preserve">and the higher trophic level fisheries </w:t>
      </w:r>
      <w:r w:rsidR="00A719BF">
        <w:rPr>
          <w:rFonts w:asciiTheme="minorHAnsi" w:hAnsiTheme="minorHAnsi" w:cstheme="minorHAnsi"/>
          <w:szCs w:val="24"/>
          <w:lang w:val="en-AU"/>
        </w:rPr>
        <w:t>found</w:t>
      </w:r>
      <w:r w:rsidR="006D5E6D">
        <w:rPr>
          <w:rFonts w:asciiTheme="minorHAnsi" w:hAnsiTheme="minorHAnsi" w:cstheme="minorHAnsi"/>
          <w:szCs w:val="24"/>
          <w:lang w:val="en-AU"/>
        </w:rPr>
        <w:t xml:space="preserve"> on continental shelves</w:t>
      </w:r>
      <w:r w:rsidR="007D0191">
        <w:rPr>
          <w:rFonts w:asciiTheme="minorHAnsi" w:hAnsiTheme="minorHAnsi" w:cstheme="minorHAnsi"/>
          <w:szCs w:val="24"/>
          <w:lang w:val="en-AU"/>
        </w:rPr>
        <w:t xml:space="preserve"> </w:t>
      </w:r>
      <w:r w:rsidR="006D5E6D">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{"citationID":"8PNQ36Ty","properties":{"formattedCitation":"(Pauly {\\i{}et al.}, 2002; Truong {\\i{}et al.}, 2017; Holland {\\i{}et al.}, 2020)","plainCitation":"(Pauly et al., 2002; Truong et al., 2017; 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sidR="006D5E6D">
        <w:rPr>
          <w:rFonts w:asciiTheme="minorHAnsi" w:hAnsiTheme="minorHAnsi" w:cstheme="minorHAnsi"/>
          <w:szCs w:val="24"/>
          <w:lang w:val="en-AU"/>
        </w:rPr>
        <w:fldChar w:fldCharType="separate"/>
      </w:r>
      <w:r w:rsidR="00A925B7" w:rsidRPr="00A925B7">
        <w:rPr>
          <w:rFonts w:ascii="Calibri" w:hAnsi="Calibri" w:cs="Calibri"/>
          <w:szCs w:val="24"/>
        </w:rPr>
        <w:t xml:space="preserve">(Pauly </w:t>
      </w:r>
      <w:r w:rsidR="00A925B7" w:rsidRPr="00A925B7">
        <w:rPr>
          <w:rFonts w:ascii="Calibri" w:hAnsi="Calibri" w:cs="Calibri"/>
          <w:i/>
          <w:iCs/>
          <w:szCs w:val="24"/>
        </w:rPr>
        <w:t>et al.</w:t>
      </w:r>
      <w:r w:rsidR="00A925B7" w:rsidRPr="00A925B7">
        <w:rPr>
          <w:rFonts w:ascii="Calibri" w:hAnsi="Calibri" w:cs="Calibri"/>
          <w:szCs w:val="24"/>
        </w:rPr>
        <w:t xml:space="preserve">, 2002; Truong </w:t>
      </w:r>
      <w:r w:rsidR="00A925B7" w:rsidRPr="00A925B7">
        <w:rPr>
          <w:rFonts w:ascii="Calibri" w:hAnsi="Calibri" w:cs="Calibri"/>
          <w:i/>
          <w:iCs/>
          <w:szCs w:val="24"/>
        </w:rPr>
        <w:t>et al.</w:t>
      </w:r>
      <w:r w:rsidR="00A925B7" w:rsidRPr="00A925B7">
        <w:rPr>
          <w:rFonts w:ascii="Calibri" w:hAnsi="Calibri" w:cs="Calibri"/>
          <w:szCs w:val="24"/>
        </w:rPr>
        <w:t xml:space="preserve">, 2017; Holland </w:t>
      </w:r>
      <w:r w:rsidR="00A925B7" w:rsidRPr="00A925B7">
        <w:rPr>
          <w:rFonts w:ascii="Calibri" w:hAnsi="Calibri" w:cs="Calibri"/>
          <w:i/>
          <w:iCs/>
          <w:szCs w:val="24"/>
        </w:rPr>
        <w:t>et al.</w:t>
      </w:r>
      <w:r w:rsidR="00A925B7" w:rsidRPr="00A925B7">
        <w:rPr>
          <w:rFonts w:ascii="Calibri" w:hAnsi="Calibri" w:cs="Calibri"/>
          <w:szCs w:val="24"/>
        </w:rPr>
        <w:t>, 2020)</w:t>
      </w:r>
      <w:r w:rsidR="006D5E6D">
        <w:rPr>
          <w:rFonts w:asciiTheme="minorHAnsi" w:hAnsiTheme="minorHAnsi" w:cstheme="minorHAnsi"/>
          <w:szCs w:val="24"/>
          <w:lang w:val="en-AU"/>
        </w:rPr>
        <w:fldChar w:fldCharType="end"/>
      </w:r>
      <w:r w:rsidR="006D5E6D">
        <w:rPr>
          <w:rFonts w:asciiTheme="minorHAnsi" w:hAnsiTheme="minorHAnsi" w:cstheme="minorHAnsi"/>
          <w:szCs w:val="24"/>
          <w:lang w:val="en-AU"/>
        </w:rPr>
        <w:t xml:space="preserve">. </w:t>
      </w:r>
    </w:p>
    <w:p w14:paraId="21AD965E" w14:textId="77777777" w:rsidR="00A73321" w:rsidRPr="00F15D89" w:rsidRDefault="00A73321" w:rsidP="00A73321">
      <w:pPr>
        <w:spacing w:line="480" w:lineRule="auto"/>
        <w:rPr>
          <w:rFonts w:asciiTheme="minorHAnsi" w:hAnsiTheme="minorHAnsi" w:cstheme="minorHAnsi"/>
          <w:b/>
          <w:bCs/>
          <w:lang w:val="en-AU"/>
        </w:rPr>
      </w:pPr>
      <w:r>
        <w:rPr>
          <w:noProof/>
          <w:lang w:val="en-AU" w:eastAsia="en-AU"/>
        </w:rPr>
        <w:drawing>
          <wp:inline distT="0" distB="0" distL="0" distR="0" wp14:anchorId="751CC47C" wp14:editId="6BAAD0F7">
            <wp:extent cx="5937250" cy="324485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7250" cy="3244850"/>
                    </a:xfrm>
                    <a:prstGeom prst="rect">
                      <a:avLst/>
                    </a:prstGeom>
                    <a:noFill/>
                    <a:ln>
                      <a:noFill/>
                    </a:ln>
                  </pic:spPr>
                </pic:pic>
              </a:graphicData>
            </a:graphic>
          </wp:inline>
        </w:drawing>
      </w:r>
    </w:p>
    <w:p w14:paraId="1B6E64C6" w14:textId="53D2AC59" w:rsidR="00A73321" w:rsidRDefault="00A73321" w:rsidP="00A73321">
      <w:pPr>
        <w:spacing w:line="480" w:lineRule="auto"/>
        <w:rPr>
          <w:rFonts w:asciiTheme="minorHAnsi" w:hAnsiTheme="minorHAnsi" w:cstheme="minorHAnsi"/>
          <w:lang w:val="en-AU"/>
        </w:rPr>
      </w:pPr>
      <w:r w:rsidRPr="00F15D89">
        <w:rPr>
          <w:rFonts w:asciiTheme="minorHAnsi" w:hAnsiTheme="minorHAnsi" w:cstheme="minorHAnsi"/>
          <w:b/>
          <w:bCs/>
          <w:lang w:val="en-AU"/>
        </w:rPr>
        <w:t xml:space="preserve">Figure </w:t>
      </w:r>
      <w:r>
        <w:rPr>
          <w:rFonts w:asciiTheme="minorHAnsi" w:hAnsiTheme="minorHAnsi" w:cstheme="minorHAnsi"/>
          <w:b/>
          <w:bCs/>
          <w:lang w:val="en-AU"/>
        </w:rPr>
        <w:t>8</w:t>
      </w:r>
      <w:r w:rsidRPr="00F15D89">
        <w:rPr>
          <w:rFonts w:asciiTheme="minorHAnsi" w:hAnsiTheme="minorHAnsi" w:cstheme="minorHAnsi"/>
          <w:b/>
          <w:bCs/>
          <w:lang w:val="en-AU"/>
        </w:rPr>
        <w:t xml:space="preserve"> </w:t>
      </w:r>
      <w:r>
        <w:rPr>
          <w:rFonts w:asciiTheme="minorHAnsi" w:hAnsiTheme="minorHAnsi" w:cstheme="minorHAnsi"/>
          <w:lang w:val="en-AU"/>
        </w:rPr>
        <w:t xml:space="preserve">Conceptual </w:t>
      </w:r>
      <w:r w:rsidRPr="00F15D89">
        <w:rPr>
          <w:rFonts w:asciiTheme="minorHAnsi" w:hAnsiTheme="minorHAnsi" w:cstheme="minorHAnsi"/>
          <w:lang w:val="en-AU"/>
        </w:rPr>
        <w:t>diagram of the zooplankton community and how it changes over a continental shelf and with depth.</w:t>
      </w:r>
      <w:r>
        <w:rPr>
          <w:rFonts w:asciiTheme="minorHAnsi" w:hAnsiTheme="minorHAnsi" w:cstheme="minorHAnsi"/>
          <w:lang w:val="en-AU"/>
        </w:rPr>
        <w:t xml:space="preserve"> Note all zooplankton are represented by copepods in this image.</w:t>
      </w:r>
    </w:p>
    <w:p w14:paraId="6D410DF7" w14:textId="73C1AA6C" w:rsidR="008776C9" w:rsidRPr="00F15D89" w:rsidRDefault="008776C9" w:rsidP="00D715A7">
      <w:pPr>
        <w:spacing w:line="480" w:lineRule="auto"/>
        <w:rPr>
          <w:rFonts w:asciiTheme="minorHAnsi" w:hAnsiTheme="minorHAnsi" w:cstheme="minorHAnsi"/>
          <w:szCs w:val="24"/>
          <w:lang w:val="en-AU"/>
        </w:rPr>
      </w:pPr>
    </w:p>
    <w:p w14:paraId="67B3EE70" w14:textId="49247C96" w:rsidR="008776C9" w:rsidRPr="00C07196" w:rsidRDefault="00B20719"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 xml:space="preserve">Effects of </w:t>
      </w:r>
      <w:r w:rsidR="00E323ED">
        <w:rPr>
          <w:rFonts w:asciiTheme="minorHAnsi" w:hAnsiTheme="minorHAnsi" w:cstheme="minorHAnsi"/>
          <w:i/>
          <w:iCs/>
          <w:szCs w:val="24"/>
          <w:lang w:val="en-AU"/>
        </w:rPr>
        <w:t>the EAC</w:t>
      </w:r>
      <w:r w:rsidRPr="00C07196">
        <w:rPr>
          <w:rFonts w:asciiTheme="minorHAnsi" w:hAnsiTheme="minorHAnsi" w:cstheme="minorHAnsi"/>
          <w:i/>
          <w:iCs/>
          <w:szCs w:val="24"/>
          <w:lang w:val="en-AU"/>
        </w:rPr>
        <w:t xml:space="preserve"> on </w:t>
      </w:r>
      <w:r w:rsidR="00E323ED">
        <w:rPr>
          <w:rFonts w:asciiTheme="minorHAnsi" w:hAnsiTheme="minorHAnsi" w:cstheme="minorHAnsi"/>
          <w:i/>
          <w:iCs/>
          <w:szCs w:val="24"/>
          <w:lang w:val="en-AU"/>
        </w:rPr>
        <w:t>z</w:t>
      </w:r>
      <w:r w:rsidRPr="00C07196">
        <w:rPr>
          <w:rFonts w:asciiTheme="minorHAnsi" w:hAnsiTheme="minorHAnsi" w:cstheme="minorHAnsi"/>
          <w:i/>
          <w:iCs/>
          <w:szCs w:val="24"/>
          <w:lang w:val="en-AU"/>
        </w:rPr>
        <w:t>ooplankton</w:t>
      </w:r>
    </w:p>
    <w:p w14:paraId="5A2595ED" w14:textId="35D6B4BA" w:rsidR="008B29C1" w:rsidRDefault="009A75A9"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T</w:t>
      </w:r>
      <w:r w:rsidR="007F7C69">
        <w:rPr>
          <w:rStyle w:val="captions"/>
          <w:rFonts w:asciiTheme="minorHAnsi" w:hAnsiTheme="minorHAnsi" w:cstheme="minorHAnsi"/>
          <w:lang w:val="en-AU"/>
        </w:rPr>
        <w:t xml:space="preserve">he separation of the EAC from </w:t>
      </w:r>
      <w:r w:rsidR="00194DB9">
        <w:rPr>
          <w:rStyle w:val="captions"/>
          <w:rFonts w:asciiTheme="minorHAnsi" w:hAnsiTheme="minorHAnsi" w:cstheme="minorHAnsi"/>
          <w:lang w:val="en-AU"/>
        </w:rPr>
        <w:t>the</w:t>
      </w:r>
      <w:del w:id="187" w:author="Jason Everett" w:date="2020-12-17T12:30:00Z">
        <w:r w:rsidR="005B3461" w:rsidDel="008D29BB">
          <w:rPr>
            <w:rStyle w:val="captions"/>
            <w:rFonts w:asciiTheme="minorHAnsi" w:hAnsiTheme="minorHAnsi" w:cstheme="minorHAnsi"/>
            <w:lang w:val="en-AU"/>
          </w:rPr>
          <w:delText xml:space="preserve"> east</w:delText>
        </w:r>
      </w:del>
      <w:r w:rsidR="005B3461">
        <w:rPr>
          <w:rStyle w:val="captions"/>
          <w:rFonts w:asciiTheme="minorHAnsi" w:hAnsiTheme="minorHAnsi" w:cstheme="minorHAnsi"/>
          <w:lang w:val="en-AU"/>
        </w:rPr>
        <w:t xml:space="preserve"> Australian</w:t>
      </w:r>
      <w:r w:rsidR="00194DB9">
        <w:rPr>
          <w:rStyle w:val="captions"/>
          <w:rFonts w:asciiTheme="minorHAnsi" w:hAnsiTheme="minorHAnsi" w:cstheme="minorHAnsi"/>
          <w:lang w:val="en-AU"/>
        </w:rPr>
        <w:t xml:space="preserve"> </w:t>
      </w:r>
      <w:r w:rsidR="007F7C69">
        <w:rPr>
          <w:rStyle w:val="captions"/>
          <w:rFonts w:asciiTheme="minorHAnsi" w:hAnsiTheme="minorHAnsi" w:cstheme="minorHAnsi"/>
          <w:lang w:val="en-AU"/>
        </w:rPr>
        <w:t>coast</w:t>
      </w:r>
      <w:r w:rsidR="0055187B">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forms</w:t>
      </w:r>
      <w:r w:rsidR="008C2242">
        <w:rPr>
          <w:rStyle w:val="captions"/>
          <w:rFonts w:asciiTheme="minorHAnsi" w:hAnsiTheme="minorHAnsi" w:cstheme="minorHAnsi"/>
          <w:lang w:val="en-AU"/>
        </w:rPr>
        <w:t xml:space="preserve"> a</w:t>
      </w:r>
      <w:r w:rsidR="007F7C69">
        <w:rPr>
          <w:rStyle w:val="captions"/>
          <w:rFonts w:asciiTheme="minorHAnsi" w:hAnsiTheme="minorHAnsi" w:cstheme="minorHAnsi"/>
          <w:lang w:val="en-AU"/>
        </w:rPr>
        <w:t xml:space="preserve"> </w:t>
      </w:r>
      <w:del w:id="188" w:author="Jason Everett" w:date="2020-12-17T12:30:00Z">
        <w:r w:rsidR="007F7C69" w:rsidDel="008D29BB">
          <w:rPr>
            <w:rStyle w:val="captions"/>
            <w:rFonts w:asciiTheme="minorHAnsi" w:hAnsiTheme="minorHAnsi" w:cstheme="minorHAnsi"/>
            <w:lang w:val="en-AU"/>
          </w:rPr>
          <w:delText xml:space="preserve">boundary </w:delText>
        </w:r>
      </w:del>
      <w:ins w:id="189" w:author="Jason Everett" w:date="2020-12-17T12:30:00Z">
        <w:r w:rsidR="008D29BB">
          <w:rPr>
            <w:rStyle w:val="captions"/>
            <w:rFonts w:asciiTheme="minorHAnsi" w:hAnsiTheme="minorHAnsi" w:cstheme="minorHAnsi"/>
            <w:lang w:val="en-AU"/>
          </w:rPr>
          <w:t xml:space="preserve">front </w:t>
        </w:r>
      </w:ins>
      <w:r w:rsidR="007F7C69">
        <w:rPr>
          <w:rStyle w:val="captions"/>
          <w:rFonts w:asciiTheme="minorHAnsi" w:hAnsiTheme="minorHAnsi" w:cstheme="minorHAnsi"/>
          <w:lang w:val="en-AU"/>
        </w:rPr>
        <w:t xml:space="preserve">between the northern oligotrophic waters, and </w:t>
      </w:r>
      <w:r w:rsidR="004A75B4">
        <w:rPr>
          <w:rStyle w:val="captions"/>
          <w:rFonts w:asciiTheme="minorHAnsi" w:hAnsiTheme="minorHAnsi" w:cstheme="minorHAnsi"/>
          <w:lang w:val="en-AU"/>
        </w:rPr>
        <w:t xml:space="preserve">the </w:t>
      </w:r>
      <w:r w:rsidR="007F7C69">
        <w:rPr>
          <w:rStyle w:val="captions"/>
          <w:rFonts w:asciiTheme="minorHAnsi" w:hAnsiTheme="minorHAnsi" w:cstheme="minorHAnsi"/>
          <w:lang w:val="en-AU"/>
        </w:rPr>
        <w:t>southern eutrophic Tasman Sea waters</w:t>
      </w:r>
      <w:r w:rsidR="00847D92">
        <w:rPr>
          <w:rStyle w:val="captions"/>
          <w:rFonts w:asciiTheme="minorHAnsi" w:hAnsiTheme="minorHAnsi" w:cstheme="minorHAnsi"/>
          <w:lang w:val="en-AU"/>
        </w:rPr>
        <w:t xml:space="preserve"> </w:t>
      </w:r>
      <w:r w:rsidR="00847D92">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{"citationID":"3QaPitwl","properties":{"formattedCitation":"(Oke {\\i{}et al.}, 2019)","plainCitation":"(Oke et al., 2019)","noteIndex":0},"citationItems":[{"id":1306,"uris":["http://zotero.org/users/local/U6DoygBa/items/MXCPICBM"],"uri":["http://zotero.org/users/local/U6DoygBa/items/MXCPICBM"],"itemData":{"id":1306,"type":"article-journal","abstract":"The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 Oceanogr.","language":"en","page":"102139","source":"ScienceDirect","title":"Revisiting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00847D92">
        <w:rPr>
          <w:rStyle w:val="captions"/>
          <w:rFonts w:asciiTheme="minorHAnsi" w:hAnsiTheme="minorHAnsi" w:cstheme="minorHAnsi"/>
          <w:lang w:val="en-AU"/>
        </w:rPr>
        <w:fldChar w:fldCharType="separate"/>
      </w:r>
      <w:r w:rsidR="00A925B7" w:rsidRPr="00A925B7">
        <w:rPr>
          <w:rFonts w:ascii="Calibri" w:hAnsi="Calibri" w:cs="Calibri"/>
          <w:szCs w:val="24"/>
        </w:rPr>
        <w:t xml:space="preserve">(Oke </w:t>
      </w:r>
      <w:r w:rsidR="00A925B7" w:rsidRPr="00A925B7">
        <w:rPr>
          <w:rFonts w:ascii="Calibri" w:hAnsi="Calibri" w:cs="Calibri"/>
          <w:i/>
          <w:iCs/>
          <w:szCs w:val="24"/>
        </w:rPr>
        <w:t>et al.</w:t>
      </w:r>
      <w:r w:rsidR="00A925B7" w:rsidRPr="00A925B7">
        <w:rPr>
          <w:rFonts w:ascii="Calibri" w:hAnsi="Calibri" w:cs="Calibri"/>
          <w:szCs w:val="24"/>
        </w:rPr>
        <w:t>, 2019)</w:t>
      </w:r>
      <w:r w:rsidR="00847D92">
        <w:rPr>
          <w:rStyle w:val="captions"/>
          <w:rFonts w:asciiTheme="minorHAnsi" w:hAnsiTheme="minorHAnsi" w:cstheme="minorHAnsi"/>
          <w:lang w:val="en-AU"/>
        </w:rPr>
        <w:fldChar w:fldCharType="end"/>
      </w:r>
      <w:r w:rsidR="007F7C69">
        <w:rPr>
          <w:rStyle w:val="captions"/>
          <w:rFonts w:asciiTheme="minorHAnsi" w:hAnsiTheme="minorHAnsi" w:cstheme="minorHAnsi"/>
          <w:lang w:val="en-AU"/>
        </w:rPr>
        <w:t>. Offshore</w:t>
      </w:r>
      <w:r w:rsidR="00426458">
        <w:rPr>
          <w:rStyle w:val="captions"/>
          <w:rFonts w:asciiTheme="minorHAnsi" w:hAnsiTheme="minorHAnsi" w:cstheme="minorHAnsi"/>
          <w:lang w:val="en-AU"/>
        </w:rPr>
        <w:t>,</w:t>
      </w:r>
      <w:r w:rsidR="007F7C69">
        <w:rPr>
          <w:rStyle w:val="captions"/>
          <w:rFonts w:asciiTheme="minorHAnsi" w:hAnsiTheme="minorHAnsi" w:cstheme="minorHAnsi"/>
          <w:lang w:val="en-AU"/>
        </w:rPr>
        <w:t xml:space="preserve"> </w:t>
      </w:r>
      <w:r w:rsidR="007F7C69" w:rsidRPr="007F7C69">
        <w:rPr>
          <w:rFonts w:asciiTheme="minorHAnsi" w:hAnsiTheme="minorHAnsi" w:cstheme="minorHAnsi"/>
          <w:lang w:val="en-AU"/>
        </w:rPr>
        <w:t>th</w:t>
      </w:r>
      <w:r w:rsidR="00353BB9">
        <w:rPr>
          <w:rFonts w:asciiTheme="minorHAnsi" w:hAnsiTheme="minorHAnsi" w:cstheme="minorHAnsi"/>
          <w:lang w:val="en-AU"/>
        </w:rPr>
        <w:t xml:space="preserve">is can </w:t>
      </w:r>
      <w:r w:rsidR="00B06805">
        <w:rPr>
          <w:rFonts w:asciiTheme="minorHAnsi" w:hAnsiTheme="minorHAnsi" w:cstheme="minorHAnsi"/>
          <w:lang w:val="en-AU"/>
        </w:rPr>
        <w:t>separate</w:t>
      </w:r>
      <w:r w:rsidR="007F7C69" w:rsidRPr="007F7C69">
        <w:rPr>
          <w:rFonts w:asciiTheme="minorHAnsi" w:hAnsiTheme="minorHAnsi" w:cstheme="minorHAnsi"/>
          <w:lang w:val="en-AU"/>
        </w:rPr>
        <w:t xml:space="preserve"> </w:t>
      </w:r>
      <w:r w:rsidR="005A4539">
        <w:rPr>
          <w:rFonts w:asciiTheme="minorHAnsi" w:hAnsiTheme="minorHAnsi" w:cstheme="minorHAnsi"/>
          <w:lang w:val="en-AU"/>
        </w:rPr>
        <w:t>the</w:t>
      </w:r>
      <w:r w:rsidR="007F7C69" w:rsidRPr="007F7C69">
        <w:rPr>
          <w:rFonts w:asciiTheme="minorHAnsi" w:hAnsiTheme="minorHAnsi" w:cstheme="minorHAnsi"/>
          <w:lang w:val="en-AU"/>
        </w:rPr>
        <w:t xml:space="preserve"> zooplankton communities </w:t>
      </w:r>
      <w:r w:rsidR="00B668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{"citationID":"xjbOI8er","properties":{"formattedCitation":"(Baird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6688A">
        <w:rPr>
          <w:rFonts w:asciiTheme="minorHAnsi" w:hAnsiTheme="minorHAnsi" w:cstheme="minorHAnsi"/>
          <w:lang w:val="en-AU"/>
        </w:rPr>
        <w:fldChar w:fldCharType="separate"/>
      </w:r>
      <w:r w:rsidR="00A925B7" w:rsidRPr="00A925B7">
        <w:rPr>
          <w:rFonts w:ascii="Calibri" w:hAnsi="Calibri" w:cs="Calibri"/>
          <w:szCs w:val="24"/>
        </w:rPr>
        <w:t xml:space="preserve">(Baird </w:t>
      </w:r>
      <w:r w:rsidR="00A925B7" w:rsidRPr="00A925B7">
        <w:rPr>
          <w:rFonts w:ascii="Calibri" w:hAnsi="Calibri" w:cs="Calibri"/>
          <w:i/>
          <w:iCs/>
          <w:szCs w:val="24"/>
        </w:rPr>
        <w:t>et al.</w:t>
      </w:r>
      <w:r w:rsidR="00A925B7" w:rsidRPr="00A925B7">
        <w:rPr>
          <w:rFonts w:ascii="Calibri" w:hAnsi="Calibri" w:cs="Calibri"/>
          <w:szCs w:val="24"/>
        </w:rPr>
        <w:t>, 2008)</w:t>
      </w:r>
      <w:r w:rsidR="00B6688A">
        <w:rPr>
          <w:rFonts w:asciiTheme="minorHAnsi" w:hAnsiTheme="minorHAnsi" w:cstheme="minorHAnsi"/>
          <w:lang w:val="en-AU"/>
        </w:rPr>
        <w:fldChar w:fldCharType="end"/>
      </w:r>
      <w:r w:rsidR="00B6688A">
        <w:rPr>
          <w:rFonts w:asciiTheme="minorHAnsi" w:hAnsiTheme="minorHAnsi" w:cstheme="minorHAnsi"/>
          <w:lang w:val="en-AU"/>
        </w:rPr>
        <w:t xml:space="preserve"> </w:t>
      </w:r>
      <w:r w:rsidR="00FD7F69">
        <w:rPr>
          <w:rFonts w:asciiTheme="minorHAnsi" w:hAnsiTheme="minorHAnsi" w:cstheme="minorHAnsi"/>
          <w:lang w:val="en-AU"/>
        </w:rPr>
        <w:t>a</w:t>
      </w:r>
      <w:r w:rsidR="00B06805">
        <w:rPr>
          <w:rFonts w:asciiTheme="minorHAnsi" w:hAnsiTheme="minorHAnsi" w:cstheme="minorHAnsi"/>
          <w:lang w:val="en-AU"/>
        </w:rPr>
        <w:t>nd is manifest in</w:t>
      </w:r>
      <w:r w:rsidR="00FD7F69">
        <w:rPr>
          <w:rFonts w:asciiTheme="minorHAnsi" w:hAnsiTheme="minorHAnsi" w:cstheme="minorHAnsi"/>
          <w:lang w:val="en-AU"/>
        </w:rPr>
        <w:t xml:space="preserve"> the abundance and diet of fish </w:t>
      </w:r>
      <w:r w:rsidR="00B668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{"citationID":"WB4BzRJC","properties":{"formattedCitation":"(Hobday and Hartmann, 2006; Revill {\\i{}et al.}, 2009)","plainCitation":"(Hobday and Hartmann, 2006; Revill et al., 2009)","noteIndex":0},"citationItems":[{"id":1333,"uris":["http://zotero.org/users/local/U6DoygBa/items/TS7QDWN8"],"uri":["http://zotero.org/users/local/U6DoygBa/items/TS7QDWN8"],"itemData":{"id":1333,"type":"article-journal","abstract":"Southern bluefin tuna (SBT), Thunnus maccoyii (Castelnau), is a quota-managed species that makes annual winter migrations to the Tasman Sea off south-eastern Australia. During this period it interacts with a year-round tropical tuna longline fishery (Eastern Tuna and Billfish Fishery, ETBF). ETBF managers seek to minimise the bycatch of SBT by commercial ETBF longline fishers with limited or no SBT quota through spatial restrictions. Access to areas where SBT are believed to be present is restricted to fishers holding SBT quota. A temperature-based SBT habitat model was developed to provide managers with an estimate of tuna distribution upon which to base their decisions about placement of management boundaries. Adult SBT temperature preferences were determined using pop-up satellite archival tags. The near real-time predicted location of SBT was determined by matching temperature preferences to satellite sea surface temperature data and vertical temperature data from an oceanographic model. Regular reports detailing the location of temperature-based SBT habitat were produced during the period of the ETBF fishing season when interactions with SBT occur. The SBT habitat model included: (i) predictions based on the current vertical structure of the ocean; (ii) seasonally adjusted temperature preference data for the 60 calendar days centred on the prediction date; and (iii) development of a temperature-based SBT habitat climatology that allowed visualisation of the expected change in the distribution of the SBT habitat zones throughout the season. At the conclusion of the fishing season an automated method for placing management boundaries was compared with the subjective approach used by managers. Applying this automated procedure to the habitat predictions enabled an investigation of the effects of setting management boundaries using old data and updating management boundaries infrequently. Direct comparison with the management boundaries allowed an evaluation of the efficiency and biases produced by this aspect of the fishery management process. Near real-time fishery management continues to be a realistic prospect that new scientific approaches using novel tools can support and advance.","container-title":"Fisheries Management and Ecology","DOI":"10.1111/j.1365-2400.2006.00515.x","ISSN":"1365-2400","issue":"6","language":"en","note":"_eprint: https://onlinelibrary.wiley.com/doi/pdf/10.1111/j.1365-2400.2006.00515.x","page":"365-380","source":"Wiley Online Library","title":"Near real-time spatial management based on habitat predictions for a longline bycatch species","volume":"13","author":[{"family":"Hobday","given":"A. J."},{"family":"Hartmann","given":"K."}],"issued":{"date-parts":[["2006"]]}}},{"id":1336,"uris":["http://zotero.org/users/local/U6DoygBa/items/XL9FKVIT"],"uri":["http://zotero.org/users/local/U6DoygBa/items/XL9FKVIT"],"itemData":{"id":1336,"type":"article-journal","abstract":"Muscle tissue was collected for stable isotope analysis (SIA) from the main fish predators and their fish and cephalopod prey from oceanic waters off eastern Australia between 2004 and 2006. SIA of δ15N and δ13C revealed that the species examined could be divided into three main trophic groups. A “top predator” group consisted mainly of large billfish (Xiphias gladius and Tetrapturus audax), yellowfin (Thunnus albacares), bigeye (T. obesus) and southern bluefin (T. maccoyii) tunas and sharks; with mako (Isurus oxyrinchus) the highest. Below this tier was a second group composed of mid-trophic level fishes including albacore tuna (Thunnus alalunga), lancet fish (Alepisaurus ferox), mahi mahi (Coryphaena hippuris) and ommastrephid squid. Underlying both groups was a grouping of small fishes including myctophids, small scombrids and nomeids as well as surface fishes including macrorhamphosids. These groupings were based largely on mean animal size which showed a positive linear relation to δ15N (r2 = 0.58). Some species showed significant ontogenetic variation in either δ15N (swordfish, lancet fish, yellowfin and albacore tuna) or δ13C (mako shark). We also noted a consistent latitudinal change in δ15N and δ13C at ~28°S for the top predator species, particularly albacore and yellowfin tuna. The differences were consistent with a change from oligotrophic Coral Sea to nutrient rich Tasman Sea waters. These differences suggest that predatory fishes may have extended residence time in distinct regions off eastern Australia.","container-title":"Marine Biology","DOI":"10.1007/s00227-009-1166-5","ISSN":"1432-1793","issue":"6","journalAbbreviation":"Mar Biol","language":"en","page":"1241-1253","source":"Springer Link","title":"Stable isotopic evidence for trophic groupings and bio-regionalization of predators and their prey in oceanic waters off eastern Australia","volume":"156","author":[{"family":"Revill","given":"Andrew T."},{"family":"Young","given":"Jock W."},{"family":"Lansdell","given":"Matt"}],"issued":{"date-parts":[["2009",5,1]]}}}],"schema":"https://github.com/citation-style-language/schema/raw/master/csl-citation.json"} </w:instrText>
      </w:r>
      <w:r w:rsidR="00B6688A">
        <w:rPr>
          <w:rFonts w:asciiTheme="minorHAnsi" w:hAnsiTheme="minorHAnsi" w:cstheme="minorHAnsi"/>
          <w:lang w:val="en-AU"/>
        </w:rPr>
        <w:fldChar w:fldCharType="separate"/>
      </w:r>
      <w:r w:rsidR="00A925B7" w:rsidRPr="00A925B7">
        <w:rPr>
          <w:rFonts w:ascii="Calibri" w:hAnsi="Calibri" w:cs="Calibri"/>
          <w:szCs w:val="24"/>
        </w:rPr>
        <w:t xml:space="preserve">(Hobday and Hartmann, 2006; Revill </w:t>
      </w:r>
      <w:r w:rsidR="00A925B7" w:rsidRPr="00A925B7">
        <w:rPr>
          <w:rFonts w:ascii="Calibri" w:hAnsi="Calibri" w:cs="Calibri"/>
          <w:i/>
          <w:iCs/>
          <w:szCs w:val="24"/>
        </w:rPr>
        <w:t>et al.</w:t>
      </w:r>
      <w:r w:rsidR="00A925B7" w:rsidRPr="00A925B7">
        <w:rPr>
          <w:rFonts w:ascii="Calibri" w:hAnsi="Calibri" w:cs="Calibri"/>
          <w:szCs w:val="24"/>
        </w:rPr>
        <w:t>, 2009)</w:t>
      </w:r>
      <w:r w:rsidR="00B6688A">
        <w:rPr>
          <w:rFonts w:asciiTheme="minorHAnsi" w:hAnsiTheme="minorHAnsi" w:cstheme="minorHAnsi"/>
          <w:lang w:val="en-AU"/>
        </w:rPr>
        <w:fldChar w:fldCharType="end"/>
      </w:r>
      <w:r w:rsidR="00353BB9">
        <w:rPr>
          <w:rFonts w:asciiTheme="minorHAnsi" w:hAnsiTheme="minorHAnsi" w:cstheme="minorHAnsi"/>
          <w:lang w:val="en-AU"/>
        </w:rPr>
        <w:t>.</w:t>
      </w:r>
      <w:r w:rsidR="00652394">
        <w:rPr>
          <w:rFonts w:asciiTheme="minorHAnsi" w:hAnsiTheme="minorHAnsi" w:cstheme="minorHAnsi"/>
          <w:lang w:val="en-AU"/>
        </w:rPr>
        <w:t xml:space="preserve"> On the continental shelf the influence of the EAC </w:t>
      </w:r>
      <w:r w:rsidR="008C2242">
        <w:rPr>
          <w:rFonts w:asciiTheme="minorHAnsi" w:hAnsiTheme="minorHAnsi" w:cstheme="minorHAnsi"/>
          <w:lang w:val="en-AU"/>
        </w:rPr>
        <w:t>s</w:t>
      </w:r>
      <w:r w:rsidR="00652394">
        <w:rPr>
          <w:rFonts w:asciiTheme="minorHAnsi" w:hAnsiTheme="minorHAnsi" w:cstheme="minorHAnsi"/>
          <w:lang w:val="en-AU"/>
        </w:rPr>
        <w:t xml:space="preserve">eparation on the distribution of zooplankton and fish </w:t>
      </w:r>
      <w:r w:rsidR="005B3461">
        <w:rPr>
          <w:rFonts w:asciiTheme="minorHAnsi" w:hAnsiTheme="minorHAnsi" w:cstheme="minorHAnsi"/>
          <w:lang w:val="en-AU"/>
        </w:rPr>
        <w:t>is</w:t>
      </w:r>
      <w:r w:rsidR="00652394">
        <w:rPr>
          <w:rFonts w:asciiTheme="minorHAnsi" w:hAnsiTheme="minorHAnsi" w:cstheme="minorHAnsi"/>
          <w:lang w:val="en-AU"/>
        </w:rPr>
        <w:t xml:space="preserve"> less well known. </w:t>
      </w:r>
      <w:ins w:id="190" w:author="Jason Everett" w:date="2020-12-17T12:31:00Z">
        <w:r w:rsidR="008D29BB">
          <w:rPr>
            <w:rFonts w:asciiTheme="minorHAnsi" w:hAnsiTheme="minorHAnsi" w:cstheme="minorHAnsi"/>
            <w:lang w:val="en-AU"/>
          </w:rPr>
          <w:t>Our</w:t>
        </w:r>
      </w:ins>
      <w:del w:id="191" w:author="Jason Everett" w:date="2020-12-17T12:31:00Z">
        <w:r w:rsidDel="008D29BB">
          <w:rPr>
            <w:rFonts w:asciiTheme="minorHAnsi" w:hAnsiTheme="minorHAnsi" w:cstheme="minorHAnsi"/>
            <w:lang w:val="en-AU"/>
          </w:rPr>
          <w:delText>The</w:delText>
        </w:r>
      </w:del>
      <w:r>
        <w:rPr>
          <w:rFonts w:asciiTheme="minorHAnsi" w:hAnsiTheme="minorHAnsi" w:cstheme="minorHAnsi"/>
          <w:lang w:val="en-AU"/>
        </w:rPr>
        <w:t xml:space="preserve"> results </w:t>
      </w:r>
      <w:del w:id="192" w:author="Jason Everett" w:date="2020-12-17T12:31:00Z">
        <w:r w:rsidDel="008D29BB">
          <w:rPr>
            <w:rFonts w:asciiTheme="minorHAnsi" w:hAnsiTheme="minorHAnsi" w:cstheme="minorHAnsi"/>
            <w:lang w:val="en-AU"/>
          </w:rPr>
          <w:delText xml:space="preserve">of our current study </w:delText>
        </w:r>
      </w:del>
      <w:r w:rsidR="00250988">
        <w:rPr>
          <w:rFonts w:asciiTheme="minorHAnsi" w:hAnsiTheme="minorHAnsi" w:cstheme="minorHAnsi"/>
          <w:lang w:val="en-AU"/>
        </w:rPr>
        <w:t>suggest</w:t>
      </w:r>
      <w:r>
        <w:rPr>
          <w:rFonts w:asciiTheme="minorHAnsi" w:hAnsiTheme="minorHAnsi" w:cstheme="minorHAnsi"/>
          <w:lang w:val="en-AU"/>
        </w:rPr>
        <w:t xml:space="preserve"> that </w:t>
      </w:r>
      <w:r w:rsidRPr="008D7B3F">
        <w:rPr>
          <w:rFonts w:asciiTheme="minorHAnsi" w:hAnsiTheme="minorHAnsi" w:cstheme="minorHAnsi"/>
          <w:lang w:val="en-AU"/>
        </w:rPr>
        <w:lastRenderedPageBreak/>
        <w:t xml:space="preserve">along the three </w:t>
      </w:r>
      <w:ins w:id="193" w:author="Jason Everett" w:date="2020-12-17T12:32:00Z">
        <w:r w:rsidR="008D29BB">
          <w:rPr>
            <w:rFonts w:asciiTheme="minorHAnsi" w:hAnsiTheme="minorHAnsi" w:cstheme="minorHAnsi"/>
            <w:lang w:val="en-AU"/>
          </w:rPr>
          <w:t xml:space="preserve">northern </w:t>
        </w:r>
      </w:ins>
      <w:r w:rsidRPr="008D7B3F">
        <w:rPr>
          <w:rFonts w:asciiTheme="minorHAnsi" w:hAnsiTheme="minorHAnsi" w:cstheme="minorHAnsi"/>
          <w:lang w:val="en-AU"/>
        </w:rPr>
        <w:t>transects</w:t>
      </w:r>
      <w:ins w:id="194" w:author="Jason Everett" w:date="2020-12-17T12:33:00Z">
        <w:r w:rsidR="008D29BB">
          <w:rPr>
            <w:rFonts w:asciiTheme="minorHAnsi" w:hAnsiTheme="minorHAnsi" w:cstheme="minorHAnsi"/>
            <w:lang w:val="en-AU"/>
          </w:rPr>
          <w:t xml:space="preserve"> which are more strongly</w:t>
        </w:r>
      </w:ins>
      <w:r w:rsidRPr="008D7B3F">
        <w:rPr>
          <w:rFonts w:asciiTheme="minorHAnsi" w:hAnsiTheme="minorHAnsi" w:cstheme="minorHAnsi"/>
          <w:lang w:val="en-AU"/>
        </w:rPr>
        <w:t xml:space="preserve"> </w:t>
      </w:r>
      <w:r>
        <w:rPr>
          <w:rFonts w:asciiTheme="minorHAnsi" w:hAnsiTheme="minorHAnsi" w:cstheme="minorHAnsi"/>
          <w:lang w:val="en-AU"/>
        </w:rPr>
        <w:t>influenced by the EAC</w:t>
      </w:r>
      <w:r w:rsidRPr="008D7B3F">
        <w:rPr>
          <w:rFonts w:asciiTheme="minorHAnsi" w:hAnsiTheme="minorHAnsi" w:cstheme="minorHAnsi"/>
          <w:lang w:val="en-AU"/>
        </w:rPr>
        <w:t xml:space="preserve">, </w:t>
      </w:r>
      <w:r>
        <w:rPr>
          <w:rStyle w:val="captions"/>
          <w:rFonts w:asciiTheme="minorHAnsi" w:hAnsiTheme="minorHAnsi" w:cstheme="minorHAnsi"/>
          <w:lang w:val="en-AU"/>
        </w:rPr>
        <w:t xml:space="preserve">the </w:t>
      </w:r>
      <w:del w:id="195" w:author="Jason Everett" w:date="2020-12-17T12:33:00Z">
        <w:r w:rsidDel="008D29BB">
          <w:rPr>
            <w:rStyle w:val="captions"/>
            <w:rFonts w:asciiTheme="minorHAnsi" w:hAnsiTheme="minorHAnsi" w:cstheme="minorHAnsi"/>
            <w:lang w:val="en-AU"/>
          </w:rPr>
          <w:delText>formation of inner</w:delText>
        </w:r>
      </w:del>
      <w:ins w:id="196" w:author="Jason Everett" w:date="2020-12-17T12:33:00Z">
        <w:r w:rsidR="008D29BB">
          <w:rPr>
            <w:rStyle w:val="captions"/>
            <w:rFonts w:asciiTheme="minorHAnsi" w:hAnsiTheme="minorHAnsi" w:cstheme="minorHAnsi"/>
            <w:lang w:val="en-AU"/>
          </w:rPr>
          <w:t>continental</w:t>
        </w:r>
      </w:ins>
      <w:r>
        <w:rPr>
          <w:rStyle w:val="captions"/>
          <w:rFonts w:asciiTheme="minorHAnsi" w:hAnsiTheme="minorHAnsi" w:cstheme="minorHAnsi"/>
          <w:lang w:val="en-AU"/>
        </w:rPr>
        <w:t xml:space="preserve"> shelf water</w:t>
      </w:r>
      <w:ins w:id="197" w:author="Jason Everett" w:date="2020-12-17T12:33:00Z">
        <w:r w:rsidR="008D29BB">
          <w:rPr>
            <w:rStyle w:val="captions"/>
            <w:rFonts w:asciiTheme="minorHAnsi" w:hAnsiTheme="minorHAnsi" w:cstheme="minorHAnsi"/>
            <w:lang w:val="en-AU"/>
          </w:rPr>
          <w:t xml:space="preserve"> is influence</w:t>
        </w:r>
      </w:ins>
      <w:r>
        <w:rPr>
          <w:rStyle w:val="captions"/>
          <w:rFonts w:asciiTheme="minorHAnsi" w:hAnsiTheme="minorHAnsi" w:cstheme="minorHAnsi"/>
          <w:lang w:val="en-AU"/>
        </w:rPr>
        <w:t xml:space="preserve"> </w:t>
      </w:r>
      <w:r w:rsidR="00E66DA3">
        <w:rPr>
          <w:rStyle w:val="captions"/>
          <w:rFonts w:asciiTheme="minorHAnsi" w:hAnsiTheme="minorHAnsi" w:cstheme="minorHAnsi"/>
          <w:lang w:val="en-AU"/>
        </w:rPr>
        <w:t>driven by uplift</w:t>
      </w:r>
      <w:ins w:id="198" w:author="Jason Everett" w:date="2020-12-17T12:33:00Z">
        <w:r w:rsidR="008D29BB">
          <w:rPr>
            <w:rStyle w:val="captions"/>
            <w:rFonts w:asciiTheme="minorHAnsi" w:hAnsiTheme="minorHAnsi" w:cstheme="minorHAnsi"/>
            <w:lang w:val="en-AU"/>
          </w:rPr>
          <w:t xml:space="preserve"> of deep nutrient-rich water</w:t>
        </w:r>
      </w:ins>
      <w:r w:rsidR="00E66DA3">
        <w:rPr>
          <w:rStyle w:val="captions"/>
          <w:rFonts w:asciiTheme="minorHAnsi" w:hAnsiTheme="minorHAnsi" w:cstheme="minorHAnsi"/>
          <w:lang w:val="en-AU"/>
        </w:rPr>
        <w:t xml:space="preserve"> </w:t>
      </w:r>
      <w:r w:rsidRPr="008D7B3F">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{"citationID":"XjZrDuN1","properties":{"formattedCitation":"(Roughan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Pr="008D7B3F">
        <w:rPr>
          <w:rStyle w:val="captions"/>
          <w:rFonts w:asciiTheme="minorHAnsi" w:hAnsiTheme="minorHAnsi" w:cstheme="minorHAnsi"/>
          <w:lang w:val="en-AU"/>
        </w:rPr>
        <w:fldChar w:fldCharType="separate"/>
      </w:r>
      <w:r w:rsidR="00A925B7" w:rsidRPr="00A925B7">
        <w:rPr>
          <w:rFonts w:ascii="Calibri" w:hAnsi="Calibri" w:cs="Calibri"/>
        </w:rPr>
        <w:t>(Roughan and Middleton, 2002)</w:t>
      </w:r>
      <w:r w:rsidRPr="008D7B3F">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Pr="008D7B3F">
        <w:rPr>
          <w:rStyle w:val="captions"/>
          <w:rFonts w:asciiTheme="minorHAnsi" w:hAnsiTheme="minorHAnsi" w:cstheme="minorHAnsi"/>
          <w:lang w:val="en-AU"/>
        </w:rPr>
        <w:t xml:space="preserve"> </w:t>
      </w:r>
      <w:ins w:id="199" w:author="Jason Everett" w:date="2020-12-17T12:33:00Z">
        <w:r w:rsidR="008D29BB">
          <w:rPr>
            <w:rStyle w:val="captions"/>
            <w:rFonts w:asciiTheme="minorHAnsi" w:hAnsiTheme="minorHAnsi" w:cstheme="minorHAnsi"/>
            <w:lang w:val="en-AU"/>
          </w:rPr>
          <w:t xml:space="preserve">which </w:t>
        </w:r>
      </w:ins>
      <w:r w:rsidRPr="008D7B3F">
        <w:rPr>
          <w:rStyle w:val="captions"/>
          <w:rFonts w:asciiTheme="minorHAnsi" w:hAnsiTheme="minorHAnsi" w:cstheme="minorHAnsi"/>
          <w:lang w:val="en-AU"/>
        </w:rPr>
        <w:t>promot</w:t>
      </w:r>
      <w:r>
        <w:rPr>
          <w:rStyle w:val="captions"/>
          <w:rFonts w:asciiTheme="minorHAnsi" w:hAnsiTheme="minorHAnsi" w:cstheme="minorHAnsi"/>
          <w:lang w:val="en-AU"/>
        </w:rPr>
        <w:t xml:space="preserve">es the higher biomass of phytoplankton </w:t>
      </w:r>
      <w:r>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{"citationID":"YLOmYVIZ","properties":{"formattedCitation":"(Everett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Pr>
          <w:rStyle w:val="captions"/>
          <w:rFonts w:asciiTheme="minorHAnsi" w:hAnsiTheme="minorHAnsi" w:cstheme="minorHAnsi"/>
          <w:lang w:val="en-AU"/>
        </w:rPr>
        <w:fldChar w:fldCharType="separate"/>
      </w:r>
      <w:r w:rsidR="00A925B7" w:rsidRPr="00A925B7">
        <w:rPr>
          <w:rFonts w:ascii="Calibri" w:hAnsi="Calibri" w:cs="Calibri"/>
          <w:szCs w:val="24"/>
        </w:rPr>
        <w:t xml:space="preserve">(Everett </w:t>
      </w:r>
      <w:r w:rsidR="00A925B7" w:rsidRPr="00A925B7">
        <w:rPr>
          <w:rFonts w:ascii="Calibri" w:hAnsi="Calibri" w:cs="Calibri"/>
          <w:i/>
          <w:iCs/>
          <w:szCs w:val="24"/>
        </w:rPr>
        <w:t>et al.</w:t>
      </w:r>
      <w:r w:rsidR="00A925B7" w:rsidRPr="00A925B7">
        <w:rPr>
          <w:rFonts w:ascii="Calibri" w:hAnsi="Calibri" w:cs="Calibri"/>
          <w:szCs w:val="24"/>
        </w:rPr>
        <w:t>, 2014)</w:t>
      </w:r>
      <w:r>
        <w:rPr>
          <w:rStyle w:val="captions"/>
          <w:rFonts w:asciiTheme="minorHAnsi" w:hAnsiTheme="minorHAnsi" w:cstheme="minorHAnsi"/>
          <w:lang w:val="en-AU"/>
        </w:rPr>
        <w:fldChar w:fldCharType="end"/>
      </w:r>
      <w:del w:id="200" w:author="Jason Everett" w:date="2020-12-17T12:33:00Z">
        <w:r w:rsidDel="008D29BB">
          <w:rPr>
            <w:rStyle w:val="captions"/>
            <w:rFonts w:asciiTheme="minorHAnsi" w:hAnsiTheme="minorHAnsi" w:cstheme="minorHAnsi"/>
            <w:lang w:val="en-AU"/>
          </w:rPr>
          <w:delText>,</w:delText>
        </w:r>
      </w:del>
      <w:r>
        <w:rPr>
          <w:rStyle w:val="captions"/>
          <w:rFonts w:asciiTheme="minorHAnsi" w:hAnsiTheme="minorHAnsi" w:cstheme="minorHAnsi"/>
          <w:lang w:val="en-AU"/>
        </w:rPr>
        <w:t xml:space="preserve"> and </w:t>
      </w:r>
      <w:del w:id="201" w:author="Jason Everett" w:date="2020-12-17T12:33:00Z">
        <w:r w:rsidDel="008D29BB">
          <w:rPr>
            <w:rStyle w:val="captions"/>
            <w:rFonts w:asciiTheme="minorHAnsi" w:hAnsiTheme="minorHAnsi" w:cstheme="minorHAnsi"/>
            <w:lang w:val="en-AU"/>
          </w:rPr>
          <w:delText xml:space="preserve">therefore the </w:delText>
        </w:r>
        <w:r w:rsidRPr="008D7B3F" w:rsidDel="008D29BB">
          <w:rPr>
            <w:rStyle w:val="captions"/>
            <w:rFonts w:asciiTheme="minorHAnsi" w:hAnsiTheme="minorHAnsi" w:cstheme="minorHAnsi"/>
            <w:lang w:val="en-AU"/>
          </w:rPr>
          <w:delText xml:space="preserve">higher </w:delText>
        </w:r>
      </w:del>
      <w:r w:rsidRPr="008D7B3F">
        <w:rPr>
          <w:rStyle w:val="captions"/>
          <w:rFonts w:asciiTheme="minorHAnsi" w:hAnsiTheme="minorHAnsi" w:cstheme="minorHAnsi"/>
          <w:lang w:val="en-AU"/>
        </w:rPr>
        <w:t>zooplankton</w:t>
      </w:r>
      <w:del w:id="202" w:author="Jason Everett" w:date="2020-12-17T12:34:00Z">
        <w:r w:rsidRPr="008D7B3F" w:rsidDel="008D29BB">
          <w:rPr>
            <w:rStyle w:val="captions"/>
            <w:rFonts w:asciiTheme="minorHAnsi" w:hAnsiTheme="minorHAnsi" w:cstheme="minorHAnsi"/>
            <w:lang w:val="en-AU"/>
          </w:rPr>
          <w:delText xml:space="preserve"> </w:delText>
        </w:r>
        <w:r w:rsidDel="008D29BB">
          <w:rPr>
            <w:rStyle w:val="captions"/>
            <w:rFonts w:asciiTheme="minorHAnsi" w:hAnsiTheme="minorHAnsi" w:cstheme="minorHAnsi"/>
            <w:lang w:val="en-AU"/>
          </w:rPr>
          <w:delText>b</w:delText>
        </w:r>
      </w:del>
      <w:del w:id="203" w:author="Jason Everett" w:date="2020-12-17T12:33:00Z">
        <w:r w:rsidDel="008D29BB">
          <w:rPr>
            <w:rStyle w:val="captions"/>
            <w:rFonts w:asciiTheme="minorHAnsi" w:hAnsiTheme="minorHAnsi" w:cstheme="minorHAnsi"/>
            <w:lang w:val="en-AU"/>
          </w:rPr>
          <w:delText>iomass</w:delText>
        </w:r>
      </w:del>
      <w:r w:rsidRPr="008D7B3F">
        <w:rPr>
          <w:rStyle w:val="captions"/>
          <w:rFonts w:asciiTheme="minorHAnsi" w:hAnsiTheme="minorHAnsi" w:cstheme="minorHAnsi"/>
          <w:lang w:val="en-AU"/>
        </w:rPr>
        <w:t xml:space="preserve">. </w:t>
      </w:r>
      <w:del w:id="204" w:author="Jason Everett" w:date="2020-12-17T12:34:00Z">
        <w:r w:rsidDel="008D29BB">
          <w:rPr>
            <w:rStyle w:val="captions"/>
            <w:rFonts w:asciiTheme="minorHAnsi" w:hAnsiTheme="minorHAnsi" w:cstheme="minorHAnsi"/>
            <w:lang w:val="en-AU"/>
          </w:rPr>
          <w:delText xml:space="preserve">It is possible that </w:delText>
        </w:r>
      </w:del>
      <w:ins w:id="205" w:author="Jason Everett" w:date="2020-12-17T12:34:00Z">
        <w:r w:rsidR="008D29BB">
          <w:rPr>
            <w:rStyle w:val="captions"/>
            <w:rFonts w:asciiTheme="minorHAnsi" w:hAnsiTheme="minorHAnsi" w:cstheme="minorHAnsi"/>
            <w:lang w:val="en-AU"/>
          </w:rPr>
          <w:t>C</w:t>
        </w:r>
      </w:ins>
      <w:del w:id="206" w:author="Jason Everett" w:date="2020-12-17T12:34:00Z">
        <w:r w:rsidDel="008D29BB">
          <w:rPr>
            <w:rStyle w:val="captions"/>
            <w:rFonts w:asciiTheme="minorHAnsi" w:hAnsiTheme="minorHAnsi" w:cstheme="minorHAnsi"/>
            <w:lang w:val="en-AU"/>
          </w:rPr>
          <w:delText>c</w:delText>
        </w:r>
      </w:del>
      <w:r>
        <w:rPr>
          <w:rStyle w:val="captions"/>
          <w:rFonts w:asciiTheme="minorHAnsi" w:hAnsiTheme="minorHAnsi" w:cstheme="minorHAnsi"/>
          <w:lang w:val="en-AU"/>
        </w:rPr>
        <w:t xml:space="preserve">loser inshore, the effects of predation pressure from fish in the littoral zone, particularly on temperate reefs, </w:t>
      </w:r>
      <w:commentRangeStart w:id="207"/>
      <w:r>
        <w:rPr>
          <w:rStyle w:val="captions"/>
          <w:rFonts w:asciiTheme="minorHAnsi" w:hAnsiTheme="minorHAnsi" w:cstheme="minorHAnsi"/>
          <w:lang w:val="en-AU"/>
        </w:rPr>
        <w:t>may</w:t>
      </w:r>
      <w:commentRangeEnd w:id="207"/>
      <w:r w:rsidR="008D29BB">
        <w:rPr>
          <w:rStyle w:val="CommentReference"/>
        </w:rPr>
        <w:commentReference w:id="207"/>
      </w:r>
      <w:r>
        <w:rPr>
          <w:rStyle w:val="captions"/>
          <w:rFonts w:asciiTheme="minorHAnsi" w:hAnsiTheme="minorHAnsi" w:cstheme="minorHAnsi"/>
          <w:lang w:val="en-AU"/>
        </w:rPr>
        <w:t xml:space="preserve"> remove larger plankton </w:t>
      </w:r>
      <w:r>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{"citationID":"hZBOBQ1f","properties":{"formattedCitation":"(Truong {\\i{}et al.}, 2017; Holland {\\i{}et al.}, 2020)","plainCitation":"(Truong et al., 2017; 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Pr>
          <w:rStyle w:val="captions"/>
          <w:rFonts w:asciiTheme="minorHAnsi" w:hAnsiTheme="minorHAnsi" w:cstheme="minorHAnsi"/>
          <w:lang w:val="en-AU"/>
        </w:rPr>
        <w:fldChar w:fldCharType="separate"/>
      </w:r>
      <w:r w:rsidR="00A925B7" w:rsidRPr="00A925B7">
        <w:rPr>
          <w:rFonts w:ascii="Calibri" w:hAnsi="Calibri" w:cs="Calibri"/>
          <w:szCs w:val="24"/>
        </w:rPr>
        <w:t xml:space="preserve">(Truong </w:t>
      </w:r>
      <w:r w:rsidR="00A925B7" w:rsidRPr="00A925B7">
        <w:rPr>
          <w:rFonts w:ascii="Calibri" w:hAnsi="Calibri" w:cs="Calibri"/>
          <w:i/>
          <w:iCs/>
          <w:szCs w:val="24"/>
        </w:rPr>
        <w:t>et al.</w:t>
      </w:r>
      <w:r w:rsidR="00A925B7" w:rsidRPr="00A925B7">
        <w:rPr>
          <w:rFonts w:ascii="Calibri" w:hAnsi="Calibri" w:cs="Calibri"/>
          <w:szCs w:val="24"/>
        </w:rPr>
        <w:t xml:space="preserve">, 2017; Holland </w:t>
      </w:r>
      <w:r w:rsidR="00A925B7" w:rsidRPr="00A925B7">
        <w:rPr>
          <w:rFonts w:ascii="Calibri" w:hAnsi="Calibri" w:cs="Calibri"/>
          <w:i/>
          <w:iCs/>
          <w:szCs w:val="24"/>
        </w:rPr>
        <w:t>et al.</w:t>
      </w:r>
      <w:r w:rsidR="00A925B7" w:rsidRPr="00A925B7">
        <w:rPr>
          <w:rFonts w:ascii="Calibri" w:hAnsi="Calibri" w:cs="Calibri"/>
          <w:szCs w:val="24"/>
        </w:rPr>
        <w:t>, 2020)</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008B29C1">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 xml:space="preserve">Therefore a steeper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 </w:t>
      </w:r>
      <w:r w:rsidR="00B06805">
        <w:rPr>
          <w:rStyle w:val="captions"/>
          <w:rFonts w:asciiTheme="minorHAnsi" w:hAnsiTheme="minorHAnsi" w:cstheme="minorHAnsi"/>
          <w:lang w:val="en-AU"/>
        </w:rPr>
        <w:t>could arise not only from</w:t>
      </w:r>
      <w:r w:rsidR="004A75B4">
        <w:rPr>
          <w:rStyle w:val="captions"/>
          <w:rFonts w:asciiTheme="minorHAnsi" w:hAnsiTheme="minorHAnsi" w:cstheme="minorHAnsi"/>
          <w:lang w:val="en-AU"/>
        </w:rPr>
        <w:t xml:space="preserve"> increased</w:t>
      </w:r>
      <w:r w:rsidR="00B06805">
        <w:rPr>
          <w:rStyle w:val="captions"/>
          <w:rFonts w:asciiTheme="minorHAnsi" w:hAnsiTheme="minorHAnsi" w:cstheme="minorHAnsi"/>
          <w:lang w:val="en-AU"/>
        </w:rPr>
        <w:t xml:space="preserve"> production of smaller </w:t>
      </w:r>
      <w:r w:rsidR="00E66DA3">
        <w:rPr>
          <w:rStyle w:val="captions"/>
          <w:rFonts w:asciiTheme="minorHAnsi" w:hAnsiTheme="minorHAnsi" w:cstheme="minorHAnsi"/>
          <w:lang w:val="en-AU"/>
        </w:rPr>
        <w:t>zooplankton</w:t>
      </w:r>
      <w:r w:rsidR="00906CED">
        <w:rPr>
          <w:rStyle w:val="captions"/>
          <w:rFonts w:asciiTheme="minorHAnsi" w:hAnsiTheme="minorHAnsi" w:cstheme="minorHAnsi"/>
          <w:lang w:val="en-AU"/>
        </w:rPr>
        <w:t xml:space="preserve"> </w:t>
      </w:r>
      <w:r w:rsidR="00906CED">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{"citationID":"0u8GT6br","properties":{"formattedCitation":"(Guiet {\\i{}et al.}, 2016)","plainCitation":"(Guiet et al., 2016)","noteIndex":0},"citationItems":[{"id":1748,"uris":["http://zotero.org/users/local/U6DoygBa/items/AAJDXVSH"],"uri":["http://zotero.org/users/local/U6DoygBa/items/AAJDXVSH"],"itemData":{"id":1748,"type":"article-journal","abstract":"The regularity of the community size-spectrum, i.e., the fact that the total ecosystem biomass contained in logarithmically equal body size intervals remains constant, is a striking characteristic of marine ecosystems. Community size-spectrum models exploit this feature to represent marine ecosystems with two measures: the slope and the intercept (height) of the community spectrum. Size-spectrum models have gain popularity over time to model the properties of fish communities, whether to investigate the impact of fishing, or embedded into end-to-end models to investigate the impact of climate. We review the main features and state of the art developments in the domain of continuous size-spectrum models. The community spectrum emerges from a balance between size-selective predation, growth and biomass dissipation. Further to these basic components, reproduction and various causes of mortality have been introduced in recent studies to increase the model's realism or simply close the mass budget of the spectrum. These different processes affect the stability of the spectrum and affect the predictions of the size-spectrum models. A few models have also introduced a representation of life-history traits in the community size-spectrum. This allows accounting for the diversity of energy pathways in food webs and for the fact that metabolism is both size- and species-specific. The community-level metabolism therefore depends on the species composition of the community. The size-spectrum's regularity at the community level can serve as a conceptual basis for building theories of marine ecosystems’ functioning. It is also used as indicator of anthropogenic and natural disturbances. The mechanistic nature of size-spectrum models as well as their simple and aggregated representation of complex systems makes them good candidates as a strategic management tool. For instance, for testing the impact of different fishing management actions or for projecting marine ecosystem's states under various climate change scenarios.","container-title":"Ecological Modelling","DOI":"10.1016/j.ecolmodel.2016.05.015","ISSN":"0304-3800","journalAbbreviation":"Ecological Modelling","language":"en","page":"4-14","source":"ScienceDirect","title":"Modelling the community size-spectrum: recent developments and new directions","title-short":"Modelling the community size-spectrum","volume":"337","author":[{"family":"Guiet","given":"Jérôme"},{"family":"Poggiale","given":"Jean-Christophe"},{"family":"Maury","given":"Olivier"}],"issued":{"date-parts":[["2016",10,10]]}}}],"schema":"https://github.com/citation-style-language/schema/raw/master/csl-citation.json"} </w:instrText>
      </w:r>
      <w:r w:rsidR="00906CED">
        <w:rPr>
          <w:rStyle w:val="captions"/>
          <w:rFonts w:asciiTheme="minorHAnsi" w:hAnsiTheme="minorHAnsi" w:cstheme="minorHAnsi"/>
          <w:lang w:val="en-AU"/>
        </w:rPr>
        <w:fldChar w:fldCharType="separate"/>
      </w:r>
      <w:r w:rsidR="00A925B7" w:rsidRPr="00A925B7">
        <w:rPr>
          <w:rFonts w:ascii="Calibri" w:hAnsi="Calibri" w:cs="Calibri"/>
          <w:szCs w:val="24"/>
        </w:rPr>
        <w:t xml:space="preserve">(Guiet </w:t>
      </w:r>
      <w:r w:rsidR="00A925B7" w:rsidRPr="00A925B7">
        <w:rPr>
          <w:rFonts w:ascii="Calibri" w:hAnsi="Calibri" w:cs="Calibri"/>
          <w:i/>
          <w:iCs/>
          <w:szCs w:val="24"/>
        </w:rPr>
        <w:t>et al.</w:t>
      </w:r>
      <w:r w:rsidR="00A925B7" w:rsidRPr="00A925B7">
        <w:rPr>
          <w:rFonts w:ascii="Calibri" w:hAnsi="Calibri" w:cs="Calibri"/>
          <w:szCs w:val="24"/>
        </w:rPr>
        <w:t>, 2016)</w:t>
      </w:r>
      <w:r w:rsidR="00906CED">
        <w:rPr>
          <w:rStyle w:val="captions"/>
          <w:rFonts w:asciiTheme="minorHAnsi" w:hAnsiTheme="minorHAnsi" w:cstheme="minorHAnsi"/>
          <w:lang w:val="en-AU"/>
        </w:rPr>
        <w:fldChar w:fldCharType="end"/>
      </w:r>
      <w:r w:rsidR="00906CED">
        <w:rPr>
          <w:rStyle w:val="captions"/>
          <w:rFonts w:asciiTheme="minorHAnsi" w:hAnsiTheme="minorHAnsi" w:cstheme="minorHAnsi"/>
          <w:lang w:val="en-AU"/>
        </w:rPr>
        <w:t>,</w:t>
      </w:r>
      <w:r w:rsidR="00B06805">
        <w:rPr>
          <w:rStyle w:val="captions"/>
          <w:rFonts w:asciiTheme="minorHAnsi" w:hAnsiTheme="minorHAnsi" w:cstheme="minorHAnsi"/>
          <w:lang w:val="en-AU"/>
        </w:rPr>
        <w:t xml:space="preserve"> but also by predation on larger zooplankton prey</w:t>
      </w:r>
      <w:r w:rsidR="004A75B4">
        <w:rPr>
          <w:rStyle w:val="captions"/>
          <w:rFonts w:asciiTheme="minorHAnsi" w:hAnsiTheme="minorHAnsi" w:cstheme="minorHAnsi"/>
          <w:lang w:val="en-AU"/>
        </w:rPr>
        <w:t xml:space="preserve"> by planktivorous fish</w:t>
      </w:r>
      <w:r w:rsidR="00B06805">
        <w:rPr>
          <w:rStyle w:val="captions"/>
          <w:rFonts w:asciiTheme="minorHAnsi" w:hAnsiTheme="minorHAnsi" w:cstheme="minorHAnsi"/>
          <w:lang w:val="en-AU"/>
        </w:rPr>
        <w:t xml:space="preserve"> </w:t>
      </w:r>
      <w:r w:rsidR="004A75B4">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{"citationID":"4FefD6uz","properties":{"formattedCitation":"(Moore and Suthers, 2006)","plainCitation":"(Moore and Suthers, 2006)","noteIndex":0},"citationItems":[{"id":793,"uris":["http://zotero.org/users/local/U6DoygBa/items/YLHUBGBV"],"uri":["http://zotero.org/users/local/U6DoygBa/items/YLHUBGBV"],"itemData":{"id":793,"type":"article-journal","abstract":"High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M."}],"issued":{"date-parts":[["2006"]]}}}],"schema":"https://github.com/citation-style-language/schema/raw/master/csl-citation.json"} </w:instrText>
      </w:r>
      <w:r w:rsidR="004A75B4">
        <w:rPr>
          <w:rStyle w:val="captions"/>
          <w:rFonts w:asciiTheme="minorHAnsi" w:hAnsiTheme="minorHAnsi" w:cstheme="minorHAnsi"/>
          <w:lang w:val="en-AU"/>
        </w:rPr>
        <w:fldChar w:fldCharType="separate"/>
      </w:r>
      <w:r w:rsidR="00A925B7" w:rsidRPr="00A925B7">
        <w:rPr>
          <w:rFonts w:ascii="Calibri" w:hAnsi="Calibri" w:cs="Calibri"/>
        </w:rPr>
        <w:t>(Moore and Suthers, 2006)</w:t>
      </w:r>
      <w:r w:rsidR="004A75B4">
        <w:rPr>
          <w:rStyle w:val="captions"/>
          <w:rFonts w:asciiTheme="minorHAnsi" w:hAnsiTheme="minorHAnsi" w:cstheme="minorHAnsi"/>
          <w:lang w:val="en-AU"/>
        </w:rPr>
        <w:fldChar w:fldCharType="end"/>
      </w:r>
      <w:r w:rsidR="008B29C1">
        <w:rPr>
          <w:rStyle w:val="captions"/>
          <w:rFonts w:asciiTheme="minorHAnsi" w:hAnsiTheme="minorHAnsi" w:cstheme="minorHAnsi"/>
          <w:lang w:val="en-AU"/>
        </w:rPr>
        <w:t>.</w:t>
      </w:r>
    </w:p>
    <w:p w14:paraId="3EA01FD9" w14:textId="1A0C812F" w:rsidR="009A1F5C" w:rsidRDefault="00773BA1" w:rsidP="009A1F5C">
      <w:pPr>
        <w:spacing w:line="480" w:lineRule="auto"/>
        <w:ind w:firstLine="720"/>
        <w:rPr>
          <w:rStyle w:val="captions"/>
          <w:rFonts w:asciiTheme="minorHAnsi" w:hAnsiTheme="minorHAnsi" w:cstheme="minorHAnsi"/>
          <w:lang w:val="en-AU"/>
        </w:rPr>
      </w:pPr>
      <w:r w:rsidRPr="008F6DAA">
        <w:rPr>
          <w:rStyle w:val="captions"/>
          <w:rFonts w:asciiTheme="minorHAnsi" w:hAnsiTheme="minorHAnsi" w:cstheme="minorHAnsi"/>
          <w:lang w:val="en-AU"/>
        </w:rPr>
        <w:t>In contrast</w:t>
      </w:r>
      <w:r w:rsidR="008F6DAA" w:rsidRPr="008F6DAA">
        <w:rPr>
          <w:rStyle w:val="captions"/>
          <w:rFonts w:asciiTheme="minorHAnsi" w:hAnsiTheme="minorHAnsi" w:cstheme="minorHAnsi"/>
          <w:lang w:val="en-AU"/>
        </w:rPr>
        <w:t xml:space="preserve"> to</w:t>
      </w:r>
      <w:r w:rsidR="008F6DAA">
        <w:rPr>
          <w:rStyle w:val="captions"/>
          <w:rFonts w:asciiTheme="minorHAnsi" w:hAnsiTheme="minorHAnsi" w:cstheme="minorHAnsi"/>
          <w:lang w:val="en-AU"/>
        </w:rPr>
        <w:t xml:space="preserve"> </w:t>
      </w:r>
      <w:ins w:id="208" w:author="Jason Everett" w:date="2020-12-17T12:36:00Z">
        <w:r w:rsidR="008D29BB">
          <w:rPr>
            <w:rStyle w:val="captions"/>
            <w:rFonts w:asciiTheme="minorHAnsi" w:hAnsiTheme="minorHAnsi" w:cstheme="minorHAnsi"/>
            <w:lang w:val="en-AU"/>
          </w:rPr>
          <w:t xml:space="preserve">the </w:t>
        </w:r>
      </w:ins>
      <w:del w:id="209" w:author="Jason Everett" w:date="2020-12-17T12:36:00Z">
        <w:r w:rsidR="006B5E7C" w:rsidDel="008D29BB">
          <w:rPr>
            <w:rStyle w:val="captions"/>
            <w:rFonts w:asciiTheme="minorHAnsi" w:hAnsiTheme="minorHAnsi" w:cstheme="minorHAnsi"/>
            <w:lang w:val="en-AU"/>
          </w:rPr>
          <w:delText>our</w:delText>
        </w:r>
        <w:r w:rsidR="008F6DAA" w:rsidDel="008D29BB">
          <w:rPr>
            <w:rStyle w:val="captions"/>
            <w:rFonts w:asciiTheme="minorHAnsi" w:hAnsiTheme="minorHAnsi" w:cstheme="minorHAnsi"/>
            <w:lang w:val="en-AU"/>
          </w:rPr>
          <w:delText xml:space="preserve"> </w:delText>
        </w:r>
      </w:del>
      <w:r w:rsidR="008F6DAA">
        <w:rPr>
          <w:rStyle w:val="captions"/>
          <w:rFonts w:asciiTheme="minorHAnsi" w:hAnsiTheme="minorHAnsi" w:cstheme="minorHAnsi"/>
          <w:lang w:val="en-AU"/>
        </w:rPr>
        <w:t>northern transects,</w:t>
      </w:r>
      <w:r w:rsidR="001D4991" w:rsidRPr="001D4991">
        <w:rPr>
          <w:rStyle w:val="captions"/>
          <w:rFonts w:asciiTheme="minorHAnsi" w:hAnsiTheme="minorHAnsi" w:cstheme="minorHAnsi"/>
          <w:lang w:val="en-AU"/>
        </w:rPr>
        <w:t xml:space="preserve"> </w:t>
      </w:r>
      <w:r w:rsidR="001D4991">
        <w:rPr>
          <w:rStyle w:val="captions"/>
          <w:rFonts w:asciiTheme="minorHAnsi" w:hAnsiTheme="minorHAnsi" w:cstheme="minorHAnsi"/>
          <w:lang w:val="en-AU"/>
        </w:rPr>
        <w:t>t</w:t>
      </w:r>
      <w:r w:rsidR="001D4991" w:rsidRPr="00F15D89">
        <w:rPr>
          <w:rStyle w:val="captions"/>
          <w:rFonts w:asciiTheme="minorHAnsi" w:hAnsiTheme="minorHAnsi" w:cstheme="minorHAnsi"/>
          <w:lang w:val="en-AU"/>
        </w:rPr>
        <w:t>h</w:t>
      </w:r>
      <w:r w:rsidR="001D4991">
        <w:rPr>
          <w:rStyle w:val="captions"/>
          <w:rFonts w:asciiTheme="minorHAnsi" w:hAnsiTheme="minorHAnsi" w:cstheme="minorHAnsi"/>
          <w:lang w:val="en-AU"/>
        </w:rPr>
        <w:t>e</w:t>
      </w:r>
      <w:r w:rsidR="001D4991" w:rsidRPr="00F15D89">
        <w:rPr>
          <w:rStyle w:val="captions"/>
          <w:rFonts w:asciiTheme="minorHAnsi" w:hAnsiTheme="minorHAnsi" w:cstheme="minorHAnsi"/>
          <w:lang w:val="en-AU"/>
        </w:rPr>
        <w:t xml:space="preserve"> southern transect </w:t>
      </w:r>
      <w:r w:rsidR="002A3D19" w:rsidRPr="00F15D89">
        <w:rPr>
          <w:rStyle w:val="captions"/>
          <w:rFonts w:asciiTheme="minorHAnsi" w:hAnsiTheme="minorHAnsi" w:cstheme="minorHAnsi"/>
          <w:lang w:val="en-AU"/>
        </w:rPr>
        <w:t xml:space="preserve">(Diamond Head; 31.75°S) </w:t>
      </w:r>
      <w:r w:rsidR="001D4991" w:rsidRPr="00F15D89">
        <w:rPr>
          <w:rStyle w:val="captions"/>
          <w:rFonts w:asciiTheme="minorHAnsi" w:hAnsiTheme="minorHAnsi" w:cstheme="minorHAnsi"/>
          <w:lang w:val="en-AU"/>
        </w:rPr>
        <w:t>was</w:t>
      </w:r>
      <w:r w:rsidR="009F3F16">
        <w:rPr>
          <w:rStyle w:val="captions"/>
          <w:rFonts w:asciiTheme="minorHAnsi" w:hAnsiTheme="minorHAnsi" w:cstheme="minorHAnsi"/>
          <w:lang w:val="en-AU"/>
        </w:rPr>
        <w:t xml:space="preserve"> south of the EAC separation zone and</w:t>
      </w:r>
      <w:r w:rsidR="001D4991" w:rsidRPr="00F15D89">
        <w:rPr>
          <w:rStyle w:val="captions"/>
          <w:rFonts w:asciiTheme="minorHAnsi" w:hAnsiTheme="minorHAnsi" w:cstheme="minorHAnsi"/>
          <w:lang w:val="en-AU"/>
        </w:rPr>
        <w:t xml:space="preserve"> dominated by Tasman Sea </w:t>
      </w:r>
      <w:r w:rsidR="001D4991">
        <w:rPr>
          <w:rStyle w:val="captions"/>
          <w:rFonts w:asciiTheme="minorHAnsi" w:hAnsiTheme="minorHAnsi" w:cstheme="minorHAnsi"/>
          <w:lang w:val="en-AU"/>
        </w:rPr>
        <w:t xml:space="preserve">water </w:t>
      </w:r>
      <w:ins w:id="210" w:author="Jason Everett" w:date="2020-12-17T12:37:00Z">
        <w:r w:rsidR="008D29BB">
          <w:rPr>
            <w:rStyle w:val="captions"/>
            <w:rFonts w:asciiTheme="minorHAnsi" w:hAnsiTheme="minorHAnsi" w:cstheme="minorHAnsi"/>
            <w:lang w:val="en-AU"/>
          </w:rPr>
          <w:t>resulting in</w:t>
        </w:r>
      </w:ins>
      <w:del w:id="211" w:author="Jason Everett" w:date="2020-12-17T12:37:00Z">
        <w:r w:rsidR="001D4991" w:rsidRPr="00F15D89" w:rsidDel="008D29BB">
          <w:rPr>
            <w:rStyle w:val="captions"/>
            <w:rFonts w:asciiTheme="minorHAnsi" w:hAnsiTheme="minorHAnsi" w:cstheme="minorHAnsi"/>
            <w:lang w:val="en-AU"/>
          </w:rPr>
          <w:delText>with</w:delText>
        </w:r>
      </w:del>
      <w:r w:rsidR="001D4991" w:rsidRPr="00F15D89">
        <w:rPr>
          <w:rStyle w:val="captions"/>
          <w:rFonts w:asciiTheme="minorHAnsi" w:hAnsiTheme="minorHAnsi" w:cstheme="minorHAnsi"/>
          <w:lang w:val="en-AU"/>
        </w:rPr>
        <w:t xml:space="preserve"> larger particles and </w:t>
      </w:r>
      <w:r w:rsidR="001D4991">
        <w:rPr>
          <w:rStyle w:val="captions"/>
          <w:rFonts w:asciiTheme="minorHAnsi" w:hAnsiTheme="minorHAnsi" w:cstheme="minorHAnsi"/>
          <w:lang w:val="en-AU"/>
        </w:rPr>
        <w:t xml:space="preserve">a </w:t>
      </w:r>
      <w:r w:rsidR="001D4991" w:rsidRPr="00F15D89">
        <w:rPr>
          <w:rStyle w:val="captions"/>
          <w:rFonts w:asciiTheme="minorHAnsi" w:hAnsiTheme="minorHAnsi" w:cstheme="minorHAnsi"/>
          <w:lang w:val="en-AU"/>
        </w:rPr>
        <w:t xml:space="preserve">shallower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del w:id="212" w:author="Jason Everett" w:date="2020-12-17T12:37:00Z">
        <w:r w:rsidR="00FB19AF" w:rsidDel="008D29BB">
          <w:rPr>
            <w:rFonts w:asciiTheme="minorHAnsi" w:hAnsiTheme="minorHAnsi" w:cstheme="minorHAnsi"/>
            <w:lang w:val="en-AU"/>
          </w:rPr>
          <w:delText xml:space="preserve"> </w:delText>
        </w:r>
        <w:r w:rsidR="001D4991" w:rsidRPr="00F15D89" w:rsidDel="008D29BB">
          <w:rPr>
            <w:rStyle w:val="captions"/>
            <w:rFonts w:asciiTheme="minorHAnsi" w:hAnsiTheme="minorHAnsi" w:cstheme="minorHAnsi"/>
            <w:lang w:val="en-AU"/>
          </w:rPr>
          <w:delText>compared to the EAC influenced northern sites</w:delText>
        </w:r>
      </w:del>
      <w:r w:rsidR="002A3D19">
        <w:rPr>
          <w:rStyle w:val="captions"/>
          <w:rFonts w:asciiTheme="minorHAnsi" w:hAnsiTheme="minorHAnsi" w:cstheme="minorHAnsi"/>
          <w:lang w:val="en-AU"/>
        </w:rPr>
        <w:t>. The same pattern of decreasing biomass offshore, and with depth</w:t>
      </w:r>
      <w:r w:rsidR="00BD540D">
        <w:rPr>
          <w:rStyle w:val="captions"/>
          <w:rFonts w:asciiTheme="minorHAnsi" w:hAnsiTheme="minorHAnsi" w:cstheme="minorHAnsi"/>
          <w:lang w:val="en-AU"/>
        </w:rPr>
        <w:t xml:space="preserve"> in the water column</w:t>
      </w:r>
      <w:r w:rsidR="002A3D19">
        <w:rPr>
          <w:rStyle w:val="captions"/>
          <w:rFonts w:asciiTheme="minorHAnsi" w:hAnsiTheme="minorHAnsi" w:cstheme="minorHAnsi"/>
          <w:lang w:val="en-AU"/>
        </w:rPr>
        <w:t xml:space="preserve">, </w:t>
      </w:r>
      <w:r w:rsidR="009A1F5C">
        <w:rPr>
          <w:rStyle w:val="captions"/>
          <w:rFonts w:asciiTheme="minorHAnsi" w:hAnsiTheme="minorHAnsi" w:cstheme="minorHAnsi"/>
          <w:lang w:val="en-AU"/>
        </w:rPr>
        <w:t>was visible</w:t>
      </w:r>
      <w:r w:rsidR="002A3D19">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although</w:t>
      </w:r>
      <w:r w:rsidR="002A3D19">
        <w:rPr>
          <w:rStyle w:val="captions"/>
          <w:rFonts w:asciiTheme="minorHAnsi" w:hAnsiTheme="minorHAnsi" w:cstheme="minorHAnsi"/>
          <w:lang w:val="en-AU"/>
        </w:rPr>
        <w:t xml:space="preserve"> the overall biomass was </w:t>
      </w:r>
      <w:r w:rsidR="008D7B3F">
        <w:rPr>
          <w:rStyle w:val="captions"/>
          <w:rFonts w:asciiTheme="minorHAnsi" w:hAnsiTheme="minorHAnsi" w:cstheme="minorHAnsi"/>
          <w:lang w:val="en-AU"/>
        </w:rPr>
        <w:t>elevated</w:t>
      </w:r>
      <w:r w:rsidR="00135CD1" w:rsidRPr="00F15D89">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In general, t</w:t>
      </w:r>
      <w:r w:rsidR="008776C9" w:rsidRPr="00F15D89">
        <w:rPr>
          <w:rStyle w:val="captions"/>
          <w:rFonts w:asciiTheme="minorHAnsi" w:hAnsiTheme="minorHAnsi" w:cstheme="minorHAnsi"/>
          <w:lang w:val="en-AU"/>
        </w:rPr>
        <w:t xml:space="preserve">he Tasman </w:t>
      </w:r>
      <w:r w:rsidR="008B7392">
        <w:rPr>
          <w:rStyle w:val="captions"/>
          <w:rFonts w:asciiTheme="minorHAnsi" w:hAnsiTheme="minorHAnsi" w:cstheme="minorHAnsi"/>
          <w:lang w:val="en-AU"/>
        </w:rPr>
        <w:t>S</w:t>
      </w:r>
      <w:r w:rsidR="008776C9" w:rsidRPr="00F15D89">
        <w:rPr>
          <w:rStyle w:val="captions"/>
          <w:rFonts w:asciiTheme="minorHAnsi" w:hAnsiTheme="minorHAnsi" w:cstheme="minorHAnsi"/>
          <w:lang w:val="en-AU"/>
        </w:rPr>
        <w:t xml:space="preserve">ea </w:t>
      </w:r>
      <w:r w:rsidR="002C53E8">
        <w:rPr>
          <w:rStyle w:val="captions"/>
          <w:rFonts w:asciiTheme="minorHAnsi" w:hAnsiTheme="minorHAnsi" w:cstheme="minorHAnsi"/>
          <w:lang w:val="en-AU"/>
        </w:rPr>
        <w:t>has</w:t>
      </w:r>
      <w:r w:rsidR="003F1E6F">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 xml:space="preserve">an </w:t>
      </w:r>
      <w:r w:rsidR="003F1E6F">
        <w:rPr>
          <w:rStyle w:val="captions"/>
          <w:rFonts w:asciiTheme="minorHAnsi" w:hAnsiTheme="minorHAnsi" w:cstheme="minorHAnsi"/>
          <w:lang w:val="en-AU"/>
        </w:rPr>
        <w:t>elevated</w:t>
      </w:r>
      <w:r w:rsidR="008776C9" w:rsidRPr="00F15D89">
        <w:rPr>
          <w:rStyle w:val="captions"/>
          <w:rFonts w:asciiTheme="minorHAnsi" w:hAnsiTheme="minorHAnsi" w:cstheme="minorHAnsi"/>
          <w:lang w:val="en-AU"/>
        </w:rPr>
        <w:t xml:space="preserve"> nutrient con</w:t>
      </w:r>
      <w:r w:rsidR="008F6DAA">
        <w:rPr>
          <w:rStyle w:val="captions"/>
          <w:rFonts w:asciiTheme="minorHAnsi" w:hAnsiTheme="minorHAnsi" w:cstheme="minorHAnsi"/>
          <w:lang w:val="en-AU"/>
        </w:rPr>
        <w:t>centration and</w:t>
      </w:r>
      <w:r w:rsidR="008776C9"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higher</w:t>
      </w:r>
      <w:r w:rsidR="008776C9" w:rsidRPr="00F15D89">
        <w:rPr>
          <w:rStyle w:val="captions"/>
          <w:rFonts w:asciiTheme="minorHAnsi" w:hAnsiTheme="minorHAnsi" w:cstheme="minorHAnsi"/>
          <w:lang w:val="en-AU"/>
        </w:rPr>
        <w:t xml:space="preserve"> zooplankton</w:t>
      </w:r>
      <w:r w:rsidR="008F6DAA">
        <w:rPr>
          <w:rStyle w:val="captions"/>
          <w:rFonts w:asciiTheme="minorHAnsi" w:hAnsiTheme="minorHAnsi" w:cstheme="minorHAnsi"/>
          <w:lang w:val="en-AU"/>
        </w:rPr>
        <w:t xml:space="preserve"> biomass</w:t>
      </w:r>
      <w:r w:rsidR="008776C9" w:rsidRPr="00F15D89">
        <w:rPr>
          <w:rStyle w:val="captions"/>
          <w:rFonts w:asciiTheme="minorHAnsi" w:hAnsiTheme="minorHAnsi" w:cstheme="minorHAnsi"/>
          <w:lang w:val="en-AU"/>
        </w:rPr>
        <w:t xml:space="preserve"> compared to the oligotrophic EAC waters </w:t>
      </w:r>
      <w:r w:rsidR="006C0A39">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{"citationID":"pdhH3fl5","properties":{"formattedCitation":"(Baird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6C0A39">
        <w:rPr>
          <w:rStyle w:val="captions"/>
          <w:rFonts w:asciiTheme="minorHAnsi" w:hAnsiTheme="minorHAnsi" w:cstheme="minorHAnsi"/>
          <w:lang w:val="en-AU"/>
        </w:rPr>
        <w:fldChar w:fldCharType="separate"/>
      </w:r>
      <w:r w:rsidR="00A925B7" w:rsidRPr="00A925B7">
        <w:rPr>
          <w:rFonts w:ascii="Calibri" w:hAnsi="Calibri" w:cs="Calibri"/>
          <w:szCs w:val="24"/>
        </w:rPr>
        <w:t xml:space="preserve">(Baird </w:t>
      </w:r>
      <w:r w:rsidR="00A925B7" w:rsidRPr="00A925B7">
        <w:rPr>
          <w:rFonts w:ascii="Calibri" w:hAnsi="Calibri" w:cs="Calibri"/>
          <w:i/>
          <w:iCs/>
          <w:szCs w:val="24"/>
        </w:rPr>
        <w:t>et al.</w:t>
      </w:r>
      <w:r w:rsidR="00A925B7" w:rsidRPr="00A925B7">
        <w:rPr>
          <w:rFonts w:ascii="Calibri" w:hAnsi="Calibri" w:cs="Calibri"/>
          <w:szCs w:val="24"/>
        </w:rPr>
        <w:t>, 2008)</w:t>
      </w:r>
      <w:r w:rsidR="006C0A39">
        <w:rPr>
          <w:rStyle w:val="captions"/>
          <w:rFonts w:asciiTheme="minorHAnsi" w:hAnsiTheme="minorHAnsi" w:cstheme="minorHAnsi"/>
          <w:lang w:val="en-AU"/>
        </w:rPr>
        <w:fldChar w:fldCharType="end"/>
      </w:r>
      <w:r w:rsidR="001321FD" w:rsidRPr="00F15D89">
        <w:rPr>
          <w:rStyle w:val="captions"/>
          <w:rFonts w:asciiTheme="minorHAnsi" w:hAnsiTheme="minorHAnsi" w:cstheme="minorHAnsi"/>
          <w:lang w:val="en-AU"/>
        </w:rPr>
        <w:t xml:space="preserve">, </w:t>
      </w:r>
      <w:commentRangeStart w:id="213"/>
      <w:r w:rsidR="008F6DAA">
        <w:rPr>
          <w:rStyle w:val="captions"/>
          <w:rFonts w:asciiTheme="minorHAnsi" w:hAnsiTheme="minorHAnsi" w:cstheme="minorHAnsi"/>
          <w:lang w:val="en-AU"/>
        </w:rPr>
        <w:t>however</w:t>
      </w:r>
      <w:r w:rsidR="008776C9" w:rsidRPr="00F15D89">
        <w:rPr>
          <w:rStyle w:val="captions"/>
          <w:rFonts w:asciiTheme="minorHAnsi" w:hAnsiTheme="minorHAnsi" w:cstheme="minorHAnsi"/>
          <w:lang w:val="en-AU"/>
        </w:rPr>
        <w:t xml:space="preserve"> the cause of the declining </w:t>
      </w:r>
      <w:r w:rsidR="008F6DAA">
        <w:rPr>
          <w:rStyle w:val="captions"/>
          <w:rFonts w:asciiTheme="minorHAnsi" w:hAnsiTheme="minorHAnsi" w:cstheme="minorHAnsi"/>
          <w:lang w:val="en-AU"/>
        </w:rPr>
        <w:t>biomass</w:t>
      </w:r>
      <w:r w:rsidR="008776C9" w:rsidRPr="00F15D89">
        <w:rPr>
          <w:rStyle w:val="captions"/>
          <w:rFonts w:asciiTheme="minorHAnsi" w:hAnsiTheme="minorHAnsi" w:cstheme="minorHAnsi"/>
          <w:lang w:val="en-AU"/>
        </w:rPr>
        <w:t xml:space="preserve"> with distance offshore is uncertain</w:t>
      </w:r>
      <w:r w:rsidR="008C2242">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w:t>
      </w:r>
      <w:r w:rsidR="008C2242">
        <w:rPr>
          <w:rStyle w:val="captions"/>
          <w:rFonts w:asciiTheme="minorHAnsi" w:hAnsiTheme="minorHAnsi" w:cstheme="minorHAnsi"/>
          <w:lang w:val="en-AU"/>
        </w:rPr>
        <w:t>I</w:t>
      </w:r>
      <w:r w:rsidR="008776C9" w:rsidRPr="00F15D89">
        <w:rPr>
          <w:rStyle w:val="captions"/>
          <w:rFonts w:asciiTheme="minorHAnsi" w:hAnsiTheme="minorHAnsi" w:cstheme="minorHAnsi"/>
          <w:lang w:val="en-AU"/>
        </w:rPr>
        <w:t>t is possible that the zooplankton are being retained on the continental shelf</w:t>
      </w:r>
      <w:r w:rsidR="009A1F5C">
        <w:rPr>
          <w:rStyle w:val="captions"/>
          <w:rFonts w:asciiTheme="minorHAnsi" w:hAnsiTheme="minorHAnsi" w:cstheme="minorHAnsi"/>
          <w:lang w:val="en-AU"/>
        </w:rPr>
        <w:t xml:space="preserve"> in this location</w:t>
      </w:r>
      <w:r w:rsidR="008776C9" w:rsidRPr="00F15D89">
        <w:rPr>
          <w:rStyle w:val="captions"/>
          <w:rFonts w:asciiTheme="minorHAnsi" w:hAnsiTheme="minorHAnsi" w:cstheme="minorHAnsi"/>
          <w:lang w:val="en-AU"/>
        </w:rPr>
        <w:t xml:space="preserve"> </w:t>
      </w:r>
      <w:r w:rsidR="00B20719" w:rsidRPr="00F15D89">
        <w:rPr>
          <w:rStyle w:val="captions"/>
          <w:rFonts w:asciiTheme="minorHAnsi" w:hAnsiTheme="minorHAnsi" w:cstheme="minorHAnsi"/>
          <w:lang w:val="en-AU"/>
        </w:rPr>
        <w:t xml:space="preserve">due to weak flow in the lee of the EAC separation </w:t>
      </w:r>
      <w:r w:rsidR="006C0A39">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{"citationID":"osNTKTfC","properties":{"formattedCitation":"(Everett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C0A39">
        <w:rPr>
          <w:rStyle w:val="captions"/>
          <w:rFonts w:asciiTheme="minorHAnsi" w:hAnsiTheme="minorHAnsi" w:cstheme="minorHAnsi"/>
          <w:lang w:val="en-AU"/>
        </w:rPr>
        <w:fldChar w:fldCharType="separate"/>
      </w:r>
      <w:r w:rsidR="00A925B7" w:rsidRPr="00A925B7">
        <w:rPr>
          <w:rFonts w:ascii="Calibri" w:hAnsi="Calibri" w:cs="Calibri"/>
          <w:szCs w:val="24"/>
        </w:rPr>
        <w:t xml:space="preserve">(Everett </w:t>
      </w:r>
      <w:r w:rsidR="00A925B7" w:rsidRPr="00A925B7">
        <w:rPr>
          <w:rFonts w:ascii="Calibri" w:hAnsi="Calibri" w:cs="Calibri"/>
          <w:i/>
          <w:iCs/>
          <w:szCs w:val="24"/>
        </w:rPr>
        <w:t>et al.</w:t>
      </w:r>
      <w:r w:rsidR="00A925B7" w:rsidRPr="00A925B7">
        <w:rPr>
          <w:rFonts w:ascii="Calibri" w:hAnsi="Calibri" w:cs="Calibri"/>
          <w:szCs w:val="24"/>
        </w:rPr>
        <w:t>, 2014)</w:t>
      </w:r>
      <w:r w:rsidR="006C0A39">
        <w:rPr>
          <w:rStyle w:val="captions"/>
          <w:rFonts w:asciiTheme="minorHAnsi" w:hAnsiTheme="minorHAnsi" w:cstheme="minorHAnsi"/>
          <w:lang w:val="en-AU"/>
        </w:rPr>
        <w:fldChar w:fldCharType="end"/>
      </w:r>
      <w:r w:rsidR="008776C9" w:rsidRPr="0097684E">
        <w:rPr>
          <w:rStyle w:val="captions"/>
          <w:rFonts w:asciiTheme="minorHAnsi" w:hAnsiTheme="minorHAnsi" w:cstheme="minorHAnsi"/>
          <w:lang w:val="en-AU"/>
        </w:rPr>
        <w:t xml:space="preserve">. </w:t>
      </w:r>
      <w:commentRangeEnd w:id="213"/>
      <w:r w:rsidR="00040870">
        <w:rPr>
          <w:rStyle w:val="CommentReference"/>
        </w:rPr>
        <w:commentReference w:id="213"/>
      </w:r>
    </w:p>
    <w:p w14:paraId="7AB576AF" w14:textId="70A9D6BE" w:rsidR="009A1F5C" w:rsidRDefault="009A1F5C" w:rsidP="009A1F5C">
      <w:pPr>
        <w:spacing w:line="480" w:lineRule="auto"/>
        <w:ind w:firstLine="720"/>
        <w:rPr>
          <w:rStyle w:val="captions"/>
          <w:rFonts w:asciiTheme="minorHAnsi" w:hAnsiTheme="minorHAnsi" w:cstheme="minorHAnsi"/>
          <w:lang w:val="en-AU"/>
        </w:rPr>
      </w:pPr>
      <w:commentRangeStart w:id="214"/>
      <w:r>
        <w:rPr>
          <w:rStyle w:val="captions"/>
          <w:rFonts w:asciiTheme="minorHAnsi" w:hAnsiTheme="minorHAnsi" w:cstheme="minorHAnsi"/>
          <w:lang w:val="en-AU"/>
        </w:rPr>
        <w:t xml:space="preserve">Previous research on the biophysical properties of fronts in this region demonstrated an order of magnitude increase in the biomass of plankton in frontal regions </w:t>
      </w:r>
      <w:commentRangeEnd w:id="214"/>
      <w:r w:rsidR="00040870">
        <w:rPr>
          <w:rStyle w:val="CommentReference"/>
        </w:rPr>
        <w:commentReference w:id="214"/>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{"citationID":"LEoTa1r8","properties":{"formattedCitation":"(Baird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Pr>
          <w:rStyle w:val="captions"/>
          <w:rFonts w:asciiTheme="minorHAnsi" w:hAnsiTheme="minorHAnsi" w:cstheme="minorHAnsi"/>
          <w:lang w:val="en-AU"/>
        </w:rPr>
        <w:fldChar w:fldCharType="separate"/>
      </w:r>
      <w:r w:rsidRPr="00A925B7">
        <w:rPr>
          <w:rFonts w:ascii="Calibri" w:hAnsi="Calibri" w:cs="Calibri"/>
          <w:szCs w:val="24"/>
        </w:rPr>
        <w:t xml:space="preserve">(Baird </w:t>
      </w:r>
      <w:r w:rsidRPr="00A925B7">
        <w:rPr>
          <w:rFonts w:ascii="Calibri" w:hAnsi="Calibri" w:cs="Calibri"/>
          <w:i/>
          <w:iCs/>
          <w:szCs w:val="24"/>
        </w:rPr>
        <w:t>et al.</w:t>
      </w:r>
      <w:r w:rsidRPr="00A925B7">
        <w:rPr>
          <w:rFonts w:ascii="Calibri" w:hAnsi="Calibri" w:cs="Calibri"/>
          <w:szCs w:val="24"/>
        </w:rPr>
        <w:t>, 2008)</w:t>
      </w:r>
      <w:r>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We also observed a clear increase in both zooplankton biomass and a steeper </w:t>
      </w:r>
      <w:r>
        <w:rPr>
          <w:rFonts w:asciiTheme="minorHAnsi" w:hAnsiTheme="minorHAnsi" w:cstheme="minorHAnsi"/>
          <w:lang w:val="en-AU"/>
        </w:rPr>
        <w:t>zooplankton size spectra</w:t>
      </w:r>
      <w:r w:rsidRPr="00F15D89">
        <w:rPr>
          <w:rFonts w:asciiTheme="minorHAnsi" w:hAnsiTheme="minorHAnsi" w:cstheme="minorHAnsi"/>
          <w:lang w:val="en-AU"/>
        </w:rPr>
        <w:t xml:space="preserve"> slope</w:t>
      </w:r>
      <w:r>
        <w:rPr>
          <w:rFonts w:asciiTheme="minorHAnsi" w:hAnsiTheme="minorHAnsi" w:cstheme="minorHAnsi"/>
          <w:lang w:val="en-AU"/>
        </w:rPr>
        <w:t xml:space="preserve"> </w:t>
      </w:r>
      <w:r>
        <w:rPr>
          <w:rStyle w:val="captions"/>
          <w:rFonts w:asciiTheme="minorHAnsi" w:hAnsiTheme="minorHAnsi" w:cstheme="minorHAnsi"/>
          <w:lang w:val="en-AU"/>
        </w:rPr>
        <w:t xml:space="preserve">at the boundary between the continental shelf water and warm EAC water. This increase in productivity around fronts may be a driver of previously </w:t>
      </w:r>
      <w:r>
        <w:rPr>
          <w:rStyle w:val="captions"/>
          <w:rFonts w:asciiTheme="minorHAnsi" w:hAnsiTheme="minorHAnsi" w:cstheme="minorHAnsi"/>
          <w:lang w:val="en-AU"/>
        </w:rPr>
        <w:lastRenderedPageBreak/>
        <w:t xml:space="preserve">observed relationships between fish abundance and frontal features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{"citationID":"K2mIUfJC","properties":{"formattedCitation":"(Fiedler and Bernard, 1987; Reese {\\i{}et al.}, 2011)","plainCitation":"(Fiedler and Bernard, 1987; Reese et al., 2011)","noteIndex":0},"citationItems":[{"id":1380,"uris":["http://zotero.org/users/local/U6DoygBa/items/637R9NXL"],"uri":["http://zotero.org/users/local/U6DoygBa/items/637R9NXL"],"itemData":{"id":1380,"type":"article-journal","abstract":"Stomach contents of albacore (Thunnus alalunga) and skipjack (Katsuwonus pelamis) caught off California in August 1983 showed they were feeding on juvenile northern anchovy (Engraulis mordax), other fishes, and planktonic crustaceans. The distribution and diet of these predators were related to mesoscale frontal features visible in satellite sea surface temperature and phytoplankton pigment imagery. Albacore were caught in the vicinity of a filament of cold, pigment-rich surface water that varied with the intensity of coastal upwelling on time scales of several days. Stomachs of albacore caught closer to the filament contained relatively more juvenile anchovy and fewer pelagic red crabs (Pleuroncodes planipes). Skipjack were caught in warm water in the Southern California Bight, north of their normal range due to El Nin˜o warming. They appeared to be feeding most successfully near the strong frontal boundary of a productive, cold water mass south of Pt. Conception, where dense patches of euphausiids were available. Both species were feeding near variable, mesoscale centers of high productivity where prey abundance may be enhanced.","container-title":"Continental Shelf Research","DOI":"10.1016/0278-4343(87)90003-3","ISSN":"0278-4343","issue":"8","journalAbbreviation":"Cont. Shelf Res.","language":"en","page":"871-881","source":"ScienceDirect","title":"Tuna aggregation and feeding near fronts observed in satellite imagery","volume":"7","author":[{"family":"Fiedler","given":"Paul C."},{"family":"Bernard","given":"Hannah J."}],"issued":{"date-parts":[["1987",8,1]]}}},{"id":1377,"uris":["http://zotero.org/users/local/U6DoygBa/items/KVTFXIDI"],"uri":["http://zotero.org/users/local/U6DoygBa/items/KVTFXIDI"],"itemData":{"id":1377,"type":"article-journal","abstract":"Abstract.  Reese, D. C., O'Malley, R. T., Brodeur, R. D., and Churnside, J. H. 2011. Epipelagic fish distributions in relation to thermal fronts in a coastal up","container-title":"ICES Journal of Marine Science","DOI":"10.1093/icesjms/fsr107","ISSN":"1054-3139","issue":"9","journalAbbreviation":"ICES J Mar Sci","language":"en","note":"publisher: Oxford Academic","page":"1865-1874","source":"academic.oup.com","title":"Epipelagic fish distributions in relation to thermal fronts in a coastal upwelling system using high-resolution remote-sensing techniques","volume":"68","author":[{"family":"Reese","given":"Douglas C."},{"family":"O'Malley","given":"Robert T."},{"family":"Brodeur","given":"Richard D."},{"family":"Churnside","given":"James H."}],"issued":{"date-parts":[["2011",9,1]]}}}],"schema":"https://github.com/citation-style-language/schema/raw/master/csl-citation.json"} </w:instrText>
      </w:r>
      <w:r>
        <w:rPr>
          <w:rStyle w:val="captions"/>
          <w:rFonts w:asciiTheme="minorHAnsi" w:hAnsiTheme="minorHAnsi" w:cstheme="minorHAnsi"/>
          <w:lang w:val="en-AU"/>
        </w:rPr>
        <w:fldChar w:fldCharType="separate"/>
      </w:r>
      <w:r w:rsidRPr="00A925B7">
        <w:rPr>
          <w:rFonts w:ascii="Calibri" w:hAnsi="Calibri" w:cs="Calibri"/>
          <w:szCs w:val="24"/>
        </w:rPr>
        <w:t xml:space="preserve">(Fiedler and Bernard, 1987; Reese </w:t>
      </w:r>
      <w:r w:rsidRPr="00A925B7">
        <w:rPr>
          <w:rFonts w:ascii="Calibri" w:hAnsi="Calibri" w:cs="Calibri"/>
          <w:i/>
          <w:iCs/>
          <w:szCs w:val="24"/>
        </w:rPr>
        <w:t>et al.</w:t>
      </w:r>
      <w:r w:rsidRPr="00A925B7">
        <w:rPr>
          <w:rFonts w:ascii="Calibri" w:hAnsi="Calibri" w:cs="Calibri"/>
          <w:szCs w:val="24"/>
        </w:rPr>
        <w:t>, 2011)</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p>
    <w:p w14:paraId="51184D87" w14:textId="70723F97" w:rsidR="00676EF9" w:rsidRDefault="00857D1C" w:rsidP="00D715A7">
      <w:pPr>
        <w:spacing w:line="480" w:lineRule="auto"/>
        <w:ind w:firstLine="720"/>
        <w:rPr>
          <w:rStyle w:val="captions"/>
          <w:rFonts w:asciiTheme="minorHAnsi" w:hAnsiTheme="minorHAnsi" w:cstheme="minorHAnsi"/>
          <w:lang w:val="en-AU"/>
        </w:rPr>
      </w:pPr>
      <w:commentRangeStart w:id="215"/>
      <w:r>
        <w:rPr>
          <w:rStyle w:val="captions"/>
          <w:rFonts w:asciiTheme="minorHAnsi" w:hAnsiTheme="minorHAnsi" w:cstheme="minorHAnsi"/>
          <w:lang w:val="en-AU"/>
        </w:rPr>
        <w:t>Uplift</w:t>
      </w:r>
      <w:r w:rsidR="00F81FC3">
        <w:rPr>
          <w:rStyle w:val="captions"/>
          <w:rFonts w:asciiTheme="minorHAnsi" w:hAnsiTheme="minorHAnsi" w:cstheme="minorHAnsi"/>
          <w:lang w:val="en-AU"/>
        </w:rPr>
        <w:t xml:space="preserve"> driven</w:t>
      </w:r>
      <w:r>
        <w:rPr>
          <w:rStyle w:val="captions"/>
          <w:rFonts w:asciiTheme="minorHAnsi" w:hAnsiTheme="minorHAnsi" w:cstheme="minorHAnsi"/>
          <w:lang w:val="en-AU"/>
        </w:rPr>
        <w:t xml:space="preserve"> by</w:t>
      </w:r>
      <w:r w:rsidR="00676EF9" w:rsidRPr="00F15D89">
        <w:rPr>
          <w:rStyle w:val="captions"/>
          <w:rFonts w:asciiTheme="minorHAnsi" w:hAnsiTheme="minorHAnsi" w:cstheme="minorHAnsi"/>
          <w:lang w:val="en-AU"/>
        </w:rPr>
        <w:t xml:space="preserve"> the EAC </w:t>
      </w:r>
      <w:r w:rsidR="00F81FC3">
        <w:rPr>
          <w:rStyle w:val="captions"/>
          <w:rFonts w:asciiTheme="minorHAnsi" w:hAnsiTheme="minorHAnsi" w:cstheme="minorHAnsi"/>
          <w:lang w:val="en-AU"/>
        </w:rPr>
        <w:t>w</w:t>
      </w:r>
      <w:r w:rsidR="00676EF9" w:rsidRPr="00F15D89">
        <w:rPr>
          <w:rStyle w:val="captions"/>
          <w:rFonts w:asciiTheme="minorHAnsi" w:hAnsiTheme="minorHAnsi" w:cstheme="minorHAnsi"/>
          <w:lang w:val="en-AU"/>
        </w:rPr>
        <w:t>ill vary</w:t>
      </w:r>
      <w:r w:rsidR="008D7B3F">
        <w:rPr>
          <w:rStyle w:val="captions"/>
          <w:rFonts w:asciiTheme="minorHAnsi" w:hAnsiTheme="minorHAnsi" w:cstheme="minorHAnsi"/>
          <w:lang w:val="en-AU"/>
        </w:rPr>
        <w:t xml:space="preserve"> seasonally</w:t>
      </w:r>
      <w:r w:rsidR="00676EF9" w:rsidRPr="00F15D89">
        <w:rPr>
          <w:rStyle w:val="captions"/>
          <w:rFonts w:asciiTheme="minorHAnsi" w:hAnsiTheme="minorHAnsi" w:cstheme="minorHAnsi"/>
          <w:lang w:val="en-AU"/>
        </w:rPr>
        <w:t xml:space="preserve">. </w:t>
      </w:r>
      <w:r w:rsidR="008D7B3F">
        <w:rPr>
          <w:rStyle w:val="captions"/>
          <w:rFonts w:asciiTheme="minorHAnsi" w:hAnsiTheme="minorHAnsi" w:cstheme="minorHAnsi"/>
          <w:lang w:val="en-AU"/>
        </w:rPr>
        <w:t>T</w:t>
      </w:r>
      <w:r w:rsidR="00676EF9" w:rsidRPr="00F15D89">
        <w:rPr>
          <w:rStyle w:val="captions"/>
          <w:rFonts w:asciiTheme="minorHAnsi" w:hAnsiTheme="minorHAnsi" w:cstheme="minorHAnsi"/>
          <w:lang w:val="en-AU"/>
        </w:rPr>
        <w:t>he EAC</w:t>
      </w:r>
      <w:r w:rsidR="00773BA1">
        <w:rPr>
          <w:rStyle w:val="captions"/>
          <w:rFonts w:asciiTheme="minorHAnsi" w:hAnsiTheme="minorHAnsi" w:cstheme="minorHAnsi"/>
          <w:lang w:val="en-AU"/>
        </w:rPr>
        <w:t xml:space="preserve"> </w:t>
      </w:r>
      <w:r w:rsidR="00C606A7">
        <w:rPr>
          <w:rStyle w:val="captions"/>
          <w:rFonts w:asciiTheme="minorHAnsi" w:hAnsiTheme="minorHAnsi" w:cstheme="minorHAnsi"/>
          <w:lang w:val="en-AU"/>
        </w:rPr>
        <w:t>is stronger in summer</w:t>
      </w:r>
      <w:r w:rsidR="009877A1">
        <w:rPr>
          <w:rStyle w:val="captions"/>
          <w:rFonts w:asciiTheme="minorHAnsi" w:hAnsiTheme="minorHAnsi" w:cstheme="minorHAnsi"/>
          <w:lang w:val="en-AU"/>
        </w:rPr>
        <w:t>, and its width and</w:t>
      </w:r>
      <w:r w:rsidR="00C606A7">
        <w:rPr>
          <w:rStyle w:val="captions"/>
          <w:rFonts w:asciiTheme="minorHAnsi" w:hAnsiTheme="minorHAnsi" w:cstheme="minorHAnsi"/>
          <w:lang w:val="en-AU"/>
        </w:rPr>
        <w:t xml:space="preserve"> separation latitude </w:t>
      </w:r>
      <w:r w:rsidR="009877A1">
        <w:rPr>
          <w:rStyle w:val="captions"/>
          <w:rFonts w:asciiTheme="minorHAnsi" w:hAnsiTheme="minorHAnsi" w:cstheme="minorHAnsi"/>
          <w:lang w:val="en-AU"/>
        </w:rPr>
        <w:t>have a</w:t>
      </w:r>
      <w:r w:rsidR="00C606A7">
        <w:rPr>
          <w:rStyle w:val="captions"/>
          <w:rFonts w:asciiTheme="minorHAnsi" w:hAnsiTheme="minorHAnsi" w:cstheme="minorHAnsi"/>
          <w:lang w:val="en-AU"/>
        </w:rPr>
        <w:t xml:space="preserve"> dominant period around 3 months </w:t>
      </w:r>
      <w:r w:rsidR="006C0A39">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{"citationID":"VYtOL2x4","properties":{"formattedCitation":"(Mata {\\i{}et al.}, 2006; Archer {\\i{}et al.}, 2017)","plainCitation":"(Mata et al., 2006; Archer et al., 2017)","noteIndex":0},"citationItems":[{"id":1312,"uris":["http://zotero.org/users/local/U6DoygBa/items/YDX2IYES"],"uri":["http://zotero.org/users/local/U6DoygBa/items/YDX2IYES"],"itemData":{"id":1312,"type":"article-journal","abstract":"Mesoscale variability and eddy shedding in the Tasman Sea, particularly of the East Australian Current (EAC), is studied through the analysis of remotely sensed observations and outputs from a global ocean model. Previous observations of the western boundary current separation from the coast showed strong variability at periods ranging between 90 and 140 days. We show from satellite altimetric observations that rapid northward migration of the separation point of the EAC follows the formation of large eddies at periods of </w:instrText>
      </w:r>
      <w:r w:rsidR="00A925B7">
        <w:rPr>
          <w:rStyle w:val="captions"/>
          <w:rFonts w:ascii="Cambria Math" w:hAnsi="Cambria Math" w:cs="Cambria Math"/>
          <w:lang w:val="en-AU"/>
        </w:rPr>
        <w:instrText>∼</w:instrText>
      </w:r>
      <w:r w:rsidR="00A925B7">
        <w:rPr>
          <w:rStyle w:val="captions"/>
          <w:rFonts w:asciiTheme="minorHAnsi" w:hAnsiTheme="minorHAnsi" w:cstheme="minorHAnsi"/>
          <w:lang w:val="en-AU"/>
        </w:rPr>
        <w:instrText xml:space="preserve">100 days. After an eddy separation event the normally southward flowing current swiftly assumes a more zonal configuration near the separation latitude, with a cyclonic circulation developing inshore. The formation of large separation eddies is preceded by the southward propagation of sea level anomalies along the east Australian continental slope. From 25°S, sea level anomalies grow as they travel south, eventually being pinched off in the form of large anticyclones at </w:instrText>
      </w:r>
      <w:r w:rsidR="00A925B7">
        <w:rPr>
          <w:rStyle w:val="captions"/>
          <w:rFonts w:ascii="Cambria Math" w:hAnsi="Cambria Math" w:cs="Cambria Math"/>
          <w:lang w:val="en-AU"/>
        </w:rPr>
        <w:instrText>∼</w:instrText>
      </w:r>
      <w:r w:rsidR="00A925B7">
        <w:rPr>
          <w:rStyle w:val="captions"/>
          <w:rFonts w:asciiTheme="minorHAnsi" w:hAnsiTheme="minorHAnsi" w:cstheme="minorHAnsi"/>
          <w:lang w:val="en-AU"/>
        </w:rPr>
        <w:instrText>32</w:instrText>
      </w:r>
      <w:r w:rsidR="00A925B7">
        <w:rPr>
          <w:rStyle w:val="captions"/>
          <w:rFonts w:ascii="Calibri" w:hAnsi="Calibri" w:cs="Calibri"/>
          <w:lang w:val="en-AU"/>
        </w:rPr>
        <w:instrText>°</w:instrText>
      </w:r>
      <w:r w:rsidR="00A925B7">
        <w:rPr>
          <w:rStyle w:val="captions"/>
          <w:rFonts w:asciiTheme="minorHAnsi" w:hAnsiTheme="minorHAnsi" w:cstheme="minorHAnsi"/>
          <w:lang w:val="en-AU"/>
        </w:rPr>
        <w:instrText xml:space="preserve">S, in the current retroflection area. Energy conversion terms in a global ocean model and in altimetric data suggest both barotropic and baroclinic instability may account for the growth of these anomalies as they propagate south. East of the main EAC jet there is evidence that eddies may be feeding potential energy back to the mean flow.","container-title":"Journal of Geophysical Research: Oceans","DOI":"10.1029/2006JC003592","ISSN":"2156-2202","issue":"C9","journalAbbreviation":"J. Geophys. Res.: Oceans","language":"en","source":"Wiley Online Library","title":"Eddy shedding and energy conversions in the East Australian Current","volume":"111","author":[{"family":"Mata","given":"Mauricio M."},{"family":"Wijffels","given":"Susan E."},{"family":"Church","given":"John A."},{"family":"Tomczak","given":"Matthias"}],"accessed":{"date-parts":[["2020",6,15]]},"issued":{"date-parts":[["2006"]]}}},{"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A925B7">
        <w:rPr>
          <w:rStyle w:val="captions"/>
          <w:rFonts w:ascii="Cambria Math" w:hAnsi="Cambria Math" w:cs="Cambria Math"/>
          <w:lang w:val="en-AU"/>
        </w:rPr>
        <w:instrText>∼</w:instrText>
      </w:r>
      <w:r w:rsidR="00A925B7">
        <w:rPr>
          <w:rStyle w:val="captions"/>
          <w:rFonts w:asciiTheme="minorHAnsi" w:hAnsiTheme="minorHAnsi" w:cstheme="minorHAnsi"/>
          <w:lang w:val="en-AU"/>
        </w:rPr>
        <w:instrText>1,500 m isobath 50 km offshore but makes large amplitude displacements eastward every 65</w:instrText>
      </w:r>
      <w:r w:rsidR="00A925B7">
        <w:rPr>
          <w:rStyle w:val="captions"/>
          <w:rFonts w:ascii="Calibri" w:hAnsi="Calibri" w:cs="Calibri"/>
          <w:lang w:val="en-AU"/>
        </w:rPr>
        <w:instrText>–</w:instrText>
      </w:r>
      <w:r w:rsidR="00A925B7">
        <w:rPr>
          <w:rStyle w:val="captions"/>
          <w:rFonts w:asciiTheme="minorHAnsi" w:hAnsiTheme="minorHAnsi" w:cstheme="minorHAnsi"/>
          <w:lang w:val="en-AU"/>
        </w:rPr>
        <w:instrText>100 days</w:instrText>
      </w:r>
      <w:r w:rsidR="00A925B7">
        <w:rPr>
          <w:rStyle w:val="captions"/>
          <w:rFonts w:ascii="Calibri" w:hAnsi="Calibri" w:cs="Calibri"/>
          <w:lang w:val="en-AU"/>
        </w:rPr>
        <w:instrText>—</w:instrText>
      </w:r>
      <w:r w:rsidR="00A925B7">
        <w:rPr>
          <w:rStyle w:val="captions"/>
          <w:rFonts w:asciiTheme="minorHAnsi" w:hAnsiTheme="minorHAnsi" w:cstheme="minorHAnsi"/>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A925B7">
        <w:rPr>
          <w:rStyle w:val="captions"/>
          <w:rFonts w:ascii="Cambria Math" w:hAnsi="Cambria Math" w:cs="Cambria Math"/>
          <w:lang w:val="en-AU"/>
        </w:rPr>
        <w:instrText>∼</w:instrText>
      </w:r>
      <w:r w:rsidR="00A925B7">
        <w:rPr>
          <w:rStyle w:val="captions"/>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Oceans","DOI":"doi:10.1002/2017JC013097","issue":"11","journalAbbreviation":"J. Geophys. Res.: Oceans","page":"8464-8481","title":"On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6C0A39">
        <w:rPr>
          <w:rStyle w:val="captions"/>
          <w:rFonts w:asciiTheme="minorHAnsi" w:hAnsiTheme="minorHAnsi" w:cstheme="minorHAnsi"/>
          <w:lang w:val="en-AU"/>
        </w:rPr>
        <w:fldChar w:fldCharType="separate"/>
      </w:r>
      <w:r w:rsidR="00A925B7" w:rsidRPr="00A925B7">
        <w:rPr>
          <w:rFonts w:ascii="Calibri" w:hAnsi="Calibri" w:cs="Calibri"/>
          <w:szCs w:val="24"/>
        </w:rPr>
        <w:t xml:space="preserve">(Mata </w:t>
      </w:r>
      <w:r w:rsidR="00A925B7" w:rsidRPr="00A925B7">
        <w:rPr>
          <w:rFonts w:ascii="Calibri" w:hAnsi="Calibri" w:cs="Calibri"/>
          <w:i/>
          <w:iCs/>
          <w:szCs w:val="24"/>
        </w:rPr>
        <w:t>et al.</w:t>
      </w:r>
      <w:r w:rsidR="00A925B7" w:rsidRPr="00A925B7">
        <w:rPr>
          <w:rFonts w:ascii="Calibri" w:hAnsi="Calibri" w:cs="Calibri"/>
          <w:szCs w:val="24"/>
        </w:rPr>
        <w:t xml:space="preserve">, 2006; Archer </w:t>
      </w:r>
      <w:r w:rsidR="00A925B7" w:rsidRPr="00A925B7">
        <w:rPr>
          <w:rFonts w:ascii="Calibri" w:hAnsi="Calibri" w:cs="Calibri"/>
          <w:i/>
          <w:iCs/>
          <w:szCs w:val="24"/>
        </w:rPr>
        <w:t>et al.</w:t>
      </w:r>
      <w:r w:rsidR="00A925B7" w:rsidRPr="00A925B7">
        <w:rPr>
          <w:rFonts w:ascii="Calibri" w:hAnsi="Calibri" w:cs="Calibri"/>
          <w:szCs w:val="24"/>
        </w:rPr>
        <w:t>, 2017)</w:t>
      </w:r>
      <w:r w:rsidR="006C0A39">
        <w:rPr>
          <w:rStyle w:val="captions"/>
          <w:rFonts w:asciiTheme="minorHAnsi" w:hAnsiTheme="minorHAnsi" w:cstheme="minorHAnsi"/>
          <w:lang w:val="en-AU"/>
        </w:rPr>
        <w:fldChar w:fldCharType="end"/>
      </w:r>
      <w:r w:rsidR="006C0A39">
        <w:rPr>
          <w:rStyle w:val="captions"/>
          <w:rFonts w:asciiTheme="minorHAnsi" w:hAnsiTheme="minorHAnsi" w:cstheme="minorHAnsi"/>
          <w:lang w:val="en-AU"/>
        </w:rPr>
        <w:t>.</w:t>
      </w:r>
      <w:r w:rsidR="00676EF9" w:rsidRPr="00F15D89">
        <w:rPr>
          <w:rStyle w:val="captions"/>
          <w:rFonts w:asciiTheme="minorHAnsi" w:hAnsiTheme="minorHAnsi" w:cstheme="minorHAnsi"/>
          <w:lang w:val="en-AU"/>
        </w:rPr>
        <w:t xml:space="preserve"> This </w:t>
      </w:r>
      <w:r w:rsidR="002C53E8">
        <w:rPr>
          <w:rStyle w:val="captions"/>
          <w:rFonts w:asciiTheme="minorHAnsi" w:hAnsiTheme="minorHAnsi" w:cstheme="minorHAnsi"/>
          <w:lang w:val="en-AU"/>
        </w:rPr>
        <w:t>may</w:t>
      </w:r>
      <w:r w:rsidR="00676EF9" w:rsidRPr="00F15D89">
        <w:rPr>
          <w:rStyle w:val="captions"/>
          <w:rFonts w:asciiTheme="minorHAnsi" w:hAnsiTheme="minorHAnsi" w:cstheme="minorHAnsi"/>
          <w:lang w:val="en-AU"/>
        </w:rPr>
        <w:t xml:space="preserve"> influence the various locations in this study differently. </w:t>
      </w:r>
      <w:r w:rsidR="009F3F16">
        <w:rPr>
          <w:rStyle w:val="captions"/>
          <w:rFonts w:asciiTheme="minorHAnsi" w:hAnsiTheme="minorHAnsi" w:cstheme="minorHAnsi"/>
          <w:lang w:val="en-AU"/>
        </w:rPr>
        <w:t>T</w:t>
      </w:r>
      <w:r w:rsidR="00B20719" w:rsidRPr="00F15D89">
        <w:rPr>
          <w:rStyle w:val="captions"/>
          <w:rFonts w:asciiTheme="minorHAnsi" w:hAnsiTheme="minorHAnsi" w:cstheme="minorHAnsi"/>
          <w:lang w:val="en-AU"/>
        </w:rPr>
        <w:t xml:space="preserve">he location where the EAC separates from the coast </w:t>
      </w:r>
      <w:r w:rsidR="009F3F16">
        <w:rPr>
          <w:rStyle w:val="captions"/>
          <w:rFonts w:asciiTheme="minorHAnsi" w:hAnsiTheme="minorHAnsi" w:cstheme="minorHAnsi"/>
          <w:lang w:val="en-AU"/>
        </w:rPr>
        <w:t>also has</w:t>
      </w:r>
      <w:r w:rsidR="00B20719" w:rsidRPr="00F15D89">
        <w:rPr>
          <w:rStyle w:val="captions"/>
          <w:rFonts w:asciiTheme="minorHAnsi" w:hAnsiTheme="minorHAnsi" w:cstheme="minorHAnsi"/>
          <w:lang w:val="en-AU"/>
        </w:rPr>
        <w:t xml:space="preserve"> a strong impact towards the south of our study region with separation driven upwelling </w:t>
      </w:r>
      <w:r w:rsidR="0075608D" w:rsidRPr="00F15D89">
        <w:rPr>
          <w:rStyle w:val="captions"/>
          <w:rFonts w:asciiTheme="minorHAnsi" w:hAnsiTheme="minorHAnsi" w:cstheme="minorHAnsi"/>
          <w:lang w:val="en-AU"/>
        </w:rPr>
        <w:t xml:space="preserve">and retention on the wider continental shelf </w:t>
      </w:r>
      <w:r w:rsidR="00B20719" w:rsidRPr="00F15D89">
        <w:rPr>
          <w:rStyle w:val="captions"/>
          <w:rFonts w:asciiTheme="minorHAnsi" w:hAnsiTheme="minorHAnsi" w:cstheme="minorHAnsi"/>
          <w:lang w:val="en-AU"/>
        </w:rPr>
        <w:t xml:space="preserve">identified as a key mechanism for productivity in </w:t>
      </w:r>
      <w:r w:rsidR="0094275A" w:rsidRPr="00F15D89">
        <w:rPr>
          <w:rStyle w:val="captions"/>
          <w:rFonts w:asciiTheme="minorHAnsi" w:hAnsiTheme="minorHAnsi" w:cstheme="minorHAnsi"/>
          <w:lang w:val="en-AU"/>
        </w:rPr>
        <w:t xml:space="preserve">this region </w:t>
      </w:r>
      <w:r w:rsidR="006C0A39">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{"citationID":"UzJhI33X","properties":{"formattedCitation":"(Suthers {\\i{}et al.}, 2011; Everett {\\i{}et al.}, 2014)","plainCitation":"(Suthers et al., 2011; Everett et al., 2014)","noteIndex":0},"citationItems":[{"id":999,"uris":["http://zotero.org/users/local/U6DoygBa/items/TU4I4MT3"],"uri":["http://zotero.org/users/local/U6DoygBa/items/TU4I4MT3"],"itemData":{"id":999,"type":"article-journal","abstract":"The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 Sea Res., Part II","language":"English","page":"538-546","title":"The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C0A39">
        <w:rPr>
          <w:rStyle w:val="captions"/>
          <w:rFonts w:asciiTheme="minorHAnsi" w:hAnsiTheme="minorHAnsi" w:cstheme="minorHAnsi"/>
          <w:lang w:val="en-AU"/>
        </w:rPr>
        <w:fldChar w:fldCharType="separate"/>
      </w:r>
      <w:r w:rsidR="00A925B7" w:rsidRPr="00A925B7">
        <w:rPr>
          <w:rFonts w:ascii="Calibri" w:hAnsi="Calibri" w:cs="Calibri"/>
          <w:szCs w:val="24"/>
        </w:rPr>
        <w:t xml:space="preserve">(Suthers </w:t>
      </w:r>
      <w:r w:rsidR="00A925B7" w:rsidRPr="00A925B7">
        <w:rPr>
          <w:rFonts w:ascii="Calibri" w:hAnsi="Calibri" w:cs="Calibri"/>
          <w:i/>
          <w:iCs/>
          <w:szCs w:val="24"/>
        </w:rPr>
        <w:t>et al.</w:t>
      </w:r>
      <w:r w:rsidR="00A925B7" w:rsidRPr="00A925B7">
        <w:rPr>
          <w:rFonts w:ascii="Calibri" w:hAnsi="Calibri" w:cs="Calibri"/>
          <w:szCs w:val="24"/>
        </w:rPr>
        <w:t xml:space="preserve">, 2011; Everett </w:t>
      </w:r>
      <w:r w:rsidR="00A925B7" w:rsidRPr="00A925B7">
        <w:rPr>
          <w:rFonts w:ascii="Calibri" w:hAnsi="Calibri" w:cs="Calibri"/>
          <w:i/>
          <w:iCs/>
          <w:szCs w:val="24"/>
        </w:rPr>
        <w:t>et al.</w:t>
      </w:r>
      <w:r w:rsidR="00A925B7" w:rsidRPr="00A925B7">
        <w:rPr>
          <w:rFonts w:ascii="Calibri" w:hAnsi="Calibri" w:cs="Calibri"/>
          <w:szCs w:val="24"/>
        </w:rPr>
        <w:t>, 2014)</w:t>
      </w:r>
      <w:r w:rsidR="006C0A39">
        <w:rPr>
          <w:rStyle w:val="captions"/>
          <w:rFonts w:asciiTheme="minorHAnsi" w:hAnsiTheme="minorHAnsi" w:cstheme="minorHAnsi"/>
          <w:lang w:val="en-AU"/>
        </w:rPr>
        <w:fldChar w:fldCharType="end"/>
      </w:r>
      <w:r w:rsidR="00B20719" w:rsidRPr="00F15D89">
        <w:rPr>
          <w:rStyle w:val="captions"/>
          <w:rFonts w:asciiTheme="minorHAnsi" w:hAnsiTheme="minorHAnsi" w:cstheme="minorHAnsi"/>
          <w:lang w:val="en-AU"/>
        </w:rPr>
        <w:t>.</w:t>
      </w:r>
      <w:commentRangeEnd w:id="215"/>
      <w:r w:rsidR="00040870">
        <w:rPr>
          <w:rStyle w:val="CommentReference"/>
        </w:rPr>
        <w:commentReference w:id="215"/>
      </w:r>
    </w:p>
    <w:p w14:paraId="563901AF" w14:textId="4E5B4EED" w:rsidR="00315B01" w:rsidRPr="00F15D89" w:rsidRDefault="00315B01" w:rsidP="00D715A7">
      <w:pPr>
        <w:spacing w:line="480" w:lineRule="auto"/>
        <w:ind w:firstLine="720"/>
        <w:rPr>
          <w:rFonts w:asciiTheme="minorHAnsi" w:hAnsiTheme="minorHAnsi" w:cstheme="minorHAnsi"/>
          <w:szCs w:val="24"/>
          <w:lang w:val="en-AU"/>
        </w:rPr>
      </w:pPr>
      <w:r>
        <w:rPr>
          <w:rFonts w:asciiTheme="minorHAnsi" w:hAnsiTheme="minorHAnsi" w:cstheme="minorHAnsi"/>
          <w:lang w:val="en-AU"/>
        </w:rPr>
        <w:t>While this study provided high</w:t>
      </w:r>
      <w:r w:rsidR="00A9691A">
        <w:rPr>
          <w:rFonts w:asciiTheme="minorHAnsi" w:hAnsiTheme="minorHAnsi" w:cstheme="minorHAnsi"/>
          <w:lang w:val="en-AU"/>
        </w:rPr>
        <w:t>-</w:t>
      </w:r>
      <w:r>
        <w:rPr>
          <w:rFonts w:asciiTheme="minorHAnsi" w:hAnsiTheme="minorHAnsi" w:cstheme="minorHAnsi"/>
          <w:lang w:val="en-AU"/>
        </w:rPr>
        <w:t>resolution depth</w:t>
      </w:r>
      <w:r w:rsidR="00A9691A">
        <w:rPr>
          <w:rFonts w:asciiTheme="minorHAnsi" w:hAnsiTheme="minorHAnsi" w:cstheme="minorHAnsi"/>
          <w:lang w:val="en-AU"/>
        </w:rPr>
        <w:t>-</w:t>
      </w:r>
      <w:r>
        <w:rPr>
          <w:rFonts w:asciiTheme="minorHAnsi" w:hAnsiTheme="minorHAnsi" w:cstheme="minorHAnsi"/>
          <w:lang w:val="en-AU"/>
        </w:rPr>
        <w:t>resolved cross shelf transects</w:t>
      </w:r>
      <w:r w:rsidR="007366D8">
        <w:rPr>
          <w:rFonts w:asciiTheme="minorHAnsi" w:hAnsiTheme="minorHAnsi" w:cstheme="minorHAnsi"/>
          <w:lang w:val="en-AU"/>
        </w:rPr>
        <w:t>,</w:t>
      </w:r>
      <w:r>
        <w:rPr>
          <w:rFonts w:asciiTheme="minorHAnsi" w:hAnsiTheme="minorHAnsi" w:cstheme="minorHAnsi"/>
          <w:lang w:val="en-AU"/>
        </w:rPr>
        <w:t xml:space="preserve"> </w:t>
      </w:r>
      <w:r w:rsidR="007366D8">
        <w:rPr>
          <w:rFonts w:asciiTheme="minorHAnsi" w:hAnsiTheme="minorHAnsi" w:cstheme="minorHAnsi"/>
          <w:lang w:val="en-AU"/>
        </w:rPr>
        <w:t>w</w:t>
      </w:r>
      <w:r w:rsidR="007366D8" w:rsidRPr="007366D8">
        <w:rPr>
          <w:rFonts w:asciiTheme="minorHAnsi" w:hAnsiTheme="minorHAnsi" w:cstheme="minorHAnsi"/>
          <w:lang w:val="en-AU"/>
        </w:rPr>
        <w:t>e were unable to sample in areas where the bathymetry was less than 50 m, meaning that the inshore water masses which may be more heavily influenced by terrestrial inputs,</w:t>
      </w:r>
      <w:r w:rsidRPr="0070771F">
        <w:rPr>
          <w:rFonts w:asciiTheme="minorHAnsi" w:hAnsiTheme="minorHAnsi" w:cstheme="minorHAnsi"/>
          <w:lang w:val="en-AU"/>
        </w:rPr>
        <w:t xml:space="preserve"> waves</w:t>
      </w:r>
      <w:r>
        <w:rPr>
          <w:rFonts w:asciiTheme="minorHAnsi" w:hAnsiTheme="minorHAnsi" w:cstheme="minorHAnsi"/>
          <w:lang w:val="en-AU"/>
        </w:rPr>
        <w:t>, wind-driven vertical mixing,</w:t>
      </w:r>
      <w:r w:rsidRPr="0070771F">
        <w:rPr>
          <w:rFonts w:asciiTheme="minorHAnsi" w:hAnsiTheme="minorHAnsi" w:cstheme="minorHAnsi"/>
          <w:lang w:val="en-AU"/>
        </w:rPr>
        <w:t xml:space="preserve"> and interactions with the </w:t>
      </w:r>
      <w:r>
        <w:rPr>
          <w:rFonts w:asciiTheme="minorHAnsi" w:hAnsiTheme="minorHAnsi" w:cstheme="minorHAnsi"/>
          <w:lang w:val="en-AU"/>
        </w:rPr>
        <w:t>coastline</w:t>
      </w:r>
      <w:r w:rsidRPr="0070771F">
        <w:rPr>
          <w:rFonts w:asciiTheme="minorHAnsi" w:hAnsiTheme="minorHAnsi" w:cstheme="minorHAnsi"/>
          <w:lang w:val="en-AU"/>
        </w:rPr>
        <w:t xml:space="preserve"> </w:t>
      </w:r>
      <w:r>
        <w:rPr>
          <w:rFonts w:asciiTheme="minorHAnsi" w:hAnsiTheme="minorHAnsi" w:cstheme="minorHAnsi"/>
          <w:lang w:val="en-AU"/>
        </w:rPr>
        <w:t>were not sampled</w:t>
      </w:r>
      <w:r w:rsidRPr="0070771F">
        <w:rPr>
          <w:rFonts w:asciiTheme="minorHAnsi" w:hAnsiTheme="minorHAnsi" w:cstheme="minorHAnsi"/>
          <w:lang w:val="en-AU"/>
        </w:rPr>
        <w:t>.</w:t>
      </w:r>
      <w:r>
        <w:rPr>
          <w:rFonts w:asciiTheme="minorHAnsi" w:hAnsiTheme="minorHAnsi" w:cstheme="minorHAnsi"/>
          <w:lang w:val="en-AU"/>
        </w:rPr>
        <w:t xml:space="preserve"> </w:t>
      </w:r>
    </w:p>
    <w:p w14:paraId="5A03CB44" w14:textId="77777777" w:rsidR="008776C9" w:rsidRPr="00F15D89" w:rsidRDefault="008776C9" w:rsidP="00D715A7">
      <w:pPr>
        <w:spacing w:line="480" w:lineRule="auto"/>
        <w:rPr>
          <w:rFonts w:asciiTheme="minorHAnsi" w:hAnsiTheme="minorHAnsi" w:cstheme="minorHAnsi"/>
          <w:szCs w:val="24"/>
          <w:lang w:val="en-AU"/>
        </w:rPr>
      </w:pPr>
    </w:p>
    <w:p w14:paraId="641BAAD4" w14:textId="0F9ADD44" w:rsidR="008150A7" w:rsidRPr="00C07196" w:rsidRDefault="008150A7" w:rsidP="00D715A7">
      <w:pPr>
        <w:spacing w:line="480" w:lineRule="auto"/>
        <w:rPr>
          <w:rFonts w:asciiTheme="minorHAnsi" w:hAnsiTheme="minorHAnsi" w:cstheme="minorHAnsi"/>
          <w:i/>
          <w:iCs/>
          <w:szCs w:val="24"/>
          <w:lang w:val="en-AU"/>
        </w:rPr>
      </w:pPr>
      <w:r w:rsidRPr="002A46D6">
        <w:rPr>
          <w:rFonts w:asciiTheme="minorHAnsi" w:hAnsiTheme="minorHAnsi" w:cstheme="minorHAnsi"/>
          <w:i/>
          <w:iCs/>
          <w:szCs w:val="24"/>
          <w:lang w:val="en-AU"/>
        </w:rPr>
        <w:t>Comparison to other studies</w:t>
      </w:r>
    </w:p>
    <w:p w14:paraId="6EB505D0" w14:textId="4706D33A" w:rsidR="00637061" w:rsidRDefault="009F05E4" w:rsidP="00D715A7">
      <w:pPr>
        <w:spacing w:line="480" w:lineRule="auto"/>
        <w:ind w:firstLine="720"/>
        <w:rPr>
          <w:rStyle w:val="captions"/>
          <w:rFonts w:asciiTheme="minorHAnsi" w:hAnsiTheme="minorHAnsi" w:cstheme="minorHAnsi"/>
          <w:lang w:val="en-AU"/>
        </w:rPr>
      </w:pPr>
      <w:r>
        <w:rPr>
          <w:rFonts w:asciiTheme="minorHAnsi" w:hAnsiTheme="minorHAnsi" w:cstheme="minorHAnsi"/>
          <w:szCs w:val="24"/>
          <w:lang w:val="en-AU"/>
        </w:rPr>
        <w:t>Our</w:t>
      </w:r>
      <w:r w:rsidR="006D707C" w:rsidRPr="00F15D89">
        <w:rPr>
          <w:rFonts w:asciiTheme="minorHAnsi" w:hAnsiTheme="minorHAnsi" w:cstheme="minorHAnsi"/>
          <w:szCs w:val="24"/>
          <w:lang w:val="en-AU"/>
        </w:rPr>
        <w:t xml:space="preserve"> study showed a</w:t>
      </w:r>
      <w:r w:rsidR="004B4655">
        <w:rPr>
          <w:rFonts w:asciiTheme="minorHAnsi" w:hAnsiTheme="minorHAnsi" w:cstheme="minorHAnsi"/>
          <w:szCs w:val="24"/>
          <w:lang w:val="en-AU"/>
        </w:rPr>
        <w:t xml:space="preserve"> consistent</w:t>
      </w:r>
      <w:r w:rsidR="006D707C" w:rsidRPr="00F15D89">
        <w:rPr>
          <w:rFonts w:asciiTheme="minorHAnsi" w:hAnsiTheme="minorHAnsi" w:cstheme="minorHAnsi"/>
          <w:szCs w:val="24"/>
          <w:lang w:val="en-AU"/>
        </w:rPr>
        <w:t xml:space="preserve"> decline in biomass </w:t>
      </w:r>
      <w:r w:rsidR="00BD540D">
        <w:rPr>
          <w:rFonts w:asciiTheme="minorHAnsi" w:hAnsiTheme="minorHAnsi" w:cstheme="minorHAnsi"/>
          <w:szCs w:val="24"/>
          <w:lang w:val="en-AU"/>
        </w:rPr>
        <w:t>horizontally</w:t>
      </w:r>
      <w:r w:rsidR="006D707C" w:rsidRPr="00F15D89">
        <w:rPr>
          <w:rFonts w:asciiTheme="minorHAnsi" w:hAnsiTheme="minorHAnsi" w:cstheme="minorHAnsi"/>
          <w:szCs w:val="24"/>
          <w:lang w:val="en-AU"/>
        </w:rPr>
        <w:t xml:space="preserve"> </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increasing distance from shore</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 xml:space="preserve"> and</w:t>
      </w:r>
      <w:r w:rsidR="00BD540D">
        <w:rPr>
          <w:rFonts w:asciiTheme="minorHAnsi" w:hAnsiTheme="minorHAnsi" w:cstheme="minorHAnsi"/>
          <w:szCs w:val="24"/>
          <w:lang w:val="en-AU"/>
        </w:rPr>
        <w:t xml:space="preserve"> vertically</w:t>
      </w:r>
      <w:r w:rsidR="006D707C" w:rsidRPr="00F15D89">
        <w:rPr>
          <w:rFonts w:asciiTheme="minorHAnsi" w:hAnsiTheme="minorHAnsi" w:cstheme="minorHAnsi"/>
          <w:szCs w:val="24"/>
          <w:lang w:val="en-AU"/>
        </w:rPr>
        <w:t xml:space="preserve"> </w:t>
      </w:r>
      <w:r w:rsidR="00BD540D">
        <w:rPr>
          <w:rFonts w:asciiTheme="minorHAnsi" w:hAnsiTheme="minorHAnsi" w:cstheme="minorHAnsi"/>
          <w:szCs w:val="24"/>
          <w:lang w:val="en-AU"/>
        </w:rPr>
        <w:t xml:space="preserve">(increasing </w:t>
      </w:r>
      <w:r w:rsidR="006D707C" w:rsidRPr="00F15D89">
        <w:rPr>
          <w:rFonts w:asciiTheme="minorHAnsi" w:hAnsiTheme="minorHAnsi" w:cstheme="minorHAnsi"/>
          <w:szCs w:val="24"/>
          <w:lang w:val="en-AU"/>
        </w:rPr>
        <w:t>depth</w:t>
      </w:r>
      <w:r w:rsidR="00BD540D">
        <w:rPr>
          <w:rFonts w:asciiTheme="minorHAnsi" w:hAnsiTheme="minorHAnsi" w:cstheme="minorHAnsi"/>
          <w:szCs w:val="24"/>
          <w:lang w:val="en-AU"/>
        </w:rPr>
        <w:t xml:space="preserve"> in the water column)</w:t>
      </w:r>
      <w:r w:rsidR="006D707C" w:rsidRPr="00F15D89">
        <w:rPr>
          <w:rFonts w:asciiTheme="minorHAnsi" w:hAnsiTheme="minorHAnsi" w:cstheme="minorHAnsi"/>
          <w:szCs w:val="24"/>
          <w:lang w:val="en-AU"/>
        </w:rPr>
        <w:t xml:space="preserve"> with the largest biomasses observed in the </w:t>
      </w:r>
      <w:r w:rsidR="00BD540D">
        <w:rPr>
          <w:rFonts w:asciiTheme="minorHAnsi" w:hAnsiTheme="minorHAnsi" w:cstheme="minorHAnsi"/>
          <w:szCs w:val="24"/>
          <w:lang w:val="en-AU"/>
        </w:rPr>
        <w:t>surface</w:t>
      </w:r>
      <w:r w:rsidR="006D707C" w:rsidRPr="00F15D89">
        <w:rPr>
          <w:rFonts w:asciiTheme="minorHAnsi" w:hAnsiTheme="minorHAnsi" w:cstheme="minorHAnsi"/>
          <w:szCs w:val="24"/>
          <w:lang w:val="en-AU"/>
        </w:rPr>
        <w:t xml:space="preserve"> inner shelf waters</w:t>
      </w:r>
      <w:r w:rsidR="00C67853">
        <w:rPr>
          <w:rFonts w:asciiTheme="minorHAnsi" w:hAnsiTheme="minorHAnsi" w:cstheme="minorHAnsi"/>
          <w:szCs w:val="24"/>
          <w:lang w:val="en-AU"/>
        </w:rPr>
        <w:t xml:space="preserve">. This was similar to almost all other comparable studies with the exception being the western Mediterranean which is not located in a boundary current system </w:t>
      </w:r>
      <w:r w:rsidR="00C67853">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{"citationID":"yNt9AjM1","properties":{"formattedCitation":"(Sabat\\uc0\\u232{}s {\\i{}et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C67853">
        <w:rPr>
          <w:rFonts w:asciiTheme="minorHAnsi" w:hAnsiTheme="minorHAnsi" w:cstheme="minorHAnsi"/>
          <w:szCs w:val="24"/>
          <w:lang w:val="en-AU"/>
        </w:rPr>
        <w:fldChar w:fldCharType="separate"/>
      </w:r>
      <w:r w:rsidR="00A925B7" w:rsidRPr="00A925B7">
        <w:rPr>
          <w:rFonts w:ascii="Calibri" w:hAnsi="Calibri" w:cs="Calibri"/>
          <w:szCs w:val="24"/>
        </w:rPr>
        <w:t xml:space="preserve">(Sabatès </w:t>
      </w:r>
      <w:r w:rsidR="00A925B7" w:rsidRPr="00A925B7">
        <w:rPr>
          <w:rFonts w:ascii="Calibri" w:hAnsi="Calibri" w:cs="Calibri"/>
          <w:i/>
          <w:iCs/>
          <w:szCs w:val="24"/>
        </w:rPr>
        <w:t>et al.</w:t>
      </w:r>
      <w:r w:rsidR="00A925B7" w:rsidRPr="00A925B7">
        <w:rPr>
          <w:rFonts w:ascii="Calibri" w:hAnsi="Calibri" w:cs="Calibri"/>
          <w:szCs w:val="24"/>
        </w:rPr>
        <w:t>, 1989)</w:t>
      </w:r>
      <w:r w:rsidR="00C67853">
        <w:rPr>
          <w:rFonts w:asciiTheme="minorHAnsi" w:hAnsiTheme="minorHAnsi" w:cstheme="minorHAnsi"/>
          <w:szCs w:val="24"/>
          <w:lang w:val="en-AU"/>
        </w:rPr>
        <w:fldChar w:fldCharType="end"/>
      </w:r>
      <w:r w:rsidR="00C67853">
        <w:rPr>
          <w:rFonts w:asciiTheme="minorHAnsi" w:hAnsiTheme="minorHAnsi" w:cstheme="minorHAnsi"/>
          <w:szCs w:val="24"/>
          <w:lang w:val="en-AU"/>
        </w:rPr>
        <w:t>.</w:t>
      </w:r>
      <w:r w:rsidR="00BE1D1A" w:rsidRPr="00F15D89">
        <w:rPr>
          <w:rFonts w:asciiTheme="minorHAnsi" w:hAnsiTheme="minorHAnsi" w:cstheme="minorHAnsi"/>
          <w:szCs w:val="24"/>
          <w:lang w:val="en-AU"/>
        </w:rPr>
        <w:t xml:space="preserve"> </w:t>
      </w:r>
      <w:r w:rsidR="0064234B">
        <w:rPr>
          <w:rFonts w:asciiTheme="minorHAnsi" w:hAnsiTheme="minorHAnsi" w:cstheme="minorHAnsi"/>
          <w:szCs w:val="24"/>
          <w:lang w:val="en-AU"/>
        </w:rPr>
        <w:t>I</w:t>
      </w:r>
      <w:r w:rsidR="0049788A">
        <w:rPr>
          <w:rFonts w:asciiTheme="minorHAnsi" w:hAnsiTheme="minorHAnsi" w:cstheme="minorHAnsi"/>
          <w:szCs w:val="24"/>
          <w:lang w:val="en-AU"/>
        </w:rPr>
        <w:t xml:space="preserve">n </w:t>
      </w:r>
      <w:r w:rsidR="00BE1D1A" w:rsidRPr="00F15D89">
        <w:rPr>
          <w:rFonts w:asciiTheme="minorHAnsi" w:hAnsiTheme="minorHAnsi" w:cstheme="minorHAnsi"/>
          <w:szCs w:val="24"/>
          <w:lang w:val="en-AU"/>
        </w:rPr>
        <w:t>the northeast Atlantic</w:t>
      </w:r>
      <w:r w:rsidR="002804FA">
        <w:rPr>
          <w:rFonts w:asciiTheme="minorHAnsi" w:hAnsiTheme="minorHAnsi" w:cstheme="minorHAnsi"/>
          <w:szCs w:val="24"/>
          <w:lang w:val="en-AU"/>
        </w:rPr>
        <w:t>, the</w:t>
      </w:r>
      <w:r w:rsidR="0049788A">
        <w:rPr>
          <w:rFonts w:asciiTheme="minorHAnsi" w:hAnsiTheme="minorHAnsi" w:cstheme="minorHAnsi"/>
          <w:szCs w:val="24"/>
          <w:lang w:val="en-AU"/>
        </w:rPr>
        <w:t xml:space="preserve"> </w:t>
      </w:r>
      <w:r w:rsidR="002804FA">
        <w:rPr>
          <w:rFonts w:asciiTheme="minorHAnsi" w:hAnsiTheme="minorHAnsi" w:cstheme="minorHAnsi"/>
          <w:szCs w:val="24"/>
          <w:lang w:val="en-AU"/>
        </w:rPr>
        <w:t>declining pattern of biomass across the shelf</w:t>
      </w:r>
      <w:r w:rsidR="00BE1D1A" w:rsidRPr="00F15D89">
        <w:rPr>
          <w:rFonts w:asciiTheme="minorHAnsi" w:hAnsiTheme="minorHAnsi" w:cstheme="minorHAnsi"/>
          <w:szCs w:val="24"/>
          <w:lang w:val="en-AU"/>
        </w:rPr>
        <w:t xml:space="preserve"> was attributed </w:t>
      </w:r>
      <w:r w:rsidR="00E473C9">
        <w:rPr>
          <w:rFonts w:asciiTheme="minorHAnsi" w:hAnsiTheme="minorHAnsi" w:cstheme="minorHAnsi"/>
          <w:szCs w:val="24"/>
          <w:lang w:val="en-AU"/>
        </w:rPr>
        <w:t xml:space="preserve">to </w:t>
      </w:r>
      <w:r w:rsidR="00B0754F">
        <w:rPr>
          <w:rFonts w:asciiTheme="minorHAnsi" w:hAnsiTheme="minorHAnsi" w:cstheme="minorHAnsi"/>
          <w:szCs w:val="24"/>
          <w:lang w:val="en-AU"/>
        </w:rPr>
        <w:t>coastal nutrient inputs and long residen</w:t>
      </w:r>
      <w:ins w:id="216" w:author="Jason Everett" w:date="2020-12-17T12:45:00Z">
        <w:r w:rsidR="00040870">
          <w:rPr>
            <w:rFonts w:asciiTheme="minorHAnsi" w:hAnsiTheme="minorHAnsi" w:cstheme="minorHAnsi"/>
            <w:szCs w:val="24"/>
            <w:lang w:val="en-AU"/>
          </w:rPr>
          <w:t>ce</w:t>
        </w:r>
      </w:ins>
      <w:del w:id="217" w:author="Jason Everett" w:date="2020-12-17T12:45:00Z">
        <w:r w:rsidR="00B0754F" w:rsidDel="00040870">
          <w:rPr>
            <w:rFonts w:asciiTheme="minorHAnsi" w:hAnsiTheme="minorHAnsi" w:cstheme="minorHAnsi"/>
            <w:szCs w:val="24"/>
            <w:lang w:val="en-AU"/>
          </w:rPr>
          <w:delText>t</w:delText>
        </w:r>
      </w:del>
      <w:r w:rsidR="00B0754F">
        <w:rPr>
          <w:rFonts w:asciiTheme="minorHAnsi" w:hAnsiTheme="minorHAnsi" w:cstheme="minorHAnsi"/>
          <w:szCs w:val="24"/>
          <w:lang w:val="en-AU"/>
        </w:rPr>
        <w:t xml:space="preserve"> times of water masses</w:t>
      </w:r>
      <w:r w:rsidR="002C5C8B">
        <w:rPr>
          <w:rFonts w:asciiTheme="minorHAnsi" w:hAnsiTheme="minorHAnsi" w:cstheme="minorHAnsi"/>
          <w:szCs w:val="24"/>
          <w:lang w:val="en-AU"/>
        </w:rPr>
        <w:t xml:space="preserve"> </w:t>
      </w:r>
      <w:r w:rsidR="006D0156" w:rsidRPr="00F15D89">
        <w:rPr>
          <w:rFonts w:asciiTheme="minorHAnsi" w:hAnsiTheme="minorHAnsi" w:cstheme="minorHAnsi"/>
          <w:szCs w:val="24"/>
          <w:lang w:val="en-AU"/>
        </w:rPr>
        <w:t>over the shelf break</w:t>
      </w:r>
      <w:r w:rsidR="00BE1D1A" w:rsidRPr="00F15D89">
        <w:rPr>
          <w:rFonts w:asciiTheme="minorHAnsi" w:hAnsiTheme="minorHAnsi" w:cstheme="minorHAnsi"/>
          <w:szCs w:val="24"/>
          <w:lang w:val="en-AU"/>
        </w:rPr>
        <w:t xml:space="preserve"> </w:t>
      </w:r>
      <w:r w:rsidR="000E25FA">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{"citationID":"Tn3irDQO","properties":{"formattedCitation":"(Sourisseau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0E25FA">
        <w:rPr>
          <w:rFonts w:asciiTheme="minorHAnsi" w:hAnsiTheme="minorHAnsi" w:cstheme="minorHAnsi"/>
          <w:szCs w:val="24"/>
          <w:lang w:val="en-AU"/>
        </w:rPr>
        <w:fldChar w:fldCharType="separate"/>
      </w:r>
      <w:r w:rsidR="00A925B7" w:rsidRPr="00A925B7">
        <w:rPr>
          <w:rFonts w:ascii="Calibri" w:hAnsi="Calibri" w:cs="Calibri"/>
          <w:szCs w:val="24"/>
        </w:rPr>
        <w:t xml:space="preserve">(Sourisseau and Carlotti, 2006; Irigoien </w:t>
      </w:r>
      <w:r w:rsidR="00A925B7" w:rsidRPr="00A925B7">
        <w:rPr>
          <w:rFonts w:ascii="Calibri" w:hAnsi="Calibri" w:cs="Calibri"/>
          <w:i/>
          <w:iCs/>
          <w:szCs w:val="24"/>
        </w:rPr>
        <w:t>et al.</w:t>
      </w:r>
      <w:r w:rsidR="00A925B7" w:rsidRPr="00A925B7">
        <w:rPr>
          <w:rFonts w:ascii="Calibri" w:hAnsi="Calibri" w:cs="Calibri"/>
          <w:szCs w:val="24"/>
        </w:rPr>
        <w:t xml:space="preserve">, 2009; Vandromme </w:t>
      </w:r>
      <w:r w:rsidR="00A925B7" w:rsidRPr="00A925B7">
        <w:rPr>
          <w:rFonts w:ascii="Calibri" w:hAnsi="Calibri" w:cs="Calibri"/>
          <w:i/>
          <w:iCs/>
          <w:szCs w:val="24"/>
        </w:rPr>
        <w:t>et al.</w:t>
      </w:r>
      <w:r w:rsidR="00A925B7" w:rsidRPr="00A925B7">
        <w:rPr>
          <w:rFonts w:ascii="Calibri" w:hAnsi="Calibri" w:cs="Calibri"/>
          <w:szCs w:val="24"/>
        </w:rPr>
        <w:t>, 2014)</w:t>
      </w:r>
      <w:r w:rsidR="000E25FA">
        <w:rPr>
          <w:rFonts w:asciiTheme="minorHAnsi" w:hAnsiTheme="minorHAnsi" w:cstheme="minorHAnsi"/>
          <w:szCs w:val="24"/>
          <w:lang w:val="en-AU"/>
        </w:rPr>
        <w:fldChar w:fldCharType="end"/>
      </w:r>
      <w:r w:rsidR="002804FA">
        <w:rPr>
          <w:rFonts w:asciiTheme="minorHAnsi" w:hAnsiTheme="minorHAnsi" w:cstheme="minorHAnsi"/>
          <w:lang w:val="en-AU"/>
        </w:rPr>
        <w:t>.</w:t>
      </w:r>
      <w:r w:rsidR="00BE1D1A" w:rsidRPr="00F15D89">
        <w:rPr>
          <w:rFonts w:asciiTheme="minorHAnsi" w:hAnsiTheme="minorHAnsi" w:cstheme="minorHAnsi"/>
          <w:lang w:val="en-AU"/>
        </w:rPr>
        <w:t xml:space="preserve"> </w:t>
      </w:r>
      <w:r w:rsidR="002804FA">
        <w:rPr>
          <w:rFonts w:asciiTheme="minorHAnsi" w:hAnsiTheme="minorHAnsi" w:cstheme="minorHAnsi"/>
          <w:lang w:val="en-AU"/>
        </w:rPr>
        <w:t>H</w:t>
      </w:r>
      <w:r w:rsidR="002C5C8B">
        <w:rPr>
          <w:rFonts w:asciiTheme="minorHAnsi" w:hAnsiTheme="minorHAnsi" w:cstheme="minorHAnsi"/>
          <w:lang w:val="en-AU"/>
        </w:rPr>
        <w:t>owever</w:t>
      </w:r>
      <w:r w:rsidR="002804FA">
        <w:rPr>
          <w:rFonts w:asciiTheme="minorHAnsi" w:hAnsiTheme="minorHAnsi" w:cstheme="minorHAnsi"/>
          <w:lang w:val="en-AU"/>
        </w:rPr>
        <w:t>,</w:t>
      </w:r>
      <w:r w:rsidR="002C5C8B">
        <w:rPr>
          <w:rFonts w:asciiTheme="minorHAnsi" w:hAnsiTheme="minorHAnsi" w:cstheme="minorHAnsi"/>
          <w:lang w:val="en-AU"/>
        </w:rPr>
        <w:t xml:space="preserve"> </w:t>
      </w:r>
      <w:r w:rsidR="006D0156" w:rsidRPr="00F15D89">
        <w:rPr>
          <w:rFonts w:asciiTheme="minorHAnsi" w:hAnsiTheme="minorHAnsi" w:cstheme="minorHAnsi"/>
          <w:lang w:val="en-AU"/>
        </w:rPr>
        <w:t>i</w:t>
      </w:r>
      <w:r w:rsidR="00615557" w:rsidRPr="00F15D89">
        <w:rPr>
          <w:rFonts w:asciiTheme="minorHAnsi" w:hAnsiTheme="minorHAnsi" w:cstheme="minorHAnsi"/>
          <w:lang w:val="en-AU"/>
        </w:rPr>
        <w:t xml:space="preserve">n the </w:t>
      </w:r>
      <w:r w:rsidR="00F0594A">
        <w:rPr>
          <w:rFonts w:asciiTheme="minorHAnsi" w:hAnsiTheme="minorHAnsi" w:cstheme="minorHAnsi"/>
          <w:lang w:val="en-AU"/>
        </w:rPr>
        <w:t>Brazilian Bight (</w:t>
      </w:r>
      <w:r w:rsidR="003A6CE0" w:rsidRPr="00F15D89">
        <w:rPr>
          <w:rFonts w:asciiTheme="minorHAnsi" w:hAnsiTheme="minorHAnsi" w:cstheme="minorHAnsi"/>
          <w:lang w:val="en-AU"/>
        </w:rPr>
        <w:t>south</w:t>
      </w:r>
      <w:r w:rsidR="002804FA">
        <w:rPr>
          <w:rFonts w:asciiTheme="minorHAnsi" w:hAnsiTheme="minorHAnsi" w:cstheme="minorHAnsi"/>
          <w:lang w:val="en-AU"/>
        </w:rPr>
        <w:t>west</w:t>
      </w:r>
      <w:r w:rsidR="003A6CE0" w:rsidRPr="00F15D89">
        <w:rPr>
          <w:rFonts w:asciiTheme="minorHAnsi" w:hAnsiTheme="minorHAnsi" w:cstheme="minorHAnsi"/>
          <w:lang w:val="en-AU"/>
        </w:rPr>
        <w:t xml:space="preserve"> Atlantic</w:t>
      </w:r>
      <w:r w:rsidR="00F0594A">
        <w:rPr>
          <w:rFonts w:asciiTheme="minorHAnsi" w:hAnsiTheme="minorHAnsi" w:cstheme="minorHAnsi"/>
          <w:lang w:val="en-AU"/>
        </w:rPr>
        <w:t>)</w:t>
      </w:r>
      <w:r w:rsidR="003A6CE0" w:rsidRPr="00F15D89">
        <w:rPr>
          <w:rFonts w:asciiTheme="minorHAnsi" w:hAnsiTheme="minorHAnsi" w:cstheme="minorHAnsi"/>
          <w:lang w:val="en-AU"/>
        </w:rPr>
        <w:t>,</w:t>
      </w:r>
      <w:r w:rsidR="00615557" w:rsidRPr="00F15D89">
        <w:rPr>
          <w:rFonts w:asciiTheme="minorHAnsi" w:hAnsiTheme="minorHAnsi" w:cstheme="minorHAnsi"/>
          <w:lang w:val="en-AU"/>
        </w:rPr>
        <w:t xml:space="preserve"> th</w:t>
      </w:r>
      <w:r w:rsidR="002C5C8B">
        <w:rPr>
          <w:rFonts w:asciiTheme="minorHAnsi" w:hAnsiTheme="minorHAnsi" w:cstheme="minorHAnsi"/>
          <w:lang w:val="en-AU"/>
        </w:rPr>
        <w:t>e</w:t>
      </w:r>
      <w:r w:rsidR="00615557" w:rsidRPr="00F15D89">
        <w:rPr>
          <w:rFonts w:asciiTheme="minorHAnsi" w:hAnsiTheme="minorHAnsi" w:cstheme="minorHAnsi"/>
          <w:lang w:val="en-AU"/>
        </w:rPr>
        <w:t xml:space="preserve"> increase in inshore </w:t>
      </w:r>
      <w:r w:rsidR="002C5C8B">
        <w:rPr>
          <w:rFonts w:asciiTheme="minorHAnsi" w:hAnsiTheme="minorHAnsi" w:cstheme="minorHAnsi"/>
          <w:lang w:val="en-AU"/>
        </w:rPr>
        <w:t>zoo</w:t>
      </w:r>
      <w:r w:rsidR="00615557" w:rsidRPr="00F15D89">
        <w:rPr>
          <w:rFonts w:asciiTheme="minorHAnsi" w:hAnsiTheme="minorHAnsi" w:cstheme="minorHAnsi"/>
          <w:lang w:val="en-AU"/>
        </w:rPr>
        <w:t xml:space="preserve">plankton </w:t>
      </w:r>
      <w:r w:rsidR="002C5C8B">
        <w:rPr>
          <w:rFonts w:asciiTheme="minorHAnsi" w:hAnsiTheme="minorHAnsi" w:cstheme="minorHAnsi"/>
          <w:lang w:val="en-AU"/>
        </w:rPr>
        <w:t>biomass</w:t>
      </w:r>
      <w:r w:rsidR="00615557" w:rsidRPr="00F15D89">
        <w:rPr>
          <w:rFonts w:asciiTheme="minorHAnsi" w:hAnsiTheme="minorHAnsi" w:cstheme="minorHAnsi"/>
          <w:lang w:val="en-AU"/>
        </w:rPr>
        <w:t xml:space="preserve"> was attributed to bottom intrusions </w:t>
      </w:r>
      <w:r w:rsidR="00615557" w:rsidRPr="00F15D89">
        <w:rPr>
          <w:rFonts w:asciiTheme="minorHAnsi" w:hAnsiTheme="minorHAnsi" w:cstheme="minorHAnsi"/>
          <w:lang w:val="en-AU"/>
        </w:rPr>
        <w:lastRenderedPageBreak/>
        <w:t xml:space="preserve">of cooler nutrient rich South Atlantic Central Water </w:t>
      </w:r>
      <w:r w:rsidR="000E25F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{"citationID":"3YX9PumM","properties":{"formattedCitation":"(Pereira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Research","DOI":"https://doi.org/10.1016/j.csr.2013.08.002","ISSN":"0278-4343","journalAbbreviation":"Cont. Shelf Res.","page":"61-75","title":"Deep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0E25FA">
        <w:rPr>
          <w:rFonts w:asciiTheme="minorHAnsi" w:hAnsiTheme="minorHAnsi" w:cstheme="minorHAnsi"/>
          <w:lang w:val="en-AU"/>
        </w:rPr>
        <w:fldChar w:fldCharType="separate"/>
      </w:r>
      <w:r w:rsidR="00A925B7" w:rsidRPr="00A925B7">
        <w:rPr>
          <w:rFonts w:ascii="Calibri" w:hAnsi="Calibri" w:cs="Calibri"/>
          <w:szCs w:val="24"/>
        </w:rPr>
        <w:t xml:space="preserve">(Pereira Brandini </w:t>
      </w:r>
      <w:r w:rsidR="00A925B7" w:rsidRPr="00A925B7">
        <w:rPr>
          <w:rFonts w:ascii="Calibri" w:hAnsi="Calibri" w:cs="Calibri"/>
          <w:i/>
          <w:iCs/>
          <w:szCs w:val="24"/>
        </w:rPr>
        <w:t>et al.</w:t>
      </w:r>
      <w:r w:rsidR="00A925B7" w:rsidRPr="00A925B7">
        <w:rPr>
          <w:rFonts w:ascii="Calibri" w:hAnsi="Calibri" w:cs="Calibri"/>
          <w:szCs w:val="24"/>
        </w:rPr>
        <w:t>, 2014)</w:t>
      </w:r>
      <w:r w:rsidR="000E25FA">
        <w:rPr>
          <w:rFonts w:asciiTheme="minorHAnsi" w:hAnsiTheme="minorHAnsi" w:cstheme="minorHAnsi"/>
          <w:lang w:val="en-AU"/>
        </w:rPr>
        <w:fldChar w:fldCharType="end"/>
      </w:r>
      <w:r w:rsidR="00615557" w:rsidRPr="00F15D89">
        <w:rPr>
          <w:rFonts w:asciiTheme="minorHAnsi" w:hAnsiTheme="minorHAnsi" w:cstheme="minorHAnsi"/>
          <w:lang w:val="en-AU"/>
        </w:rPr>
        <w:t>.</w:t>
      </w:r>
      <w:r w:rsidR="003A6CE0" w:rsidRPr="00F15D89">
        <w:rPr>
          <w:rFonts w:asciiTheme="minorHAnsi" w:hAnsiTheme="minorHAnsi" w:cstheme="minorHAnsi"/>
          <w:lang w:val="en-AU"/>
        </w:rPr>
        <w:t xml:space="preserve"> </w:t>
      </w:r>
      <w:r w:rsidR="002C5C8B">
        <w:rPr>
          <w:rFonts w:asciiTheme="minorHAnsi" w:hAnsiTheme="minorHAnsi" w:cstheme="minorHAnsi"/>
          <w:lang w:val="en-AU"/>
        </w:rPr>
        <w:t>T</w:t>
      </w:r>
      <w:r w:rsidR="003A6CE0" w:rsidRPr="00F15D89">
        <w:rPr>
          <w:rFonts w:asciiTheme="minorHAnsi" w:hAnsiTheme="minorHAnsi" w:cstheme="minorHAnsi"/>
          <w:lang w:val="en-AU"/>
        </w:rPr>
        <w:t xml:space="preserve">o the </w:t>
      </w:r>
      <w:r w:rsidR="006A4363" w:rsidRPr="00F15D89">
        <w:rPr>
          <w:rFonts w:asciiTheme="minorHAnsi" w:hAnsiTheme="minorHAnsi" w:cstheme="minorHAnsi"/>
          <w:lang w:val="en-AU"/>
        </w:rPr>
        <w:t>south</w:t>
      </w:r>
      <w:r w:rsidR="003A6CE0" w:rsidRPr="00F15D89">
        <w:rPr>
          <w:rFonts w:asciiTheme="minorHAnsi" w:hAnsiTheme="minorHAnsi" w:cstheme="minorHAnsi"/>
          <w:lang w:val="en-AU"/>
        </w:rPr>
        <w:t xml:space="preserve">, similar results were observed on the </w:t>
      </w:r>
      <w:r w:rsidR="003A6CE0" w:rsidRPr="00F15D89">
        <w:rPr>
          <w:rStyle w:val="captions"/>
          <w:rFonts w:asciiTheme="minorHAnsi" w:hAnsiTheme="minorHAnsi" w:cstheme="minorHAnsi"/>
          <w:lang w:val="en-AU"/>
        </w:rPr>
        <w:t xml:space="preserve">Abrolhos Bank </w:t>
      </w:r>
      <w:r w:rsidR="002C5C8B">
        <w:rPr>
          <w:rStyle w:val="captions"/>
          <w:rFonts w:asciiTheme="minorHAnsi" w:hAnsiTheme="minorHAnsi" w:cstheme="minorHAnsi"/>
          <w:lang w:val="en-AU"/>
        </w:rPr>
        <w:t>where higher</w:t>
      </w:r>
      <w:r w:rsidR="006A4363" w:rsidRPr="00F15D89">
        <w:rPr>
          <w:rStyle w:val="captions"/>
          <w:rFonts w:asciiTheme="minorHAnsi" w:hAnsiTheme="minorHAnsi" w:cstheme="minorHAnsi"/>
          <w:lang w:val="en-AU"/>
        </w:rPr>
        <w:t xml:space="preserve"> zooplankton biomass</w:t>
      </w:r>
      <w:r w:rsidR="002C5C8B">
        <w:rPr>
          <w:rStyle w:val="captions"/>
          <w:rFonts w:asciiTheme="minorHAnsi" w:hAnsiTheme="minorHAnsi" w:cstheme="minorHAnsi"/>
          <w:lang w:val="en-AU"/>
        </w:rPr>
        <w:t xml:space="preserve"> was </w:t>
      </w:r>
      <w:r w:rsidR="006A4363" w:rsidRPr="00F15D89">
        <w:rPr>
          <w:rStyle w:val="captions"/>
          <w:rFonts w:asciiTheme="minorHAnsi" w:hAnsiTheme="minorHAnsi" w:cstheme="minorHAnsi"/>
          <w:lang w:val="en-AU"/>
        </w:rPr>
        <w:t xml:space="preserve">observed on the </w:t>
      </w:r>
      <w:r w:rsidR="00637061" w:rsidRPr="00F15D89">
        <w:rPr>
          <w:rStyle w:val="captions"/>
          <w:rFonts w:asciiTheme="minorHAnsi" w:hAnsiTheme="minorHAnsi" w:cstheme="minorHAnsi"/>
          <w:lang w:val="en-AU"/>
        </w:rPr>
        <w:t xml:space="preserve">continental </w:t>
      </w:r>
      <w:r w:rsidR="006A4363" w:rsidRPr="00F15D89">
        <w:rPr>
          <w:rStyle w:val="captions"/>
          <w:rFonts w:asciiTheme="minorHAnsi" w:hAnsiTheme="minorHAnsi" w:cstheme="minorHAnsi"/>
          <w:lang w:val="en-AU"/>
        </w:rPr>
        <w:t>shel</w:t>
      </w:r>
      <w:r w:rsidR="002C5C8B">
        <w:rPr>
          <w:rStyle w:val="captions"/>
          <w:rFonts w:asciiTheme="minorHAnsi" w:hAnsiTheme="minorHAnsi" w:cstheme="minorHAnsi"/>
          <w:lang w:val="en-AU"/>
        </w:rPr>
        <w:t>f</w:t>
      </w:r>
      <w:r w:rsidR="006A4363" w:rsidRPr="00F15D89">
        <w:rPr>
          <w:rStyle w:val="captions"/>
          <w:rFonts w:asciiTheme="minorHAnsi" w:hAnsiTheme="minorHAnsi" w:cstheme="minorHAnsi"/>
          <w:lang w:val="en-AU"/>
        </w:rPr>
        <w:t xml:space="preserve"> </w:t>
      </w:r>
      <w:r w:rsidR="002C5C8B">
        <w:rPr>
          <w:rStyle w:val="captions"/>
          <w:rFonts w:asciiTheme="minorHAnsi" w:hAnsiTheme="minorHAnsi" w:cstheme="minorHAnsi"/>
          <w:lang w:val="en-AU"/>
        </w:rPr>
        <w:t>due</w:t>
      </w:r>
      <w:r w:rsidR="006A4363" w:rsidRPr="00F15D89">
        <w:rPr>
          <w:rStyle w:val="captions"/>
          <w:rFonts w:asciiTheme="minorHAnsi" w:hAnsiTheme="minorHAnsi" w:cstheme="minorHAnsi"/>
          <w:lang w:val="en-AU"/>
        </w:rPr>
        <w:t xml:space="preserve"> to the Brazilian Current interacting with the </w:t>
      </w:r>
      <w:r w:rsidR="002C5C8B">
        <w:rPr>
          <w:rStyle w:val="captions"/>
          <w:rFonts w:asciiTheme="minorHAnsi" w:hAnsiTheme="minorHAnsi" w:cstheme="minorHAnsi"/>
          <w:lang w:val="en-AU"/>
        </w:rPr>
        <w:t>sea-floor</w:t>
      </w:r>
      <w:r w:rsidR="006A4363" w:rsidRPr="00F15D89">
        <w:rPr>
          <w:rStyle w:val="captions"/>
          <w:rFonts w:asciiTheme="minorHAnsi" w:hAnsiTheme="minorHAnsi" w:cstheme="minorHAnsi"/>
          <w:lang w:val="en-AU"/>
        </w:rPr>
        <w:t xml:space="preserve">, generating uplift and eddies which increased mixing over the continental shelf </w:t>
      </w:r>
      <w:r w:rsidR="00E75F20">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{"citationID":"oh6oNp6a","properties":{"formattedCitation":"(Marcolin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A925B7" w:rsidRPr="00A925B7">
        <w:rPr>
          <w:rFonts w:ascii="Calibri" w:hAnsi="Calibri" w:cs="Calibri"/>
          <w:szCs w:val="24"/>
        </w:rPr>
        <w:t xml:space="preserve">(Marcolin </w:t>
      </w:r>
      <w:r w:rsidR="00A925B7" w:rsidRPr="00A925B7">
        <w:rPr>
          <w:rFonts w:ascii="Calibri" w:hAnsi="Calibri" w:cs="Calibri"/>
          <w:i/>
          <w:iCs/>
          <w:szCs w:val="24"/>
        </w:rPr>
        <w:t>et al.</w:t>
      </w:r>
      <w:r w:rsidR="00A925B7" w:rsidRPr="00A925B7">
        <w:rPr>
          <w:rFonts w:ascii="Calibri" w:hAnsi="Calibri" w:cs="Calibri"/>
          <w:szCs w:val="24"/>
        </w:rPr>
        <w:t>, 2013)</w:t>
      </w:r>
      <w:r w:rsidR="00E75F20">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 xml:space="preserve">. This </w:t>
      </w:r>
      <w:r w:rsidR="00FD415E">
        <w:rPr>
          <w:rStyle w:val="captions"/>
          <w:rFonts w:asciiTheme="minorHAnsi" w:hAnsiTheme="minorHAnsi" w:cstheme="minorHAnsi"/>
          <w:lang w:val="en-AU"/>
        </w:rPr>
        <w:t xml:space="preserve">process </w:t>
      </w:r>
      <w:r w:rsidR="006A4363" w:rsidRPr="00F15D89">
        <w:rPr>
          <w:rStyle w:val="captions"/>
          <w:rFonts w:asciiTheme="minorHAnsi" w:hAnsiTheme="minorHAnsi" w:cstheme="minorHAnsi"/>
          <w:lang w:val="en-AU"/>
        </w:rPr>
        <w:t xml:space="preserve">is </w:t>
      </w:r>
      <w:r w:rsidR="00FD415E">
        <w:rPr>
          <w:rStyle w:val="captions"/>
          <w:rFonts w:asciiTheme="minorHAnsi" w:hAnsiTheme="minorHAnsi" w:cstheme="minorHAnsi"/>
          <w:lang w:val="en-AU"/>
        </w:rPr>
        <w:t xml:space="preserve">comparable to </w:t>
      </w:r>
      <w:r w:rsidR="006A4363" w:rsidRPr="00F15D89">
        <w:rPr>
          <w:rStyle w:val="captions"/>
          <w:rFonts w:asciiTheme="minorHAnsi" w:hAnsiTheme="minorHAnsi" w:cstheme="minorHAnsi"/>
          <w:lang w:val="en-AU"/>
        </w:rPr>
        <w:t>the EAC interacting with the topography</w:t>
      </w:r>
      <w:r w:rsidR="003514AD">
        <w:rPr>
          <w:rStyle w:val="captions"/>
          <w:rFonts w:asciiTheme="minorHAnsi" w:hAnsiTheme="minorHAnsi" w:cstheme="minorHAnsi"/>
          <w:lang w:val="en-AU"/>
        </w:rPr>
        <w:t xml:space="preserve"> in our study</w:t>
      </w:r>
      <w:r w:rsidR="006A4363" w:rsidRPr="00F15D89">
        <w:rPr>
          <w:rStyle w:val="captions"/>
          <w:rFonts w:asciiTheme="minorHAnsi" w:hAnsiTheme="minorHAnsi" w:cstheme="minorHAnsi"/>
          <w:lang w:val="en-AU"/>
        </w:rPr>
        <w:t xml:space="preserve"> </w:t>
      </w:r>
      <w:r w:rsidR="003514AD">
        <w:rPr>
          <w:rStyle w:val="captions"/>
          <w:rFonts w:asciiTheme="minorHAnsi" w:hAnsiTheme="minorHAnsi" w:cstheme="minorHAnsi"/>
          <w:lang w:val="en-AU"/>
        </w:rPr>
        <w:t xml:space="preserve">region, </w:t>
      </w:r>
      <w:r w:rsidR="004117EC">
        <w:rPr>
          <w:rStyle w:val="captions"/>
          <w:rFonts w:asciiTheme="minorHAnsi" w:hAnsiTheme="minorHAnsi" w:cstheme="minorHAnsi"/>
          <w:lang w:val="en-AU"/>
        </w:rPr>
        <w:t>which in turn</w:t>
      </w:r>
      <w:r w:rsidR="00312ECF" w:rsidRPr="00F15D89">
        <w:rPr>
          <w:rStyle w:val="captions"/>
          <w:rFonts w:asciiTheme="minorHAnsi" w:hAnsiTheme="minorHAnsi" w:cstheme="minorHAnsi"/>
          <w:lang w:val="en-AU"/>
        </w:rPr>
        <w:t xml:space="preserve"> generat</w:t>
      </w:r>
      <w:r w:rsidR="004117EC">
        <w:rPr>
          <w:rStyle w:val="captions"/>
          <w:rFonts w:asciiTheme="minorHAnsi" w:hAnsiTheme="minorHAnsi" w:cstheme="minorHAnsi"/>
          <w:lang w:val="en-AU"/>
        </w:rPr>
        <w:t>es</w:t>
      </w:r>
      <w:r w:rsidR="00312ECF" w:rsidRPr="00F15D89">
        <w:rPr>
          <w:rStyle w:val="captions"/>
          <w:rFonts w:asciiTheme="minorHAnsi" w:hAnsiTheme="minorHAnsi" w:cstheme="minorHAnsi"/>
          <w:lang w:val="en-AU"/>
        </w:rPr>
        <w:t xml:space="preserve"> uplift of cooler water onto the continental shelf</w:t>
      </w:r>
      <w:r w:rsidR="00F85421">
        <w:rPr>
          <w:rStyle w:val="captions"/>
          <w:rFonts w:asciiTheme="minorHAnsi" w:hAnsiTheme="minorHAnsi" w:cstheme="minorHAnsi"/>
          <w:lang w:val="en-AU"/>
        </w:rPr>
        <w:t xml:space="preserve"> </w:t>
      </w:r>
      <w:r w:rsidR="00F85421">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{"citationID":"5gVcR7t7","properties":{"formattedCitation":"(Roughan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F85421">
        <w:rPr>
          <w:rStyle w:val="captions"/>
          <w:rFonts w:asciiTheme="minorHAnsi" w:hAnsiTheme="minorHAnsi" w:cstheme="minorHAnsi"/>
          <w:lang w:val="en-AU"/>
        </w:rPr>
        <w:fldChar w:fldCharType="separate"/>
      </w:r>
      <w:r w:rsidR="00A925B7" w:rsidRPr="00A925B7">
        <w:rPr>
          <w:rFonts w:ascii="Calibri" w:hAnsi="Calibri" w:cs="Calibri"/>
        </w:rPr>
        <w:t>(Roughan and Middleton, 2002)</w:t>
      </w:r>
      <w:r w:rsidR="00F85421">
        <w:rPr>
          <w:rStyle w:val="captions"/>
          <w:rFonts w:asciiTheme="minorHAnsi" w:hAnsiTheme="minorHAnsi" w:cstheme="minorHAnsi"/>
          <w:lang w:val="en-AU"/>
        </w:rPr>
        <w:fldChar w:fldCharType="end"/>
      </w:r>
      <w:r w:rsidR="00C46EC3">
        <w:rPr>
          <w:rStyle w:val="captions"/>
          <w:rFonts w:asciiTheme="minorHAnsi" w:hAnsiTheme="minorHAnsi" w:cstheme="minorHAnsi"/>
          <w:lang w:val="en-AU"/>
        </w:rPr>
        <w:t xml:space="preserve">. </w:t>
      </w:r>
    </w:p>
    <w:p w14:paraId="6F3913BF" w14:textId="066DE2BD" w:rsidR="0074263E" w:rsidRDefault="0029624C" w:rsidP="00D715A7">
      <w:pPr>
        <w:spacing w:line="480" w:lineRule="auto"/>
        <w:ind w:firstLine="720"/>
        <w:rPr>
          <w:rStyle w:val="captions"/>
          <w:rFonts w:asciiTheme="minorHAnsi" w:hAnsiTheme="minorHAnsi" w:cstheme="minorHAnsi"/>
          <w:lang w:val="en-AU"/>
        </w:rPr>
      </w:pPr>
      <w:r w:rsidRPr="00F15D89">
        <w:rPr>
          <w:rStyle w:val="captions"/>
          <w:rFonts w:asciiTheme="minorHAnsi" w:hAnsiTheme="minorHAnsi" w:cstheme="minorHAnsi"/>
          <w:lang w:val="en-AU"/>
        </w:rPr>
        <w:t xml:space="preserve">Steeper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s </w:t>
      </w:r>
      <w:r w:rsidRPr="00F15D89">
        <w:rPr>
          <w:rStyle w:val="captions"/>
          <w:rFonts w:asciiTheme="minorHAnsi" w:hAnsiTheme="minorHAnsi" w:cstheme="minorHAnsi"/>
          <w:lang w:val="en-AU"/>
        </w:rPr>
        <w:t xml:space="preserve">in inshore </w:t>
      </w:r>
      <w:r w:rsidRPr="0029624C">
        <w:rPr>
          <w:rStyle w:val="captions"/>
          <w:rFonts w:asciiTheme="minorHAnsi" w:hAnsiTheme="minorHAnsi" w:cstheme="minorHAnsi"/>
          <w:lang w:val="en-AU"/>
        </w:rPr>
        <w:t xml:space="preserve">regions is another feature of zooplankton </w:t>
      </w:r>
      <w:proofErr w:type="gramStart"/>
      <w:r w:rsidRPr="0029624C">
        <w:rPr>
          <w:rStyle w:val="captions"/>
          <w:rFonts w:asciiTheme="minorHAnsi" w:hAnsiTheme="minorHAnsi" w:cstheme="minorHAnsi"/>
          <w:lang w:val="en-AU"/>
        </w:rPr>
        <w:t>communities</w:t>
      </w:r>
      <w:proofErr w:type="gramEnd"/>
      <w:r w:rsidRPr="0029624C">
        <w:rPr>
          <w:rStyle w:val="captions"/>
          <w:rFonts w:asciiTheme="minorHAnsi" w:hAnsiTheme="minorHAnsi" w:cstheme="minorHAnsi"/>
          <w:lang w:val="en-AU"/>
        </w:rPr>
        <w:t xml:space="preserve"> which </w:t>
      </w:r>
      <w:ins w:id="218" w:author="Jason Everett" w:date="2020-12-17T12:47:00Z">
        <w:r w:rsidR="00040870">
          <w:rPr>
            <w:rStyle w:val="captions"/>
            <w:rFonts w:asciiTheme="minorHAnsi" w:hAnsiTheme="minorHAnsi" w:cstheme="minorHAnsi"/>
            <w:lang w:val="en-AU"/>
          </w:rPr>
          <w:t>are</w:t>
        </w:r>
      </w:ins>
      <w:del w:id="219" w:author="Jason Everett" w:date="2020-12-17T12:47:00Z">
        <w:r w:rsidRPr="0029624C" w:rsidDel="00040870">
          <w:rPr>
            <w:rStyle w:val="captions"/>
            <w:rFonts w:asciiTheme="minorHAnsi" w:hAnsiTheme="minorHAnsi" w:cstheme="minorHAnsi"/>
            <w:lang w:val="en-AU"/>
          </w:rPr>
          <w:delText>is</w:delText>
        </w:r>
      </w:del>
      <w:r w:rsidRPr="0029624C">
        <w:rPr>
          <w:rStyle w:val="captions"/>
          <w:rFonts w:asciiTheme="minorHAnsi" w:hAnsiTheme="minorHAnsi" w:cstheme="minorHAnsi"/>
          <w:lang w:val="en-AU"/>
        </w:rPr>
        <w:t xml:space="preserve"> consistently observed. In some regions the areas of steepest slopes have</w:t>
      </w:r>
      <w:r w:rsidRPr="00F15D89">
        <w:rPr>
          <w:rStyle w:val="captions"/>
          <w:rFonts w:asciiTheme="minorHAnsi" w:hAnsiTheme="minorHAnsi" w:cstheme="minorHAnsi"/>
          <w:lang w:val="en-AU"/>
        </w:rPr>
        <w:t xml:space="preserve"> been linked to estuarine</w:t>
      </w:r>
      <w:r>
        <w:rPr>
          <w:rStyle w:val="captions"/>
          <w:rFonts w:asciiTheme="minorHAnsi" w:hAnsiTheme="minorHAnsi" w:cstheme="minorHAnsi"/>
          <w:lang w:val="en-AU"/>
        </w:rPr>
        <w:t>-derived</w:t>
      </w:r>
      <w:r w:rsidRPr="00F15D89">
        <w:rPr>
          <w:rStyle w:val="captions"/>
          <w:rFonts w:asciiTheme="minorHAnsi" w:hAnsiTheme="minorHAnsi" w:cstheme="minorHAnsi"/>
          <w:lang w:val="en-AU"/>
        </w:rPr>
        <w:t xml:space="preserve"> nutrients</w:t>
      </w:r>
      <w:r>
        <w:rPr>
          <w:rStyle w:val="captions"/>
          <w:rFonts w:asciiTheme="minorHAnsi" w:hAnsiTheme="minorHAnsi" w:cstheme="minorHAnsi"/>
          <w:lang w:val="en-AU"/>
        </w:rPr>
        <w:t xml:space="preserve"> </w:t>
      </w:r>
      <w:commentRangeStart w:id="220"/>
      <w:r>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{"citationID":"IhNYd2Xs","properties":{"formattedCitation":"(Moore and Suthers, 2006; Irigoien {\\i{}et al.}, 2009)","plainCitation":"(Moore and Suthers, 2006; Irigoien et al., 2009)","noteIndex":0},"citationItems":[{"id":608,"uris":["http://zotero.org/users/local/U6DoygBa/items/8G3MEPF9"],"uri":["http://zotero.org/users/local/U6DoygBa/items/8G3MEPF9"],"itemData":{"id":608,"type":"article-journal","abstract":"The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M."}],"issued":{"date-parts":[["2006"]]}}}],"schema":"https://github.com/citation-style-language/schema/raw/master/csl-citation.json"} </w:instrText>
      </w:r>
      <w:r>
        <w:rPr>
          <w:rStyle w:val="captions"/>
          <w:rFonts w:asciiTheme="minorHAnsi" w:hAnsiTheme="minorHAnsi" w:cstheme="minorHAnsi"/>
          <w:lang w:val="en-AU"/>
        </w:rPr>
        <w:fldChar w:fldCharType="separate"/>
      </w:r>
      <w:r w:rsidR="00A925B7" w:rsidRPr="00A925B7">
        <w:rPr>
          <w:rFonts w:ascii="Calibri" w:hAnsi="Calibri" w:cs="Calibri"/>
          <w:szCs w:val="24"/>
        </w:rPr>
        <w:t xml:space="preserve">(Moore and Suthers, 2006; Irigoien </w:t>
      </w:r>
      <w:r w:rsidR="00A925B7" w:rsidRPr="00A925B7">
        <w:rPr>
          <w:rFonts w:ascii="Calibri" w:hAnsi="Calibri" w:cs="Calibri"/>
          <w:i/>
          <w:iCs/>
          <w:szCs w:val="24"/>
        </w:rPr>
        <w:t>et al.</w:t>
      </w:r>
      <w:r w:rsidR="00A925B7" w:rsidRPr="00A925B7">
        <w:rPr>
          <w:rFonts w:ascii="Calibri" w:hAnsi="Calibri" w:cs="Calibri"/>
          <w:szCs w:val="24"/>
        </w:rPr>
        <w:t>, 2009)</w:t>
      </w:r>
      <w:r>
        <w:rPr>
          <w:rStyle w:val="captions"/>
          <w:rFonts w:asciiTheme="minorHAnsi" w:hAnsiTheme="minorHAnsi" w:cstheme="minorHAnsi"/>
          <w:lang w:val="en-AU"/>
        </w:rPr>
        <w:fldChar w:fldCharType="end"/>
      </w:r>
      <w:commentRangeEnd w:id="220"/>
      <w:r w:rsidR="00040870">
        <w:rPr>
          <w:rStyle w:val="CommentReference"/>
        </w:rPr>
        <w:commentReference w:id="220"/>
      </w:r>
      <w:r>
        <w:rPr>
          <w:rStyle w:val="captions"/>
          <w:rFonts w:asciiTheme="minorHAnsi" w:hAnsiTheme="minorHAnsi" w:cstheme="minorHAnsi"/>
          <w:lang w:val="en-AU"/>
        </w:rPr>
        <w:t>,</w:t>
      </w:r>
      <w:r w:rsidRPr="00F15D89">
        <w:rPr>
          <w:rStyle w:val="captions"/>
          <w:rFonts w:asciiTheme="minorHAnsi" w:hAnsiTheme="minorHAnsi" w:cstheme="minorHAnsi"/>
          <w:lang w:val="en-AU"/>
        </w:rPr>
        <w:t xml:space="preserve"> which are exploited by </w:t>
      </w:r>
      <w:r w:rsidR="00AF7640">
        <w:rPr>
          <w:rStyle w:val="captions"/>
          <w:rFonts w:asciiTheme="minorHAnsi" w:hAnsiTheme="minorHAnsi" w:cstheme="minorHAnsi"/>
          <w:lang w:val="en-AU"/>
        </w:rPr>
        <w:t xml:space="preserve">nearshore </w:t>
      </w:r>
      <w:r w:rsidRPr="00F15D89">
        <w:rPr>
          <w:rStyle w:val="captions"/>
          <w:rFonts w:asciiTheme="minorHAnsi" w:hAnsiTheme="minorHAnsi" w:cstheme="minorHAnsi"/>
          <w:lang w:val="en-AU"/>
        </w:rPr>
        <w:t xml:space="preserve">planktonic communities while steep slopes </w:t>
      </w:r>
      <w:r>
        <w:rPr>
          <w:rStyle w:val="captions"/>
          <w:rFonts w:asciiTheme="minorHAnsi" w:hAnsiTheme="minorHAnsi" w:cstheme="minorHAnsi"/>
          <w:lang w:val="en-AU"/>
        </w:rPr>
        <w:t xml:space="preserve">occurring </w:t>
      </w:r>
      <w:r w:rsidRPr="00F15D89">
        <w:rPr>
          <w:rStyle w:val="captions"/>
          <w:rFonts w:asciiTheme="minorHAnsi" w:hAnsiTheme="minorHAnsi" w:cstheme="minorHAnsi"/>
          <w:lang w:val="en-AU"/>
        </w:rPr>
        <w:t xml:space="preserve">further offshore are observed to be more temporally consistent and potentially due to local circulation patterns and retention </w:t>
      </w:r>
      <w:r>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{"citationID":"eWbeb75f","properties":{"formattedCitation":"(Vandromme {\\i{}et al.}, 2014)","plainCitation":"(Vandromme et al., 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Style w:val="captions"/>
          <w:rFonts w:asciiTheme="minorHAnsi" w:hAnsiTheme="minorHAnsi" w:cstheme="minorHAnsi"/>
          <w:lang w:val="en-AU"/>
        </w:rPr>
        <w:fldChar w:fldCharType="separate"/>
      </w:r>
      <w:r w:rsidR="00A925B7" w:rsidRPr="00A925B7">
        <w:rPr>
          <w:rFonts w:ascii="Calibri" w:hAnsi="Calibri" w:cs="Calibri"/>
          <w:szCs w:val="24"/>
        </w:rPr>
        <w:t xml:space="preserve">(Vandromme </w:t>
      </w:r>
      <w:r w:rsidR="00A925B7" w:rsidRPr="00A925B7">
        <w:rPr>
          <w:rFonts w:ascii="Calibri" w:hAnsi="Calibri" w:cs="Calibri"/>
          <w:i/>
          <w:iCs/>
          <w:szCs w:val="24"/>
        </w:rPr>
        <w:t>et al.</w:t>
      </w:r>
      <w:r w:rsidR="00A925B7" w:rsidRPr="00A925B7">
        <w:rPr>
          <w:rFonts w:ascii="Calibri" w:hAnsi="Calibri" w:cs="Calibri"/>
          <w:szCs w:val="24"/>
        </w:rPr>
        <w:t>, 2014)</w:t>
      </w:r>
      <w:r>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w:t>
      </w:r>
      <w:r>
        <w:rPr>
          <w:rStyle w:val="captions"/>
          <w:rFonts w:asciiTheme="minorHAnsi" w:hAnsiTheme="minorHAnsi" w:cstheme="minorHAnsi"/>
          <w:lang w:val="en-AU"/>
        </w:rPr>
        <w:t xml:space="preserve"> </w:t>
      </w:r>
      <w:commentRangeStart w:id="221"/>
      <w:r>
        <w:rPr>
          <w:rStyle w:val="captions"/>
          <w:rFonts w:asciiTheme="minorHAnsi" w:hAnsiTheme="minorHAnsi" w:cstheme="minorHAnsi"/>
          <w:lang w:val="en-AU"/>
        </w:rPr>
        <w:t xml:space="preserve">In the current study, estuarine derived nutrients are unlikely to be important, as the study was undertaken along transects which began more than 10 km from the coast in a region with low terrestrial influences </w:t>
      </w:r>
      <w:r>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{"citationID":"cSaFXJF5","properties":{"formattedCitation":"(Apte {\\i{}et al.}, 1998; Dai and Trenberth, 2002)","plainCitation":"(Apte et al., 1998; Dai and Trenberth, 2002)","noteIndex":0},"citationItems":[{"id":1360,"uris":["http://zotero.org/users/local/U6DoygBa/items/JK2Y8XFU"],"uri":["http://zotero.org/users/local/U6DoygBa/items/JK2Y8XFU"],"itemData":{"id":1360,"type":"article-journal","abstract":"Concentrations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E."}],"issued":{"date-parts":[["2002",12,1]]}}}],"schema":"https://github.com/citation-style-language/schema/raw/master/csl-citation.json"} </w:instrText>
      </w:r>
      <w:r>
        <w:rPr>
          <w:rStyle w:val="captions"/>
          <w:rFonts w:asciiTheme="minorHAnsi" w:hAnsiTheme="minorHAnsi" w:cstheme="minorHAnsi"/>
          <w:lang w:val="en-AU"/>
        </w:rPr>
        <w:fldChar w:fldCharType="separate"/>
      </w:r>
      <w:r w:rsidR="00A925B7" w:rsidRPr="00A925B7">
        <w:rPr>
          <w:rFonts w:ascii="Calibri" w:hAnsi="Calibri" w:cs="Calibri"/>
          <w:szCs w:val="24"/>
        </w:rPr>
        <w:t xml:space="preserve">(Apte </w:t>
      </w:r>
      <w:r w:rsidR="00A925B7" w:rsidRPr="00A925B7">
        <w:rPr>
          <w:rFonts w:ascii="Calibri" w:hAnsi="Calibri" w:cs="Calibri"/>
          <w:i/>
          <w:iCs/>
          <w:szCs w:val="24"/>
        </w:rPr>
        <w:t>et al.</w:t>
      </w:r>
      <w:r w:rsidR="00A925B7" w:rsidRPr="00A925B7">
        <w:rPr>
          <w:rFonts w:ascii="Calibri" w:hAnsi="Calibri" w:cs="Calibri"/>
          <w:szCs w:val="24"/>
        </w:rPr>
        <w:t>, 1998; Dai and Trenberth, 2002)</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Pr="00F15D89">
        <w:rPr>
          <w:rStyle w:val="captions"/>
          <w:rFonts w:asciiTheme="minorHAnsi" w:hAnsiTheme="minorHAnsi" w:cstheme="minorHAnsi"/>
          <w:lang w:val="en-AU"/>
        </w:rPr>
        <w:t xml:space="preserve"> </w:t>
      </w:r>
      <w:commentRangeEnd w:id="221"/>
      <w:r w:rsidR="00040870">
        <w:rPr>
          <w:rStyle w:val="CommentReference"/>
        </w:rPr>
        <w:commentReference w:id="221"/>
      </w:r>
    </w:p>
    <w:p w14:paraId="69ED7B42" w14:textId="14206688" w:rsidR="0029624C" w:rsidDel="00D12D83" w:rsidRDefault="009F05E4" w:rsidP="00D12D83">
      <w:pPr>
        <w:spacing w:line="480" w:lineRule="auto"/>
        <w:ind w:firstLine="720"/>
        <w:rPr>
          <w:del w:id="222" w:author="Jason Everett" w:date="2020-12-17T12:48:00Z"/>
          <w:rStyle w:val="captions"/>
          <w:rFonts w:asciiTheme="minorHAnsi" w:hAnsiTheme="minorHAnsi" w:cstheme="minorHAnsi"/>
          <w:lang w:val="en-AU"/>
        </w:rPr>
      </w:pPr>
      <w:r>
        <w:rPr>
          <w:rStyle w:val="captions"/>
          <w:rFonts w:asciiTheme="minorHAnsi" w:hAnsiTheme="minorHAnsi" w:cstheme="minorHAnsi"/>
          <w:lang w:val="en-AU"/>
        </w:rPr>
        <w:t>There</w:t>
      </w:r>
      <w:r w:rsidR="0074263E">
        <w:rPr>
          <w:rStyle w:val="captions"/>
          <w:rFonts w:asciiTheme="minorHAnsi" w:hAnsiTheme="minorHAnsi" w:cstheme="minorHAnsi"/>
          <w:lang w:val="en-AU"/>
        </w:rPr>
        <w:t xml:space="preserve"> are exceptions to th</w:t>
      </w:r>
      <w:r w:rsidR="00C825CF">
        <w:rPr>
          <w:rStyle w:val="captions"/>
          <w:rFonts w:asciiTheme="minorHAnsi" w:hAnsiTheme="minorHAnsi" w:cstheme="minorHAnsi"/>
          <w:lang w:val="en-AU"/>
        </w:rPr>
        <w:t>e</w:t>
      </w:r>
      <w:r w:rsidR="0074263E">
        <w:rPr>
          <w:rStyle w:val="captions"/>
          <w:rFonts w:asciiTheme="minorHAnsi" w:hAnsiTheme="minorHAnsi" w:cstheme="minorHAnsi"/>
          <w:lang w:val="en-AU"/>
        </w:rPr>
        <w:t xml:space="preserve"> general trends</w:t>
      </w:r>
      <w:r w:rsidR="00C825CF">
        <w:rPr>
          <w:rStyle w:val="captions"/>
          <w:rFonts w:asciiTheme="minorHAnsi" w:hAnsiTheme="minorHAnsi" w:cstheme="minorHAnsi"/>
          <w:lang w:val="en-AU"/>
        </w:rPr>
        <w:t xml:space="preserve"> in</w:t>
      </w:r>
      <w:r w:rsidR="0074263E">
        <w:rPr>
          <w:rStyle w:val="captions"/>
          <w:rFonts w:asciiTheme="minorHAnsi" w:hAnsiTheme="minorHAnsi" w:cstheme="minorHAnsi"/>
          <w:lang w:val="en-AU"/>
        </w:rPr>
        <w:t xml:space="preserve"> biomass, </w:t>
      </w:r>
      <w:proofErr w:type="gramStart"/>
      <w:r w:rsidR="0074263E">
        <w:rPr>
          <w:rStyle w:val="captions"/>
          <w:rFonts w:asciiTheme="minorHAnsi" w:hAnsiTheme="minorHAnsi" w:cstheme="minorHAnsi"/>
          <w:lang w:val="en-AU"/>
        </w:rPr>
        <w:t>abundance</w:t>
      </w:r>
      <w:proofErr w:type="gramEnd"/>
      <w:r w:rsidR="0074263E">
        <w:rPr>
          <w:rStyle w:val="captions"/>
          <w:rFonts w:asciiTheme="minorHAnsi" w:hAnsiTheme="minorHAnsi" w:cstheme="minorHAnsi"/>
          <w:lang w:val="en-AU"/>
        </w:rPr>
        <w:t xml:space="preserve"> and size spectrum slope</w:t>
      </w:r>
      <w:r w:rsidR="003F2692">
        <w:rPr>
          <w:rStyle w:val="captions"/>
          <w:rFonts w:asciiTheme="minorHAnsi" w:hAnsiTheme="minorHAnsi" w:cstheme="minorHAnsi"/>
          <w:lang w:val="en-AU"/>
        </w:rPr>
        <w:t>. F</w:t>
      </w:r>
      <w:r w:rsidR="0074263E">
        <w:rPr>
          <w:rStyle w:val="captions"/>
          <w:rFonts w:asciiTheme="minorHAnsi" w:hAnsiTheme="minorHAnsi" w:cstheme="minorHAnsi"/>
          <w:lang w:val="en-AU"/>
        </w:rPr>
        <w:t>or example</w:t>
      </w:r>
      <w:r w:rsidR="003F2692">
        <w:rPr>
          <w:rStyle w:val="captions"/>
          <w:rFonts w:asciiTheme="minorHAnsi" w:hAnsiTheme="minorHAnsi" w:cstheme="minorHAnsi"/>
          <w:lang w:val="en-AU"/>
        </w:rPr>
        <w:t xml:space="preserve">, </w:t>
      </w:r>
      <w:r w:rsidR="0074263E">
        <w:rPr>
          <w:rStyle w:val="captions"/>
          <w:rFonts w:asciiTheme="minorHAnsi" w:hAnsiTheme="minorHAnsi" w:cstheme="minorHAnsi"/>
          <w:lang w:val="en-AU"/>
        </w:rPr>
        <w:t xml:space="preserve">Nogueira et al. </w:t>
      </w:r>
      <w:r w:rsidR="0074263E">
        <w:rPr>
          <w:rStyle w:val="captions"/>
          <w:rFonts w:asciiTheme="minorHAnsi" w:hAnsiTheme="minorHAnsi" w:cstheme="minorHAnsi"/>
          <w:lang w:val="en-AU"/>
        </w:rPr>
        <w:fldChar w:fldCharType="begin"/>
      </w:r>
      <w:r w:rsidR="0074263E">
        <w:rPr>
          <w:rStyle w:val="captions"/>
          <w:rFonts w:asciiTheme="minorHAnsi" w:hAnsiTheme="minorHAnsi" w:cstheme="minorHAnsi"/>
          <w:lang w:val="en-AU"/>
        </w:rPr>
        <w:instrText xml:space="preserve"> ADDIN ZOTERO_ITEM CSL_CITATION {"citationID":"wWrAYrNS","properties":{"formattedCitation":"(2004)","plainCitation":"(2004)","noteIndex":0},"citationItems":[{"id":1688,"uris":["http://zotero.org/users/local/U6DoygBa/items/NE8KGFVV"],"uri":["http://zotero.org/users/local/U6DoygBa/items/NE8KGFVV"],"itemData":{"id":1688,"type":"article-journal","abstract":"Abstract.  Data from vertical net hauls and from a submersible optical plankton counter (OPC) were compared in terms of biomass and slope of the normalized biom","container-title":"ICES Journal of Marine Science","DOI":"10.1016/j.icesjms.2004.03.018","ISSN":"1054-3139","issue":"4","journalAbbreviation":"ICES J Mar Sci","language":"en","note":"publisher: Oxford Academic","page":"508-517","source":"academic.oup.com","title":"Comparison of biomass and size spectra derived from optical plankton counter data and net samples: application to the assessment of mesoplankton distribution along the Northwest and North Iberian Shelf","title-short":"Comparison of biomass and size spectra derived from optical plankton counter data and net samples","volume":"61","author":[{"family":"Nogueira","given":"Enrique"},{"family":"González-Nuevo","given":"Gonzalo"},{"family":"Bode","given":"Antonio"},{"family":"Varela","given":"Manuel"},{"family":"Morán","given":"Xosé Anxelu G."},{"family":"Valdés","given":"Luis"}],"issued":{"date-parts":[["2004",1,1]]}},"suppress-author":true}],"schema":"https://github.com/citation-style-language/schema/raw/master/csl-citation.json"} </w:instrText>
      </w:r>
      <w:r w:rsidR="0074263E">
        <w:rPr>
          <w:rStyle w:val="captions"/>
          <w:rFonts w:asciiTheme="minorHAnsi" w:hAnsiTheme="minorHAnsi" w:cstheme="minorHAnsi"/>
          <w:lang w:val="en-AU"/>
        </w:rPr>
        <w:fldChar w:fldCharType="separate"/>
      </w:r>
      <w:r w:rsidR="00A925B7" w:rsidRPr="00A925B7">
        <w:rPr>
          <w:rFonts w:ascii="Calibri" w:hAnsi="Calibri" w:cs="Calibri"/>
        </w:rPr>
        <w:t>(2004)</w:t>
      </w:r>
      <w:r w:rsidR="0074263E">
        <w:rPr>
          <w:rStyle w:val="captions"/>
          <w:rFonts w:asciiTheme="minorHAnsi" w:hAnsiTheme="minorHAnsi" w:cstheme="minorHAnsi"/>
          <w:lang w:val="en-AU"/>
        </w:rPr>
        <w:fldChar w:fldCharType="end"/>
      </w:r>
      <w:r w:rsidR="0074263E">
        <w:rPr>
          <w:rStyle w:val="captions"/>
          <w:rFonts w:asciiTheme="minorHAnsi" w:hAnsiTheme="minorHAnsi" w:cstheme="minorHAnsi"/>
          <w:lang w:val="en-AU"/>
        </w:rPr>
        <w:t xml:space="preserve"> showed a shallow inshore slope compared to offshore</w:t>
      </w:r>
      <w:r>
        <w:rPr>
          <w:rStyle w:val="captions"/>
          <w:rFonts w:asciiTheme="minorHAnsi" w:hAnsiTheme="minorHAnsi" w:cstheme="minorHAnsi"/>
          <w:lang w:val="en-AU"/>
        </w:rPr>
        <w:t>,</w:t>
      </w:r>
      <w:r w:rsidR="0074263E">
        <w:rPr>
          <w:rStyle w:val="captions"/>
          <w:rFonts w:asciiTheme="minorHAnsi" w:hAnsiTheme="minorHAnsi" w:cstheme="minorHAnsi"/>
          <w:lang w:val="en-AU"/>
        </w:rPr>
        <w:t xml:space="preserve"> which </w:t>
      </w:r>
      <w:r>
        <w:rPr>
          <w:rStyle w:val="captions"/>
          <w:rFonts w:asciiTheme="minorHAnsi" w:hAnsiTheme="minorHAnsi" w:cstheme="minorHAnsi"/>
          <w:lang w:val="en-AU"/>
        </w:rPr>
        <w:t>was</w:t>
      </w:r>
      <w:r w:rsidR="0074263E">
        <w:rPr>
          <w:rStyle w:val="captions"/>
          <w:rFonts w:asciiTheme="minorHAnsi" w:hAnsiTheme="minorHAnsi" w:cstheme="minorHAnsi"/>
          <w:lang w:val="en-AU"/>
        </w:rPr>
        <w:t xml:space="preserve"> attributed </w:t>
      </w:r>
      <w:r>
        <w:rPr>
          <w:rStyle w:val="captions"/>
          <w:rFonts w:asciiTheme="minorHAnsi" w:hAnsiTheme="minorHAnsi" w:cstheme="minorHAnsi"/>
          <w:lang w:val="en-AU"/>
        </w:rPr>
        <w:t>to</w:t>
      </w:r>
      <w:r w:rsidR="0074263E">
        <w:rPr>
          <w:rStyle w:val="captions"/>
          <w:rFonts w:asciiTheme="minorHAnsi" w:hAnsiTheme="minorHAnsi" w:cstheme="minorHAnsi"/>
          <w:lang w:val="en-AU"/>
        </w:rPr>
        <w:t xml:space="preserve"> nearby continental inputs increasing the proportion of large zooplankton</w:t>
      </w:r>
      <w:r w:rsidR="00377593">
        <w:rPr>
          <w:rStyle w:val="captions"/>
          <w:rFonts w:asciiTheme="minorHAnsi" w:hAnsiTheme="minorHAnsi" w:cstheme="minorHAnsi"/>
          <w:lang w:val="en-AU"/>
        </w:rPr>
        <w:t xml:space="preserve"> possibly due to a eutrophic environment </w:t>
      </w:r>
      <w:r w:rsidR="00377593">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{"citationID":"Zs9VxLdl","properties":{"formattedCitation":"(Atkinson {\\i{}et al.}, 2020)","plainCitation":"(Atkinson et al., 2020)","noteIndex":0},"citationItems":[{"id":1674,"uris":["http://zotero.org/users/local/U6DoygBa/items/VBTELBVB"],"uri":["http://zotero.org/users/local/U6DoygBa/items/VBTELBVB"],"itemData":{"id":1674,"type":"article-journal","abstract":"Size-spectral approaches quantify the efficiency of energy transfer through food webs, but theory and field studies disagree over how changes in temperature, nutrients, and extreme weather impact on this efficiency. We address this at two scales: via 6 years of weekly sampling of the plankton size spectrum at the Plymouth L4 shelf sea site, and via a new, global-scale, meta-analysis of aquatic size spectra. The time series showed that with summertime nutrient starvation, the energy transfer efficiency from picoplankton to macroplankton decreased (i.e., steepening slopes of the size spectra). This reflected increasing dominance by small cells and their microbial consumers. The extreme storms in winter 2013/2014 caused high metazoan mortality, steep size-spectral slopes, and reduced plankton biomass. However, recovery was within months, demonstrating an inbuilt resilience of the system. Both L4 and our meta-analysis showed steep slopes of normalized size spectra (median −1.11). This reflects much lower values, either of trophic transfer efficiency (3.5%) or predator–prey mass ratio (569), compared to commonly quoted values. Results from the meta-analysis further showed that to represent energy transfer faithfully, size spectra are best constructed in units of carbon mass and not biovolume, and span a mass range of &gt; 107. When this range is covered, both the meta-analysis and time series show a dome-shaped relationship between spectral slopes and plankton biomass, with steepening slopes under increasingly oligotrophic and eutrophic conditions. This suggests that ocean warming could decrease the efficiency of energy transfer through pelagic food webs via indirect effects of increasing stratification and nutrient starvation.","container-title":"Limnology and Oceanography","DOI":"10.1002/lno.11613","ISSN":"1939-5590","issue":"n/a","language":"en","note":"_eprint: https://aslopubs.onlinelibrary.wiley.com/doi/pdf/10.1002/lno.11613","source":"Wiley Online Library","title":"Increasing nutrient stress reduces the efficiency of energy transfer through planktonic size spectra","URL":"https://aslopubs.onlinelibrary.wiley.com/doi/abs/10.1002/lno.11613","volume":"n/a","author":[{"family":"Atkinson","given":"Angus"},{"family":"Lilley","given":"Martin K. S."},{"family":"Hirst","given":"Andrew G."},{"family":"McEvoy","given":"Andrea J."},{"family":"Tarran","given":"Glen A."},{"family":"Widdicombe","given":"Claire"},{"family":"Fileman","given":"Elaine S."},{"family":"Woodward","given":"E. Malcolm S."},{"family":"Schmidt","given":"Katrin"},{"family":"Smyth","given":"Tim J."},{"family":"Somerfield","given":"Paul J."}],"accessed":{"date-parts":[["2020",10,26]]},"issued":{"date-parts":[["2020"]]}}}],"schema":"https://github.com/citation-style-language/schema/raw/master/csl-citation.json"} </w:instrText>
      </w:r>
      <w:r w:rsidR="00377593">
        <w:rPr>
          <w:rStyle w:val="captions"/>
          <w:rFonts w:asciiTheme="minorHAnsi" w:hAnsiTheme="minorHAnsi" w:cstheme="minorHAnsi"/>
          <w:lang w:val="en-AU"/>
        </w:rPr>
        <w:fldChar w:fldCharType="separate"/>
      </w:r>
      <w:r w:rsidR="00A925B7" w:rsidRPr="00A925B7">
        <w:rPr>
          <w:rFonts w:ascii="Calibri" w:hAnsi="Calibri" w:cs="Calibri"/>
          <w:szCs w:val="24"/>
        </w:rPr>
        <w:t xml:space="preserve">(Atkinson </w:t>
      </w:r>
      <w:r w:rsidR="00A925B7" w:rsidRPr="00A925B7">
        <w:rPr>
          <w:rFonts w:ascii="Calibri" w:hAnsi="Calibri" w:cs="Calibri"/>
          <w:i/>
          <w:iCs/>
          <w:szCs w:val="24"/>
        </w:rPr>
        <w:t>et al.</w:t>
      </w:r>
      <w:r w:rsidR="00A925B7" w:rsidRPr="00A925B7">
        <w:rPr>
          <w:rFonts w:ascii="Calibri" w:hAnsi="Calibri" w:cs="Calibri"/>
          <w:szCs w:val="24"/>
        </w:rPr>
        <w:t>, 2020)</w:t>
      </w:r>
      <w:r w:rsidR="00377593">
        <w:rPr>
          <w:rStyle w:val="captions"/>
          <w:rFonts w:asciiTheme="minorHAnsi" w:hAnsiTheme="minorHAnsi" w:cstheme="minorHAnsi"/>
          <w:lang w:val="en-AU"/>
        </w:rPr>
        <w:fldChar w:fldCharType="end"/>
      </w:r>
      <w:r w:rsidR="0074263E">
        <w:rPr>
          <w:rStyle w:val="captions"/>
          <w:rFonts w:asciiTheme="minorHAnsi" w:hAnsiTheme="minorHAnsi" w:cstheme="minorHAnsi"/>
          <w:lang w:val="en-AU"/>
        </w:rPr>
        <w:t xml:space="preserve">. Some studies also show these onshore-offshore gradients are highly variable as observed in the East China Sea where onshore-offshore gradients in different years showed no consistency, but insufficient data was provided for these samples to be included in our analysis </w:t>
      </w:r>
      <w:r w:rsidR="0074263E">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{"citationID":"RSYasub1","properties":{"formattedCitation":"(Garc\\uc0\\u237{}a-Comas {\\i{}et al.}, 2014)","plainCitation":"(García-Comas et al., 2014)","noteIndex":0},"citationItems":[{"id":1679,"uris":["http://zotero.org/users/local/U6DoygBa/items/9VAU4BJR"],"uri":["http://zotero.org/users/local/U6DoygBa/items/9VAU4BJR"],"itemData":{"id":1679,"type":"article-journal","abstract":"A fundamental ecological trait of marine organisms is body size. Various theoretical models have used the size distribution of plankton communities to explain their trophic structure and functioning. Recent studies indicate that changes associated with global warming, eutrophication, and fisheries might have dramatically shifted the size structure of marine organisms and thus changed ecosystem functioning. Accordingly, size structure has been suggested as a useful indicator for monitoring ecosystem status. Here, we used three size metrics to represent mesozooplankton size structure: the slope of normalized biomass spectra (NB-SS), NB-SS linear fit, and size diversity. We analyzed the relationship between zooplankton size structure and environmental conditions in the very dynamic East China Sea (ECS). We tested four hypotheses predicted by theoretical studies: (1) a coastal–offshore gradient for NB-SS, (2) a negative relationship between temperature and NB-SS steepness, (3) a positive relationship between trophic status (i.e., chlorophyll a and inorganic-nutrient concentrations as a proxy) and NB-SS steepness, and (4) a positive relationship between oligotrophy and NB-SS linearity. Hypotheses 1–3 did not stand up to our analyses of the empirical data, while hypothesis 4 was supported. In the ECS, we found no clear spatial gradient for each of the three size metrics, where (i) size diversity was not correlated to temperature and significantly decreased with chl a and phosphate concentrations, (ii) the NB-SS slope showed no relationship with the environment, and (iii) NB-SS linearity tended to be higher in more oligotrophic offshore waters. Trophic status exerted a stronger effect than temperature on size distribution, but its effect was opposite to model prediction. Our results suggest that population dynamics (i.e., pulses of reproduction due to increased food availability) override metabolic scaling effects on mesozooplankton NB-SS at the mesoscale. In addition, the estimation of NB-SS slopes depends on NB-SS linearity and may therefore be less accurate than size diversity as a synthetic indicator of NB-SS changes. Our results highlight the need for caution when using size-based indicators for monitoring environmental forcing on communities in highly dynamic ecosystems.","collection-title":"Recent Developments In Oceanography of the Asian Marginal Seas","container-title":"Progress in Oceanography","DOI":"10.1016/j.pocean.2013.10.010","ISSN":"0079-6611","journalAbbreviation":"Progress in Oceanography","language":"en","page":"141-157","source":"ScienceDirect","title":"Mesozooplankton size structure in response to environmental conditions in the East China Sea: How much does size spectra theory fit empirical data of a dynamic coastal area?","title-short":"Mesozooplankton size structure in response to environmental conditions in the East China Sea","volume":"121","author":[{"family":"García-Comas","given":"Carmen"},{"family":"Chang","given":"Chun-Yi"},{"family":"Ye","given":"Lin"},{"family":"Sastri","given":"Akash R."},{"family":"Lee","given":"Yu-Ching"},{"family":"Gong","given":"Gwo-Ching"},{"family":"Hsieh","given":"Chih-hao"}],"issued":{"date-parts":[["2014",2,1]]}}}],"schema":"https://github.com/citation-style-language/schema/raw/master/csl-citation.json"} </w:instrText>
      </w:r>
      <w:r w:rsidR="0074263E">
        <w:rPr>
          <w:rStyle w:val="captions"/>
          <w:rFonts w:asciiTheme="minorHAnsi" w:hAnsiTheme="minorHAnsi" w:cstheme="minorHAnsi"/>
          <w:lang w:val="en-AU"/>
        </w:rPr>
        <w:fldChar w:fldCharType="separate"/>
      </w:r>
      <w:r w:rsidR="00A925B7" w:rsidRPr="00A925B7">
        <w:rPr>
          <w:rFonts w:ascii="Calibri" w:hAnsi="Calibri" w:cs="Calibri"/>
          <w:szCs w:val="24"/>
        </w:rPr>
        <w:t xml:space="preserve">(García-Comas </w:t>
      </w:r>
      <w:r w:rsidR="00A925B7" w:rsidRPr="00A925B7">
        <w:rPr>
          <w:rFonts w:ascii="Calibri" w:hAnsi="Calibri" w:cs="Calibri"/>
          <w:i/>
          <w:iCs/>
          <w:szCs w:val="24"/>
        </w:rPr>
        <w:t>et al.</w:t>
      </w:r>
      <w:r w:rsidR="00A925B7" w:rsidRPr="00A925B7">
        <w:rPr>
          <w:rFonts w:ascii="Calibri" w:hAnsi="Calibri" w:cs="Calibri"/>
          <w:szCs w:val="24"/>
        </w:rPr>
        <w:t>, 2014)</w:t>
      </w:r>
      <w:r w:rsidR="0074263E">
        <w:rPr>
          <w:rStyle w:val="captions"/>
          <w:rFonts w:asciiTheme="minorHAnsi" w:hAnsiTheme="minorHAnsi" w:cstheme="minorHAnsi"/>
          <w:lang w:val="en-AU"/>
        </w:rPr>
        <w:fldChar w:fldCharType="end"/>
      </w:r>
      <w:r w:rsidR="0074263E">
        <w:rPr>
          <w:rStyle w:val="captions"/>
          <w:rFonts w:asciiTheme="minorHAnsi" w:hAnsiTheme="minorHAnsi" w:cstheme="minorHAnsi"/>
          <w:lang w:val="en-AU"/>
        </w:rPr>
        <w:t xml:space="preserve">. </w:t>
      </w:r>
    </w:p>
    <w:p w14:paraId="3A0A31B8" w14:textId="77777777" w:rsidR="00D12D83" w:rsidRPr="00F15D89" w:rsidRDefault="00D12D83" w:rsidP="00D715A7">
      <w:pPr>
        <w:spacing w:line="480" w:lineRule="auto"/>
        <w:ind w:firstLine="720"/>
        <w:rPr>
          <w:ins w:id="223" w:author="Jason Everett" w:date="2020-12-17T12:48:00Z"/>
          <w:rStyle w:val="captions"/>
          <w:rFonts w:asciiTheme="minorHAnsi" w:hAnsiTheme="minorHAnsi" w:cstheme="minorHAnsi"/>
          <w:lang w:val="en-AU"/>
        </w:rPr>
      </w:pPr>
    </w:p>
    <w:p w14:paraId="24DE183D" w14:textId="0C17BE58" w:rsidR="004D38BA" w:rsidRPr="00F15D89" w:rsidRDefault="00D06637">
      <w:pPr>
        <w:spacing w:line="480" w:lineRule="auto"/>
        <w:ind w:firstLine="720"/>
        <w:rPr>
          <w:rStyle w:val="captions"/>
          <w:rFonts w:asciiTheme="minorHAnsi" w:hAnsiTheme="minorHAnsi" w:cstheme="minorHAnsi"/>
          <w:lang w:val="en-AU"/>
        </w:rPr>
        <w:pPrChange w:id="224" w:author="Jason Everett" w:date="2020-12-17T12:48:00Z">
          <w:pPr>
            <w:spacing w:line="480" w:lineRule="auto"/>
          </w:pPr>
        </w:pPrChange>
      </w:pPr>
      <w:del w:id="225" w:author="Jason Everett" w:date="2020-12-17T12:48:00Z">
        <w:r w:rsidRPr="00F15D89" w:rsidDel="00D12D83">
          <w:rPr>
            <w:rStyle w:val="captions"/>
            <w:rFonts w:asciiTheme="minorHAnsi" w:hAnsiTheme="minorHAnsi" w:cstheme="minorHAnsi"/>
            <w:lang w:val="en-AU"/>
          </w:rPr>
          <w:tab/>
        </w:r>
      </w:del>
      <w:r w:rsidRPr="00F15D89">
        <w:rPr>
          <w:rStyle w:val="captions"/>
          <w:rFonts w:asciiTheme="minorHAnsi" w:hAnsiTheme="minorHAnsi" w:cstheme="minorHAnsi"/>
          <w:lang w:val="en-AU"/>
        </w:rPr>
        <w:t xml:space="preserve">While none of the previous </w:t>
      </w:r>
      <w:r w:rsidR="00CD0018">
        <w:rPr>
          <w:rStyle w:val="captions"/>
          <w:rFonts w:asciiTheme="minorHAnsi" w:hAnsiTheme="minorHAnsi" w:cstheme="minorHAnsi"/>
          <w:lang w:val="en-AU"/>
        </w:rPr>
        <w:t>studies</w:t>
      </w:r>
      <w:r w:rsidRPr="00F15D89">
        <w:rPr>
          <w:rStyle w:val="captions"/>
          <w:rFonts w:asciiTheme="minorHAnsi" w:hAnsiTheme="minorHAnsi" w:cstheme="minorHAnsi"/>
          <w:lang w:val="en-AU"/>
        </w:rPr>
        <w:t xml:space="preserve"> have examined </w:t>
      </w:r>
      <w:r w:rsidR="00BD540D">
        <w:rPr>
          <w:rStyle w:val="captions"/>
          <w:rFonts w:asciiTheme="minorHAnsi" w:hAnsiTheme="minorHAnsi" w:cstheme="minorHAnsi"/>
          <w:lang w:val="en-AU"/>
        </w:rPr>
        <w:t xml:space="preserve">the vertical structure of </w:t>
      </w:r>
      <w:r w:rsidRPr="00F15D89">
        <w:rPr>
          <w:rStyle w:val="captions"/>
          <w:rFonts w:asciiTheme="minorHAnsi" w:hAnsiTheme="minorHAnsi" w:cstheme="minorHAnsi"/>
          <w:lang w:val="en-AU"/>
        </w:rPr>
        <w:t xml:space="preserve">continental shelf zooplankton communities </w:t>
      </w:r>
      <w:r w:rsidR="00FB0E7F" w:rsidRPr="00F15D89">
        <w:rPr>
          <w:rStyle w:val="captions"/>
          <w:rFonts w:asciiTheme="minorHAnsi" w:hAnsiTheme="minorHAnsi" w:cstheme="minorHAnsi"/>
          <w:lang w:val="en-AU"/>
        </w:rPr>
        <w:t>in the same detail as</w:t>
      </w:r>
      <w:r w:rsidR="00BD540D">
        <w:rPr>
          <w:rStyle w:val="captions"/>
          <w:rFonts w:asciiTheme="minorHAnsi" w:hAnsiTheme="minorHAnsi" w:cstheme="minorHAnsi"/>
          <w:lang w:val="en-AU"/>
        </w:rPr>
        <w:t xml:space="preserve"> horizontal structure</w:t>
      </w:r>
      <w:r w:rsidRPr="00F15D89">
        <w:rPr>
          <w:rStyle w:val="captions"/>
          <w:rFonts w:asciiTheme="minorHAnsi" w:hAnsiTheme="minorHAnsi" w:cstheme="minorHAnsi"/>
          <w:lang w:val="en-AU"/>
        </w:rPr>
        <w:t xml:space="preserve">, </w:t>
      </w:r>
      <w:r w:rsidR="006D641D" w:rsidRPr="00F15D89">
        <w:rPr>
          <w:rStyle w:val="captions"/>
          <w:rFonts w:asciiTheme="minorHAnsi" w:hAnsiTheme="minorHAnsi" w:cstheme="minorHAnsi"/>
          <w:lang w:val="en-AU"/>
        </w:rPr>
        <w:t>several</w:t>
      </w:r>
      <w:r w:rsidR="00BD540D">
        <w:rPr>
          <w:rStyle w:val="captions"/>
          <w:rFonts w:asciiTheme="minorHAnsi" w:hAnsiTheme="minorHAnsi" w:cstheme="minorHAnsi"/>
          <w:lang w:val="en-AU"/>
        </w:rPr>
        <w:t xml:space="preserve"> studies </w:t>
      </w:r>
      <w:r w:rsidRPr="00F15D89">
        <w:rPr>
          <w:rStyle w:val="captions"/>
          <w:rFonts w:asciiTheme="minorHAnsi" w:hAnsiTheme="minorHAnsi" w:cstheme="minorHAnsi"/>
          <w:lang w:val="en-AU"/>
        </w:rPr>
        <w:t xml:space="preserve">have made similar </w:t>
      </w:r>
      <w:r w:rsidR="008C2242">
        <w:rPr>
          <w:rStyle w:val="captions"/>
          <w:rFonts w:asciiTheme="minorHAnsi" w:hAnsiTheme="minorHAnsi" w:cstheme="minorHAnsi"/>
          <w:lang w:val="en-AU"/>
        </w:rPr>
        <w:t>conclusions</w:t>
      </w:r>
      <w:r w:rsidRPr="00F15D89">
        <w:rPr>
          <w:rStyle w:val="captions"/>
          <w:rFonts w:asciiTheme="minorHAnsi" w:hAnsiTheme="minorHAnsi" w:cstheme="minorHAnsi"/>
          <w:lang w:val="en-AU"/>
        </w:rPr>
        <w:t xml:space="preserve"> to that observed in the current study. In the southeast Atlantic, a high</w:t>
      </w:r>
      <w:r w:rsidR="00FB0E7F" w:rsidRPr="00F15D89">
        <w:rPr>
          <w:rStyle w:val="captions"/>
          <w:rFonts w:asciiTheme="minorHAnsi" w:hAnsiTheme="minorHAnsi" w:cstheme="minorHAnsi"/>
          <w:lang w:val="en-AU"/>
        </w:rPr>
        <w:t>er</w:t>
      </w:r>
      <w:r w:rsidRPr="00F15D89">
        <w:rPr>
          <w:rStyle w:val="captions"/>
          <w:rFonts w:asciiTheme="minorHAnsi" w:hAnsiTheme="minorHAnsi" w:cstheme="minorHAnsi"/>
          <w:lang w:val="en-AU"/>
        </w:rPr>
        <w:t xml:space="preserve"> biomass of</w:t>
      </w:r>
      <w:r w:rsidR="00FB0E7F" w:rsidRPr="00F15D89">
        <w:rPr>
          <w:rStyle w:val="captions"/>
          <w:rFonts w:asciiTheme="minorHAnsi" w:hAnsiTheme="minorHAnsi" w:cstheme="minorHAnsi"/>
          <w:lang w:val="en-AU"/>
        </w:rPr>
        <w:t xml:space="preserve"> </w:t>
      </w:r>
      <w:r w:rsidR="001A41F2">
        <w:rPr>
          <w:rStyle w:val="captions"/>
          <w:rFonts w:asciiTheme="minorHAnsi" w:hAnsiTheme="minorHAnsi" w:cstheme="minorHAnsi"/>
          <w:lang w:val="en-AU"/>
        </w:rPr>
        <w:t>zoo</w:t>
      </w:r>
      <w:r w:rsidRPr="00F15D89">
        <w:rPr>
          <w:rStyle w:val="captions"/>
          <w:rFonts w:asciiTheme="minorHAnsi" w:hAnsiTheme="minorHAnsi" w:cstheme="minorHAnsi"/>
          <w:lang w:val="en-AU"/>
        </w:rPr>
        <w:t xml:space="preserve">plankton </w:t>
      </w:r>
      <w:r w:rsidR="00FB0E7F" w:rsidRPr="00F15D89">
        <w:rPr>
          <w:rStyle w:val="captions"/>
          <w:rFonts w:asciiTheme="minorHAnsi" w:hAnsiTheme="minorHAnsi" w:cstheme="minorHAnsi"/>
          <w:lang w:val="en-AU"/>
        </w:rPr>
        <w:t>was found above the pycnocline attributed to the increased chlorophyll</w:t>
      </w:r>
      <w:r w:rsidR="001A41F2">
        <w:rPr>
          <w:rStyle w:val="captions"/>
          <w:rFonts w:asciiTheme="minorHAnsi" w:hAnsiTheme="minorHAnsi" w:cstheme="minorHAnsi"/>
          <w:lang w:val="en-AU"/>
        </w:rPr>
        <w:t>-a</w:t>
      </w:r>
      <w:r w:rsidR="00FB0E7F" w:rsidRPr="00F15D89">
        <w:rPr>
          <w:rStyle w:val="captions"/>
          <w:rFonts w:asciiTheme="minorHAnsi" w:hAnsiTheme="minorHAnsi" w:cstheme="minorHAnsi"/>
          <w:lang w:val="en-AU"/>
        </w:rPr>
        <w:t xml:space="preserve"> in these waters </w:t>
      </w:r>
      <w:r w:rsidR="00E75F20">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{"citationID":"T1D3UaUN","properties":{"formattedCitation":"(Marcolin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A925B7" w:rsidRPr="00A925B7">
        <w:rPr>
          <w:rFonts w:ascii="Calibri" w:hAnsi="Calibri" w:cs="Calibri"/>
          <w:szCs w:val="24"/>
        </w:rPr>
        <w:t xml:space="preserve">(Marcolin </w:t>
      </w:r>
      <w:r w:rsidR="00A925B7" w:rsidRPr="00A925B7">
        <w:rPr>
          <w:rFonts w:ascii="Calibri" w:hAnsi="Calibri" w:cs="Calibri"/>
          <w:i/>
          <w:iCs/>
          <w:szCs w:val="24"/>
        </w:rPr>
        <w:t>et al.</w:t>
      </w:r>
      <w:r w:rsidR="00A925B7" w:rsidRPr="00A925B7">
        <w:rPr>
          <w:rFonts w:ascii="Calibri" w:hAnsi="Calibri" w:cs="Calibri"/>
          <w:szCs w:val="24"/>
        </w:rPr>
        <w:t>, 2013)</w:t>
      </w:r>
      <w:r w:rsidR="00E75F20">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r w:rsidR="00783F10" w:rsidRPr="00F15D89">
        <w:rPr>
          <w:rStyle w:val="captions"/>
          <w:rFonts w:asciiTheme="minorHAnsi" w:hAnsiTheme="minorHAnsi" w:cstheme="minorHAnsi"/>
          <w:lang w:val="en-AU"/>
        </w:rPr>
        <w:t xml:space="preserve"> In the northwest Atlantic, a similar strong association was found with a thermocline, with distinct zooplankton communities across the continental shelf separated by the 15°</w:t>
      </w:r>
      <w:r w:rsidR="00B539C9">
        <w:rPr>
          <w:rStyle w:val="captions"/>
          <w:rFonts w:asciiTheme="minorHAnsi" w:hAnsiTheme="minorHAnsi" w:cstheme="minorHAnsi"/>
          <w:lang w:val="en-AU"/>
        </w:rPr>
        <w:t xml:space="preserve"> </w:t>
      </w:r>
      <w:r w:rsidR="00783F10" w:rsidRPr="00F15D89">
        <w:rPr>
          <w:rStyle w:val="captions"/>
          <w:rFonts w:asciiTheme="minorHAnsi" w:hAnsiTheme="minorHAnsi" w:cstheme="minorHAnsi"/>
          <w:lang w:val="en-AU"/>
        </w:rPr>
        <w:t xml:space="preserve">C thermocline </w:t>
      </w:r>
      <w:r w:rsidR="00E75F20">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{"citationID":"ovYGdmzd","properties":{"formattedCitation":"(Turner and Dagg, 1983)","plainCitation":"(Turner and Dagg, 1983)","noteIndex":0},"citationItems":[{"id":1026,"uris":["http://zotero.org/users/local/U6DoygBa/items/6JAS4UFN"],"uri":["http://zotero.org/users/local/U6DoygBa/items/6JAS4UFN"],"itemData":{"id":1026,"type":"article-journal","container-title":"Biological Oceanography","DOI":"10.1080/01965581.1983.10749470","ISSN":"0196-5581","issue":"1","page":"1-40","title":"Vertical Distributions of Continental Shelf Zooplankton in Stratified and Isothermal Waters","volume":"3","author":[{"family":"Turner","given":"Jefferson T."},{"family":"Dagg","given":"Michael J."}],"issued":{"date-parts":[["1983",1,1]]}}}],"schema":"https://github.com/citation-style-language/schema/raw/master/csl-citation.json"} </w:instrText>
      </w:r>
      <w:r w:rsidR="00E75F20">
        <w:rPr>
          <w:rStyle w:val="captions"/>
          <w:rFonts w:asciiTheme="minorHAnsi" w:hAnsiTheme="minorHAnsi" w:cstheme="minorHAnsi"/>
          <w:lang w:val="en-AU"/>
        </w:rPr>
        <w:fldChar w:fldCharType="separate"/>
      </w:r>
      <w:r w:rsidR="00A925B7" w:rsidRPr="00A925B7">
        <w:rPr>
          <w:rFonts w:ascii="Calibri" w:hAnsi="Calibri" w:cs="Calibri"/>
        </w:rPr>
        <w:t>(Turner and Dagg, 1983)</w:t>
      </w:r>
      <w:r w:rsidR="00E75F20">
        <w:rPr>
          <w:rStyle w:val="captions"/>
          <w:rFonts w:asciiTheme="minorHAnsi" w:hAnsiTheme="minorHAnsi" w:cstheme="minorHAnsi"/>
          <w:lang w:val="en-AU"/>
        </w:rPr>
        <w:fldChar w:fldCharType="end"/>
      </w:r>
      <w:r w:rsidR="00906CED">
        <w:rPr>
          <w:rStyle w:val="captions"/>
          <w:rFonts w:asciiTheme="minorHAnsi" w:hAnsiTheme="minorHAnsi" w:cstheme="minorHAnsi"/>
          <w:lang w:val="en-AU"/>
        </w:rPr>
        <w:t xml:space="preserve">. Similar patterns around thermoclines have also been observed in subtropical Australia </w:t>
      </w:r>
      <w:r w:rsidR="00906CED">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{"citationID":"SKjz3UhL","properties":{"formattedCitation":"(Suthers {\\i{}et al.}, 2006)","plainCitation":"(Suthers et al., 2006)","noteIndex":0},"citationItems":[{"id":1002,"uris":["http://zotero.org/users/local/U6DoygBa/items/H9A3VAIF"],"uri":["http://zotero.org/users/local/U6DoygBa/items/H9A3VAIF"],"itemData":{"id":1002,"type":"article-journal","abstract":"ABSTRACT: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E."}],"issued":{"date-parts":[["2006"]]}}}],"schema":"https://github.com/citation-style-language/schema/raw/master/csl-citation.json"} </w:instrText>
      </w:r>
      <w:r w:rsidR="00906CED">
        <w:rPr>
          <w:rStyle w:val="captions"/>
          <w:rFonts w:asciiTheme="minorHAnsi" w:hAnsiTheme="minorHAnsi" w:cstheme="minorHAnsi"/>
          <w:lang w:val="en-AU"/>
        </w:rPr>
        <w:fldChar w:fldCharType="separate"/>
      </w:r>
      <w:r w:rsidR="00A925B7" w:rsidRPr="00A925B7">
        <w:rPr>
          <w:rFonts w:ascii="Calibri" w:hAnsi="Calibri" w:cs="Calibri"/>
          <w:szCs w:val="24"/>
        </w:rPr>
        <w:t xml:space="preserve">(Suthers </w:t>
      </w:r>
      <w:r w:rsidR="00A925B7" w:rsidRPr="00A925B7">
        <w:rPr>
          <w:rFonts w:ascii="Calibri" w:hAnsi="Calibri" w:cs="Calibri"/>
          <w:i/>
          <w:iCs/>
          <w:szCs w:val="24"/>
        </w:rPr>
        <w:t>et al.</w:t>
      </w:r>
      <w:r w:rsidR="00A925B7" w:rsidRPr="00A925B7">
        <w:rPr>
          <w:rFonts w:ascii="Calibri" w:hAnsi="Calibri" w:cs="Calibri"/>
          <w:szCs w:val="24"/>
        </w:rPr>
        <w:t>, 2006)</w:t>
      </w:r>
      <w:r w:rsidR="00906CED">
        <w:rPr>
          <w:rStyle w:val="captions"/>
          <w:rFonts w:asciiTheme="minorHAnsi" w:hAnsiTheme="minorHAnsi" w:cstheme="minorHAnsi"/>
          <w:lang w:val="en-AU"/>
        </w:rPr>
        <w:fldChar w:fldCharType="end"/>
      </w:r>
      <w:r w:rsidR="00906CED">
        <w:rPr>
          <w:rStyle w:val="captions"/>
          <w:rFonts w:asciiTheme="minorHAnsi" w:hAnsiTheme="minorHAnsi" w:cstheme="minorHAnsi"/>
          <w:lang w:val="en-AU"/>
        </w:rPr>
        <w:t>.</w:t>
      </w:r>
    </w:p>
    <w:p w14:paraId="53EE4349" w14:textId="3E1A65D1" w:rsidR="00F7620B" w:rsidRPr="00F15D89" w:rsidRDefault="00F7620B" w:rsidP="00D715A7">
      <w:pPr>
        <w:spacing w:line="480" w:lineRule="auto"/>
        <w:ind w:firstLine="720"/>
        <w:rPr>
          <w:rFonts w:asciiTheme="minorHAnsi" w:hAnsiTheme="minorHAnsi" w:cstheme="minorHAnsi"/>
          <w:szCs w:val="24"/>
          <w:lang w:val="en-AU"/>
        </w:rPr>
      </w:pPr>
      <w:commentRangeStart w:id="226"/>
      <w:r w:rsidRPr="00F15D89">
        <w:rPr>
          <w:rFonts w:asciiTheme="minorHAnsi" w:hAnsiTheme="minorHAnsi" w:cstheme="minorHAnsi"/>
          <w:szCs w:val="24"/>
          <w:lang w:val="en-AU"/>
        </w:rPr>
        <w:t>In regions where there is interaction of currents or other upwelling promoting mechanisms, there is higher zooplankton biomass</w:t>
      </w:r>
      <w:r w:rsidR="00A63423">
        <w:rPr>
          <w:rFonts w:asciiTheme="minorHAnsi" w:hAnsiTheme="minorHAnsi" w:cstheme="minorHAnsi"/>
          <w:szCs w:val="24"/>
          <w:lang w:val="en-AU"/>
        </w:rPr>
        <w:t xml:space="preserve"> and </w:t>
      </w:r>
      <w:r w:rsidR="00616293">
        <w:rPr>
          <w:rFonts w:asciiTheme="minorHAnsi" w:hAnsiTheme="minorHAnsi" w:cstheme="minorHAnsi"/>
          <w:szCs w:val="24"/>
          <w:lang w:val="en-AU"/>
        </w:rPr>
        <w:t xml:space="preserve">a </w:t>
      </w:r>
      <w:r w:rsidR="006D641D">
        <w:rPr>
          <w:rFonts w:asciiTheme="minorHAnsi" w:hAnsiTheme="minorHAnsi" w:cstheme="minorHAnsi"/>
          <w:szCs w:val="24"/>
          <w:lang w:val="en-AU"/>
        </w:rPr>
        <w:t xml:space="preserve">steeper </w:t>
      </w:r>
      <w:r w:rsidR="006D641D">
        <w:rPr>
          <w:rFonts w:asciiTheme="minorHAnsi" w:hAnsiTheme="minorHAnsi" w:cstheme="minorHAnsi"/>
          <w:lang w:val="en-AU"/>
        </w:rPr>
        <w:t>zooplankton size spectrum</w:t>
      </w:r>
      <w:r w:rsidR="00713DFB" w:rsidRPr="00F15D89">
        <w:rPr>
          <w:rFonts w:asciiTheme="minorHAnsi" w:hAnsiTheme="minorHAnsi" w:cstheme="minorHAnsi"/>
          <w:lang w:val="en-AU"/>
        </w:rPr>
        <w:t xml:space="preserve"> </w:t>
      </w:r>
      <w:r w:rsidRPr="00F15D89">
        <w:rPr>
          <w:rFonts w:asciiTheme="minorHAnsi" w:hAnsiTheme="minorHAnsi" w:cstheme="minorHAnsi"/>
          <w:szCs w:val="24"/>
          <w:lang w:val="en-AU"/>
        </w:rPr>
        <w:t>inshore compared to of</w:t>
      </w:r>
      <w:r w:rsidR="006D641D">
        <w:rPr>
          <w:rFonts w:asciiTheme="minorHAnsi" w:hAnsiTheme="minorHAnsi" w:cstheme="minorHAnsi"/>
          <w:szCs w:val="24"/>
          <w:lang w:val="en-AU"/>
        </w:rPr>
        <w:t>fshore</w:t>
      </w:r>
      <w:r w:rsidR="003F2692">
        <w:rPr>
          <w:rFonts w:asciiTheme="minorHAnsi" w:hAnsiTheme="minorHAnsi" w:cstheme="minorHAnsi"/>
          <w:szCs w:val="24"/>
          <w:lang w:val="en-AU"/>
        </w:rPr>
        <w:t xml:space="preserve"> </w:t>
      </w:r>
      <w:commentRangeEnd w:id="226"/>
      <w:r w:rsidR="00D12D83">
        <w:rPr>
          <w:rStyle w:val="CommentReference"/>
        </w:rPr>
        <w:commentReference w:id="226"/>
      </w:r>
      <w:r w:rsidR="003F2692">
        <w:rPr>
          <w:rFonts w:asciiTheme="minorHAnsi" w:hAnsiTheme="minorHAnsi" w:cstheme="minorHAnsi"/>
          <w:szCs w:val="24"/>
          <w:lang w:val="en-AU"/>
        </w:rPr>
        <w:t>(Figure 8)</w:t>
      </w:r>
      <w:r w:rsidRPr="00F15D89">
        <w:rPr>
          <w:rFonts w:asciiTheme="minorHAnsi" w:hAnsiTheme="minorHAnsi" w:cstheme="minorHAnsi"/>
          <w:szCs w:val="24"/>
          <w:lang w:val="en-AU"/>
        </w:rPr>
        <w:t xml:space="preserve">. </w:t>
      </w:r>
      <w:r w:rsidR="00AA19B1">
        <w:rPr>
          <w:rFonts w:asciiTheme="minorHAnsi" w:hAnsiTheme="minorHAnsi" w:cstheme="minorHAnsi"/>
          <w:szCs w:val="24"/>
          <w:lang w:val="en-AU"/>
        </w:rPr>
        <w:t xml:space="preserve">With increased abundance and production of small zooplankton, </w:t>
      </w:r>
      <w:r w:rsidR="00A63423">
        <w:rPr>
          <w:rFonts w:asciiTheme="minorHAnsi" w:hAnsiTheme="minorHAnsi" w:cstheme="minorHAnsi"/>
          <w:szCs w:val="24"/>
          <w:lang w:val="en-AU"/>
        </w:rPr>
        <w:t>biomass</w:t>
      </w:r>
      <w:r w:rsidR="00AA19B1">
        <w:rPr>
          <w:rFonts w:asciiTheme="minorHAnsi" w:hAnsiTheme="minorHAnsi" w:cstheme="minorHAnsi"/>
          <w:szCs w:val="24"/>
          <w:lang w:val="en-AU"/>
        </w:rPr>
        <w:t xml:space="preserve"> flows through to the larger size classes and higher trophic levels</w:t>
      </w:r>
      <w:r w:rsidR="00A63423">
        <w:rPr>
          <w:rFonts w:asciiTheme="minorHAnsi" w:hAnsiTheme="minorHAnsi" w:cstheme="minorHAnsi"/>
          <w:szCs w:val="24"/>
          <w:lang w:val="en-AU"/>
        </w:rPr>
        <w:t xml:space="preserve"> through </w:t>
      </w:r>
      <w:commentRangeStart w:id="227"/>
      <w:r w:rsidR="00A63423">
        <w:rPr>
          <w:rFonts w:asciiTheme="minorHAnsi" w:hAnsiTheme="minorHAnsi" w:cstheme="minorHAnsi"/>
          <w:szCs w:val="24"/>
          <w:lang w:val="en-AU"/>
        </w:rPr>
        <w:t>predation</w:t>
      </w:r>
      <w:commentRangeEnd w:id="227"/>
      <w:r w:rsidR="00D12D83">
        <w:rPr>
          <w:rStyle w:val="CommentReference"/>
        </w:rPr>
        <w:commentReference w:id="227"/>
      </w:r>
      <w:r w:rsidR="00AA19B1">
        <w:rPr>
          <w:rFonts w:asciiTheme="minorHAnsi" w:hAnsiTheme="minorHAnsi" w:cstheme="minorHAnsi"/>
          <w:szCs w:val="24"/>
          <w:lang w:val="en-AU"/>
        </w:rPr>
        <w:t>. This is characteristic of a higher biomass and more productive ecosystem on the continental shelf as there is fast turnover of the smaller particles providing a constant food source for higher trophic levels</w:t>
      </w:r>
      <w:r w:rsidRPr="00F15D89">
        <w:rPr>
          <w:rFonts w:asciiTheme="minorHAnsi" w:hAnsiTheme="minorHAnsi" w:cstheme="minorHAnsi"/>
          <w:szCs w:val="24"/>
          <w:lang w:val="en-AU"/>
        </w:rPr>
        <w:t>.</w:t>
      </w:r>
      <w:r w:rsidR="00DC4907" w:rsidRPr="00F15D89">
        <w:rPr>
          <w:rFonts w:asciiTheme="minorHAnsi" w:hAnsiTheme="minorHAnsi" w:cstheme="minorHAnsi"/>
          <w:szCs w:val="24"/>
          <w:lang w:val="en-AU"/>
        </w:rPr>
        <w:t xml:space="preserve"> </w:t>
      </w:r>
      <w:commentRangeStart w:id="228"/>
      <w:r w:rsidR="007D2CB5" w:rsidRPr="00F15D89">
        <w:rPr>
          <w:rFonts w:asciiTheme="minorHAnsi" w:hAnsiTheme="minorHAnsi" w:cstheme="minorHAnsi"/>
          <w:szCs w:val="24"/>
          <w:lang w:val="en-AU"/>
        </w:rPr>
        <w:t>Within this cross-continental pattern of zooplankton, biomass and mean size also tend to decline with depth</w:t>
      </w:r>
      <w:r w:rsidR="00861C16">
        <w:rPr>
          <w:rFonts w:asciiTheme="minorHAnsi" w:hAnsiTheme="minorHAnsi" w:cstheme="minorHAnsi"/>
          <w:szCs w:val="24"/>
          <w:lang w:val="en-AU"/>
        </w:rPr>
        <w:t xml:space="preserve"> in the water column</w:t>
      </w:r>
      <w:r w:rsidR="00AA19B1">
        <w:rPr>
          <w:rFonts w:asciiTheme="minorHAnsi" w:hAnsiTheme="minorHAnsi" w:cstheme="minorHAnsi"/>
          <w:szCs w:val="24"/>
          <w:lang w:val="en-AU"/>
        </w:rPr>
        <w:t>, possibly as a response to light availability</w:t>
      </w:r>
      <w:r w:rsidR="00F1528B">
        <w:rPr>
          <w:rFonts w:asciiTheme="minorHAnsi" w:hAnsiTheme="minorHAnsi" w:cstheme="minorHAnsi"/>
          <w:szCs w:val="24"/>
          <w:lang w:val="en-AU"/>
        </w:rPr>
        <w:t xml:space="preserve"> </w:t>
      </w:r>
      <w:r w:rsidR="00F1528B">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{"citationID":"GEAKGJdF","properties":{"formattedCitation":"(Aarflot {\\i{}et al.}, 2019)","plainCitation":"(Aarflot et al., 2019)","noteIndex":0},"citationItems":[{"id":315,"uris":["http://zotero.org/users/local/U6DoygBa/items/6UY4QK48"],"uri":["http://zotero.org/users/local/U6DoygBa/items/6UY4QK48"],"itemData":{"id":315,"type":"article-journal","abstract":"For visual predators, sufficient light is critical for prey detection and capture. Because light decays exponentially with depth in aquatic systems, vertical movement has become a widespread strategy among zooplankton for avoiding visual predation. However, topographical features such as seamounts have been shown to block their descent, trapping them in illuminated waters with potential feeding benefits for visually searching fish. Here, we present an extensive and previously unpublished dataset on the vertical distribution of zooplankton in the topographically rugged Barents Sea, a continental shelf region hosting some of the largest fish stocks in the world. By modeling the ambient light exposure of zooplankton in relation to the bathymetry, we find support for a similar blockage mechanism. During daytime, zooplankton are exposed to four orders of magnitude more light above shallow banks than in the deeper water surrounding the banks. We show that zooplankton depth distributions are highly related to zooplankton size and that the bottom constrains the vertical distributions. Consequently, zooplankton remain in the planktivores' visual feeding habitat over the banks but not in deeper areas. Bottom topography and light absorbance are significant determinants of the seascape ecology across continental shelves with heterogeneous bathymetry.","container-title":"Limnology and Oceanography","DOI":"10.1002/lno.11079","ISSN":"0024-3590","issue":"3","journalAbbreviation":"Limnol. Oceanogr.","language":"English","page":"849-859","title":"Caught in broad daylight: Topographic constraints of zooplankton depth distributions","volume":"64","author":[{"family":"Aarflot","given":"J. M."},{"family":"Aksnes","given":"D. L."},{"family":"Opdal","given":"A. F."},{"family":"Skjoldal","given":"H. R."},{"family":"Fiksen","given":"O."}],"issued":{"date-parts":[["2019",5]]}}}],"schema":"https://github.com/citation-style-language/schema/raw/master/csl-citation.json"} </w:instrText>
      </w:r>
      <w:r w:rsidR="00F1528B">
        <w:rPr>
          <w:rFonts w:asciiTheme="minorHAnsi" w:hAnsiTheme="minorHAnsi" w:cstheme="minorHAnsi"/>
          <w:szCs w:val="24"/>
          <w:lang w:val="en-AU"/>
        </w:rPr>
        <w:fldChar w:fldCharType="separate"/>
      </w:r>
      <w:r w:rsidR="00A925B7" w:rsidRPr="00A925B7">
        <w:rPr>
          <w:rFonts w:ascii="Calibri" w:hAnsi="Calibri" w:cs="Calibri"/>
          <w:szCs w:val="24"/>
        </w:rPr>
        <w:t xml:space="preserve">(Aarflot </w:t>
      </w:r>
      <w:r w:rsidR="00A925B7" w:rsidRPr="00A925B7">
        <w:rPr>
          <w:rFonts w:ascii="Calibri" w:hAnsi="Calibri" w:cs="Calibri"/>
          <w:i/>
          <w:iCs/>
          <w:szCs w:val="24"/>
        </w:rPr>
        <w:t>et al.</w:t>
      </w:r>
      <w:r w:rsidR="00A925B7" w:rsidRPr="00A925B7">
        <w:rPr>
          <w:rFonts w:ascii="Calibri" w:hAnsi="Calibri" w:cs="Calibri"/>
          <w:szCs w:val="24"/>
        </w:rPr>
        <w:t>, 2019)</w:t>
      </w:r>
      <w:r w:rsidR="00F1528B">
        <w:rPr>
          <w:rFonts w:asciiTheme="minorHAnsi" w:hAnsiTheme="minorHAnsi" w:cstheme="minorHAnsi"/>
          <w:szCs w:val="24"/>
          <w:lang w:val="en-AU"/>
        </w:rPr>
        <w:fldChar w:fldCharType="end"/>
      </w:r>
      <w:r w:rsidR="007D2CB5" w:rsidRPr="00F15D89">
        <w:rPr>
          <w:rFonts w:asciiTheme="minorHAnsi" w:hAnsiTheme="minorHAnsi" w:cstheme="minorHAnsi"/>
          <w:szCs w:val="24"/>
          <w:lang w:val="en-AU"/>
        </w:rPr>
        <w:t>.</w:t>
      </w:r>
      <w:commentRangeEnd w:id="228"/>
      <w:r w:rsidR="00D12D83">
        <w:rPr>
          <w:rStyle w:val="CommentReference"/>
        </w:rPr>
        <w:commentReference w:id="228"/>
      </w:r>
    </w:p>
    <w:p w14:paraId="0C12405D" w14:textId="77777777" w:rsidR="007D2CB5" w:rsidRPr="00F15D89" w:rsidRDefault="007D2CB5" w:rsidP="00D715A7">
      <w:pPr>
        <w:spacing w:line="480" w:lineRule="auto"/>
        <w:rPr>
          <w:rFonts w:asciiTheme="minorHAnsi" w:hAnsiTheme="minorHAnsi" w:cstheme="minorHAnsi"/>
          <w:b/>
          <w:bCs/>
          <w:szCs w:val="24"/>
          <w:lang w:val="en-AU"/>
        </w:rPr>
      </w:pPr>
    </w:p>
    <w:p w14:paraId="614D2AC0" w14:textId="686DE0B0" w:rsidR="008150A7" w:rsidRPr="00F15D89" w:rsidRDefault="008150A7" w:rsidP="00D715A7">
      <w:pPr>
        <w:spacing w:line="480" w:lineRule="auto"/>
        <w:rPr>
          <w:rFonts w:asciiTheme="minorHAnsi" w:hAnsiTheme="minorHAnsi" w:cstheme="minorHAnsi"/>
          <w:b/>
          <w:bCs/>
          <w:szCs w:val="24"/>
          <w:lang w:val="en-AU"/>
        </w:rPr>
      </w:pPr>
    </w:p>
    <w:p w14:paraId="5A51B114" w14:textId="036FC19B" w:rsidR="008150A7" w:rsidRPr="0070771F" w:rsidRDefault="008150A7" w:rsidP="00D715A7">
      <w:pPr>
        <w:spacing w:line="480" w:lineRule="auto"/>
        <w:rPr>
          <w:rFonts w:asciiTheme="minorHAnsi" w:hAnsiTheme="minorHAnsi" w:cstheme="minorHAnsi"/>
          <w:b/>
          <w:bCs/>
          <w:color w:val="FF0000"/>
          <w:szCs w:val="24"/>
          <w:lang w:val="en-AU"/>
        </w:rPr>
      </w:pPr>
      <w:commentRangeStart w:id="229"/>
      <w:r w:rsidRPr="00C07196">
        <w:rPr>
          <w:rFonts w:asciiTheme="minorHAnsi" w:hAnsiTheme="minorHAnsi" w:cstheme="minorHAnsi"/>
          <w:i/>
          <w:iCs/>
          <w:szCs w:val="24"/>
          <w:lang w:val="en-AU"/>
        </w:rPr>
        <w:t>Implication</w:t>
      </w:r>
      <w:r w:rsidR="001623A4">
        <w:rPr>
          <w:rFonts w:asciiTheme="minorHAnsi" w:hAnsiTheme="minorHAnsi" w:cstheme="minorHAnsi"/>
          <w:i/>
          <w:iCs/>
          <w:szCs w:val="24"/>
          <w:lang w:val="en-AU"/>
        </w:rPr>
        <w:t>s</w:t>
      </w:r>
      <w:r w:rsidRPr="00C07196">
        <w:rPr>
          <w:rFonts w:asciiTheme="minorHAnsi" w:hAnsiTheme="minorHAnsi" w:cstheme="minorHAnsi"/>
          <w:i/>
          <w:iCs/>
          <w:szCs w:val="24"/>
          <w:lang w:val="en-AU"/>
        </w:rPr>
        <w:t xml:space="preserve"> for the future</w:t>
      </w:r>
      <w:commentRangeEnd w:id="229"/>
      <w:r w:rsidR="00BA5F06">
        <w:rPr>
          <w:rStyle w:val="CommentReference"/>
        </w:rPr>
        <w:commentReference w:id="229"/>
      </w:r>
    </w:p>
    <w:p w14:paraId="78EDB4D2" w14:textId="41907529" w:rsidR="00EB0EB8" w:rsidDel="00D12D83" w:rsidRDefault="00E60CD8" w:rsidP="00D715A7">
      <w:pPr>
        <w:spacing w:line="480" w:lineRule="auto"/>
        <w:ind w:firstLine="720"/>
        <w:rPr>
          <w:del w:id="230" w:author="Jason Everett" w:date="2020-12-17T12:55:00Z"/>
          <w:rFonts w:asciiTheme="minorHAnsi" w:hAnsiTheme="minorHAnsi" w:cstheme="minorHAnsi"/>
          <w:szCs w:val="24"/>
          <w:lang w:val="en-AU"/>
        </w:rPr>
      </w:pPr>
      <w:commentRangeStart w:id="231"/>
      <w:del w:id="232" w:author="Jason Everett" w:date="2020-12-17T12:55:00Z">
        <w:r w:rsidDel="00D12D83">
          <w:rPr>
            <w:rFonts w:asciiTheme="minorHAnsi" w:hAnsiTheme="minorHAnsi" w:cstheme="minorHAnsi"/>
            <w:szCs w:val="24"/>
            <w:lang w:val="en-AU"/>
          </w:rPr>
          <w:delText>Most</w:delText>
        </w:r>
        <w:r w:rsidR="0070771F" w:rsidDel="00D12D83">
          <w:rPr>
            <w:rFonts w:asciiTheme="minorHAnsi" w:hAnsiTheme="minorHAnsi" w:cstheme="minorHAnsi"/>
            <w:szCs w:val="24"/>
            <w:lang w:val="en-AU"/>
          </w:rPr>
          <w:delText xml:space="preserve"> boundary currents are strengthening</w:delText>
        </w:r>
        <w:r w:rsidDel="00D12D83">
          <w:rPr>
            <w:rFonts w:asciiTheme="minorHAnsi" w:hAnsiTheme="minorHAnsi" w:cstheme="minorHAnsi"/>
            <w:szCs w:val="24"/>
            <w:lang w:val="en-AU"/>
          </w:rPr>
          <w:delText xml:space="preserve"> around the world </w:delText>
        </w:r>
        <w:r w:rsidDel="00D12D83">
          <w:rPr>
            <w:rFonts w:asciiTheme="minorHAnsi" w:hAnsiTheme="minorHAnsi" w:cstheme="minorHAnsi"/>
            <w:szCs w:val="24"/>
            <w:lang w:val="en-AU"/>
          </w:rPr>
          <w:fldChar w:fldCharType="begin"/>
        </w:r>
        <w:r w:rsidR="00A925B7" w:rsidDel="00D12D83">
          <w:rPr>
            <w:rFonts w:asciiTheme="minorHAnsi" w:hAnsiTheme="minorHAnsi" w:cstheme="minorHAnsi"/>
            <w:szCs w:val="24"/>
            <w:lang w:val="en-AU"/>
          </w:rPr>
          <w:delInstrText xml:space="preserve"> ADDIN ZOTERO_ITEM CSL_CITATION {"citationID":"ivqN4RUd","properties":{"formattedCitation":"(Zhou {\\i{}et al.}, 2010; Wu {\\i{}et al.}, 2012)","plainCitation":"(Zhou et al., 2010; Wu et al., 2012)","noteIndex":0},"citationItems":[{"id":1430,"uris":["http://zotero.org/users/local/U6DoygBa/items/9HMXFPFC"],"uri":["http://zotero.org/users/local/U6DoygBa/items/9HMXFPFC"],"itemData":{"id":1430,"type":"article-journal","abstract":"An analysis indicates that the warm, powerful currents that flow along the western edges of ocean basins warmed more than twice as quickly than the global ocean as a whole over the past century. This enhanced warming could have important effects on climate because these currents affect the air–sea exchange of heat, moisture and carbon dioxide.","container-title":"Nature Climate Change","DOI":"10.1038/nclimate1353","ISSN":"1758-6798","issue":"3","language":"en","note":"number: 3\npublisher: Nature Publishing Group","page":"161-166","source":"www.nature.com","title":"Enhanced warming over the global subtropical western boundary currents","volume":"2","author":[{"family":"Wu","given":"Lixin"},{"family":"Cai","given":"Wenju"},{"family":"Zhang","given":"Liping"},{"family":"Nakamura","given":"Hisashi"},{"family":"Timmermann","given":"Axel"},{"family":"Joyce","given":"Terry"},{"family":"McPhaden","given":"Michael J."},{"family":"Alexander","given":"Michael"},{"family":"Qiu","given":"Bo"},{"family":"Visbeck","given":"Martin"},{"family":"Chang","given":"Ping"},{"family":"Giese","given":"Benjamin"}],"issued":{"date-parts":[["2012",3]]}}},{"id":1417,"uris":["http://zotero.org/users/local/U6DoygBa/items/PDJAYM6B"],"uri":["http://zotero.org/users/local/U6DoygBa/items/PDJAYM6B"],"itemData":{"id":1417,"type":"article-journal","abstract":"Abstract.  A zooplankton closure model is developed by combining the size-based growth and mortality rates and size (biomass) spectrum theory. The new growth ra","container-title":"Journal of Plankton Research","DOI":"10.1093/plankt/fbq054","ISSN":"0142-7873","issue":"8","journalAbbreviation":"J Plankton Res","language":"en","page":"1147-1165","source":"academic.oup.com","title":"A size-spectrum zooplankton closure model for ecosystem modelling","volume":"32","author":[{"family":"Zhou","given":"Meng"},{"family":"Carlotti","given":"Francois"},{"family":"Zhu","given":"Yiwu"}],"issued":{"date-parts":[["2010",8,1]]}}}],"schema":"https://github.com/citation-style-language/schema/raw/master/csl-citation.json"} </w:delInstrText>
        </w:r>
        <w:r w:rsidDel="00D12D83">
          <w:rPr>
            <w:rFonts w:asciiTheme="minorHAnsi" w:hAnsiTheme="minorHAnsi" w:cstheme="minorHAnsi"/>
            <w:szCs w:val="24"/>
            <w:lang w:val="en-AU"/>
          </w:rPr>
          <w:fldChar w:fldCharType="separate"/>
        </w:r>
        <w:r w:rsidR="00A925B7" w:rsidRPr="00A925B7" w:rsidDel="00D12D83">
          <w:rPr>
            <w:rFonts w:ascii="Calibri" w:hAnsi="Calibri" w:cs="Calibri"/>
            <w:szCs w:val="24"/>
          </w:rPr>
          <w:delText xml:space="preserve">(Zhou </w:delText>
        </w:r>
        <w:r w:rsidR="00A925B7" w:rsidRPr="00A925B7" w:rsidDel="00D12D83">
          <w:rPr>
            <w:rFonts w:ascii="Calibri" w:hAnsi="Calibri" w:cs="Calibri"/>
            <w:i/>
            <w:iCs/>
            <w:szCs w:val="24"/>
          </w:rPr>
          <w:delText>et al.</w:delText>
        </w:r>
        <w:r w:rsidR="00A925B7" w:rsidRPr="00A925B7" w:rsidDel="00D12D83">
          <w:rPr>
            <w:rFonts w:ascii="Calibri" w:hAnsi="Calibri" w:cs="Calibri"/>
            <w:szCs w:val="24"/>
          </w:rPr>
          <w:delText xml:space="preserve">, 2010; Wu </w:delText>
        </w:r>
        <w:r w:rsidR="00A925B7" w:rsidRPr="00A925B7" w:rsidDel="00D12D83">
          <w:rPr>
            <w:rFonts w:ascii="Calibri" w:hAnsi="Calibri" w:cs="Calibri"/>
            <w:i/>
            <w:iCs/>
            <w:szCs w:val="24"/>
          </w:rPr>
          <w:delText>et al.</w:delText>
        </w:r>
        <w:r w:rsidR="00A925B7" w:rsidRPr="00A925B7" w:rsidDel="00D12D83">
          <w:rPr>
            <w:rFonts w:ascii="Calibri" w:hAnsi="Calibri" w:cs="Calibri"/>
            <w:szCs w:val="24"/>
          </w:rPr>
          <w:delText>, 2012)</w:delText>
        </w:r>
        <w:r w:rsidDel="00D12D83">
          <w:rPr>
            <w:rFonts w:asciiTheme="minorHAnsi" w:hAnsiTheme="minorHAnsi" w:cstheme="minorHAnsi"/>
            <w:szCs w:val="24"/>
            <w:lang w:val="en-AU"/>
          </w:rPr>
          <w:fldChar w:fldCharType="end"/>
        </w:r>
        <w:r w:rsidR="0070771F" w:rsidDel="00D12D83">
          <w:rPr>
            <w:rFonts w:asciiTheme="minorHAnsi" w:hAnsiTheme="minorHAnsi" w:cstheme="minorHAnsi"/>
            <w:szCs w:val="24"/>
            <w:lang w:val="en-AU"/>
          </w:rPr>
          <w:delText xml:space="preserve">. </w:delText>
        </w:r>
        <w:r w:rsidR="008E52C9" w:rsidRPr="00F15D89" w:rsidDel="00D12D83">
          <w:rPr>
            <w:rFonts w:asciiTheme="minorHAnsi" w:hAnsiTheme="minorHAnsi" w:cstheme="minorHAnsi"/>
            <w:szCs w:val="24"/>
            <w:lang w:val="en-AU"/>
          </w:rPr>
          <w:delText>In eastern Australia, c</w:delText>
        </w:r>
        <w:r w:rsidR="00FB62DE" w:rsidRPr="00F15D89" w:rsidDel="00D12D83">
          <w:rPr>
            <w:rFonts w:asciiTheme="minorHAnsi" w:hAnsiTheme="minorHAnsi" w:cstheme="minorHAnsi"/>
            <w:szCs w:val="24"/>
            <w:lang w:val="en-AU"/>
          </w:rPr>
          <w:delText xml:space="preserve">limate change is driving substantial change in the EAC </w:delText>
        </w:r>
        <w:r w:rsidR="00FB62DE" w:rsidRPr="00F15D89" w:rsidDel="00D12D83">
          <w:rPr>
            <w:rFonts w:asciiTheme="minorHAnsi" w:hAnsiTheme="minorHAnsi" w:cstheme="minorHAnsi"/>
            <w:szCs w:val="24"/>
            <w:lang w:val="en-AU"/>
          </w:rPr>
          <w:lastRenderedPageBreak/>
          <w:delText xml:space="preserve">region with the flow strengthening by up to 35% </w:delText>
        </w:r>
        <w:r w:rsidR="00232BF7" w:rsidDel="00D12D83">
          <w:rPr>
            <w:rFonts w:asciiTheme="minorHAnsi" w:hAnsiTheme="minorHAnsi" w:cstheme="minorHAnsi"/>
            <w:szCs w:val="24"/>
            <w:lang w:val="en-AU"/>
          </w:rPr>
          <w:fldChar w:fldCharType="begin"/>
        </w:r>
        <w:r w:rsidR="00A925B7" w:rsidDel="00D12D83">
          <w:rPr>
            <w:rFonts w:asciiTheme="minorHAnsi" w:hAnsiTheme="minorHAnsi" w:cstheme="minorHAnsi"/>
            <w:szCs w:val="24"/>
            <w:lang w:val="en-AU"/>
          </w:rPr>
          <w:delInstrText xml:space="preserve"> ADDIN ZOTERO_ITEM CSL_CITATION {"citationID":"1OoWLtVK","properties":{"formattedCitation":"(Sun {\\i{}et al.}, 2012)","plainCitation":"(Sun et al., 2012)","noteIndex":0},"citationItems":[{"id":1315,"uris":["http://zotero.org/users/local/U6DoygBa/items/FHPBDSYQ"],"uri":["http://zotero.org/users/local/U6DoygBa/items/FHPBDSYQ"],"itemData":{"id":1315,"type":"article-journal","container-title":"Journal of Climate","DOI":"10.1175/JCLI-D-11-00159.1","ISSN":"0894-8755","issue":"8","journalAbbreviation":"J. Climate","language":"en","page":"2947-2962","source":"journals.ametsoc.org","title":"Marine Downscaling of a Future Climate Scenario for Australian Boundary Currents","volume":"25","author":[{"family":"Sun","given":"Chaojiao"},{"family":"Feng","given":"Ming"},{"family":"Matear","given":"Richard J."},{"family":"Chamberlain","given":"Matthew A."},{"family":"Craig","given":"Peter"},{"family":"Ridgway","given":"Ken R."},{"family":"Schiller","given":"Andreas"}],"issued":{"date-parts":[["2012",4,15]]}}}],"schema":"https://github.com/citation-style-language/schema/raw/master/csl-citation.json"} </w:delInstrText>
        </w:r>
        <w:r w:rsidR="00232BF7" w:rsidDel="00D12D83">
          <w:rPr>
            <w:rFonts w:asciiTheme="minorHAnsi" w:hAnsiTheme="minorHAnsi" w:cstheme="minorHAnsi"/>
            <w:szCs w:val="24"/>
            <w:lang w:val="en-AU"/>
          </w:rPr>
          <w:fldChar w:fldCharType="separate"/>
        </w:r>
        <w:r w:rsidR="00A925B7" w:rsidRPr="00A925B7" w:rsidDel="00D12D83">
          <w:rPr>
            <w:rFonts w:ascii="Calibri" w:hAnsi="Calibri" w:cs="Calibri"/>
            <w:szCs w:val="24"/>
          </w:rPr>
          <w:delText xml:space="preserve">(Sun </w:delText>
        </w:r>
        <w:r w:rsidR="00A925B7" w:rsidRPr="00A925B7" w:rsidDel="00D12D83">
          <w:rPr>
            <w:rFonts w:ascii="Calibri" w:hAnsi="Calibri" w:cs="Calibri"/>
            <w:i/>
            <w:iCs/>
            <w:szCs w:val="24"/>
          </w:rPr>
          <w:delText>et al.</w:delText>
        </w:r>
        <w:r w:rsidR="00A925B7" w:rsidRPr="00A925B7" w:rsidDel="00D12D83">
          <w:rPr>
            <w:rFonts w:ascii="Calibri" w:hAnsi="Calibri" w:cs="Calibri"/>
            <w:szCs w:val="24"/>
          </w:rPr>
          <w:delText>, 2012)</w:delText>
        </w:r>
        <w:r w:rsidR="00232BF7" w:rsidDel="00D12D83">
          <w:rPr>
            <w:rFonts w:asciiTheme="minorHAnsi" w:hAnsiTheme="minorHAnsi" w:cstheme="minorHAnsi"/>
            <w:szCs w:val="24"/>
            <w:lang w:val="en-AU"/>
          </w:rPr>
          <w:fldChar w:fldCharType="end"/>
        </w:r>
        <w:r w:rsidR="00FB62DE" w:rsidRPr="00F15D89" w:rsidDel="00D12D83">
          <w:rPr>
            <w:rFonts w:asciiTheme="minorHAnsi" w:hAnsiTheme="minorHAnsi" w:cstheme="minorHAnsi"/>
            <w:szCs w:val="24"/>
            <w:lang w:val="en-AU"/>
          </w:rPr>
          <w:delText xml:space="preserve">, and separation occurring further south </w:delText>
        </w:r>
        <w:r w:rsidR="00232BF7" w:rsidDel="00D12D83">
          <w:rPr>
            <w:rFonts w:asciiTheme="minorHAnsi" w:hAnsiTheme="minorHAnsi" w:cstheme="minorHAnsi"/>
            <w:szCs w:val="24"/>
            <w:lang w:val="en-AU"/>
          </w:rPr>
          <w:fldChar w:fldCharType="begin"/>
        </w:r>
        <w:r w:rsidR="00A925B7" w:rsidDel="00D12D83">
          <w:rPr>
            <w:rFonts w:asciiTheme="minorHAnsi" w:hAnsiTheme="minorHAnsi" w:cstheme="minorHAnsi"/>
            <w:szCs w:val="24"/>
            <w:lang w:val="en-AU"/>
          </w:rPr>
          <w:delInstrText xml:space="preserve"> ADDIN ZOTERO_ITEM CSL_CITATION {"citationID":"lCrpVmBp","properties":{"formattedCitation":"(Cetina-Heredia {\\i{}et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delInstrText>
        </w:r>
        <w:r w:rsidR="00232BF7" w:rsidDel="00D12D83">
          <w:rPr>
            <w:rFonts w:asciiTheme="minorHAnsi" w:hAnsiTheme="minorHAnsi" w:cstheme="minorHAnsi"/>
            <w:szCs w:val="24"/>
            <w:lang w:val="en-AU"/>
          </w:rPr>
          <w:fldChar w:fldCharType="separate"/>
        </w:r>
        <w:r w:rsidR="00A925B7" w:rsidRPr="00A925B7" w:rsidDel="00D12D83">
          <w:rPr>
            <w:rFonts w:ascii="Calibri" w:hAnsi="Calibri" w:cs="Calibri"/>
            <w:szCs w:val="24"/>
          </w:rPr>
          <w:delText xml:space="preserve">(Cetina-Heredia </w:delText>
        </w:r>
        <w:r w:rsidR="00A925B7" w:rsidRPr="00A925B7" w:rsidDel="00D12D83">
          <w:rPr>
            <w:rFonts w:ascii="Calibri" w:hAnsi="Calibri" w:cs="Calibri"/>
            <w:i/>
            <w:iCs/>
            <w:szCs w:val="24"/>
          </w:rPr>
          <w:delText>et al.</w:delText>
        </w:r>
        <w:r w:rsidR="00A925B7" w:rsidRPr="00A925B7" w:rsidDel="00D12D83">
          <w:rPr>
            <w:rFonts w:ascii="Calibri" w:hAnsi="Calibri" w:cs="Calibri"/>
            <w:szCs w:val="24"/>
          </w:rPr>
          <w:delText>, 2014)</w:delText>
        </w:r>
        <w:r w:rsidR="00232BF7" w:rsidDel="00D12D83">
          <w:rPr>
            <w:rFonts w:asciiTheme="minorHAnsi" w:hAnsiTheme="minorHAnsi" w:cstheme="minorHAnsi"/>
            <w:szCs w:val="24"/>
            <w:lang w:val="en-AU"/>
          </w:rPr>
          <w:fldChar w:fldCharType="end"/>
        </w:r>
        <w:r w:rsidR="00FB62DE" w:rsidRPr="00F15D89" w:rsidDel="00D12D83">
          <w:rPr>
            <w:rFonts w:asciiTheme="minorHAnsi" w:hAnsiTheme="minorHAnsi" w:cstheme="minorHAnsi"/>
            <w:szCs w:val="24"/>
            <w:lang w:val="en-AU"/>
          </w:rPr>
          <w:delText>.</w:delText>
        </w:r>
        <w:r w:rsidR="00A65AFE" w:rsidRPr="00F15D89" w:rsidDel="00D12D83">
          <w:rPr>
            <w:rFonts w:asciiTheme="minorHAnsi" w:hAnsiTheme="minorHAnsi" w:cstheme="minorHAnsi"/>
            <w:szCs w:val="24"/>
            <w:lang w:val="en-AU"/>
          </w:rPr>
          <w:delText xml:space="preserve"> The faster flowing EAC may result in increased uplift of cooler nutrient rich water onto the continental shelf via </w:delText>
        </w:r>
        <w:r w:rsidR="008A542F" w:rsidRPr="00F15D89" w:rsidDel="00D12D83">
          <w:rPr>
            <w:rFonts w:asciiTheme="minorHAnsi" w:hAnsiTheme="minorHAnsi" w:cstheme="minorHAnsi"/>
            <w:szCs w:val="24"/>
            <w:lang w:val="en-AU"/>
          </w:rPr>
          <w:delText xml:space="preserve">current driven </w:delText>
        </w:r>
        <w:r w:rsidR="008E52C9" w:rsidRPr="00F15D89" w:rsidDel="00D12D83">
          <w:rPr>
            <w:rFonts w:asciiTheme="minorHAnsi" w:hAnsiTheme="minorHAnsi" w:cstheme="minorHAnsi"/>
            <w:szCs w:val="24"/>
            <w:lang w:val="en-AU"/>
          </w:rPr>
          <w:delText>uplift</w:delText>
        </w:r>
        <w:r w:rsidR="000B035A" w:rsidRPr="00F15D89" w:rsidDel="00D12D83">
          <w:rPr>
            <w:rFonts w:asciiTheme="minorHAnsi" w:hAnsiTheme="minorHAnsi" w:cstheme="minorHAnsi"/>
            <w:szCs w:val="24"/>
            <w:lang w:val="en-AU"/>
          </w:rPr>
          <w:delText xml:space="preserve"> </w:delText>
        </w:r>
        <w:r w:rsidR="00232BF7" w:rsidDel="00D12D83">
          <w:rPr>
            <w:rFonts w:asciiTheme="minorHAnsi" w:hAnsiTheme="minorHAnsi" w:cstheme="minorHAnsi"/>
            <w:szCs w:val="24"/>
            <w:lang w:val="en-AU"/>
          </w:rPr>
          <w:fldChar w:fldCharType="begin"/>
        </w:r>
        <w:r w:rsidR="00A925B7" w:rsidDel="00D12D83">
          <w:rPr>
            <w:rFonts w:asciiTheme="minorHAnsi" w:hAnsiTheme="minorHAnsi" w:cstheme="minorHAnsi"/>
            <w:szCs w:val="24"/>
            <w:lang w:val="en-AU"/>
          </w:rPr>
          <w:delInstrText xml:space="preserve"> ADDIN ZOTERO_ITEM CSL_CITATION {"citationID":"Tk1XcYX4","properties":{"formattedCitation":"(Roughan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delInstrText>
        </w:r>
        <w:r w:rsidR="00232BF7" w:rsidDel="00D12D83">
          <w:rPr>
            <w:rFonts w:asciiTheme="minorHAnsi" w:hAnsiTheme="minorHAnsi" w:cstheme="minorHAnsi"/>
            <w:szCs w:val="24"/>
            <w:lang w:val="en-AU"/>
          </w:rPr>
          <w:fldChar w:fldCharType="separate"/>
        </w:r>
        <w:r w:rsidR="00A925B7" w:rsidRPr="00A925B7" w:rsidDel="00D12D83">
          <w:rPr>
            <w:rFonts w:ascii="Calibri" w:hAnsi="Calibri" w:cs="Calibri"/>
          </w:rPr>
          <w:delText>(Roughan and Middleton, 2002)</w:delText>
        </w:r>
        <w:r w:rsidR="00232BF7" w:rsidDel="00D12D83">
          <w:rPr>
            <w:rFonts w:asciiTheme="minorHAnsi" w:hAnsiTheme="minorHAnsi" w:cstheme="minorHAnsi"/>
            <w:szCs w:val="24"/>
            <w:lang w:val="en-AU"/>
          </w:rPr>
          <w:fldChar w:fldCharType="end"/>
        </w:r>
        <w:r w:rsidR="001623A4" w:rsidDel="00D12D83">
          <w:rPr>
            <w:rFonts w:asciiTheme="minorHAnsi" w:hAnsiTheme="minorHAnsi" w:cstheme="minorHAnsi"/>
            <w:szCs w:val="24"/>
            <w:lang w:val="en-AU"/>
          </w:rPr>
          <w:delText xml:space="preserve"> as demonstrated </w:delText>
        </w:r>
        <w:r w:rsidR="00311FDB" w:rsidDel="00D12D83">
          <w:rPr>
            <w:rFonts w:asciiTheme="minorHAnsi" w:hAnsiTheme="minorHAnsi" w:cstheme="minorHAnsi"/>
            <w:szCs w:val="24"/>
            <w:lang w:val="en-AU"/>
          </w:rPr>
          <w:delText>by the northern</w:delText>
        </w:r>
        <w:r w:rsidR="001623A4" w:rsidDel="00D12D83">
          <w:rPr>
            <w:rFonts w:asciiTheme="minorHAnsi" w:hAnsiTheme="minorHAnsi" w:cstheme="minorHAnsi"/>
            <w:szCs w:val="24"/>
            <w:lang w:val="en-AU"/>
          </w:rPr>
          <w:delText xml:space="preserve"> transects in </w:delText>
        </w:r>
        <w:r w:rsidR="00311FDB" w:rsidDel="00D12D83">
          <w:rPr>
            <w:rFonts w:asciiTheme="minorHAnsi" w:hAnsiTheme="minorHAnsi" w:cstheme="minorHAnsi"/>
            <w:szCs w:val="24"/>
            <w:lang w:val="en-AU"/>
          </w:rPr>
          <w:delText xml:space="preserve">our </w:delText>
        </w:r>
        <w:r w:rsidR="001623A4" w:rsidDel="00D12D83">
          <w:rPr>
            <w:rFonts w:asciiTheme="minorHAnsi" w:hAnsiTheme="minorHAnsi" w:cstheme="minorHAnsi"/>
            <w:szCs w:val="24"/>
            <w:lang w:val="en-AU"/>
          </w:rPr>
          <w:delText>current study which were heavily influenced by the EAC</w:delText>
        </w:r>
        <w:r w:rsidR="003514AD" w:rsidDel="00D12D83">
          <w:rPr>
            <w:rFonts w:asciiTheme="minorHAnsi" w:hAnsiTheme="minorHAnsi" w:cstheme="minorHAnsi"/>
            <w:szCs w:val="24"/>
            <w:lang w:val="en-AU"/>
          </w:rPr>
          <w:delText>.</w:delText>
        </w:r>
        <w:r w:rsidR="00ED3E08" w:rsidDel="00D12D83">
          <w:rPr>
            <w:rFonts w:asciiTheme="minorHAnsi" w:hAnsiTheme="minorHAnsi" w:cstheme="minorHAnsi"/>
            <w:szCs w:val="24"/>
            <w:lang w:val="en-AU"/>
          </w:rPr>
          <w:delText xml:space="preserve"> </w:delText>
        </w:r>
        <w:r w:rsidR="003514AD" w:rsidDel="00D12D83">
          <w:rPr>
            <w:rFonts w:asciiTheme="minorHAnsi" w:hAnsiTheme="minorHAnsi" w:cstheme="minorHAnsi"/>
            <w:szCs w:val="24"/>
            <w:lang w:val="en-AU"/>
          </w:rPr>
          <w:delText>I</w:delText>
        </w:r>
        <w:r w:rsidR="00ED3E08" w:rsidDel="00D12D83">
          <w:rPr>
            <w:rFonts w:asciiTheme="minorHAnsi" w:hAnsiTheme="minorHAnsi" w:cstheme="minorHAnsi"/>
            <w:szCs w:val="24"/>
            <w:lang w:val="en-AU"/>
          </w:rPr>
          <w:delText xml:space="preserve">t is unclear if this will offset the already declining growth rates in phytoplankton which have been caused by the greater influence of the warm oligotrophic EAC </w:delText>
        </w:r>
        <w:r w:rsidR="00ED3E08" w:rsidDel="00D12D83">
          <w:rPr>
            <w:rFonts w:asciiTheme="minorHAnsi" w:hAnsiTheme="minorHAnsi" w:cstheme="minorHAnsi"/>
            <w:szCs w:val="24"/>
            <w:lang w:val="en-AU"/>
          </w:rPr>
          <w:fldChar w:fldCharType="begin"/>
        </w:r>
        <w:r w:rsidR="00A925B7" w:rsidDel="00D12D83">
          <w:rPr>
            <w:rFonts w:asciiTheme="minorHAnsi" w:hAnsiTheme="minorHAnsi" w:cstheme="minorHAnsi"/>
            <w:szCs w:val="24"/>
            <w:lang w:val="en-AU"/>
          </w:rPr>
          <w:delInstrText xml:space="preserve"> ADDIN ZOTERO_ITEM CSL_CITATION {"citationID":"NhO6YI8I","properties":{"formattedCitation":"(Thompson {\\i{}et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1616-1599","journalAbbreviation":"Mar. Ecol.: Prog. Ser.","language":"en","page":"1-19","source":"www.int-res.com","title":"Long-term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delInstrText>
        </w:r>
        <w:r w:rsidR="00ED3E08" w:rsidDel="00D12D83">
          <w:rPr>
            <w:rFonts w:asciiTheme="minorHAnsi" w:hAnsiTheme="minorHAnsi" w:cstheme="minorHAnsi"/>
            <w:szCs w:val="24"/>
            <w:lang w:val="en-AU"/>
          </w:rPr>
          <w:fldChar w:fldCharType="separate"/>
        </w:r>
        <w:r w:rsidR="00A925B7" w:rsidRPr="00A925B7" w:rsidDel="00D12D83">
          <w:rPr>
            <w:rFonts w:ascii="Calibri" w:hAnsi="Calibri" w:cs="Calibri"/>
            <w:szCs w:val="24"/>
          </w:rPr>
          <w:delText xml:space="preserve">(Thompson </w:delText>
        </w:r>
        <w:r w:rsidR="00A925B7" w:rsidRPr="00A925B7" w:rsidDel="00D12D83">
          <w:rPr>
            <w:rFonts w:ascii="Calibri" w:hAnsi="Calibri" w:cs="Calibri"/>
            <w:i/>
            <w:iCs/>
            <w:szCs w:val="24"/>
          </w:rPr>
          <w:delText>et al.</w:delText>
        </w:r>
        <w:r w:rsidR="00A925B7" w:rsidRPr="00A925B7" w:rsidDel="00D12D83">
          <w:rPr>
            <w:rFonts w:ascii="Calibri" w:hAnsi="Calibri" w:cs="Calibri"/>
            <w:szCs w:val="24"/>
          </w:rPr>
          <w:delText>, 2009)</w:delText>
        </w:r>
        <w:r w:rsidR="00ED3E08" w:rsidDel="00D12D83">
          <w:rPr>
            <w:rFonts w:asciiTheme="minorHAnsi" w:hAnsiTheme="minorHAnsi" w:cstheme="minorHAnsi"/>
            <w:szCs w:val="24"/>
            <w:lang w:val="en-AU"/>
          </w:rPr>
          <w:fldChar w:fldCharType="end"/>
        </w:r>
        <w:r w:rsidR="00A65AFE" w:rsidRPr="00F15D89" w:rsidDel="00D12D83">
          <w:rPr>
            <w:rFonts w:asciiTheme="minorHAnsi" w:hAnsiTheme="minorHAnsi" w:cstheme="minorHAnsi"/>
            <w:szCs w:val="24"/>
            <w:lang w:val="en-AU"/>
          </w:rPr>
          <w:delText>.</w:delText>
        </w:r>
        <w:r w:rsidR="00E715A7" w:rsidDel="00D12D83">
          <w:rPr>
            <w:rFonts w:asciiTheme="minorHAnsi" w:hAnsiTheme="minorHAnsi" w:cstheme="minorHAnsi"/>
            <w:szCs w:val="24"/>
            <w:lang w:val="en-AU"/>
          </w:rPr>
          <w:delText xml:space="preserve"> A decline in dinoflagellates has </w:delText>
        </w:r>
        <w:r w:rsidR="000202B2" w:rsidDel="00D12D83">
          <w:rPr>
            <w:rFonts w:asciiTheme="minorHAnsi" w:hAnsiTheme="minorHAnsi" w:cstheme="minorHAnsi"/>
            <w:szCs w:val="24"/>
            <w:lang w:val="en-AU"/>
          </w:rPr>
          <w:delText xml:space="preserve">also </w:delText>
        </w:r>
        <w:r w:rsidR="00E715A7" w:rsidDel="00D12D83">
          <w:rPr>
            <w:rFonts w:asciiTheme="minorHAnsi" w:hAnsiTheme="minorHAnsi" w:cstheme="minorHAnsi"/>
            <w:szCs w:val="24"/>
            <w:lang w:val="en-AU"/>
          </w:rPr>
          <w:delText xml:space="preserve">been detected </w:delText>
        </w:r>
        <w:r w:rsidR="009A68C4" w:rsidDel="00D12D83">
          <w:rPr>
            <w:rFonts w:asciiTheme="minorHAnsi" w:hAnsiTheme="minorHAnsi" w:cstheme="minorHAnsi"/>
            <w:szCs w:val="24"/>
            <w:lang w:val="en-AU"/>
          </w:rPr>
          <w:delText>120</w:delText>
        </w:r>
        <w:r w:rsidR="003F2692" w:rsidDel="00D12D83">
          <w:rPr>
            <w:rFonts w:asciiTheme="minorHAnsi" w:hAnsiTheme="minorHAnsi" w:cstheme="minorHAnsi"/>
            <w:szCs w:val="24"/>
            <w:lang w:val="en-AU"/>
          </w:rPr>
          <w:delText xml:space="preserve"> </w:delText>
        </w:r>
        <w:r w:rsidR="009A68C4" w:rsidDel="00D12D83">
          <w:rPr>
            <w:rFonts w:asciiTheme="minorHAnsi" w:hAnsiTheme="minorHAnsi" w:cstheme="minorHAnsi"/>
            <w:szCs w:val="24"/>
            <w:lang w:val="en-AU"/>
          </w:rPr>
          <w:delText>km further</w:delText>
        </w:r>
        <w:r w:rsidR="00E715A7" w:rsidDel="00D12D83">
          <w:rPr>
            <w:rFonts w:asciiTheme="minorHAnsi" w:hAnsiTheme="minorHAnsi" w:cstheme="minorHAnsi"/>
            <w:szCs w:val="24"/>
            <w:lang w:val="en-AU"/>
          </w:rPr>
          <w:delText xml:space="preserve"> of th</w:delText>
        </w:r>
        <w:r w:rsidR="009A68C4" w:rsidDel="00D12D83">
          <w:rPr>
            <w:rFonts w:asciiTheme="minorHAnsi" w:hAnsiTheme="minorHAnsi" w:cstheme="minorHAnsi"/>
            <w:szCs w:val="24"/>
            <w:lang w:val="en-AU"/>
          </w:rPr>
          <w:delText>is</w:delText>
        </w:r>
        <w:r w:rsidR="00E715A7" w:rsidDel="00D12D83">
          <w:rPr>
            <w:rFonts w:asciiTheme="minorHAnsi" w:hAnsiTheme="minorHAnsi" w:cstheme="minorHAnsi"/>
            <w:szCs w:val="24"/>
            <w:lang w:val="en-AU"/>
          </w:rPr>
          <w:delText xml:space="preserve"> study </w:delText>
        </w:r>
        <w:r w:rsidR="00D80250" w:rsidDel="00D12D83">
          <w:rPr>
            <w:rFonts w:asciiTheme="minorHAnsi" w:hAnsiTheme="minorHAnsi" w:cstheme="minorHAnsi"/>
            <w:szCs w:val="24"/>
            <w:lang w:val="en-AU"/>
          </w:rPr>
          <w:delText>region</w:delText>
        </w:r>
        <w:r w:rsidR="00E715A7" w:rsidDel="00D12D83">
          <w:rPr>
            <w:rFonts w:asciiTheme="minorHAnsi" w:hAnsiTheme="minorHAnsi" w:cstheme="minorHAnsi"/>
            <w:szCs w:val="24"/>
            <w:lang w:val="en-AU"/>
          </w:rPr>
          <w:delText xml:space="preserve"> although there was no decline in overall phytoplankton abundance</w:delText>
        </w:r>
        <w:r w:rsidR="003514AD" w:rsidDel="00D12D83">
          <w:rPr>
            <w:rFonts w:asciiTheme="minorHAnsi" w:hAnsiTheme="minorHAnsi" w:cstheme="minorHAnsi"/>
            <w:szCs w:val="24"/>
            <w:lang w:val="en-AU"/>
          </w:rPr>
          <w:delText>, suggesting a change in community assemblage</w:delText>
        </w:r>
        <w:r w:rsidR="00E715A7" w:rsidDel="00D12D83">
          <w:rPr>
            <w:rFonts w:asciiTheme="minorHAnsi" w:hAnsiTheme="minorHAnsi" w:cstheme="minorHAnsi"/>
            <w:szCs w:val="24"/>
            <w:lang w:val="en-AU"/>
          </w:rPr>
          <w:delText xml:space="preserve"> </w:delText>
        </w:r>
        <w:r w:rsidR="00E715A7" w:rsidDel="00D12D83">
          <w:rPr>
            <w:rFonts w:asciiTheme="minorHAnsi" w:hAnsiTheme="minorHAnsi" w:cstheme="minorHAnsi"/>
            <w:szCs w:val="24"/>
            <w:lang w:val="en-AU"/>
          </w:rPr>
          <w:fldChar w:fldCharType="begin"/>
        </w:r>
        <w:r w:rsidR="00A925B7" w:rsidDel="00D12D83">
          <w:rPr>
            <w:rFonts w:asciiTheme="minorHAnsi" w:hAnsiTheme="minorHAnsi" w:cstheme="minorHAnsi"/>
            <w:szCs w:val="24"/>
            <w:lang w:val="en-AU"/>
          </w:rPr>
          <w:delInstrText xml:space="preserve"> ADDIN ZOTERO_ITEM CSL_CITATION {"citationID":"9uf3uqPG","properties":{"formattedCitation":"(Ajani {\\i{}et al.}, 2014)","plainCitation":"(Ajani et al., 2014)","noteIndex":0},"citationItems":[{"id":1366,"uris":["http://zotero.org/users/local/U6DoygBa/items/5B9GYFGR"],"uri":["http://zotero.org/users/local/U6DoygBa/items/5B9GYFGR"],"itemData":{"id":1366,"type":"article-journal","container-title":"Limnology and Oceanography","DOI":"10.4319/lo.2014.59.6.2240","ISSN":"1939-5590","issue":"6","journalAbbreviation":"Limnol. Oceanogr.","language":"en","note":"_eprint: https://aslopubs.onlinelibrary.wiley.com/doi/pdf/10.4319/lo.2014.59.6.2240","page":"2240-2242","source":"Wiley Online Library","title":"Erratum: A decadal decline in relative abundance and a shift in microphytoplankton composition at a long-term coastal station off southeast Australia","title-short":"Erratum","volume":"59","author":[{"family":"Ajani","given":"Penelope A."},{"family":"Allen","given":"Andrew P."},{"family":"Ingleton","given":"Tim"},{"family":"Armand","given":"Leanne"}],"issued":{"date-parts":[["2014"]]}}}],"schema":"https://github.com/citation-style-language/schema/raw/master/csl-citation.json"} </w:delInstrText>
        </w:r>
        <w:r w:rsidR="00E715A7" w:rsidDel="00D12D83">
          <w:rPr>
            <w:rFonts w:asciiTheme="minorHAnsi" w:hAnsiTheme="minorHAnsi" w:cstheme="minorHAnsi"/>
            <w:szCs w:val="24"/>
            <w:lang w:val="en-AU"/>
          </w:rPr>
          <w:fldChar w:fldCharType="separate"/>
        </w:r>
        <w:r w:rsidR="00A925B7" w:rsidRPr="00A925B7" w:rsidDel="00D12D83">
          <w:rPr>
            <w:rFonts w:ascii="Calibri" w:hAnsi="Calibri" w:cs="Calibri"/>
            <w:szCs w:val="24"/>
          </w:rPr>
          <w:delText xml:space="preserve">(Ajani </w:delText>
        </w:r>
        <w:r w:rsidR="00A925B7" w:rsidRPr="00A925B7" w:rsidDel="00D12D83">
          <w:rPr>
            <w:rFonts w:ascii="Calibri" w:hAnsi="Calibri" w:cs="Calibri"/>
            <w:i/>
            <w:iCs/>
            <w:szCs w:val="24"/>
          </w:rPr>
          <w:delText>et al.</w:delText>
        </w:r>
        <w:r w:rsidR="00A925B7" w:rsidRPr="00A925B7" w:rsidDel="00D12D83">
          <w:rPr>
            <w:rFonts w:ascii="Calibri" w:hAnsi="Calibri" w:cs="Calibri"/>
            <w:szCs w:val="24"/>
          </w:rPr>
          <w:delText>, 2014)</w:delText>
        </w:r>
        <w:r w:rsidR="00E715A7" w:rsidDel="00D12D83">
          <w:rPr>
            <w:rFonts w:asciiTheme="minorHAnsi" w:hAnsiTheme="minorHAnsi" w:cstheme="minorHAnsi"/>
            <w:szCs w:val="24"/>
            <w:lang w:val="en-AU"/>
          </w:rPr>
          <w:fldChar w:fldCharType="end"/>
        </w:r>
        <w:r w:rsidR="00E715A7" w:rsidDel="00D12D83">
          <w:rPr>
            <w:rFonts w:asciiTheme="minorHAnsi" w:hAnsiTheme="minorHAnsi" w:cstheme="minorHAnsi"/>
            <w:szCs w:val="24"/>
            <w:lang w:val="en-AU"/>
          </w:rPr>
          <w:delText>.</w:delText>
        </w:r>
        <w:r w:rsidR="00A65AFE" w:rsidRPr="00F15D89" w:rsidDel="00D12D83">
          <w:rPr>
            <w:rFonts w:asciiTheme="minorHAnsi" w:hAnsiTheme="minorHAnsi" w:cstheme="minorHAnsi"/>
            <w:szCs w:val="24"/>
            <w:lang w:val="en-AU"/>
          </w:rPr>
          <w:delText xml:space="preserve"> With the EAC pushing further south before it separates from the coast</w:delText>
        </w:r>
        <w:r w:rsidR="007A763C" w:rsidDel="00D12D83">
          <w:rPr>
            <w:rFonts w:asciiTheme="minorHAnsi" w:hAnsiTheme="minorHAnsi" w:cstheme="minorHAnsi"/>
            <w:szCs w:val="24"/>
            <w:lang w:val="en-AU"/>
          </w:rPr>
          <w:delText xml:space="preserve"> </w:delText>
        </w:r>
        <w:r w:rsidR="007A763C" w:rsidDel="00D12D83">
          <w:rPr>
            <w:rFonts w:asciiTheme="minorHAnsi" w:hAnsiTheme="minorHAnsi" w:cstheme="minorHAnsi"/>
            <w:szCs w:val="24"/>
            <w:lang w:val="en-AU"/>
          </w:rPr>
          <w:fldChar w:fldCharType="begin"/>
        </w:r>
        <w:r w:rsidR="00A925B7" w:rsidDel="00D12D83">
          <w:rPr>
            <w:rFonts w:asciiTheme="minorHAnsi" w:hAnsiTheme="minorHAnsi" w:cstheme="minorHAnsi"/>
            <w:szCs w:val="24"/>
            <w:lang w:val="en-AU"/>
          </w:rPr>
          <w:delInstrText xml:space="preserve"> ADDIN ZOTERO_ITEM CSL_CITATION {"citationID":"H6EONHai","properties":{"formattedCitation":"(Cetina-Heredia {\\i{}et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delInstrText>
        </w:r>
        <w:r w:rsidR="007A763C" w:rsidDel="00D12D83">
          <w:rPr>
            <w:rFonts w:asciiTheme="minorHAnsi" w:hAnsiTheme="minorHAnsi" w:cstheme="minorHAnsi"/>
            <w:szCs w:val="24"/>
            <w:lang w:val="en-AU"/>
          </w:rPr>
          <w:fldChar w:fldCharType="separate"/>
        </w:r>
        <w:r w:rsidR="00A925B7" w:rsidRPr="00A925B7" w:rsidDel="00D12D83">
          <w:rPr>
            <w:rFonts w:ascii="Calibri" w:hAnsi="Calibri" w:cs="Calibri"/>
            <w:szCs w:val="24"/>
          </w:rPr>
          <w:delText xml:space="preserve">(Cetina-Heredia </w:delText>
        </w:r>
        <w:r w:rsidR="00A925B7" w:rsidRPr="00A925B7" w:rsidDel="00D12D83">
          <w:rPr>
            <w:rFonts w:ascii="Calibri" w:hAnsi="Calibri" w:cs="Calibri"/>
            <w:i/>
            <w:iCs/>
            <w:szCs w:val="24"/>
          </w:rPr>
          <w:delText>et al.</w:delText>
        </w:r>
        <w:r w:rsidR="00A925B7" w:rsidRPr="00A925B7" w:rsidDel="00D12D83">
          <w:rPr>
            <w:rFonts w:ascii="Calibri" w:hAnsi="Calibri" w:cs="Calibri"/>
            <w:szCs w:val="24"/>
          </w:rPr>
          <w:delText>, 2014)</w:delText>
        </w:r>
        <w:r w:rsidR="007A763C" w:rsidDel="00D12D83">
          <w:rPr>
            <w:rFonts w:asciiTheme="minorHAnsi" w:hAnsiTheme="minorHAnsi" w:cstheme="minorHAnsi"/>
            <w:szCs w:val="24"/>
            <w:lang w:val="en-AU"/>
          </w:rPr>
          <w:fldChar w:fldCharType="end"/>
        </w:r>
        <w:r w:rsidR="00A65AFE" w:rsidRPr="00F15D89" w:rsidDel="00D12D83">
          <w:rPr>
            <w:rFonts w:asciiTheme="minorHAnsi" w:hAnsiTheme="minorHAnsi" w:cstheme="minorHAnsi"/>
            <w:szCs w:val="24"/>
            <w:lang w:val="en-AU"/>
          </w:rPr>
          <w:delText xml:space="preserve">, it may generate increased uplift </w:delText>
        </w:r>
        <w:r w:rsidR="000202B2" w:rsidDel="00D12D83">
          <w:rPr>
            <w:rFonts w:asciiTheme="minorHAnsi" w:hAnsiTheme="minorHAnsi" w:cstheme="minorHAnsi"/>
            <w:szCs w:val="24"/>
            <w:lang w:val="en-AU"/>
          </w:rPr>
          <w:delText xml:space="preserve">and therefore nutrient supply </w:delText>
        </w:r>
        <w:r w:rsidR="00185202" w:rsidDel="00D12D83">
          <w:rPr>
            <w:rFonts w:asciiTheme="minorHAnsi" w:hAnsiTheme="minorHAnsi" w:cstheme="minorHAnsi"/>
            <w:szCs w:val="24"/>
            <w:lang w:val="en-AU"/>
          </w:rPr>
          <w:fldChar w:fldCharType="begin"/>
        </w:r>
        <w:r w:rsidR="00A925B7" w:rsidDel="00D12D83">
          <w:rPr>
            <w:rFonts w:asciiTheme="minorHAnsi" w:hAnsiTheme="minorHAnsi" w:cstheme="minorHAnsi"/>
            <w:szCs w:val="24"/>
            <w:lang w:val="en-AU"/>
          </w:rPr>
          <w:delInstrText xml:space="preserve"> ADDIN ZOTERO_ITEM CSL_CITATION {"citationID":"tNGNYZYd","properties":{"formattedCitation":"(Oke and Middleton, 2001)","plainCitation":"(Oke and Middleton, 2001)","noteIndex":0},"citationItems":[{"id":827,"uris":["http://zotero.org/users/local/U6DoygBa/items/BAFKF6PB"],"uri":["http://zotero.org/users/local/U6DoygBa/items/BAFKF6PB"],"itemData":{"id":827,"type":"article-journal","abstract":"In January 1997, a bloom of the dinoflagellate Noctiluca scintillans occurred off Port Stephens, on the New South Wales (NSW) central coast. The nutrient enrichment that presumably caused the bloom was apparently unrelated to local winds. The purpose of this study is to investigate the role of the East Australian Current (EAC) in promoting nutrient-rich slope water into the euphotic zone off Port Stephens. To this end, a regional model of the NSW coast is presented and a new mechanism for upwelling is proposed. The simulations indicate that uplifting of slope water results from the interaction of the EAC with the continental shelf topography near Laurieton, located to the north of Port Stephens. The uplifted water is consequently advected along the shelf to Port Stephens, where the EAC separates from the coast. As a result of this divergence, the uplifted slope water is upwelled to the surface, and outcrops over the shelf. In situ velocity and temperature measurements are presented as evidence for the upwelling mechanism and the proposed path of the upwelled slope water is inferred by modelling the dispersal of a passive concentration tracer injected to the north of the upwelling region. The proposed upwelling mechanism may provide insight into topographically induced upwelling in other western boundary current regions.","container-title":"Continental Shelf Research","DOI":"https://doi.org/10.1016/S0278-4343(00)00127-8","ISSN":"0278-4343","issue":"6","journalAbbreviation":"Cont. Shelf Res.","page":"587-606","title":"Nutrient enrichment off Port Stephens: the role of the East Australian Current","volume":"21","author":[{"family":"Oke","given":"Peter R."},{"family":"Middleton","given":"Jason H."}],"issued":{"date-parts":[["2001",4,1]]}}}],"schema":"https://github.com/citation-style-language/schema/raw/master/csl-citation.json"} </w:delInstrText>
        </w:r>
        <w:r w:rsidR="00185202" w:rsidDel="00D12D83">
          <w:rPr>
            <w:rFonts w:asciiTheme="minorHAnsi" w:hAnsiTheme="minorHAnsi" w:cstheme="minorHAnsi"/>
            <w:szCs w:val="24"/>
            <w:lang w:val="en-AU"/>
          </w:rPr>
          <w:fldChar w:fldCharType="separate"/>
        </w:r>
        <w:r w:rsidR="00A925B7" w:rsidRPr="00A925B7" w:rsidDel="00D12D83">
          <w:rPr>
            <w:rFonts w:ascii="Calibri" w:hAnsi="Calibri" w:cs="Calibri"/>
          </w:rPr>
          <w:delText>(Oke and Middleton, 2001)</w:delText>
        </w:r>
        <w:r w:rsidR="00185202" w:rsidDel="00D12D83">
          <w:rPr>
            <w:rFonts w:asciiTheme="minorHAnsi" w:hAnsiTheme="minorHAnsi" w:cstheme="minorHAnsi"/>
            <w:szCs w:val="24"/>
            <w:lang w:val="en-AU"/>
          </w:rPr>
          <w:fldChar w:fldCharType="end"/>
        </w:r>
        <w:r w:rsidR="00185202" w:rsidDel="00D12D83">
          <w:rPr>
            <w:rFonts w:asciiTheme="minorHAnsi" w:hAnsiTheme="minorHAnsi" w:cstheme="minorHAnsi"/>
            <w:szCs w:val="24"/>
            <w:lang w:val="en-AU"/>
          </w:rPr>
          <w:delText xml:space="preserve"> </w:delText>
        </w:r>
        <w:r w:rsidR="00A65AFE" w:rsidRPr="00F15D89" w:rsidDel="00D12D83">
          <w:rPr>
            <w:rFonts w:asciiTheme="minorHAnsi" w:hAnsiTheme="minorHAnsi" w:cstheme="minorHAnsi"/>
            <w:szCs w:val="24"/>
            <w:lang w:val="en-AU"/>
          </w:rPr>
          <w:delText>in regions which currently have low levels of current driven uplift</w:delText>
        </w:r>
        <w:r w:rsidR="007A763C" w:rsidDel="00D12D83">
          <w:rPr>
            <w:rFonts w:asciiTheme="minorHAnsi" w:hAnsiTheme="minorHAnsi" w:cstheme="minorHAnsi"/>
            <w:szCs w:val="24"/>
            <w:lang w:val="en-AU"/>
          </w:rPr>
          <w:delText>.</w:delText>
        </w:r>
      </w:del>
    </w:p>
    <w:p w14:paraId="29C3C391" w14:textId="074727C8" w:rsidR="00FB62DE" w:rsidRPr="00F15D89" w:rsidRDefault="00EB0EB8"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While</w:t>
      </w:r>
      <w:commentRangeEnd w:id="231"/>
      <w:r w:rsidR="00D12D83">
        <w:rPr>
          <w:rStyle w:val="CommentReference"/>
        </w:rPr>
        <w:commentReference w:id="231"/>
      </w:r>
      <w:r>
        <w:rPr>
          <w:rFonts w:asciiTheme="minorHAnsi" w:hAnsiTheme="minorHAnsi" w:cstheme="minorHAnsi"/>
          <w:szCs w:val="24"/>
          <w:lang w:val="en-AU"/>
        </w:rPr>
        <w:t xml:space="preserve"> the distributions and patterns observed in the current study align with global observations, they are only </w:t>
      </w:r>
      <w:r w:rsidRPr="00F15D89">
        <w:rPr>
          <w:rFonts w:asciiTheme="minorHAnsi" w:hAnsiTheme="minorHAnsi" w:cstheme="minorHAnsi"/>
          <w:szCs w:val="24"/>
          <w:lang w:val="en-AU"/>
        </w:rPr>
        <w:t xml:space="preserve">a snapshot and </w:t>
      </w:r>
      <w:ins w:id="233" w:author="Jason Everett" w:date="2020-12-17T12:55:00Z">
        <w:r w:rsidR="00D12D83">
          <w:rPr>
            <w:rFonts w:asciiTheme="minorHAnsi" w:hAnsiTheme="minorHAnsi" w:cstheme="minorHAnsi"/>
            <w:szCs w:val="24"/>
            <w:lang w:val="en-AU"/>
          </w:rPr>
          <w:t xml:space="preserve">at </w:t>
        </w:r>
      </w:ins>
      <w:del w:id="234" w:author="Jason Everett" w:date="2020-12-17T12:55:00Z">
        <w:r w:rsidRPr="00F15D89" w:rsidDel="00D12D83">
          <w:rPr>
            <w:rFonts w:asciiTheme="minorHAnsi" w:hAnsiTheme="minorHAnsi" w:cstheme="minorHAnsi"/>
            <w:szCs w:val="24"/>
            <w:lang w:val="en-AU"/>
          </w:rPr>
          <w:delText>it is possible that</w:delText>
        </w:r>
        <w:r w:rsidDel="00D12D83">
          <w:rPr>
            <w:rFonts w:asciiTheme="minorHAnsi" w:hAnsiTheme="minorHAnsi" w:cstheme="minorHAnsi"/>
            <w:szCs w:val="24"/>
            <w:lang w:val="en-AU"/>
          </w:rPr>
          <w:delText xml:space="preserve"> at </w:delText>
        </w:r>
      </w:del>
      <w:r>
        <w:rPr>
          <w:rFonts w:asciiTheme="minorHAnsi" w:hAnsiTheme="minorHAnsi" w:cstheme="minorHAnsi"/>
          <w:szCs w:val="24"/>
          <w:lang w:val="en-AU"/>
        </w:rPr>
        <w:t>other times of the year</w:t>
      </w:r>
      <w:r w:rsidRPr="00F15D89">
        <w:rPr>
          <w:rFonts w:asciiTheme="minorHAnsi" w:hAnsiTheme="minorHAnsi" w:cstheme="minorHAnsi"/>
          <w:szCs w:val="24"/>
          <w:lang w:val="en-AU"/>
        </w:rPr>
        <w:t xml:space="preserve"> the patterns</w:t>
      </w:r>
      <w:del w:id="235" w:author="Jason Everett" w:date="2020-12-17T12:55:00Z">
        <w:r w:rsidRPr="00F15D89" w:rsidDel="00D12D83">
          <w:rPr>
            <w:rFonts w:asciiTheme="minorHAnsi" w:hAnsiTheme="minorHAnsi" w:cstheme="minorHAnsi"/>
            <w:szCs w:val="24"/>
            <w:lang w:val="en-AU"/>
          </w:rPr>
          <w:delText xml:space="preserve"> seen</w:delText>
        </w:r>
      </w:del>
      <w:r w:rsidRPr="00F15D89">
        <w:rPr>
          <w:rFonts w:asciiTheme="minorHAnsi" w:hAnsiTheme="minorHAnsi" w:cstheme="minorHAnsi"/>
          <w:szCs w:val="24"/>
          <w:lang w:val="en-AU"/>
        </w:rPr>
        <w:t xml:space="preserve"> may vary</w:t>
      </w:r>
      <w:del w:id="236" w:author="Jason Everett" w:date="2020-12-17T12:55:00Z">
        <w:r w:rsidRPr="00F15D89" w:rsidDel="00D12D83">
          <w:rPr>
            <w:rFonts w:asciiTheme="minorHAnsi" w:hAnsiTheme="minorHAnsi" w:cstheme="minorHAnsi"/>
            <w:szCs w:val="24"/>
            <w:lang w:val="en-AU"/>
          </w:rPr>
          <w:delText xml:space="preserve"> from what we </w:delText>
        </w:r>
        <w:r w:rsidRPr="0070771F" w:rsidDel="00D12D83">
          <w:rPr>
            <w:rFonts w:asciiTheme="minorHAnsi" w:hAnsiTheme="minorHAnsi" w:cstheme="minorHAnsi"/>
            <w:szCs w:val="24"/>
            <w:lang w:val="en-AU"/>
          </w:rPr>
          <w:delText>observed</w:delText>
        </w:r>
      </w:del>
      <w:r w:rsidRPr="0070771F">
        <w:rPr>
          <w:rFonts w:asciiTheme="minorHAnsi" w:hAnsiTheme="minorHAnsi" w:cstheme="minorHAnsi"/>
          <w:szCs w:val="24"/>
          <w:lang w:val="en-AU"/>
        </w:rPr>
        <w:t xml:space="preserve">. Our analysis of seasonal influence by the EAC showed </w:t>
      </w:r>
      <w:r w:rsidRPr="00EB0EB8">
        <w:rPr>
          <w:rFonts w:asciiTheme="minorHAnsi" w:hAnsiTheme="minorHAnsi" w:cstheme="minorHAnsi"/>
          <w:szCs w:val="24"/>
          <w:lang w:val="en-AU"/>
        </w:rPr>
        <w:t>that while there are strong seasonal variations in alongshore current velocity due to the EAC (Figure 6), the velocities observed in our study reflect a large portion of the year in terms of</w:t>
      </w:r>
      <w:r>
        <w:rPr>
          <w:rFonts w:asciiTheme="minorHAnsi" w:hAnsiTheme="minorHAnsi" w:cstheme="minorHAnsi"/>
          <w:szCs w:val="24"/>
          <w:lang w:val="en-AU"/>
        </w:rPr>
        <w:t xml:space="preserve"> the velocities at our transect locations</w:t>
      </w:r>
      <w:r w:rsidRPr="0070771F">
        <w:rPr>
          <w:rFonts w:asciiTheme="minorHAnsi" w:hAnsiTheme="minorHAnsi" w:cstheme="minorHAnsi"/>
          <w:szCs w:val="24"/>
          <w:lang w:val="en-AU"/>
        </w:rPr>
        <w:t xml:space="preserve">. </w:t>
      </w:r>
      <w:r>
        <w:rPr>
          <w:rFonts w:asciiTheme="minorHAnsi" w:hAnsiTheme="minorHAnsi" w:cstheme="minorHAnsi"/>
          <w:szCs w:val="24"/>
          <w:lang w:val="en-AU"/>
        </w:rPr>
        <w:t>Despite this</w:t>
      </w:r>
      <w:r w:rsidR="0097550F">
        <w:rPr>
          <w:rFonts w:asciiTheme="minorHAnsi" w:hAnsiTheme="minorHAnsi" w:cstheme="minorHAnsi"/>
          <w:szCs w:val="24"/>
          <w:lang w:val="en-AU"/>
        </w:rPr>
        <w:t>,</w:t>
      </w:r>
      <w:r>
        <w:rPr>
          <w:rFonts w:asciiTheme="minorHAnsi" w:hAnsiTheme="minorHAnsi" w:cstheme="minorHAnsi"/>
          <w:szCs w:val="24"/>
          <w:lang w:val="en-AU"/>
        </w:rPr>
        <w:t xml:space="preserve"> the EAC is strengthening and t</w:t>
      </w:r>
      <w:r w:rsidR="00C809B9" w:rsidRPr="00F15D89">
        <w:rPr>
          <w:rFonts w:asciiTheme="minorHAnsi" w:hAnsiTheme="minorHAnsi" w:cstheme="minorHAnsi"/>
          <w:szCs w:val="24"/>
          <w:lang w:val="en-AU"/>
        </w:rPr>
        <w:t>he increasing water temperatures</w:t>
      </w:r>
      <w:r w:rsidR="004B4D38" w:rsidRPr="00F15D89">
        <w:rPr>
          <w:rFonts w:asciiTheme="minorHAnsi" w:hAnsiTheme="minorHAnsi" w:cstheme="minorHAnsi"/>
          <w:szCs w:val="24"/>
          <w:lang w:val="en-AU"/>
        </w:rPr>
        <w:t xml:space="preserve"> in the southeast Australian region</w:t>
      </w:r>
      <w:r w:rsidR="00C809B9" w:rsidRPr="00F15D89">
        <w:rPr>
          <w:rFonts w:asciiTheme="minorHAnsi" w:hAnsiTheme="minorHAnsi" w:cstheme="minorHAnsi"/>
          <w:szCs w:val="24"/>
          <w:lang w:val="en-AU"/>
        </w:rPr>
        <w:t xml:space="preserve"> </w:t>
      </w:r>
      <w:r w:rsidR="0058280A" w:rsidRPr="00F15D89">
        <w:rPr>
          <w:rFonts w:asciiTheme="minorHAnsi" w:hAnsiTheme="minorHAnsi" w:cstheme="minorHAnsi"/>
          <w:szCs w:val="24"/>
          <w:lang w:val="en-AU"/>
        </w:rPr>
        <w:t>are already impacting</w:t>
      </w:r>
      <w:r w:rsidR="00C809B9" w:rsidRPr="00F15D89">
        <w:rPr>
          <w:rFonts w:asciiTheme="minorHAnsi" w:hAnsiTheme="minorHAnsi" w:cstheme="minorHAnsi"/>
          <w:szCs w:val="24"/>
          <w:lang w:val="en-AU"/>
        </w:rPr>
        <w:t xml:space="preserve"> the zooplankton communities as the region becomes increasingly tropicalised</w:t>
      </w:r>
      <w:r w:rsidR="0058280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{"citationID":"EbYa8jDf","properties":{"formattedCitation":"(Kelly {\\i{}et al.}, 2016)","plainCitation":"(Kelly et al., 2016)","noteIndex":0},"citationItems":[{"id":671,"uris":["http://zotero.org/users/local/U6DoygBa/items/HC7C9NB8"],"uri":["http://zotero.org/users/local/U6DoygBa/items/HC7C9NB8"],"itemData":{"id":671,"type":"article-journal","abstract":"Southeastern Australia is a ‘hotspot’ for oceanographic change. Here, rapidly increasing sea surface temperatures, rising at more than double the global trend, are largely associated with a southerly extension of the East Australian Current (EAC) and its eddy field. Maria Island, situated at the southern end of the EAC extension at 42°S, 148°E, has been used as a site to study temperature-driven biological trends in this region of accelerated change. Zooplankton have short life cycles (usually &lt; 1 year) and are highly sensitive to environmental change, making them an ideal indicator of the biological effects of an increased southward flow of the EAC. Data from in-situ net drops and the Continuous Plankton Recorder (CPR), collected since 2009, together with historical zooplankton abundance data, have been analysed in this study. Like the North Atlantic, zooplankton communities of southeastern Australia are responding to increased temperatures through relocation, long-term increases in warm-water species and a shift towards a zooplankton community dominated by small copepods. The biological trends present evidence of extended EAC influence at Maria Island into autumn and winter months, which has allowed for the rapid establishment of warm-water species during these seasons, and has increased the similarity between Maria Island and the more northerly Port Hacking zooplankton community. Generalised Linear Models (GLM) suggest the high salinity and low nutrient properties of EAC-water to be the primary drivers of increasing abundances of warm-water species off southeastern Australia. Changes in both the species composition and size distribution of the Maria Island zooplankton community will have effects for pelagic fisheries. This study provides an indication of how zooplankton communities influenced by intensifying Western Boundary currents may respond to rapid environmental change.","container-title":"Estuarine, Coastal and Shelf Science","DOI":"https://doi.org/10.1016/j.ecss.2016.07.019","ISSN":"0272-7714","journalAbbreviation":"Estuarine, Coastal Shelf Sci.","page":"242-257","title":"Zooplankton responses to increasing sea surface temperatures in the southeastern Australia global marine hotspot","volume":"180","author":[{"family":"Kelly","given":"Paige"},{"family":"Clementson","given":"Lesley"},{"family":"Davies","given":"Claire"},{"family":"Corney","given":"Stuart"},{"family":"Swadling","given":"Kerrie"}],"issued":{"date-parts":[["2016",10,5]]}}}],"schema":"https://github.com/citation-style-language/schema/raw/master/csl-citation.json"} </w:instrText>
      </w:r>
      <w:r w:rsidR="00232BF7">
        <w:rPr>
          <w:rFonts w:asciiTheme="minorHAnsi" w:hAnsiTheme="minorHAnsi" w:cstheme="minorHAnsi"/>
          <w:szCs w:val="24"/>
          <w:lang w:val="en-AU"/>
        </w:rPr>
        <w:fldChar w:fldCharType="separate"/>
      </w:r>
      <w:r w:rsidR="00A925B7" w:rsidRPr="00A925B7">
        <w:rPr>
          <w:rFonts w:ascii="Calibri" w:hAnsi="Calibri" w:cs="Calibri"/>
          <w:szCs w:val="24"/>
        </w:rPr>
        <w:t xml:space="preserve">(Kelly </w:t>
      </w:r>
      <w:r w:rsidR="00A925B7" w:rsidRPr="00A925B7">
        <w:rPr>
          <w:rFonts w:ascii="Calibri" w:hAnsi="Calibri" w:cs="Calibri"/>
          <w:i/>
          <w:iCs/>
          <w:szCs w:val="24"/>
        </w:rPr>
        <w:t>et al.</w:t>
      </w:r>
      <w:r w:rsidR="00A925B7" w:rsidRPr="00A925B7">
        <w:rPr>
          <w:rFonts w:ascii="Calibri" w:hAnsi="Calibri" w:cs="Calibri"/>
          <w:szCs w:val="24"/>
        </w:rPr>
        <w:t>, 2016)</w:t>
      </w:r>
      <w:r w:rsidR="00232BF7">
        <w:rPr>
          <w:rFonts w:asciiTheme="minorHAnsi" w:hAnsiTheme="minorHAnsi" w:cstheme="minorHAnsi"/>
          <w:szCs w:val="24"/>
          <w:lang w:val="en-AU"/>
        </w:rPr>
        <w:fldChar w:fldCharType="end"/>
      </w:r>
      <w:r w:rsidR="0058280A" w:rsidRPr="00F15D89">
        <w:rPr>
          <w:rFonts w:asciiTheme="minorHAnsi" w:hAnsiTheme="minorHAnsi" w:cstheme="minorHAnsi"/>
          <w:szCs w:val="24"/>
          <w:lang w:val="en-AU"/>
        </w:rPr>
        <w:t>.</w:t>
      </w:r>
      <w:r w:rsidR="00ED3E08">
        <w:rPr>
          <w:rFonts w:asciiTheme="minorHAnsi" w:hAnsiTheme="minorHAnsi" w:cstheme="minorHAnsi"/>
          <w:szCs w:val="24"/>
          <w:lang w:val="en-AU"/>
        </w:rPr>
        <w:t xml:space="preserve"> At long term observing stations in the southeast Australian region, warming waters have </w:t>
      </w:r>
      <w:r w:rsidR="00756CB1">
        <w:rPr>
          <w:rFonts w:asciiTheme="minorHAnsi" w:hAnsiTheme="minorHAnsi" w:cstheme="minorHAnsi"/>
          <w:szCs w:val="24"/>
          <w:lang w:val="en-AU"/>
        </w:rPr>
        <w:t>resulted in</w:t>
      </w:r>
      <w:r w:rsidR="00ED3E08">
        <w:rPr>
          <w:rFonts w:asciiTheme="minorHAnsi" w:hAnsiTheme="minorHAnsi" w:cstheme="minorHAnsi"/>
          <w:szCs w:val="24"/>
          <w:lang w:val="en-AU"/>
        </w:rPr>
        <w:t xml:space="preserve"> a reduction in the spring phytoplankton bloom and &gt; 60% decline phytoplankton growth during spring </w:t>
      </w:r>
      <w:r w:rsidR="00ED3E0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{"citationID":"4pkbeVil","properties":{"formattedCitation":"(Thompson {\\i{}et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1616-1599","journalAbbreviation":"Mar. Ecol.: Prog. Ser.","language":"en","page":"1-19","source":"www.int-res.com","title":"Long-term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A925B7" w:rsidRPr="00A925B7">
        <w:rPr>
          <w:rFonts w:ascii="Calibri" w:hAnsi="Calibri" w:cs="Calibri"/>
          <w:szCs w:val="24"/>
        </w:rPr>
        <w:t xml:space="preserve">(Thompson </w:t>
      </w:r>
      <w:r w:rsidR="00A925B7" w:rsidRPr="00A925B7">
        <w:rPr>
          <w:rFonts w:ascii="Calibri" w:hAnsi="Calibri" w:cs="Calibri"/>
          <w:i/>
          <w:iCs/>
          <w:szCs w:val="24"/>
        </w:rPr>
        <w:t>et al.</w:t>
      </w:r>
      <w:r w:rsidR="00A925B7" w:rsidRPr="00A925B7">
        <w:rPr>
          <w:rFonts w:ascii="Calibri" w:hAnsi="Calibri" w:cs="Calibri"/>
          <w:szCs w:val="24"/>
        </w:rPr>
        <w:t>, 2009)</w:t>
      </w:r>
      <w:r w:rsidR="00ED3E08">
        <w:rPr>
          <w:rFonts w:asciiTheme="minorHAnsi" w:hAnsiTheme="minorHAnsi" w:cstheme="minorHAnsi"/>
          <w:szCs w:val="24"/>
          <w:lang w:val="en-AU"/>
        </w:rPr>
        <w:fldChar w:fldCharType="end"/>
      </w:r>
      <w:r w:rsidR="00ED3E08">
        <w:rPr>
          <w:rFonts w:asciiTheme="minorHAnsi" w:hAnsiTheme="minorHAnsi" w:cstheme="minorHAnsi"/>
          <w:szCs w:val="24"/>
          <w:lang w:val="en-AU"/>
        </w:rPr>
        <w:t xml:space="preserve">. </w:t>
      </w:r>
      <w:r w:rsidR="004B4D38" w:rsidRPr="00F15D89">
        <w:rPr>
          <w:rFonts w:asciiTheme="minorHAnsi" w:hAnsiTheme="minorHAnsi" w:cstheme="minorHAnsi"/>
          <w:szCs w:val="24"/>
          <w:lang w:val="en-AU"/>
        </w:rPr>
        <w:t xml:space="preserve">These changes may have significant effects on the overall distribution of zooplankton biomass, size </w:t>
      </w:r>
      <w:r w:rsidR="004B4D38" w:rsidRPr="00F15D89">
        <w:rPr>
          <w:rFonts w:asciiTheme="minorHAnsi" w:hAnsiTheme="minorHAnsi" w:cstheme="minorHAnsi"/>
          <w:szCs w:val="24"/>
          <w:lang w:val="en-AU"/>
        </w:rPr>
        <w:lastRenderedPageBreak/>
        <w:t xml:space="preserve">structure and community composition on continental shelves as zooplankton are impacted across the globe in similar ways </w:t>
      </w:r>
      <w:r w:rsidR="00232BF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{"citationID":"wR7f3HKU","properties":{"formattedCitation":"(Richardson, 2008)","plainCitation":"(Richardson, 2008)","noteIndex":0},"citationItems":[{"id":882,"uris":["http://zotero.org/users/local/U6DoygBa/items/R2TEHF93"],"uri":["http://zotero.org/users/local/U6DoygBa/items/R2TEHF93"],"itemData":{"id":882,"type":"article-journal","abstract":"An overview is provided of the observed and potential future responses of zooplankton communities to global warming. I begin by describing the importance of zooplankton in ocean ecosystems and the attributes that make them sensitive beacons of climate change. Global warming may have even greater repercussions for marine ecosystems than for terrestrial ecosystems, because temperature influences water column stability, nutrient enrichment, and the degree of new production, and thus the abundance, size composition, diversity, and trophic efficiency of zooplankton. Pertinent descriptions of physical changes in the ocean in response to climate change are given as a prelude to a detailed discussion of observed impacts of global warming on zooplankton. These manifest as changes in the distribution of individual species and assemblages, in the timing of important life-cycle events, and in abundance and community structure. The most illustrative case studies, where climate has had an obvious, tangible impact on zooplankton and substantial ecosystem consequences, are presented. Changes in the distribution and phenology of zooplankton are faster and greater than those observed for terrestrial groups. Relevant projected changes in ocean conditions are then presented, followed by an exploration of potential future changes in zooplankton communities from the perspective of different modelling approaches. Researchers have used a range of modelling approaches on individual species and functional groups forced by output from climate models under future greenhouse gas emission scenarios. I conclude by suggesting some potential future directions in climate change research for zooplankton, viz. the use of richer zooplankton functional groups in ecosystem models; greater research effort in tropical systems; investigating climate change in conjunction with other human impacts; and a global zooplankton observing system.","container-title":"ICES Journal of Marine Science","DOI":"10.1093/icesjms/fsn028","ISSN":"1054-3139","issue":"3","journalAbbreviation":"ICES J. Mar. Sci.","language":"English","page":"279-295","title":"In hot water: zooplankton and climate change","volume":"65","author":[{"family":"Richardson","given":"A. J."}],"issued":{"date-parts":[["2008",4]]}}}],"schema":"https://github.com/citation-style-language/schema/raw/master/csl-citation.json"} </w:instrText>
      </w:r>
      <w:r w:rsidR="00232BF7">
        <w:rPr>
          <w:rFonts w:asciiTheme="minorHAnsi" w:hAnsiTheme="minorHAnsi" w:cstheme="minorHAnsi"/>
          <w:szCs w:val="24"/>
          <w:lang w:val="en-AU"/>
        </w:rPr>
        <w:fldChar w:fldCharType="separate"/>
      </w:r>
      <w:r w:rsidR="00A925B7" w:rsidRPr="00A925B7">
        <w:rPr>
          <w:rFonts w:ascii="Calibri" w:hAnsi="Calibri" w:cs="Calibri"/>
        </w:rPr>
        <w:t>(Richardson, 2008)</w:t>
      </w:r>
      <w:r w:rsidR="00232BF7">
        <w:rPr>
          <w:rFonts w:asciiTheme="minorHAnsi" w:hAnsiTheme="minorHAnsi" w:cstheme="minorHAnsi"/>
          <w:szCs w:val="24"/>
          <w:lang w:val="en-AU"/>
        </w:rPr>
        <w:fldChar w:fldCharType="end"/>
      </w:r>
      <w:r w:rsidR="004B4D38" w:rsidRPr="00F15D89">
        <w:rPr>
          <w:rFonts w:asciiTheme="minorHAnsi" w:hAnsiTheme="minorHAnsi" w:cstheme="minorHAnsi"/>
          <w:szCs w:val="24"/>
          <w:lang w:val="en-AU"/>
        </w:rPr>
        <w:t xml:space="preserve">. </w:t>
      </w:r>
    </w:p>
    <w:p w14:paraId="0B9F4F7A" w14:textId="2A5F65AC" w:rsidR="0070771F" w:rsidRDefault="0070771F" w:rsidP="00D715A7">
      <w:pPr>
        <w:pStyle w:val="Heading-Main"/>
        <w:spacing w:line="480" w:lineRule="auto"/>
        <w:rPr>
          <w:rFonts w:asciiTheme="minorHAnsi" w:hAnsiTheme="minorHAnsi" w:cstheme="minorHAnsi"/>
          <w:lang w:val="en-AU"/>
        </w:rPr>
      </w:pPr>
    </w:p>
    <w:p w14:paraId="69D87446" w14:textId="28CC3347" w:rsidR="002F3B11" w:rsidRPr="00290A64" w:rsidRDefault="002F3B11" w:rsidP="00D715A7">
      <w:pPr>
        <w:pStyle w:val="Heading-Main"/>
        <w:spacing w:line="480" w:lineRule="auto"/>
        <w:rPr>
          <w:rFonts w:asciiTheme="minorHAnsi" w:hAnsiTheme="minorHAnsi" w:cstheme="minorHAnsi"/>
          <w:b w:val="0"/>
          <w:bCs w:val="0"/>
          <w:i/>
          <w:iCs/>
          <w:lang w:val="en-AU"/>
        </w:rPr>
      </w:pPr>
      <w:r w:rsidRPr="00290A64">
        <w:rPr>
          <w:rFonts w:asciiTheme="minorHAnsi" w:hAnsiTheme="minorHAnsi" w:cstheme="minorHAnsi"/>
          <w:b w:val="0"/>
          <w:bCs w:val="0"/>
          <w:i/>
          <w:iCs/>
          <w:lang w:val="en-AU"/>
        </w:rPr>
        <w:t>Conclusions</w:t>
      </w:r>
    </w:p>
    <w:p w14:paraId="2680E56F" w14:textId="43F7FA81" w:rsidR="00DD6401" w:rsidRPr="007A763C" w:rsidRDefault="007A763C" w:rsidP="00D715A7">
      <w:pPr>
        <w:spacing w:line="480" w:lineRule="auto"/>
        <w:ind w:firstLine="720"/>
        <w:rPr>
          <w:rFonts w:asciiTheme="minorHAnsi" w:hAnsiTheme="minorHAnsi" w:cstheme="minorHAnsi"/>
          <w:b/>
          <w:bCs/>
          <w:lang w:val="en-AU"/>
        </w:rPr>
      </w:pPr>
      <w:r w:rsidRPr="00F15D89">
        <w:rPr>
          <w:rFonts w:asciiTheme="minorHAnsi" w:eastAsia="Times New Roman" w:hAnsiTheme="minorHAnsi" w:cstheme="minorHAnsi"/>
          <w:kern w:val="28"/>
          <w:szCs w:val="24"/>
          <w:lang w:val="en-AU"/>
        </w:rPr>
        <w:t>Based upon the previous research into zooplankton distributions on continental shel</w:t>
      </w:r>
      <w:r>
        <w:rPr>
          <w:rFonts w:asciiTheme="minorHAnsi" w:eastAsia="Times New Roman" w:hAnsiTheme="minorHAnsi" w:cstheme="minorHAnsi"/>
          <w:kern w:val="28"/>
          <w:szCs w:val="24"/>
          <w:lang w:val="en-AU"/>
        </w:rPr>
        <w:t>ves</w:t>
      </w:r>
      <w:r w:rsidRPr="00F15D89">
        <w:rPr>
          <w:rFonts w:asciiTheme="minorHAnsi" w:eastAsia="Times New Roman" w:hAnsiTheme="minorHAnsi" w:cstheme="minorHAnsi"/>
          <w:kern w:val="28"/>
          <w:szCs w:val="24"/>
          <w:lang w:val="en-AU"/>
        </w:rPr>
        <w:t xml:space="preserve"> and the current study we </w:t>
      </w:r>
      <w:r>
        <w:rPr>
          <w:rFonts w:asciiTheme="minorHAnsi" w:eastAsia="Times New Roman" w:hAnsiTheme="minorHAnsi" w:cstheme="minorHAnsi"/>
          <w:kern w:val="28"/>
          <w:szCs w:val="24"/>
          <w:lang w:val="en-AU"/>
        </w:rPr>
        <w:t>suggest</w:t>
      </w:r>
      <w:r w:rsidRPr="00F15D89">
        <w:rPr>
          <w:rFonts w:asciiTheme="minorHAnsi" w:eastAsia="Times New Roman" w:hAnsiTheme="minorHAnsi" w:cstheme="minorHAnsi"/>
          <w:kern w:val="28"/>
          <w:szCs w:val="24"/>
          <w:lang w:val="en-AU"/>
        </w:rPr>
        <w:t xml:space="preserve"> a </w:t>
      </w:r>
      <w:r>
        <w:rPr>
          <w:rFonts w:asciiTheme="minorHAnsi" w:eastAsia="Times New Roman" w:hAnsiTheme="minorHAnsi" w:cstheme="minorHAnsi"/>
          <w:kern w:val="28"/>
          <w:szCs w:val="24"/>
          <w:lang w:val="en-AU"/>
        </w:rPr>
        <w:t>general process for the distribution of zooplankton on continental shelves influenced by boundary currents. This heuristic model includes expectations</w:t>
      </w:r>
      <w:r w:rsidRPr="00F15D89">
        <w:rPr>
          <w:rFonts w:asciiTheme="minorHAnsi" w:eastAsia="Times New Roman" w:hAnsiTheme="minorHAnsi" w:cstheme="minorHAnsi"/>
          <w:kern w:val="28"/>
          <w:szCs w:val="24"/>
          <w:lang w:val="en-AU"/>
        </w:rPr>
        <w:t xml:space="preserve"> for future studies to</w:t>
      </w:r>
      <w:r>
        <w:rPr>
          <w:rFonts w:asciiTheme="minorHAnsi" w:eastAsia="Times New Roman" w:hAnsiTheme="minorHAnsi" w:cstheme="minorHAnsi"/>
          <w:kern w:val="28"/>
          <w:szCs w:val="24"/>
          <w:lang w:val="en-AU"/>
        </w:rPr>
        <w:t xml:space="preserve"> examine, such as the decline in z</w:t>
      </w:r>
      <w:r w:rsidRPr="00F15D89">
        <w:rPr>
          <w:rFonts w:asciiTheme="minorHAnsi" w:eastAsia="Times New Roman" w:hAnsiTheme="minorHAnsi" w:cstheme="minorHAnsi"/>
          <w:kern w:val="28"/>
          <w:szCs w:val="24"/>
          <w:lang w:val="en-AU"/>
        </w:rPr>
        <w:t xml:space="preserve">ooplankton biomass </w:t>
      </w:r>
      <w:r>
        <w:rPr>
          <w:rFonts w:asciiTheme="minorHAnsi" w:eastAsia="Times New Roman" w:hAnsiTheme="minorHAnsi" w:cstheme="minorHAnsi"/>
          <w:kern w:val="28"/>
          <w:szCs w:val="24"/>
          <w:lang w:val="en-AU"/>
        </w:rPr>
        <w:t>w</w:t>
      </w:r>
      <w:r w:rsidRPr="00F15D89">
        <w:rPr>
          <w:rFonts w:asciiTheme="minorHAnsi" w:eastAsia="Times New Roman" w:hAnsiTheme="minorHAnsi" w:cstheme="minorHAnsi"/>
          <w:kern w:val="28"/>
          <w:szCs w:val="24"/>
          <w:lang w:val="en-AU"/>
        </w:rPr>
        <w:t>ith distance offshore and with depth</w:t>
      </w:r>
      <w:r>
        <w:rPr>
          <w:rFonts w:asciiTheme="minorHAnsi" w:eastAsia="Times New Roman" w:hAnsiTheme="minorHAnsi" w:cstheme="minorHAnsi"/>
          <w:kern w:val="28"/>
          <w:szCs w:val="24"/>
          <w:lang w:val="en-AU"/>
        </w:rPr>
        <w:t xml:space="preserve"> in the water column</w:t>
      </w:r>
      <w:r w:rsidRPr="00F15D89">
        <w:rPr>
          <w:rFonts w:asciiTheme="minorHAnsi" w:eastAsia="Times New Roman" w:hAnsiTheme="minorHAnsi" w:cstheme="minorHAnsi"/>
          <w:kern w:val="28"/>
          <w:szCs w:val="24"/>
          <w:lang w:val="en-AU"/>
        </w:rPr>
        <w:t>.</w:t>
      </w:r>
      <w:r w:rsidR="005D2457">
        <w:rPr>
          <w:rFonts w:asciiTheme="minorHAnsi" w:eastAsia="Times New Roman" w:hAnsiTheme="minorHAnsi" w:cstheme="minorHAnsi"/>
          <w:kern w:val="28"/>
          <w:szCs w:val="24"/>
          <w:lang w:val="en-AU"/>
        </w:rPr>
        <w:t xml:space="preserve"> This is potentially driven by </w:t>
      </w:r>
      <w:r>
        <w:rPr>
          <w:rFonts w:asciiTheme="minorHAnsi" w:eastAsia="Times New Roman" w:hAnsiTheme="minorHAnsi" w:cstheme="minorHAnsi"/>
          <w:kern w:val="28"/>
          <w:szCs w:val="24"/>
          <w:lang w:val="en-AU"/>
        </w:rPr>
        <w:t>w</w:t>
      </w:r>
      <w:r w:rsidRPr="00F15D89">
        <w:rPr>
          <w:rFonts w:asciiTheme="minorHAnsi" w:eastAsia="Times New Roman" w:hAnsiTheme="minorHAnsi" w:cstheme="minorHAnsi"/>
          <w:kern w:val="28"/>
          <w:szCs w:val="24"/>
          <w:lang w:val="en-AU"/>
        </w:rPr>
        <w:t xml:space="preserve">estern </w:t>
      </w:r>
      <w:r>
        <w:rPr>
          <w:rFonts w:asciiTheme="minorHAnsi" w:eastAsia="Times New Roman" w:hAnsiTheme="minorHAnsi" w:cstheme="minorHAnsi"/>
          <w:kern w:val="28"/>
          <w:szCs w:val="24"/>
          <w:lang w:val="en-AU"/>
        </w:rPr>
        <w:t>b</w:t>
      </w:r>
      <w:r w:rsidRPr="00F15D89">
        <w:rPr>
          <w:rFonts w:asciiTheme="minorHAnsi" w:eastAsia="Times New Roman" w:hAnsiTheme="minorHAnsi" w:cstheme="minorHAnsi"/>
          <w:kern w:val="28"/>
          <w:szCs w:val="24"/>
          <w:lang w:val="en-AU"/>
        </w:rPr>
        <w:t xml:space="preserve">oundary </w:t>
      </w:r>
      <w:r>
        <w:rPr>
          <w:rFonts w:asciiTheme="minorHAnsi" w:eastAsia="Times New Roman" w:hAnsiTheme="minorHAnsi" w:cstheme="minorHAnsi"/>
          <w:kern w:val="28"/>
          <w:szCs w:val="24"/>
          <w:lang w:val="en-AU"/>
        </w:rPr>
        <w:t>c</w:t>
      </w:r>
      <w:r w:rsidRPr="00F15D89">
        <w:rPr>
          <w:rFonts w:asciiTheme="minorHAnsi" w:eastAsia="Times New Roman" w:hAnsiTheme="minorHAnsi" w:cstheme="minorHAnsi"/>
          <w:kern w:val="28"/>
          <w:szCs w:val="24"/>
          <w:lang w:val="en-AU"/>
        </w:rPr>
        <w:t xml:space="preserve">urrents </w:t>
      </w:r>
      <w:r w:rsidR="005D2457">
        <w:rPr>
          <w:rFonts w:asciiTheme="minorHAnsi" w:eastAsia="Times New Roman" w:hAnsiTheme="minorHAnsi" w:cstheme="minorHAnsi"/>
          <w:kern w:val="28"/>
          <w:szCs w:val="24"/>
          <w:lang w:val="en-AU"/>
        </w:rPr>
        <w:t xml:space="preserve">which </w:t>
      </w:r>
      <w:r w:rsidRPr="00F15D89">
        <w:rPr>
          <w:rFonts w:asciiTheme="minorHAnsi" w:eastAsia="Times New Roman" w:hAnsiTheme="minorHAnsi" w:cstheme="minorHAnsi"/>
          <w:kern w:val="28"/>
          <w:szCs w:val="24"/>
          <w:lang w:val="en-AU"/>
        </w:rPr>
        <w:t>drive productivity on the shelf through uplift</w:t>
      </w:r>
      <w:r w:rsidR="005661DF">
        <w:rPr>
          <w:rFonts w:asciiTheme="minorHAnsi" w:eastAsia="Times New Roman" w:hAnsiTheme="minorHAnsi" w:cstheme="minorHAnsi"/>
          <w:kern w:val="28"/>
          <w:szCs w:val="24"/>
          <w:lang w:val="en-AU"/>
        </w:rPr>
        <w:t xml:space="preserve"> of nutrient rich waters</w:t>
      </w:r>
      <w:r w:rsidRPr="00F15D89">
        <w:rPr>
          <w:rFonts w:asciiTheme="minorHAnsi" w:eastAsia="Times New Roman" w:hAnsiTheme="minorHAnsi" w:cstheme="minorHAnsi"/>
          <w:kern w:val="28"/>
          <w:szCs w:val="24"/>
          <w:lang w:val="en-AU"/>
        </w:rPr>
        <w:t>. Future studies could answer these questions with more sustained monitoring of cross-shelf patterns throughout the year.</w:t>
      </w:r>
    </w:p>
    <w:p w14:paraId="1A34C3DE" w14:textId="77777777" w:rsidR="007A763C" w:rsidRDefault="007A763C" w:rsidP="00D715A7">
      <w:pPr>
        <w:spacing w:line="480" w:lineRule="auto"/>
        <w:ind w:firstLine="720"/>
        <w:rPr>
          <w:rFonts w:asciiTheme="minorHAnsi" w:hAnsiTheme="minorHAnsi" w:cstheme="minorHAnsi"/>
          <w:b/>
          <w:bCs/>
          <w:lang w:val="en-AU"/>
        </w:rPr>
      </w:pPr>
    </w:p>
    <w:p w14:paraId="23F651D9" w14:textId="204526D9" w:rsidR="00E60CD8" w:rsidRDefault="00E60CD8" w:rsidP="00D715A7">
      <w:pPr>
        <w:spacing w:line="480" w:lineRule="auto"/>
        <w:rPr>
          <w:rFonts w:asciiTheme="minorHAnsi" w:hAnsiTheme="minorHAnsi" w:cstheme="minorHAnsi"/>
          <w:b/>
          <w:bCs/>
          <w:lang w:val="en-AU"/>
        </w:rPr>
      </w:pPr>
      <w:r>
        <w:rPr>
          <w:rFonts w:asciiTheme="minorHAnsi" w:hAnsiTheme="minorHAnsi" w:cstheme="minorHAnsi"/>
          <w:b/>
          <w:bCs/>
          <w:lang w:val="en-AU"/>
        </w:rPr>
        <w:t>Acknowledgements</w:t>
      </w:r>
    </w:p>
    <w:p w14:paraId="3AF1F3BE" w14:textId="7D3E51C3" w:rsidR="007977BA" w:rsidRDefault="00E60CD8" w:rsidP="00D715A7">
      <w:pPr>
        <w:spacing w:line="480" w:lineRule="auto"/>
        <w:rPr>
          <w:rFonts w:asciiTheme="minorHAnsi" w:hAnsiTheme="minorHAnsi" w:cstheme="minorHAnsi"/>
          <w:lang w:val="en-AU"/>
        </w:rPr>
      </w:pPr>
      <w:r w:rsidRPr="00E60CD8">
        <w:rPr>
          <w:rFonts w:asciiTheme="minorHAnsi" w:hAnsiTheme="minorHAnsi" w:cstheme="minorHAnsi"/>
          <w:lang w:val="en-AU"/>
        </w:rPr>
        <w:t>The authors wish to thank the</w:t>
      </w:r>
      <w:r>
        <w:rPr>
          <w:rFonts w:asciiTheme="minorHAnsi" w:hAnsiTheme="minorHAnsi" w:cstheme="minorHAnsi"/>
          <w:lang w:val="en-AU"/>
        </w:rPr>
        <w:t xml:space="preserve"> Marine National Facility,</w:t>
      </w:r>
      <w:r w:rsidR="004304EB">
        <w:rPr>
          <w:rFonts w:asciiTheme="minorHAnsi" w:hAnsiTheme="minorHAnsi" w:cstheme="minorHAnsi"/>
          <w:lang w:val="en-AU"/>
        </w:rPr>
        <w:t xml:space="preserve"> the captain and</w:t>
      </w:r>
      <w:r>
        <w:rPr>
          <w:rFonts w:asciiTheme="minorHAnsi" w:hAnsiTheme="minorHAnsi" w:cstheme="minorHAnsi"/>
          <w:lang w:val="en-AU"/>
        </w:rPr>
        <w:t xml:space="preserve"> c</w:t>
      </w:r>
      <w:r w:rsidRPr="00E60CD8">
        <w:rPr>
          <w:rFonts w:asciiTheme="minorHAnsi" w:hAnsiTheme="minorHAnsi" w:cstheme="minorHAnsi"/>
          <w:lang w:val="en-AU"/>
        </w:rPr>
        <w:t xml:space="preserve">rew of </w:t>
      </w:r>
      <w:r w:rsidRPr="00E60CD8">
        <w:rPr>
          <w:rFonts w:asciiTheme="minorHAnsi" w:hAnsiTheme="minorHAnsi" w:cstheme="minorHAnsi"/>
          <w:i/>
          <w:iCs/>
          <w:lang w:val="en-AU"/>
        </w:rPr>
        <w:t>RV Southern Surveyor</w:t>
      </w:r>
      <w:r w:rsidRPr="00E60CD8">
        <w:rPr>
          <w:rFonts w:asciiTheme="minorHAnsi" w:hAnsiTheme="minorHAnsi" w:cstheme="minorHAnsi"/>
          <w:lang w:val="en-AU"/>
        </w:rPr>
        <w:t xml:space="preserve"> 08/2004</w:t>
      </w:r>
      <w:r>
        <w:rPr>
          <w:rFonts w:asciiTheme="minorHAnsi" w:hAnsiTheme="minorHAnsi" w:cstheme="minorHAnsi"/>
          <w:lang w:val="en-AU"/>
        </w:rPr>
        <w:t xml:space="preserve"> as well as Jason Middleton and Lind</w:t>
      </w:r>
      <w:r w:rsidR="004304EB">
        <w:rPr>
          <w:rFonts w:asciiTheme="minorHAnsi" w:hAnsiTheme="minorHAnsi" w:cstheme="minorHAnsi"/>
          <w:lang w:val="en-AU"/>
        </w:rPr>
        <w:t>sey Pender.</w:t>
      </w:r>
      <w:r>
        <w:rPr>
          <w:rFonts w:asciiTheme="minorHAnsi" w:hAnsiTheme="minorHAnsi" w:cstheme="minorHAnsi"/>
          <w:lang w:val="en-AU"/>
        </w:rPr>
        <w:t xml:space="preserve"> HTS was supported by </w:t>
      </w:r>
      <w:proofErr w:type="gramStart"/>
      <w:r>
        <w:rPr>
          <w:rFonts w:asciiTheme="minorHAnsi" w:hAnsiTheme="minorHAnsi" w:cstheme="minorHAnsi"/>
          <w:lang w:val="en-AU"/>
        </w:rPr>
        <w:t>a</w:t>
      </w:r>
      <w:proofErr w:type="gramEnd"/>
      <w:r>
        <w:rPr>
          <w:rFonts w:asciiTheme="minorHAnsi" w:hAnsiTheme="minorHAnsi" w:cstheme="minorHAnsi"/>
          <w:lang w:val="en-AU"/>
        </w:rPr>
        <w:t xml:space="preserve"> NSW Government Research Attraction and Acceleration Program grant award</w:t>
      </w:r>
      <w:r w:rsidR="00756CB1">
        <w:rPr>
          <w:rFonts w:asciiTheme="minorHAnsi" w:hAnsiTheme="minorHAnsi" w:cstheme="minorHAnsi"/>
          <w:lang w:val="en-AU"/>
        </w:rPr>
        <w:t>ed</w:t>
      </w:r>
      <w:r>
        <w:rPr>
          <w:rFonts w:asciiTheme="minorHAnsi" w:hAnsiTheme="minorHAnsi" w:cstheme="minorHAnsi"/>
          <w:lang w:val="en-AU"/>
        </w:rPr>
        <w:t xml:space="preserve"> to SIMS.</w:t>
      </w:r>
      <w:r w:rsidR="00F34A28" w:rsidRPr="00F34A28">
        <w:rPr>
          <w:rFonts w:ascii="AdvGulliver" w:eastAsiaTheme="minorHAnsi" w:hAnsi="AdvGulliver" w:cs="Calibri"/>
          <w:sz w:val="16"/>
          <w:szCs w:val="16"/>
          <w:lang w:val="en-AU" w:eastAsia="en-AU"/>
        </w:rPr>
        <w:t xml:space="preserve"> </w:t>
      </w:r>
      <w:r w:rsidR="00F34A28" w:rsidRPr="00F34A28">
        <w:rPr>
          <w:rFonts w:asciiTheme="minorHAnsi" w:hAnsiTheme="minorHAnsi" w:cstheme="minorHAnsi"/>
          <w:lang w:val="en-AU"/>
        </w:rPr>
        <w:t>This research was funded by ARC Discovery Projects DP0209193 held by I</w:t>
      </w:r>
      <w:r w:rsidR="00F34A28">
        <w:rPr>
          <w:rFonts w:asciiTheme="minorHAnsi" w:hAnsiTheme="minorHAnsi" w:cstheme="minorHAnsi"/>
          <w:lang w:val="en-AU"/>
        </w:rPr>
        <w:t>M</w:t>
      </w:r>
      <w:r w:rsidR="00F34A28" w:rsidRPr="00F34A28">
        <w:rPr>
          <w:rFonts w:asciiTheme="minorHAnsi" w:hAnsiTheme="minorHAnsi" w:cstheme="minorHAnsi"/>
          <w:lang w:val="en-AU"/>
        </w:rPr>
        <w:t>S. and M</w:t>
      </w:r>
      <w:r w:rsidR="00F34A28">
        <w:rPr>
          <w:rFonts w:asciiTheme="minorHAnsi" w:hAnsiTheme="minorHAnsi" w:cstheme="minorHAnsi"/>
          <w:lang w:val="en-AU"/>
        </w:rPr>
        <w:t>E</w:t>
      </w:r>
      <w:r w:rsidR="00F34A28" w:rsidRPr="00F34A28">
        <w:rPr>
          <w:rFonts w:asciiTheme="minorHAnsi" w:hAnsiTheme="minorHAnsi" w:cstheme="minorHAnsi"/>
          <w:lang w:val="en-AU"/>
        </w:rPr>
        <w:t>B, DP0208663 held by Jason Middleton., and DP0557618 held by M</w:t>
      </w:r>
      <w:r w:rsidR="00F34A28">
        <w:rPr>
          <w:rFonts w:asciiTheme="minorHAnsi" w:hAnsiTheme="minorHAnsi" w:cstheme="minorHAnsi"/>
          <w:lang w:val="en-AU"/>
        </w:rPr>
        <w:t>E</w:t>
      </w:r>
      <w:r w:rsidR="00F34A28" w:rsidRPr="00F34A28">
        <w:rPr>
          <w:rFonts w:asciiTheme="minorHAnsi" w:hAnsiTheme="minorHAnsi" w:cstheme="minorHAnsi"/>
          <w:lang w:val="en-AU"/>
        </w:rPr>
        <w:t>B.</w:t>
      </w:r>
      <w:r w:rsidR="007977BA">
        <w:rPr>
          <w:rFonts w:asciiTheme="minorHAnsi" w:hAnsiTheme="minorHAnsi" w:cstheme="minorHAnsi"/>
          <w:lang w:val="en-AU"/>
        </w:rPr>
        <w:t xml:space="preserve"> JDE was supported by </w:t>
      </w:r>
      <w:r w:rsidR="007977BA" w:rsidRPr="00B666A2">
        <w:rPr>
          <w:rFonts w:asciiTheme="minorHAnsi" w:hAnsiTheme="minorHAnsi" w:cstheme="minorHAnsi"/>
          <w:lang w:val="en-AU"/>
        </w:rPr>
        <w:t>DP150102656 and DP190102293</w:t>
      </w:r>
      <w:r w:rsidR="007977BA">
        <w:rPr>
          <w:rFonts w:asciiTheme="minorHAnsi" w:hAnsiTheme="minorHAnsi" w:cstheme="minorHAnsi"/>
          <w:lang w:val="en-AU"/>
        </w:rPr>
        <w:t>. Satellite d</w:t>
      </w:r>
      <w:r w:rsidR="007977BA" w:rsidRPr="00410CD3">
        <w:rPr>
          <w:rFonts w:asciiTheme="minorHAnsi" w:hAnsiTheme="minorHAnsi" w:cstheme="minorHAnsi"/>
          <w:lang w:val="en-AU"/>
        </w:rPr>
        <w:t>ata was sourced from Australia’s Integrated Marine Observing System (IMOS) – IMOS is enabled by the National Collaborative Research Infrastructure strategy (NCRIS).</w:t>
      </w:r>
      <w:r w:rsidR="00D76F75">
        <w:rPr>
          <w:rFonts w:asciiTheme="minorHAnsi" w:hAnsiTheme="minorHAnsi" w:cstheme="minorHAnsi"/>
          <w:lang w:val="en-AU"/>
        </w:rPr>
        <w:t xml:space="preserve"> </w:t>
      </w:r>
      <w:r w:rsidR="00D76F75" w:rsidRPr="00D76F75">
        <w:rPr>
          <w:rFonts w:asciiTheme="minorHAnsi" w:hAnsiTheme="minorHAnsi" w:cstheme="minorHAnsi"/>
        </w:rPr>
        <w:t>No conflicts of interest</w:t>
      </w:r>
      <w:r w:rsidR="00D76F75">
        <w:rPr>
          <w:rFonts w:asciiTheme="minorHAnsi" w:hAnsiTheme="minorHAnsi" w:cstheme="minorHAnsi"/>
        </w:rPr>
        <w:t>.</w:t>
      </w:r>
    </w:p>
    <w:p w14:paraId="2D7A3E64" w14:textId="4A571AA6" w:rsidR="00F34A28" w:rsidRDefault="00F34A28" w:rsidP="00D715A7">
      <w:pPr>
        <w:spacing w:line="480" w:lineRule="auto"/>
        <w:rPr>
          <w:rFonts w:asciiTheme="minorHAnsi" w:hAnsiTheme="minorHAnsi" w:cstheme="minorHAnsi"/>
          <w:lang w:val="en-AU"/>
        </w:rPr>
      </w:pPr>
    </w:p>
    <w:p w14:paraId="5408CD51" w14:textId="34D9C49D" w:rsidR="00994F41" w:rsidRDefault="00994F41" w:rsidP="00D715A7">
      <w:pPr>
        <w:spacing w:line="480" w:lineRule="auto"/>
        <w:rPr>
          <w:rFonts w:asciiTheme="minorHAnsi" w:hAnsiTheme="minorHAnsi" w:cstheme="minorHAnsi"/>
          <w:b/>
          <w:bCs/>
        </w:rPr>
      </w:pPr>
      <w:r>
        <w:rPr>
          <w:rFonts w:asciiTheme="minorHAnsi" w:hAnsiTheme="minorHAnsi" w:cstheme="minorHAnsi"/>
          <w:b/>
          <w:bCs/>
        </w:rPr>
        <w:lastRenderedPageBreak/>
        <w:t>Author Contributions</w:t>
      </w:r>
    </w:p>
    <w:p w14:paraId="18E35EE2" w14:textId="77777777" w:rsidR="00994F41" w:rsidRPr="00994F41" w:rsidRDefault="00994F41" w:rsidP="00D715A7">
      <w:pPr>
        <w:spacing w:line="480" w:lineRule="auto"/>
        <w:rPr>
          <w:rFonts w:asciiTheme="minorHAnsi" w:hAnsiTheme="minorHAnsi" w:cstheme="minorHAnsi"/>
        </w:rPr>
      </w:pPr>
      <w:r>
        <w:rPr>
          <w:rFonts w:asciiTheme="minorHAnsi" w:hAnsiTheme="minorHAnsi" w:cstheme="minorHAnsi"/>
        </w:rPr>
        <w:t xml:space="preserve">MEB &amp; IMS conceived the study and collected the data. HTS, JDE, AS &amp; PY </w:t>
      </w:r>
      <w:proofErr w:type="spellStart"/>
      <w:r>
        <w:rPr>
          <w:rFonts w:asciiTheme="minorHAnsi" w:hAnsiTheme="minorHAnsi" w:cstheme="minorHAnsi"/>
        </w:rPr>
        <w:t>analysed</w:t>
      </w:r>
      <w:proofErr w:type="spellEnd"/>
      <w:r>
        <w:rPr>
          <w:rFonts w:asciiTheme="minorHAnsi" w:hAnsiTheme="minorHAnsi" w:cstheme="minorHAnsi"/>
        </w:rPr>
        <w:t xml:space="preserve"> the data. HTS wrote the first draft and all authors contributed to and approved the final manuscript.</w:t>
      </w:r>
    </w:p>
    <w:p w14:paraId="1F1B54F0" w14:textId="7A3E44CA" w:rsidR="00B52476" w:rsidRDefault="00B52476" w:rsidP="00D715A7">
      <w:pPr>
        <w:spacing w:line="480" w:lineRule="auto"/>
        <w:rPr>
          <w:rFonts w:asciiTheme="minorHAnsi" w:hAnsiTheme="minorHAnsi" w:cstheme="minorHAnsi"/>
          <w:lang w:val="en-AU"/>
        </w:rPr>
      </w:pPr>
    </w:p>
    <w:p w14:paraId="41E1F132" w14:textId="13CA7AE7" w:rsidR="00B52476" w:rsidRDefault="00B52476" w:rsidP="00D715A7">
      <w:pPr>
        <w:spacing w:line="480" w:lineRule="auto"/>
        <w:rPr>
          <w:rFonts w:asciiTheme="minorHAnsi" w:hAnsiTheme="minorHAnsi" w:cstheme="minorHAnsi"/>
          <w:b/>
          <w:bCs/>
          <w:lang w:val="en-AU"/>
        </w:rPr>
      </w:pPr>
      <w:r>
        <w:rPr>
          <w:rFonts w:asciiTheme="minorHAnsi" w:hAnsiTheme="minorHAnsi" w:cstheme="minorHAnsi"/>
          <w:b/>
          <w:bCs/>
          <w:lang w:val="en-AU"/>
        </w:rPr>
        <w:t>Data Availability</w:t>
      </w:r>
    </w:p>
    <w:p w14:paraId="3AF25E2B" w14:textId="3DD5E0BB" w:rsidR="00C07196" w:rsidRDefault="00B52476" w:rsidP="00D715A7">
      <w:pPr>
        <w:spacing w:line="480" w:lineRule="auto"/>
        <w:rPr>
          <w:rFonts w:asciiTheme="minorHAnsi" w:hAnsiTheme="minorHAnsi" w:cstheme="minorHAnsi"/>
          <w:b/>
          <w:bCs/>
          <w:lang w:val="en-AU"/>
        </w:rPr>
      </w:pPr>
      <w:r>
        <w:rPr>
          <w:rFonts w:asciiTheme="minorHAnsi" w:hAnsiTheme="minorHAnsi" w:cstheme="minorHAnsi"/>
          <w:lang w:val="en-AU"/>
        </w:rPr>
        <w:t>All data used in this study are freely accessible. The data from the Southern Surveyor voyage 08/2004 is available from the CSIRO Data Trawler (</w:t>
      </w:r>
      <w:hyperlink r:id="rId24" w:history="1">
        <w:r w:rsidRPr="00B52476">
          <w:rPr>
            <w:rStyle w:val="Hyperlink"/>
            <w:rFonts w:asciiTheme="minorHAnsi" w:hAnsiTheme="minorHAnsi" w:cstheme="minorHAnsi"/>
          </w:rPr>
          <w:t>https://www.marine.csiro.au/data/trawler/</w:t>
        </w:r>
      </w:hyperlink>
      <w:r>
        <w:rPr>
          <w:rFonts w:asciiTheme="minorHAnsi" w:hAnsiTheme="minorHAnsi" w:cstheme="minorHAnsi"/>
          <w:lang w:val="en-AU"/>
        </w:rPr>
        <w:t xml:space="preserve">). The </w:t>
      </w:r>
      <w:proofErr w:type="gramStart"/>
      <w:r>
        <w:rPr>
          <w:rFonts w:asciiTheme="minorHAnsi" w:hAnsiTheme="minorHAnsi" w:cstheme="minorHAnsi"/>
          <w:lang w:val="en-AU"/>
        </w:rPr>
        <w:t>long term</w:t>
      </w:r>
      <w:proofErr w:type="gramEnd"/>
      <w:r>
        <w:rPr>
          <w:rFonts w:asciiTheme="minorHAnsi" w:hAnsiTheme="minorHAnsi" w:cstheme="minorHAnsi"/>
          <w:lang w:val="en-AU"/>
        </w:rPr>
        <w:t xml:space="preserve"> environmental data is available from the Australian Ocean Data Network (</w:t>
      </w:r>
      <w:hyperlink r:id="rId25" w:history="1">
        <w:r w:rsidRPr="00B52476">
          <w:rPr>
            <w:rStyle w:val="Hyperlink"/>
            <w:rFonts w:asciiTheme="minorHAnsi" w:hAnsiTheme="minorHAnsi" w:cstheme="minorHAnsi"/>
          </w:rPr>
          <w:t>https://portal.aodn.org.au/</w:t>
        </w:r>
      </w:hyperlink>
      <w:r>
        <w:rPr>
          <w:rFonts w:asciiTheme="minorHAnsi" w:hAnsiTheme="minorHAnsi" w:cstheme="minorHAnsi"/>
          <w:lang w:val="en-AU"/>
        </w:rPr>
        <w:t xml:space="preserve">). All code used for the analysis in this paper </w:t>
      </w:r>
      <w:r w:rsidR="005F6BFD">
        <w:rPr>
          <w:rFonts w:asciiTheme="minorHAnsi" w:hAnsiTheme="minorHAnsi" w:cstheme="minorHAnsi"/>
          <w:lang w:val="en-AU"/>
        </w:rPr>
        <w:t>is</w:t>
      </w:r>
      <w:r>
        <w:rPr>
          <w:rFonts w:asciiTheme="minorHAnsi" w:hAnsiTheme="minorHAnsi" w:cstheme="minorHAnsi"/>
          <w:lang w:val="en-AU"/>
        </w:rPr>
        <w:t xml:space="preserve"> available in the GitHub repository </w:t>
      </w:r>
      <w:hyperlink r:id="rId26" w:history="1">
        <w:r w:rsidR="00DE0D45" w:rsidRPr="00DE0D45">
          <w:rPr>
            <w:rStyle w:val="Hyperlink"/>
            <w:rFonts w:asciiTheme="minorHAnsi" w:hAnsiTheme="minorHAnsi" w:cstheme="minorHAnsi"/>
          </w:rPr>
          <w:t>https://github.com/HaydenSchilling/Inner-Shelf-Water</w:t>
        </w:r>
      </w:hyperlink>
      <w:r w:rsidR="00DE0D45">
        <w:rPr>
          <w:rFonts w:asciiTheme="minorHAnsi" w:hAnsiTheme="minorHAnsi" w:cstheme="minorHAnsi"/>
          <w:lang w:val="en-AU"/>
        </w:rPr>
        <w:t>.</w:t>
      </w:r>
      <w:r w:rsidR="00C07196">
        <w:rPr>
          <w:rFonts w:asciiTheme="minorHAnsi" w:hAnsiTheme="minorHAnsi" w:cstheme="minorHAnsi"/>
          <w:b/>
          <w:bCs/>
          <w:lang w:val="en-AU"/>
        </w:rPr>
        <w:br w:type="page"/>
      </w:r>
    </w:p>
    <w:p w14:paraId="2DFE6AF5" w14:textId="024562F7" w:rsidR="001E3923" w:rsidRPr="00B70E23" w:rsidRDefault="0058280A" w:rsidP="00B70E23">
      <w:pPr>
        <w:spacing w:line="360" w:lineRule="auto"/>
        <w:rPr>
          <w:rFonts w:asciiTheme="minorHAnsi" w:hAnsiTheme="minorHAnsi" w:cstheme="minorHAnsi"/>
          <w:b/>
          <w:bCs/>
          <w:lang w:val="en-AU"/>
        </w:rPr>
      </w:pPr>
      <w:r w:rsidRPr="00B70E23">
        <w:rPr>
          <w:rFonts w:asciiTheme="minorHAnsi" w:hAnsiTheme="minorHAnsi" w:cstheme="minorHAnsi"/>
          <w:b/>
          <w:bCs/>
          <w:lang w:val="en-AU"/>
        </w:rPr>
        <w:lastRenderedPageBreak/>
        <w:t>References</w:t>
      </w:r>
    </w:p>
    <w:p w14:paraId="0C3AAC1D" w14:textId="77777777" w:rsidR="00A925B7" w:rsidRPr="00B70E23" w:rsidRDefault="00232BF7" w:rsidP="00B70E23">
      <w:pPr>
        <w:pStyle w:val="Bibliography"/>
        <w:spacing w:line="360" w:lineRule="auto"/>
        <w:rPr>
          <w:rFonts w:asciiTheme="minorHAnsi" w:hAnsiTheme="minorHAnsi" w:cstheme="minorHAnsi"/>
        </w:rPr>
      </w:pPr>
      <w:r w:rsidRPr="00B70E23">
        <w:rPr>
          <w:rFonts w:asciiTheme="minorHAnsi" w:hAnsiTheme="minorHAnsi" w:cstheme="minorHAnsi"/>
          <w:sz w:val="22"/>
          <w:szCs w:val="22"/>
          <w:lang w:val="en-AU"/>
        </w:rPr>
        <w:fldChar w:fldCharType="begin"/>
      </w:r>
      <w:r w:rsidR="00A925B7" w:rsidRPr="00B70E23">
        <w:rPr>
          <w:rFonts w:asciiTheme="minorHAnsi" w:hAnsiTheme="minorHAnsi" w:cstheme="minorHAnsi"/>
          <w:sz w:val="22"/>
          <w:szCs w:val="22"/>
          <w:lang w:val="en-AU"/>
        </w:rPr>
        <w:instrText xml:space="preserve"> ADDIN ZOTERO_BIBL {"uncited":[],"omitted":[],"custom":[]} CSL_BIBLIOGRAPHY </w:instrText>
      </w:r>
      <w:r w:rsidRPr="00B70E23">
        <w:rPr>
          <w:rFonts w:asciiTheme="minorHAnsi" w:hAnsiTheme="minorHAnsi" w:cstheme="minorHAnsi"/>
          <w:sz w:val="22"/>
          <w:szCs w:val="22"/>
          <w:lang w:val="en-AU"/>
        </w:rPr>
        <w:fldChar w:fldCharType="separate"/>
      </w:r>
      <w:r w:rsidR="00A925B7" w:rsidRPr="00B70E23">
        <w:rPr>
          <w:rFonts w:asciiTheme="minorHAnsi" w:hAnsiTheme="minorHAnsi" w:cstheme="minorHAnsi"/>
        </w:rPr>
        <w:t>Aarflot, J. M., Aksnes, D. L., Opdal, A. F., Skjoldal, H. R., and Fiksen, O. 2019. Caught in broad daylight: Topographic constraints of zooplankton depth distributions. Limnology and Oceanography, 64: 849–859.</w:t>
      </w:r>
    </w:p>
    <w:p w14:paraId="41E98F34"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Aguiar, A. L., Cirano, M., Pereira, J., and Marta-Almeida, M. 2014. Upwelling processes along a western boundary current in the Abrolhos–Campos region of Brazil. Continental Shelf Research, 85: 42–59.</w:t>
      </w:r>
    </w:p>
    <w:p w14:paraId="3827A059"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Ajani, P. A., Allen, A. P., Ingleton, T., and Armand, L. 2014. Erratum: A decadal decline in relative abundance and a shift in microphytoplankton composition at a long-term coastal station off southeast Australia. Limnology and Oceanography, 59: 2240–2242.</w:t>
      </w:r>
    </w:p>
    <w:p w14:paraId="633F43BB"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Akima, H., and Gebhardt, A. 2020. akima: Interpolation of Irregularly and Regularly Spaced Data. R package version 0.6-2.1. https://CRAN.R-project.org/package=akima.</w:t>
      </w:r>
    </w:p>
    <w:p w14:paraId="0D164F21"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Alldredge, A. L., and Silver, M. W. 1988. Characteristics, dynamics and significance of marine snow. Progress in Oceanography, 20: 41–82.</w:t>
      </w:r>
    </w:p>
    <w:p w14:paraId="2BE65192"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 xml:space="preserve">Andersen, K. H., Berge, T., Gonçalves, R. J., Hartvig, M., Heuschele, J., Hylander, S., Jacobsen, N. S., </w:t>
      </w:r>
      <w:r w:rsidRPr="00B70E23">
        <w:rPr>
          <w:rFonts w:asciiTheme="minorHAnsi" w:hAnsiTheme="minorHAnsi" w:cstheme="minorHAnsi"/>
          <w:i/>
          <w:iCs/>
        </w:rPr>
        <w:t>et al.</w:t>
      </w:r>
      <w:r w:rsidRPr="00B70E23">
        <w:rPr>
          <w:rFonts w:asciiTheme="minorHAnsi" w:hAnsiTheme="minorHAnsi" w:cstheme="minorHAnsi"/>
        </w:rPr>
        <w:t xml:space="preserve"> 2016. Characteristic Sizes of Life in the Oceans, from Bacteria to Whales. Annual Review of Marine Science, 8: 217–241.</w:t>
      </w:r>
    </w:p>
    <w:p w14:paraId="3DD42ACD"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Apte, S. C., Batley, G. E., Szymczak, R., Rendell, P. S., Lee, R., and Waite, T. D. 1998. Baseline trace metal concentrations in New South Wales coastal waters. Marine and Freshwater Research, 49: 203–214.</w:t>
      </w:r>
    </w:p>
    <w:p w14:paraId="0F7ACF5F"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Archer, M. R., Roughan, M., Keating, S. R., and Schaeffer, A. 2017. On the Variability of the East Australian Current: Jet Structure, Meandering, and Influence on Shelf Circulation. Journal of Geophysical Research: Oceans, 122: 8464–8481.</w:t>
      </w:r>
    </w:p>
    <w:p w14:paraId="75721B44"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Armbrecht, L. H., Roughan, M., Rossi, V., Schaeffer, A., Davies, P. L., Waite, A. M., and Armand, L. K. 2014. Phytoplankton composition under contrasting oceanographic conditions: Upwelling and downwelling (Eastern Australia). Continental Shelf Research, 75: 54–67.</w:t>
      </w:r>
    </w:p>
    <w:p w14:paraId="358D02E7"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Armbrecht, L. H., Thompson, P. A., Wright, S. W., Schaeffer, A., Roughan, M., Henderiks, J., and Armand, L. K. 2015. Comparison of the cross-shelf phytoplankton distribution of two oceanographically distinct regions off Australia. Journal of Marine Systems, 148: 26–38.</w:t>
      </w:r>
    </w:p>
    <w:p w14:paraId="7DB533DA"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lastRenderedPageBreak/>
        <w:t xml:space="preserve">Atkinson, A., Lilley, M. K. S., Hirst, A. G., McEvoy, A. J., Tarran, G. A., Widdicombe, C., Fileman, E. S., </w:t>
      </w:r>
      <w:r w:rsidRPr="00B70E23">
        <w:rPr>
          <w:rFonts w:asciiTheme="minorHAnsi" w:hAnsiTheme="minorHAnsi" w:cstheme="minorHAnsi"/>
          <w:i/>
          <w:iCs/>
        </w:rPr>
        <w:t>et al.</w:t>
      </w:r>
      <w:r w:rsidRPr="00B70E23">
        <w:rPr>
          <w:rFonts w:asciiTheme="minorHAnsi" w:hAnsiTheme="minorHAnsi" w:cstheme="minorHAnsi"/>
        </w:rPr>
        <w:t xml:space="preserve"> 2020. Increasing nutrient stress reduces the efficiency of energy transfer through planktonic size spectra. Limnology and Oceanography, n/a. https://aslopubs.onlinelibrary.wiley.com/doi/abs/10.1002/lno.11613 (Accessed 26 October 2020).</w:t>
      </w:r>
    </w:p>
    <w:p w14:paraId="2B932D87"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Baird, M. E., Timko, P. G., Middleton, J. H., Mullaney, T. J., Cox, D. R., and Suthers, I. M. 2008. Biological properties across the Tasman Front off southeast Australia. Deep-Sea Research Part I-Oceanographic Research Papers, 55: 1438–1455.</w:t>
      </w:r>
    </w:p>
    <w:p w14:paraId="48466D48"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Barnes, C., Maxwell, D., Reuman, D. C., and Jennings, S. 2010. Global patterns in predator–prey size relationships reveal size dependency of trophic transfer efficiency. Ecology, 91: 222–232.</w:t>
      </w:r>
    </w:p>
    <w:p w14:paraId="50DB49CF"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Becker, É. C., Eiras Garcia, C. A., and Freire, A. S. 2018. Mesozooplankton distribution, especially copepods, according to water masses dynamics in the upper layer of the Southwestern Atlantic shelf (26°S to 29°S). Continental Shelf Research, 166: 10–21.</w:t>
      </w:r>
    </w:p>
    <w:p w14:paraId="07AB5E33"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Blanchard, J. L., Heneghan, R. F., Everett, J. D., Trebilco, R., and Richardson, A. J. 2017. From Bacteria to Whales: Using Functional Size Spectra to Model Marine Ecosystems. Trends in Ecology &amp; Evolution, 32: 174–186.</w:t>
      </w:r>
    </w:p>
    <w:p w14:paraId="54496F64"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Brink, K. H. 2016. Cross-Shelf Exchange. Annual Review of Marine Science, 8: 59–78.</w:t>
      </w:r>
    </w:p>
    <w:p w14:paraId="20433742"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Carr, M.-E., and Kearns, E. J. 2003. Production regimes in four Eastern Boundary Current systems. Deep Sea Research Part II: Topical Studies in Oceanography, 50: 3199–3221.</w:t>
      </w:r>
    </w:p>
    <w:p w14:paraId="4DAB8FFB"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Cetina-Heredia, P., Roughan, M., van Sebille, E., and Coleman, M. A. 2014. Long-term trends in the East Australian Current separation latitude and eddy driven transport. Journal of Geophysical Research: Oceans, 119: 4351–4366.</w:t>
      </w:r>
    </w:p>
    <w:p w14:paraId="49BF6214"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Dai, A., and Trenberth, K. E. 2002. Estimates of Freshwater Discharge from Continents: Latitudinal and Seasonal Variations. Journal of Hydrometeorology, 3: 660–687.</w:t>
      </w:r>
    </w:p>
    <w:p w14:paraId="4E22878F"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Edwards, A. M., Robinson, J. P. W., Plank, M. J., Baum, J. K., and Blanchard, J. L. 2017. Testing and recommending methods for fitting size spectra to data. Methods in Ecology and Evolution, 8: 57–67.</w:t>
      </w:r>
    </w:p>
    <w:p w14:paraId="1DB7612D"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Espinasse, B., Basedow, S., Schultes, S., Zhou, M., Berline, L., and Carlotti, F. 2018. Conditions for assessing zooplankton abundance with LOPC in coastal waters. Progress in Oceanography, 163: 260–270.</w:t>
      </w:r>
    </w:p>
    <w:p w14:paraId="1F17C83A"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lastRenderedPageBreak/>
        <w:t>Everett, J. D., Baird, M. E., Oke, P. R., and Suthers, I. M. 2012. An avenue of eddies: Quantifying the biophysical properties of mesoscale eddies in the Tasman Sea. Geophysical Research Letters, 39: 5.</w:t>
      </w:r>
    </w:p>
    <w:p w14:paraId="6E691A7B"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Everett, J. D., Baird, M. E., Roughan, M., Suthers, I. M., and Doblin, M. A. 2014. Relative impact of seasonal and oceanographic drivers on surface chlorophyll a along a Western Boundary Current. Progress in Oceanography, 120: 340–351.</w:t>
      </w:r>
    </w:p>
    <w:p w14:paraId="5129D07A"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Fiedler, P. C., and Bernard, H. J. 1987. Tuna aggregation and feeding near fronts observed in satellite imagery. Continental Shelf Research, 7: 871–881.</w:t>
      </w:r>
    </w:p>
    <w:p w14:paraId="4C2FB275"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García-Comas, C., Chang, C.-Y., Ye, L., Sastri, A. R., Lee, Y.-C., Gong, G.-C., and Hsieh, C. 2014. Mesozooplankton size structure in response to environmental conditions in the East China Sea: How much does size spectra theory fit empirical data of a dynamic coastal area? Progress in Oceanography, 121: 141–157.</w:t>
      </w:r>
    </w:p>
    <w:p w14:paraId="5CDE200C"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GEBCO Bathymetric Compilation Group. 2019. The GEBCO_2019 Grid - a continuous terrain model of the global oceans and land.</w:t>
      </w:r>
    </w:p>
    <w:p w14:paraId="50805BA1"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Guiet, J., Poggiale, J.-C., and Maury, O. 2016. Modelling the community size-spectrum: recent developments and new directions. Ecological Modelling, 337: 4–14.</w:t>
      </w:r>
    </w:p>
    <w:p w14:paraId="6747FF36"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Heneghan, R. F., Hatton, I. A., and Galbraith, E. D. 2019. Climate change impacts on marine ecosystems through the lens of the size spectrum. Emerging Topics in Life Sciences, 3: 233–243.</w:t>
      </w:r>
    </w:p>
    <w:p w14:paraId="50169EA5"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Herman, A. W. 1992. Design and calibration of a new optical plankton counter capable of sizing small zooplankton. Deep Sea Research Part A. Oceanographic Research Papers, 39: 395–415.</w:t>
      </w:r>
    </w:p>
    <w:p w14:paraId="0ED10C97"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Hobday, A. J., and Hartmann, K. 2006. Near real-time spatial management based on habitat predictions for a longline bycatch species. Fisheries Management and Ecology, 13: 365–380.</w:t>
      </w:r>
    </w:p>
    <w:p w14:paraId="04DCBEDF"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Holland, M. M., Smith, J. A., Everett, J. D., Vergés, A., and Suthers, I. M. 2020. Latitudinal patterns in trophic structure of temperate reef-associated fishes and predicted consequences of climate change. Fish and Fisheries, n/a. https://onlinelibrary.wiley.com/doi/abs/10.1111/faf.12488.</w:t>
      </w:r>
    </w:p>
    <w:p w14:paraId="23932577"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 xml:space="preserve">Hu, D., Wu, L., Cai, W., Gupta, A. S., Ganachaud, A., Qiu, B., Gordon, A. L., </w:t>
      </w:r>
      <w:r w:rsidRPr="00B70E23">
        <w:rPr>
          <w:rFonts w:asciiTheme="minorHAnsi" w:hAnsiTheme="minorHAnsi" w:cstheme="minorHAnsi"/>
          <w:i/>
          <w:iCs/>
        </w:rPr>
        <w:t>et al.</w:t>
      </w:r>
      <w:r w:rsidRPr="00B70E23">
        <w:rPr>
          <w:rFonts w:asciiTheme="minorHAnsi" w:hAnsiTheme="minorHAnsi" w:cstheme="minorHAnsi"/>
        </w:rPr>
        <w:t xml:space="preserve"> 2015. Pacific western boundary currents and their roles in climate. Nature, 522: 299–308. Nature Publishing Group.</w:t>
      </w:r>
    </w:p>
    <w:p w14:paraId="5F10FF66"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lastRenderedPageBreak/>
        <w:t>Irigoien, X., Fernandes, J. A., Grosjean, P., Denis, K., Albaina, A., and Santos, M. 2009. Spring zooplankton distribution in the Bay of Biscay from 1998 to 2006 in relation with anchovy recruitment. Journal of Plankton Research, 31: 1–17.</w:t>
      </w:r>
    </w:p>
    <w:p w14:paraId="2A22DC99"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Kelly, P., Clementson, L., Davies, C., Corney, S., and Swadling, K. 2016. Zooplankton responses to increasing sea surface temperatures in the southeastern Australia global marine hotspot. Estuarine, Coastal and Shelf Science, 180: 242–257.</w:t>
      </w:r>
    </w:p>
    <w:p w14:paraId="1675ACAE"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Kerr, S. R., and Dickie, L. M. 2001. The biomass spectrum: a predator-prey theory of aquatic production. Columbia University Press.</w:t>
      </w:r>
    </w:p>
    <w:p w14:paraId="3B6E538C"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Krupica, K. L., Sprules, W. G., and Herman, A. W. 2012. The utility of body size indices derived from optical plankton counter data for the characterization of marine zooplankton assemblages. Continental Shelf Research, 36: 29–40.</w:t>
      </w:r>
    </w:p>
    <w:p w14:paraId="1287EE84"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Lucas, A. J., Dupont, C. L., Tai, V., Largier, J. L., Palenik, B., and Franks, P. J. S. 2011. The green ribbon: Multiscale physical control of phytoplankton productivity and community structure over a narrow continental shelf. Limnology and Oceanography, 56: 611–626.</w:t>
      </w:r>
    </w:p>
    <w:p w14:paraId="03D5EA77"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 xml:space="preserve">Maia, H. A., Morais, R. A., Quimbayo, J. P., Dias, M. S., Sampaio, C. L. S., Horta, P. A., Ferreira, C. E. L., </w:t>
      </w:r>
      <w:r w:rsidRPr="00B70E23">
        <w:rPr>
          <w:rFonts w:asciiTheme="minorHAnsi" w:hAnsiTheme="minorHAnsi" w:cstheme="minorHAnsi"/>
          <w:i/>
          <w:iCs/>
        </w:rPr>
        <w:t>et al.</w:t>
      </w:r>
      <w:r w:rsidRPr="00B70E23">
        <w:rPr>
          <w:rFonts w:asciiTheme="minorHAnsi" w:hAnsiTheme="minorHAnsi" w:cstheme="minorHAnsi"/>
        </w:rPr>
        <w:t xml:space="preserve"> 2018. Spatial patterns and drivers of fish and benthic reef communities at São Tomé Island, Tropical Eastern Atlantic. Marine Ecology, 39: e12520.</w:t>
      </w:r>
    </w:p>
    <w:p w14:paraId="409086A9"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 xml:space="preserve">Malan, N., Archer, M., Roughan, M., Cetina-Heredia, P., Hemming, M., Rocha, C., Schaeffer, A., </w:t>
      </w:r>
      <w:r w:rsidRPr="00B70E23">
        <w:rPr>
          <w:rFonts w:asciiTheme="minorHAnsi" w:hAnsiTheme="minorHAnsi" w:cstheme="minorHAnsi"/>
          <w:i/>
          <w:iCs/>
        </w:rPr>
        <w:t>et al.</w:t>
      </w:r>
      <w:r w:rsidRPr="00B70E23">
        <w:rPr>
          <w:rFonts w:asciiTheme="minorHAnsi" w:hAnsiTheme="minorHAnsi" w:cstheme="minorHAnsi"/>
        </w:rPr>
        <w:t xml:space="preserve"> 2020. Eddy-Driven Cross-Shelf Transport in the East Australian Current Separation Zone. Journal of Geophysical Research: Oceans, 125: e2019JC015613.</w:t>
      </w:r>
    </w:p>
    <w:p w14:paraId="038ADA6A"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Marcolin, C. da R., Schultes, S., Jackson, G. A., and Lopes, R. M. 2013. Plankton and seston size spectra estimated by the LOPC and ZooScan in the Abrolhos Bank ecosystem (SE Atlantic). Continental Shelf Research, 70: 74–87.</w:t>
      </w:r>
    </w:p>
    <w:p w14:paraId="00E9BFE5"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Marcolin, C. da R., Lopes, R. M., and Jackson, G. A. 2015. Estimating zooplankton vertical distribution from combined LOPC and ZooScan observations on the Brazilian Coast. Marine Biology, 162: 2171–2186.</w:t>
      </w:r>
    </w:p>
    <w:p w14:paraId="22736E30"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Mata, M. M., Wijffels, S. E., Church, J. A., and Tomczak, M. 2006. Eddy shedding and energy conversions in the East Australian Current. Journal of Geophysical Research: Oceans, 111.</w:t>
      </w:r>
    </w:p>
    <w:p w14:paraId="4156F18B"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lastRenderedPageBreak/>
        <w:t>Moore, S. K., and Suthers, I. M. 2006. Evaluation and correction of subresolved particles by the optical plankton counter in three Australian estuaries with pristine to highly modified catchments. Journal of Geophysical Research: Oceans, 111.</w:t>
      </w:r>
    </w:p>
    <w:p w14:paraId="3F7D3920"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Nakata, H., Kimura, S., Okazaki, Y., and Kasai, A. 2000. Implications of meso-scale eddies caused by frontal disturbances of the Kuroshio Current for anchovy recruitment. ICES Journal of Marine Science, 57: 143–152.</w:t>
      </w:r>
    </w:p>
    <w:p w14:paraId="420557B1"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Nogueira, E., González-Nuevo, G., Bode, A., Varela, M., Morán, X. A. G., and Valdés, L. 2004. Comparison of biomass and size spectra derived from optical plankton counter data and net samples: application to the assessment of mesoplankton distribution along the Northwest and North Iberian Shelf. ICES Journal of Marine Science, 61: 508–517. Oxford Academic.</w:t>
      </w:r>
    </w:p>
    <w:p w14:paraId="6201FDB0"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Oke, P. R., and Middleton, J. H. 2001. Nutrient enrichment off Port Stephens: the role of the East Australian Current. Continental Shelf Research, 21: 587–606.</w:t>
      </w:r>
    </w:p>
    <w:p w14:paraId="016E215B"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 xml:space="preserve">Oke, P. R., Roughan, M., Cetina-Heredia, P., Pilo, G. S., Ridgway, K. R., Rykova, T., Archer, M. R., </w:t>
      </w:r>
      <w:r w:rsidRPr="00B70E23">
        <w:rPr>
          <w:rFonts w:asciiTheme="minorHAnsi" w:hAnsiTheme="minorHAnsi" w:cstheme="minorHAnsi"/>
          <w:i/>
          <w:iCs/>
        </w:rPr>
        <w:t>et al.</w:t>
      </w:r>
      <w:r w:rsidRPr="00B70E23">
        <w:rPr>
          <w:rFonts w:asciiTheme="minorHAnsi" w:hAnsiTheme="minorHAnsi" w:cstheme="minorHAnsi"/>
        </w:rPr>
        <w:t xml:space="preserve"> 2019. Revisiting the circulation of the East Australian Current: Its path, separation, and eddy field. Progress in Oceanography, 176: 102139.</w:t>
      </w:r>
    </w:p>
    <w:p w14:paraId="7902606B"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 xml:space="preserve">Pauly, D., Christensen, V., Guénette, S., Pitcher, T. J., Sumaila, U. R., Walters, C. J., Watson, R., </w:t>
      </w:r>
      <w:r w:rsidRPr="00B70E23">
        <w:rPr>
          <w:rFonts w:asciiTheme="minorHAnsi" w:hAnsiTheme="minorHAnsi" w:cstheme="minorHAnsi"/>
          <w:i/>
          <w:iCs/>
        </w:rPr>
        <w:t>et al.</w:t>
      </w:r>
      <w:r w:rsidRPr="00B70E23">
        <w:rPr>
          <w:rFonts w:asciiTheme="minorHAnsi" w:hAnsiTheme="minorHAnsi" w:cstheme="minorHAnsi"/>
        </w:rPr>
        <w:t xml:space="preserve"> 2002. Towards sustainability in world fisheries. Nature, 418: 689–695. Nature Publishing Group.</w:t>
      </w:r>
    </w:p>
    <w:p w14:paraId="6B39EA32"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Pereira Brandini, F., Nogueira, M., Simião, M., Carlos Ugaz Codina, J., and Almeida Noernberg, M. 2014. Deep chlorophyll maximum and plankton community response to oceanic bottom intrusions on the continental shelf in the South Brazilian Bight. Continental Shelf Research, 89: 61–75.</w:t>
      </w:r>
    </w:p>
    <w:p w14:paraId="27DA792D"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Pritchard, T. R., Lee, R. S., Ajani, P. A., Rendell, P. S., Black, K., and Koop, K. 2003. Phytoplankton Responses to Nutrient Sources in Coastal Waters off Southeastern Australia. Aquatic Ecosystem Health &amp; Management, 6: 105–117. Taylor &amp; Francis.</w:t>
      </w:r>
    </w:p>
    <w:p w14:paraId="03677451"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Reese, D. C., O’Malley, R. T., Brodeur, R. D., and Churnside, J. H. 2011. Epipelagic fish distributions in relation to thermal fronts in a coastal upwelling system using high-resolution remote-sensing techniques. ICES Journal of Marine Science, 68: 1865–1874. Oxford Academic.</w:t>
      </w:r>
    </w:p>
    <w:p w14:paraId="32E5E70C"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lastRenderedPageBreak/>
        <w:t>Revill, A. T., Young, J. W., and Lansdell, M. 2009. Stable isotopic evidence for trophic groupings and bio-regionalization of predators and their prey in oceanic waters off eastern Australia. Marine Biology, 156: 1241–1253.</w:t>
      </w:r>
    </w:p>
    <w:p w14:paraId="38DD83DD"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Richardson, A. J. 2008. In hot water: zooplankton and climate change. ICES Journal of Marine Science, 65: 279–295.</w:t>
      </w:r>
    </w:p>
    <w:p w14:paraId="25187A39"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Ridgway, K. R., and Dunn, J. R. 2003. Mesoscale structure of the mean East Australian Current System and its relationship with topography. Progress in Oceanography, 56: 189–222.</w:t>
      </w:r>
    </w:p>
    <w:p w14:paraId="37159461"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 xml:space="preserve">Rossi, V., Schaeffer, A., Wood, J., Galibert, G., Morris, B., Sudre, J., Roughan, M., </w:t>
      </w:r>
      <w:r w:rsidRPr="00B70E23">
        <w:rPr>
          <w:rFonts w:asciiTheme="minorHAnsi" w:hAnsiTheme="minorHAnsi" w:cstheme="minorHAnsi"/>
          <w:i/>
          <w:iCs/>
        </w:rPr>
        <w:t>et al.</w:t>
      </w:r>
      <w:r w:rsidRPr="00B70E23">
        <w:rPr>
          <w:rFonts w:asciiTheme="minorHAnsi" w:hAnsiTheme="minorHAnsi" w:cstheme="minorHAnsi"/>
        </w:rPr>
        <w:t xml:space="preserve"> 2014. Seasonality of sporadic physical processes driving temperature and nutrient high-frequency variability in the coastal ocean off southeast Australia. Journal of Geophysical Research: Oceans, 119: 445–460.</w:t>
      </w:r>
    </w:p>
    <w:p w14:paraId="51EA2581"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Roughan, M., and Middleton, J. H. 2002. A comparison of observed upwelling mechanisms off the east coast of Australia. Continental Shelf Research, 22: 2551–2572.</w:t>
      </w:r>
    </w:p>
    <w:p w14:paraId="1EAD9EA8"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Sabatès, A., Gili, J. M., and Pagès, F. 1989. Relationship between zooplankton distribution, geographic characteristics and hydrographic patterns off the Catalan coast (Western Mediterranean). Marine Biology, 103: 153–159.</w:t>
      </w:r>
    </w:p>
    <w:p w14:paraId="05AC4FE0"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Schaeffer, A., Roughan, M., and Morris, B. D. 2013. Cross-shelf dynamics in a western boundary current regime: Implications for upwelling. Journal of Physical Oceanography, 44: 2812–2813.</w:t>
      </w:r>
    </w:p>
    <w:p w14:paraId="3E810ABC"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Schaeffer, A., Roughan, M., and Wood, J. E. 2014. Observed bottom boundary layer transport and uplift on the continental shelf adjacent to a western boundary current. Journal of Geophysical Research-Oceans, 119: 4922–4939.</w:t>
      </w:r>
    </w:p>
    <w:p w14:paraId="77859746"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Schaeffer, A., and Roughan, M. 2015. Influence of a western boundary current on shelf dynamics and upwelling from repeat glider deployments. Geophysical Research Letters, 42: 121–128.</w:t>
      </w:r>
    </w:p>
    <w:p w14:paraId="5B09557C"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Seager, R., and Simpson, I. R. 2016. Western boundary currents and climate change. Journal of Geophysical Research: Oceans, 121: 7212–7214.</w:t>
      </w:r>
    </w:p>
    <w:p w14:paraId="10215609"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Sourisseau, M., and Carlotti, F. 2006. Spatial distribution of zooplankton size spectra on the French continental shelf of the Bay of Biscay during spring 2000 and 2001. Journal of Geophysical Research: Oceans, 111.</w:t>
      </w:r>
    </w:p>
    <w:p w14:paraId="69EE3E88"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lastRenderedPageBreak/>
        <w:t>Sprules, W. G., and Barth, L. E. 2015. Surfing the biomass size spectrum: some remarks on history, theory, and application. Canadian Journal of Fisheries and Aquatic Sciences, 73: 477–495. NRC Research Press.</w:t>
      </w:r>
    </w:p>
    <w:p w14:paraId="73E1C823"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Sun, C., Feng, M., Matear, R. J., Chamberlain, M. A., Craig, P., Ridgway, K. R., and Schiller, A. 2012. Marine Downscaling of a Future Climate Scenario for Australian Boundary Currents. Journal of Climate, 25: 2947–2962.</w:t>
      </w:r>
    </w:p>
    <w:p w14:paraId="37C7D3A9"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Suthers, I. M., Taggart, C. T., Rissik, D., and Baird, M. E. 2006. Day and night ichthyoplankton assemblages and zooplankton biomass size spectrum in a deep ocean island wake. Marine Ecology Progress Series, 322: 225–238.</w:t>
      </w:r>
    </w:p>
    <w:p w14:paraId="080FD86F"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 xml:space="preserve">Suthers, I. M., Everett, J. D., Roughan, M., Young, J. W., Oke, P. R., Condie, S. A., Hartog, J. R., </w:t>
      </w:r>
      <w:r w:rsidRPr="00B70E23">
        <w:rPr>
          <w:rFonts w:asciiTheme="minorHAnsi" w:hAnsiTheme="minorHAnsi" w:cstheme="minorHAnsi"/>
          <w:i/>
          <w:iCs/>
        </w:rPr>
        <w:t>et al.</w:t>
      </w:r>
      <w:r w:rsidRPr="00B70E23">
        <w:rPr>
          <w:rFonts w:asciiTheme="minorHAnsi" w:hAnsiTheme="minorHAnsi" w:cstheme="minorHAnsi"/>
        </w:rPr>
        <w:t xml:space="preserve"> 2011. The strengthening East Australian Current, its eddies and biological effects - an introduction and overview. Deep-Sea Research Part II-Topical Studies in Oceanography, 58: 538–546.</w:t>
      </w:r>
    </w:p>
    <w:p w14:paraId="62EECC3A"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Thompson, P. A., Baird, M. E., Ingleton, T., and Doblin, M. A. 2009. Long-term changes in temperate Australian coastal waters: implications for phytoplankton. Marine Ecology Progress Series, 394: 1–19.</w:t>
      </w:r>
    </w:p>
    <w:p w14:paraId="7E1DA5DB"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Truong, L., Suthers, I. M., Cruz, D. O., and Smith, J. A. 2017. Plankton supports the majority of fish biomass on temperate rocky reefs. Marine Biology, 164: 12.</w:t>
      </w:r>
    </w:p>
    <w:p w14:paraId="5270CC20"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Tsukamoto, K., and Miller, M. J. 2020. The mysterious feeding ecology of leptocephali: a unique strategy of consuming marine snow materials. Fisheries Science. https://doi.org/10.1007/s12562-020-01477-3 (Accessed 14 December 2020).</w:t>
      </w:r>
    </w:p>
    <w:p w14:paraId="4C53D458"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Turner, J. T., and Dagg, M. J. 1983. Vertical Distributions of Continental Shelf Zooplankton in Stratified and Isothermal Waters. Biological Oceanography, 3: 1–40.</w:t>
      </w:r>
    </w:p>
    <w:p w14:paraId="47062350"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Vandromme, P., Nogueira, E., Huret, M., Lopez-Urrutia, Á., González, G. G.-N., Sourisseau, M., and Petitgas, P. 2014. Springtime zooplankton size structure over the continental shelf of the Bay of Biscay. Ocean Science, 10: 821–835.</w:t>
      </w:r>
    </w:p>
    <w:p w14:paraId="51858AC1"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Vidondo, B., Prairie, Y. T., Blanco, J. M., and Duarte, C. M. 1997. Some aspects of the analysis of size spectra in aquatic ecology. Limnology and Oceanography, 42: 184–192.</w:t>
      </w:r>
    </w:p>
    <w:p w14:paraId="0B28EE06"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 xml:space="preserve">Wallis, J. R., Swadling, K. M., Everett, J. D., Suthers, I. M., Jones, H. J., Buchanan, P. J., Crawford, C. M., </w:t>
      </w:r>
      <w:r w:rsidRPr="00B70E23">
        <w:rPr>
          <w:rFonts w:asciiTheme="minorHAnsi" w:hAnsiTheme="minorHAnsi" w:cstheme="minorHAnsi"/>
          <w:i/>
          <w:iCs/>
        </w:rPr>
        <w:t>et al.</w:t>
      </w:r>
      <w:r w:rsidRPr="00B70E23">
        <w:rPr>
          <w:rFonts w:asciiTheme="minorHAnsi" w:hAnsiTheme="minorHAnsi" w:cstheme="minorHAnsi"/>
        </w:rPr>
        <w:t xml:space="preserve"> 2016. Zooplankton abundance and biomass size spectra in the East Antarctic sea-ice zone during the winter–spring transition. Deep Sea Research Part II: Topical Studies in Oceanography, 131: 170–181.</w:t>
      </w:r>
    </w:p>
    <w:p w14:paraId="3C4022D6"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lastRenderedPageBreak/>
        <w:t>White, E. P., Ernest, S. K. M., Kerkhoff, A. J., and Enquist, B. J. 2007. Relationships between body size and abundance in ecology. Trends in Ecology &amp; Evolution, 22: 323–330.</w:t>
      </w:r>
    </w:p>
    <w:p w14:paraId="0385509A"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Wickham, H. 2011. ggplot2. WIREs Computational Statistics, 3: 180–185.</w:t>
      </w:r>
    </w:p>
    <w:p w14:paraId="2C71C3CB"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Wood, J. E., Schaeffer, A., Roughan, M., and Tate, P. M. 2016. Seasonal variability in the continental shelf waters off southeastern Australia: Fact or fiction? Continental Shelf Research, 112: 92–103.</w:t>
      </w:r>
    </w:p>
    <w:p w14:paraId="2370FDCB"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 xml:space="preserve">Wu, L., Cai, W., Zhang, L., Nakamura, H., Timmermann, A., Joyce, T., McPhaden, M. J., </w:t>
      </w:r>
      <w:r w:rsidRPr="00B70E23">
        <w:rPr>
          <w:rFonts w:asciiTheme="minorHAnsi" w:hAnsiTheme="minorHAnsi" w:cstheme="minorHAnsi"/>
          <w:i/>
          <w:iCs/>
        </w:rPr>
        <w:t>et al.</w:t>
      </w:r>
      <w:r w:rsidRPr="00B70E23">
        <w:rPr>
          <w:rFonts w:asciiTheme="minorHAnsi" w:hAnsiTheme="minorHAnsi" w:cstheme="minorHAnsi"/>
        </w:rPr>
        <w:t xml:space="preserve"> 2012. Enhanced warming over the global subtropical western boundary currents. Nature Climate Change, 2: 161–166. Nature Publishing Group.</w:t>
      </w:r>
    </w:p>
    <w:p w14:paraId="40C50D51"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Yamamoto, T., and Nishizawa, S. 1986. Small-scale zooplankton aggregations at the front of a Kuroshio warm-core ring. Deep Sea Research Part A. Oceanographic Research Papers, 33: 1729–1740.</w:t>
      </w:r>
    </w:p>
    <w:p w14:paraId="629CBB95" w14:textId="77777777" w:rsidR="00A925B7" w:rsidRPr="00B70E23" w:rsidRDefault="00A925B7" w:rsidP="00B70E23">
      <w:pPr>
        <w:pStyle w:val="Bibliography"/>
        <w:spacing w:line="360" w:lineRule="auto"/>
        <w:rPr>
          <w:rFonts w:asciiTheme="minorHAnsi" w:hAnsiTheme="minorHAnsi" w:cstheme="minorHAnsi"/>
        </w:rPr>
      </w:pPr>
      <w:r w:rsidRPr="00B70E23">
        <w:rPr>
          <w:rFonts w:asciiTheme="minorHAnsi" w:hAnsiTheme="minorHAnsi" w:cstheme="minorHAnsi"/>
        </w:rPr>
        <w:t>Zhou, M., Carlotti, F., and Zhu, Y. 2010. A size-spectrum zooplankton closure model for ecosystem modelling. Journal of Plankton Research, 32: 1147–1165.</w:t>
      </w:r>
    </w:p>
    <w:p w14:paraId="67B01510" w14:textId="5BB33A80" w:rsidR="003A22DD" w:rsidRPr="00B70E23" w:rsidRDefault="00232BF7" w:rsidP="00B70E23">
      <w:pPr>
        <w:spacing w:line="360" w:lineRule="auto"/>
        <w:rPr>
          <w:rFonts w:asciiTheme="minorHAnsi" w:hAnsiTheme="minorHAnsi" w:cstheme="minorHAnsi"/>
          <w:sz w:val="22"/>
          <w:szCs w:val="22"/>
          <w:lang w:val="en-AU"/>
        </w:rPr>
      </w:pPr>
      <w:r w:rsidRPr="00B70E23">
        <w:rPr>
          <w:rFonts w:asciiTheme="minorHAnsi" w:hAnsiTheme="minorHAnsi" w:cstheme="minorHAnsi"/>
          <w:sz w:val="22"/>
          <w:szCs w:val="22"/>
          <w:lang w:val="en-AU"/>
        </w:rPr>
        <w:fldChar w:fldCharType="end"/>
      </w:r>
    </w:p>
    <w:sectPr w:rsidR="003A22DD" w:rsidRPr="00B70E23" w:rsidSect="00AD3B37">
      <w:footerReference w:type="default" r:id="rId27"/>
      <w:headerReference w:type="first" r:id="rId28"/>
      <w:pgSz w:w="11906" w:h="16838" w:code="9"/>
      <w:pgMar w:top="1276" w:right="1440" w:bottom="1440" w:left="1440" w:header="432"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Hayden Schilling" w:date="2020-12-14T11:58:00Z" w:initials="HS">
    <w:p w14:paraId="79086EEE" w14:textId="4F8C8AA7" w:rsidR="00040870" w:rsidRDefault="00040870">
      <w:pPr>
        <w:pStyle w:val="CommentText"/>
      </w:pPr>
      <w:r>
        <w:rPr>
          <w:rStyle w:val="CommentReference"/>
        </w:rPr>
        <w:annotationRef/>
      </w:r>
      <w:r>
        <w:t>Not re-done</w:t>
      </w:r>
    </w:p>
  </w:comment>
  <w:comment w:id="43" w:author="Jason Everett" w:date="2020-12-16T20:11:00Z" w:initials="JE">
    <w:p w14:paraId="1348C432" w14:textId="22E800DB" w:rsidR="00040870" w:rsidRDefault="00040870">
      <w:pPr>
        <w:pStyle w:val="CommentText"/>
      </w:pPr>
      <w:r>
        <w:rPr>
          <w:rStyle w:val="CommentReference"/>
        </w:rPr>
        <w:annotationRef/>
      </w:r>
      <w:r>
        <w:t>Or similar.</w:t>
      </w:r>
    </w:p>
  </w:comment>
  <w:comment w:id="44" w:author="Jason Everett" w:date="2020-12-16T20:15:00Z" w:initials="JE">
    <w:p w14:paraId="54CDD9C2" w14:textId="77777777" w:rsidR="00040870" w:rsidRDefault="00040870">
      <w:pPr>
        <w:pStyle w:val="CommentText"/>
      </w:pPr>
      <w:r>
        <w:rPr>
          <w:rStyle w:val="CommentReference"/>
        </w:rPr>
        <w:annotationRef/>
      </w:r>
      <w:r>
        <w:t xml:space="preserve">I feel like we need a better link to the previous paragraph. I like the </w:t>
      </w:r>
      <w:proofErr w:type="spellStart"/>
      <w:r>
        <w:t>enrgy</w:t>
      </w:r>
      <w:proofErr w:type="spellEnd"/>
      <w:r>
        <w:t xml:space="preserve"> </w:t>
      </w:r>
      <w:proofErr w:type="gramStart"/>
      <w:r>
        <w:t>transfer</w:t>
      </w:r>
      <w:proofErr w:type="gramEnd"/>
      <w:r>
        <w:t xml:space="preserve"> but I think we need to include fisheries/zooplankton here as well. But the problem is fish and </w:t>
      </w:r>
      <w:proofErr w:type="spellStart"/>
      <w:r>
        <w:t>zoop</w:t>
      </w:r>
      <w:proofErr w:type="spellEnd"/>
      <w:r>
        <w:t xml:space="preserve"> </w:t>
      </w:r>
      <w:proofErr w:type="gramStart"/>
      <w:r>
        <w:t>aren’t</w:t>
      </w:r>
      <w:proofErr w:type="gramEnd"/>
      <w:r>
        <w:t xml:space="preserve"> trophic levels, so we would need to rewrite the start of the paragraph. I am torn, but on the balance </w:t>
      </w:r>
      <w:proofErr w:type="spellStart"/>
      <w:r>
        <w:t>lets</w:t>
      </w:r>
      <w:proofErr w:type="spellEnd"/>
      <w:r>
        <w:t xml:space="preserve"> leave it as it is. </w:t>
      </w:r>
    </w:p>
    <w:p w14:paraId="093858BE" w14:textId="3AC28DFC" w:rsidR="00040870" w:rsidRDefault="00040870">
      <w:pPr>
        <w:pStyle w:val="CommentText"/>
      </w:pPr>
      <w:r>
        <w:t>Do you think these paragraphs link ok?</w:t>
      </w:r>
    </w:p>
  </w:comment>
  <w:comment w:id="45" w:author="Jason Everett" w:date="2020-12-16T20:18:00Z" w:initials="JE">
    <w:p w14:paraId="1B5EB7BB" w14:textId="4A59745D" w:rsidR="00040870" w:rsidRDefault="00040870">
      <w:pPr>
        <w:pStyle w:val="CommentText"/>
      </w:pPr>
      <w:r>
        <w:rPr>
          <w:rStyle w:val="CommentReference"/>
        </w:rPr>
        <w:annotationRef/>
      </w:r>
      <w:r>
        <w:t xml:space="preserve">Better examples? You </w:t>
      </w:r>
      <w:proofErr w:type="gramStart"/>
      <w:r>
        <w:t>aren’t</w:t>
      </w:r>
      <w:proofErr w:type="gramEnd"/>
      <w:r>
        <w:t xml:space="preserve"> dealing with eutrophic estuaries. Baird et al 2008 showed different elevation between EAC and Tasman </w:t>
      </w:r>
      <w:proofErr w:type="gramStart"/>
      <w:r>
        <w:t>Sea</w:t>
      </w:r>
      <w:proofErr w:type="gramEnd"/>
      <w:r>
        <w:t xml:space="preserve"> I think.</w:t>
      </w:r>
    </w:p>
  </w:comment>
  <w:comment w:id="47" w:author="Jason Everett" w:date="2020-12-16T20:19:00Z" w:initials="JE">
    <w:p w14:paraId="2EB6A5A3" w14:textId="3234864D" w:rsidR="00040870" w:rsidRDefault="00040870">
      <w:pPr>
        <w:pStyle w:val="CommentText"/>
      </w:pPr>
      <w:r>
        <w:rPr>
          <w:rStyle w:val="CommentReference"/>
        </w:rPr>
        <w:annotationRef/>
      </w:r>
      <w:r>
        <w:t>Incomplete thought here?</w:t>
      </w:r>
    </w:p>
  </w:comment>
  <w:comment w:id="51" w:author="Jason Everett" w:date="2020-12-16T20:20:00Z" w:initials="JE">
    <w:p w14:paraId="0CC865DA" w14:textId="07D2EFAD" w:rsidR="00040870" w:rsidRDefault="00040870">
      <w:pPr>
        <w:pStyle w:val="CommentText"/>
      </w:pPr>
      <w:r>
        <w:rPr>
          <w:rStyle w:val="CommentReference"/>
        </w:rPr>
        <w:annotationRef/>
      </w:r>
      <w:r>
        <w:t xml:space="preserve">I </w:t>
      </w:r>
      <w:proofErr w:type="gramStart"/>
      <w:r>
        <w:t>wouldn’t</w:t>
      </w:r>
      <w:proofErr w:type="gramEnd"/>
      <w:r>
        <w:t xml:space="preserve"> put that here. If it </w:t>
      </w:r>
      <w:proofErr w:type="gramStart"/>
      <w:r>
        <w:t>was</w:t>
      </w:r>
      <w:proofErr w:type="gramEnd"/>
      <w:r>
        <w:t xml:space="preserve"> </w:t>
      </w:r>
      <w:proofErr w:type="spellStart"/>
      <w:r>
        <w:t>explicity</w:t>
      </w:r>
      <w:proofErr w:type="spellEnd"/>
      <w:r>
        <w:t xml:space="preserve"> requested by the reviewer, I would perhaps try to weave it into the Discussion, or even the methods? I don’t think you have either of these conditions so </w:t>
      </w:r>
      <w:proofErr w:type="spellStart"/>
      <w:r>
        <w:t>its</w:t>
      </w:r>
      <w:proofErr w:type="spellEnd"/>
      <w:r>
        <w:t xml:space="preserve"> probably ok to leave </w:t>
      </w:r>
      <w:proofErr w:type="gramStart"/>
      <w:r>
        <w:t>out?</w:t>
      </w:r>
      <w:proofErr w:type="gramEnd"/>
    </w:p>
  </w:comment>
  <w:comment w:id="52" w:author="Jason Everett" w:date="2020-12-16T20:22:00Z" w:initials="JE">
    <w:p w14:paraId="66CDA545" w14:textId="3E06FB30" w:rsidR="00040870" w:rsidRDefault="00040870">
      <w:pPr>
        <w:pStyle w:val="CommentText"/>
      </w:pPr>
      <w:r>
        <w:rPr>
          <w:rStyle w:val="CommentReference"/>
        </w:rPr>
        <w:annotationRef/>
      </w:r>
      <w:r>
        <w:t>This is your first mention of cross shelf patterns. Why do we care about cross-shelf patterns?</w:t>
      </w:r>
    </w:p>
    <w:p w14:paraId="1E9BF0BE" w14:textId="77777777" w:rsidR="00040870" w:rsidRDefault="00040870">
      <w:pPr>
        <w:pStyle w:val="CommentText"/>
      </w:pPr>
    </w:p>
    <w:p w14:paraId="3D107401" w14:textId="04612A2F" w:rsidR="00040870" w:rsidRDefault="00040870">
      <w:pPr>
        <w:pStyle w:val="CommentText"/>
      </w:pPr>
      <w:r>
        <w:t xml:space="preserve">Perhaps you can weave this thought into the first paragraph of the introduction somewhere?? Does Lucas show </w:t>
      </w:r>
      <w:proofErr w:type="spellStart"/>
      <w:r>
        <w:t>Chl</w:t>
      </w:r>
      <w:proofErr w:type="spellEnd"/>
      <w:r>
        <w:t xml:space="preserve"> patterns change across the shelf?</w:t>
      </w:r>
    </w:p>
  </w:comment>
  <w:comment w:id="53" w:author="Jason Everett" w:date="2020-12-16T20:47:00Z" w:initials="JE">
    <w:p w14:paraId="792F7275" w14:textId="35704C12" w:rsidR="00040870" w:rsidRDefault="00040870">
      <w:pPr>
        <w:pStyle w:val="CommentText"/>
      </w:pPr>
      <w:r>
        <w:rPr>
          <w:rStyle w:val="CommentReference"/>
        </w:rPr>
        <w:annotationRef/>
      </w:r>
      <w:r>
        <w:t>Be consistent everywhere</w:t>
      </w:r>
    </w:p>
  </w:comment>
  <w:comment w:id="61" w:author="Jason Everett" w:date="2020-12-16T20:46:00Z" w:initials="JE">
    <w:p w14:paraId="0099C688" w14:textId="40D0C953" w:rsidR="00040870" w:rsidRDefault="00040870">
      <w:pPr>
        <w:pStyle w:val="CommentText"/>
      </w:pPr>
      <w:r>
        <w:rPr>
          <w:rStyle w:val="CommentReference"/>
        </w:rPr>
        <w:annotationRef/>
      </w:r>
      <w:r>
        <w:t>Do you have any examples that are not from the Atlantic?</w:t>
      </w:r>
    </w:p>
  </w:comment>
  <w:comment w:id="66" w:author="Hayden Schilling" w:date="2020-12-13T14:55:00Z" w:initials="HS">
    <w:p w14:paraId="65A150F0" w14:textId="1203E648" w:rsidR="00040870" w:rsidRDefault="00040870">
      <w:pPr>
        <w:pStyle w:val="CommentText"/>
      </w:pPr>
      <w:r>
        <w:rPr>
          <w:rStyle w:val="CommentReference"/>
        </w:rPr>
        <w:annotationRef/>
      </w:r>
      <w:r>
        <w:t>Are Eastern Currents just as important? My lack of oceanography is showing…</w:t>
      </w:r>
    </w:p>
  </w:comment>
  <w:comment w:id="67" w:author="Jason Everett" w:date="2020-12-16T20:50:00Z" w:initials="JE">
    <w:p w14:paraId="5953B180" w14:textId="1F5FD634" w:rsidR="00040870" w:rsidRDefault="00040870">
      <w:pPr>
        <w:pStyle w:val="CommentText"/>
      </w:pPr>
      <w:r>
        <w:rPr>
          <w:rStyle w:val="CommentReference"/>
        </w:rPr>
        <w:annotationRef/>
      </w:r>
      <w:r>
        <w:t xml:space="preserve">They are both important in their own way – But EBCs are wind dominated as you </w:t>
      </w:r>
      <w:proofErr w:type="spellStart"/>
      <w:r>
        <w:t>hightligh</w:t>
      </w:r>
      <w:proofErr w:type="spellEnd"/>
      <w:r>
        <w:t xml:space="preserve"> above, get many nutrients from the polar regions and support some of the biggest fisheries </w:t>
      </w:r>
    </w:p>
    <w:p w14:paraId="523CE172" w14:textId="77777777" w:rsidR="00040870" w:rsidRDefault="00040870">
      <w:pPr>
        <w:pStyle w:val="CommentText"/>
      </w:pPr>
    </w:p>
    <w:p w14:paraId="17F00E11" w14:textId="77777777" w:rsidR="00040870" w:rsidRDefault="00040870">
      <w:pPr>
        <w:pStyle w:val="CommentText"/>
      </w:pPr>
      <w:r>
        <w:t>This might be useful</w:t>
      </w:r>
    </w:p>
    <w:p w14:paraId="30E97DB1" w14:textId="1D476260" w:rsidR="00040870" w:rsidRDefault="008D101E">
      <w:pPr>
        <w:pStyle w:val="CommentText"/>
      </w:pPr>
      <w:hyperlink r:id="rId1" w:history="1">
        <w:r w:rsidR="00040870" w:rsidRPr="008903BE">
          <w:rPr>
            <w:rStyle w:val="Hyperlink"/>
          </w:rPr>
          <w:t>https://www.frontiersin.org/articles/10.3389/fmars.2019.00423/full</w:t>
        </w:r>
      </w:hyperlink>
    </w:p>
    <w:p w14:paraId="100FBCA0" w14:textId="77777777" w:rsidR="00040870" w:rsidRDefault="00040870">
      <w:pPr>
        <w:pStyle w:val="CommentText"/>
      </w:pPr>
    </w:p>
    <w:p w14:paraId="3BB071D0" w14:textId="65222BA3" w:rsidR="00040870" w:rsidRDefault="008D101E">
      <w:pPr>
        <w:pStyle w:val="CommentText"/>
      </w:pPr>
      <w:hyperlink r:id="rId2" w:history="1">
        <w:r w:rsidR="00040870" w:rsidRPr="008903BE">
          <w:rPr>
            <w:rStyle w:val="Hyperlink"/>
          </w:rPr>
          <w:t>https://www.ices.dk/news-and-events/news-archive/news/Pages/Climate-impacts-on-upwelling-and-the-planktonic-prey-of-anchovy-and-sardine-in-eastern-boundary-currents.aspx</w:t>
        </w:r>
      </w:hyperlink>
    </w:p>
    <w:p w14:paraId="30363288" w14:textId="777E19CB" w:rsidR="00040870" w:rsidRDefault="00040870">
      <w:pPr>
        <w:pStyle w:val="CommentText"/>
      </w:pPr>
    </w:p>
  </w:comment>
  <w:comment w:id="71" w:author="Jason Everett" w:date="2020-12-16T21:02:00Z" w:initials="JE">
    <w:p w14:paraId="5F357E4B" w14:textId="61072EE2" w:rsidR="00040870" w:rsidRDefault="00040870">
      <w:pPr>
        <w:pStyle w:val="CommentText"/>
      </w:pPr>
      <w:r>
        <w:rPr>
          <w:rStyle w:val="CommentReference"/>
        </w:rPr>
        <w:annotationRef/>
      </w:r>
      <w:r>
        <w:t>I think this is a distraction here. The paragraph was flowing nicely until here. Perhaps it can go into the discussion?</w:t>
      </w:r>
    </w:p>
  </w:comment>
  <w:comment w:id="154" w:author="Jason Everett" w:date="2020-12-16T21:28:00Z" w:initials="JE">
    <w:p w14:paraId="295C686A" w14:textId="041C82A6" w:rsidR="00040870" w:rsidRDefault="00040870">
      <w:pPr>
        <w:pStyle w:val="CommentText"/>
      </w:pPr>
      <w:r>
        <w:rPr>
          <w:rStyle w:val="CommentReference"/>
        </w:rPr>
        <w:annotationRef/>
      </w:r>
      <w:r>
        <w:t xml:space="preserve">It can only be a decline if you highlight the direction you are talking about </w:t>
      </w:r>
    </w:p>
  </w:comment>
  <w:comment w:id="155" w:author="Jason Everett" w:date="2020-12-17T11:26:00Z" w:initials="JE">
    <w:p w14:paraId="6FB058D4" w14:textId="69EC8406" w:rsidR="00040870" w:rsidRPr="007A7E66" w:rsidRDefault="00040870">
      <w:pPr>
        <w:pStyle w:val="CommentText"/>
      </w:pPr>
      <w:r>
        <w:rPr>
          <w:rStyle w:val="CommentReference"/>
        </w:rPr>
        <w:annotationRef/>
      </w:r>
      <w:r>
        <w:t>Trends?</w:t>
      </w:r>
    </w:p>
  </w:comment>
  <w:comment w:id="163" w:author="Jason Everett" w:date="2020-12-17T11:37:00Z" w:initials="JE">
    <w:p w14:paraId="740FFB22" w14:textId="5D5BC47E" w:rsidR="00040870" w:rsidRDefault="00040870">
      <w:pPr>
        <w:pStyle w:val="CommentText"/>
      </w:pPr>
      <w:r>
        <w:rPr>
          <w:rStyle w:val="CommentReference"/>
        </w:rPr>
        <w:annotationRef/>
      </w:r>
      <w:r>
        <w:t xml:space="preserve">Start more generally rather than focus straight down into a </w:t>
      </w:r>
      <w:proofErr w:type="spellStart"/>
      <w:r>
        <w:t>particaulr</w:t>
      </w:r>
      <w:proofErr w:type="spellEnd"/>
      <w:r>
        <w:t xml:space="preserve"> topic</w:t>
      </w:r>
    </w:p>
  </w:comment>
  <w:comment w:id="177" w:author="Jason Everett" w:date="2020-12-17T11:28:00Z" w:initials="JE">
    <w:p w14:paraId="7BB97945" w14:textId="6864239F" w:rsidR="00040870" w:rsidRDefault="00040870">
      <w:pPr>
        <w:pStyle w:val="CommentText"/>
      </w:pPr>
      <w:r>
        <w:rPr>
          <w:rStyle w:val="CommentReference"/>
        </w:rPr>
        <w:annotationRef/>
      </w:r>
      <w:r>
        <w:t xml:space="preserve">Didn’t you use Pareto? If so, </w:t>
      </w:r>
      <w:proofErr w:type="gramStart"/>
      <w:r>
        <w:t>I’d</w:t>
      </w:r>
      <w:proofErr w:type="gramEnd"/>
      <w:r>
        <w:t xml:space="preserve"> just say “steeper size-spectrum slope”</w:t>
      </w:r>
    </w:p>
  </w:comment>
  <w:comment w:id="179" w:author="Jason Everett" w:date="2020-12-17T11:40:00Z" w:initials="JE">
    <w:p w14:paraId="199F367D" w14:textId="48B8957D" w:rsidR="00040870" w:rsidRDefault="00040870">
      <w:pPr>
        <w:pStyle w:val="CommentText"/>
      </w:pPr>
      <w:r>
        <w:rPr>
          <w:rStyle w:val="CommentReference"/>
        </w:rPr>
        <w:annotationRef/>
      </w:r>
      <w:r>
        <w:t>This is confusing. Do you mean oceanographic features? Or water column features. I assume the later. Probably best to say “observations”</w:t>
      </w:r>
    </w:p>
  </w:comment>
  <w:comment w:id="183" w:author="Jason Everett" w:date="2020-12-17T12:25:00Z" w:initials="JE">
    <w:p w14:paraId="2832B4B2" w14:textId="0230AAC8" w:rsidR="00040870" w:rsidRDefault="00040870">
      <w:pPr>
        <w:pStyle w:val="CommentText"/>
      </w:pPr>
      <w:r>
        <w:rPr>
          <w:rStyle w:val="CommentReference"/>
        </w:rPr>
        <w:annotationRef/>
      </w:r>
      <w:r>
        <w:t xml:space="preserve">I would argue that the small size and higher biomass is related to upwelling (new </w:t>
      </w:r>
      <w:proofErr w:type="spellStart"/>
      <w:r>
        <w:t>zoop</w:t>
      </w:r>
      <w:proofErr w:type="spellEnd"/>
      <w:r>
        <w:t xml:space="preserve"> which are smaller). But you couldn’t prove </w:t>
      </w:r>
      <w:proofErr w:type="gramStart"/>
      <w:r>
        <w:t>upwelling</w:t>
      </w:r>
      <w:proofErr w:type="gramEnd"/>
      <w:r>
        <w:t xml:space="preserve"> could you? Can you highlight the uplift the of the isotherms bringing nutrients up which has generated productivity and small </w:t>
      </w:r>
      <w:proofErr w:type="spellStart"/>
      <w:r>
        <w:t>zoop</w:t>
      </w:r>
      <w:proofErr w:type="spellEnd"/>
      <w:r>
        <w:t>? You have some of these ideas at the end of this paragraph.</w:t>
      </w:r>
    </w:p>
  </w:comment>
  <w:comment w:id="207" w:author="Jason Everett" w:date="2020-12-17T12:34:00Z" w:initials="JE">
    <w:p w14:paraId="366E09FC" w14:textId="677F311A" w:rsidR="00040870" w:rsidRDefault="00040870">
      <w:pPr>
        <w:pStyle w:val="CommentText"/>
      </w:pPr>
      <w:r>
        <w:rPr>
          <w:rStyle w:val="CommentReference"/>
        </w:rPr>
        <w:annotationRef/>
      </w:r>
      <w:r>
        <w:t xml:space="preserve">You have already said “may” here. You </w:t>
      </w:r>
      <w:proofErr w:type="gramStart"/>
      <w:r>
        <w:t>don’t</w:t>
      </w:r>
      <w:proofErr w:type="gramEnd"/>
      <w:r>
        <w:t xml:space="preserve"> need “it is possible that”. Try and be a bit more definite in your writing. You </w:t>
      </w:r>
      <w:proofErr w:type="gramStart"/>
      <w:r>
        <w:t>don’t</w:t>
      </w:r>
      <w:proofErr w:type="gramEnd"/>
      <w:r>
        <w:t xml:space="preserve"> have to say something happens all the time, but to say “something may happen at some places on some days” makes all your work sound wishy washy.</w:t>
      </w:r>
    </w:p>
  </w:comment>
  <w:comment w:id="213" w:author="Jason Everett" w:date="2020-12-17T12:38:00Z" w:initials="JE">
    <w:p w14:paraId="512A1396" w14:textId="3B69A265" w:rsidR="00040870" w:rsidRDefault="00040870">
      <w:pPr>
        <w:pStyle w:val="CommentText"/>
      </w:pPr>
      <w:r>
        <w:rPr>
          <w:rStyle w:val="CommentReference"/>
        </w:rPr>
        <w:annotationRef/>
      </w:r>
      <w:r>
        <w:t xml:space="preserve">You found this pattern </w:t>
      </w:r>
      <w:proofErr w:type="gramStart"/>
      <w:r>
        <w:t>more or less at</w:t>
      </w:r>
      <w:proofErr w:type="gramEnd"/>
      <w:r>
        <w:t xml:space="preserve"> all sites? This makes it sound like it is new and interesting at this site. I think it needs rephrasing. See what you think.</w:t>
      </w:r>
    </w:p>
  </w:comment>
  <w:comment w:id="214" w:author="Jason Everett" w:date="2020-12-17T12:39:00Z" w:initials="JE">
    <w:p w14:paraId="02E295A3" w14:textId="7C392E3D" w:rsidR="00040870" w:rsidRDefault="00040870">
      <w:pPr>
        <w:pStyle w:val="CommentText"/>
      </w:pPr>
      <w:r>
        <w:t xml:space="preserve">Perhaps be </w:t>
      </w:r>
      <w:proofErr w:type="spellStart"/>
      <w:r>
        <w:t>explicity</w:t>
      </w:r>
      <w:proofErr w:type="spellEnd"/>
      <w:r>
        <w:t xml:space="preserve"> about zooplankton or phytoplankton. </w:t>
      </w:r>
      <w:r>
        <w:rPr>
          <w:rStyle w:val="CommentReference"/>
        </w:rPr>
        <w:annotationRef/>
      </w:r>
      <w:r>
        <w:t>You could also add some stats here from Everett 2014 about the mean increase in phytoplankton (</w:t>
      </w:r>
      <w:proofErr w:type="spellStart"/>
      <w:r>
        <w:t>Chl</w:t>
      </w:r>
      <w:proofErr w:type="spellEnd"/>
      <w:r>
        <w:t>) at upwelling sites which are also frontal regions (sharp changes in concentration) – Just a thought. Make Iain happy</w:t>
      </w:r>
    </w:p>
  </w:comment>
  <w:comment w:id="215" w:author="Jason Everett" w:date="2020-12-17T12:43:00Z" w:initials="JE">
    <w:p w14:paraId="150EC4B5" w14:textId="073F5DDD" w:rsidR="00040870" w:rsidRDefault="00040870">
      <w:pPr>
        <w:pStyle w:val="CommentText"/>
      </w:pPr>
      <w:r>
        <w:rPr>
          <w:rStyle w:val="CommentReference"/>
        </w:rPr>
        <w:annotationRef/>
      </w:r>
      <w:proofErr w:type="gramStart"/>
      <w:r>
        <w:t>I’m</w:t>
      </w:r>
      <w:proofErr w:type="gramEnd"/>
      <w:r>
        <w:t xml:space="preserve"> not sure what your point is here? Is it that your results need to be taken in context? In which case, you should say this with a stronger lead in sentence.</w:t>
      </w:r>
    </w:p>
  </w:comment>
  <w:comment w:id="220" w:author="Jason Everett" w:date="2020-12-17T12:46:00Z" w:initials="JE">
    <w:p w14:paraId="673714DE" w14:textId="47286483" w:rsidR="00040870" w:rsidRDefault="00040870">
      <w:pPr>
        <w:pStyle w:val="CommentText"/>
      </w:pPr>
      <w:r>
        <w:rPr>
          <w:rStyle w:val="CommentReference"/>
        </w:rPr>
        <w:annotationRef/>
      </w:r>
    </w:p>
  </w:comment>
  <w:comment w:id="221" w:author="Jason Everett" w:date="2020-12-17T12:47:00Z" w:initials="JE">
    <w:p w14:paraId="18F586A6" w14:textId="7995A56B" w:rsidR="00040870" w:rsidRDefault="00040870">
      <w:pPr>
        <w:pStyle w:val="CommentText"/>
      </w:pPr>
      <w:r>
        <w:rPr>
          <w:rStyle w:val="CommentReference"/>
        </w:rPr>
        <w:annotationRef/>
      </w:r>
      <w:r>
        <w:t>I think I suggested deleting this from the Intro and putting in the discussion. I see you already have it here.</w:t>
      </w:r>
    </w:p>
  </w:comment>
  <w:comment w:id="226" w:author="Jason Everett" w:date="2020-12-17T12:50:00Z" w:initials="JE">
    <w:p w14:paraId="295C0F6F" w14:textId="57870057" w:rsidR="00D12D83" w:rsidRDefault="00D12D83">
      <w:pPr>
        <w:pStyle w:val="CommentText"/>
      </w:pPr>
      <w:r>
        <w:rPr>
          <w:rStyle w:val="CommentReference"/>
        </w:rPr>
        <w:annotationRef/>
      </w:r>
      <w:r>
        <w:t xml:space="preserve">This is the point you needed to make earlier when discussing the </w:t>
      </w:r>
      <w:proofErr w:type="spellStart"/>
      <w:r>
        <w:t>stterper</w:t>
      </w:r>
      <w:proofErr w:type="spellEnd"/>
      <w:r>
        <w:t xml:space="preserve"> slope</w:t>
      </w:r>
    </w:p>
  </w:comment>
  <w:comment w:id="227" w:author="Jason Everett" w:date="2020-12-17T12:52:00Z" w:initials="JE">
    <w:p w14:paraId="29DC9B4E" w14:textId="3C072C45" w:rsidR="00D12D83" w:rsidRDefault="00D12D83">
      <w:pPr>
        <w:pStyle w:val="CommentText"/>
      </w:pPr>
      <w:r>
        <w:rPr>
          <w:rStyle w:val="CommentReference"/>
        </w:rPr>
        <w:annotationRef/>
      </w:r>
      <w:r>
        <w:t>Perhaps use feeding in this context. Previously you have used predation to mean fish eating the larger zooplankton.</w:t>
      </w:r>
    </w:p>
  </w:comment>
  <w:comment w:id="228" w:author="Jason Everett" w:date="2020-12-17T12:53:00Z" w:initials="JE">
    <w:p w14:paraId="43647B0B" w14:textId="46CA6D1F" w:rsidR="00D12D83" w:rsidRDefault="00D12D83">
      <w:pPr>
        <w:pStyle w:val="CommentText"/>
      </w:pPr>
      <w:r>
        <w:rPr>
          <w:rStyle w:val="CommentReference"/>
        </w:rPr>
        <w:annotationRef/>
      </w:r>
      <w:r>
        <w:t>I think this whole paragraph can be integrated (and much deleted) with the lines around 493.</w:t>
      </w:r>
    </w:p>
  </w:comment>
  <w:comment w:id="229" w:author="Hayden Schilling" w:date="2020-12-14T14:35:00Z" w:initials="HS">
    <w:p w14:paraId="5753FC86" w14:textId="7F269285" w:rsidR="00040870" w:rsidRDefault="00040870">
      <w:pPr>
        <w:pStyle w:val="CommentText"/>
      </w:pPr>
      <w:r>
        <w:rPr>
          <w:rStyle w:val="CommentReference"/>
        </w:rPr>
        <w:annotationRef/>
      </w:r>
      <w:r>
        <w:rPr>
          <w:rStyle w:val="CommentReference"/>
        </w:rPr>
        <w:t>I think this section could be deleted.</w:t>
      </w:r>
    </w:p>
  </w:comment>
  <w:comment w:id="231" w:author="Jason Everett" w:date="2020-12-17T12:56:00Z" w:initials="JE">
    <w:p w14:paraId="1AB628F8" w14:textId="103E5578" w:rsidR="00D12D83" w:rsidRDefault="00D12D83">
      <w:pPr>
        <w:pStyle w:val="CommentText"/>
      </w:pPr>
      <w:r>
        <w:rPr>
          <w:rStyle w:val="CommentReference"/>
        </w:rPr>
        <w:annotationRef/>
      </w:r>
      <w:r>
        <w:rPr>
          <w:rStyle w:val="CommentReference"/>
        </w:rPr>
        <w:t xml:space="preserve">The first few </w:t>
      </w:r>
      <w:proofErr w:type="spellStart"/>
      <w:r>
        <w:rPr>
          <w:rStyle w:val="CommentReference"/>
        </w:rPr>
        <w:t>sentances</w:t>
      </w:r>
      <w:proofErr w:type="spellEnd"/>
      <w:r>
        <w:t xml:space="preserve"> could be merged with the paragraph below but delete everything about the NRS phytoplankton.</w:t>
      </w:r>
    </w:p>
    <w:p w14:paraId="51EB869A" w14:textId="77777777" w:rsidR="00D12D83" w:rsidRDefault="00D12D83">
      <w:pPr>
        <w:pStyle w:val="CommentText"/>
      </w:pPr>
    </w:p>
    <w:p w14:paraId="6C125810" w14:textId="6598C44B" w:rsidR="00D12D83" w:rsidRDefault="00D12D83">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9086EEE" w15:done="0"/>
  <w15:commentEx w15:paraId="1348C432" w15:done="0"/>
  <w15:commentEx w15:paraId="093858BE" w15:done="0"/>
  <w15:commentEx w15:paraId="1B5EB7BB" w15:done="0"/>
  <w15:commentEx w15:paraId="2EB6A5A3" w15:done="0"/>
  <w15:commentEx w15:paraId="0CC865DA" w15:done="0"/>
  <w15:commentEx w15:paraId="3D107401" w15:done="0"/>
  <w15:commentEx w15:paraId="792F7275" w15:done="0"/>
  <w15:commentEx w15:paraId="0099C688" w15:done="0"/>
  <w15:commentEx w15:paraId="65A150F0" w15:done="0"/>
  <w15:commentEx w15:paraId="30363288" w15:paraIdParent="65A150F0" w15:done="0"/>
  <w15:commentEx w15:paraId="5F357E4B" w15:done="0"/>
  <w15:commentEx w15:paraId="295C686A" w15:done="0"/>
  <w15:commentEx w15:paraId="6FB058D4" w15:done="0"/>
  <w15:commentEx w15:paraId="740FFB22" w15:done="0"/>
  <w15:commentEx w15:paraId="7BB97945" w15:done="0"/>
  <w15:commentEx w15:paraId="199F367D" w15:done="0"/>
  <w15:commentEx w15:paraId="2832B4B2" w15:done="0"/>
  <w15:commentEx w15:paraId="366E09FC" w15:done="0"/>
  <w15:commentEx w15:paraId="512A1396" w15:done="0"/>
  <w15:commentEx w15:paraId="02E295A3" w15:done="0"/>
  <w15:commentEx w15:paraId="150EC4B5" w15:done="0"/>
  <w15:commentEx w15:paraId="673714DE" w15:done="0"/>
  <w15:commentEx w15:paraId="18F586A6" w15:done="0"/>
  <w15:commentEx w15:paraId="295C0F6F" w15:done="0"/>
  <w15:commentEx w15:paraId="29DC9B4E" w15:done="0"/>
  <w15:commentEx w15:paraId="43647B0B" w15:done="0"/>
  <w15:commentEx w15:paraId="5753FC86" w15:done="0"/>
  <w15:commentEx w15:paraId="6C12581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81D1D7" w16cex:dateUtc="2020-12-14T00:58:00Z"/>
  <w16cex:commentExtensible w16cex:durableId="2384E88A" w16cex:dateUtc="2020-12-16T09:11:00Z"/>
  <w16cex:commentExtensible w16cex:durableId="2384E978" w16cex:dateUtc="2020-12-16T09:15:00Z"/>
  <w16cex:commentExtensible w16cex:durableId="2384EA09" w16cex:dateUtc="2020-12-16T09:18:00Z"/>
  <w16cex:commentExtensible w16cex:durableId="2384EA6B" w16cex:dateUtc="2020-12-16T09:19:00Z"/>
  <w16cex:commentExtensible w16cex:durableId="2384EA9E" w16cex:dateUtc="2020-12-16T09:20:00Z"/>
  <w16cex:commentExtensible w16cex:durableId="2384EB08" w16cex:dateUtc="2020-12-16T09:22:00Z"/>
  <w16cex:commentExtensible w16cex:durableId="2384F0C4" w16cex:dateUtc="2020-12-16T09:47:00Z"/>
  <w16cex:commentExtensible w16cex:durableId="2384F094" w16cex:dateUtc="2020-12-16T09:46:00Z"/>
  <w16cex:commentExtensible w16cex:durableId="2380A9D2" w16cex:dateUtc="2020-12-13T03:55:00Z"/>
  <w16cex:commentExtensible w16cex:durableId="2384F195" w16cex:dateUtc="2020-12-16T09:50:00Z"/>
  <w16cex:commentExtensible w16cex:durableId="2384F451" w16cex:dateUtc="2020-12-16T10:02:00Z"/>
  <w16cex:commentExtensible w16cex:durableId="2384FA65" w16cex:dateUtc="2020-12-16T10:28:00Z"/>
  <w16cex:commentExtensible w16cex:durableId="2385BED6" w16cex:dateUtc="2020-12-17T00:26:00Z"/>
  <w16cex:commentExtensible w16cex:durableId="2385C166" w16cex:dateUtc="2020-12-17T00:37:00Z"/>
  <w16cex:commentExtensible w16cex:durableId="2385BF71" w16cex:dateUtc="2020-12-17T00:28:00Z"/>
  <w16cex:commentExtensible w16cex:durableId="2385C216" w16cex:dateUtc="2020-12-17T00:40:00Z"/>
  <w16cex:commentExtensible w16cex:durableId="2385CCC1" w16cex:dateUtc="2020-12-17T01:25:00Z"/>
  <w16cex:commentExtensible w16cex:durableId="2385CED8" w16cex:dateUtc="2020-12-17T01:34:00Z"/>
  <w16cex:commentExtensible w16cex:durableId="2385CFBA" w16cex:dateUtc="2020-12-17T01:38:00Z"/>
  <w16cex:commentExtensible w16cex:durableId="2385CFFC" w16cex:dateUtc="2020-12-17T01:39:00Z"/>
  <w16cex:commentExtensible w16cex:durableId="2385D0EC" w16cex:dateUtc="2020-12-17T01:43:00Z"/>
  <w16cex:commentExtensible w16cex:durableId="2385D1AF" w16cex:dateUtc="2020-12-17T01:46:00Z"/>
  <w16cex:commentExtensible w16cex:durableId="2385D1F7" w16cex:dateUtc="2020-12-17T01:47:00Z"/>
  <w16cex:commentExtensible w16cex:durableId="2385D282" w16cex:dateUtc="2020-12-17T01:50:00Z"/>
  <w16cex:commentExtensible w16cex:durableId="2385D30E" w16cex:dateUtc="2020-12-17T01:52:00Z"/>
  <w16cex:commentExtensible w16cex:durableId="2385D364" w16cex:dateUtc="2020-12-17T01:53:00Z"/>
  <w16cex:commentExtensible w16cex:durableId="2381F6BC" w16cex:dateUtc="2020-12-14T03:35:00Z"/>
  <w16cex:commentExtensible w16cex:durableId="2385D403" w16cex:dateUtc="2020-12-17T01: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9086EEE" w16cid:durableId="2381D1D7"/>
  <w16cid:commentId w16cid:paraId="1348C432" w16cid:durableId="2384E88A"/>
  <w16cid:commentId w16cid:paraId="093858BE" w16cid:durableId="2384E978"/>
  <w16cid:commentId w16cid:paraId="1B5EB7BB" w16cid:durableId="2384EA09"/>
  <w16cid:commentId w16cid:paraId="2EB6A5A3" w16cid:durableId="2384EA6B"/>
  <w16cid:commentId w16cid:paraId="0CC865DA" w16cid:durableId="2384EA9E"/>
  <w16cid:commentId w16cid:paraId="3D107401" w16cid:durableId="2384EB08"/>
  <w16cid:commentId w16cid:paraId="792F7275" w16cid:durableId="2384F0C4"/>
  <w16cid:commentId w16cid:paraId="0099C688" w16cid:durableId="2384F094"/>
  <w16cid:commentId w16cid:paraId="65A150F0" w16cid:durableId="2380A9D2"/>
  <w16cid:commentId w16cid:paraId="30363288" w16cid:durableId="2384F195"/>
  <w16cid:commentId w16cid:paraId="5F357E4B" w16cid:durableId="2384F451"/>
  <w16cid:commentId w16cid:paraId="295C686A" w16cid:durableId="2384FA65"/>
  <w16cid:commentId w16cid:paraId="6FB058D4" w16cid:durableId="2385BED6"/>
  <w16cid:commentId w16cid:paraId="740FFB22" w16cid:durableId="2385C166"/>
  <w16cid:commentId w16cid:paraId="7BB97945" w16cid:durableId="2385BF71"/>
  <w16cid:commentId w16cid:paraId="199F367D" w16cid:durableId="2385C216"/>
  <w16cid:commentId w16cid:paraId="2832B4B2" w16cid:durableId="2385CCC1"/>
  <w16cid:commentId w16cid:paraId="366E09FC" w16cid:durableId="2385CED8"/>
  <w16cid:commentId w16cid:paraId="512A1396" w16cid:durableId="2385CFBA"/>
  <w16cid:commentId w16cid:paraId="02E295A3" w16cid:durableId="2385CFFC"/>
  <w16cid:commentId w16cid:paraId="150EC4B5" w16cid:durableId="2385D0EC"/>
  <w16cid:commentId w16cid:paraId="673714DE" w16cid:durableId="2385D1AF"/>
  <w16cid:commentId w16cid:paraId="18F586A6" w16cid:durableId="2385D1F7"/>
  <w16cid:commentId w16cid:paraId="295C0F6F" w16cid:durableId="2385D282"/>
  <w16cid:commentId w16cid:paraId="29DC9B4E" w16cid:durableId="2385D30E"/>
  <w16cid:commentId w16cid:paraId="43647B0B" w16cid:durableId="2385D364"/>
  <w16cid:commentId w16cid:paraId="5753FC86" w16cid:durableId="2381F6BC"/>
  <w16cid:commentId w16cid:paraId="6C125810" w16cid:durableId="2385D40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DEDF30" w14:textId="77777777" w:rsidR="008D101E" w:rsidRDefault="008D101E" w:rsidP="000379AB">
      <w:r>
        <w:separator/>
      </w:r>
    </w:p>
  </w:endnote>
  <w:endnote w:type="continuationSeparator" w:id="0">
    <w:p w14:paraId="6887ACA0" w14:textId="77777777" w:rsidR="008D101E" w:rsidRDefault="008D101E"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dvGulliver">
    <w:altName w:val="Calibri"/>
    <w:charset w:val="00"/>
    <w:family w:val="auto"/>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79967984"/>
      <w:docPartObj>
        <w:docPartGallery w:val="Page Numbers (Bottom of Page)"/>
        <w:docPartUnique/>
      </w:docPartObj>
    </w:sdtPr>
    <w:sdtEndPr>
      <w:rPr>
        <w:noProof/>
      </w:rPr>
    </w:sdtEndPr>
    <w:sdtContent>
      <w:p w14:paraId="24EB94E7" w14:textId="042DFBB3" w:rsidR="00040870" w:rsidRDefault="00040870">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594ED28E" w14:textId="2FE9AD18" w:rsidR="00040870" w:rsidRDefault="00040870"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311710" w14:textId="77777777" w:rsidR="008D101E" w:rsidRDefault="008D101E" w:rsidP="000379AB">
      <w:r>
        <w:separator/>
      </w:r>
    </w:p>
  </w:footnote>
  <w:footnote w:type="continuationSeparator" w:id="0">
    <w:p w14:paraId="7D55735F" w14:textId="77777777" w:rsidR="008D101E" w:rsidRDefault="008D101E"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B75CCC" w14:textId="2816AD77" w:rsidR="00040870" w:rsidRDefault="00040870" w:rsidP="00E31404">
    <w:pPr>
      <w:pStyle w:val="Header"/>
      <w:jc w:val="center"/>
    </w:pPr>
    <w:r>
      <w:t xml:space="preserve">Confidential manuscript submitted to </w:t>
    </w:r>
    <w:r>
      <w:rPr>
        <w:i/>
      </w:rPr>
      <w:t xml:space="preserve">replace this text with name of </w:t>
    </w:r>
    <w:r w:rsidRPr="007778ED">
      <w:rPr>
        <w:i/>
      </w:rPr>
      <w:t>AGU journal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D38A7"/>
    <w:multiLevelType w:val="hybridMultilevel"/>
    <w:tmpl w:val="EA36D59C"/>
    <w:lvl w:ilvl="0" w:tplc="856E2DE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EE33FF4"/>
    <w:multiLevelType w:val="hybridMultilevel"/>
    <w:tmpl w:val="467C78B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177C95"/>
    <w:multiLevelType w:val="hybridMultilevel"/>
    <w:tmpl w:val="52DADC7E"/>
    <w:lvl w:ilvl="0" w:tplc="0C090001">
      <w:start w:val="1"/>
      <w:numFmt w:val="bullet"/>
      <w:lvlText w:val=""/>
      <w:lvlJc w:val="left"/>
      <w:pPr>
        <w:ind w:left="4326" w:hanging="360"/>
      </w:pPr>
      <w:rPr>
        <w:rFonts w:ascii="Symbol" w:hAnsi="Symbol" w:hint="default"/>
      </w:rPr>
    </w:lvl>
    <w:lvl w:ilvl="1" w:tplc="0C090003" w:tentative="1">
      <w:start w:val="1"/>
      <w:numFmt w:val="bullet"/>
      <w:lvlText w:val="o"/>
      <w:lvlJc w:val="left"/>
      <w:pPr>
        <w:ind w:left="5046" w:hanging="360"/>
      </w:pPr>
      <w:rPr>
        <w:rFonts w:ascii="Courier New" w:hAnsi="Courier New" w:cs="Courier New" w:hint="default"/>
      </w:rPr>
    </w:lvl>
    <w:lvl w:ilvl="2" w:tplc="0C090005" w:tentative="1">
      <w:start w:val="1"/>
      <w:numFmt w:val="bullet"/>
      <w:lvlText w:val=""/>
      <w:lvlJc w:val="left"/>
      <w:pPr>
        <w:ind w:left="5766" w:hanging="360"/>
      </w:pPr>
      <w:rPr>
        <w:rFonts w:ascii="Wingdings" w:hAnsi="Wingdings" w:hint="default"/>
      </w:rPr>
    </w:lvl>
    <w:lvl w:ilvl="3" w:tplc="0C090001" w:tentative="1">
      <w:start w:val="1"/>
      <w:numFmt w:val="bullet"/>
      <w:lvlText w:val=""/>
      <w:lvlJc w:val="left"/>
      <w:pPr>
        <w:ind w:left="6486" w:hanging="360"/>
      </w:pPr>
      <w:rPr>
        <w:rFonts w:ascii="Symbol" w:hAnsi="Symbol" w:hint="default"/>
      </w:rPr>
    </w:lvl>
    <w:lvl w:ilvl="4" w:tplc="0C090003" w:tentative="1">
      <w:start w:val="1"/>
      <w:numFmt w:val="bullet"/>
      <w:lvlText w:val="o"/>
      <w:lvlJc w:val="left"/>
      <w:pPr>
        <w:ind w:left="7206" w:hanging="360"/>
      </w:pPr>
      <w:rPr>
        <w:rFonts w:ascii="Courier New" w:hAnsi="Courier New" w:cs="Courier New" w:hint="default"/>
      </w:rPr>
    </w:lvl>
    <w:lvl w:ilvl="5" w:tplc="0C090005" w:tentative="1">
      <w:start w:val="1"/>
      <w:numFmt w:val="bullet"/>
      <w:lvlText w:val=""/>
      <w:lvlJc w:val="left"/>
      <w:pPr>
        <w:ind w:left="7926" w:hanging="360"/>
      </w:pPr>
      <w:rPr>
        <w:rFonts w:ascii="Wingdings" w:hAnsi="Wingdings" w:hint="default"/>
      </w:rPr>
    </w:lvl>
    <w:lvl w:ilvl="6" w:tplc="0C090001" w:tentative="1">
      <w:start w:val="1"/>
      <w:numFmt w:val="bullet"/>
      <w:lvlText w:val=""/>
      <w:lvlJc w:val="left"/>
      <w:pPr>
        <w:ind w:left="8646" w:hanging="360"/>
      </w:pPr>
      <w:rPr>
        <w:rFonts w:ascii="Symbol" w:hAnsi="Symbol" w:hint="default"/>
      </w:rPr>
    </w:lvl>
    <w:lvl w:ilvl="7" w:tplc="0C090003" w:tentative="1">
      <w:start w:val="1"/>
      <w:numFmt w:val="bullet"/>
      <w:lvlText w:val="o"/>
      <w:lvlJc w:val="left"/>
      <w:pPr>
        <w:ind w:left="9366" w:hanging="360"/>
      </w:pPr>
      <w:rPr>
        <w:rFonts w:ascii="Courier New" w:hAnsi="Courier New" w:cs="Courier New" w:hint="default"/>
      </w:rPr>
    </w:lvl>
    <w:lvl w:ilvl="8" w:tplc="0C090005" w:tentative="1">
      <w:start w:val="1"/>
      <w:numFmt w:val="bullet"/>
      <w:lvlText w:val=""/>
      <w:lvlJc w:val="left"/>
      <w:pPr>
        <w:ind w:left="10086" w:hanging="360"/>
      </w:pPr>
      <w:rPr>
        <w:rFonts w:ascii="Wingdings" w:hAnsi="Wingdings" w:hint="default"/>
      </w:rPr>
    </w:lvl>
  </w:abstractNum>
  <w:abstractNum w:abstractNumId="5" w15:restartNumberingAfterBreak="0">
    <w:nsid w:val="21CD7349"/>
    <w:multiLevelType w:val="hybridMultilevel"/>
    <w:tmpl w:val="71344FE0"/>
    <w:lvl w:ilvl="0" w:tplc="E0DA9EE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8B424B"/>
    <w:multiLevelType w:val="hybridMultilevel"/>
    <w:tmpl w:val="CFE88E2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8" w15:restartNumberingAfterBreak="0">
    <w:nsid w:val="3AE06E8B"/>
    <w:multiLevelType w:val="hybridMultilevel"/>
    <w:tmpl w:val="452293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C4E6358"/>
    <w:multiLevelType w:val="hybridMultilevel"/>
    <w:tmpl w:val="EB1627A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3"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D67D2E"/>
    <w:multiLevelType w:val="hybridMultilevel"/>
    <w:tmpl w:val="2DBE4B16"/>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7" w15:restartNumberingAfterBreak="0">
    <w:nsid w:val="670A405B"/>
    <w:multiLevelType w:val="hybridMultilevel"/>
    <w:tmpl w:val="5344CD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9" w15:restartNumberingAfterBreak="0">
    <w:nsid w:val="6ED23CEB"/>
    <w:multiLevelType w:val="hybridMultilevel"/>
    <w:tmpl w:val="045A6EC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num w:numId="1">
    <w:abstractNumId w:val="3"/>
  </w:num>
  <w:num w:numId="2">
    <w:abstractNumId w:val="2"/>
  </w:num>
  <w:num w:numId="3">
    <w:abstractNumId w:val="18"/>
  </w:num>
  <w:num w:numId="4">
    <w:abstractNumId w:val="9"/>
  </w:num>
  <w:num w:numId="5">
    <w:abstractNumId w:val="10"/>
  </w:num>
  <w:num w:numId="6">
    <w:abstractNumId w:val="13"/>
  </w:num>
  <w:num w:numId="7">
    <w:abstractNumId w:val="14"/>
  </w:num>
  <w:num w:numId="8">
    <w:abstractNumId w:val="15"/>
  </w:num>
  <w:num w:numId="9">
    <w:abstractNumId w:val="6"/>
  </w:num>
  <w:num w:numId="10">
    <w:abstractNumId w:val="11"/>
  </w:num>
  <w:num w:numId="11">
    <w:abstractNumId w:val="17"/>
  </w:num>
  <w:num w:numId="12">
    <w:abstractNumId w:val="16"/>
  </w:num>
  <w:num w:numId="13">
    <w:abstractNumId w:val="1"/>
  </w:num>
  <w:num w:numId="14">
    <w:abstractNumId w:val="8"/>
  </w:num>
  <w:num w:numId="15">
    <w:abstractNumId w:val="4"/>
  </w:num>
  <w:num w:numId="16">
    <w:abstractNumId w:val="7"/>
  </w:num>
  <w:num w:numId="17">
    <w:abstractNumId w:val="12"/>
  </w:num>
  <w:num w:numId="18">
    <w:abstractNumId w:val="19"/>
  </w:num>
  <w:num w:numId="19">
    <w:abstractNumId w:val="0"/>
  </w:num>
  <w:num w:numId="20">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ayden Schilling">
    <w15:presenceInfo w15:providerId="None" w15:userId="Hayden Schilling"/>
  </w15:person>
  <w15:person w15:author="Iain Suthers">
    <w15:presenceInfo w15:providerId="None" w15:userId="Iain Suthers"/>
  </w15:person>
  <w15:person w15:author="Jason Everett">
    <w15:presenceInfo w15:providerId="AD" w15:userId="S::z9902002@ad.unsw.edu.au::d60a8139-4a1d-4875-a972-35d90206b90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rine Biology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dxddr0f3fperrezrxj5tr9952w22spd092z&quot;&gt;Yates SIMS Library June19&lt;record-ids&gt;&lt;item&gt;19&lt;/item&gt;&lt;item&gt;41&lt;/item&gt;&lt;item&gt;42&lt;/item&gt;&lt;item&gt;43&lt;/item&gt;&lt;item&gt;44&lt;/item&gt;&lt;item&gt;46&lt;/item&gt;&lt;item&gt;47&lt;/item&gt;&lt;item&gt;54&lt;/item&gt;&lt;item&gt;55&lt;/item&gt;&lt;item&gt;80&lt;/item&gt;&lt;item&gt;120&lt;/item&gt;&lt;item&gt;137&lt;/item&gt;&lt;item&gt;151&lt;/item&gt;&lt;item&gt;153&lt;/item&gt;&lt;item&gt;162&lt;/item&gt;&lt;item&gt;187&lt;/item&gt;&lt;item&gt;292&lt;/item&gt;&lt;item&gt;293&lt;/item&gt;&lt;item&gt;294&lt;/item&gt;&lt;item&gt;295&lt;/item&gt;&lt;item&gt;296&lt;/item&gt;&lt;item&gt;297&lt;/item&gt;&lt;item&gt;298&lt;/item&gt;&lt;item&gt;299&lt;/item&gt;&lt;item&gt;300&lt;/item&gt;&lt;item&gt;301&lt;/item&gt;&lt;item&gt;302&lt;/item&gt;&lt;item&gt;303&lt;/item&gt;&lt;item&gt;304&lt;/item&gt;&lt;item&gt;305&lt;/item&gt;&lt;item&gt;306&lt;/item&gt;&lt;item&gt;307&lt;/item&gt;&lt;item&gt;309&lt;/item&gt;&lt;item&gt;311&lt;/item&gt;&lt;item&gt;312&lt;/item&gt;&lt;item&gt;314&lt;/item&gt;&lt;item&gt;321&lt;/item&gt;&lt;item&gt;322&lt;/item&gt;&lt;/record-ids&gt;&lt;/item&gt;&lt;/Libraries&gt;"/>
  </w:docVars>
  <w:rsids>
    <w:rsidRoot w:val="008A6077"/>
    <w:rsid w:val="00000154"/>
    <w:rsid w:val="000037BC"/>
    <w:rsid w:val="00005980"/>
    <w:rsid w:val="00005F6D"/>
    <w:rsid w:val="00006841"/>
    <w:rsid w:val="00006D79"/>
    <w:rsid w:val="00010B04"/>
    <w:rsid w:val="00012075"/>
    <w:rsid w:val="000120BB"/>
    <w:rsid w:val="00012E4A"/>
    <w:rsid w:val="00014258"/>
    <w:rsid w:val="00016AC5"/>
    <w:rsid w:val="00016F07"/>
    <w:rsid w:val="000202B2"/>
    <w:rsid w:val="000265DC"/>
    <w:rsid w:val="00030FF6"/>
    <w:rsid w:val="00031829"/>
    <w:rsid w:val="00037551"/>
    <w:rsid w:val="000379AB"/>
    <w:rsid w:val="0004013A"/>
    <w:rsid w:val="000406A0"/>
    <w:rsid w:val="00040870"/>
    <w:rsid w:val="00041004"/>
    <w:rsid w:val="0004340E"/>
    <w:rsid w:val="00044EBD"/>
    <w:rsid w:val="00045920"/>
    <w:rsid w:val="00046E7A"/>
    <w:rsid w:val="0005071E"/>
    <w:rsid w:val="00056422"/>
    <w:rsid w:val="000610B8"/>
    <w:rsid w:val="00063B54"/>
    <w:rsid w:val="00065806"/>
    <w:rsid w:val="00071284"/>
    <w:rsid w:val="00071EC6"/>
    <w:rsid w:val="0007414F"/>
    <w:rsid w:val="00077949"/>
    <w:rsid w:val="00077AAF"/>
    <w:rsid w:val="00077CDD"/>
    <w:rsid w:val="000808FA"/>
    <w:rsid w:val="00082586"/>
    <w:rsid w:val="00084B71"/>
    <w:rsid w:val="000861B9"/>
    <w:rsid w:val="00087B81"/>
    <w:rsid w:val="0009116A"/>
    <w:rsid w:val="000928AB"/>
    <w:rsid w:val="00095ADB"/>
    <w:rsid w:val="000A0C86"/>
    <w:rsid w:val="000A5294"/>
    <w:rsid w:val="000A5B34"/>
    <w:rsid w:val="000A77C9"/>
    <w:rsid w:val="000B035A"/>
    <w:rsid w:val="000B0860"/>
    <w:rsid w:val="000B14C1"/>
    <w:rsid w:val="000B1D8B"/>
    <w:rsid w:val="000B40C8"/>
    <w:rsid w:val="000C11C9"/>
    <w:rsid w:val="000C328B"/>
    <w:rsid w:val="000C3CE9"/>
    <w:rsid w:val="000C4633"/>
    <w:rsid w:val="000C5530"/>
    <w:rsid w:val="000C7FDC"/>
    <w:rsid w:val="000D5516"/>
    <w:rsid w:val="000D6CE0"/>
    <w:rsid w:val="000E25FA"/>
    <w:rsid w:val="000E48B4"/>
    <w:rsid w:val="000E4C88"/>
    <w:rsid w:val="000F24D1"/>
    <w:rsid w:val="000F2BBA"/>
    <w:rsid w:val="000F503E"/>
    <w:rsid w:val="000F5BF7"/>
    <w:rsid w:val="000F68EC"/>
    <w:rsid w:val="000F6FF5"/>
    <w:rsid w:val="00103CD2"/>
    <w:rsid w:val="001078C0"/>
    <w:rsid w:val="00112698"/>
    <w:rsid w:val="0011688C"/>
    <w:rsid w:val="00120B3D"/>
    <w:rsid w:val="0012458B"/>
    <w:rsid w:val="0012564A"/>
    <w:rsid w:val="00130389"/>
    <w:rsid w:val="00131D0E"/>
    <w:rsid w:val="001321FD"/>
    <w:rsid w:val="00135B5A"/>
    <w:rsid w:val="00135CD1"/>
    <w:rsid w:val="00136674"/>
    <w:rsid w:val="001402D8"/>
    <w:rsid w:val="00142E2E"/>
    <w:rsid w:val="001473FC"/>
    <w:rsid w:val="00160372"/>
    <w:rsid w:val="001606DA"/>
    <w:rsid w:val="00161CA3"/>
    <w:rsid w:val="001620D6"/>
    <w:rsid w:val="001622D3"/>
    <w:rsid w:val="001623A4"/>
    <w:rsid w:val="00166354"/>
    <w:rsid w:val="00167611"/>
    <w:rsid w:val="00170AA4"/>
    <w:rsid w:val="00171D77"/>
    <w:rsid w:val="001764E7"/>
    <w:rsid w:val="00184DA3"/>
    <w:rsid w:val="00184F1B"/>
    <w:rsid w:val="00185202"/>
    <w:rsid w:val="00187221"/>
    <w:rsid w:val="001924C6"/>
    <w:rsid w:val="00194DB9"/>
    <w:rsid w:val="00196D4E"/>
    <w:rsid w:val="00197CD6"/>
    <w:rsid w:val="001A16EB"/>
    <w:rsid w:val="001A3EE6"/>
    <w:rsid w:val="001A41F2"/>
    <w:rsid w:val="001A502C"/>
    <w:rsid w:val="001A6CB9"/>
    <w:rsid w:val="001A6F0D"/>
    <w:rsid w:val="001B4E60"/>
    <w:rsid w:val="001B5E24"/>
    <w:rsid w:val="001C01D1"/>
    <w:rsid w:val="001C1DFC"/>
    <w:rsid w:val="001C2B0D"/>
    <w:rsid w:val="001C3F07"/>
    <w:rsid w:val="001C4269"/>
    <w:rsid w:val="001C4E68"/>
    <w:rsid w:val="001D170A"/>
    <w:rsid w:val="001D27AD"/>
    <w:rsid w:val="001D43B9"/>
    <w:rsid w:val="001D4991"/>
    <w:rsid w:val="001D5CFE"/>
    <w:rsid w:val="001D78AC"/>
    <w:rsid w:val="001E300A"/>
    <w:rsid w:val="001E33EF"/>
    <w:rsid w:val="001E3923"/>
    <w:rsid w:val="001E5056"/>
    <w:rsid w:val="001F3A18"/>
    <w:rsid w:val="0020245E"/>
    <w:rsid w:val="00205464"/>
    <w:rsid w:val="00206510"/>
    <w:rsid w:val="00206556"/>
    <w:rsid w:val="00206C1A"/>
    <w:rsid w:val="00207754"/>
    <w:rsid w:val="002112B8"/>
    <w:rsid w:val="00212329"/>
    <w:rsid w:val="00214E00"/>
    <w:rsid w:val="00215A20"/>
    <w:rsid w:val="0021711F"/>
    <w:rsid w:val="002208F0"/>
    <w:rsid w:val="00220B64"/>
    <w:rsid w:val="002227B0"/>
    <w:rsid w:val="00224AB9"/>
    <w:rsid w:val="00227259"/>
    <w:rsid w:val="00227465"/>
    <w:rsid w:val="00230E0E"/>
    <w:rsid w:val="0023202E"/>
    <w:rsid w:val="00232BF7"/>
    <w:rsid w:val="00242691"/>
    <w:rsid w:val="00242FAC"/>
    <w:rsid w:val="00243202"/>
    <w:rsid w:val="00243405"/>
    <w:rsid w:val="00244761"/>
    <w:rsid w:val="0024589D"/>
    <w:rsid w:val="0025013B"/>
    <w:rsid w:val="00250988"/>
    <w:rsid w:val="00250C10"/>
    <w:rsid w:val="00253C14"/>
    <w:rsid w:val="002602C5"/>
    <w:rsid w:val="00263693"/>
    <w:rsid w:val="00263988"/>
    <w:rsid w:val="00265C5B"/>
    <w:rsid w:val="002671A7"/>
    <w:rsid w:val="00270A8C"/>
    <w:rsid w:val="00273150"/>
    <w:rsid w:val="00275344"/>
    <w:rsid w:val="00276F14"/>
    <w:rsid w:val="002775C5"/>
    <w:rsid w:val="002804FA"/>
    <w:rsid w:val="00280ADA"/>
    <w:rsid w:val="00285701"/>
    <w:rsid w:val="00290645"/>
    <w:rsid w:val="00290A64"/>
    <w:rsid w:val="002922EB"/>
    <w:rsid w:val="00292759"/>
    <w:rsid w:val="0029286C"/>
    <w:rsid w:val="00293017"/>
    <w:rsid w:val="00293DBB"/>
    <w:rsid w:val="0029624C"/>
    <w:rsid w:val="002972ED"/>
    <w:rsid w:val="0029753A"/>
    <w:rsid w:val="002A2D39"/>
    <w:rsid w:val="002A3D19"/>
    <w:rsid w:val="002A46D6"/>
    <w:rsid w:val="002A57E8"/>
    <w:rsid w:val="002A58F0"/>
    <w:rsid w:val="002B0DE6"/>
    <w:rsid w:val="002B2B19"/>
    <w:rsid w:val="002B2D63"/>
    <w:rsid w:val="002B3D06"/>
    <w:rsid w:val="002B3D9B"/>
    <w:rsid w:val="002B4DF7"/>
    <w:rsid w:val="002B66D7"/>
    <w:rsid w:val="002B6748"/>
    <w:rsid w:val="002B67C8"/>
    <w:rsid w:val="002B6F74"/>
    <w:rsid w:val="002B7047"/>
    <w:rsid w:val="002B754C"/>
    <w:rsid w:val="002C1CD6"/>
    <w:rsid w:val="002C1E5F"/>
    <w:rsid w:val="002C212A"/>
    <w:rsid w:val="002C2596"/>
    <w:rsid w:val="002C3263"/>
    <w:rsid w:val="002C53E8"/>
    <w:rsid w:val="002C5C8B"/>
    <w:rsid w:val="002C716C"/>
    <w:rsid w:val="002D2DE6"/>
    <w:rsid w:val="002E1963"/>
    <w:rsid w:val="002E1FC2"/>
    <w:rsid w:val="002E4853"/>
    <w:rsid w:val="002E4EA7"/>
    <w:rsid w:val="002E79FD"/>
    <w:rsid w:val="002F1A2B"/>
    <w:rsid w:val="002F2289"/>
    <w:rsid w:val="002F3B11"/>
    <w:rsid w:val="002F6409"/>
    <w:rsid w:val="002F723E"/>
    <w:rsid w:val="003002F4"/>
    <w:rsid w:val="003042BC"/>
    <w:rsid w:val="00305201"/>
    <w:rsid w:val="00307499"/>
    <w:rsid w:val="00307FC5"/>
    <w:rsid w:val="00311FDB"/>
    <w:rsid w:val="00312ECF"/>
    <w:rsid w:val="003137C3"/>
    <w:rsid w:val="00315B01"/>
    <w:rsid w:val="003162D6"/>
    <w:rsid w:val="003168CC"/>
    <w:rsid w:val="003171FF"/>
    <w:rsid w:val="00317953"/>
    <w:rsid w:val="00321596"/>
    <w:rsid w:val="003238FC"/>
    <w:rsid w:val="00325E31"/>
    <w:rsid w:val="00325FF1"/>
    <w:rsid w:val="0033067D"/>
    <w:rsid w:val="0033184D"/>
    <w:rsid w:val="00332728"/>
    <w:rsid w:val="003354D2"/>
    <w:rsid w:val="0033593F"/>
    <w:rsid w:val="00340107"/>
    <w:rsid w:val="003408E4"/>
    <w:rsid w:val="00343B57"/>
    <w:rsid w:val="003443D8"/>
    <w:rsid w:val="00344CBA"/>
    <w:rsid w:val="00345DCA"/>
    <w:rsid w:val="003514AD"/>
    <w:rsid w:val="00353BB9"/>
    <w:rsid w:val="00353C1E"/>
    <w:rsid w:val="00353C6A"/>
    <w:rsid w:val="00360C64"/>
    <w:rsid w:val="00366C81"/>
    <w:rsid w:val="003717E7"/>
    <w:rsid w:val="0037466A"/>
    <w:rsid w:val="00377593"/>
    <w:rsid w:val="003810EC"/>
    <w:rsid w:val="00383C20"/>
    <w:rsid w:val="00386D4E"/>
    <w:rsid w:val="00387A40"/>
    <w:rsid w:val="00390CE4"/>
    <w:rsid w:val="00391447"/>
    <w:rsid w:val="00392E7D"/>
    <w:rsid w:val="00396D70"/>
    <w:rsid w:val="003A1011"/>
    <w:rsid w:val="003A1F87"/>
    <w:rsid w:val="003A22DD"/>
    <w:rsid w:val="003A2A09"/>
    <w:rsid w:val="003A6543"/>
    <w:rsid w:val="003A6CE0"/>
    <w:rsid w:val="003B01EB"/>
    <w:rsid w:val="003B0AB9"/>
    <w:rsid w:val="003B1584"/>
    <w:rsid w:val="003B1FFA"/>
    <w:rsid w:val="003B3D2C"/>
    <w:rsid w:val="003B4A79"/>
    <w:rsid w:val="003C0854"/>
    <w:rsid w:val="003C09A6"/>
    <w:rsid w:val="003C160C"/>
    <w:rsid w:val="003C6A98"/>
    <w:rsid w:val="003C7453"/>
    <w:rsid w:val="003C7B33"/>
    <w:rsid w:val="003D2C5C"/>
    <w:rsid w:val="003D311B"/>
    <w:rsid w:val="003D5788"/>
    <w:rsid w:val="003D57AB"/>
    <w:rsid w:val="003E012B"/>
    <w:rsid w:val="003E4CBD"/>
    <w:rsid w:val="003E660A"/>
    <w:rsid w:val="003E6FCE"/>
    <w:rsid w:val="003F0C59"/>
    <w:rsid w:val="003F199B"/>
    <w:rsid w:val="003F1E6F"/>
    <w:rsid w:val="003F2692"/>
    <w:rsid w:val="003F3292"/>
    <w:rsid w:val="003F3F71"/>
    <w:rsid w:val="003F55C8"/>
    <w:rsid w:val="003F6382"/>
    <w:rsid w:val="003F6989"/>
    <w:rsid w:val="003F74CD"/>
    <w:rsid w:val="00400425"/>
    <w:rsid w:val="00400648"/>
    <w:rsid w:val="004009A6"/>
    <w:rsid w:val="004062C6"/>
    <w:rsid w:val="004117EC"/>
    <w:rsid w:val="00413E07"/>
    <w:rsid w:val="00413FCF"/>
    <w:rsid w:val="00422789"/>
    <w:rsid w:val="00423820"/>
    <w:rsid w:val="00423CFC"/>
    <w:rsid w:val="00426458"/>
    <w:rsid w:val="004304EB"/>
    <w:rsid w:val="00433A95"/>
    <w:rsid w:val="00435881"/>
    <w:rsid w:val="00435CCA"/>
    <w:rsid w:val="00436479"/>
    <w:rsid w:val="00441F69"/>
    <w:rsid w:val="0044352F"/>
    <w:rsid w:val="004451C2"/>
    <w:rsid w:val="00445C7E"/>
    <w:rsid w:val="00446080"/>
    <w:rsid w:val="004470C4"/>
    <w:rsid w:val="00447ABF"/>
    <w:rsid w:val="00450CBE"/>
    <w:rsid w:val="004529AC"/>
    <w:rsid w:val="004539A2"/>
    <w:rsid w:val="00455559"/>
    <w:rsid w:val="00460966"/>
    <w:rsid w:val="004659AF"/>
    <w:rsid w:val="00467F45"/>
    <w:rsid w:val="00470E3B"/>
    <w:rsid w:val="00471343"/>
    <w:rsid w:val="00472630"/>
    <w:rsid w:val="004737AE"/>
    <w:rsid w:val="00473A72"/>
    <w:rsid w:val="00475EAC"/>
    <w:rsid w:val="00480AAF"/>
    <w:rsid w:val="0048416A"/>
    <w:rsid w:val="0048653A"/>
    <w:rsid w:val="00487721"/>
    <w:rsid w:val="0049115A"/>
    <w:rsid w:val="0049331C"/>
    <w:rsid w:val="00493DD1"/>
    <w:rsid w:val="0049788A"/>
    <w:rsid w:val="004A138E"/>
    <w:rsid w:val="004A328F"/>
    <w:rsid w:val="004A66B0"/>
    <w:rsid w:val="004A66BB"/>
    <w:rsid w:val="004A73E1"/>
    <w:rsid w:val="004A75B4"/>
    <w:rsid w:val="004A7649"/>
    <w:rsid w:val="004B23E9"/>
    <w:rsid w:val="004B2DA8"/>
    <w:rsid w:val="004B39D7"/>
    <w:rsid w:val="004B3DD6"/>
    <w:rsid w:val="004B4655"/>
    <w:rsid w:val="004B4D38"/>
    <w:rsid w:val="004B7088"/>
    <w:rsid w:val="004C0170"/>
    <w:rsid w:val="004C2592"/>
    <w:rsid w:val="004C2E5E"/>
    <w:rsid w:val="004C365F"/>
    <w:rsid w:val="004C4CDE"/>
    <w:rsid w:val="004C4E24"/>
    <w:rsid w:val="004C547F"/>
    <w:rsid w:val="004D1CE3"/>
    <w:rsid w:val="004D38BA"/>
    <w:rsid w:val="004D3C70"/>
    <w:rsid w:val="004D4D45"/>
    <w:rsid w:val="004D5BD8"/>
    <w:rsid w:val="004E02B5"/>
    <w:rsid w:val="004E1275"/>
    <w:rsid w:val="004E3D1F"/>
    <w:rsid w:val="004E5496"/>
    <w:rsid w:val="004E5A8A"/>
    <w:rsid w:val="004F563B"/>
    <w:rsid w:val="004F7772"/>
    <w:rsid w:val="0050019D"/>
    <w:rsid w:val="00500F16"/>
    <w:rsid w:val="00504F62"/>
    <w:rsid w:val="00510ADC"/>
    <w:rsid w:val="00512453"/>
    <w:rsid w:val="00515D4B"/>
    <w:rsid w:val="00515DD0"/>
    <w:rsid w:val="005167EA"/>
    <w:rsid w:val="00520827"/>
    <w:rsid w:val="00521CAE"/>
    <w:rsid w:val="00525F50"/>
    <w:rsid w:val="0052759B"/>
    <w:rsid w:val="00527E39"/>
    <w:rsid w:val="0053211D"/>
    <w:rsid w:val="0053275E"/>
    <w:rsid w:val="00533B5B"/>
    <w:rsid w:val="0053533D"/>
    <w:rsid w:val="005358D5"/>
    <w:rsid w:val="00535B83"/>
    <w:rsid w:val="005410BF"/>
    <w:rsid w:val="00542F18"/>
    <w:rsid w:val="00543728"/>
    <w:rsid w:val="00544732"/>
    <w:rsid w:val="00545B6C"/>
    <w:rsid w:val="0055187B"/>
    <w:rsid w:val="00551F23"/>
    <w:rsid w:val="00555026"/>
    <w:rsid w:val="005555B7"/>
    <w:rsid w:val="00557E1C"/>
    <w:rsid w:val="0056010B"/>
    <w:rsid w:val="00560EEA"/>
    <w:rsid w:val="00562C9F"/>
    <w:rsid w:val="005661DF"/>
    <w:rsid w:val="00566E2B"/>
    <w:rsid w:val="00570DF1"/>
    <w:rsid w:val="00572DCF"/>
    <w:rsid w:val="00573114"/>
    <w:rsid w:val="00573DFE"/>
    <w:rsid w:val="0057441D"/>
    <w:rsid w:val="00575C0B"/>
    <w:rsid w:val="0057752A"/>
    <w:rsid w:val="005820F9"/>
    <w:rsid w:val="0058280A"/>
    <w:rsid w:val="00582838"/>
    <w:rsid w:val="00585981"/>
    <w:rsid w:val="0058684B"/>
    <w:rsid w:val="005879C3"/>
    <w:rsid w:val="00591676"/>
    <w:rsid w:val="005943F4"/>
    <w:rsid w:val="005955F1"/>
    <w:rsid w:val="005962BD"/>
    <w:rsid w:val="00596A3F"/>
    <w:rsid w:val="00597F31"/>
    <w:rsid w:val="005A0EC7"/>
    <w:rsid w:val="005A1B72"/>
    <w:rsid w:val="005A285F"/>
    <w:rsid w:val="005A3260"/>
    <w:rsid w:val="005A4539"/>
    <w:rsid w:val="005A5E97"/>
    <w:rsid w:val="005B12C8"/>
    <w:rsid w:val="005B1377"/>
    <w:rsid w:val="005B31C3"/>
    <w:rsid w:val="005B3461"/>
    <w:rsid w:val="005B5304"/>
    <w:rsid w:val="005C282A"/>
    <w:rsid w:val="005C3011"/>
    <w:rsid w:val="005C4713"/>
    <w:rsid w:val="005C5E3F"/>
    <w:rsid w:val="005C7A03"/>
    <w:rsid w:val="005D2457"/>
    <w:rsid w:val="005D36DA"/>
    <w:rsid w:val="005D44A7"/>
    <w:rsid w:val="005E080D"/>
    <w:rsid w:val="005E2732"/>
    <w:rsid w:val="005E4BAF"/>
    <w:rsid w:val="005E560F"/>
    <w:rsid w:val="005E6B6E"/>
    <w:rsid w:val="005E6D6A"/>
    <w:rsid w:val="005F0C51"/>
    <w:rsid w:val="005F2500"/>
    <w:rsid w:val="005F29F5"/>
    <w:rsid w:val="005F5960"/>
    <w:rsid w:val="005F5CE0"/>
    <w:rsid w:val="005F632D"/>
    <w:rsid w:val="005F6BFD"/>
    <w:rsid w:val="005F7ACD"/>
    <w:rsid w:val="005F7D20"/>
    <w:rsid w:val="0061112D"/>
    <w:rsid w:val="006145F7"/>
    <w:rsid w:val="00615557"/>
    <w:rsid w:val="00616293"/>
    <w:rsid w:val="00622210"/>
    <w:rsid w:val="00623977"/>
    <w:rsid w:val="00627CA7"/>
    <w:rsid w:val="00630F96"/>
    <w:rsid w:val="00631A1B"/>
    <w:rsid w:val="0063430E"/>
    <w:rsid w:val="0063491E"/>
    <w:rsid w:val="00637061"/>
    <w:rsid w:val="00640CC5"/>
    <w:rsid w:val="0064234B"/>
    <w:rsid w:val="00643B29"/>
    <w:rsid w:val="00643C87"/>
    <w:rsid w:val="00646040"/>
    <w:rsid w:val="00647DD0"/>
    <w:rsid w:val="006510EE"/>
    <w:rsid w:val="00652394"/>
    <w:rsid w:val="00676EF9"/>
    <w:rsid w:val="00680FBD"/>
    <w:rsid w:val="00682715"/>
    <w:rsid w:val="006842EE"/>
    <w:rsid w:val="006869A0"/>
    <w:rsid w:val="006871FB"/>
    <w:rsid w:val="00692E9A"/>
    <w:rsid w:val="00694B02"/>
    <w:rsid w:val="006963FD"/>
    <w:rsid w:val="006A1FF8"/>
    <w:rsid w:val="006A27E3"/>
    <w:rsid w:val="006A4363"/>
    <w:rsid w:val="006A558B"/>
    <w:rsid w:val="006A6D93"/>
    <w:rsid w:val="006B0339"/>
    <w:rsid w:val="006B15E4"/>
    <w:rsid w:val="006B3E53"/>
    <w:rsid w:val="006B5E7C"/>
    <w:rsid w:val="006B6899"/>
    <w:rsid w:val="006B7625"/>
    <w:rsid w:val="006C0A39"/>
    <w:rsid w:val="006C0F92"/>
    <w:rsid w:val="006C40C0"/>
    <w:rsid w:val="006C4619"/>
    <w:rsid w:val="006D0156"/>
    <w:rsid w:val="006D26A7"/>
    <w:rsid w:val="006D2A0E"/>
    <w:rsid w:val="006D5E6D"/>
    <w:rsid w:val="006D641D"/>
    <w:rsid w:val="006D707C"/>
    <w:rsid w:val="006E0135"/>
    <w:rsid w:val="006E07D8"/>
    <w:rsid w:val="006E13C8"/>
    <w:rsid w:val="006E3ECF"/>
    <w:rsid w:val="006E61D9"/>
    <w:rsid w:val="006F155E"/>
    <w:rsid w:val="006F19F9"/>
    <w:rsid w:val="006F301F"/>
    <w:rsid w:val="006F62EC"/>
    <w:rsid w:val="006F662E"/>
    <w:rsid w:val="00700005"/>
    <w:rsid w:val="00704A1F"/>
    <w:rsid w:val="0070592A"/>
    <w:rsid w:val="00706713"/>
    <w:rsid w:val="0070771F"/>
    <w:rsid w:val="007123BD"/>
    <w:rsid w:val="00713DFB"/>
    <w:rsid w:val="00716DDF"/>
    <w:rsid w:val="00716EB1"/>
    <w:rsid w:val="00720978"/>
    <w:rsid w:val="0072168F"/>
    <w:rsid w:val="007228CC"/>
    <w:rsid w:val="0072314A"/>
    <w:rsid w:val="00723F4F"/>
    <w:rsid w:val="0072649C"/>
    <w:rsid w:val="00727580"/>
    <w:rsid w:val="00731BD2"/>
    <w:rsid w:val="00732A12"/>
    <w:rsid w:val="00732DB7"/>
    <w:rsid w:val="00733088"/>
    <w:rsid w:val="00735BCB"/>
    <w:rsid w:val="0073606B"/>
    <w:rsid w:val="007366D8"/>
    <w:rsid w:val="0074263E"/>
    <w:rsid w:val="0074652D"/>
    <w:rsid w:val="007506F4"/>
    <w:rsid w:val="00752391"/>
    <w:rsid w:val="0075388E"/>
    <w:rsid w:val="007542C1"/>
    <w:rsid w:val="0075608D"/>
    <w:rsid w:val="00756CB1"/>
    <w:rsid w:val="00757266"/>
    <w:rsid w:val="007615B9"/>
    <w:rsid w:val="00762C81"/>
    <w:rsid w:val="00764CE9"/>
    <w:rsid w:val="00767381"/>
    <w:rsid w:val="0077044D"/>
    <w:rsid w:val="00772532"/>
    <w:rsid w:val="00773539"/>
    <w:rsid w:val="00773BA1"/>
    <w:rsid w:val="00776778"/>
    <w:rsid w:val="007778ED"/>
    <w:rsid w:val="00780493"/>
    <w:rsid w:val="00781CDD"/>
    <w:rsid w:val="00783F10"/>
    <w:rsid w:val="0078463A"/>
    <w:rsid w:val="00787A1B"/>
    <w:rsid w:val="00790FAD"/>
    <w:rsid w:val="00791BFB"/>
    <w:rsid w:val="00791E16"/>
    <w:rsid w:val="00792E69"/>
    <w:rsid w:val="00792FCC"/>
    <w:rsid w:val="007951E2"/>
    <w:rsid w:val="00796FB8"/>
    <w:rsid w:val="007977BA"/>
    <w:rsid w:val="007A12ED"/>
    <w:rsid w:val="007A12F9"/>
    <w:rsid w:val="007A1334"/>
    <w:rsid w:val="007A196B"/>
    <w:rsid w:val="007A1FD2"/>
    <w:rsid w:val="007A2233"/>
    <w:rsid w:val="007A3AC3"/>
    <w:rsid w:val="007A68ED"/>
    <w:rsid w:val="007A763C"/>
    <w:rsid w:val="007A7E66"/>
    <w:rsid w:val="007B2C01"/>
    <w:rsid w:val="007B4703"/>
    <w:rsid w:val="007B4B93"/>
    <w:rsid w:val="007C0CBD"/>
    <w:rsid w:val="007C6749"/>
    <w:rsid w:val="007C7D4A"/>
    <w:rsid w:val="007D0191"/>
    <w:rsid w:val="007D2CB5"/>
    <w:rsid w:val="007D4649"/>
    <w:rsid w:val="007D707C"/>
    <w:rsid w:val="007E03B4"/>
    <w:rsid w:val="007E0955"/>
    <w:rsid w:val="007E26EF"/>
    <w:rsid w:val="007E36E7"/>
    <w:rsid w:val="007E5943"/>
    <w:rsid w:val="007F7C69"/>
    <w:rsid w:val="0080212F"/>
    <w:rsid w:val="00812B1C"/>
    <w:rsid w:val="00813315"/>
    <w:rsid w:val="008150A7"/>
    <w:rsid w:val="008223DE"/>
    <w:rsid w:val="00822419"/>
    <w:rsid w:val="00823626"/>
    <w:rsid w:val="008247BE"/>
    <w:rsid w:val="00827A15"/>
    <w:rsid w:val="008368BA"/>
    <w:rsid w:val="008402FD"/>
    <w:rsid w:val="00842884"/>
    <w:rsid w:val="008433D9"/>
    <w:rsid w:val="00843C1A"/>
    <w:rsid w:val="00847D92"/>
    <w:rsid w:val="00850CE2"/>
    <w:rsid w:val="008548BE"/>
    <w:rsid w:val="00855B07"/>
    <w:rsid w:val="00855F3F"/>
    <w:rsid w:val="00857D1C"/>
    <w:rsid w:val="00861A20"/>
    <w:rsid w:val="00861C16"/>
    <w:rsid w:val="00864237"/>
    <w:rsid w:val="00864A56"/>
    <w:rsid w:val="00865E62"/>
    <w:rsid w:val="008669A2"/>
    <w:rsid w:val="00866BC8"/>
    <w:rsid w:val="00867A23"/>
    <w:rsid w:val="008708AA"/>
    <w:rsid w:val="00871C8A"/>
    <w:rsid w:val="008729A3"/>
    <w:rsid w:val="00873D45"/>
    <w:rsid w:val="0087417A"/>
    <w:rsid w:val="00874F4E"/>
    <w:rsid w:val="00875798"/>
    <w:rsid w:val="00876213"/>
    <w:rsid w:val="008776C9"/>
    <w:rsid w:val="00880D57"/>
    <w:rsid w:val="008858D9"/>
    <w:rsid w:val="00885C6E"/>
    <w:rsid w:val="008872B5"/>
    <w:rsid w:val="0089099C"/>
    <w:rsid w:val="00893955"/>
    <w:rsid w:val="0089589A"/>
    <w:rsid w:val="00895E09"/>
    <w:rsid w:val="00897167"/>
    <w:rsid w:val="008A152A"/>
    <w:rsid w:val="008A1824"/>
    <w:rsid w:val="008A3A3E"/>
    <w:rsid w:val="008A40AD"/>
    <w:rsid w:val="008A542F"/>
    <w:rsid w:val="008A6077"/>
    <w:rsid w:val="008A6420"/>
    <w:rsid w:val="008A697D"/>
    <w:rsid w:val="008A70CE"/>
    <w:rsid w:val="008A74F4"/>
    <w:rsid w:val="008B01E2"/>
    <w:rsid w:val="008B0330"/>
    <w:rsid w:val="008B13B9"/>
    <w:rsid w:val="008B1DE1"/>
    <w:rsid w:val="008B20BC"/>
    <w:rsid w:val="008B29C1"/>
    <w:rsid w:val="008B3E4F"/>
    <w:rsid w:val="008B7392"/>
    <w:rsid w:val="008C069B"/>
    <w:rsid w:val="008C1687"/>
    <w:rsid w:val="008C187F"/>
    <w:rsid w:val="008C2242"/>
    <w:rsid w:val="008C3AFE"/>
    <w:rsid w:val="008D02FD"/>
    <w:rsid w:val="008D101E"/>
    <w:rsid w:val="008D27F6"/>
    <w:rsid w:val="008D29BB"/>
    <w:rsid w:val="008D3087"/>
    <w:rsid w:val="008D4C89"/>
    <w:rsid w:val="008D4D83"/>
    <w:rsid w:val="008D7B3F"/>
    <w:rsid w:val="008E2B0C"/>
    <w:rsid w:val="008E2BD0"/>
    <w:rsid w:val="008E52C9"/>
    <w:rsid w:val="008E58E5"/>
    <w:rsid w:val="008E5D17"/>
    <w:rsid w:val="008E73D0"/>
    <w:rsid w:val="008F0F74"/>
    <w:rsid w:val="008F136C"/>
    <w:rsid w:val="008F1D85"/>
    <w:rsid w:val="008F21E6"/>
    <w:rsid w:val="008F6B9F"/>
    <w:rsid w:val="008F6DAA"/>
    <w:rsid w:val="00900430"/>
    <w:rsid w:val="00906CED"/>
    <w:rsid w:val="00906D99"/>
    <w:rsid w:val="00907731"/>
    <w:rsid w:val="00907AB2"/>
    <w:rsid w:val="00913707"/>
    <w:rsid w:val="009137A2"/>
    <w:rsid w:val="00915BCA"/>
    <w:rsid w:val="00921A77"/>
    <w:rsid w:val="00921F2E"/>
    <w:rsid w:val="00923336"/>
    <w:rsid w:val="0092763D"/>
    <w:rsid w:val="0092783D"/>
    <w:rsid w:val="00931DE0"/>
    <w:rsid w:val="00932B2E"/>
    <w:rsid w:val="00932B6E"/>
    <w:rsid w:val="00932F66"/>
    <w:rsid w:val="00936B53"/>
    <w:rsid w:val="0094275A"/>
    <w:rsid w:val="00945322"/>
    <w:rsid w:val="00945E55"/>
    <w:rsid w:val="00950588"/>
    <w:rsid w:val="0095321A"/>
    <w:rsid w:val="009545C3"/>
    <w:rsid w:val="009557F9"/>
    <w:rsid w:val="00956C57"/>
    <w:rsid w:val="00957F28"/>
    <w:rsid w:val="00961B88"/>
    <w:rsid w:val="00961C72"/>
    <w:rsid w:val="00962658"/>
    <w:rsid w:val="00962664"/>
    <w:rsid w:val="00964705"/>
    <w:rsid w:val="00971F41"/>
    <w:rsid w:val="0097213C"/>
    <w:rsid w:val="009723D5"/>
    <w:rsid w:val="0097460E"/>
    <w:rsid w:val="00974A9E"/>
    <w:rsid w:val="0097550F"/>
    <w:rsid w:val="00975D9D"/>
    <w:rsid w:val="00976501"/>
    <w:rsid w:val="0097684E"/>
    <w:rsid w:val="00977827"/>
    <w:rsid w:val="0098310B"/>
    <w:rsid w:val="00985346"/>
    <w:rsid w:val="009877A1"/>
    <w:rsid w:val="00990EAC"/>
    <w:rsid w:val="0099107F"/>
    <w:rsid w:val="00991686"/>
    <w:rsid w:val="009922F4"/>
    <w:rsid w:val="00994F41"/>
    <w:rsid w:val="00995EF5"/>
    <w:rsid w:val="00997374"/>
    <w:rsid w:val="009A1F5C"/>
    <w:rsid w:val="009A4270"/>
    <w:rsid w:val="009A589B"/>
    <w:rsid w:val="009A61CC"/>
    <w:rsid w:val="009A68C4"/>
    <w:rsid w:val="009A6B8D"/>
    <w:rsid w:val="009A75A9"/>
    <w:rsid w:val="009A7BA6"/>
    <w:rsid w:val="009B03F8"/>
    <w:rsid w:val="009B1FB8"/>
    <w:rsid w:val="009B260D"/>
    <w:rsid w:val="009B7382"/>
    <w:rsid w:val="009B7711"/>
    <w:rsid w:val="009C1BC0"/>
    <w:rsid w:val="009C63D9"/>
    <w:rsid w:val="009C670B"/>
    <w:rsid w:val="009D1FCC"/>
    <w:rsid w:val="009D2C16"/>
    <w:rsid w:val="009D3FDC"/>
    <w:rsid w:val="009E5029"/>
    <w:rsid w:val="009E545B"/>
    <w:rsid w:val="009F05E4"/>
    <w:rsid w:val="009F113A"/>
    <w:rsid w:val="009F3F16"/>
    <w:rsid w:val="009F54BA"/>
    <w:rsid w:val="009F767B"/>
    <w:rsid w:val="009F7A75"/>
    <w:rsid w:val="00A00FB6"/>
    <w:rsid w:val="00A02962"/>
    <w:rsid w:val="00A03B72"/>
    <w:rsid w:val="00A044B2"/>
    <w:rsid w:val="00A06397"/>
    <w:rsid w:val="00A06BE9"/>
    <w:rsid w:val="00A07D65"/>
    <w:rsid w:val="00A1030B"/>
    <w:rsid w:val="00A10C0E"/>
    <w:rsid w:val="00A11BF8"/>
    <w:rsid w:val="00A1284A"/>
    <w:rsid w:val="00A13AD9"/>
    <w:rsid w:val="00A13F5C"/>
    <w:rsid w:val="00A15E79"/>
    <w:rsid w:val="00A17076"/>
    <w:rsid w:val="00A1712E"/>
    <w:rsid w:val="00A238C1"/>
    <w:rsid w:val="00A27F40"/>
    <w:rsid w:val="00A30474"/>
    <w:rsid w:val="00A3088A"/>
    <w:rsid w:val="00A33FD7"/>
    <w:rsid w:val="00A34360"/>
    <w:rsid w:val="00A41768"/>
    <w:rsid w:val="00A44A53"/>
    <w:rsid w:val="00A4501C"/>
    <w:rsid w:val="00A47773"/>
    <w:rsid w:val="00A47FEA"/>
    <w:rsid w:val="00A510E4"/>
    <w:rsid w:val="00A569CF"/>
    <w:rsid w:val="00A57D84"/>
    <w:rsid w:val="00A63423"/>
    <w:rsid w:val="00A65AFE"/>
    <w:rsid w:val="00A667CA"/>
    <w:rsid w:val="00A66885"/>
    <w:rsid w:val="00A719BF"/>
    <w:rsid w:val="00A73321"/>
    <w:rsid w:val="00A7601B"/>
    <w:rsid w:val="00A76E78"/>
    <w:rsid w:val="00A81C80"/>
    <w:rsid w:val="00A84A9F"/>
    <w:rsid w:val="00A85440"/>
    <w:rsid w:val="00A86CCC"/>
    <w:rsid w:val="00A871F3"/>
    <w:rsid w:val="00A92212"/>
    <w:rsid w:val="00A925B7"/>
    <w:rsid w:val="00A931C2"/>
    <w:rsid w:val="00A937AC"/>
    <w:rsid w:val="00A93D59"/>
    <w:rsid w:val="00A96499"/>
    <w:rsid w:val="00A9649E"/>
    <w:rsid w:val="00A9691A"/>
    <w:rsid w:val="00AA0C96"/>
    <w:rsid w:val="00AA19B1"/>
    <w:rsid w:val="00AA482E"/>
    <w:rsid w:val="00AA4915"/>
    <w:rsid w:val="00AA6496"/>
    <w:rsid w:val="00AA703A"/>
    <w:rsid w:val="00AB1995"/>
    <w:rsid w:val="00AB46CF"/>
    <w:rsid w:val="00AB488D"/>
    <w:rsid w:val="00AB6573"/>
    <w:rsid w:val="00AB7532"/>
    <w:rsid w:val="00AB768F"/>
    <w:rsid w:val="00AB7ACF"/>
    <w:rsid w:val="00AC0C00"/>
    <w:rsid w:val="00AC1E97"/>
    <w:rsid w:val="00AC31AF"/>
    <w:rsid w:val="00AC3B63"/>
    <w:rsid w:val="00AC6C18"/>
    <w:rsid w:val="00AD0BA3"/>
    <w:rsid w:val="00AD2021"/>
    <w:rsid w:val="00AD3B37"/>
    <w:rsid w:val="00AD427D"/>
    <w:rsid w:val="00AD4F57"/>
    <w:rsid w:val="00AD6429"/>
    <w:rsid w:val="00AD69C0"/>
    <w:rsid w:val="00AE1C49"/>
    <w:rsid w:val="00AE27F1"/>
    <w:rsid w:val="00AE3253"/>
    <w:rsid w:val="00AE3279"/>
    <w:rsid w:val="00AE4ACF"/>
    <w:rsid w:val="00AE4C55"/>
    <w:rsid w:val="00AE6BAB"/>
    <w:rsid w:val="00AF0CCA"/>
    <w:rsid w:val="00AF1F4D"/>
    <w:rsid w:val="00AF33DA"/>
    <w:rsid w:val="00AF3DB9"/>
    <w:rsid w:val="00AF5CDD"/>
    <w:rsid w:val="00AF7149"/>
    <w:rsid w:val="00AF7640"/>
    <w:rsid w:val="00B0498E"/>
    <w:rsid w:val="00B0559F"/>
    <w:rsid w:val="00B05638"/>
    <w:rsid w:val="00B05955"/>
    <w:rsid w:val="00B063C5"/>
    <w:rsid w:val="00B06805"/>
    <w:rsid w:val="00B06B7A"/>
    <w:rsid w:val="00B07253"/>
    <w:rsid w:val="00B0754F"/>
    <w:rsid w:val="00B120F3"/>
    <w:rsid w:val="00B1264D"/>
    <w:rsid w:val="00B134C2"/>
    <w:rsid w:val="00B13EE4"/>
    <w:rsid w:val="00B15349"/>
    <w:rsid w:val="00B15BFC"/>
    <w:rsid w:val="00B162A4"/>
    <w:rsid w:val="00B20719"/>
    <w:rsid w:val="00B239A3"/>
    <w:rsid w:val="00B251AC"/>
    <w:rsid w:val="00B26CB7"/>
    <w:rsid w:val="00B322ED"/>
    <w:rsid w:val="00B330AD"/>
    <w:rsid w:val="00B3397D"/>
    <w:rsid w:val="00B33DEC"/>
    <w:rsid w:val="00B372DE"/>
    <w:rsid w:val="00B46F10"/>
    <w:rsid w:val="00B47706"/>
    <w:rsid w:val="00B52476"/>
    <w:rsid w:val="00B52BE5"/>
    <w:rsid w:val="00B52CB8"/>
    <w:rsid w:val="00B539C9"/>
    <w:rsid w:val="00B53B5F"/>
    <w:rsid w:val="00B5573F"/>
    <w:rsid w:val="00B6278A"/>
    <w:rsid w:val="00B6688A"/>
    <w:rsid w:val="00B70E23"/>
    <w:rsid w:val="00B710EB"/>
    <w:rsid w:val="00B719C8"/>
    <w:rsid w:val="00B72021"/>
    <w:rsid w:val="00B74BA4"/>
    <w:rsid w:val="00B74C08"/>
    <w:rsid w:val="00B751E0"/>
    <w:rsid w:val="00B8132C"/>
    <w:rsid w:val="00B816EB"/>
    <w:rsid w:val="00B81C79"/>
    <w:rsid w:val="00B82556"/>
    <w:rsid w:val="00B841C3"/>
    <w:rsid w:val="00B85213"/>
    <w:rsid w:val="00B860F8"/>
    <w:rsid w:val="00B86BC0"/>
    <w:rsid w:val="00B86FB3"/>
    <w:rsid w:val="00B931AB"/>
    <w:rsid w:val="00B93FE6"/>
    <w:rsid w:val="00B95729"/>
    <w:rsid w:val="00B9765B"/>
    <w:rsid w:val="00B97EA6"/>
    <w:rsid w:val="00BA00E3"/>
    <w:rsid w:val="00BA112F"/>
    <w:rsid w:val="00BA2709"/>
    <w:rsid w:val="00BA3B66"/>
    <w:rsid w:val="00BA5F06"/>
    <w:rsid w:val="00BA6095"/>
    <w:rsid w:val="00BA6161"/>
    <w:rsid w:val="00BB52FA"/>
    <w:rsid w:val="00BB7540"/>
    <w:rsid w:val="00BB7F03"/>
    <w:rsid w:val="00BC4719"/>
    <w:rsid w:val="00BC48C6"/>
    <w:rsid w:val="00BC61DC"/>
    <w:rsid w:val="00BC7313"/>
    <w:rsid w:val="00BC7DDC"/>
    <w:rsid w:val="00BD36D7"/>
    <w:rsid w:val="00BD540D"/>
    <w:rsid w:val="00BE00AE"/>
    <w:rsid w:val="00BE1D1A"/>
    <w:rsid w:val="00BE3A29"/>
    <w:rsid w:val="00BE3B50"/>
    <w:rsid w:val="00BE4E88"/>
    <w:rsid w:val="00BF0028"/>
    <w:rsid w:val="00BF00AC"/>
    <w:rsid w:val="00BF04EA"/>
    <w:rsid w:val="00BF0539"/>
    <w:rsid w:val="00BF2FDC"/>
    <w:rsid w:val="00BF363C"/>
    <w:rsid w:val="00BF5500"/>
    <w:rsid w:val="00BF6477"/>
    <w:rsid w:val="00C04DA5"/>
    <w:rsid w:val="00C06610"/>
    <w:rsid w:val="00C06DE0"/>
    <w:rsid w:val="00C07196"/>
    <w:rsid w:val="00C10581"/>
    <w:rsid w:val="00C1442A"/>
    <w:rsid w:val="00C14F63"/>
    <w:rsid w:val="00C16CE3"/>
    <w:rsid w:val="00C20B37"/>
    <w:rsid w:val="00C21BB7"/>
    <w:rsid w:val="00C21FF5"/>
    <w:rsid w:val="00C24279"/>
    <w:rsid w:val="00C3475A"/>
    <w:rsid w:val="00C35198"/>
    <w:rsid w:val="00C364FC"/>
    <w:rsid w:val="00C375CE"/>
    <w:rsid w:val="00C37F5F"/>
    <w:rsid w:val="00C4148D"/>
    <w:rsid w:val="00C4213E"/>
    <w:rsid w:val="00C42E06"/>
    <w:rsid w:val="00C43309"/>
    <w:rsid w:val="00C44347"/>
    <w:rsid w:val="00C445BE"/>
    <w:rsid w:val="00C45A99"/>
    <w:rsid w:val="00C46EC3"/>
    <w:rsid w:val="00C4769C"/>
    <w:rsid w:val="00C52A34"/>
    <w:rsid w:val="00C57AC5"/>
    <w:rsid w:val="00C57C25"/>
    <w:rsid w:val="00C606A7"/>
    <w:rsid w:val="00C63458"/>
    <w:rsid w:val="00C66C65"/>
    <w:rsid w:val="00C67853"/>
    <w:rsid w:val="00C701C1"/>
    <w:rsid w:val="00C70CD7"/>
    <w:rsid w:val="00C71C79"/>
    <w:rsid w:val="00C770B8"/>
    <w:rsid w:val="00C774CF"/>
    <w:rsid w:val="00C77EF9"/>
    <w:rsid w:val="00C809B9"/>
    <w:rsid w:val="00C80C12"/>
    <w:rsid w:val="00C81368"/>
    <w:rsid w:val="00C81692"/>
    <w:rsid w:val="00C825CF"/>
    <w:rsid w:val="00C82D42"/>
    <w:rsid w:val="00C838BE"/>
    <w:rsid w:val="00C8474E"/>
    <w:rsid w:val="00C84F6D"/>
    <w:rsid w:val="00C907AC"/>
    <w:rsid w:val="00C91192"/>
    <w:rsid w:val="00C917CD"/>
    <w:rsid w:val="00C93048"/>
    <w:rsid w:val="00C9331B"/>
    <w:rsid w:val="00C942D4"/>
    <w:rsid w:val="00C94AA5"/>
    <w:rsid w:val="00C95B3A"/>
    <w:rsid w:val="00C96F71"/>
    <w:rsid w:val="00CA23E4"/>
    <w:rsid w:val="00CA5D2E"/>
    <w:rsid w:val="00CB14D2"/>
    <w:rsid w:val="00CB236A"/>
    <w:rsid w:val="00CB3F3C"/>
    <w:rsid w:val="00CB47E2"/>
    <w:rsid w:val="00CB62D3"/>
    <w:rsid w:val="00CB760D"/>
    <w:rsid w:val="00CB7BED"/>
    <w:rsid w:val="00CC4D15"/>
    <w:rsid w:val="00CC587F"/>
    <w:rsid w:val="00CC6F33"/>
    <w:rsid w:val="00CD0018"/>
    <w:rsid w:val="00CD1789"/>
    <w:rsid w:val="00CD299A"/>
    <w:rsid w:val="00CD43A2"/>
    <w:rsid w:val="00CD4636"/>
    <w:rsid w:val="00CD6516"/>
    <w:rsid w:val="00CD67FB"/>
    <w:rsid w:val="00CD75F0"/>
    <w:rsid w:val="00CE0C99"/>
    <w:rsid w:val="00CE2008"/>
    <w:rsid w:val="00CE24C9"/>
    <w:rsid w:val="00CE2EE2"/>
    <w:rsid w:val="00CF05B6"/>
    <w:rsid w:val="00CF0AF2"/>
    <w:rsid w:val="00CF4BD9"/>
    <w:rsid w:val="00CF4DB0"/>
    <w:rsid w:val="00CF4DFA"/>
    <w:rsid w:val="00CF5454"/>
    <w:rsid w:val="00CF6065"/>
    <w:rsid w:val="00CF6D2A"/>
    <w:rsid w:val="00D0639D"/>
    <w:rsid w:val="00D06637"/>
    <w:rsid w:val="00D10948"/>
    <w:rsid w:val="00D10A4F"/>
    <w:rsid w:val="00D12D83"/>
    <w:rsid w:val="00D13904"/>
    <w:rsid w:val="00D1493F"/>
    <w:rsid w:val="00D15976"/>
    <w:rsid w:val="00D21982"/>
    <w:rsid w:val="00D23210"/>
    <w:rsid w:val="00D26711"/>
    <w:rsid w:val="00D32402"/>
    <w:rsid w:val="00D35734"/>
    <w:rsid w:val="00D37494"/>
    <w:rsid w:val="00D37A51"/>
    <w:rsid w:val="00D409F8"/>
    <w:rsid w:val="00D41212"/>
    <w:rsid w:val="00D4640E"/>
    <w:rsid w:val="00D47255"/>
    <w:rsid w:val="00D47A4C"/>
    <w:rsid w:val="00D506C9"/>
    <w:rsid w:val="00D52E89"/>
    <w:rsid w:val="00D56FF1"/>
    <w:rsid w:val="00D57724"/>
    <w:rsid w:val="00D62A3F"/>
    <w:rsid w:val="00D66BDE"/>
    <w:rsid w:val="00D66FD9"/>
    <w:rsid w:val="00D671EC"/>
    <w:rsid w:val="00D672EA"/>
    <w:rsid w:val="00D715A7"/>
    <w:rsid w:val="00D7296B"/>
    <w:rsid w:val="00D73A37"/>
    <w:rsid w:val="00D74636"/>
    <w:rsid w:val="00D74A97"/>
    <w:rsid w:val="00D7597D"/>
    <w:rsid w:val="00D76DA7"/>
    <w:rsid w:val="00D76F75"/>
    <w:rsid w:val="00D80250"/>
    <w:rsid w:val="00D810E5"/>
    <w:rsid w:val="00D8210C"/>
    <w:rsid w:val="00D82F4D"/>
    <w:rsid w:val="00D8300C"/>
    <w:rsid w:val="00D83769"/>
    <w:rsid w:val="00D8489E"/>
    <w:rsid w:val="00D84E2F"/>
    <w:rsid w:val="00D94839"/>
    <w:rsid w:val="00D9528F"/>
    <w:rsid w:val="00DA04A6"/>
    <w:rsid w:val="00DA0A4D"/>
    <w:rsid w:val="00DA1913"/>
    <w:rsid w:val="00DA3303"/>
    <w:rsid w:val="00DA3470"/>
    <w:rsid w:val="00DA3DAF"/>
    <w:rsid w:val="00DA4738"/>
    <w:rsid w:val="00DA72F2"/>
    <w:rsid w:val="00DB0912"/>
    <w:rsid w:val="00DB1ED2"/>
    <w:rsid w:val="00DB22AC"/>
    <w:rsid w:val="00DB3C4A"/>
    <w:rsid w:val="00DC4907"/>
    <w:rsid w:val="00DC7E4E"/>
    <w:rsid w:val="00DD0978"/>
    <w:rsid w:val="00DD0CEE"/>
    <w:rsid w:val="00DD0EA9"/>
    <w:rsid w:val="00DD1662"/>
    <w:rsid w:val="00DD3138"/>
    <w:rsid w:val="00DD451C"/>
    <w:rsid w:val="00DD6401"/>
    <w:rsid w:val="00DE0D45"/>
    <w:rsid w:val="00DE275B"/>
    <w:rsid w:val="00DE2B7C"/>
    <w:rsid w:val="00DE3F91"/>
    <w:rsid w:val="00DE467B"/>
    <w:rsid w:val="00DF1A0F"/>
    <w:rsid w:val="00DF208C"/>
    <w:rsid w:val="00DF69F8"/>
    <w:rsid w:val="00DF6A45"/>
    <w:rsid w:val="00E00383"/>
    <w:rsid w:val="00E021A0"/>
    <w:rsid w:val="00E03EF2"/>
    <w:rsid w:val="00E04AB6"/>
    <w:rsid w:val="00E0561A"/>
    <w:rsid w:val="00E058B5"/>
    <w:rsid w:val="00E10671"/>
    <w:rsid w:val="00E14016"/>
    <w:rsid w:val="00E162E9"/>
    <w:rsid w:val="00E163A9"/>
    <w:rsid w:val="00E21354"/>
    <w:rsid w:val="00E24C57"/>
    <w:rsid w:val="00E301B3"/>
    <w:rsid w:val="00E30A97"/>
    <w:rsid w:val="00E31404"/>
    <w:rsid w:val="00E31EA7"/>
    <w:rsid w:val="00E323ED"/>
    <w:rsid w:val="00E3355F"/>
    <w:rsid w:val="00E3389B"/>
    <w:rsid w:val="00E33FD0"/>
    <w:rsid w:val="00E35486"/>
    <w:rsid w:val="00E36C52"/>
    <w:rsid w:val="00E37A7A"/>
    <w:rsid w:val="00E418CB"/>
    <w:rsid w:val="00E425AA"/>
    <w:rsid w:val="00E427F1"/>
    <w:rsid w:val="00E42CF0"/>
    <w:rsid w:val="00E458E1"/>
    <w:rsid w:val="00E473C9"/>
    <w:rsid w:val="00E53F74"/>
    <w:rsid w:val="00E558A5"/>
    <w:rsid w:val="00E5720E"/>
    <w:rsid w:val="00E57C62"/>
    <w:rsid w:val="00E6005E"/>
    <w:rsid w:val="00E60B2C"/>
    <w:rsid w:val="00E60CD8"/>
    <w:rsid w:val="00E61383"/>
    <w:rsid w:val="00E61A14"/>
    <w:rsid w:val="00E6222F"/>
    <w:rsid w:val="00E664DF"/>
    <w:rsid w:val="00E66DA3"/>
    <w:rsid w:val="00E67B96"/>
    <w:rsid w:val="00E715A7"/>
    <w:rsid w:val="00E73372"/>
    <w:rsid w:val="00E74EA4"/>
    <w:rsid w:val="00E75F20"/>
    <w:rsid w:val="00E83109"/>
    <w:rsid w:val="00E85BDE"/>
    <w:rsid w:val="00E86423"/>
    <w:rsid w:val="00E86C04"/>
    <w:rsid w:val="00E9251F"/>
    <w:rsid w:val="00E95FAF"/>
    <w:rsid w:val="00E973D0"/>
    <w:rsid w:val="00EA0AE3"/>
    <w:rsid w:val="00EA1220"/>
    <w:rsid w:val="00EA18EF"/>
    <w:rsid w:val="00EA1AD9"/>
    <w:rsid w:val="00EA5C0D"/>
    <w:rsid w:val="00EA5D06"/>
    <w:rsid w:val="00EA5E50"/>
    <w:rsid w:val="00EA72EB"/>
    <w:rsid w:val="00EB0EB8"/>
    <w:rsid w:val="00EB1319"/>
    <w:rsid w:val="00EB3447"/>
    <w:rsid w:val="00EB429B"/>
    <w:rsid w:val="00EB5643"/>
    <w:rsid w:val="00EB5672"/>
    <w:rsid w:val="00EC0FC2"/>
    <w:rsid w:val="00EC1400"/>
    <w:rsid w:val="00EC26A3"/>
    <w:rsid w:val="00EC3B99"/>
    <w:rsid w:val="00EC4CD3"/>
    <w:rsid w:val="00EC5986"/>
    <w:rsid w:val="00ED015C"/>
    <w:rsid w:val="00ED04AC"/>
    <w:rsid w:val="00ED3E08"/>
    <w:rsid w:val="00ED6C89"/>
    <w:rsid w:val="00ED7BBD"/>
    <w:rsid w:val="00EE046C"/>
    <w:rsid w:val="00EE0B0A"/>
    <w:rsid w:val="00EE0D3C"/>
    <w:rsid w:val="00EE0FF9"/>
    <w:rsid w:val="00EE110A"/>
    <w:rsid w:val="00EE1F91"/>
    <w:rsid w:val="00EE3E2B"/>
    <w:rsid w:val="00EE691C"/>
    <w:rsid w:val="00EE76EE"/>
    <w:rsid w:val="00EF4B70"/>
    <w:rsid w:val="00EF524A"/>
    <w:rsid w:val="00EF7B65"/>
    <w:rsid w:val="00EF7D94"/>
    <w:rsid w:val="00F058A3"/>
    <w:rsid w:val="00F0594A"/>
    <w:rsid w:val="00F10470"/>
    <w:rsid w:val="00F10B3D"/>
    <w:rsid w:val="00F110AE"/>
    <w:rsid w:val="00F116BC"/>
    <w:rsid w:val="00F126E8"/>
    <w:rsid w:val="00F13ADE"/>
    <w:rsid w:val="00F1528B"/>
    <w:rsid w:val="00F15D89"/>
    <w:rsid w:val="00F17EEB"/>
    <w:rsid w:val="00F20487"/>
    <w:rsid w:val="00F21080"/>
    <w:rsid w:val="00F21FAB"/>
    <w:rsid w:val="00F2254C"/>
    <w:rsid w:val="00F2307D"/>
    <w:rsid w:val="00F23CE2"/>
    <w:rsid w:val="00F2558B"/>
    <w:rsid w:val="00F32D8C"/>
    <w:rsid w:val="00F32FAA"/>
    <w:rsid w:val="00F34258"/>
    <w:rsid w:val="00F34A28"/>
    <w:rsid w:val="00F3619A"/>
    <w:rsid w:val="00F403A1"/>
    <w:rsid w:val="00F4183D"/>
    <w:rsid w:val="00F450D7"/>
    <w:rsid w:val="00F45DC0"/>
    <w:rsid w:val="00F45E57"/>
    <w:rsid w:val="00F47E9C"/>
    <w:rsid w:val="00F51082"/>
    <w:rsid w:val="00F52A0D"/>
    <w:rsid w:val="00F52C85"/>
    <w:rsid w:val="00F607B1"/>
    <w:rsid w:val="00F6359A"/>
    <w:rsid w:val="00F63D95"/>
    <w:rsid w:val="00F65002"/>
    <w:rsid w:val="00F7163F"/>
    <w:rsid w:val="00F71CD1"/>
    <w:rsid w:val="00F73988"/>
    <w:rsid w:val="00F73C62"/>
    <w:rsid w:val="00F7620B"/>
    <w:rsid w:val="00F80EFA"/>
    <w:rsid w:val="00F81FC3"/>
    <w:rsid w:val="00F845D2"/>
    <w:rsid w:val="00F85421"/>
    <w:rsid w:val="00F90021"/>
    <w:rsid w:val="00F9043E"/>
    <w:rsid w:val="00F90867"/>
    <w:rsid w:val="00F90D74"/>
    <w:rsid w:val="00F9131F"/>
    <w:rsid w:val="00F9259F"/>
    <w:rsid w:val="00F96CC5"/>
    <w:rsid w:val="00FA01FD"/>
    <w:rsid w:val="00FA0A3C"/>
    <w:rsid w:val="00FA1EDB"/>
    <w:rsid w:val="00FA4EB5"/>
    <w:rsid w:val="00FA5815"/>
    <w:rsid w:val="00FB0E7F"/>
    <w:rsid w:val="00FB19AF"/>
    <w:rsid w:val="00FB62DE"/>
    <w:rsid w:val="00FB6A26"/>
    <w:rsid w:val="00FC07B7"/>
    <w:rsid w:val="00FC2E94"/>
    <w:rsid w:val="00FC312D"/>
    <w:rsid w:val="00FC3EAC"/>
    <w:rsid w:val="00FC51AB"/>
    <w:rsid w:val="00FC54B8"/>
    <w:rsid w:val="00FD08A4"/>
    <w:rsid w:val="00FD3E18"/>
    <w:rsid w:val="00FD415E"/>
    <w:rsid w:val="00FD7F69"/>
    <w:rsid w:val="00FE16DB"/>
    <w:rsid w:val="00FE1956"/>
    <w:rsid w:val="00FF1316"/>
    <w:rsid w:val="00FF42EC"/>
    <w:rsid w:val="00FF4300"/>
    <w:rsid w:val="00FF6405"/>
    <w:rsid w:val="00FF6DA1"/>
    <w:rsid w:val="00FF7892"/>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09C9FC"/>
  <w14:defaultImageDpi w14:val="300"/>
  <w15:docId w15:val="{2A2ED0F4-91D7-CA4C-B042-BEA05E7A1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DB9"/>
    <w:rPr>
      <w:rFonts w:ascii="Times New Roman" w:eastAsia="Calibri" w:hAnsi="Times New Roman" w:cs="Times New Roman"/>
      <w:szCs w:val="20"/>
    </w:rPr>
  </w:style>
  <w:style w:type="paragraph" w:styleId="Heading1">
    <w:name w:val="heading 1"/>
    <w:basedOn w:val="Normal"/>
    <w:link w:val="Heading1Char"/>
    <w:uiPriority w:val="9"/>
    <w:qFormat/>
    <w:rsid w:val="00B1264D"/>
    <w:pPr>
      <w:spacing w:before="100" w:beforeAutospacing="1" w:after="100" w:afterAutospacing="1"/>
      <w:outlineLvl w:val="0"/>
    </w:pPr>
    <w:rPr>
      <w:rFonts w:eastAsia="Times New Roman"/>
      <w:b/>
      <w:bCs/>
      <w:kern w:val="36"/>
      <w:sz w:val="48"/>
      <w:szCs w:val="48"/>
      <w:lang w:val="en-AU"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Cs w:val="24"/>
    </w:rPr>
  </w:style>
  <w:style w:type="paragraph" w:customStyle="1" w:styleId="Text">
    <w:name w:val="Text"/>
    <w:basedOn w:val="Normal"/>
    <w:link w:val="TextChar"/>
    <w:rsid w:val="008A6077"/>
    <w:pPr>
      <w:spacing w:before="120"/>
      <w:ind w:firstLine="720"/>
    </w:pPr>
    <w:rPr>
      <w:rFonts w:eastAsia="Times New Roman"/>
      <w:szCs w:val="24"/>
    </w:rPr>
  </w:style>
  <w:style w:type="paragraph" w:customStyle="1" w:styleId="FigureorTableCaption">
    <w:name w:val="Figure or Table Caption"/>
    <w:basedOn w:val="Normal"/>
    <w:rsid w:val="008A6077"/>
    <w:pPr>
      <w:keepNext/>
      <w:spacing w:before="240"/>
      <w:outlineLvl w:val="0"/>
    </w:pPr>
    <w:rPr>
      <w:rFonts w:eastAsia="Times New Roman"/>
      <w:kern w:val="28"/>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Cs w:val="24"/>
    </w:rPr>
  </w:style>
  <w:style w:type="paragraph" w:customStyle="1" w:styleId="Abstract">
    <w:name w:val="Abstract"/>
    <w:basedOn w:val="Normal"/>
    <w:qFormat/>
    <w:rsid w:val="00400425"/>
    <w:pPr>
      <w:spacing w:before="120"/>
    </w:pPr>
    <w:rPr>
      <w:rFonts w:eastAsia="Times New Roman"/>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Cs w:val="24"/>
      <w:lang w:eastAsia="ja-JP"/>
    </w:rPr>
  </w:style>
  <w:style w:type="character" w:customStyle="1" w:styleId="UnresolvedMention1">
    <w:name w:val="Unresolved Mention1"/>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paragraph" w:customStyle="1" w:styleId="EndNoteBibliographyTitle">
    <w:name w:val="EndNote Bibliography Title"/>
    <w:basedOn w:val="Normal"/>
    <w:link w:val="EndNoteBibliographyTitleChar"/>
    <w:rsid w:val="001E3923"/>
    <w:pPr>
      <w:jc w:val="center"/>
    </w:pPr>
    <w:rPr>
      <w:noProof/>
      <w:sz w:val="20"/>
    </w:rPr>
  </w:style>
  <w:style w:type="character" w:customStyle="1" w:styleId="TextChar">
    <w:name w:val="Text Char"/>
    <w:basedOn w:val="DefaultParagraphFont"/>
    <w:link w:val="Text"/>
    <w:rsid w:val="001E3923"/>
    <w:rPr>
      <w:rFonts w:ascii="Times New Roman" w:eastAsia="Times New Roman" w:hAnsi="Times New Roman" w:cs="Times New Roman"/>
    </w:rPr>
  </w:style>
  <w:style w:type="character" w:customStyle="1" w:styleId="EndNoteBibliographyTitleChar">
    <w:name w:val="EndNote Bibliography Title Char"/>
    <w:basedOn w:val="TextChar"/>
    <w:link w:val="EndNoteBibliographyTitle"/>
    <w:rsid w:val="001E3923"/>
    <w:rPr>
      <w:rFonts w:ascii="Times New Roman" w:eastAsia="Calibri" w:hAnsi="Times New Roman" w:cs="Times New Roman"/>
      <w:noProof/>
      <w:sz w:val="20"/>
      <w:szCs w:val="20"/>
    </w:rPr>
  </w:style>
  <w:style w:type="paragraph" w:customStyle="1" w:styleId="EndNoteBibliography">
    <w:name w:val="EndNote Bibliography"/>
    <w:basedOn w:val="Normal"/>
    <w:link w:val="EndNoteBibliographyChar"/>
    <w:rsid w:val="001E3923"/>
    <w:rPr>
      <w:noProof/>
      <w:sz w:val="20"/>
    </w:rPr>
  </w:style>
  <w:style w:type="character" w:customStyle="1" w:styleId="EndNoteBibliographyChar">
    <w:name w:val="EndNote Bibliography Char"/>
    <w:basedOn w:val="TextChar"/>
    <w:link w:val="EndNoteBibliography"/>
    <w:rsid w:val="001E3923"/>
    <w:rPr>
      <w:rFonts w:ascii="Times New Roman" w:eastAsia="Calibri" w:hAnsi="Times New Roman" w:cs="Times New Roman"/>
      <w:noProof/>
      <w:sz w:val="20"/>
      <w:szCs w:val="20"/>
    </w:rPr>
  </w:style>
  <w:style w:type="character" w:customStyle="1" w:styleId="captions">
    <w:name w:val="captions"/>
    <w:basedOn w:val="DefaultParagraphFont"/>
    <w:rsid w:val="003A6CE0"/>
  </w:style>
  <w:style w:type="character" w:styleId="PlaceholderText">
    <w:name w:val="Placeholder Text"/>
    <w:basedOn w:val="DefaultParagraphFont"/>
    <w:uiPriority w:val="99"/>
    <w:semiHidden/>
    <w:rsid w:val="00E57C62"/>
    <w:rPr>
      <w:color w:val="808080"/>
    </w:rPr>
  </w:style>
  <w:style w:type="table" w:styleId="TableGrid">
    <w:name w:val="Table Grid"/>
    <w:basedOn w:val="TableNormal"/>
    <w:uiPriority w:val="39"/>
    <w:rsid w:val="005F5960"/>
    <w:rPr>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13904"/>
    <w:rPr>
      <w:sz w:val="16"/>
      <w:szCs w:val="16"/>
    </w:rPr>
  </w:style>
  <w:style w:type="paragraph" w:styleId="CommentText">
    <w:name w:val="annotation text"/>
    <w:basedOn w:val="Normal"/>
    <w:link w:val="CommentTextChar"/>
    <w:uiPriority w:val="99"/>
    <w:semiHidden/>
    <w:unhideWhenUsed/>
    <w:rsid w:val="00D13904"/>
    <w:rPr>
      <w:sz w:val="20"/>
    </w:rPr>
  </w:style>
  <w:style w:type="character" w:customStyle="1" w:styleId="CommentTextChar">
    <w:name w:val="Comment Text Char"/>
    <w:basedOn w:val="DefaultParagraphFont"/>
    <w:link w:val="CommentText"/>
    <w:uiPriority w:val="99"/>
    <w:semiHidden/>
    <w:rsid w:val="00D13904"/>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13904"/>
    <w:rPr>
      <w:b/>
      <w:bCs/>
    </w:rPr>
  </w:style>
  <w:style w:type="character" w:customStyle="1" w:styleId="CommentSubjectChar">
    <w:name w:val="Comment Subject Char"/>
    <w:basedOn w:val="CommentTextChar"/>
    <w:link w:val="CommentSubject"/>
    <w:uiPriority w:val="99"/>
    <w:semiHidden/>
    <w:rsid w:val="00D13904"/>
    <w:rPr>
      <w:rFonts w:ascii="Times New Roman" w:eastAsia="Calibri" w:hAnsi="Times New Roman" w:cs="Times New Roman"/>
      <w:b/>
      <w:bCs/>
      <w:sz w:val="20"/>
      <w:szCs w:val="20"/>
    </w:rPr>
  </w:style>
  <w:style w:type="paragraph" w:styleId="Revision">
    <w:name w:val="Revision"/>
    <w:hidden/>
    <w:uiPriority w:val="99"/>
    <w:semiHidden/>
    <w:rsid w:val="00EA72EB"/>
    <w:rPr>
      <w:rFonts w:ascii="Times New Roman" w:eastAsia="Calibri" w:hAnsi="Times New Roman" w:cs="Times New Roman"/>
      <w:szCs w:val="20"/>
    </w:rPr>
  </w:style>
  <w:style w:type="paragraph" w:styleId="Bibliography">
    <w:name w:val="Bibliography"/>
    <w:basedOn w:val="Normal"/>
    <w:next w:val="Normal"/>
    <w:uiPriority w:val="37"/>
    <w:unhideWhenUsed/>
    <w:rsid w:val="00232BF7"/>
    <w:pPr>
      <w:ind w:left="720" w:hanging="720"/>
    </w:pPr>
  </w:style>
  <w:style w:type="character" w:customStyle="1" w:styleId="UnresolvedMention2">
    <w:name w:val="Unresolved Mention2"/>
    <w:basedOn w:val="DefaultParagraphFont"/>
    <w:uiPriority w:val="99"/>
    <w:semiHidden/>
    <w:unhideWhenUsed/>
    <w:rsid w:val="00270A8C"/>
    <w:rPr>
      <w:color w:val="605E5C"/>
      <w:shd w:val="clear" w:color="auto" w:fill="E1DFDD"/>
    </w:rPr>
  </w:style>
  <w:style w:type="character" w:styleId="LineNumber">
    <w:name w:val="line number"/>
    <w:basedOn w:val="DefaultParagraphFont"/>
    <w:uiPriority w:val="99"/>
    <w:semiHidden/>
    <w:unhideWhenUsed/>
    <w:rsid w:val="006C40C0"/>
  </w:style>
  <w:style w:type="character" w:customStyle="1" w:styleId="csl-left-margin">
    <w:name w:val="csl-left-margin"/>
    <w:basedOn w:val="DefaultParagraphFont"/>
    <w:rsid w:val="00864237"/>
  </w:style>
  <w:style w:type="character" w:customStyle="1" w:styleId="csl-right-inline">
    <w:name w:val="csl-right-inline"/>
    <w:basedOn w:val="DefaultParagraphFont"/>
    <w:rsid w:val="00864237"/>
  </w:style>
  <w:style w:type="character" w:customStyle="1" w:styleId="Heading1Char">
    <w:name w:val="Heading 1 Char"/>
    <w:basedOn w:val="DefaultParagraphFont"/>
    <w:link w:val="Heading1"/>
    <w:uiPriority w:val="9"/>
    <w:rsid w:val="00B1264D"/>
    <w:rPr>
      <w:rFonts w:ascii="Times New Roman" w:eastAsia="Times New Roman" w:hAnsi="Times New Roman" w:cs="Times New Roman"/>
      <w:b/>
      <w:bCs/>
      <w:kern w:val="36"/>
      <w:sz w:val="48"/>
      <w:szCs w:val="48"/>
      <w:lang w:val="en-AU" w:eastAsia="en-AU"/>
    </w:rPr>
  </w:style>
  <w:style w:type="character" w:styleId="UnresolvedMention">
    <w:name w:val="Unresolved Mention"/>
    <w:basedOn w:val="DefaultParagraphFont"/>
    <w:uiPriority w:val="99"/>
    <w:semiHidden/>
    <w:unhideWhenUsed/>
    <w:rsid w:val="000F2BB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38755540">
      <w:bodyDiv w:val="1"/>
      <w:marLeft w:val="0"/>
      <w:marRight w:val="0"/>
      <w:marTop w:val="0"/>
      <w:marBottom w:val="0"/>
      <w:divBdr>
        <w:top w:val="none" w:sz="0" w:space="0" w:color="auto"/>
        <w:left w:val="none" w:sz="0" w:space="0" w:color="auto"/>
        <w:bottom w:val="none" w:sz="0" w:space="0" w:color="auto"/>
        <w:right w:val="none" w:sz="0" w:space="0" w:color="auto"/>
      </w:divBdr>
      <w:divsChild>
        <w:div w:id="189341328">
          <w:marLeft w:val="0"/>
          <w:marRight w:val="0"/>
          <w:marTop w:val="0"/>
          <w:marBottom w:val="0"/>
          <w:divBdr>
            <w:top w:val="none" w:sz="0" w:space="0" w:color="auto"/>
            <w:left w:val="none" w:sz="0" w:space="0" w:color="auto"/>
            <w:bottom w:val="none" w:sz="0" w:space="0" w:color="auto"/>
            <w:right w:val="none" w:sz="0" w:space="0" w:color="auto"/>
          </w:divBdr>
        </w:div>
        <w:div w:id="2083066627">
          <w:marLeft w:val="0"/>
          <w:marRight w:val="0"/>
          <w:marTop w:val="0"/>
          <w:marBottom w:val="0"/>
          <w:divBdr>
            <w:top w:val="none" w:sz="0" w:space="0" w:color="auto"/>
            <w:left w:val="none" w:sz="0" w:space="0" w:color="auto"/>
            <w:bottom w:val="none" w:sz="0" w:space="0" w:color="auto"/>
            <w:right w:val="none" w:sz="0" w:space="0" w:color="auto"/>
          </w:divBdr>
        </w:div>
        <w:div w:id="1908802364">
          <w:marLeft w:val="0"/>
          <w:marRight w:val="0"/>
          <w:marTop w:val="0"/>
          <w:marBottom w:val="0"/>
          <w:divBdr>
            <w:top w:val="none" w:sz="0" w:space="0" w:color="auto"/>
            <w:left w:val="none" w:sz="0" w:space="0" w:color="auto"/>
            <w:bottom w:val="none" w:sz="0" w:space="0" w:color="auto"/>
            <w:right w:val="none" w:sz="0" w:space="0" w:color="auto"/>
          </w:divBdr>
        </w:div>
        <w:div w:id="348920570">
          <w:marLeft w:val="0"/>
          <w:marRight w:val="0"/>
          <w:marTop w:val="0"/>
          <w:marBottom w:val="0"/>
          <w:divBdr>
            <w:top w:val="none" w:sz="0" w:space="0" w:color="auto"/>
            <w:left w:val="none" w:sz="0" w:space="0" w:color="auto"/>
            <w:bottom w:val="none" w:sz="0" w:space="0" w:color="auto"/>
            <w:right w:val="none" w:sz="0" w:space="0" w:color="auto"/>
          </w:divBdr>
        </w:div>
        <w:div w:id="2050912354">
          <w:marLeft w:val="0"/>
          <w:marRight w:val="0"/>
          <w:marTop w:val="0"/>
          <w:marBottom w:val="0"/>
          <w:divBdr>
            <w:top w:val="none" w:sz="0" w:space="0" w:color="auto"/>
            <w:left w:val="none" w:sz="0" w:space="0" w:color="auto"/>
            <w:bottom w:val="none" w:sz="0" w:space="0" w:color="auto"/>
            <w:right w:val="none" w:sz="0" w:space="0" w:color="auto"/>
          </w:divBdr>
        </w:div>
      </w:divsChild>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351804355">
      <w:bodyDiv w:val="1"/>
      <w:marLeft w:val="0"/>
      <w:marRight w:val="0"/>
      <w:marTop w:val="0"/>
      <w:marBottom w:val="0"/>
      <w:divBdr>
        <w:top w:val="none" w:sz="0" w:space="0" w:color="auto"/>
        <w:left w:val="none" w:sz="0" w:space="0" w:color="auto"/>
        <w:bottom w:val="none" w:sz="0" w:space="0" w:color="auto"/>
        <w:right w:val="none" w:sz="0" w:space="0" w:color="auto"/>
      </w:divBdr>
    </w:div>
    <w:div w:id="353073312">
      <w:bodyDiv w:val="1"/>
      <w:marLeft w:val="0"/>
      <w:marRight w:val="0"/>
      <w:marTop w:val="0"/>
      <w:marBottom w:val="0"/>
      <w:divBdr>
        <w:top w:val="none" w:sz="0" w:space="0" w:color="auto"/>
        <w:left w:val="none" w:sz="0" w:space="0" w:color="auto"/>
        <w:bottom w:val="none" w:sz="0" w:space="0" w:color="auto"/>
        <w:right w:val="none" w:sz="0" w:space="0" w:color="auto"/>
      </w:divBdr>
    </w:div>
    <w:div w:id="476268419">
      <w:bodyDiv w:val="1"/>
      <w:marLeft w:val="0"/>
      <w:marRight w:val="0"/>
      <w:marTop w:val="0"/>
      <w:marBottom w:val="0"/>
      <w:divBdr>
        <w:top w:val="none" w:sz="0" w:space="0" w:color="auto"/>
        <w:left w:val="none" w:sz="0" w:space="0" w:color="auto"/>
        <w:bottom w:val="none" w:sz="0" w:space="0" w:color="auto"/>
        <w:right w:val="none" w:sz="0" w:space="0" w:color="auto"/>
      </w:divBdr>
    </w:div>
    <w:div w:id="528838415">
      <w:bodyDiv w:val="1"/>
      <w:marLeft w:val="0"/>
      <w:marRight w:val="0"/>
      <w:marTop w:val="0"/>
      <w:marBottom w:val="0"/>
      <w:divBdr>
        <w:top w:val="none" w:sz="0" w:space="0" w:color="auto"/>
        <w:left w:val="none" w:sz="0" w:space="0" w:color="auto"/>
        <w:bottom w:val="none" w:sz="0" w:space="0" w:color="auto"/>
        <w:right w:val="none" w:sz="0" w:space="0" w:color="auto"/>
      </w:divBdr>
    </w:div>
    <w:div w:id="637229316">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941495713">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064833478">
      <w:bodyDiv w:val="1"/>
      <w:marLeft w:val="0"/>
      <w:marRight w:val="0"/>
      <w:marTop w:val="0"/>
      <w:marBottom w:val="0"/>
      <w:divBdr>
        <w:top w:val="none" w:sz="0" w:space="0" w:color="auto"/>
        <w:left w:val="none" w:sz="0" w:space="0" w:color="auto"/>
        <w:bottom w:val="none" w:sz="0" w:space="0" w:color="auto"/>
        <w:right w:val="none" w:sz="0" w:space="0" w:color="auto"/>
      </w:divBdr>
    </w:div>
    <w:div w:id="1088424719">
      <w:bodyDiv w:val="1"/>
      <w:marLeft w:val="0"/>
      <w:marRight w:val="0"/>
      <w:marTop w:val="0"/>
      <w:marBottom w:val="0"/>
      <w:divBdr>
        <w:top w:val="none" w:sz="0" w:space="0" w:color="auto"/>
        <w:left w:val="none" w:sz="0" w:space="0" w:color="auto"/>
        <w:bottom w:val="none" w:sz="0" w:space="0" w:color="auto"/>
        <w:right w:val="none" w:sz="0" w:space="0" w:color="auto"/>
      </w:divBdr>
    </w:div>
    <w:div w:id="1110007327">
      <w:bodyDiv w:val="1"/>
      <w:marLeft w:val="0"/>
      <w:marRight w:val="0"/>
      <w:marTop w:val="0"/>
      <w:marBottom w:val="0"/>
      <w:divBdr>
        <w:top w:val="none" w:sz="0" w:space="0" w:color="auto"/>
        <w:left w:val="none" w:sz="0" w:space="0" w:color="auto"/>
        <w:bottom w:val="none" w:sz="0" w:space="0" w:color="auto"/>
        <w:right w:val="none" w:sz="0" w:space="0" w:color="auto"/>
      </w:divBdr>
    </w:div>
    <w:div w:id="1230269022">
      <w:bodyDiv w:val="1"/>
      <w:marLeft w:val="0"/>
      <w:marRight w:val="0"/>
      <w:marTop w:val="0"/>
      <w:marBottom w:val="0"/>
      <w:divBdr>
        <w:top w:val="none" w:sz="0" w:space="0" w:color="auto"/>
        <w:left w:val="none" w:sz="0" w:space="0" w:color="auto"/>
        <w:bottom w:val="none" w:sz="0" w:space="0" w:color="auto"/>
        <w:right w:val="none" w:sz="0" w:space="0" w:color="auto"/>
      </w:divBdr>
      <w:divsChild>
        <w:div w:id="11609719">
          <w:marLeft w:val="0"/>
          <w:marRight w:val="0"/>
          <w:marTop w:val="0"/>
          <w:marBottom w:val="0"/>
          <w:divBdr>
            <w:top w:val="none" w:sz="0" w:space="0" w:color="auto"/>
            <w:left w:val="none" w:sz="0" w:space="0" w:color="auto"/>
            <w:bottom w:val="none" w:sz="0" w:space="0" w:color="auto"/>
            <w:right w:val="none" w:sz="0" w:space="0" w:color="auto"/>
          </w:divBdr>
          <w:divsChild>
            <w:div w:id="71242033">
              <w:marLeft w:val="0"/>
              <w:marRight w:val="0"/>
              <w:marTop w:val="0"/>
              <w:marBottom w:val="0"/>
              <w:divBdr>
                <w:top w:val="none" w:sz="0" w:space="0" w:color="auto"/>
                <w:left w:val="none" w:sz="0" w:space="0" w:color="auto"/>
                <w:bottom w:val="none" w:sz="0" w:space="0" w:color="auto"/>
                <w:right w:val="none" w:sz="0" w:space="0" w:color="auto"/>
              </w:divBdr>
              <w:divsChild>
                <w:div w:id="438305465">
                  <w:marLeft w:val="0"/>
                  <w:marRight w:val="0"/>
                  <w:marTop w:val="0"/>
                  <w:marBottom w:val="0"/>
                  <w:divBdr>
                    <w:top w:val="none" w:sz="0" w:space="0" w:color="auto"/>
                    <w:left w:val="none" w:sz="0" w:space="0" w:color="auto"/>
                    <w:bottom w:val="none" w:sz="0" w:space="0" w:color="auto"/>
                    <w:right w:val="none" w:sz="0" w:space="0" w:color="auto"/>
                  </w:divBdr>
                  <w:divsChild>
                    <w:div w:id="407728999">
                      <w:marLeft w:val="0"/>
                      <w:marRight w:val="0"/>
                      <w:marTop w:val="0"/>
                      <w:marBottom w:val="0"/>
                      <w:divBdr>
                        <w:top w:val="none" w:sz="0" w:space="0" w:color="auto"/>
                        <w:left w:val="none" w:sz="0" w:space="0" w:color="auto"/>
                        <w:bottom w:val="none" w:sz="0" w:space="0" w:color="auto"/>
                        <w:right w:val="none" w:sz="0" w:space="0" w:color="auto"/>
                      </w:divBdr>
                    </w:div>
                    <w:div w:id="190463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451315968">
      <w:bodyDiv w:val="1"/>
      <w:marLeft w:val="0"/>
      <w:marRight w:val="0"/>
      <w:marTop w:val="0"/>
      <w:marBottom w:val="0"/>
      <w:divBdr>
        <w:top w:val="none" w:sz="0" w:space="0" w:color="auto"/>
        <w:left w:val="none" w:sz="0" w:space="0" w:color="auto"/>
        <w:bottom w:val="none" w:sz="0" w:space="0" w:color="auto"/>
        <w:right w:val="none" w:sz="0" w:space="0" w:color="auto"/>
      </w:divBdr>
    </w:div>
    <w:div w:id="1503668720">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67778500">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1892571857">
      <w:bodyDiv w:val="1"/>
      <w:marLeft w:val="0"/>
      <w:marRight w:val="0"/>
      <w:marTop w:val="0"/>
      <w:marBottom w:val="0"/>
      <w:divBdr>
        <w:top w:val="none" w:sz="0" w:space="0" w:color="auto"/>
        <w:left w:val="none" w:sz="0" w:space="0" w:color="auto"/>
        <w:bottom w:val="none" w:sz="0" w:space="0" w:color="auto"/>
        <w:right w:val="none" w:sz="0" w:space="0" w:color="auto"/>
      </w:divBdr>
    </w:div>
    <w:div w:id="195031200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www.ices.dk/news-and-events/news-archive/news/Pages/Climate-impacts-on-upwelling-and-the-planktonic-prey-of-anchovy-and-sardine-in-eastern-boundary-currents.aspx" TargetMode="External"/><Relationship Id="rId1" Type="http://schemas.openxmlformats.org/officeDocument/2006/relationships/hyperlink" Target="https://www.frontiersin.org/articles/10.3389/fmars.2019.00423/full" TargetMode="External"/></Relationships>
</file>

<file path=word/_rels/document.xml.rels><?xml version="1.0" encoding="UTF-8" standalone="yes"?>
<Relationships xmlns="http://schemas.openxmlformats.org/package/2006/relationships"><Relationship Id="rId8" Type="http://schemas.openxmlformats.org/officeDocument/2006/relationships/hyperlink" Target="mailto:h.schilling@unsw.edu.au" TargetMode="External"/><Relationship Id="rId13" Type="http://schemas.openxmlformats.org/officeDocument/2006/relationships/image" Target="media/image1.png"/><Relationship Id="rId18" Type="http://schemas.openxmlformats.org/officeDocument/2006/relationships/image" Target="media/image4.png"/><Relationship Id="rId26" Type="http://schemas.openxmlformats.org/officeDocument/2006/relationships/hyperlink" Target="https://github.com/HaydenSchilling/Inner-Shelf-Water" TargetMode="External"/><Relationship Id="rId3" Type="http://schemas.openxmlformats.org/officeDocument/2006/relationships/styles" Target="styles.xml"/><Relationship Id="rId21" Type="http://schemas.openxmlformats.org/officeDocument/2006/relationships/hyperlink" Target="http://imos.aodn.org.au/imos/" TargetMode="Externa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3.png"/><Relationship Id="rId25" Type="http://schemas.openxmlformats.org/officeDocument/2006/relationships/hyperlink" Target="https://portal.aodn.org.au/" TargetMode="Externa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hyperlink" Target="https://www.marine.csiro.au/data/trawler/" TargetMode="External"/><Relationship Id="rId5" Type="http://schemas.openxmlformats.org/officeDocument/2006/relationships/webSettings" Target="webSettings.xml"/><Relationship Id="rId15" Type="http://schemas.openxmlformats.org/officeDocument/2006/relationships/hyperlink" Target="http://imos.aodn.org.au/imos/" TargetMode="External"/><Relationship Id="rId23" Type="http://schemas.openxmlformats.org/officeDocument/2006/relationships/image" Target="media/image8.png"/><Relationship Id="rId28"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image" Target="media/image5.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imos.aodn.org.au/imos/" TargetMode="External"/><Relationship Id="rId22" Type="http://schemas.openxmlformats.org/officeDocument/2006/relationships/image" Target="media/image7.png"/><Relationship Id="rId27" Type="http://schemas.openxmlformats.org/officeDocument/2006/relationships/footer" Target="footer1.xml"/><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EC6D50-CC24-495F-B87B-8DDE3DC00E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43</Pages>
  <Words>59898</Words>
  <Characters>341424</Characters>
  <Application>Microsoft Office Word</Application>
  <DocSecurity>0</DocSecurity>
  <Lines>2845</Lines>
  <Paragraphs>801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Brooks Hanson</dc:creator>
  <cp:lastModifiedBy>Hayden Schilling</cp:lastModifiedBy>
  <cp:revision>2</cp:revision>
  <cp:lastPrinted>2020-04-28T00:41:00Z</cp:lastPrinted>
  <dcterms:created xsi:type="dcterms:W3CDTF">2020-12-17T02:25:00Z</dcterms:created>
  <dcterms:modified xsi:type="dcterms:W3CDTF">2020-12-17T02:25:00Z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zotero-version="5.0.93"&gt;&lt;session id="SjVsuMYS"/&gt;&lt;style id="http://www.zotero.org/styles/ices-journal-of-marine-science" hasBibliography="1" bibliographyStyleHasBeenSet="1"/&gt;&lt;prefs&gt;&lt;pref name="fieldType" value="Field"/&gt;&lt;/prefs&gt;&lt;/data</vt:lpwstr>
  </property>
  <property fmtid="{D5CDD505-2E9C-101B-9397-08002B2CF9AE}" pid="3" name="ZOTERO_PREF_2">
    <vt:lpwstr>&gt;</vt:lpwstr>
  </property>
</Properties>
</file>