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0D56E340" w14:textId="5048B67E" w:rsidR="008D02FD" w:rsidRDefault="008669A2" w:rsidP="00D715A7">
      <w:pPr>
        <w:spacing w:line="480" w:lineRule="auto"/>
        <w:rPr>
          <w:rFonts w:asciiTheme="minorHAnsi" w:hAnsiTheme="minorHAnsi" w:cstheme="minorHAnsi"/>
          <w:b/>
          <w:bCs/>
        </w:rPr>
      </w:pPr>
      <w:r>
        <w:rPr>
          <w:rFonts w:asciiTheme="minorHAnsi" w:hAnsiTheme="minorHAnsi" w:cstheme="minorHAnsi"/>
          <w:b/>
          <w:bCs/>
        </w:rPr>
        <w:lastRenderedPageBreak/>
        <w:t>3 Key Points</w:t>
      </w:r>
      <w:r w:rsidR="00510ADC">
        <w:rPr>
          <w:rFonts w:asciiTheme="minorHAnsi" w:hAnsiTheme="minorHAnsi" w:cstheme="minorHAnsi"/>
          <w:b/>
          <w:bCs/>
        </w:rPr>
        <w:t xml:space="preserve"> (for </w:t>
      </w:r>
      <w:del w:id="0" w:author="Iain Suthers" w:date="2020-12-06T13:32:00Z">
        <w:r w:rsidR="00510ADC" w:rsidDel="00307FC5">
          <w:rPr>
            <w:rFonts w:asciiTheme="minorHAnsi" w:hAnsiTheme="minorHAnsi" w:cstheme="minorHAnsi"/>
            <w:b/>
            <w:bCs/>
          </w:rPr>
          <w:delText>JGR?</w:delText>
        </w:r>
      </w:del>
      <w:ins w:id="1" w:author="Iain Suthers" w:date="2020-12-06T13:32:00Z">
        <w:r w:rsidR="00307FC5">
          <w:rPr>
            <w:rFonts w:asciiTheme="minorHAnsi" w:hAnsiTheme="minorHAnsi" w:cstheme="minorHAnsi"/>
            <w:b/>
            <w:bCs/>
          </w:rPr>
          <w:t>PIO?</w:t>
        </w:r>
      </w:ins>
      <w:r w:rsidR="00510ADC">
        <w:rPr>
          <w:rFonts w:asciiTheme="minorHAnsi" w:hAnsiTheme="minorHAnsi" w:cstheme="minorHAnsi"/>
          <w:b/>
          <w:bCs/>
        </w:rPr>
        <w:t>)</w:t>
      </w:r>
    </w:p>
    <w:p w14:paraId="59C735EE" w14:textId="77777777" w:rsidR="000861B9" w:rsidRDefault="000861B9" w:rsidP="000861B9">
      <w:pPr>
        <w:pStyle w:val="ListParagraph"/>
        <w:numPr>
          <w:ilvl w:val="0"/>
          <w:numId w:val="18"/>
        </w:numPr>
        <w:spacing w:line="480" w:lineRule="auto"/>
        <w:ind w:left="426" w:firstLine="425"/>
        <w:rPr>
          <w:rFonts w:cstheme="minorHAnsi"/>
        </w:rPr>
      </w:pPr>
      <w:r>
        <w:rPr>
          <w:rFonts w:cstheme="minorHAnsi"/>
        </w:rPr>
        <w:t>We</w:t>
      </w:r>
      <w:r w:rsidRPr="008669A2">
        <w:rPr>
          <w:rFonts w:cstheme="minorHAnsi"/>
        </w:rPr>
        <w:t xml:space="preserve"> present </w:t>
      </w:r>
      <w:r>
        <w:rPr>
          <w:rFonts w:cstheme="minorHAnsi"/>
        </w:rPr>
        <w:t xml:space="preserve">the first </w:t>
      </w:r>
      <w:r w:rsidRPr="008669A2">
        <w:rPr>
          <w:rFonts w:cstheme="minorHAnsi"/>
        </w:rPr>
        <w:t>high resolution depth</w:t>
      </w:r>
      <w:r>
        <w:rPr>
          <w:rFonts w:cstheme="minorHAnsi"/>
        </w:rPr>
        <w:t>-</w:t>
      </w:r>
      <w:r w:rsidRPr="008669A2">
        <w:rPr>
          <w:rFonts w:cstheme="minorHAnsi"/>
        </w:rPr>
        <w:t xml:space="preserve">resolved transects of zooplankton </w:t>
      </w:r>
      <w:r>
        <w:rPr>
          <w:rFonts w:cstheme="minorHAnsi"/>
        </w:rPr>
        <w:t xml:space="preserve">biomass and size-structure </w:t>
      </w:r>
      <w:r w:rsidRPr="008669A2">
        <w:rPr>
          <w:rFonts w:cstheme="minorHAnsi"/>
        </w:rPr>
        <w:t>across a continental shelf</w:t>
      </w:r>
      <w:r>
        <w:rPr>
          <w:rFonts w:cstheme="minorHAnsi"/>
        </w:rPr>
        <w:t>, under the influence of a western boundary current</w:t>
      </w:r>
      <w:r w:rsidRPr="008669A2">
        <w:rPr>
          <w:rFonts w:cstheme="minorHAnsi"/>
        </w:rPr>
        <w:t xml:space="preserve">. </w:t>
      </w:r>
    </w:p>
    <w:p w14:paraId="4A6CC8BF" w14:textId="77777777" w:rsidR="000861B9" w:rsidRDefault="000861B9" w:rsidP="000861B9">
      <w:pPr>
        <w:pStyle w:val="ListParagraph"/>
        <w:numPr>
          <w:ilvl w:val="0"/>
          <w:numId w:val="18"/>
        </w:numPr>
        <w:spacing w:line="480" w:lineRule="auto"/>
        <w:ind w:left="426" w:firstLine="425"/>
        <w:rPr>
          <w:rFonts w:cstheme="minorHAnsi"/>
        </w:rPr>
      </w:pPr>
      <w:r w:rsidRPr="008669A2">
        <w:rPr>
          <w:rFonts w:cstheme="minorHAnsi"/>
        </w:rPr>
        <w:t>We find significant horizontal and vertical declines in biomass</w:t>
      </w:r>
      <w:r>
        <w:rPr>
          <w:rFonts w:cstheme="minorHAnsi"/>
        </w:rPr>
        <w:t xml:space="preserve"> with increasing depth and distance offshore,</w:t>
      </w:r>
      <w:r w:rsidRPr="008669A2">
        <w:rPr>
          <w:rFonts w:cstheme="minorHAnsi"/>
        </w:rPr>
        <w:t xml:space="preserve"> as well as an altered size structure of the zooplankton community. </w:t>
      </w:r>
    </w:p>
    <w:p w14:paraId="4A5E26B2" w14:textId="77777777" w:rsidR="000861B9" w:rsidRPr="008669A2" w:rsidRDefault="000861B9" w:rsidP="000861B9">
      <w:pPr>
        <w:pStyle w:val="ListParagraph"/>
        <w:numPr>
          <w:ilvl w:val="0"/>
          <w:numId w:val="18"/>
        </w:numPr>
        <w:spacing w:line="480" w:lineRule="auto"/>
        <w:ind w:left="426" w:firstLine="425"/>
        <w:rPr>
          <w:rFonts w:cstheme="minorHAnsi"/>
        </w:rPr>
      </w:pPr>
      <w:r>
        <w:rPr>
          <w:rFonts w:cstheme="minorHAnsi"/>
        </w:rPr>
        <w:t>T</w:t>
      </w:r>
      <w:r w:rsidRPr="008669A2">
        <w:rPr>
          <w:rFonts w:cstheme="minorHAnsi"/>
        </w:rPr>
        <w:t xml:space="preserve">hese </w:t>
      </w:r>
      <w:r>
        <w:rPr>
          <w:rFonts w:cstheme="minorHAnsi"/>
        </w:rPr>
        <w:t>spatial</w:t>
      </w:r>
      <w:r w:rsidRPr="008669A2">
        <w:rPr>
          <w:rFonts w:cstheme="minorHAnsi"/>
        </w:rPr>
        <w:t xml:space="preserve"> patterns in the zooplankton community are consistent </w:t>
      </w:r>
      <w:r>
        <w:rPr>
          <w:rFonts w:cstheme="minorHAnsi"/>
        </w:rPr>
        <w:t>worldwide, driven by primary production in the inner shelf water mass</w:t>
      </w:r>
      <w:r w:rsidRPr="008669A2">
        <w:rPr>
          <w:rFonts w:cstheme="minorHAnsi"/>
        </w:rPr>
        <w:t>.</w:t>
      </w:r>
    </w:p>
    <w:p w14:paraId="29CE7387" w14:textId="77777777" w:rsidR="008669A2" w:rsidRPr="008669A2" w:rsidRDefault="008669A2"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01E01E47" w:rsidR="000861B9" w:rsidRPr="00F15D89" w:rsidRDefault="000861B9" w:rsidP="000861B9">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ins w:id="2"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which </w:t>
      </w:r>
      <w:r>
        <w:rPr>
          <w:rFonts w:asciiTheme="minorHAnsi" w:hAnsiTheme="minorHAnsi" w:cstheme="minorHAnsi"/>
          <w:lang w:val="en-AU"/>
        </w:rPr>
        <w:t>form inner-shelf water and stimulate phytoplankton production</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ins w:id="3"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w:t>
      </w:r>
      <w:ins w:id="4" w:author="Iain Suthers" w:date="2020-12-06T13:26:00Z">
        <w:r w:rsidR="00307FC5">
          <w:rPr>
            <w:rFonts w:asciiTheme="minorHAnsi" w:hAnsiTheme="minorHAnsi" w:cstheme="minorHAnsi"/>
            <w:lang w:val="en-AU"/>
          </w:rPr>
          <w:t>four transects over the</w:t>
        </w:r>
      </w:ins>
      <w:del w:id="5" w:author="Iain Suthers" w:date="2020-12-06T13:26:00Z">
        <w:r w:rsidRPr="00F15D89" w:rsidDel="00307FC5">
          <w:rPr>
            <w:rFonts w:asciiTheme="minorHAnsi" w:hAnsiTheme="minorHAnsi" w:cstheme="minorHAnsi"/>
            <w:lang w:val="en-AU"/>
          </w:rPr>
          <w:delText>a</w:delText>
        </w:r>
      </w:del>
      <w:r w:rsidRPr="00F15D89">
        <w:rPr>
          <w:rFonts w:asciiTheme="minorHAnsi" w:hAnsiTheme="minorHAnsi" w:cstheme="minorHAnsi"/>
          <w:lang w:val="en-AU"/>
        </w:rPr>
        <w:t xml:space="preserve"> continental shelf</w:t>
      </w:r>
      <w:del w:id="6" w:author="Iain Suthers" w:date="2020-12-06T13:27:00Z">
        <w:r w:rsidDel="00307FC5">
          <w:rPr>
            <w:rFonts w:asciiTheme="minorHAnsi" w:hAnsiTheme="minorHAnsi" w:cstheme="minorHAnsi"/>
            <w:lang w:val="en-AU"/>
          </w:rPr>
          <w:delText xml:space="preserve"> at four different latitudes</w:delText>
        </w:r>
      </w:del>
      <w:r>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ins w:id="7" w:author="Iain Suthers" w:date="2020-12-06T13:32:00Z">
        <w:r w:rsidR="00307FC5">
          <w:rPr>
            <w:rFonts w:asciiTheme="minorHAnsi" w:hAnsiTheme="minorHAnsi" w:cstheme="minorHAnsi"/>
            <w:lang w:val="en-AU"/>
          </w:rPr>
          <w:t xml:space="preserve">, which declines </w:t>
        </w:r>
      </w:ins>
      <w:del w:id="8" w:author="Iain Suthers" w:date="2020-12-06T13:32:00Z">
        <w:r w:rsidR="00E30A97" w:rsidRPr="00F15D89" w:rsidDel="00307FC5">
          <w:rPr>
            <w:rFonts w:asciiTheme="minorHAnsi" w:hAnsiTheme="minorHAnsi" w:cstheme="minorHAnsi"/>
            <w:lang w:val="en-AU"/>
          </w:rPr>
          <w:delText xml:space="preserve"> </w:delText>
        </w:r>
      </w:del>
      <w:del w:id="9" w:author="Iain Suthers" w:date="2020-12-06T13:33:00Z">
        <w:r w:rsidR="00E30A97" w:rsidRPr="00F15D89" w:rsidDel="00307FC5">
          <w:rPr>
            <w:rFonts w:asciiTheme="minorHAnsi" w:hAnsiTheme="minorHAnsi" w:cstheme="minorHAnsi"/>
            <w:lang w:val="en-AU"/>
          </w:rPr>
          <w:delText>with</w:delText>
        </w:r>
        <w:r w:rsidR="00E30A97" w:rsidDel="00307FC5">
          <w:rPr>
            <w:rFonts w:asciiTheme="minorHAnsi" w:hAnsiTheme="minorHAnsi" w:cstheme="minorHAnsi"/>
            <w:lang w:val="en-AU"/>
          </w:rPr>
          <w:delText xml:space="preserve"> biomass declining </w:delText>
        </w:r>
      </w:del>
      <w:r w:rsidR="00E30A97" w:rsidRPr="00F15D89">
        <w:rPr>
          <w:rFonts w:asciiTheme="minorHAnsi" w:hAnsiTheme="minorHAnsi" w:cstheme="minorHAnsi"/>
          <w:lang w:val="en-AU"/>
        </w:rPr>
        <w:t xml:space="preserve">with increasing distance from shore and </w:t>
      </w:r>
      <w:ins w:id="10" w:author="Iain Suthers" w:date="2020-12-06T13:33:00Z">
        <w:r w:rsidR="00307FC5">
          <w:rPr>
            <w:rFonts w:asciiTheme="minorHAnsi" w:hAnsiTheme="minorHAnsi" w:cstheme="minorHAnsi"/>
            <w:lang w:val="en-AU"/>
          </w:rPr>
          <w:t xml:space="preserve">with increasing </w:t>
        </w:r>
      </w:ins>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communities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as 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Pr>
          <w:rFonts w:asciiTheme="minorHAnsi" w:hAnsiTheme="minorHAnsi" w:cstheme="minorHAnsi"/>
          <w:lang w:val="en-AU"/>
        </w:rPr>
        <w:t xml:space="preserve"> (NBSS), indicating a more productive community</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temperate reef ecosystems and coastal fisheries, adjacent to increasingly urbanised coastlines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72056A0C" w14:textId="77777777" w:rsidR="00A33FD7" w:rsidRDefault="00460966" w:rsidP="00EA0AE3">
      <w:pPr>
        <w:pStyle w:val="Text"/>
        <w:spacing w:line="480" w:lineRule="auto"/>
        <w:rPr>
          <w:ins w:id="11" w:author="Jason Everett" w:date="2020-12-10T14:12:00Z"/>
          <w:rFonts w:asciiTheme="minorHAnsi" w:hAnsiTheme="minorHAnsi" w:cstheme="minorHAnsi"/>
          <w:lang w:val="en-AU"/>
        </w:rPr>
      </w:pPr>
      <w:bookmarkStart w:id="12" w:name="_Hlk57639382"/>
      <w:r w:rsidRPr="00F15D89">
        <w:rPr>
          <w:rFonts w:asciiTheme="minorHAnsi" w:hAnsiTheme="minorHAnsi" w:cstheme="minorHAnsi"/>
          <w:lang w:val="en-AU"/>
        </w:rPr>
        <w:t>Western boundary currents</w:t>
      </w:r>
      <w:r w:rsidR="00FB6A26">
        <w:rPr>
          <w:rFonts w:asciiTheme="minorHAnsi" w:hAnsiTheme="minorHAnsi" w:cstheme="minorHAnsi"/>
          <w:lang w:val="en-AU"/>
        </w:rPr>
        <w:t xml:space="preserve"> (WBCs)</w:t>
      </w:r>
      <w:r w:rsidRPr="00F15D89">
        <w:rPr>
          <w:rFonts w:asciiTheme="minorHAnsi" w:hAnsiTheme="minorHAnsi" w:cstheme="minorHAnsi"/>
          <w:lang w:val="en-AU"/>
        </w:rPr>
        <w:t xml:space="preserve"> </w:t>
      </w:r>
      <w:ins w:id="13" w:author="Jason Everett" w:date="2020-12-10T12:20:00Z">
        <w:r w:rsidR="00A1030B">
          <w:rPr>
            <w:rFonts w:asciiTheme="minorHAnsi" w:hAnsiTheme="minorHAnsi" w:cstheme="minorHAnsi"/>
            <w:lang w:val="en-AU"/>
          </w:rPr>
          <w:t>are</w:t>
        </w:r>
      </w:ins>
      <w:ins w:id="14" w:author="Jason Everett" w:date="2020-12-10T12:21:00Z">
        <w:r w:rsidR="00A1030B">
          <w:rPr>
            <w:rFonts w:asciiTheme="minorHAnsi" w:hAnsiTheme="minorHAnsi" w:cstheme="minorHAnsi"/>
            <w:lang w:val="en-AU"/>
          </w:rPr>
          <w:t xml:space="preserve"> </w:t>
        </w:r>
      </w:ins>
      <w:ins w:id="15" w:author="Jason Everett" w:date="2020-12-10T12:20:00Z">
        <w:r w:rsidR="00A1030B">
          <w:rPr>
            <w:rFonts w:asciiTheme="minorHAnsi" w:hAnsiTheme="minorHAnsi" w:cstheme="minorHAnsi"/>
            <w:lang w:val="en-AU"/>
          </w:rPr>
          <w:t>narrow oceanic</w:t>
        </w:r>
      </w:ins>
      <w:ins w:id="16" w:author="Jason Everett" w:date="2020-12-10T12:21:00Z">
        <w:r w:rsidR="00A1030B">
          <w:rPr>
            <w:rFonts w:asciiTheme="minorHAnsi" w:hAnsiTheme="minorHAnsi" w:cstheme="minorHAnsi"/>
            <w:lang w:val="en-AU"/>
          </w:rPr>
          <w:t xml:space="preserve"> currents which </w:t>
        </w:r>
      </w:ins>
      <w:ins w:id="17" w:author="Jason Everett" w:date="2020-12-10T12:22:00Z">
        <w:r w:rsidR="00A1030B">
          <w:rPr>
            <w:rFonts w:asciiTheme="minorHAnsi" w:hAnsiTheme="minorHAnsi" w:cstheme="minorHAnsi"/>
            <w:lang w:val="en-AU"/>
          </w:rPr>
          <w:t xml:space="preserve">swiftly move warm oligotrophic water </w:t>
        </w:r>
      </w:ins>
      <w:ins w:id="18" w:author="Jason Everett" w:date="2020-12-10T12:51:00Z">
        <w:r w:rsidR="000C328B">
          <w:rPr>
            <w:rFonts w:asciiTheme="minorHAnsi" w:hAnsiTheme="minorHAnsi" w:cstheme="minorHAnsi"/>
            <w:lang w:val="en-AU"/>
          </w:rPr>
          <w:t xml:space="preserve">poleward </w:t>
        </w:r>
      </w:ins>
      <w:ins w:id="19" w:author="Jason Everett" w:date="2020-12-10T12:23:00Z">
        <w:r w:rsidR="00A1030B">
          <w:rPr>
            <w:rFonts w:asciiTheme="minorHAnsi" w:hAnsiTheme="minorHAnsi" w:cstheme="minorHAnsi"/>
            <w:lang w:val="en-AU"/>
          </w:rPr>
          <w:t>a</w:t>
        </w:r>
      </w:ins>
      <w:ins w:id="20" w:author="Jason Everett" w:date="2020-12-10T12:24:00Z">
        <w:r w:rsidR="00A1030B">
          <w:rPr>
            <w:rFonts w:asciiTheme="minorHAnsi" w:hAnsiTheme="minorHAnsi" w:cstheme="minorHAnsi"/>
            <w:lang w:val="en-AU"/>
          </w:rPr>
          <w:t xml:space="preserve">nd </w:t>
        </w:r>
      </w:ins>
      <w:ins w:id="21" w:author="Jason Everett" w:date="2020-12-10T11:21:00Z">
        <w:r w:rsidR="00864237">
          <w:rPr>
            <w:rFonts w:asciiTheme="minorHAnsi" w:hAnsiTheme="minorHAnsi" w:cstheme="minorHAnsi"/>
            <w:lang w:val="en-AU"/>
          </w:rPr>
          <w:t>play an important role in the Earth’s climate system</w:t>
        </w:r>
      </w:ins>
      <w:ins w:id="22" w:author="Jason Everett" w:date="2020-12-10T12:23:00Z">
        <w:r w:rsidR="00A1030B">
          <w:rPr>
            <w:rFonts w:asciiTheme="minorHAnsi" w:hAnsiTheme="minorHAnsi" w:cstheme="minorHAnsi"/>
            <w:lang w:val="en-AU"/>
          </w:rPr>
          <w:t xml:space="preserve"> </w:t>
        </w:r>
      </w:ins>
      <w:ins w:id="23" w:author="Jason Everett" w:date="2020-12-10T11:21:00Z">
        <w:r w:rsidR="00864237">
          <w:rPr>
            <w:rFonts w:asciiTheme="minorHAnsi" w:hAnsiTheme="minorHAnsi" w:cstheme="minorHAnsi"/>
            <w:lang w:val="en-AU"/>
          </w:rPr>
          <w:t>(</w:t>
        </w:r>
      </w:ins>
      <w:ins w:id="24" w:author="Jason Everett" w:date="2020-12-10T12:23:00Z">
        <w:r w:rsidR="00A1030B">
          <w:rPr>
            <w:rFonts w:asciiTheme="minorHAnsi" w:hAnsiTheme="minorHAnsi" w:cstheme="minorHAnsi"/>
            <w:lang w:val="en-AU"/>
          </w:rPr>
          <w:t>Hu et al. 2015, Seager and Simpson</w:t>
        </w:r>
      </w:ins>
      <w:commentRangeStart w:id="25"/>
      <w:commentRangeEnd w:id="25"/>
      <w:ins w:id="26" w:author="Jason Everett" w:date="2020-12-10T11:21:00Z">
        <w:r w:rsidR="00864237">
          <w:rPr>
            <w:rStyle w:val="CommentReference"/>
            <w:rFonts w:eastAsia="Calibri"/>
          </w:rPr>
          <w:commentReference w:id="25"/>
        </w:r>
      </w:ins>
      <w:ins w:id="27" w:author="Jason Everett" w:date="2020-12-10T12:23:00Z">
        <w:r w:rsidR="00A1030B">
          <w:rPr>
            <w:rFonts w:asciiTheme="minorHAnsi" w:hAnsiTheme="minorHAnsi" w:cstheme="minorHAnsi"/>
            <w:lang w:val="en-AU"/>
          </w:rPr>
          <w:t xml:space="preserve"> 2016</w:t>
        </w:r>
      </w:ins>
      <w:ins w:id="28" w:author="Jason Everett" w:date="2020-12-10T11:21:00Z">
        <w:r w:rsidR="00864237">
          <w:rPr>
            <w:rFonts w:asciiTheme="minorHAnsi" w:hAnsiTheme="minorHAnsi" w:cstheme="minorHAnsi"/>
            <w:lang w:val="en-AU"/>
          </w:rPr>
          <w:t>)</w:t>
        </w:r>
      </w:ins>
      <w:ins w:id="29" w:author="Jason Everett" w:date="2020-12-10T12:23:00Z">
        <w:r w:rsidR="00A1030B">
          <w:rPr>
            <w:rFonts w:asciiTheme="minorHAnsi" w:hAnsiTheme="minorHAnsi" w:cstheme="minorHAnsi"/>
            <w:lang w:val="en-AU"/>
          </w:rPr>
          <w:t>.</w:t>
        </w:r>
      </w:ins>
      <w:ins w:id="30" w:author="Jason Everett" w:date="2020-12-10T11:21:00Z">
        <w:r w:rsidR="00864237">
          <w:rPr>
            <w:rFonts w:asciiTheme="minorHAnsi" w:hAnsiTheme="minorHAnsi" w:cstheme="minorHAnsi"/>
            <w:lang w:val="en-AU"/>
          </w:rPr>
          <w:t xml:space="preserve"> </w:t>
        </w:r>
      </w:ins>
      <w:del w:id="31" w:author="Jason Everett" w:date="2020-12-10T12:27:00Z">
        <w:r w:rsidRPr="00F15D89" w:rsidDel="00C4148D">
          <w:rPr>
            <w:rFonts w:asciiTheme="minorHAnsi" w:hAnsiTheme="minorHAnsi" w:cstheme="minorHAnsi"/>
            <w:lang w:val="en-AU"/>
          </w:rPr>
          <w:delText>generally inhibit cross-shelf transport due to their strong flows</w:delText>
        </w:r>
        <w:r w:rsidDel="00C4148D">
          <w:rPr>
            <w:rFonts w:asciiTheme="minorHAnsi" w:hAnsiTheme="minorHAnsi" w:cstheme="minorHAnsi"/>
            <w:lang w:val="en-AU"/>
          </w:rPr>
          <w:delText xml:space="preserve"> along continental boundaries, transporting tropical water poleward </w:delText>
        </w:r>
        <w:r w:rsidDel="00C4148D">
          <w:rPr>
            <w:rFonts w:asciiTheme="minorHAnsi" w:hAnsiTheme="minorHAnsi" w:cstheme="minorHAnsi"/>
            <w:lang w:val="en-AU"/>
          </w:rPr>
          <w:fldChar w:fldCharType="begin"/>
        </w:r>
        <w:r w:rsidDel="00C4148D">
          <w:rPr>
            <w:rFonts w:asciiTheme="minorHAnsi" w:hAnsiTheme="minorHAnsi" w:cstheme="minorHAnsi"/>
            <w:lang w:val="en-AU"/>
          </w:rPr>
          <w:del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delInstrText>
        </w:r>
        <w:r w:rsidDel="00C4148D">
          <w:rPr>
            <w:rFonts w:asciiTheme="minorHAnsi" w:hAnsiTheme="minorHAnsi" w:cstheme="minorHAnsi"/>
            <w:lang w:val="en-AU"/>
          </w:rPr>
          <w:fldChar w:fldCharType="separate"/>
        </w:r>
        <w:r w:rsidRPr="00510ADC" w:rsidDel="00C4148D">
          <w:rPr>
            <w:rFonts w:ascii="Calibri" w:hAnsi="Calibri" w:cs="Calibri"/>
          </w:rPr>
          <w:delText>(Roughan et al., 2011)</w:delText>
        </w:r>
        <w:r w:rsidDel="00C4148D">
          <w:rPr>
            <w:rFonts w:asciiTheme="minorHAnsi" w:hAnsiTheme="minorHAnsi" w:cstheme="minorHAnsi"/>
            <w:lang w:val="en-AU"/>
          </w:rPr>
          <w:fldChar w:fldCharType="end"/>
        </w:r>
        <w:r w:rsidRPr="00F15D89" w:rsidDel="00C4148D">
          <w:rPr>
            <w:rFonts w:asciiTheme="minorHAnsi" w:hAnsiTheme="minorHAnsi" w:cstheme="minorHAnsi"/>
            <w:lang w:val="en-AU"/>
          </w:rPr>
          <w:delText xml:space="preserve">. </w:delText>
        </w:r>
      </w:del>
      <w:ins w:id="32" w:author="Jason Everett" w:date="2020-12-10T12:27:00Z">
        <w:r w:rsidR="00C4148D">
          <w:rPr>
            <w:rFonts w:asciiTheme="minorHAnsi" w:hAnsiTheme="minorHAnsi" w:cstheme="minorHAnsi"/>
            <w:lang w:val="en-AU"/>
          </w:rPr>
          <w:t>W</w:t>
        </w:r>
      </w:ins>
      <w:del w:id="33" w:author="Jason Everett" w:date="2020-12-10T10:45:00Z">
        <w:r w:rsidDel="00BB7F03">
          <w:rPr>
            <w:rFonts w:asciiTheme="minorHAnsi" w:hAnsiTheme="minorHAnsi" w:cstheme="minorHAnsi"/>
            <w:lang w:val="en-AU"/>
          </w:rPr>
          <w:delText>W</w:delText>
        </w:r>
      </w:del>
      <w:r>
        <w:rPr>
          <w:rFonts w:asciiTheme="minorHAnsi" w:hAnsiTheme="minorHAnsi" w:cstheme="minorHAnsi"/>
          <w:lang w:val="en-AU"/>
        </w:rPr>
        <w:t xml:space="preserve">hen </w:t>
      </w:r>
      <w:ins w:id="34" w:author="Jason Everett" w:date="2020-12-10T12:27:00Z">
        <w:r w:rsidR="00C4148D">
          <w:rPr>
            <w:rFonts w:asciiTheme="minorHAnsi" w:hAnsiTheme="minorHAnsi" w:cstheme="minorHAnsi"/>
            <w:lang w:val="en-AU"/>
          </w:rPr>
          <w:t>WBCs</w:t>
        </w:r>
      </w:ins>
      <w:del w:id="35" w:author="Jason Everett" w:date="2020-12-10T12:27:00Z">
        <w:r w:rsidDel="00C4148D">
          <w:rPr>
            <w:rFonts w:asciiTheme="minorHAnsi" w:hAnsiTheme="minorHAnsi" w:cstheme="minorHAnsi"/>
            <w:lang w:val="en-AU"/>
          </w:rPr>
          <w:delText>these currents</w:delText>
        </w:r>
      </w:del>
      <w:r w:rsidRPr="00F15D89">
        <w:rPr>
          <w:rFonts w:asciiTheme="minorHAnsi" w:hAnsiTheme="minorHAnsi" w:cstheme="minorHAnsi"/>
          <w:lang w:val="en-AU"/>
        </w:rPr>
        <w:t xml:space="preserve"> interact with the </w:t>
      </w:r>
      <w:ins w:id="36" w:author="Jason Everett" w:date="2020-12-10T12:28:00Z">
        <w:r w:rsidR="00C4148D">
          <w:rPr>
            <w:rFonts w:asciiTheme="minorHAnsi" w:hAnsiTheme="minorHAnsi" w:cstheme="minorHAnsi"/>
            <w:lang w:val="en-AU"/>
          </w:rPr>
          <w:t xml:space="preserve">adjacent </w:t>
        </w:r>
      </w:ins>
      <w:r w:rsidRPr="00F15D89">
        <w:rPr>
          <w:rFonts w:asciiTheme="minorHAnsi" w:hAnsiTheme="minorHAnsi" w:cstheme="minorHAnsi"/>
          <w:lang w:val="en-AU"/>
        </w:rPr>
        <w:t>continental shel</w:t>
      </w:r>
      <w:ins w:id="37" w:author="Jason Everett" w:date="2020-12-10T10:44:00Z">
        <w:r w:rsidR="00BB7F03">
          <w:rPr>
            <w:rFonts w:asciiTheme="minorHAnsi" w:hAnsiTheme="minorHAnsi" w:cstheme="minorHAnsi"/>
            <w:lang w:val="en-AU"/>
          </w:rPr>
          <w:t>f</w:t>
        </w:r>
      </w:ins>
      <w:del w:id="38" w:author="Jason Everett" w:date="2020-12-10T10:44:00Z">
        <w:r w:rsidDel="00BB7F03">
          <w:rPr>
            <w:rFonts w:asciiTheme="minorHAnsi" w:hAnsiTheme="minorHAnsi" w:cstheme="minorHAnsi"/>
            <w:lang w:val="en-AU"/>
          </w:rPr>
          <w:delText>ves</w:delText>
        </w:r>
      </w:del>
      <w:r w:rsidRPr="00F15D89">
        <w:rPr>
          <w:rFonts w:asciiTheme="minorHAnsi" w:hAnsiTheme="minorHAnsi" w:cstheme="minorHAnsi"/>
          <w:lang w:val="en-AU"/>
        </w:rPr>
        <w:t xml:space="preserve"> </w:t>
      </w:r>
      <w:r>
        <w:rPr>
          <w:rFonts w:asciiTheme="minorHAnsi" w:hAnsiTheme="minorHAnsi" w:cstheme="minorHAnsi"/>
          <w:lang w:val="en-AU"/>
        </w:rPr>
        <w:t xml:space="preserve">they </w:t>
      </w:r>
      <w:ins w:id="39" w:author="Jason Everett" w:date="2020-12-10T12:29:00Z">
        <w:r w:rsidR="00C4148D">
          <w:rPr>
            <w:rFonts w:asciiTheme="minorHAnsi" w:hAnsiTheme="minorHAnsi" w:cstheme="minorHAnsi"/>
            <w:lang w:val="en-AU"/>
          </w:rPr>
          <w:t>induce upwelling</w:t>
        </w:r>
        <w:r w:rsidR="00EA0AE3">
          <w:rPr>
            <w:rFonts w:asciiTheme="minorHAnsi" w:hAnsiTheme="minorHAnsi" w:cstheme="minorHAnsi"/>
            <w:lang w:val="en-AU"/>
          </w:rPr>
          <w:t xml:space="preserve"> </w:t>
        </w:r>
      </w:ins>
      <w:ins w:id="40" w:author="Jason Everett" w:date="2020-12-10T12:48:00Z">
        <w:r w:rsidR="0004340E">
          <w:rPr>
            <w:rFonts w:asciiTheme="minorHAnsi" w:hAnsiTheme="minorHAnsi" w:cstheme="minorHAnsi"/>
            <w:lang w:val="en-AU"/>
          </w:rPr>
          <w:t xml:space="preserve">of cold nutrient rich water </w:t>
        </w:r>
      </w:ins>
      <w:ins w:id="41" w:author="Jason Everett" w:date="2020-12-10T12:29:00Z">
        <w:r w:rsidR="00EA0AE3">
          <w:rPr>
            <w:rFonts w:asciiTheme="minorHAnsi" w:hAnsiTheme="minorHAnsi" w:cstheme="minorHAnsi"/>
            <w:lang w:val="en-AU"/>
          </w:rPr>
          <w:t>on the inshore edge</w:t>
        </w:r>
      </w:ins>
      <w:ins w:id="42" w:author="Jason Everett" w:date="2020-12-10T13:09:00Z">
        <w:r w:rsidR="00932B2E">
          <w:rPr>
            <w:rFonts w:asciiTheme="minorHAnsi" w:hAnsiTheme="minorHAnsi" w:cstheme="minorHAnsi"/>
            <w:lang w:val="en-AU"/>
          </w:rPr>
          <w:t>,</w:t>
        </w:r>
      </w:ins>
      <w:ins w:id="43" w:author="Jason Everett" w:date="2020-12-10T12:29:00Z">
        <w:r w:rsidR="00EA0AE3">
          <w:rPr>
            <w:rFonts w:asciiTheme="minorHAnsi" w:hAnsiTheme="minorHAnsi" w:cstheme="minorHAnsi"/>
            <w:lang w:val="en-AU"/>
          </w:rPr>
          <w:t xml:space="preserve"> generate </w:t>
        </w:r>
      </w:ins>
      <w:ins w:id="44" w:author="Jason Everett" w:date="2020-12-10T13:09:00Z">
        <w:r w:rsidR="00932B2E">
          <w:rPr>
            <w:rFonts w:asciiTheme="minorHAnsi" w:hAnsiTheme="minorHAnsi" w:cstheme="minorHAnsi"/>
            <w:lang w:val="en-AU"/>
          </w:rPr>
          <w:t xml:space="preserve">eddies </w:t>
        </w:r>
      </w:ins>
      <w:ins w:id="45" w:author="Jason Everett" w:date="2020-12-10T12:32:00Z">
        <w:r w:rsidR="00EA0AE3">
          <w:rPr>
            <w:rFonts w:asciiTheme="minorHAnsi" w:hAnsiTheme="minorHAnsi" w:cstheme="minorHAnsi"/>
            <w:lang w:val="en-AU"/>
          </w:rPr>
          <w:t xml:space="preserve">and </w:t>
        </w:r>
      </w:ins>
      <w:ins w:id="46" w:author="Jason Everett" w:date="2020-12-10T13:09:00Z">
        <w:r w:rsidR="00932B2E">
          <w:rPr>
            <w:rFonts w:asciiTheme="minorHAnsi" w:hAnsiTheme="minorHAnsi" w:cstheme="minorHAnsi"/>
            <w:lang w:val="en-AU"/>
          </w:rPr>
          <w:t>form</w:t>
        </w:r>
      </w:ins>
      <w:ins w:id="47" w:author="Jason Everett" w:date="2020-12-10T12:32:00Z">
        <w:r w:rsidR="00EA0AE3">
          <w:rPr>
            <w:rFonts w:asciiTheme="minorHAnsi" w:hAnsiTheme="minorHAnsi" w:cstheme="minorHAnsi"/>
            <w:lang w:val="en-AU"/>
          </w:rPr>
          <w:t xml:space="preserve"> frontal </w:t>
        </w:r>
      </w:ins>
      <w:ins w:id="48" w:author="Jason Everett" w:date="2020-12-10T12:40:00Z">
        <w:r w:rsidR="002A2D39">
          <w:rPr>
            <w:rFonts w:asciiTheme="minorHAnsi" w:hAnsiTheme="minorHAnsi" w:cstheme="minorHAnsi"/>
            <w:lang w:val="en-AU"/>
          </w:rPr>
          <w:t>regions</w:t>
        </w:r>
      </w:ins>
      <w:ins w:id="49" w:author="Jason Everett" w:date="2020-12-10T13:10:00Z">
        <w:r w:rsidR="00932B2E">
          <w:rPr>
            <w:rFonts w:asciiTheme="minorHAnsi" w:hAnsiTheme="minorHAnsi" w:cstheme="minorHAnsi"/>
            <w:lang w:val="en-AU"/>
          </w:rPr>
          <w:t xml:space="preserve"> (Schaeffer et al. 2013, Schaeffer et al. 2015, Aguiar et al. 2014, Everett et al 2012)</w:t>
        </w:r>
      </w:ins>
      <w:ins w:id="50" w:author="Jason Everett" w:date="2020-12-10T12:32:00Z">
        <w:r w:rsidR="00EA0AE3">
          <w:rPr>
            <w:rFonts w:asciiTheme="minorHAnsi" w:hAnsiTheme="minorHAnsi" w:cstheme="minorHAnsi"/>
            <w:lang w:val="en-AU"/>
          </w:rPr>
          <w:t xml:space="preserve">. These </w:t>
        </w:r>
      </w:ins>
      <w:ins w:id="51" w:author="Jason Everett" w:date="2020-12-10T12:33:00Z">
        <w:r w:rsidR="00EA0AE3">
          <w:rPr>
            <w:rFonts w:asciiTheme="minorHAnsi" w:hAnsiTheme="minorHAnsi" w:cstheme="minorHAnsi"/>
            <w:lang w:val="en-AU"/>
          </w:rPr>
          <w:t xml:space="preserve">processes </w:t>
        </w:r>
      </w:ins>
      <w:ins w:id="52" w:author="Jason Everett" w:date="2020-12-10T12:34:00Z">
        <w:r w:rsidR="00EA0AE3">
          <w:rPr>
            <w:rFonts w:asciiTheme="minorHAnsi" w:hAnsiTheme="minorHAnsi" w:cstheme="minorHAnsi"/>
            <w:lang w:val="en-AU"/>
          </w:rPr>
          <w:t>facilitate</w:t>
        </w:r>
      </w:ins>
      <w:ins w:id="53" w:author="Jason Everett" w:date="2020-12-10T12:33:00Z">
        <w:r w:rsidR="00EA0AE3">
          <w:rPr>
            <w:rFonts w:asciiTheme="minorHAnsi" w:hAnsiTheme="minorHAnsi" w:cstheme="minorHAnsi"/>
            <w:lang w:val="en-AU"/>
          </w:rPr>
          <w:t xml:space="preserve"> a</w:t>
        </w:r>
      </w:ins>
      <w:ins w:id="54" w:author="Jason Everett" w:date="2020-12-10T13:10:00Z">
        <w:r w:rsidR="004451C2">
          <w:rPr>
            <w:rFonts w:asciiTheme="minorHAnsi" w:hAnsiTheme="minorHAnsi" w:cstheme="minorHAnsi"/>
            <w:lang w:val="en-AU"/>
          </w:rPr>
          <w:t xml:space="preserve"> nutrient and productivity </w:t>
        </w:r>
      </w:ins>
      <w:ins w:id="55" w:author="Jason Everett" w:date="2020-12-10T12:34:00Z">
        <w:r w:rsidR="00EA0AE3">
          <w:rPr>
            <w:rFonts w:asciiTheme="minorHAnsi" w:hAnsiTheme="minorHAnsi" w:cstheme="minorHAnsi"/>
            <w:lang w:val="en-AU"/>
          </w:rPr>
          <w:t xml:space="preserve">gradient from the oligotrophic WBC across the </w:t>
        </w:r>
      </w:ins>
      <w:ins w:id="56" w:author="Jason Everett" w:date="2020-12-10T12:37:00Z">
        <w:r w:rsidR="00EA0AE3">
          <w:rPr>
            <w:rFonts w:asciiTheme="minorHAnsi" w:hAnsiTheme="minorHAnsi" w:cstheme="minorHAnsi"/>
            <w:lang w:val="en-AU"/>
          </w:rPr>
          <w:t xml:space="preserve">continental </w:t>
        </w:r>
      </w:ins>
      <w:ins w:id="57" w:author="Jason Everett" w:date="2020-12-10T12:34:00Z">
        <w:r w:rsidR="00EA0AE3">
          <w:rPr>
            <w:rFonts w:asciiTheme="minorHAnsi" w:hAnsiTheme="minorHAnsi" w:cstheme="minorHAnsi"/>
            <w:lang w:val="en-AU"/>
          </w:rPr>
          <w:t>shelf</w:t>
        </w:r>
      </w:ins>
      <w:ins w:id="58" w:author="Jason Everett" w:date="2020-12-10T12:49:00Z">
        <w:r w:rsidR="0004340E">
          <w:rPr>
            <w:rFonts w:asciiTheme="minorHAnsi" w:hAnsiTheme="minorHAnsi" w:cstheme="minorHAnsi"/>
            <w:lang w:val="en-AU"/>
          </w:rPr>
          <w:t xml:space="preserve"> into the coast. This c</w:t>
        </w:r>
      </w:ins>
      <w:ins w:id="59" w:author="Jason Everett" w:date="2020-12-10T12:42:00Z">
        <w:r w:rsidR="0004340E" w:rsidRPr="0004340E">
          <w:rPr>
            <w:rFonts w:asciiTheme="minorHAnsi" w:hAnsiTheme="minorHAnsi" w:cstheme="minorHAnsi"/>
            <w:lang w:val="en-AU"/>
          </w:rPr>
          <w:t>ross-shelf exchange dominate</w:t>
        </w:r>
      </w:ins>
      <w:ins w:id="60" w:author="Jason Everett" w:date="2020-12-10T13:25:00Z">
        <w:r w:rsidR="00EA18EF">
          <w:rPr>
            <w:rFonts w:asciiTheme="minorHAnsi" w:hAnsiTheme="minorHAnsi" w:cstheme="minorHAnsi"/>
            <w:lang w:val="en-AU"/>
          </w:rPr>
          <w:t>s</w:t>
        </w:r>
      </w:ins>
      <w:ins w:id="61" w:author="Jason Everett" w:date="2020-12-10T12:42:00Z">
        <w:r w:rsidR="0004340E" w:rsidRPr="0004340E">
          <w:rPr>
            <w:rFonts w:asciiTheme="minorHAnsi" w:hAnsiTheme="minorHAnsi" w:cstheme="minorHAnsi"/>
            <w:lang w:val="en-AU"/>
          </w:rPr>
          <w:t xml:space="preserve"> the pathways by which nutrients and biological materials enter and leave </w:t>
        </w:r>
      </w:ins>
      <w:ins w:id="62" w:author="Jason Everett" w:date="2020-12-10T12:52:00Z">
        <w:r w:rsidR="000C328B">
          <w:rPr>
            <w:rFonts w:asciiTheme="minorHAnsi" w:hAnsiTheme="minorHAnsi" w:cstheme="minorHAnsi"/>
            <w:lang w:val="en-AU"/>
          </w:rPr>
          <w:t xml:space="preserve">the continental </w:t>
        </w:r>
      </w:ins>
      <w:ins w:id="63" w:author="Jason Everett" w:date="2020-12-10T12:42:00Z">
        <w:r w:rsidR="0004340E" w:rsidRPr="0004340E">
          <w:rPr>
            <w:rFonts w:asciiTheme="minorHAnsi" w:hAnsiTheme="minorHAnsi" w:cstheme="minorHAnsi"/>
            <w:lang w:val="en-AU"/>
          </w:rPr>
          <w:t>shelf system</w:t>
        </w:r>
      </w:ins>
      <w:ins w:id="64" w:author="Jason Everett" w:date="2020-12-10T12:49:00Z">
        <w:r w:rsidR="0004340E">
          <w:rPr>
            <w:rFonts w:asciiTheme="minorHAnsi" w:hAnsiTheme="minorHAnsi" w:cstheme="minorHAnsi"/>
            <w:lang w:val="en-AU"/>
          </w:rPr>
          <w:t xml:space="preserve"> (Malan et al 2020)</w:t>
        </w:r>
      </w:ins>
      <w:ins w:id="65" w:author="Jason Everett" w:date="2020-12-10T12:50:00Z">
        <w:r w:rsidR="0004340E">
          <w:rPr>
            <w:rFonts w:asciiTheme="minorHAnsi" w:hAnsiTheme="minorHAnsi" w:cstheme="minorHAnsi"/>
            <w:lang w:val="en-AU"/>
          </w:rPr>
          <w:t xml:space="preserve">. </w:t>
        </w:r>
      </w:ins>
    </w:p>
    <w:p w14:paraId="662381EC" w14:textId="7C6EF8BE" w:rsidR="00460966" w:rsidDel="00E74EA4" w:rsidRDefault="00A33FD7">
      <w:pPr>
        <w:pStyle w:val="Text"/>
        <w:spacing w:line="480" w:lineRule="auto"/>
        <w:rPr>
          <w:del w:id="66" w:author="Jason Everett" w:date="2020-12-10T13:29:00Z"/>
          <w:rFonts w:asciiTheme="minorHAnsi" w:hAnsiTheme="minorHAnsi" w:cstheme="minorHAnsi"/>
          <w:lang w:val="en-AU"/>
        </w:rPr>
      </w:pPr>
      <w:ins w:id="67" w:author="Jason Everett" w:date="2020-12-10T14:12:00Z">
        <w:r>
          <w:rPr>
            <w:rFonts w:asciiTheme="minorHAnsi" w:hAnsiTheme="minorHAnsi" w:cstheme="minorHAnsi"/>
            <w:lang w:val="en-AU"/>
          </w:rPr>
          <w:t>C</w:t>
        </w:r>
      </w:ins>
      <w:ins w:id="68" w:author="Jason Everett" w:date="2020-12-10T12:42:00Z">
        <w:r w:rsidR="0004340E" w:rsidRPr="0004340E">
          <w:rPr>
            <w:rFonts w:asciiTheme="minorHAnsi" w:hAnsiTheme="minorHAnsi" w:cstheme="minorHAnsi"/>
            <w:lang w:val="en-AU"/>
          </w:rPr>
          <w:t>ross-shelf flows</w:t>
        </w:r>
      </w:ins>
      <w:ins w:id="69" w:author="Jason Everett" w:date="2020-12-10T14:12:00Z">
        <w:r>
          <w:rPr>
            <w:rFonts w:asciiTheme="minorHAnsi" w:hAnsiTheme="minorHAnsi" w:cstheme="minorHAnsi"/>
            <w:lang w:val="en-AU"/>
          </w:rPr>
          <w:t xml:space="preserve"> </w:t>
        </w:r>
      </w:ins>
      <w:ins w:id="70" w:author="Jason Everett" w:date="2020-12-10T12:53:00Z">
        <w:r w:rsidR="000C328B">
          <w:rPr>
            <w:rFonts w:asciiTheme="minorHAnsi" w:hAnsiTheme="minorHAnsi" w:cstheme="minorHAnsi"/>
            <w:lang w:val="en-AU"/>
          </w:rPr>
          <w:t xml:space="preserve">are </w:t>
        </w:r>
      </w:ins>
      <w:ins w:id="71" w:author="Jason Everett" w:date="2020-12-10T12:42:00Z">
        <w:r w:rsidR="0004340E" w:rsidRPr="0004340E">
          <w:rPr>
            <w:rFonts w:asciiTheme="minorHAnsi" w:hAnsiTheme="minorHAnsi" w:cstheme="minorHAnsi"/>
            <w:lang w:val="en-AU"/>
          </w:rPr>
          <w:t>far smaller</w:t>
        </w:r>
      </w:ins>
      <w:ins w:id="72" w:author="Jason Everett" w:date="2020-12-10T12:53:00Z">
        <w:r w:rsidR="000C328B">
          <w:rPr>
            <w:rFonts w:asciiTheme="minorHAnsi" w:hAnsiTheme="minorHAnsi" w:cstheme="minorHAnsi"/>
            <w:lang w:val="en-AU"/>
          </w:rPr>
          <w:t xml:space="preserve"> in</w:t>
        </w:r>
      </w:ins>
      <w:ins w:id="73" w:author="Jason Everett" w:date="2020-12-10T12:42:00Z">
        <w:r w:rsidR="0004340E" w:rsidRPr="0004340E">
          <w:rPr>
            <w:rFonts w:asciiTheme="minorHAnsi" w:hAnsiTheme="minorHAnsi" w:cstheme="minorHAnsi"/>
            <w:lang w:val="en-AU"/>
          </w:rPr>
          <w:t xml:space="preserve"> magnitude than</w:t>
        </w:r>
      </w:ins>
      <w:ins w:id="74" w:author="Jason Everett" w:date="2020-12-10T13:11:00Z">
        <w:r w:rsidR="00041004">
          <w:rPr>
            <w:rFonts w:asciiTheme="minorHAnsi" w:hAnsiTheme="minorHAnsi" w:cstheme="minorHAnsi"/>
            <w:lang w:val="en-AU"/>
          </w:rPr>
          <w:t xml:space="preserve"> the</w:t>
        </w:r>
      </w:ins>
      <w:ins w:id="75" w:author="Jason Everett" w:date="2020-12-10T12:42:00Z">
        <w:r w:rsidR="0004340E" w:rsidRPr="0004340E">
          <w:rPr>
            <w:rFonts w:asciiTheme="minorHAnsi" w:hAnsiTheme="minorHAnsi" w:cstheme="minorHAnsi"/>
            <w:lang w:val="en-AU"/>
          </w:rPr>
          <w:t xml:space="preserve"> along-shelf </w:t>
        </w:r>
      </w:ins>
      <w:ins w:id="76" w:author="Jason Everett" w:date="2020-12-10T12:53:00Z">
        <w:r w:rsidR="000C328B">
          <w:rPr>
            <w:rFonts w:asciiTheme="minorHAnsi" w:hAnsiTheme="minorHAnsi" w:cstheme="minorHAnsi"/>
            <w:lang w:val="en-AU"/>
          </w:rPr>
          <w:t>flow</w:t>
        </w:r>
      </w:ins>
      <w:ins w:id="77" w:author="Jason Everett" w:date="2020-12-10T14:20:00Z">
        <w:r>
          <w:rPr>
            <w:rFonts w:asciiTheme="minorHAnsi" w:hAnsiTheme="minorHAnsi" w:cstheme="minorHAnsi"/>
            <w:lang w:val="en-AU"/>
          </w:rPr>
          <w:t>s</w:t>
        </w:r>
      </w:ins>
      <w:ins w:id="78" w:author="Jason Everett" w:date="2020-12-10T14:12:00Z">
        <w:r>
          <w:rPr>
            <w:rFonts w:asciiTheme="minorHAnsi" w:hAnsiTheme="minorHAnsi" w:cstheme="minorHAnsi"/>
            <w:lang w:val="en-AU"/>
          </w:rPr>
          <w:t xml:space="preserve"> but</w:t>
        </w:r>
      </w:ins>
      <w:ins w:id="79" w:author="Jason Everett" w:date="2020-12-10T13:16:00Z">
        <w:r w:rsidR="008F1D85">
          <w:rPr>
            <w:rFonts w:asciiTheme="minorHAnsi" w:hAnsiTheme="minorHAnsi" w:cstheme="minorHAnsi"/>
            <w:lang w:val="en-AU"/>
          </w:rPr>
          <w:t xml:space="preserve"> </w:t>
        </w:r>
      </w:ins>
      <w:ins w:id="80" w:author="Jason Everett" w:date="2020-12-10T12:53:00Z">
        <w:r w:rsidR="000C328B">
          <w:rPr>
            <w:rFonts w:asciiTheme="minorHAnsi" w:hAnsiTheme="minorHAnsi" w:cstheme="minorHAnsi"/>
            <w:lang w:val="en-AU"/>
          </w:rPr>
          <w:t xml:space="preserve">have a </w:t>
        </w:r>
      </w:ins>
      <w:ins w:id="81" w:author="Jason Everett" w:date="2020-12-10T13:12:00Z">
        <w:r w:rsidR="002972ED">
          <w:rPr>
            <w:rFonts w:asciiTheme="minorHAnsi" w:hAnsiTheme="minorHAnsi" w:cstheme="minorHAnsi"/>
            <w:lang w:val="en-AU"/>
          </w:rPr>
          <w:t xml:space="preserve">disproportional </w:t>
        </w:r>
      </w:ins>
      <w:ins w:id="82" w:author="Jason Everett" w:date="2020-12-10T12:42:00Z">
        <w:r w:rsidR="0004340E" w:rsidRPr="0004340E">
          <w:rPr>
            <w:rFonts w:asciiTheme="minorHAnsi" w:hAnsiTheme="minorHAnsi" w:cstheme="minorHAnsi"/>
            <w:lang w:val="en-AU"/>
          </w:rPr>
          <w:t>impact on shelf water properties</w:t>
        </w:r>
      </w:ins>
      <w:ins w:id="83" w:author="Jason Everett" w:date="2020-12-10T14:27:00Z">
        <w:r w:rsidR="00CB14D2">
          <w:rPr>
            <w:rFonts w:asciiTheme="minorHAnsi" w:hAnsiTheme="minorHAnsi" w:cstheme="minorHAnsi"/>
            <w:lang w:val="en-AU"/>
          </w:rPr>
          <w:t xml:space="preserve"> such as plankton </w:t>
        </w:r>
      </w:ins>
      <w:ins w:id="84" w:author="Jason Everett" w:date="2020-12-10T14:33:00Z">
        <w:r w:rsidR="00160372">
          <w:rPr>
            <w:rFonts w:asciiTheme="minorHAnsi" w:hAnsiTheme="minorHAnsi" w:cstheme="minorHAnsi"/>
            <w:lang w:val="en-AU"/>
          </w:rPr>
          <w:t xml:space="preserve">and fish </w:t>
        </w:r>
      </w:ins>
      <w:ins w:id="85" w:author="Jason Everett" w:date="2020-12-10T14:27:00Z">
        <w:r w:rsidR="00CB14D2">
          <w:rPr>
            <w:rFonts w:asciiTheme="minorHAnsi" w:hAnsiTheme="minorHAnsi" w:cstheme="minorHAnsi"/>
            <w:lang w:val="en-AU"/>
          </w:rPr>
          <w:t>distribution</w:t>
        </w:r>
      </w:ins>
      <w:ins w:id="86" w:author="Jason Everett" w:date="2020-12-10T12:42:00Z">
        <w:r w:rsidR="0004340E" w:rsidRPr="0004340E">
          <w:rPr>
            <w:rFonts w:asciiTheme="minorHAnsi" w:hAnsiTheme="minorHAnsi" w:cstheme="minorHAnsi"/>
            <w:lang w:val="en-AU"/>
          </w:rPr>
          <w:t xml:space="preserve"> (Brink, 2016).</w:t>
        </w:r>
      </w:ins>
      <w:ins w:id="87" w:author="Jason Everett" w:date="2020-12-10T14:12:00Z">
        <w:r>
          <w:rPr>
            <w:rFonts w:asciiTheme="minorHAnsi" w:hAnsiTheme="minorHAnsi" w:cstheme="minorHAnsi"/>
            <w:lang w:val="en-AU"/>
          </w:rPr>
          <w:t xml:space="preserve"> </w:t>
        </w:r>
      </w:ins>
      <w:ins w:id="88" w:author="Jason Everett" w:date="2020-12-10T14:15:00Z">
        <w:r>
          <w:rPr>
            <w:rFonts w:asciiTheme="minorHAnsi" w:hAnsiTheme="minorHAnsi" w:cstheme="minorHAnsi"/>
            <w:lang w:val="en-AU"/>
          </w:rPr>
          <w:t>C</w:t>
        </w:r>
      </w:ins>
      <w:ins w:id="89" w:author="Jason Everett" w:date="2020-12-10T14:13:00Z">
        <w:r>
          <w:rPr>
            <w:rFonts w:asciiTheme="minorHAnsi" w:hAnsiTheme="minorHAnsi" w:cstheme="minorHAnsi"/>
            <w:lang w:val="en-AU"/>
          </w:rPr>
          <w:t>ross-shelf gradient</w:t>
        </w:r>
      </w:ins>
      <w:ins w:id="90" w:author="Jason Everett" w:date="2020-12-10T14:15:00Z">
        <w:r>
          <w:rPr>
            <w:rFonts w:asciiTheme="minorHAnsi" w:hAnsiTheme="minorHAnsi" w:cstheme="minorHAnsi"/>
            <w:lang w:val="en-AU"/>
          </w:rPr>
          <w:t>s</w:t>
        </w:r>
      </w:ins>
      <w:ins w:id="91" w:author="Jason Everett" w:date="2020-12-10T14:13:00Z">
        <w:r>
          <w:rPr>
            <w:rFonts w:asciiTheme="minorHAnsi" w:hAnsiTheme="minorHAnsi" w:cstheme="minorHAnsi"/>
            <w:lang w:val="en-AU"/>
          </w:rPr>
          <w:t xml:space="preserve"> in </w:t>
        </w:r>
      </w:ins>
      <w:ins w:id="92" w:author="Jason Everett" w:date="2020-12-10T14:16:00Z">
        <w:r>
          <w:rPr>
            <w:rFonts w:asciiTheme="minorHAnsi" w:hAnsiTheme="minorHAnsi" w:cstheme="minorHAnsi"/>
            <w:lang w:val="en-AU"/>
          </w:rPr>
          <w:t>c</w:t>
        </w:r>
      </w:ins>
      <w:ins w:id="93" w:author="Jason Everett" w:date="2020-12-10T14:13:00Z">
        <w:r>
          <w:rPr>
            <w:rFonts w:asciiTheme="minorHAnsi" w:hAnsiTheme="minorHAnsi" w:cstheme="minorHAnsi"/>
            <w:lang w:val="en-AU"/>
          </w:rPr>
          <w:t xml:space="preserve">hlorophyll </w:t>
        </w:r>
        <w:r w:rsidRPr="00A33FD7">
          <w:rPr>
            <w:rFonts w:asciiTheme="minorHAnsi" w:hAnsiTheme="minorHAnsi" w:cstheme="minorHAnsi"/>
            <w:i/>
            <w:iCs/>
            <w:lang w:val="en-AU"/>
            <w:rPrChange w:id="94" w:author="Jason Everett" w:date="2020-12-10T14:15:00Z">
              <w:rPr>
                <w:rFonts w:asciiTheme="minorHAnsi" w:hAnsiTheme="minorHAnsi" w:cstheme="minorHAnsi"/>
                <w:lang w:val="en-AU"/>
              </w:rPr>
            </w:rPrChange>
          </w:rPr>
          <w:t>a</w:t>
        </w:r>
        <w:r>
          <w:rPr>
            <w:rFonts w:asciiTheme="minorHAnsi" w:hAnsiTheme="minorHAnsi" w:cstheme="minorHAnsi"/>
            <w:lang w:val="en-AU"/>
          </w:rPr>
          <w:t xml:space="preserve"> </w:t>
        </w:r>
      </w:ins>
      <w:ins w:id="95" w:author="Jason Everett" w:date="2020-12-10T14:26:00Z">
        <w:r w:rsidR="00CE24C9">
          <w:rPr>
            <w:rFonts w:asciiTheme="minorHAnsi" w:hAnsiTheme="minorHAnsi" w:cstheme="minorHAnsi"/>
            <w:lang w:val="en-AU"/>
          </w:rPr>
          <w:t>(as a pro</w:t>
        </w:r>
      </w:ins>
      <w:ins w:id="96" w:author="Jason Everett" w:date="2020-12-10T14:27:00Z">
        <w:r w:rsidR="00CE24C9">
          <w:rPr>
            <w:rFonts w:asciiTheme="minorHAnsi" w:hAnsiTheme="minorHAnsi" w:cstheme="minorHAnsi"/>
            <w:lang w:val="en-AU"/>
          </w:rPr>
          <w:t xml:space="preserve">xy for phytoplankton biomass) </w:t>
        </w:r>
      </w:ins>
      <w:ins w:id="97" w:author="Jason Everett" w:date="2020-12-10T14:15:00Z">
        <w:r>
          <w:rPr>
            <w:rFonts w:asciiTheme="minorHAnsi" w:hAnsiTheme="minorHAnsi" w:cstheme="minorHAnsi"/>
            <w:lang w:val="en-AU"/>
          </w:rPr>
          <w:t xml:space="preserve">are </w:t>
        </w:r>
      </w:ins>
      <w:ins w:id="98" w:author="Jason Everett" w:date="2020-12-10T14:28:00Z">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ins>
      <w:ins w:id="99" w:author="Jason Everett" w:date="2020-12-10T14:16:00Z">
        <w:r>
          <w:rPr>
            <w:rFonts w:asciiTheme="minorHAnsi" w:hAnsiTheme="minorHAnsi" w:cstheme="minorHAnsi"/>
            <w:lang w:val="en-AU"/>
          </w:rPr>
          <w:t xml:space="preserve">but </w:t>
        </w:r>
      </w:ins>
      <w:ins w:id="100" w:author="Jason Everett" w:date="2020-12-10T14:17:00Z">
        <w:r>
          <w:rPr>
            <w:rFonts w:asciiTheme="minorHAnsi" w:hAnsiTheme="minorHAnsi" w:cstheme="minorHAnsi"/>
            <w:lang w:val="en-AU"/>
          </w:rPr>
          <w:t>are strongly influenced at the smaller-spatial scale by eddies and current-driven upwelling (</w:t>
        </w:r>
      </w:ins>
      <w:ins w:id="101" w:author="Jason Everett" w:date="2020-12-10T14:18:00Z">
        <w:r>
          <w:rPr>
            <w:rFonts w:asciiTheme="minorHAnsi" w:hAnsiTheme="minorHAnsi" w:cstheme="minorHAnsi"/>
            <w:lang w:val="en-AU"/>
          </w:rPr>
          <w:t>Everett et al. 2014)</w:t>
        </w:r>
      </w:ins>
      <w:ins w:id="102" w:author="Jason Everett" w:date="2020-12-10T14:22:00Z">
        <w:r>
          <w:rPr>
            <w:rFonts w:asciiTheme="minorHAnsi" w:hAnsiTheme="minorHAnsi" w:cstheme="minorHAnsi"/>
            <w:lang w:val="en-AU"/>
          </w:rPr>
          <w:t xml:space="preserve">. </w:t>
        </w:r>
      </w:ins>
      <w:del w:id="103" w:author="Jason Everett" w:date="2020-12-10T12:33:00Z">
        <w:r w:rsidR="00460966" w:rsidRPr="00F15D89" w:rsidDel="00EA0AE3">
          <w:rPr>
            <w:rFonts w:asciiTheme="minorHAnsi" w:hAnsiTheme="minorHAnsi" w:cstheme="minorHAnsi"/>
            <w:lang w:val="en-AU"/>
          </w:rPr>
          <w:delText>generate eddies, front</w:delText>
        </w:r>
      </w:del>
      <w:del w:id="104" w:author="Jason Everett" w:date="2020-12-10T12:27:00Z">
        <w:r w:rsidR="00460966" w:rsidRPr="00F15D89" w:rsidDel="00C4148D">
          <w:rPr>
            <w:rFonts w:asciiTheme="minorHAnsi" w:hAnsiTheme="minorHAnsi" w:cstheme="minorHAnsi"/>
            <w:lang w:val="en-AU"/>
          </w:rPr>
          <w:delText>s</w:delText>
        </w:r>
      </w:del>
      <w:del w:id="105" w:author="Jason Everett" w:date="2020-12-10T12:33:00Z">
        <w:r w:rsidR="00460966" w:rsidRPr="00F15D89" w:rsidDel="00EA0AE3">
          <w:rPr>
            <w:rFonts w:asciiTheme="minorHAnsi" w:hAnsiTheme="minorHAnsi" w:cstheme="minorHAnsi"/>
            <w:lang w:val="en-AU"/>
          </w:rPr>
          <w:delText xml:space="preserve"> and upwelling </w:delText>
        </w:r>
        <w:r w:rsidR="00460966" w:rsidDel="00EA0AE3">
          <w:rPr>
            <w:rFonts w:asciiTheme="minorHAnsi" w:hAnsiTheme="minorHAnsi" w:cstheme="minorHAnsi"/>
            <w:lang w:val="en-AU"/>
          </w:rPr>
          <w:delText>that can</w:delText>
        </w:r>
        <w:r w:rsidR="00460966" w:rsidRPr="00F15D89" w:rsidDel="00EA0AE3">
          <w:rPr>
            <w:rFonts w:asciiTheme="minorHAnsi" w:hAnsiTheme="minorHAnsi" w:cstheme="minorHAnsi"/>
            <w:lang w:val="en-AU"/>
          </w:rPr>
          <w:delText xml:space="preserve"> </w:delText>
        </w:r>
      </w:del>
      <w:del w:id="106" w:author="Jason Everett" w:date="2020-12-10T12:34:00Z">
        <w:r w:rsidR="00460966" w:rsidRPr="00F15D89" w:rsidDel="00EA0AE3">
          <w:rPr>
            <w:rFonts w:asciiTheme="minorHAnsi" w:hAnsiTheme="minorHAnsi" w:cstheme="minorHAnsi"/>
            <w:lang w:val="en-AU"/>
          </w:rPr>
          <w:delText>increas</w:delText>
        </w:r>
        <w:r w:rsidR="00460966" w:rsidDel="00EA0AE3">
          <w:rPr>
            <w:rFonts w:asciiTheme="minorHAnsi" w:hAnsiTheme="minorHAnsi" w:cstheme="minorHAnsi"/>
            <w:lang w:val="en-AU"/>
          </w:rPr>
          <w:delText>e</w:delText>
        </w:r>
        <w:r w:rsidR="00460966" w:rsidRPr="00F15D89" w:rsidDel="00EA0AE3">
          <w:rPr>
            <w:rFonts w:asciiTheme="minorHAnsi" w:hAnsiTheme="minorHAnsi" w:cstheme="minorHAnsi"/>
            <w:lang w:val="en-AU"/>
          </w:rPr>
          <w:delText xml:space="preserve"> transport across the shelf</w:delText>
        </w:r>
        <w:r w:rsidR="00460966" w:rsidDel="00EA0AE3">
          <w:rPr>
            <w:rFonts w:asciiTheme="minorHAnsi" w:hAnsiTheme="minorHAnsi" w:cstheme="minorHAnsi"/>
            <w:lang w:val="en-AU"/>
          </w:rPr>
          <w:delText xml:space="preserve"> </w:delText>
        </w:r>
        <w:commentRangeStart w:id="107"/>
        <w:r w:rsidR="00460966" w:rsidDel="00EA0AE3">
          <w:rPr>
            <w:rFonts w:asciiTheme="minorHAnsi" w:hAnsiTheme="minorHAnsi" w:cstheme="minorHAnsi"/>
            <w:lang w:val="en-AU"/>
          </w:rPr>
          <w:fldChar w:fldCharType="begin"/>
        </w:r>
        <w:r w:rsidR="00460966" w:rsidDel="00EA0AE3">
          <w:rPr>
            <w:rFonts w:asciiTheme="minorHAnsi" w:hAnsiTheme="minorHAnsi" w:cstheme="minorHAnsi"/>
            <w:lang w:val="en-AU"/>
          </w:rPr>
          <w:delInstrText xml:space="preserve"> ADDIN ZOTERO_ITEM CSL_CITATION {"citationID":"x2FmcCQE","properties":{"formattedCitation":"(Suthers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delInstrText>
        </w:r>
        <w:r w:rsidR="00460966" w:rsidDel="00EA0AE3">
          <w:rPr>
            <w:rFonts w:asciiTheme="minorHAnsi" w:hAnsiTheme="minorHAnsi" w:cstheme="minorHAnsi"/>
            <w:lang w:val="en-AU"/>
          </w:rPr>
          <w:fldChar w:fldCharType="separate"/>
        </w:r>
        <w:r w:rsidR="00460966" w:rsidRPr="00377593" w:rsidDel="00EA0AE3">
          <w:rPr>
            <w:rFonts w:ascii="Calibri" w:hAnsi="Calibri" w:cs="Calibri"/>
          </w:rPr>
          <w:delText>(Suthers et al., 2011)</w:delText>
        </w:r>
        <w:r w:rsidR="00460966" w:rsidDel="00EA0AE3">
          <w:rPr>
            <w:rFonts w:asciiTheme="minorHAnsi" w:hAnsiTheme="minorHAnsi" w:cstheme="minorHAnsi"/>
            <w:lang w:val="en-AU"/>
          </w:rPr>
          <w:fldChar w:fldCharType="end"/>
        </w:r>
        <w:r w:rsidR="00460966" w:rsidRPr="00F15D89" w:rsidDel="00EA0AE3">
          <w:rPr>
            <w:rFonts w:asciiTheme="minorHAnsi" w:hAnsiTheme="minorHAnsi" w:cstheme="minorHAnsi"/>
            <w:lang w:val="en-AU"/>
          </w:rPr>
          <w:delText>.</w:delText>
        </w:r>
      </w:del>
      <w:del w:id="108" w:author="Jason Everett" w:date="2020-12-10T13:29:00Z">
        <w:r w:rsidR="00460966" w:rsidRPr="00F15D89" w:rsidDel="00E74EA4">
          <w:rPr>
            <w:rFonts w:asciiTheme="minorHAnsi" w:hAnsiTheme="minorHAnsi" w:cstheme="minorHAnsi"/>
            <w:lang w:val="en-AU"/>
          </w:rPr>
          <w:delText xml:space="preserve"> </w:delText>
        </w:r>
        <w:commentRangeEnd w:id="107"/>
        <w:r w:rsidR="00864237" w:rsidDel="00E74EA4">
          <w:rPr>
            <w:rStyle w:val="CommentReference"/>
            <w:rFonts w:eastAsia="Calibri"/>
          </w:rPr>
          <w:commentReference w:id="107"/>
        </w:r>
        <w:r w:rsidR="00460966" w:rsidDel="00E74EA4">
          <w:rPr>
            <w:rFonts w:asciiTheme="minorHAnsi" w:hAnsiTheme="minorHAnsi" w:cstheme="minorHAnsi"/>
            <w:lang w:val="en-AU"/>
          </w:rPr>
          <w:delText>I</w:delText>
        </w:r>
        <w:r w:rsidR="00460966" w:rsidRPr="00F15D89" w:rsidDel="00E74EA4">
          <w:rPr>
            <w:rFonts w:asciiTheme="minorHAnsi" w:hAnsiTheme="minorHAnsi" w:cstheme="minorHAnsi"/>
            <w:lang w:val="en-AU"/>
          </w:rPr>
          <w:delText>ncreas</w:delText>
        </w:r>
        <w:r w:rsidR="00460966" w:rsidDel="00E74EA4">
          <w:rPr>
            <w:rFonts w:asciiTheme="minorHAnsi" w:hAnsiTheme="minorHAnsi" w:cstheme="minorHAnsi"/>
            <w:lang w:val="en-AU"/>
          </w:rPr>
          <w:delText>ed</w:delText>
        </w:r>
        <w:r w:rsidR="00460966" w:rsidRPr="00F15D89" w:rsidDel="00E74EA4">
          <w:rPr>
            <w:rFonts w:asciiTheme="minorHAnsi" w:hAnsiTheme="minorHAnsi" w:cstheme="minorHAnsi"/>
            <w:lang w:val="en-AU"/>
          </w:rPr>
          <w:delText xml:space="preserve"> </w:delText>
        </w:r>
        <w:r w:rsidR="00460966" w:rsidDel="00E74EA4">
          <w:rPr>
            <w:rFonts w:asciiTheme="minorHAnsi" w:hAnsiTheme="minorHAnsi" w:cstheme="minorHAnsi"/>
            <w:lang w:val="en-AU"/>
          </w:rPr>
          <w:delText>upwelling</w:delText>
        </w:r>
        <w:r w:rsidR="00460966" w:rsidRPr="00F15D89" w:rsidDel="00E74EA4">
          <w:rPr>
            <w:rFonts w:asciiTheme="minorHAnsi" w:hAnsiTheme="minorHAnsi" w:cstheme="minorHAnsi"/>
            <w:lang w:val="en-AU"/>
          </w:rPr>
          <w:delText xml:space="preserve"> of cold water </w:delText>
        </w:r>
        <w:r w:rsidR="00460966" w:rsidDel="00E74EA4">
          <w:rPr>
            <w:rFonts w:asciiTheme="minorHAnsi" w:hAnsiTheme="minorHAnsi" w:cstheme="minorHAnsi"/>
            <w:lang w:val="en-AU"/>
          </w:rPr>
          <w:fldChar w:fldCharType="begin"/>
        </w:r>
        <w:r w:rsidR="00460966" w:rsidDel="00E74EA4">
          <w:rPr>
            <w:rFonts w:asciiTheme="minorHAnsi" w:hAnsiTheme="minorHAnsi" w:cstheme="minorHAnsi"/>
            <w:lang w:val="en-AU"/>
          </w:rPr>
          <w:del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delInstrText>
        </w:r>
        <w:r w:rsidR="00460966" w:rsidDel="00E74EA4">
          <w:rPr>
            <w:rFonts w:asciiTheme="minorHAnsi" w:hAnsiTheme="minorHAnsi" w:cstheme="minorHAnsi"/>
            <w:lang w:val="en-AU"/>
          </w:rPr>
          <w:fldChar w:fldCharType="separate"/>
        </w:r>
        <w:r w:rsidR="00460966" w:rsidRPr="00510ADC" w:rsidDel="00E74EA4">
          <w:rPr>
            <w:rFonts w:ascii="Calibri" w:hAnsi="Calibri" w:cs="Calibri"/>
          </w:rPr>
          <w:delText>(Schaeffer et al., 2013)</w:delText>
        </w:r>
        <w:r w:rsidR="00460966" w:rsidDel="00E74EA4">
          <w:rPr>
            <w:rFonts w:asciiTheme="minorHAnsi" w:hAnsiTheme="minorHAnsi" w:cstheme="minorHAnsi"/>
            <w:lang w:val="en-AU"/>
          </w:rPr>
          <w:fldChar w:fldCharType="end"/>
        </w:r>
        <w:r w:rsidR="00460966" w:rsidRPr="00F15D89" w:rsidDel="00E74EA4">
          <w:rPr>
            <w:rFonts w:asciiTheme="minorHAnsi" w:hAnsiTheme="minorHAnsi" w:cstheme="minorHAnsi"/>
            <w:lang w:val="en-AU"/>
          </w:rPr>
          <w:delText xml:space="preserve">, </w:delText>
        </w:r>
        <w:r w:rsidR="00460966" w:rsidRPr="008A1824" w:rsidDel="00E74EA4">
          <w:rPr>
            <w:rFonts w:asciiTheme="minorHAnsi" w:hAnsiTheme="minorHAnsi" w:cstheme="minorHAnsi"/>
            <w:lang w:val="en-AU"/>
          </w:rPr>
          <w:delText xml:space="preserve">contributes to the production of </w:delText>
        </w:r>
        <w:commentRangeStart w:id="109"/>
        <w:r w:rsidR="00460966" w:rsidRPr="008A1824" w:rsidDel="00E74EA4">
          <w:rPr>
            <w:rFonts w:asciiTheme="minorHAnsi" w:hAnsiTheme="minorHAnsi" w:cstheme="minorHAnsi"/>
            <w:lang w:val="en-AU"/>
          </w:rPr>
          <w:delText>plankton</w:delText>
        </w:r>
        <w:commentRangeEnd w:id="109"/>
        <w:r w:rsidR="00BB7F03" w:rsidDel="00E74EA4">
          <w:rPr>
            <w:rStyle w:val="CommentReference"/>
            <w:rFonts w:eastAsia="Calibri"/>
          </w:rPr>
          <w:commentReference w:id="109"/>
        </w:r>
        <w:r w:rsidR="00460966" w:rsidRPr="008A1824" w:rsidDel="00E74EA4">
          <w:rPr>
            <w:rFonts w:asciiTheme="minorHAnsi" w:hAnsiTheme="minorHAnsi" w:cstheme="minorHAnsi"/>
            <w:lang w:val="en-AU"/>
          </w:rPr>
          <w:delText xml:space="preserve"> through the supply of nutrients </w:delText>
        </w:r>
        <w:r w:rsidR="00460966" w:rsidRPr="008A1824" w:rsidDel="00E74EA4">
          <w:rPr>
            <w:rFonts w:asciiTheme="minorHAnsi" w:hAnsiTheme="minorHAnsi" w:cstheme="minorHAnsi"/>
            <w:lang w:val="en-AU"/>
          </w:rPr>
          <w:fldChar w:fldCharType="begin"/>
        </w:r>
        <w:r w:rsidR="00460966" w:rsidRPr="008A1824" w:rsidDel="00E74EA4">
          <w:rPr>
            <w:rFonts w:asciiTheme="minorHAnsi" w:hAnsiTheme="minorHAnsi" w:cstheme="minorHAnsi"/>
            <w:lang w:val="en-AU"/>
          </w:rPr>
          <w:del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delInstrText>
        </w:r>
        <w:r w:rsidR="00460966" w:rsidRPr="008A1824" w:rsidDel="00E74EA4">
          <w:rPr>
            <w:rFonts w:asciiTheme="minorHAnsi" w:hAnsiTheme="minorHAnsi" w:cstheme="minorHAnsi"/>
            <w:lang w:val="en-AU"/>
          </w:rPr>
          <w:fldChar w:fldCharType="separate"/>
        </w:r>
        <w:r w:rsidR="00460966" w:rsidRPr="008A1824" w:rsidDel="00E74EA4">
          <w:rPr>
            <w:rFonts w:ascii="Calibri" w:hAnsi="Calibri" w:cs="Calibri"/>
          </w:rPr>
          <w:delText>(Pereira Brandini et al., 2014)</w:delText>
        </w:r>
        <w:r w:rsidR="00460966" w:rsidRPr="008A1824" w:rsidDel="00E74EA4">
          <w:rPr>
            <w:rFonts w:asciiTheme="minorHAnsi" w:hAnsiTheme="minorHAnsi" w:cstheme="minorHAnsi"/>
            <w:lang w:val="en-AU"/>
          </w:rPr>
          <w:fldChar w:fldCharType="end"/>
        </w:r>
        <w:r w:rsidR="008A1824" w:rsidRPr="008A1824" w:rsidDel="00E74EA4">
          <w:rPr>
            <w:rFonts w:asciiTheme="minorHAnsi" w:hAnsiTheme="minorHAnsi" w:cstheme="minorHAnsi"/>
            <w:lang w:val="en-AU"/>
          </w:rPr>
          <w:delText xml:space="preserve">. </w:delText>
        </w:r>
        <w:r w:rsidR="00460966" w:rsidRPr="008A1824" w:rsidDel="00E74EA4">
          <w:rPr>
            <w:rFonts w:asciiTheme="minorHAnsi" w:hAnsiTheme="minorHAnsi" w:cstheme="minorHAnsi"/>
            <w:lang w:val="en-AU"/>
          </w:rPr>
          <w:delText xml:space="preserve">The resulting distribution of zooplankton is therefore an outcome </w:delText>
        </w:r>
      </w:del>
      <w:ins w:id="110" w:author="Iain Suthers" w:date="2020-12-06T13:34:00Z">
        <w:del w:id="111" w:author="Jason Everett" w:date="2020-12-10T13:29:00Z">
          <w:r w:rsidR="00307FC5" w:rsidDel="00E74EA4">
            <w:rPr>
              <w:rFonts w:asciiTheme="minorHAnsi" w:hAnsiTheme="minorHAnsi" w:cstheme="minorHAnsi"/>
              <w:lang w:val="en-AU"/>
            </w:rPr>
            <w:delText xml:space="preserve">of </w:delText>
          </w:r>
        </w:del>
      </w:ins>
      <w:del w:id="112" w:author="Jason Everett" w:date="2020-12-10T13:29:00Z">
        <w:r w:rsidR="00460966" w:rsidRPr="008A1824" w:rsidDel="00E74EA4">
          <w:rPr>
            <w:rFonts w:asciiTheme="minorHAnsi" w:hAnsiTheme="minorHAnsi" w:cstheme="minorHAnsi"/>
            <w:lang w:val="en-AU"/>
          </w:rPr>
          <w:delText xml:space="preserve">biophysical processes of </w:delText>
        </w:r>
      </w:del>
      <w:ins w:id="113" w:author="Iain Suthers" w:date="2020-12-06T13:35:00Z">
        <w:del w:id="114" w:author="Jason Everett" w:date="2020-12-10T13:29:00Z">
          <w:r w:rsidR="00307FC5" w:rsidDel="00E74EA4">
            <w:rPr>
              <w:rFonts w:asciiTheme="minorHAnsi" w:hAnsiTheme="minorHAnsi" w:cstheme="minorHAnsi"/>
              <w:lang w:val="en-AU"/>
            </w:rPr>
            <w:delText>such as</w:delText>
          </w:r>
          <w:r w:rsidR="00307FC5" w:rsidRPr="008A1824" w:rsidDel="00E74EA4">
            <w:rPr>
              <w:rFonts w:asciiTheme="minorHAnsi" w:hAnsiTheme="minorHAnsi" w:cstheme="minorHAnsi"/>
              <w:lang w:val="en-AU"/>
            </w:rPr>
            <w:delText xml:space="preserve"> </w:delText>
          </w:r>
        </w:del>
      </w:ins>
      <w:del w:id="115" w:author="Jason Everett" w:date="2020-12-10T13:29:00Z">
        <w:r w:rsidR="00460966" w:rsidRPr="008A1824" w:rsidDel="00E74EA4">
          <w:rPr>
            <w:rFonts w:asciiTheme="minorHAnsi" w:hAnsiTheme="minorHAnsi" w:cstheme="minorHAnsi"/>
            <w:lang w:val="en-AU"/>
          </w:rPr>
          <w:delText>transport and retention, prey availability and predator abundance as well as behaviour</w:delText>
        </w:r>
        <w:r w:rsidR="00460966" w:rsidRPr="00F15D89" w:rsidDel="00E74EA4">
          <w:rPr>
            <w:rFonts w:asciiTheme="minorHAnsi" w:hAnsiTheme="minorHAnsi" w:cstheme="minorHAnsi"/>
            <w:lang w:val="en-AU"/>
          </w:rPr>
          <w:delText xml:space="preserve"> of the zooplankton </w:delText>
        </w:r>
        <w:r w:rsidR="00460966" w:rsidDel="00E74EA4">
          <w:rPr>
            <w:rFonts w:asciiTheme="minorHAnsi" w:hAnsiTheme="minorHAnsi" w:cstheme="minorHAnsi"/>
            <w:lang w:val="en-AU"/>
          </w:rPr>
          <w:fldChar w:fldCharType="begin"/>
        </w:r>
        <w:r w:rsidR="002B754C" w:rsidDel="00E74EA4">
          <w:rPr>
            <w:rFonts w:asciiTheme="minorHAnsi" w:hAnsiTheme="minorHAnsi" w:cstheme="minorHAnsi"/>
            <w:lang w:val="en-AU"/>
          </w:rPr>
          <w:del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delInstrText>
        </w:r>
        <w:r w:rsidR="002B754C" w:rsidDel="00E74EA4">
          <w:rPr>
            <w:rFonts w:ascii="Calibri" w:hAnsi="Calibri" w:cs="Calibri"/>
            <w:lang w:val="en-AU"/>
          </w:rPr>
          <w:delInstrText>ƒÂ¡</w:delInstrText>
        </w:r>
        <w:r w:rsidR="002B754C" w:rsidDel="00E74EA4">
          <w:rPr>
            <w:rFonts w:asciiTheme="minorHAnsi" w:hAnsiTheme="minorHAnsi" w:cstheme="minorHAnsi"/>
            <w:lang w:val="en-AU"/>
          </w:rPr>
          <w:delInstrText xml:space="preserve">lez","given":"A."},{"family":"Zhu","given":"Y."},{"family":"Zhou","given":"M."},{"family":"Irigoien","given":"X."}],"issued":{"date-parts":[["2000"]]}}}],"schema":"https://github.com/citation-style-language/schema/raw/master/csl-citation.json"} </w:delInstrText>
        </w:r>
        <w:r w:rsidR="00460966" w:rsidDel="00E74EA4">
          <w:rPr>
            <w:rFonts w:asciiTheme="minorHAnsi" w:hAnsiTheme="minorHAnsi" w:cstheme="minorHAnsi"/>
            <w:lang w:val="en-AU"/>
          </w:rPr>
          <w:fldChar w:fldCharType="separate"/>
        </w:r>
        <w:r w:rsidR="00460966" w:rsidRPr="00510ADC" w:rsidDel="00E74EA4">
          <w:rPr>
            <w:rFonts w:ascii="Calibri" w:hAnsi="Calibri" w:cs="Calibri"/>
          </w:rPr>
          <w:delText>(Huntley et al., 2000)</w:delText>
        </w:r>
        <w:r w:rsidR="00460966" w:rsidDel="00E74EA4">
          <w:rPr>
            <w:rFonts w:asciiTheme="minorHAnsi" w:hAnsiTheme="minorHAnsi" w:cstheme="minorHAnsi"/>
            <w:lang w:val="en-AU"/>
          </w:rPr>
          <w:fldChar w:fldCharType="end"/>
        </w:r>
        <w:r w:rsidR="00460966" w:rsidRPr="00F15D89" w:rsidDel="00E74EA4">
          <w:rPr>
            <w:rFonts w:asciiTheme="minorHAnsi" w:hAnsiTheme="minorHAnsi" w:cstheme="minorHAnsi"/>
            <w:lang w:val="en-AU"/>
          </w:rPr>
          <w:delText>.</w:delText>
        </w:r>
        <w:r w:rsidR="00460966" w:rsidDel="00E74EA4">
          <w:rPr>
            <w:rFonts w:asciiTheme="minorHAnsi" w:hAnsiTheme="minorHAnsi" w:cstheme="minorHAnsi"/>
            <w:lang w:val="en-AU"/>
          </w:rPr>
          <w:delText xml:space="preserve"> </w:delText>
        </w:r>
      </w:del>
    </w:p>
    <w:bookmarkEnd w:id="12"/>
    <w:p w14:paraId="07688D7D" w14:textId="3F9704CD" w:rsidR="00B6278A" w:rsidDel="00A33FD7" w:rsidRDefault="00CE24C9">
      <w:pPr>
        <w:pStyle w:val="Text"/>
        <w:spacing w:line="480" w:lineRule="auto"/>
        <w:rPr>
          <w:ins w:id="116" w:author="Iain Suthers" w:date="2020-12-06T13:41:00Z"/>
          <w:del w:id="117" w:author="Jason Everett" w:date="2020-12-10T14:11:00Z"/>
          <w:rFonts w:asciiTheme="minorHAnsi" w:hAnsiTheme="minorHAnsi" w:cstheme="minorHAnsi"/>
          <w:lang w:val="en-AU"/>
        </w:rPr>
      </w:pPr>
      <w:ins w:id="118" w:author="Jason Everett" w:date="2020-12-10T14:23:00Z">
        <w:r>
          <w:rPr>
            <w:rFonts w:asciiTheme="minorHAnsi" w:hAnsiTheme="minorHAnsi" w:cstheme="minorHAnsi"/>
            <w:lang w:val="en-AU"/>
          </w:rPr>
          <w:lastRenderedPageBreak/>
          <w:t>Increased</w:t>
        </w:r>
      </w:ins>
      <w:del w:id="119" w:author="Jason Everett" w:date="2020-12-10T14:23:00Z">
        <w:r w:rsidR="00B6278A" w:rsidDel="00CE24C9">
          <w:rPr>
            <w:rFonts w:asciiTheme="minorHAnsi" w:hAnsiTheme="minorHAnsi" w:cstheme="minorHAnsi"/>
            <w:lang w:val="en-AU"/>
          </w:rPr>
          <w:delText>Higher</w:delText>
        </w:r>
      </w:del>
      <w:r w:rsidR="00B6278A">
        <w:rPr>
          <w:rFonts w:asciiTheme="minorHAnsi" w:hAnsiTheme="minorHAnsi" w:cstheme="minorHAnsi"/>
          <w:lang w:val="en-AU"/>
        </w:rPr>
        <w:t xml:space="preserve"> zooplankton biomass is often observed on the continental shelf compared to offshore regions such as in the northeast Atlantic </w:t>
      </w:r>
      <w:r w:rsidR="00B6278A">
        <w:rPr>
          <w:rFonts w:asciiTheme="minorHAnsi" w:hAnsiTheme="minorHAnsi" w:cstheme="minorHAnsi"/>
          <w:lang w:val="en-AU"/>
        </w:rPr>
        <w:fldChar w:fldCharType="begin"/>
      </w:r>
      <w:r w:rsidR="00B6278A">
        <w:rPr>
          <w:rFonts w:asciiTheme="minorHAnsi" w:hAnsiTheme="minorHAnsi" w:cstheme="minorHAnsi"/>
          <w:lang w:val="en-AU"/>
        </w:rPr>
        <w:instrText xml:space="preserve"> ADDIN ZOTERO_ITEM CSL_CITATION {"citationID":"5JwkAEHS","properties":{"formattedCitation":"(Irigoien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B6278A" w:rsidRPr="00510ADC">
        <w:rPr>
          <w:rFonts w:ascii="Calibri" w:hAnsi="Calibri" w:cs="Calibri"/>
        </w:rPr>
        <w:t>(Irigoien et al., 2009; Sourisseau &amp; Carlotti, 2006; Vandromme et al.,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B6278A">
        <w:rPr>
          <w:rFonts w:asciiTheme="minorHAnsi" w:hAnsiTheme="minorHAnsi" w:cstheme="minorHAnsi"/>
          <w:lang w:val="en-AU"/>
        </w:rPr>
        <w:instrText xml:space="preserve"> ADDIN ZOTERO_ITEM CSL_CITATION {"citationID":"PuFZeNvT","properties":{"formattedCitation":"(Marcolin et al., 2013; Pereira Brandini 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B6278A" w:rsidRPr="00377593">
        <w:rPr>
          <w:rFonts w:ascii="Calibri" w:hAnsi="Calibri" w:cs="Calibri"/>
        </w:rPr>
        <w:t>(Marcolin et al., 2013; Pereira Brandini et al.,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The increase in zooplankton biomass in nearshore environments is often attributed to increased nutrients from terrestrial discharge, but in </w:t>
      </w:r>
      <w:del w:id="120" w:author="Jason Everett" w:date="2020-12-10T14:34:00Z">
        <w:r w:rsidR="00B6278A" w:rsidDel="00AE3279">
          <w:rPr>
            <w:rFonts w:asciiTheme="minorHAnsi" w:hAnsiTheme="minorHAnsi" w:cstheme="minorHAnsi"/>
            <w:lang w:val="en-AU"/>
          </w:rPr>
          <w:delText xml:space="preserve">some </w:delText>
        </w:r>
      </w:del>
      <w:r w:rsidR="00B6278A">
        <w:rPr>
          <w:rFonts w:asciiTheme="minorHAnsi" w:hAnsiTheme="minorHAnsi" w:cstheme="minorHAnsi"/>
          <w:lang w:val="en-AU"/>
        </w:rPr>
        <w:t xml:space="preserve">regions such as the southwest Pacific </w:t>
      </w:r>
      <w:del w:id="121" w:author="Jason Everett" w:date="2020-12-10T14:34:00Z">
        <w:r w:rsidR="00B6278A" w:rsidDel="00AE3279">
          <w:rPr>
            <w:rFonts w:asciiTheme="minorHAnsi" w:hAnsiTheme="minorHAnsi" w:cstheme="minorHAnsi"/>
            <w:lang w:val="en-AU"/>
          </w:rPr>
          <w:delText xml:space="preserve">around Australia </w:delText>
        </w:r>
      </w:del>
      <w:r w:rsidR="00B6278A">
        <w:rPr>
          <w:rFonts w:asciiTheme="minorHAnsi" w:hAnsiTheme="minorHAnsi" w:cstheme="minorHAnsi"/>
          <w:lang w:val="en-AU"/>
        </w:rPr>
        <w:t xml:space="preserve">there are relatively small terrestrial influences when compared to other sources of nutrients such as upwelling </w:t>
      </w:r>
      <w:r w:rsidR="00B6278A">
        <w:rPr>
          <w:rFonts w:asciiTheme="minorHAnsi" w:hAnsiTheme="minorHAnsi" w:cstheme="minorHAnsi"/>
          <w:lang w:val="en-AU"/>
        </w:rPr>
        <w:fldChar w:fldCharType="begin"/>
      </w:r>
      <w:r w:rsidR="00B6278A">
        <w:rPr>
          <w:rFonts w:asciiTheme="minorHAnsi" w:hAnsiTheme="minorHAnsi" w:cstheme="minorHAnsi"/>
          <w:lang w:val="en-AU"/>
        </w:rPr>
        <w:instrText xml:space="preserve"> ADDIN ZOTERO_ITEM CSL_CITATION {"citationID":"cDyHwnsw","properties":{"formattedCitation":"(Apte et al., 1998; Dai &amp; Trenberth, 2002; Pritchard et al., 2003; Suthers et al., 2011)","plainCitation":"(Apte et al., 1998; Dai &amp;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6278A">
        <w:rPr>
          <w:rFonts w:asciiTheme="minorHAnsi" w:hAnsiTheme="minorHAnsi" w:cstheme="minorHAnsi"/>
          <w:lang w:val="en-AU"/>
        </w:rPr>
        <w:fldChar w:fldCharType="separate"/>
      </w:r>
      <w:r w:rsidR="00B6278A" w:rsidRPr="00377593">
        <w:rPr>
          <w:rFonts w:ascii="Calibri" w:hAnsi="Calibri" w:cs="Calibri"/>
        </w:rPr>
        <w:t>(Apte et al., 1998; Dai &amp; Trenberth, 2002; Pritchard et al., 2003; Suthers et al., 2011)</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commentRangeStart w:id="122"/>
      <w:r w:rsidR="00B6278A">
        <w:rPr>
          <w:rFonts w:asciiTheme="minorHAnsi" w:hAnsiTheme="minorHAnsi" w:cstheme="minorHAnsi"/>
          <w:lang w:val="en-AU"/>
        </w:rPr>
        <w:t>Off eastern Australia,</w:t>
      </w:r>
      <w:r w:rsidR="008A1824">
        <w:rPr>
          <w:rFonts w:asciiTheme="minorHAnsi" w:hAnsiTheme="minorHAnsi" w:cstheme="minorHAnsi"/>
          <w:lang w:val="en-AU"/>
        </w:rPr>
        <w:t xml:space="preserve"> Creswell </w:t>
      </w:r>
      <w:r w:rsidR="008A1824">
        <w:rPr>
          <w:rFonts w:asciiTheme="minorHAnsi" w:hAnsiTheme="minorHAnsi" w:cstheme="minorHAnsi"/>
          <w:lang w:val="en-AU"/>
        </w:rPr>
        <w:fldChar w:fldCharType="begin"/>
      </w:r>
      <w:r w:rsidR="008A1824">
        <w:rPr>
          <w:rFonts w:asciiTheme="minorHAnsi" w:hAnsiTheme="minorHAnsi" w:cstheme="minorHAnsi"/>
          <w:lang w:val="en-AU"/>
        </w:rPr>
        <w:instrText xml:space="preserve"> ADDIN ZOTERO_ITEM CSL_CITATION {"citationID":"LtTREjG2","properties":{"formattedCitation":"(1994)","plainCitation":"(1994)","noteIndex":0},"citationItems":[{"id":1742,"uris":["http://zotero.org/users/local/U6DoygBa/items/EJAXC7SV"],"uri":["http://zotero.org/users/local/U6DoygBa/items/EJAXC7SV"],"itemData":{"id":1742,"type":"article-journal","abstract":"Nutrient-rich waters arrived at the continental shelf at Sydney in late January 1992 in two ways: as an intrusion from the nearby continental slope and as a cold upwelled plume originating several hundred kilometres farther north. With the former, an undercurrent flowed northward on the upper continental slope south of where the nearshore edge of a warm anticyclonic eddy separated from the shelf and curved out to sea. The undercurrent rose onto the floor of the shelf and spread shoreward at least to the 60-m isobath as an intrusion of slope water. The other source of nutrients, the upwelled plume from the north, probably resulted from the East Australian Current spreading onto the shelf and driving an Ekman bottom boundary layer shoreward, where it upwelled to the surface and was then advected southward. Very high values of fluorescence at 20-40 m depth in the plume suggested a significant phytoplankton bloom. The plume was not continuous at the surface for the final 100 km of its passage to Sydney, rather taking the form of 40-km-long 'slugs' moving at -0.3 m s-1. It was, however, continuous beneath the surface. From Sydney it was carried out to sea around the perimeter of the anticyclonic eddy.","container-title":"Marine and Freshwater Research","DOI":"10.1071/mf9940677","ISSN":"1448-6059","issue":"4","journalAbbreviation":"Mar. Freshwater Res.","language":"en","note":"publisher: CSIRO PUBLISHING","page":"677-691","source":"www.publish.csiro.au","title":"Nutrient enrichment of the Sydney continental shelf","volume":"45","author":[{"family":"Cresswell","given":"G."}],"issued":{"date-parts":[["1994"]]}},"suppress-author":true}],"schema":"https://github.com/citation-style-language/schema/raw/master/csl-citation.json"} </w:instrText>
      </w:r>
      <w:r w:rsidR="008A1824">
        <w:rPr>
          <w:rFonts w:asciiTheme="minorHAnsi" w:hAnsiTheme="minorHAnsi" w:cstheme="minorHAnsi"/>
          <w:lang w:val="en-AU"/>
        </w:rPr>
        <w:fldChar w:fldCharType="separate"/>
      </w:r>
      <w:r w:rsidR="008A1824" w:rsidRPr="008A1824">
        <w:rPr>
          <w:rFonts w:ascii="Calibri" w:hAnsi="Calibri" w:cs="Calibri"/>
        </w:rPr>
        <w:t>(1994)</w:t>
      </w:r>
      <w:r w:rsidR="008A1824">
        <w:rPr>
          <w:rFonts w:asciiTheme="minorHAnsi" w:hAnsiTheme="minorHAnsi" w:cstheme="minorHAnsi"/>
          <w:lang w:val="en-AU"/>
        </w:rPr>
        <w:fldChar w:fldCharType="end"/>
      </w:r>
      <w:r w:rsidR="00B6278A">
        <w:rPr>
          <w:rFonts w:asciiTheme="minorHAnsi" w:hAnsiTheme="minorHAnsi" w:cstheme="minorHAnsi"/>
          <w:lang w:val="en-AU"/>
        </w:rPr>
        <w:t xml:space="preserve"> identified the inner-shelf water type as cooler and saltier than the EAC (although not as cool as upwelled water), and it was the inner-shelf water where</w:t>
      </w:r>
      <w:r w:rsidR="006E3ECF">
        <w:rPr>
          <w:rFonts w:asciiTheme="minorHAnsi" w:hAnsiTheme="minorHAnsi" w:cstheme="minorHAnsi"/>
          <w:lang w:val="en-AU"/>
        </w:rPr>
        <w:t xml:space="preserve"> Henschke et al.</w:t>
      </w:r>
      <w:r w:rsidR="00B6278A">
        <w:rPr>
          <w:rFonts w:asciiTheme="minorHAnsi" w:hAnsiTheme="minorHAnsi" w:cstheme="minorHAnsi"/>
          <w:lang w:val="en-AU"/>
        </w:rPr>
        <w:t xml:space="preserve"> </w:t>
      </w:r>
      <w:r w:rsidR="008A1824">
        <w:rPr>
          <w:rFonts w:asciiTheme="minorHAnsi" w:hAnsiTheme="minorHAnsi" w:cstheme="minorHAnsi"/>
          <w:lang w:val="en-AU"/>
        </w:rPr>
        <w:fldChar w:fldCharType="begin"/>
      </w:r>
      <w:r w:rsidR="006E3ECF">
        <w:rPr>
          <w:rFonts w:asciiTheme="minorHAnsi" w:hAnsiTheme="minorHAnsi" w:cstheme="minorHAnsi"/>
          <w:lang w:val="en-AU"/>
        </w:rPr>
        <w:instrText xml:space="preserve"> ADDIN ZOTERO_ITEM CSL_CITATION {"citationID":"e308pG4U","properties":{"formattedCitation":"(2011)","plainCitation":"(2011)","noteIndex":0},"citationItems":[{"id":564,"uris":["http://zotero.org/users/local/U6DoygBa/items/48PI8WWA"],"uri":["http://zotero.org/users/local/U6DoygBa/items/48PI8WWA"],"itemData":{"id":564,"type":"article-journal","abstract":"Swarms of the salp Thalia democratica periodically occur off southeast Australia following the austral spring bloom of phytoplankton. The present study aimed to determine the abundance and size/stage distribution of T. democratica and their relationship with copepods in 3 water types of the western Tasman Sea. Samples were taken from vertical net hauls along 4 cross-shelf transects spaced along 200 km of the New South Wales coast, from the East Australian Current (EAC) separation zone, around 32.5 degrees S, to off Sydney (34 degrees S). Temperature-salinity signatures grouped stations into 3 distinct water types: inner shelf water, EAC and upwelled water. Although common across all stations, T. democratica was significantly more abundant in inner shelf waters compared to both EAC and upwelled water. Analysis of population structure (aggregate buds, aggregate females, aggregate males, immature solitaries and mature solitaries) also identified higher proportions of reproductive aggregates and their offspring in inner shelf water. This salp population structure was significantly different in the EAC regions, characterised by a paucity of the solitary stages, higher temperatures and lower chlorophyll a concentrations. A weak negative correlation was identified between T. democratica and copepod abundance. In the present study, the maximum abundance of T. democratica was twice the highest globally recorded abundance and 10-fold greater than maximum abundances sampled from the continental shelf and slope waters off southeast Australia during the period from 1938 to 1942.","container-title":"Marine Ecology Progress Series","DOI":"10.3354/meps09090","ISSN":"0171-8630","language":"English","page":"49-62","title":"Distribution of life-history stages of the salp &lt;i&gt;Thalia democratica&lt;/i&gt; in shelf waters during a spring bloom","volume":"430","author":[{"family":"Henschke","given":"N."},{"family":"Everett","given":"J. D."},{"family":"Baird","given":"M. E."},{"family":"Taylor","given":"M. D."},{"family":"Suthers","given":"I. M."}],"issued":{"date-parts":[["2011"]]}},"suppress-author":true}],"schema":"https://github.com/citation-style-language/schema/raw/master/csl-citation.json"} </w:instrText>
      </w:r>
      <w:r w:rsidR="008A1824">
        <w:rPr>
          <w:rFonts w:asciiTheme="minorHAnsi" w:hAnsiTheme="minorHAnsi" w:cstheme="minorHAnsi"/>
          <w:lang w:val="en-AU"/>
        </w:rPr>
        <w:fldChar w:fldCharType="separate"/>
      </w:r>
      <w:r w:rsidR="006E3ECF" w:rsidRPr="006E3ECF">
        <w:rPr>
          <w:rFonts w:ascii="Calibri" w:hAnsi="Calibri" w:cs="Calibri"/>
        </w:rPr>
        <w:t>(2011)</w:t>
      </w:r>
      <w:r w:rsidR="008A1824">
        <w:rPr>
          <w:rFonts w:asciiTheme="minorHAnsi" w:hAnsiTheme="minorHAnsi" w:cstheme="minorHAnsi"/>
          <w:lang w:val="en-AU"/>
        </w:rPr>
        <w:fldChar w:fldCharType="end"/>
      </w:r>
      <w:r w:rsidR="006E3ECF">
        <w:rPr>
          <w:rFonts w:asciiTheme="minorHAnsi" w:hAnsiTheme="minorHAnsi" w:cstheme="minorHAnsi"/>
          <w:lang w:val="en-AU"/>
        </w:rPr>
        <w:t xml:space="preserve"> </w:t>
      </w:r>
      <w:r w:rsidR="00B6278A">
        <w:rPr>
          <w:rFonts w:asciiTheme="minorHAnsi" w:hAnsiTheme="minorHAnsi" w:cstheme="minorHAnsi"/>
          <w:lang w:val="en-AU"/>
        </w:rPr>
        <w:t xml:space="preserve">observed 5 to 10 fold greater abundance of the salp </w:t>
      </w:r>
      <w:r w:rsidR="00B6278A" w:rsidRPr="007B0C2A">
        <w:rPr>
          <w:rFonts w:asciiTheme="minorHAnsi" w:hAnsiTheme="minorHAnsi" w:cstheme="minorHAnsi"/>
          <w:i/>
          <w:iCs/>
          <w:lang w:val="en-AU"/>
        </w:rPr>
        <w:t>Thalia democratica</w:t>
      </w:r>
      <w:r w:rsidR="00B6278A">
        <w:rPr>
          <w:rFonts w:asciiTheme="minorHAnsi" w:hAnsiTheme="minorHAnsi" w:cstheme="minorHAnsi"/>
          <w:lang w:val="en-AU"/>
        </w:rPr>
        <w:t>.</w:t>
      </w:r>
      <w:ins w:id="123" w:author="Iain Suthers" w:date="2020-12-06T13:36:00Z">
        <w:r w:rsidR="00512453">
          <w:rPr>
            <w:rFonts w:asciiTheme="minorHAnsi" w:hAnsiTheme="minorHAnsi" w:cstheme="minorHAnsi"/>
            <w:lang w:val="en-AU"/>
          </w:rPr>
          <w:t xml:space="preserve"> </w:t>
        </w:r>
      </w:ins>
      <w:commentRangeEnd w:id="122"/>
      <w:r w:rsidR="008E73D0">
        <w:rPr>
          <w:rStyle w:val="CommentReference"/>
          <w:rFonts w:eastAsia="Calibri"/>
        </w:rPr>
        <w:commentReference w:id="122"/>
      </w:r>
    </w:p>
    <w:p w14:paraId="1194F60A" w14:textId="5D480611" w:rsidR="00512453" w:rsidDel="00A33FD7" w:rsidRDefault="00512453">
      <w:pPr>
        <w:pStyle w:val="Text"/>
        <w:spacing w:line="480" w:lineRule="auto"/>
        <w:rPr>
          <w:ins w:id="124" w:author="Iain Suthers" w:date="2020-12-06T13:41:00Z"/>
          <w:del w:id="125" w:author="Jason Everett" w:date="2020-12-10T14:11:00Z"/>
          <w:rFonts w:asciiTheme="minorHAnsi" w:hAnsiTheme="minorHAnsi" w:cstheme="minorHAnsi"/>
          <w:lang w:val="en-AU"/>
        </w:rPr>
      </w:pPr>
      <w:ins w:id="126" w:author="Iain Suthers" w:date="2020-12-06T13:41:00Z">
        <w:del w:id="127" w:author="Jason Everett" w:date="2020-12-10T14:11:00Z">
          <w:r w:rsidDel="00A33FD7">
            <w:rPr>
              <w:rFonts w:asciiTheme="minorHAnsi" w:hAnsiTheme="minorHAnsi" w:cstheme="minorHAnsi"/>
              <w:lang w:val="en-AU"/>
            </w:rPr>
            <w:delText>Needs a few sentences on Everett et al. 2014</w:delText>
          </w:r>
        </w:del>
      </w:ins>
    </w:p>
    <w:p w14:paraId="09D3C593" w14:textId="56C3EC62" w:rsidR="00512453" w:rsidDel="00A33FD7" w:rsidRDefault="00512453">
      <w:pPr>
        <w:pStyle w:val="Text"/>
        <w:spacing w:line="480" w:lineRule="auto"/>
        <w:rPr>
          <w:ins w:id="128" w:author="Iain Suthers" w:date="2020-12-06T13:41:00Z"/>
          <w:del w:id="129" w:author="Jason Everett" w:date="2020-12-10T14:11:00Z"/>
          <w:rFonts w:asciiTheme="minorHAnsi" w:hAnsiTheme="minorHAnsi" w:cstheme="minorHAnsi"/>
          <w:lang w:val="en-AU"/>
        </w:rPr>
      </w:pPr>
    </w:p>
    <w:p w14:paraId="35506151" w14:textId="77777777" w:rsidR="00512453" w:rsidRDefault="00512453" w:rsidP="008E73D0">
      <w:pPr>
        <w:pStyle w:val="Text"/>
        <w:spacing w:line="480" w:lineRule="auto"/>
        <w:rPr>
          <w:rFonts w:asciiTheme="minorHAnsi" w:hAnsiTheme="minorHAnsi" w:cstheme="minorHAnsi"/>
          <w:lang w:val="en-AU"/>
        </w:rPr>
      </w:pPr>
    </w:p>
    <w:p w14:paraId="78B4248C" w14:textId="30074F3F" w:rsidR="00B6278A" w:rsidRDefault="00B6278A" w:rsidP="00B6278A">
      <w:pPr>
        <w:pStyle w:val="Text"/>
        <w:spacing w:line="480" w:lineRule="auto"/>
        <w:rPr>
          <w:rFonts w:asciiTheme="minorHAnsi" w:hAnsiTheme="minorHAnsi" w:cstheme="minorHAnsi"/>
          <w:lang w:val="en-AU"/>
        </w:rPr>
      </w:pPr>
      <w:commentRangeStart w:id="130"/>
      <w:r w:rsidRPr="00E21354">
        <w:rPr>
          <w:rFonts w:asciiTheme="minorHAnsi" w:hAnsiTheme="minorHAnsi" w:cstheme="minorHAnsi"/>
          <w:strike/>
          <w:lang w:val="en-AU"/>
          <w:rPrChange w:id="131" w:author="Jason Everett" w:date="2020-12-10T15:46:00Z">
            <w:rPr>
              <w:rFonts w:asciiTheme="minorHAnsi" w:hAnsiTheme="minorHAnsi" w:cstheme="minorHAnsi"/>
              <w:lang w:val="en-AU"/>
            </w:rPr>
          </w:rPrChange>
        </w:rPr>
        <w:t xml:space="preserve">The implications of shelf-based production of zooplankton are evident in the predominant biomass distribution of planktivorous fishes, </w:t>
      </w:r>
      <w:commentRangeStart w:id="132"/>
      <w:r w:rsidRPr="00E21354">
        <w:rPr>
          <w:rFonts w:asciiTheme="minorHAnsi" w:hAnsiTheme="minorHAnsi" w:cstheme="minorHAnsi"/>
          <w:strike/>
          <w:lang w:val="en-AU"/>
          <w:rPrChange w:id="133" w:author="Jason Everett" w:date="2020-12-10T15:46:00Z">
            <w:rPr>
              <w:rFonts w:asciiTheme="minorHAnsi" w:hAnsiTheme="minorHAnsi" w:cstheme="minorHAnsi"/>
              <w:lang w:val="en-AU"/>
            </w:rPr>
          </w:rPrChange>
        </w:rPr>
        <w:t xml:space="preserve">found in the temperate waters of continental shelves </w:t>
      </w:r>
      <w:r w:rsidRPr="00E21354">
        <w:rPr>
          <w:rFonts w:asciiTheme="minorHAnsi" w:hAnsiTheme="minorHAnsi" w:cstheme="minorHAnsi"/>
          <w:strike/>
          <w:lang w:val="en-AU"/>
          <w:rPrChange w:id="134" w:author="Jason Everett" w:date="2020-12-10T15:46:00Z">
            <w:rPr>
              <w:rFonts w:asciiTheme="minorHAnsi" w:hAnsiTheme="minorHAnsi" w:cstheme="minorHAnsi"/>
              <w:lang w:val="en-AU"/>
            </w:rPr>
          </w:rPrChange>
        </w:rPr>
        <w:fldChar w:fldCharType="begin"/>
      </w:r>
      <w:r w:rsidRPr="00E21354">
        <w:rPr>
          <w:rFonts w:asciiTheme="minorHAnsi" w:hAnsiTheme="minorHAnsi" w:cstheme="minorHAnsi"/>
          <w:strike/>
          <w:lang w:val="en-AU"/>
          <w:rPrChange w:id="135" w:author="Jason Everett" w:date="2020-12-10T15:46:00Z">
            <w:rPr>
              <w:rFonts w:asciiTheme="minorHAnsi" w:hAnsiTheme="minorHAnsi" w:cstheme="minorHAnsi"/>
              <w:lang w:val="en-AU"/>
            </w:rPr>
          </w:rPrChange>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E21354">
        <w:rPr>
          <w:rFonts w:asciiTheme="minorHAnsi" w:hAnsiTheme="minorHAnsi" w:cstheme="minorHAnsi"/>
          <w:strike/>
          <w:lang w:val="en-AU"/>
          <w:rPrChange w:id="136" w:author="Jason Everett" w:date="2020-12-10T15:46:00Z">
            <w:rPr>
              <w:rFonts w:asciiTheme="minorHAnsi" w:hAnsiTheme="minorHAnsi" w:cstheme="minorHAnsi"/>
              <w:lang w:val="en-AU"/>
            </w:rPr>
          </w:rPrChange>
        </w:rPr>
        <w:fldChar w:fldCharType="separate"/>
      </w:r>
      <w:r w:rsidRPr="00E21354">
        <w:rPr>
          <w:rFonts w:ascii="Calibri" w:hAnsi="Calibri" w:cs="Calibri"/>
          <w:strike/>
          <w:rPrChange w:id="137" w:author="Jason Everett" w:date="2020-12-10T15:46:00Z">
            <w:rPr>
              <w:rFonts w:ascii="Calibri" w:hAnsi="Calibri" w:cs="Calibri"/>
            </w:rPr>
          </w:rPrChange>
        </w:rPr>
        <w:t>(Holland et al., 2020)</w:t>
      </w:r>
      <w:r w:rsidRPr="00E21354">
        <w:rPr>
          <w:rFonts w:asciiTheme="minorHAnsi" w:hAnsiTheme="minorHAnsi" w:cstheme="minorHAnsi"/>
          <w:strike/>
          <w:lang w:val="en-AU"/>
          <w:rPrChange w:id="138" w:author="Jason Everett" w:date="2020-12-10T15:46:00Z">
            <w:rPr>
              <w:rFonts w:asciiTheme="minorHAnsi" w:hAnsiTheme="minorHAnsi" w:cstheme="minorHAnsi"/>
              <w:lang w:val="en-AU"/>
            </w:rPr>
          </w:rPrChange>
        </w:rPr>
        <w:fldChar w:fldCharType="end"/>
      </w:r>
      <w:r>
        <w:rPr>
          <w:rFonts w:asciiTheme="minorHAnsi" w:hAnsiTheme="minorHAnsi" w:cstheme="minorHAnsi"/>
          <w:lang w:val="en-AU"/>
        </w:rPr>
        <w:t>.</w:t>
      </w:r>
      <w:commentRangeEnd w:id="130"/>
      <w:r w:rsidR="00735BCB">
        <w:rPr>
          <w:rStyle w:val="CommentReference"/>
          <w:rFonts w:eastAsia="Calibri"/>
        </w:rPr>
        <w:commentReference w:id="130"/>
      </w:r>
      <w:r w:rsidRPr="00F15D89">
        <w:rPr>
          <w:rFonts w:asciiTheme="minorHAnsi" w:hAnsiTheme="minorHAnsi" w:cstheme="minorHAnsi"/>
          <w:lang w:val="en-AU"/>
        </w:rPr>
        <w:t xml:space="preserve"> </w:t>
      </w:r>
      <w:commentRangeEnd w:id="132"/>
      <w:r w:rsidR="00735BCB">
        <w:rPr>
          <w:rStyle w:val="CommentReference"/>
          <w:rFonts w:eastAsia="Calibri"/>
        </w:rPr>
        <w:commentReference w:id="132"/>
      </w:r>
      <w:commentRangeStart w:id="139"/>
      <w:r>
        <w:rPr>
          <w:rFonts w:asciiTheme="minorHAnsi" w:hAnsiTheme="minorHAnsi" w:cstheme="minorHAnsi"/>
          <w:lang w:val="en-AU"/>
        </w:rPr>
        <w:t xml:space="preserve">Coastal currents transport zooplankton over coastal habitats to schools of zooplanktivorous fish, </w:t>
      </w:r>
      <w:del w:id="140" w:author="Jason Everett" w:date="2020-12-10T09:02:00Z">
        <w:r w:rsidDel="00293017">
          <w:rPr>
            <w:rFonts w:asciiTheme="minorHAnsi" w:hAnsiTheme="minorHAnsi" w:cstheme="minorHAnsi"/>
            <w:lang w:val="en-AU"/>
          </w:rPr>
          <w:delText>tr</w:delText>
        </w:r>
        <w:r w:rsidRPr="00F15D89" w:rsidDel="00293017">
          <w:rPr>
            <w:rFonts w:asciiTheme="minorHAnsi" w:hAnsiTheme="minorHAnsi" w:cstheme="minorHAnsi"/>
            <w:lang w:val="en-AU"/>
          </w:rPr>
          <w:delText>ansfer</w:delText>
        </w:r>
        <w:r w:rsidDel="00293017">
          <w:rPr>
            <w:rFonts w:asciiTheme="minorHAnsi" w:hAnsiTheme="minorHAnsi" w:cstheme="minorHAnsi"/>
            <w:lang w:val="en-AU"/>
          </w:rPr>
          <w:delText>ing</w:delText>
        </w:r>
      </w:del>
      <w:ins w:id="141" w:author="Jason Everett" w:date="2020-12-10T09:02:00Z">
        <w:r w:rsidR="00293017">
          <w:rPr>
            <w:rFonts w:asciiTheme="minorHAnsi" w:hAnsiTheme="minorHAnsi" w:cstheme="minorHAnsi"/>
            <w:lang w:val="en-AU"/>
          </w:rPr>
          <w:t>tr</w:t>
        </w:r>
        <w:r w:rsidR="00293017" w:rsidRPr="00F15D89">
          <w:rPr>
            <w:rFonts w:asciiTheme="minorHAnsi" w:hAnsiTheme="minorHAnsi" w:cstheme="minorHAnsi"/>
            <w:lang w:val="en-AU"/>
          </w:rPr>
          <w:t>ansfer</w:t>
        </w:r>
        <w:r w:rsidR="00293017">
          <w:rPr>
            <w:rFonts w:asciiTheme="minorHAnsi" w:hAnsiTheme="minorHAnsi" w:cstheme="minorHAnsi"/>
            <w:lang w:val="en-AU"/>
          </w:rPr>
          <w:t>ring</w:t>
        </w:r>
      </w:ins>
      <w:r w:rsidRPr="00F15D89">
        <w:rPr>
          <w:rFonts w:asciiTheme="minorHAnsi" w:hAnsiTheme="minorHAnsi" w:cstheme="minorHAnsi"/>
          <w:lang w:val="en-AU"/>
        </w:rPr>
        <w:t xml:space="preserve">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{"citationID":"1MKXR81J","properties":{"formattedCitation":"(Champion et al., 2015; Marquis et al., 2011)","plainCitation":"(Champion et al., 2015; Marquis et al., 2011)","noteIndex":0},"citationItems":[{"id":768,"uris":["http://zotero.org/users/local/U6DoygBa/items/SJI4CWE6"],"uri":["http://zotero.org/users/local/U6DoygBa/items/SJI4CWE6"],"itemData":{"id":768,"type":"article-journal","abstract":"Marquis,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(Champion et al., 2015; Marquis et al., 2011)</w:t>
      </w:r>
      <w:r>
        <w:rPr>
          <w:rFonts w:asciiTheme="minorHAnsi" w:hAnsiTheme="minorHAnsi" w:cstheme="minorHAnsi"/>
          <w:lang w:val="en-AU"/>
        </w:rPr>
        <w:fldChar w:fldCharType="end"/>
      </w:r>
      <w:commentRangeEnd w:id="139"/>
      <w:r w:rsidR="00E21354">
        <w:rPr>
          <w:rStyle w:val="CommentReference"/>
          <w:rFonts w:eastAsia="Calibri"/>
        </w:rPr>
        <w:commentReference w:id="139"/>
      </w:r>
      <w:r>
        <w:rPr>
          <w:rFonts w:asciiTheme="minorHAnsi" w:hAnsiTheme="minorHAnsi" w:cstheme="minorHAnsi"/>
          <w:lang w:val="en-AU"/>
        </w:rPr>
        <w:t xml:space="preserve">. </w:t>
      </w:r>
      <w:commentRangeStart w:id="142"/>
      <w:r>
        <w:rPr>
          <w:rFonts w:asciiTheme="minorHAnsi" w:hAnsiTheme="minorHAnsi" w:cstheme="minorHAnsi"/>
          <w:lang w:val="en-AU"/>
        </w:rPr>
        <w:t xml:space="preserve">Over </w:t>
      </w:r>
      <w:r w:rsidRPr="00F15D89">
        <w:rPr>
          <w:rFonts w:asciiTheme="minorHAnsi" w:hAnsiTheme="minorHAnsi" w:cstheme="minorHAnsi"/>
          <w:lang w:val="en-AU"/>
        </w:rPr>
        <w:t>5</w:t>
      </w:r>
      <w:r>
        <w:rPr>
          <w:rFonts w:asciiTheme="minorHAnsi" w:hAnsiTheme="minorHAnsi" w:cstheme="minorHAnsi"/>
          <w:lang w:val="en-AU"/>
        </w:rPr>
        <w:t>0</w:t>
      </w:r>
      <w:r w:rsidRPr="00F15D89">
        <w:rPr>
          <w:rFonts w:asciiTheme="minorHAnsi" w:hAnsiTheme="minorHAnsi" w:cstheme="minorHAnsi"/>
          <w:lang w:val="en-AU"/>
        </w:rPr>
        <w:t>% of fish biomass on temperate coastal reefs</w:t>
      </w:r>
      <w:r>
        <w:rPr>
          <w:rFonts w:asciiTheme="minorHAnsi" w:hAnsiTheme="minorHAnsi" w:cstheme="minorHAnsi"/>
          <w:lang w:val="en-AU"/>
        </w:rPr>
        <w:t xml:space="preserve"> off Sydney is supported by plankton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(Truong et al., 2017)</w:t>
      </w:r>
      <w:r>
        <w:rPr>
          <w:rFonts w:asciiTheme="minorHAnsi" w:hAnsiTheme="minorHAnsi" w:cstheme="minorHAnsi"/>
          <w:lang w:val="en-AU"/>
        </w:rPr>
        <w:fldChar w:fldCharType="end"/>
      </w:r>
      <w:r>
        <w:rPr>
          <w:rFonts w:asciiTheme="minorHAnsi" w:hAnsiTheme="minorHAnsi" w:cstheme="minorHAnsi"/>
          <w:lang w:val="en-AU"/>
        </w:rPr>
        <w:t>, which is also evident over 10 degrees of latitude off eastern Australia, and likely elsewhere in the world (Holland et al. 2020)</w:t>
      </w:r>
      <w:r w:rsidRPr="00F15D89">
        <w:rPr>
          <w:rFonts w:asciiTheme="minorHAnsi" w:hAnsiTheme="minorHAnsi" w:cstheme="minorHAnsi"/>
          <w:lang w:val="en-AU"/>
        </w:rPr>
        <w:t>.</w:t>
      </w:r>
      <w:r>
        <w:rPr>
          <w:rFonts w:asciiTheme="minorHAnsi" w:hAnsiTheme="minorHAnsi" w:cstheme="minorHAnsi"/>
          <w:lang w:val="en-AU"/>
        </w:rPr>
        <w:t xml:space="preserve"> </w:t>
      </w:r>
      <w:commentRangeEnd w:id="142"/>
      <w:r w:rsidR="00735BCB">
        <w:rPr>
          <w:rStyle w:val="CommentReference"/>
          <w:rFonts w:eastAsia="Calibri"/>
        </w:rPr>
        <w:commentReference w:id="142"/>
      </w:r>
    </w:p>
    <w:p w14:paraId="4E93C1A0" w14:textId="5D7FEDE7" w:rsidR="00C57AC5" w:rsidRDefault="00C57AC5" w:rsidP="007C7D4A">
      <w:pPr>
        <w:pStyle w:val="Text"/>
        <w:spacing w:line="480" w:lineRule="auto"/>
        <w:rPr>
          <w:ins w:id="143" w:author="Jason Everett" w:date="2020-12-10T15:57:00Z"/>
          <w:rFonts w:asciiTheme="minorHAnsi" w:hAnsiTheme="minorHAnsi" w:cstheme="minorHAnsi"/>
          <w:lang w:val="en-AU"/>
        </w:rPr>
      </w:pPr>
      <w:commentRangeStart w:id="144"/>
      <w:ins w:id="145" w:author="Jason Everett" w:date="2020-12-10T16:03:00Z">
        <w:r>
          <w:rPr>
            <w:rFonts w:asciiTheme="minorHAnsi" w:hAnsiTheme="minorHAnsi" w:cstheme="minorHAnsi"/>
            <w:lang w:val="en-AU"/>
          </w:rPr>
          <w:lastRenderedPageBreak/>
          <w:t>In the ocean,</w:t>
        </w:r>
      </w:ins>
      <w:ins w:id="146" w:author="Jason Everett" w:date="2020-12-10T16:04:00Z">
        <w:r w:rsidRPr="00C57AC5">
          <w:t xml:space="preserve"> </w:t>
        </w:r>
        <w:r w:rsidRPr="00C57AC5">
          <w:rPr>
            <w:rFonts w:asciiTheme="minorHAnsi" w:hAnsiTheme="minorHAnsi" w:cstheme="minorHAnsi"/>
            <w:lang w:val="en-AU"/>
          </w:rPr>
          <w:t xml:space="preserve">photosynthetically-derived chemical energy is propagated to </w:t>
        </w:r>
        <w:r>
          <w:rPr>
            <w:rFonts w:asciiTheme="minorHAnsi" w:hAnsiTheme="minorHAnsi" w:cstheme="minorHAnsi"/>
            <w:lang w:val="en-AU"/>
          </w:rPr>
          <w:t xml:space="preserve">zooplankton and fish </w:t>
        </w:r>
        <w:r w:rsidRPr="00C57AC5">
          <w:rPr>
            <w:rFonts w:asciiTheme="minorHAnsi" w:hAnsiTheme="minorHAnsi" w:cstheme="minorHAnsi"/>
            <w:lang w:val="en-AU"/>
          </w:rPr>
          <w:t xml:space="preserve">by predation, </w:t>
        </w:r>
      </w:ins>
      <w:commentRangeEnd w:id="144"/>
      <w:ins w:id="147" w:author="Jason Everett" w:date="2020-12-10T16:08:00Z">
        <w:r w:rsidR="004A66B0">
          <w:rPr>
            <w:rStyle w:val="CommentReference"/>
            <w:rFonts w:eastAsia="Calibri"/>
          </w:rPr>
          <w:commentReference w:id="144"/>
        </w:r>
      </w:ins>
      <w:ins w:id="148" w:author="Jason Everett" w:date="2020-12-10T16:04:00Z">
        <w:r w:rsidRPr="00C57AC5">
          <w:rPr>
            <w:rFonts w:asciiTheme="minorHAnsi" w:hAnsiTheme="minorHAnsi" w:cstheme="minorHAnsi"/>
            <w:lang w:val="en-AU"/>
          </w:rPr>
          <w:t>which is largely dependent on size</w:t>
        </w:r>
        <w:r>
          <w:rPr>
            <w:rFonts w:asciiTheme="minorHAnsi" w:hAnsiTheme="minorHAnsi" w:cstheme="minorHAnsi"/>
            <w:lang w:val="en-AU"/>
          </w:rPr>
          <w:t xml:space="preserve"> </w:t>
        </w:r>
        <w:r w:rsidRPr="00C57AC5">
          <w:rPr>
            <w:rFonts w:asciiTheme="minorHAnsi" w:hAnsiTheme="minorHAnsi" w:cstheme="minorHAnsi"/>
            <w:highlight w:val="green"/>
            <w:lang w:val="en-AU"/>
            <w:rPrChange w:id="149" w:author="Jason Everett" w:date="2020-12-10T16:05:00Z">
              <w:rPr>
                <w:rFonts w:asciiTheme="minorHAnsi" w:hAnsiTheme="minorHAnsi" w:cstheme="minorHAnsi"/>
                <w:lang w:val="en-AU"/>
              </w:rPr>
            </w:rPrChange>
          </w:rPr>
          <w:t>(Heneghan et al 2019)</w:t>
        </w:r>
      </w:ins>
      <w:ins w:id="150" w:author="Jason Everett" w:date="2020-12-10T16:03:00Z">
        <w:r w:rsidRPr="00C57AC5">
          <w:rPr>
            <w:rFonts w:asciiTheme="minorHAnsi" w:hAnsiTheme="minorHAnsi" w:cstheme="minorHAnsi"/>
            <w:highlight w:val="green"/>
            <w:lang w:val="en-AU"/>
            <w:rPrChange w:id="151" w:author="Jason Everett" w:date="2020-12-10T16:05:00Z">
              <w:rPr>
                <w:rFonts w:asciiTheme="minorHAnsi" w:hAnsiTheme="minorHAnsi" w:cstheme="minorHAnsi"/>
                <w:lang w:val="en-AU"/>
              </w:rPr>
            </w:rPrChange>
          </w:rPr>
          <w:t xml:space="preserve"> </w:t>
        </w:r>
      </w:ins>
      <w:ins w:id="152" w:author="Jason Everett" w:date="2020-12-10T16:05:00Z">
        <w:r w:rsidRPr="00C57AC5">
          <w:rPr>
            <w:rFonts w:asciiTheme="minorHAnsi" w:hAnsiTheme="minorHAnsi" w:cstheme="minorHAnsi"/>
            <w:highlight w:val="green"/>
            <w:lang w:val="en-AU"/>
            <w:rPrChange w:id="153" w:author="Jason Everett" w:date="2020-12-10T16:05:00Z">
              <w:rPr>
                <w:rFonts w:asciiTheme="minorHAnsi" w:hAnsiTheme="minorHAnsi" w:cstheme="minorHAnsi"/>
                <w:lang w:val="en-AU"/>
              </w:rPr>
            </w:rPrChange>
          </w:rPr>
          <w:fldChar w:fldCharType="begin"/>
        </w:r>
        <w:r w:rsidRPr="00C57AC5">
          <w:rPr>
            <w:rFonts w:asciiTheme="minorHAnsi" w:hAnsiTheme="minorHAnsi" w:cstheme="minorHAnsi"/>
            <w:highlight w:val="green"/>
            <w:lang w:val="en-AU"/>
            <w:rPrChange w:id="154" w:author="Jason Everett" w:date="2020-12-10T16:05:00Z">
              <w:rPr>
                <w:rFonts w:asciiTheme="minorHAnsi" w:hAnsiTheme="minorHAnsi" w:cstheme="minorHAnsi"/>
                <w:lang w:val="en-AU"/>
              </w:rPr>
            </w:rPrChange>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Pr="00C57AC5">
          <w:rPr>
            <w:rFonts w:asciiTheme="minorHAnsi" w:hAnsiTheme="minorHAnsi" w:cstheme="minorHAnsi"/>
            <w:highlight w:val="green"/>
            <w:lang w:val="en-AU"/>
            <w:rPrChange w:id="155" w:author="Jason Everett" w:date="2020-12-10T16:05:00Z">
              <w:rPr>
                <w:rFonts w:asciiTheme="minorHAnsi" w:hAnsiTheme="minorHAnsi" w:cstheme="minorHAnsi"/>
                <w:lang w:val="en-AU"/>
              </w:rPr>
            </w:rPrChange>
          </w:rPr>
          <w:fldChar w:fldCharType="separate"/>
        </w:r>
        <w:r w:rsidRPr="00C57AC5">
          <w:rPr>
            <w:rFonts w:ascii="Calibri" w:hAnsi="Calibri" w:cs="Calibri"/>
            <w:highlight w:val="green"/>
            <w:rPrChange w:id="156" w:author="Jason Everett" w:date="2020-12-10T16:05:00Z">
              <w:rPr>
                <w:rFonts w:ascii="Calibri" w:hAnsi="Calibri" w:cs="Calibri"/>
              </w:rPr>
            </w:rPrChange>
          </w:rPr>
          <w:t>(Barnes et al., 2010)</w:t>
        </w:r>
        <w:r w:rsidRPr="00C57AC5">
          <w:rPr>
            <w:rFonts w:asciiTheme="minorHAnsi" w:hAnsiTheme="minorHAnsi" w:cstheme="minorHAnsi"/>
            <w:highlight w:val="green"/>
            <w:lang w:val="en-AU"/>
            <w:rPrChange w:id="157" w:author="Jason Everett" w:date="2020-12-10T16:05:00Z">
              <w:rPr>
                <w:rFonts w:asciiTheme="minorHAnsi" w:hAnsiTheme="minorHAnsi" w:cstheme="minorHAnsi"/>
                <w:lang w:val="en-AU"/>
              </w:rPr>
            </w:rPrChange>
          </w:rPr>
          <w:fldChar w:fldCharType="end"/>
        </w:r>
      </w:ins>
      <w:ins w:id="158" w:author="Jason Everett" w:date="2020-12-10T16:06:00Z">
        <w:r>
          <w:rPr>
            <w:rFonts w:asciiTheme="minorHAnsi" w:hAnsiTheme="minorHAnsi" w:cstheme="minorHAnsi"/>
            <w:lang w:val="en-AU"/>
          </w:rPr>
          <w:t>.</w:t>
        </w:r>
      </w:ins>
      <w:ins w:id="159" w:author="Jason Everett" w:date="2020-12-10T16:07:00Z">
        <w:r w:rsidR="004A66B0">
          <w:rPr>
            <w:rFonts w:asciiTheme="minorHAnsi" w:hAnsiTheme="minorHAnsi" w:cstheme="minorHAnsi"/>
            <w:lang w:val="en-AU"/>
          </w:rPr>
          <w:t xml:space="preserve"> </w:t>
        </w:r>
        <w:r w:rsidR="004A66B0" w:rsidRPr="004A66B0">
          <w:rPr>
            <w:rFonts w:asciiTheme="minorHAnsi" w:hAnsiTheme="minorHAnsi" w:cstheme="minorHAnsi"/>
            <w:lang w:val="en-AU"/>
          </w:rPr>
          <w:t xml:space="preserve">The size </w:t>
        </w:r>
      </w:ins>
      <w:ins w:id="160" w:author="Jason Everett" w:date="2020-12-10T16:09:00Z">
        <w:r w:rsidR="004A66B0">
          <w:rPr>
            <w:rFonts w:asciiTheme="minorHAnsi" w:hAnsiTheme="minorHAnsi" w:cstheme="minorHAnsi"/>
            <w:lang w:val="en-AU"/>
          </w:rPr>
          <w:t xml:space="preserve">of all individuals, irrespective of species identity, can be </w:t>
        </w:r>
      </w:ins>
      <w:ins w:id="161" w:author="Jason Everett" w:date="2020-12-10T16:07:00Z">
        <w:r w:rsidR="004A66B0" w:rsidRPr="004A66B0">
          <w:rPr>
            <w:rFonts w:asciiTheme="minorHAnsi" w:hAnsiTheme="minorHAnsi" w:cstheme="minorHAnsi"/>
            <w:lang w:val="en-AU"/>
          </w:rPr>
          <w:t>describe</w:t>
        </w:r>
      </w:ins>
      <w:ins w:id="162" w:author="Jason Everett" w:date="2020-12-10T16:10:00Z">
        <w:r w:rsidR="004A66B0">
          <w:rPr>
            <w:rFonts w:asciiTheme="minorHAnsi" w:hAnsiTheme="minorHAnsi" w:cstheme="minorHAnsi"/>
            <w:lang w:val="en-AU"/>
          </w:rPr>
          <w:t>d</w:t>
        </w:r>
      </w:ins>
      <w:ins w:id="163" w:author="Jason Everett" w:date="2020-12-10T16:07:00Z">
        <w:r w:rsidR="004A66B0" w:rsidRPr="004A66B0">
          <w:rPr>
            <w:rFonts w:asciiTheme="minorHAnsi" w:hAnsiTheme="minorHAnsi" w:cstheme="minorHAnsi"/>
            <w:lang w:val="en-AU"/>
          </w:rPr>
          <w:t xml:space="preserve"> </w:t>
        </w:r>
      </w:ins>
      <w:ins w:id="164" w:author="Jason Everett" w:date="2020-12-10T16:10:00Z">
        <w:r w:rsidR="004A66B0">
          <w:rPr>
            <w:rFonts w:asciiTheme="minorHAnsi" w:hAnsiTheme="minorHAnsi" w:cstheme="minorHAnsi"/>
            <w:lang w:val="en-AU"/>
          </w:rPr>
          <w:t xml:space="preserve">by </w:t>
        </w:r>
      </w:ins>
      <w:ins w:id="165" w:author="Jason Everett" w:date="2020-12-10T16:07:00Z">
        <w:r w:rsidR="004A66B0" w:rsidRPr="004A66B0">
          <w:rPr>
            <w:rFonts w:asciiTheme="minorHAnsi" w:hAnsiTheme="minorHAnsi" w:cstheme="minorHAnsi"/>
            <w:lang w:val="en-AU"/>
          </w:rPr>
          <w:t xml:space="preserve">the size-frequency </w:t>
        </w:r>
      </w:ins>
      <w:ins w:id="166" w:author="Jason Everett" w:date="2020-12-10T16:10:00Z">
        <w:r w:rsidR="004A66B0">
          <w:rPr>
            <w:rFonts w:asciiTheme="minorHAnsi" w:hAnsiTheme="minorHAnsi" w:cstheme="minorHAnsi"/>
            <w:lang w:val="en-AU"/>
          </w:rPr>
          <w:t xml:space="preserve">which </w:t>
        </w:r>
      </w:ins>
      <w:ins w:id="167" w:author="Jason Everett" w:date="2020-12-10T16:07:00Z">
        <w:r w:rsidR="004A66B0" w:rsidRPr="004A66B0">
          <w:rPr>
            <w:rFonts w:asciiTheme="minorHAnsi" w:hAnsiTheme="minorHAnsi" w:cstheme="minorHAnsi"/>
            <w:lang w:val="en-AU"/>
          </w:rPr>
          <w:t>typically yields a histogram that is strongly right-skewed: many small individuals, and a few very large individuals</w:t>
        </w:r>
      </w:ins>
      <w:ins w:id="168" w:author="Jason Everett" w:date="2020-12-10T16:12:00Z">
        <w:r w:rsidR="00597F31">
          <w:rPr>
            <w:rFonts w:asciiTheme="minorHAnsi" w:hAnsiTheme="minorHAnsi" w:cstheme="minorHAnsi"/>
            <w:lang w:val="en-AU"/>
          </w:rPr>
          <w:t xml:space="preserve"> (Heneghan et al 2019</w:t>
        </w:r>
      </w:ins>
      <w:ins w:id="169" w:author="Jason Everett" w:date="2020-12-10T16:17:00Z">
        <w:r w:rsidR="00CB760D">
          <w:rPr>
            <w:rFonts w:asciiTheme="minorHAnsi" w:hAnsiTheme="minorHAnsi" w:cstheme="minorHAnsi"/>
            <w:lang w:val="en-AU"/>
          </w:rPr>
          <w:t>, Blanchard et al. 2017</w:t>
        </w:r>
      </w:ins>
      <w:ins w:id="170" w:author="Jason Everett" w:date="2020-12-10T16:13:00Z">
        <w:r w:rsidR="00597F31">
          <w:rPr>
            <w:rFonts w:asciiTheme="minorHAnsi" w:hAnsiTheme="minorHAnsi" w:cstheme="minorHAnsi"/>
            <w:lang w:val="en-AU"/>
          </w:rPr>
          <w:t>)</w:t>
        </w:r>
      </w:ins>
      <w:ins w:id="171" w:author="Jason Everett" w:date="2020-12-10T16:07:00Z">
        <w:r w:rsidR="004A66B0" w:rsidRPr="004A66B0">
          <w:rPr>
            <w:rFonts w:asciiTheme="minorHAnsi" w:hAnsiTheme="minorHAnsi" w:cstheme="minorHAnsi"/>
            <w:lang w:val="en-AU"/>
          </w:rPr>
          <w:t>. On log</w:t>
        </w:r>
      </w:ins>
      <w:ins w:id="172" w:author="Jason Everett" w:date="2020-12-10T16:10:00Z">
        <w:r w:rsidR="007C7D4A">
          <w:rPr>
            <w:rFonts w:asciiTheme="minorHAnsi" w:hAnsiTheme="minorHAnsi" w:cstheme="minorHAnsi"/>
            <w:lang w:val="en-AU"/>
          </w:rPr>
          <w:t xml:space="preserve">-log </w:t>
        </w:r>
      </w:ins>
      <w:commentRangeStart w:id="173"/>
      <w:del w:id="174" w:author="Jason Everett" w:date="2020-12-10T16:06:00Z">
        <w:r w:rsidR="00AC6C18" w:rsidDel="00C57AC5">
          <w:rPr>
            <w:rFonts w:asciiTheme="minorHAnsi" w:hAnsiTheme="minorHAnsi" w:cstheme="minorHAnsi"/>
            <w:lang w:val="en-AU"/>
          </w:rPr>
          <w:delText>P</w:delText>
        </w:r>
        <w:r w:rsidR="00AC6C18" w:rsidRPr="00307499" w:rsidDel="00C57AC5">
          <w:rPr>
            <w:rFonts w:asciiTheme="minorHAnsi" w:hAnsiTheme="minorHAnsi" w:cstheme="minorHAnsi"/>
            <w:lang w:val="en-AU"/>
          </w:rPr>
          <w:delText>redator-prey interactions</w:delText>
        </w:r>
        <w:commentRangeEnd w:id="173"/>
        <w:r w:rsidR="00E21354" w:rsidDel="00C57AC5">
          <w:rPr>
            <w:rStyle w:val="CommentReference"/>
            <w:rFonts w:eastAsia="Calibri"/>
          </w:rPr>
          <w:commentReference w:id="173"/>
        </w:r>
        <w:r w:rsidR="00AC6C18" w:rsidRPr="00307499" w:rsidDel="00C57AC5">
          <w:rPr>
            <w:rFonts w:asciiTheme="minorHAnsi" w:hAnsiTheme="minorHAnsi" w:cstheme="minorHAnsi"/>
            <w:lang w:val="en-AU"/>
          </w:rPr>
          <w:delText xml:space="preserve"> </w:delText>
        </w:r>
        <w:r w:rsidR="00AC6C18" w:rsidDel="00C57AC5">
          <w:rPr>
            <w:rFonts w:asciiTheme="minorHAnsi" w:hAnsiTheme="minorHAnsi" w:cstheme="minorHAnsi"/>
            <w:lang w:val="en-AU"/>
          </w:rPr>
          <w:delText xml:space="preserve">involving zooplankton </w:delText>
        </w:r>
        <w:r w:rsidR="00AC6C18" w:rsidRPr="00307499" w:rsidDel="00C57AC5">
          <w:rPr>
            <w:rFonts w:asciiTheme="minorHAnsi" w:hAnsiTheme="minorHAnsi" w:cstheme="minorHAnsi"/>
            <w:lang w:val="en-AU"/>
          </w:rPr>
          <w:delText xml:space="preserve">are usually driven by body size </w:delText>
        </w:r>
      </w:del>
      <w:del w:id="175" w:author="Jason Everett" w:date="2020-12-10T16:05:00Z">
        <w:r w:rsidR="00AC6C18" w:rsidDel="00C57AC5">
          <w:rPr>
            <w:rFonts w:asciiTheme="minorHAnsi" w:hAnsiTheme="minorHAnsi" w:cstheme="minorHAnsi"/>
            <w:lang w:val="en-AU"/>
          </w:rPr>
          <w:fldChar w:fldCharType="begin"/>
        </w:r>
        <w:r w:rsidR="00757266" w:rsidDel="00C57AC5">
          <w:rPr>
            <w:rFonts w:asciiTheme="minorHAnsi" w:hAnsiTheme="minorHAnsi" w:cstheme="minorHAnsi"/>
            <w:lang w:val="en-AU"/>
          </w:rPr>
          <w:del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delInstrText>
        </w:r>
        <w:r w:rsidR="00AC6C18" w:rsidDel="00C57AC5">
          <w:rPr>
            <w:rFonts w:asciiTheme="minorHAnsi" w:hAnsiTheme="minorHAnsi" w:cstheme="minorHAnsi"/>
            <w:lang w:val="en-AU"/>
          </w:rPr>
          <w:fldChar w:fldCharType="separate"/>
        </w:r>
        <w:r w:rsidR="00510ADC" w:rsidRPr="00510ADC" w:rsidDel="00C57AC5">
          <w:rPr>
            <w:rFonts w:ascii="Calibri" w:hAnsi="Calibri" w:cs="Calibri"/>
          </w:rPr>
          <w:delText>(Barnes et al., 2010)</w:delText>
        </w:r>
        <w:r w:rsidR="00AC6C18" w:rsidDel="00C57AC5">
          <w:rPr>
            <w:rFonts w:asciiTheme="minorHAnsi" w:hAnsiTheme="minorHAnsi" w:cstheme="minorHAnsi"/>
            <w:lang w:val="en-AU"/>
          </w:rPr>
          <w:fldChar w:fldCharType="end"/>
        </w:r>
        <w:r w:rsidR="00AC6C18" w:rsidDel="00C57AC5">
          <w:rPr>
            <w:rFonts w:asciiTheme="minorHAnsi" w:hAnsiTheme="minorHAnsi" w:cstheme="minorHAnsi"/>
            <w:lang w:val="en-AU"/>
          </w:rPr>
          <w:delText>,</w:delText>
        </w:r>
        <w:r w:rsidR="00AC6C18" w:rsidRPr="00F15D89" w:rsidDel="00C57AC5">
          <w:rPr>
            <w:rFonts w:asciiTheme="minorHAnsi" w:hAnsiTheme="minorHAnsi" w:cstheme="minorHAnsi"/>
            <w:lang w:val="en-AU"/>
          </w:rPr>
          <w:delText xml:space="preserve"> </w:delText>
        </w:r>
      </w:del>
      <w:del w:id="176" w:author="Jason Everett" w:date="2020-12-10T16:06:00Z">
        <w:r w:rsidR="00AC6C18" w:rsidDel="00C57AC5">
          <w:rPr>
            <w:rFonts w:asciiTheme="minorHAnsi" w:hAnsiTheme="minorHAnsi" w:cstheme="minorHAnsi"/>
            <w:lang w:val="en-AU"/>
          </w:rPr>
          <w:delText xml:space="preserve">and </w:delText>
        </w:r>
      </w:del>
      <w:ins w:id="177" w:author="Jason Everett" w:date="2020-12-10T16:11:00Z">
        <w:r w:rsidR="007C7D4A">
          <w:rPr>
            <w:rFonts w:asciiTheme="minorHAnsi" w:hAnsiTheme="minorHAnsi" w:cstheme="minorHAnsi"/>
            <w:lang w:val="en-AU"/>
          </w:rPr>
          <w:t xml:space="preserve">axes, </w:t>
        </w:r>
      </w:ins>
      <w:del w:id="178" w:author="Jason Everett" w:date="2020-12-10T16:06:00Z">
        <w:r w:rsidR="00AC6C18" w:rsidDel="00C57AC5">
          <w:rPr>
            <w:rFonts w:asciiTheme="minorHAnsi" w:hAnsiTheme="minorHAnsi" w:cstheme="minorHAnsi"/>
            <w:lang w:val="en-AU"/>
          </w:rPr>
          <w:delText>b</w:delText>
        </w:r>
      </w:del>
      <w:del w:id="179" w:author="Jason Everett" w:date="2020-12-10T16:11:00Z">
        <w:r w:rsidR="00AC6C18" w:rsidRPr="00F15D89" w:rsidDel="007C7D4A">
          <w:rPr>
            <w:rFonts w:asciiTheme="minorHAnsi" w:hAnsiTheme="minorHAnsi" w:cstheme="minorHAnsi"/>
            <w:lang w:val="en-AU"/>
          </w:rPr>
          <w:delText xml:space="preserve">y focusing on the size </w:delText>
        </w:r>
        <w:r w:rsidR="00B6278A" w:rsidDel="007C7D4A">
          <w:rPr>
            <w:rFonts w:asciiTheme="minorHAnsi" w:hAnsiTheme="minorHAnsi" w:cstheme="minorHAnsi"/>
            <w:lang w:val="en-AU"/>
          </w:rPr>
          <w:delText xml:space="preserve">frequency </w:delText>
        </w:r>
        <w:r w:rsidR="00AC6C18" w:rsidRPr="00F15D89" w:rsidDel="007C7D4A">
          <w:rPr>
            <w:rFonts w:asciiTheme="minorHAnsi" w:hAnsiTheme="minorHAnsi" w:cstheme="minorHAnsi"/>
            <w:lang w:val="en-AU"/>
          </w:rPr>
          <w:delText>distribution of the zooplankton community, complex species-specific dynamics can be simplified</w:delText>
        </w:r>
        <w:r w:rsidR="00AC6C18" w:rsidDel="007C7D4A">
          <w:rPr>
            <w:rFonts w:asciiTheme="minorHAnsi" w:hAnsiTheme="minorHAnsi" w:cstheme="minorHAnsi"/>
            <w:lang w:val="en-AU"/>
          </w:rPr>
          <w:delText xml:space="preserve"> </w:delText>
        </w:r>
        <w:r w:rsidR="00AC6C18" w:rsidDel="007C7D4A">
          <w:rPr>
            <w:rFonts w:asciiTheme="minorHAnsi" w:hAnsiTheme="minorHAnsi" w:cstheme="minorHAnsi"/>
            <w:lang w:val="en-AU"/>
          </w:rPr>
          <w:fldChar w:fldCharType="begin"/>
        </w:r>
        <w:r w:rsidR="00757266" w:rsidDel="007C7D4A">
          <w:rPr>
            <w:rFonts w:asciiTheme="minorHAnsi" w:hAnsiTheme="minorHAnsi" w:cstheme="minorHAnsi"/>
            <w:lang w:val="en-AU"/>
          </w:rPr>
          <w:del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delInstrText>
        </w:r>
        <w:r w:rsidR="00AC6C18" w:rsidDel="007C7D4A">
          <w:rPr>
            <w:rFonts w:asciiTheme="minorHAnsi" w:hAnsiTheme="minorHAnsi" w:cstheme="minorHAnsi"/>
            <w:lang w:val="en-AU"/>
          </w:rPr>
          <w:fldChar w:fldCharType="separate"/>
        </w:r>
        <w:r w:rsidR="00510ADC" w:rsidRPr="00510ADC" w:rsidDel="007C7D4A">
          <w:rPr>
            <w:rFonts w:ascii="Calibri" w:hAnsi="Calibri" w:cs="Calibri"/>
          </w:rPr>
          <w:delText>(Blanchard et al., 2017)</w:delText>
        </w:r>
        <w:r w:rsidR="00AC6C18" w:rsidDel="007C7D4A">
          <w:rPr>
            <w:rFonts w:asciiTheme="minorHAnsi" w:hAnsiTheme="minorHAnsi" w:cstheme="minorHAnsi"/>
            <w:lang w:val="en-AU"/>
          </w:rPr>
          <w:fldChar w:fldCharType="end"/>
        </w:r>
        <w:r w:rsidR="00AC6C18" w:rsidRPr="00F15D89" w:rsidDel="007C7D4A">
          <w:rPr>
            <w:rFonts w:asciiTheme="minorHAnsi" w:hAnsiTheme="minorHAnsi" w:cstheme="minorHAnsi"/>
            <w:lang w:val="en-AU"/>
          </w:rPr>
          <w:delText xml:space="preserve">. </w:delText>
        </w:r>
      </w:del>
      <w:del w:id="180" w:author="Jason Everett" w:date="2020-12-10T15:47:00Z">
        <w:r w:rsidR="00B6278A" w:rsidRPr="00215A20" w:rsidDel="00E21354">
          <w:rPr>
            <w:rFonts w:asciiTheme="minorHAnsi" w:hAnsiTheme="minorHAnsi" w:cstheme="minorHAnsi"/>
            <w:lang w:val="en-AU"/>
          </w:rPr>
          <w:delText xml:space="preserve">One of the metrics based on the size </w:delText>
        </w:r>
        <w:r w:rsidR="00B6278A" w:rsidDel="00E21354">
          <w:rPr>
            <w:rFonts w:asciiTheme="minorHAnsi" w:hAnsiTheme="minorHAnsi" w:cstheme="minorHAnsi"/>
            <w:lang w:val="en-AU"/>
          </w:rPr>
          <w:delText>frequency distribution</w:delText>
        </w:r>
        <w:r w:rsidR="00B6278A" w:rsidRPr="00215A20" w:rsidDel="00E21354">
          <w:rPr>
            <w:rFonts w:asciiTheme="minorHAnsi" w:hAnsiTheme="minorHAnsi" w:cstheme="minorHAnsi"/>
            <w:lang w:val="en-AU"/>
          </w:rPr>
          <w:delText xml:space="preserve"> of the zooplankton community is t</w:delText>
        </w:r>
      </w:del>
      <w:ins w:id="181" w:author="Jason Everett" w:date="2020-12-10T16:11:00Z">
        <w:r w:rsidR="007C7D4A">
          <w:rPr>
            <w:rFonts w:asciiTheme="minorHAnsi" w:hAnsiTheme="minorHAnsi" w:cstheme="minorHAnsi"/>
            <w:lang w:val="en-AU"/>
          </w:rPr>
          <w:t>t</w:t>
        </w:r>
      </w:ins>
      <w:r w:rsidR="00B6278A" w:rsidRPr="00215A20">
        <w:rPr>
          <w:rFonts w:asciiTheme="minorHAnsi" w:hAnsiTheme="minorHAnsi" w:cstheme="minorHAnsi"/>
          <w:lang w:val="en-AU"/>
        </w:rPr>
        <w:t>he</w:t>
      </w:r>
      <w:ins w:id="182" w:author="Jason Everett" w:date="2020-12-10T16:19:00Z">
        <w:r w:rsidR="006B0339">
          <w:rPr>
            <w:rFonts w:asciiTheme="minorHAnsi" w:hAnsiTheme="minorHAnsi" w:cstheme="minorHAnsi"/>
            <w:lang w:val="en-AU"/>
          </w:rPr>
          <w:t xml:space="preserve"> negative</w:t>
        </w:r>
      </w:ins>
      <w:r w:rsidR="00B6278A" w:rsidRPr="00215A20">
        <w:rPr>
          <w:rFonts w:asciiTheme="minorHAnsi" w:hAnsiTheme="minorHAnsi" w:cstheme="minorHAnsi"/>
          <w:lang w:val="en-AU"/>
        </w:rPr>
        <w:t xml:space="preserve"> </w:t>
      </w:r>
      <w:ins w:id="183" w:author="Jason Everett" w:date="2020-12-10T16:11:00Z">
        <w:r w:rsidR="007C7D4A">
          <w:rPr>
            <w:rFonts w:asciiTheme="minorHAnsi" w:hAnsiTheme="minorHAnsi" w:cstheme="minorHAnsi"/>
            <w:lang w:val="en-AU"/>
          </w:rPr>
          <w:t>linear</w:t>
        </w:r>
      </w:ins>
      <w:ins w:id="184" w:author="Jason Everett" w:date="2020-12-10T16:18:00Z">
        <w:r w:rsidR="00560EEA">
          <w:rPr>
            <w:rFonts w:asciiTheme="minorHAnsi" w:hAnsiTheme="minorHAnsi" w:cstheme="minorHAnsi"/>
            <w:lang w:val="en-AU"/>
          </w:rPr>
          <w:t xml:space="preserve"> </w:t>
        </w:r>
      </w:ins>
      <w:r w:rsidR="00B6278A">
        <w:rPr>
          <w:rFonts w:asciiTheme="minorHAnsi" w:hAnsiTheme="minorHAnsi" w:cstheme="minorHAnsi"/>
          <w:lang w:val="en-AU"/>
        </w:rPr>
        <w:t xml:space="preserve">slope of the </w:t>
      </w:r>
      <w:r w:rsidR="00B6278A" w:rsidRPr="00215A20">
        <w:rPr>
          <w:rFonts w:asciiTheme="minorHAnsi" w:hAnsiTheme="minorHAnsi" w:cstheme="minorHAnsi"/>
          <w:lang w:val="en-AU"/>
        </w:rPr>
        <w:t>zooplankton</w:t>
      </w:r>
      <w:del w:id="185" w:author="Jason Everett" w:date="2020-12-10T15:59:00Z">
        <w:r w:rsidR="00B6278A" w:rsidDel="00C57AC5">
          <w:rPr>
            <w:rFonts w:asciiTheme="minorHAnsi" w:hAnsiTheme="minorHAnsi" w:cstheme="minorHAnsi"/>
            <w:lang w:val="en-AU"/>
          </w:rPr>
          <w:delText xml:space="preserve"> biomass</w:delText>
        </w:r>
      </w:del>
      <w:r w:rsidR="00B6278A" w:rsidRPr="00215A20">
        <w:rPr>
          <w:rFonts w:asciiTheme="minorHAnsi" w:hAnsiTheme="minorHAnsi" w:cstheme="minorHAnsi"/>
          <w:lang w:val="en-AU"/>
        </w:rPr>
        <w:t xml:space="preserve"> size spectr</w:t>
      </w:r>
      <w:r w:rsidR="00B6278A">
        <w:rPr>
          <w:rFonts w:asciiTheme="minorHAnsi" w:hAnsiTheme="minorHAnsi" w:cstheme="minorHAnsi"/>
          <w:lang w:val="en-AU"/>
        </w:rPr>
        <w:t xml:space="preserve">um </w:t>
      </w:r>
      <w:r w:rsidR="00B6278A">
        <w:rPr>
          <w:rFonts w:asciiTheme="minorHAnsi" w:hAnsiTheme="minorHAnsi" w:cstheme="minorHAnsi"/>
          <w:lang w:val="en-AU"/>
        </w:rPr>
        <w:fldChar w:fldCharType="begin"/>
      </w:r>
      <w:r w:rsidR="00B6278A">
        <w:rPr>
          <w:rFonts w:asciiTheme="minorHAnsi" w:hAnsiTheme="minorHAnsi" w:cstheme="minorHAnsi"/>
          <w:lang w:val="en-AU"/>
        </w:rPr>
        <w:instrText xml:space="preserve"> ADDIN ZOTERO_ITEM CSL_CITATION {"citationID":"fdh4uUxq","properties":{"formattedCitation":"(Edwards et al., 2017; Sprules &amp; Barth, 2015)","plainCitation":"(Edwards et al., 2017; Sprules &amp; Barth, 2015)","noteIndex":0},"citationItems":[{"id":1656,"uris":["http://zotero.org/users/local/U6DoygBa/items/G9K9ZCKN"],"uri":["http://zotero.org/users/local/U6DoygBa/items/G9K9ZCKN"],"itemData":{"id":1656,"type":"article-journal","abstract":"Charles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B6278A">
        <w:rPr>
          <w:rFonts w:asciiTheme="minorHAnsi" w:hAnsiTheme="minorHAnsi" w:cstheme="minorHAnsi"/>
          <w:lang w:val="en-AU"/>
        </w:rPr>
        <w:fldChar w:fldCharType="separate"/>
      </w:r>
      <w:r w:rsidR="00B6278A" w:rsidRPr="00510ADC">
        <w:rPr>
          <w:rFonts w:ascii="Calibri" w:hAnsi="Calibri" w:cs="Calibri"/>
        </w:rPr>
        <w:t>(Edwards et al., 2017; Sprules &amp; Barth, 2015)</w:t>
      </w:r>
      <w:r w:rsidR="00B6278A">
        <w:rPr>
          <w:rFonts w:asciiTheme="minorHAnsi" w:hAnsiTheme="minorHAnsi" w:cstheme="minorHAnsi"/>
          <w:lang w:val="en-AU"/>
        </w:rPr>
        <w:fldChar w:fldCharType="end"/>
      </w:r>
      <w:del w:id="186" w:author="Jason Everett" w:date="2020-12-10T16:11:00Z">
        <w:r w:rsidR="00B6278A" w:rsidDel="007C7D4A">
          <w:rPr>
            <w:rFonts w:asciiTheme="minorHAnsi" w:hAnsiTheme="minorHAnsi" w:cstheme="minorHAnsi"/>
            <w:lang w:val="en-AU"/>
          </w:rPr>
          <w:delText xml:space="preserve">, </w:delText>
        </w:r>
      </w:del>
      <w:ins w:id="187" w:author="Jason Everett" w:date="2020-12-10T15:48:00Z">
        <w:r w:rsidR="00E21354">
          <w:rPr>
            <w:rFonts w:asciiTheme="minorHAnsi" w:hAnsiTheme="minorHAnsi" w:cstheme="minorHAnsi"/>
            <w:lang w:val="en-AU"/>
          </w:rPr>
          <w:t>,</w:t>
        </w:r>
      </w:ins>
      <w:ins w:id="188" w:author="Iain Suthers" w:date="2020-12-06T13:44:00Z">
        <w:del w:id="189" w:author="Jason Everett" w:date="2020-12-10T15:48:00Z">
          <w:r w:rsidR="00512453" w:rsidDel="00E21354">
            <w:rPr>
              <w:rFonts w:asciiTheme="minorHAnsi" w:hAnsiTheme="minorHAnsi" w:cstheme="minorHAnsi"/>
              <w:lang w:val="en-AU"/>
            </w:rPr>
            <w:delText>which</w:delText>
          </w:r>
        </w:del>
        <w:r w:rsidR="00512453">
          <w:rPr>
            <w:rFonts w:asciiTheme="minorHAnsi" w:hAnsiTheme="minorHAnsi" w:cstheme="minorHAnsi"/>
            <w:lang w:val="en-AU"/>
          </w:rPr>
          <w:t xml:space="preserve"> </w:t>
        </w:r>
      </w:ins>
      <w:del w:id="190" w:author="Iain Suthers" w:date="2020-12-06T13:44:00Z">
        <w:r w:rsidR="00B6278A" w:rsidDel="00512453">
          <w:rPr>
            <w:rFonts w:asciiTheme="minorHAnsi" w:hAnsiTheme="minorHAnsi" w:cstheme="minorHAnsi"/>
            <w:lang w:val="en-AU"/>
          </w:rPr>
          <w:delText xml:space="preserve">can </w:delText>
        </w:r>
      </w:del>
      <w:r w:rsidR="00B6278A">
        <w:rPr>
          <w:rFonts w:asciiTheme="minorHAnsi" w:hAnsiTheme="minorHAnsi" w:cstheme="minorHAnsi"/>
          <w:lang w:val="en-AU"/>
        </w:rPr>
        <w:t>provide</w:t>
      </w:r>
      <w:ins w:id="191" w:author="Iain Suthers" w:date="2020-12-06T13:44:00Z">
        <w:r w:rsidR="00512453">
          <w:rPr>
            <w:rFonts w:asciiTheme="minorHAnsi" w:hAnsiTheme="minorHAnsi" w:cstheme="minorHAnsi"/>
            <w:lang w:val="en-AU"/>
          </w:rPr>
          <w:t>s</w:t>
        </w:r>
      </w:ins>
      <w:r w:rsidR="00B6278A">
        <w:rPr>
          <w:rFonts w:asciiTheme="minorHAnsi" w:hAnsiTheme="minorHAnsi" w:cstheme="minorHAnsi"/>
          <w:lang w:val="en-AU"/>
        </w:rPr>
        <w:t xml:space="preserve"> insight into </w:t>
      </w:r>
      <w:ins w:id="192" w:author="Jason Everett" w:date="2020-12-10T15:48:00Z">
        <w:r w:rsidR="00F126E8">
          <w:rPr>
            <w:rFonts w:asciiTheme="minorHAnsi" w:hAnsiTheme="minorHAnsi" w:cstheme="minorHAnsi"/>
            <w:lang w:val="en-AU"/>
          </w:rPr>
          <w:t xml:space="preserve">energy transfer and </w:t>
        </w:r>
      </w:ins>
      <w:r w:rsidR="00B6278A">
        <w:rPr>
          <w:rFonts w:asciiTheme="minorHAnsi" w:hAnsiTheme="minorHAnsi" w:cstheme="minorHAnsi"/>
          <w:lang w:val="en-AU"/>
        </w:rPr>
        <w:t xml:space="preserve">community function </w:t>
      </w:r>
      <w:r w:rsidR="00B6278A">
        <w:rPr>
          <w:rFonts w:asciiTheme="minorHAnsi" w:hAnsiTheme="minorHAnsi" w:cstheme="minorHAnsi"/>
          <w:lang w:val="en-AU"/>
        </w:rPr>
        <w:fldChar w:fldCharType="begin"/>
      </w:r>
      <w:r w:rsidR="00DA4738">
        <w:rPr>
          <w:rFonts w:asciiTheme="minorHAnsi" w:hAnsiTheme="minorHAnsi" w:cstheme="minorHAnsi"/>
          <w:lang w:val="en-AU"/>
        </w:rPr>
        <w:instrText xml:space="preserve"> ADDIN ZOTERO_ITEM CSL_CITATION {"citationID":"9dTJ6CzN","properties":{"formattedCitation":"(Kerr &amp; Dickie, 2001; White et al., 2007)","plainCitation":"(Kerr &amp;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B6278A">
        <w:rPr>
          <w:rFonts w:asciiTheme="minorHAnsi" w:hAnsiTheme="minorHAnsi" w:cstheme="minorHAnsi"/>
          <w:lang w:val="en-AU"/>
        </w:rPr>
        <w:fldChar w:fldCharType="separate"/>
      </w:r>
      <w:r w:rsidR="00DA4738" w:rsidRPr="00DA4738">
        <w:rPr>
          <w:rFonts w:ascii="Calibri" w:hAnsi="Calibri" w:cs="Calibri"/>
        </w:rPr>
        <w:t>(Kerr &amp; Dickie, 2001; White et al., 2007)</w:t>
      </w:r>
      <w:r w:rsidR="00B6278A">
        <w:rPr>
          <w:rFonts w:asciiTheme="minorHAnsi" w:hAnsiTheme="minorHAnsi" w:cstheme="minorHAnsi"/>
          <w:lang w:val="en-AU"/>
        </w:rPr>
        <w:fldChar w:fldCharType="end"/>
      </w:r>
      <w:r w:rsidR="00B6278A" w:rsidRPr="00215A20">
        <w:rPr>
          <w:rFonts w:asciiTheme="minorHAnsi" w:hAnsiTheme="minorHAnsi" w:cstheme="minorHAnsi"/>
          <w:lang w:val="en-AU"/>
        </w:rPr>
        <w:t xml:space="preserve">. </w:t>
      </w:r>
      <w:del w:id="193" w:author="Iain Suthers" w:date="2020-12-06T13:42:00Z">
        <w:r w:rsidR="00B6278A" w:rsidRPr="00215A20" w:rsidDel="00512453">
          <w:rPr>
            <w:rFonts w:asciiTheme="minorHAnsi" w:hAnsiTheme="minorHAnsi" w:cstheme="minorHAnsi"/>
            <w:lang w:val="en-AU"/>
          </w:rPr>
          <w:delText>Usually calculated o</w:delText>
        </w:r>
      </w:del>
      <w:ins w:id="194" w:author="Iain Suthers" w:date="2020-12-06T13:42:00Z">
        <w:del w:id="195" w:author="Jason Everett" w:date="2020-12-10T16:12:00Z">
          <w:r w:rsidR="00512453" w:rsidDel="00597F31">
            <w:rPr>
              <w:rFonts w:asciiTheme="minorHAnsi" w:hAnsiTheme="minorHAnsi" w:cstheme="minorHAnsi"/>
              <w:lang w:val="en-AU"/>
            </w:rPr>
            <w:delText>O</w:delText>
          </w:r>
        </w:del>
      </w:ins>
      <w:del w:id="196" w:author="Jason Everett" w:date="2020-12-10T16:12:00Z">
        <w:r w:rsidR="00B6278A" w:rsidRPr="00215A20" w:rsidDel="00597F31">
          <w:rPr>
            <w:rFonts w:asciiTheme="minorHAnsi" w:hAnsiTheme="minorHAnsi" w:cstheme="minorHAnsi"/>
            <w:lang w:val="en-AU"/>
          </w:rPr>
          <w:delText>n a logarithmic body scale</w:delText>
        </w:r>
        <w:r w:rsidR="00B6278A" w:rsidDel="00597F31">
          <w:rPr>
            <w:rFonts w:asciiTheme="minorHAnsi" w:hAnsiTheme="minorHAnsi" w:cstheme="minorHAnsi"/>
            <w:lang w:val="en-AU"/>
          </w:rPr>
          <w:delText>,</w:delText>
        </w:r>
        <w:r w:rsidR="00B6278A" w:rsidRPr="00215A20" w:rsidDel="00597F31">
          <w:rPr>
            <w:rFonts w:asciiTheme="minorHAnsi" w:hAnsiTheme="minorHAnsi" w:cstheme="minorHAnsi"/>
            <w:lang w:val="en-AU"/>
          </w:rPr>
          <w:delText xml:space="preserve"> the</w:delText>
        </w:r>
      </w:del>
      <w:del w:id="197" w:author="Jason Everett" w:date="2020-12-10T16:19:00Z">
        <w:r w:rsidR="00B6278A" w:rsidRPr="00215A20" w:rsidDel="007A196B">
          <w:rPr>
            <w:rFonts w:asciiTheme="minorHAnsi" w:hAnsiTheme="minorHAnsi" w:cstheme="minorHAnsi"/>
            <w:lang w:val="en-AU"/>
          </w:rPr>
          <w:delText xml:space="preserve"> slope is negative and often linear.</w:delText>
        </w:r>
        <w:r w:rsidR="00B6278A" w:rsidDel="007A196B">
          <w:rPr>
            <w:rFonts w:asciiTheme="minorHAnsi" w:hAnsiTheme="minorHAnsi" w:cstheme="minorHAnsi"/>
            <w:lang w:val="en-AU"/>
          </w:rPr>
          <w:delText xml:space="preserve"> </w:delText>
        </w:r>
      </w:del>
      <w:ins w:id="198" w:author="Jason Everett" w:date="2020-12-10T16:19:00Z">
        <w:r w:rsidR="007A196B">
          <w:rPr>
            <w:rFonts w:asciiTheme="minorHAnsi" w:hAnsiTheme="minorHAnsi" w:cstheme="minorHAnsi"/>
            <w:lang w:val="en-AU"/>
          </w:rPr>
          <w:t>T</w:t>
        </w:r>
      </w:ins>
      <w:ins w:id="199" w:author="Jason Everett" w:date="2020-12-10T15:59:00Z">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 [</w:t>
        </w:r>
      </w:ins>
      <w:ins w:id="200" w:author="Jason Everett" w:date="2020-12-10T16:19:00Z">
        <w:r w:rsidR="008433D9">
          <w:rPr>
            <w:rFonts w:asciiTheme="minorHAnsi" w:hAnsiTheme="minorHAnsi" w:cstheme="minorHAnsi"/>
            <w:lang w:val="en-AU"/>
          </w:rPr>
          <w:t xml:space="preserve">Blanchard et al 2017, Sprules and Barth 2015, </w:t>
        </w:r>
      </w:ins>
      <w:ins w:id="201" w:author="Jason Everett" w:date="2020-12-10T16:20:00Z">
        <w:r w:rsidR="008433D9">
          <w:rPr>
            <w:rFonts w:asciiTheme="minorHAnsi" w:hAnsiTheme="minorHAnsi" w:cstheme="minorHAnsi"/>
            <w:lang w:val="en-AU"/>
          </w:rPr>
          <w:t>Andersen et al 2016)</w:t>
        </w:r>
      </w:ins>
      <w:ins w:id="202" w:author="Jason Everett" w:date="2020-12-10T15:59:00Z">
        <w:r w:rsidRPr="00C57AC5">
          <w:rPr>
            <w:rFonts w:asciiTheme="minorHAnsi" w:hAnsiTheme="minorHAnsi" w:cstheme="minorHAnsi"/>
            <w:lang w:val="en-AU"/>
          </w:rPr>
          <w:t>.</w:t>
        </w:r>
      </w:ins>
    </w:p>
    <w:p w14:paraId="19E25038" w14:textId="41F4C3FC" w:rsidR="0033593F" w:rsidRPr="00215A20" w:rsidRDefault="00B6278A" w:rsidP="00170AA4">
      <w:pPr>
        <w:pStyle w:val="Text"/>
        <w:spacing w:line="480" w:lineRule="auto"/>
        <w:rPr>
          <w:rFonts w:asciiTheme="minorHAnsi" w:hAnsiTheme="minorHAnsi" w:cstheme="minorHAnsi"/>
          <w:lang w:val="en-AU"/>
        </w:rPr>
      </w:pPr>
      <w:r>
        <w:rPr>
          <w:rFonts w:asciiTheme="minorHAnsi" w:hAnsiTheme="minorHAnsi" w:cstheme="minorHAnsi"/>
          <w:lang w:val="en-AU"/>
        </w:rPr>
        <w:t xml:space="preserve">When fish preferentially remove the larger zooplankton, spectra slopes </w:t>
      </w:r>
      <w:commentRangeStart w:id="203"/>
      <w:r>
        <w:rPr>
          <w:rFonts w:asciiTheme="minorHAnsi" w:hAnsiTheme="minorHAnsi" w:cstheme="minorHAnsi"/>
          <w:lang w:val="en-AU"/>
        </w:rPr>
        <w:t xml:space="preserve">tend to </w:t>
      </w:r>
      <w:commentRangeEnd w:id="203"/>
      <w:r w:rsidR="007E0955">
        <w:rPr>
          <w:rStyle w:val="CommentReference"/>
          <w:rFonts w:eastAsia="Calibri"/>
        </w:rPr>
        <w:commentReference w:id="203"/>
      </w:r>
      <w:r>
        <w:rPr>
          <w:rFonts w:asciiTheme="minorHAnsi" w:hAnsiTheme="minorHAnsi" w:cstheme="minorHAnsi"/>
          <w:lang w:val="en-AU"/>
        </w:rPr>
        <w:t xml:space="preserve">become steeper (more negative), increasing the relative abundance of smaller zooplankton. The elevation of the spectrum </w:t>
      </w:r>
      <w:ins w:id="204" w:author="Iain Suthers" w:date="2020-12-06T13:44:00Z">
        <w:r w:rsidR="00512453">
          <w:rPr>
            <w:rFonts w:asciiTheme="minorHAnsi" w:hAnsiTheme="minorHAnsi" w:cstheme="minorHAnsi"/>
            <w:lang w:val="en-AU"/>
          </w:rPr>
          <w:t xml:space="preserve">also </w:t>
        </w:r>
      </w:ins>
      <w:r>
        <w:rPr>
          <w:rFonts w:asciiTheme="minorHAnsi" w:hAnsiTheme="minorHAnsi" w:cstheme="minorHAnsi"/>
          <w:lang w:val="en-AU"/>
        </w:rPr>
        <w:t xml:space="preserve">reflects the environmental effects of nutrients and temperature such as in </w:t>
      </w:r>
      <w:r w:rsidRPr="00227259">
        <w:rPr>
          <w:rFonts w:asciiTheme="minorHAnsi" w:hAnsiTheme="minorHAnsi" w:cstheme="minorHAnsi"/>
          <w:lang w:val="en-AU"/>
        </w:rPr>
        <w:t>eutrophic estuaries</w:t>
      </w:r>
      <w:r w:rsidR="00227259" w:rsidRPr="00227259">
        <w:rPr>
          <w:rFonts w:asciiTheme="minorHAnsi" w:hAnsiTheme="minorHAnsi" w:cstheme="minorHAnsi"/>
          <w:lang w:val="en-AU"/>
        </w:rPr>
        <w:t xml:space="preserve"> </w:t>
      </w:r>
      <w:r w:rsidR="00227259">
        <w:rPr>
          <w:rFonts w:asciiTheme="minorHAnsi" w:hAnsiTheme="minorHAnsi" w:cstheme="minorHAnsi"/>
          <w:lang w:val="en-AU"/>
        </w:rPr>
        <w:fldChar w:fldCharType="begin"/>
      </w:r>
      <w:r w:rsidR="00227259">
        <w:rPr>
          <w:rFonts w:asciiTheme="minorHAnsi" w:hAnsiTheme="minorHAnsi" w:cstheme="minorHAnsi"/>
          <w:lang w:val="en-AU"/>
        </w:rPr>
        <w:instrText xml:space="preserve"> ADDIN ZOTERO_ITEM CSL_CITATION {"citationID":"9sYrhlxA","properties":{"formattedCitation":"(Guiet et al., 2016; Moore &amp; Suthers, 2006)","plainCitation":"(Guiet et al., 2016; Moore &amp; Suthers, 2006)","noteIndex":0},"citationItems":[{"id":1748,"uris":["http://zotero.org/users/local/U6DoygBa/items/AAJDXVSH"],"uri":["http://zotero.org/users/local/U6DoygBa/items/AAJDXVSH"],"itemData":{"id":1748,"type":"article-journal","abstract":"The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227259">
        <w:rPr>
          <w:rFonts w:asciiTheme="minorHAnsi" w:hAnsiTheme="minorHAnsi" w:cstheme="minorHAnsi"/>
          <w:lang w:val="en-AU"/>
        </w:rPr>
        <w:fldChar w:fldCharType="separate"/>
      </w:r>
      <w:r w:rsidR="00227259" w:rsidRPr="00227259">
        <w:rPr>
          <w:rFonts w:ascii="Calibri" w:hAnsi="Calibri" w:cs="Calibri"/>
        </w:rPr>
        <w:t>(Guiet et al., 2016; Moore &amp; Suthers, 2006)</w:t>
      </w:r>
      <w:r w:rsidR="00227259">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w:t>
      </w:r>
      <w:commentRangeStart w:id="205"/>
      <w:r w:rsidR="00F32FAA" w:rsidRPr="00215A20">
        <w:rPr>
          <w:rFonts w:asciiTheme="minorHAnsi" w:hAnsiTheme="minorHAnsi" w:cstheme="minorHAnsi"/>
          <w:lang w:val="en-AU"/>
        </w:rPr>
        <w:t>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510ADC" w:rsidRPr="00510ADC">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00F32FAA"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00F32FAA"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00F32FAA"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{"citationID":"F4LYt3jt","properties":{"formattedCitation":"(NBSS; Kerr &amp; Dickie, 2001)","plainCitation":"(NBSS; Kerr &amp;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510ADC" w:rsidRPr="00510ADC">
        <w:rPr>
          <w:rFonts w:ascii="Calibri" w:hAnsi="Calibri" w:cs="Calibri"/>
        </w:rPr>
        <w:t>(NBSS; Kerr &amp; Dickie, 2001)</w:t>
      </w:r>
      <w:r w:rsidR="00AC6C18" w:rsidRPr="00215A20">
        <w:rPr>
          <w:rFonts w:asciiTheme="minorHAnsi" w:hAnsiTheme="minorHAnsi" w:cstheme="minorHAnsi"/>
          <w:lang w:val="en-AU"/>
        </w:rPr>
        <w:fldChar w:fldCharType="end"/>
      </w:r>
      <w:r w:rsidR="00F32FAA"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w:t>
      </w:r>
      <w:r w:rsidR="00215A20" w:rsidRPr="00215A20">
        <w:rPr>
          <w:rFonts w:asciiTheme="minorHAnsi" w:hAnsiTheme="minorHAnsi" w:cstheme="minorHAnsi"/>
          <w:lang w:val="en-AU"/>
        </w:rPr>
        <w:lastRenderedPageBreak/>
        <w:t xml:space="preserve">data </w:t>
      </w:r>
      <w:r w:rsidR="00215A20" w:rsidRPr="00215A2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{"citationID":"oIKgnQDD","properties":{"formattedCitation":"(Krupica et al., 2012; Suthers et al., 2006; Vidondo et al., 1997)","plainCitation":"(Krupica et al., 2012; Suthers et al., 2006; 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377593" w:rsidRPr="00377593">
        <w:rPr>
          <w:rFonts w:ascii="Calibri" w:hAnsi="Calibri" w:cs="Calibri"/>
        </w:rPr>
        <w:t>(Krupica et al., 2012; Suthers et al., 2006; Vidondo et al., 1997)</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w:t>
      </w:r>
      <w:r w:rsidR="007E03B4">
        <w:rPr>
          <w:rFonts w:asciiTheme="minorHAnsi" w:hAnsiTheme="minorHAnsi" w:cstheme="minorHAnsi"/>
          <w:lang w:val="en-AU"/>
        </w:rPr>
        <w:t xml:space="preserve">is generally thought to </w:t>
      </w:r>
      <w:r w:rsidR="00AC6C18" w:rsidRPr="00215A20">
        <w:rPr>
          <w:rFonts w:asciiTheme="minorHAnsi" w:hAnsiTheme="minorHAnsi" w:cstheme="minorHAnsi"/>
          <w:lang w:val="en-AU"/>
        </w:rPr>
        <w:t>infer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{"citationID":"WRNQLM1O","properties":{"formattedCitation":"(Heath, 1995; Kerr &amp; Dickie, 2001; Zhou et al., 2010)","plainCitation":"(Heath, 1995; Kerr &amp;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510ADC" w:rsidRPr="00510ADC">
        <w:rPr>
          <w:rFonts w:ascii="Calibri" w:hAnsi="Calibri" w:cs="Calibri"/>
        </w:rPr>
        <w:t>(Heath, 1995; Kerr &amp;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commentRangeEnd w:id="205"/>
      <w:r w:rsidR="008433D9">
        <w:rPr>
          <w:rStyle w:val="CommentReference"/>
          <w:rFonts w:eastAsia="Calibri"/>
        </w:rPr>
        <w:commentReference w:id="205"/>
      </w:r>
      <w:r w:rsidR="00170AA4">
        <w:rPr>
          <w:rFonts w:asciiTheme="minorHAnsi" w:hAnsiTheme="minorHAnsi" w:cstheme="minorHAnsi"/>
          <w:lang w:val="en-AU"/>
        </w:rPr>
        <w:t xml:space="preserve">Steeper slopes have also been attributed to both </w:t>
      </w:r>
      <w:r w:rsidR="00170AA4" w:rsidRPr="00170AA4">
        <w:rPr>
          <w:rFonts w:asciiTheme="minorHAnsi" w:hAnsiTheme="minorHAnsi" w:cstheme="minorHAnsi"/>
          <w:lang w:val="en-AU"/>
        </w:rPr>
        <w:t>oligotrophic</w:t>
      </w:r>
      <w:r w:rsidR="00170AA4">
        <w:rPr>
          <w:rFonts w:asciiTheme="minorHAnsi" w:hAnsiTheme="minorHAnsi" w:cstheme="minorHAnsi"/>
          <w:lang w:val="en-AU"/>
        </w:rPr>
        <w:t xml:space="preserve"> </w:t>
      </w:r>
      <w:r w:rsidR="009B260D">
        <w:rPr>
          <w:rFonts w:asciiTheme="minorHAnsi" w:hAnsiTheme="minorHAnsi" w:cstheme="minorHAnsi"/>
          <w:lang w:val="en-AU"/>
        </w:rPr>
        <w:t xml:space="preserve">conditions </w:t>
      </w:r>
      <w:r w:rsidR="007E03B4">
        <w:rPr>
          <w:rFonts w:asciiTheme="minorHAnsi" w:hAnsiTheme="minorHAnsi" w:cstheme="minorHAnsi"/>
          <w:lang w:val="en-AU"/>
        </w:rPr>
        <w:t>as nutrients become scarce or</w:t>
      </w:r>
      <w:r w:rsidR="009B260D">
        <w:rPr>
          <w:rFonts w:asciiTheme="minorHAnsi" w:hAnsiTheme="minorHAnsi" w:cstheme="minorHAnsi"/>
          <w:lang w:val="en-AU"/>
        </w:rPr>
        <w:t xml:space="preserve"> </w:t>
      </w:r>
      <w:r w:rsidR="009B260D" w:rsidRPr="00170AA4">
        <w:rPr>
          <w:rFonts w:asciiTheme="minorHAnsi" w:hAnsiTheme="minorHAnsi" w:cstheme="minorHAnsi"/>
          <w:lang w:val="en-AU"/>
        </w:rPr>
        <w:t>and eutrophic conditions</w:t>
      </w:r>
      <w:r w:rsidR="009B260D">
        <w:rPr>
          <w:rFonts w:asciiTheme="minorHAnsi" w:hAnsiTheme="minorHAnsi" w:cstheme="minorHAnsi"/>
          <w:lang w:val="en-AU"/>
        </w:rPr>
        <w:t xml:space="preserve"> as </w:t>
      </w:r>
      <w:r w:rsidR="007E03B4">
        <w:rPr>
          <w:rFonts w:asciiTheme="minorHAnsi" w:hAnsiTheme="minorHAnsi" w:cstheme="minorHAnsi"/>
          <w:lang w:val="en-AU"/>
        </w:rPr>
        <w:t xml:space="preserve">energy transfer between trophic levels become inefficient </w:t>
      </w:r>
      <w:r w:rsidR="00170AA4">
        <w:rPr>
          <w:rFonts w:asciiTheme="minorHAnsi" w:hAnsiTheme="minorHAnsi" w:cstheme="minorHAnsi"/>
          <w:lang w:val="en-AU"/>
        </w:rPr>
        <w:t xml:space="preserve">and slopes should be interpreted cautiously </w:t>
      </w:r>
      <w:r w:rsidR="00170AA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{"citationID":"NxltOoj7","properties":{"formattedCitation":"(Atkinson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170AA4">
        <w:rPr>
          <w:rFonts w:asciiTheme="minorHAnsi" w:hAnsiTheme="minorHAnsi" w:cstheme="minorHAnsi"/>
          <w:lang w:val="en-AU"/>
        </w:rPr>
        <w:fldChar w:fldCharType="separate"/>
      </w:r>
      <w:r w:rsidR="00510ADC" w:rsidRPr="00510ADC">
        <w:rPr>
          <w:rFonts w:ascii="Calibri" w:hAnsi="Calibri" w:cs="Calibri"/>
        </w:rPr>
        <w:t>(Atkinson et al., 2020)</w:t>
      </w:r>
      <w:r w:rsidR="00170AA4">
        <w:rPr>
          <w:rFonts w:asciiTheme="minorHAnsi" w:hAnsiTheme="minorHAnsi" w:cstheme="minorHAnsi"/>
          <w:lang w:val="en-AU"/>
        </w:rPr>
        <w:fldChar w:fldCharType="end"/>
      </w:r>
      <w:r w:rsidR="00170AA4">
        <w:rPr>
          <w:rFonts w:asciiTheme="minorHAnsi" w:hAnsiTheme="minorHAnsi" w:cstheme="minorHAnsi"/>
          <w:lang w:val="en-AU"/>
        </w:rPr>
        <w:t>.</w:t>
      </w:r>
    </w:p>
    <w:p w14:paraId="26372779" w14:textId="3D12D90B" w:rsidR="009A6B8D" w:rsidRDefault="00E24C57" w:rsidP="00D715A7">
      <w:pPr>
        <w:pStyle w:val="Text"/>
        <w:spacing w:line="480" w:lineRule="auto"/>
        <w:rPr>
          <w:rFonts w:asciiTheme="minorHAnsi" w:hAnsiTheme="minorHAnsi" w:cstheme="minorHAnsi"/>
          <w:lang w:val="en-AU"/>
        </w:rPr>
      </w:pPr>
      <w:ins w:id="206" w:author="Jason Everett" w:date="2020-12-10T16:30:00Z">
        <w:r>
          <w:rPr>
            <w:rFonts w:asciiTheme="minorHAnsi" w:hAnsiTheme="minorHAnsi" w:cstheme="minorHAnsi"/>
            <w:lang w:val="en-AU"/>
          </w:rPr>
          <w:t xml:space="preserve">The </w:t>
        </w:r>
      </w:ins>
      <w:ins w:id="207" w:author="Jason Everett" w:date="2020-12-10T16:31:00Z">
        <w:r w:rsidR="00F116BC">
          <w:rPr>
            <w:rFonts w:asciiTheme="minorHAnsi" w:hAnsiTheme="minorHAnsi" w:cstheme="minorHAnsi"/>
            <w:lang w:val="en-AU"/>
          </w:rPr>
          <w:t xml:space="preserve">cross-shelf </w:t>
        </w:r>
      </w:ins>
      <w:ins w:id="208" w:author="Jason Everett" w:date="2020-12-10T16:30:00Z">
        <w:r>
          <w:rPr>
            <w:rFonts w:asciiTheme="minorHAnsi" w:hAnsiTheme="minorHAnsi" w:cstheme="minorHAnsi"/>
            <w:lang w:val="en-AU"/>
          </w:rPr>
          <w:t>patterns in zooplankton s</w:t>
        </w:r>
      </w:ins>
      <w:ins w:id="209" w:author="Jason Everett" w:date="2020-12-10T16:31:00Z">
        <w:r>
          <w:rPr>
            <w:rFonts w:asciiTheme="minorHAnsi" w:hAnsiTheme="minorHAnsi" w:cstheme="minorHAnsi"/>
            <w:lang w:val="en-AU"/>
          </w:rPr>
          <w:t xml:space="preserve">ize spectra </w:t>
        </w:r>
      </w:ins>
      <w:ins w:id="210" w:author="Jason Everett" w:date="2020-12-10T16:30:00Z">
        <w:r>
          <w:rPr>
            <w:rFonts w:asciiTheme="minorHAnsi" w:hAnsiTheme="minorHAnsi" w:cstheme="minorHAnsi"/>
            <w:lang w:val="en-AU"/>
          </w:rPr>
          <w:t>slopes</w:t>
        </w:r>
      </w:ins>
      <w:ins w:id="211" w:author="Jason Everett" w:date="2020-12-10T16:31:00Z">
        <w:r>
          <w:rPr>
            <w:rFonts w:asciiTheme="minorHAnsi" w:hAnsiTheme="minorHAnsi" w:cstheme="minorHAnsi"/>
            <w:lang w:val="en-AU"/>
          </w:rPr>
          <w:t xml:space="preserve"> have been examined on continental shelves globally. </w:t>
        </w:r>
      </w:ins>
      <w:r w:rsidR="009A6B8D" w:rsidRPr="00F15D89">
        <w:rPr>
          <w:rFonts w:asciiTheme="minorHAnsi" w:hAnsiTheme="minorHAnsi" w:cstheme="minorHAnsi"/>
          <w:lang w:val="en-AU"/>
        </w:rPr>
        <w:t>In the south</w:t>
      </w:r>
      <w:r w:rsidR="00B26CB7">
        <w:rPr>
          <w:rFonts w:asciiTheme="minorHAnsi" w:hAnsiTheme="minorHAnsi" w:cstheme="minorHAnsi"/>
          <w:lang w:val="en-AU"/>
        </w:rPr>
        <w:t>west</w:t>
      </w:r>
      <w:r w:rsidR="009A6B8D" w:rsidRPr="00F15D89">
        <w:rPr>
          <w:rFonts w:asciiTheme="minorHAnsi" w:hAnsiTheme="minorHAnsi" w:cstheme="minorHAnsi"/>
          <w:lang w:val="en-AU"/>
        </w:rPr>
        <w:t xml:space="preserve"> Atlantic</w:t>
      </w:r>
      <w:r w:rsidR="009A6B8D">
        <w:rPr>
          <w:rFonts w:asciiTheme="minorHAnsi" w:hAnsiTheme="minorHAnsi" w:cstheme="minorHAnsi"/>
          <w:lang w:val="en-AU"/>
        </w:rPr>
        <w:t>,</w:t>
      </w:r>
      <w:r w:rsidR="009A6B8D"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009A6B8D" w:rsidRPr="00F15D89">
        <w:rPr>
          <w:rFonts w:asciiTheme="minorHAnsi" w:hAnsiTheme="minorHAnsi" w:cstheme="minorHAnsi"/>
          <w:lang w:val="en-AU"/>
        </w:rPr>
        <w:t xml:space="preserve"> slope</w:t>
      </w:r>
      <w:r w:rsidR="009A6B8D">
        <w:rPr>
          <w:rFonts w:asciiTheme="minorHAnsi" w:hAnsiTheme="minorHAnsi" w:cstheme="minorHAnsi"/>
          <w:lang w:val="en-AU"/>
        </w:rPr>
        <w:t xml:space="preserve"> </w:t>
      </w:r>
      <w:r w:rsidR="009A6B8D" w:rsidRPr="00F15D89">
        <w:rPr>
          <w:rFonts w:asciiTheme="minorHAnsi" w:hAnsiTheme="minorHAnsi" w:cstheme="minorHAnsi"/>
          <w:lang w:val="en-AU"/>
        </w:rPr>
        <w:t xml:space="preserve">compared to the offshore oceanic stations which were </w:t>
      </w:r>
      <w:commentRangeStart w:id="212"/>
      <w:r w:rsidR="009A6B8D" w:rsidRPr="00F15D89">
        <w:rPr>
          <w:rFonts w:asciiTheme="minorHAnsi" w:hAnsiTheme="minorHAnsi" w:cstheme="minorHAnsi"/>
          <w:lang w:val="en-AU"/>
        </w:rPr>
        <w:t xml:space="preserve">typically more vertically stratified </w:t>
      </w:r>
      <w:commentRangeEnd w:id="212"/>
      <w:r w:rsidR="0092783D">
        <w:rPr>
          <w:rStyle w:val="CommentReference"/>
          <w:rFonts w:eastAsia="Calibri"/>
        </w:rPr>
        <w:commentReference w:id="212"/>
      </w:r>
      <w:r w:rsidR="009A6B8D">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9A6B8D">
        <w:rPr>
          <w:rFonts w:asciiTheme="minorHAnsi" w:hAnsiTheme="minorHAnsi" w:cstheme="minorHAnsi"/>
          <w:lang w:val="en-AU"/>
        </w:rPr>
        <w:fldChar w:fldCharType="separate"/>
      </w:r>
      <w:r w:rsidR="00377593" w:rsidRPr="00377593">
        <w:rPr>
          <w:rFonts w:ascii="Calibri" w:hAnsi="Calibri" w:cs="Calibri"/>
        </w:rPr>
        <w:t>(Marcolin et al., 2013)</w:t>
      </w:r>
      <w:r w:rsidR="009A6B8D">
        <w:rPr>
          <w:rFonts w:asciiTheme="minorHAnsi" w:hAnsiTheme="minorHAnsi" w:cstheme="minorHAnsi"/>
          <w:lang w:val="en-AU"/>
        </w:rPr>
        <w:fldChar w:fldCharType="end"/>
      </w:r>
      <w:r w:rsidR="009A6B8D" w:rsidRPr="00F15D89">
        <w:rPr>
          <w:rFonts w:asciiTheme="minorHAnsi" w:hAnsiTheme="minorHAnsi" w:cstheme="minorHAnsi"/>
          <w:lang w:val="en-AU"/>
        </w:rPr>
        <w:t>. This is similar to</w:t>
      </w:r>
      <w:r w:rsidR="009A6B8D">
        <w:rPr>
          <w:rFonts w:asciiTheme="minorHAnsi" w:hAnsiTheme="minorHAnsi" w:cstheme="minorHAnsi"/>
          <w:lang w:val="en-AU"/>
        </w:rPr>
        <w:t xml:space="preserve"> the</w:t>
      </w:r>
      <w:r w:rsidR="009A6B8D"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sidR="009A6B8D">
        <w:rPr>
          <w:rFonts w:asciiTheme="minorHAnsi" w:hAnsiTheme="minorHAnsi" w:cstheme="minorHAnsi"/>
          <w:lang w:val="en-AU"/>
        </w:rPr>
        <w:t>slopes</w:t>
      </w:r>
      <w:r w:rsidR="009A6B8D" w:rsidRPr="00F15D89">
        <w:rPr>
          <w:rFonts w:asciiTheme="minorHAnsi" w:hAnsiTheme="minorHAnsi" w:cstheme="minorHAnsi"/>
          <w:lang w:val="en-AU"/>
        </w:rPr>
        <w:t xml:space="preserve"> were found in some but not all inshore regions </w:t>
      </w:r>
      <w:r w:rsidR="009A6B8D">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{"citationID":"4ezbOyAY","properties":{"formattedCitation":"(Irigoien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9A6B8D">
        <w:rPr>
          <w:rFonts w:asciiTheme="minorHAnsi" w:hAnsiTheme="minorHAnsi" w:cstheme="minorHAnsi"/>
          <w:lang w:val="en-AU"/>
        </w:rPr>
        <w:fldChar w:fldCharType="separate"/>
      </w:r>
      <w:r w:rsidR="00510ADC" w:rsidRPr="00510ADC">
        <w:rPr>
          <w:rFonts w:ascii="Calibri" w:hAnsi="Calibri" w:cs="Calibri"/>
        </w:rPr>
        <w:t>(Irigoien et al., 2009; Sourisseau &amp; Carlotti, 2006; Vandromme et al., 2014)</w:t>
      </w:r>
      <w:r w:rsidR="009A6B8D">
        <w:rPr>
          <w:rFonts w:asciiTheme="minorHAnsi" w:hAnsiTheme="minorHAnsi" w:cstheme="minorHAnsi"/>
          <w:lang w:val="en-AU"/>
        </w:rPr>
        <w:fldChar w:fldCharType="end"/>
      </w:r>
      <w:r w:rsidR="009A6B8D" w:rsidRPr="00F15D89">
        <w:rPr>
          <w:rFonts w:asciiTheme="minorHAnsi" w:hAnsiTheme="minorHAnsi" w:cstheme="minorHAnsi"/>
          <w:lang w:val="en-AU"/>
        </w:rPr>
        <w:t xml:space="preserve">. </w:t>
      </w:r>
      <w:r w:rsidR="009A6B8D">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sidR="009A6B8D">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commentRangeStart w:id="213"/>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w:t>
      </w:r>
      <w:commentRangeStart w:id="214"/>
      <w:r w:rsidR="00D32402" w:rsidRPr="00F15D89">
        <w:rPr>
          <w:rFonts w:asciiTheme="minorHAnsi" w:hAnsiTheme="minorHAnsi" w:cstheme="minorHAnsi"/>
          <w:lang w:val="en-AU"/>
        </w:rPr>
        <w:t>New York</w:t>
      </w:r>
      <w:commentRangeEnd w:id="214"/>
      <w:r w:rsidR="0092783D">
        <w:rPr>
          <w:rStyle w:val="CommentReference"/>
          <w:rFonts w:eastAsia="Calibri"/>
        </w:rPr>
        <w:commentReference w:id="214"/>
      </w:r>
      <w:r w:rsidR="00D32402" w:rsidRPr="00F15D89">
        <w:rPr>
          <w:rFonts w:asciiTheme="minorHAnsi" w:hAnsiTheme="minorHAnsi" w:cstheme="minorHAnsi"/>
          <w:lang w:val="en-AU"/>
        </w:rPr>
        <w:t xml:space="preserve">,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w:t>
      </w:r>
      <w:del w:id="215" w:author="Iain Suthers" w:date="2020-12-06T13:45:00Z">
        <w:r w:rsidR="00D32402" w:rsidRPr="00F15D89" w:rsidDel="00512453">
          <w:rPr>
            <w:rFonts w:asciiTheme="minorHAnsi" w:hAnsiTheme="minorHAnsi" w:cstheme="minorHAnsi"/>
            <w:lang w:val="en-AU"/>
          </w:rPr>
          <w:delText xml:space="preserve">is </w:delText>
        </w:r>
      </w:del>
      <w:r w:rsidR="00D32402" w:rsidRPr="00F15D89">
        <w:rPr>
          <w:rFonts w:asciiTheme="minorHAnsi" w:hAnsiTheme="minorHAnsi" w:cstheme="minorHAnsi"/>
          <w:lang w:val="en-AU"/>
        </w:rPr>
        <w:t>contrast</w:t>
      </w:r>
      <w:ins w:id="216" w:author="Iain Suthers" w:date="2020-12-06T13:45:00Z">
        <w:r w:rsidR="00512453">
          <w:rPr>
            <w:rFonts w:asciiTheme="minorHAnsi" w:hAnsiTheme="minorHAnsi" w:cstheme="minorHAnsi"/>
            <w:lang w:val="en-AU"/>
          </w:rPr>
          <w:t>s</w:t>
        </w:r>
      </w:ins>
      <w:del w:id="217" w:author="Iain Suthers" w:date="2020-12-06T13:45:00Z">
        <w:r w:rsidR="00D32402" w:rsidRPr="00F15D89" w:rsidDel="00512453">
          <w:rPr>
            <w:rFonts w:asciiTheme="minorHAnsi" w:hAnsiTheme="minorHAnsi" w:cstheme="minorHAnsi"/>
            <w:lang w:val="en-AU"/>
          </w:rPr>
          <w:delText>ed</w:delText>
        </w:r>
      </w:del>
      <w:r w:rsidR="00D32402" w:rsidRPr="00F15D89">
        <w:rPr>
          <w:rFonts w:asciiTheme="minorHAnsi" w:hAnsiTheme="minorHAnsi" w:cstheme="minorHAnsi"/>
          <w:lang w:val="en-AU"/>
        </w:rPr>
        <w:t xml:space="preserve">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w:t>
      </w:r>
      <w:commentRangeEnd w:id="213"/>
      <w:r w:rsidR="00A27F40">
        <w:rPr>
          <w:rStyle w:val="CommentReference"/>
          <w:rFonts w:eastAsia="Calibri"/>
        </w:rPr>
        <w:commentReference w:id="213"/>
      </w:r>
      <w:r w:rsidR="001A502C">
        <w:rPr>
          <w:rFonts w:asciiTheme="minorHAnsi" w:hAnsiTheme="minorHAnsi" w:cstheme="minorHAnsi"/>
          <w:lang w:val="en-AU"/>
        </w:rPr>
        <w:t>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sidR="00D32402">
        <w:rPr>
          <w:rFonts w:asciiTheme="minorHAnsi" w:hAnsiTheme="minorHAnsi" w:cstheme="minorHAnsi"/>
          <w:lang w:val="en-AU"/>
        </w:rPr>
        <w:fldChar w:fldCharType="separate"/>
      </w:r>
      <w:r w:rsidR="00377593" w:rsidRPr="00377593">
        <w:rPr>
          <w:rFonts w:ascii="Calibri" w:hAnsi="Calibri" w:cs="Calibri"/>
        </w:rPr>
        <w:t>(Marcolin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w:t>
      </w:r>
      <w:commentRangeStart w:id="218"/>
      <w:r w:rsidR="00D32402" w:rsidRPr="00F15D89">
        <w:rPr>
          <w:rFonts w:asciiTheme="minorHAnsi" w:hAnsiTheme="minorHAnsi" w:cstheme="minorHAnsi"/>
          <w:lang w:val="en-AU"/>
        </w:rPr>
        <w:t>distributions</w:t>
      </w:r>
      <w:commentRangeEnd w:id="218"/>
      <w:r w:rsidR="00A27F40">
        <w:rPr>
          <w:rStyle w:val="CommentReference"/>
          <w:rFonts w:eastAsia="Calibri"/>
        </w:rPr>
        <w:commentReference w:id="218"/>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510ADC" w:rsidRPr="00510ADC">
        <w:rPr>
          <w:rFonts w:ascii="Calibri" w:hAnsi="Calibri" w:cs="Calibri"/>
        </w:rPr>
        <w:t>(Aarflot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sidR="009A6B8D">
        <w:rPr>
          <w:rFonts w:asciiTheme="minorHAnsi" w:hAnsiTheme="minorHAnsi" w:cstheme="minorHAnsi"/>
          <w:lang w:val="en-AU"/>
        </w:rPr>
        <w:t xml:space="preserve"> </w:t>
      </w:r>
    </w:p>
    <w:p w14:paraId="24DC04BF" w14:textId="1C6CAD52" w:rsidR="00B6278A" w:rsidRDefault="00B6278A" w:rsidP="00B6278A">
      <w:pPr>
        <w:pStyle w:val="Text"/>
        <w:spacing w:line="480" w:lineRule="auto"/>
        <w:rPr>
          <w:rFonts w:asciiTheme="minorHAnsi" w:hAnsiTheme="minorHAnsi" w:cstheme="minorHAnsi"/>
          <w:lang w:val="en-AU"/>
        </w:rPr>
      </w:pPr>
      <w:r>
        <w:rPr>
          <w:rFonts w:asciiTheme="minorHAnsi" w:hAnsiTheme="minorHAnsi" w:cstheme="minorHAnsi"/>
          <w:lang w:val="en-AU"/>
        </w:rPr>
        <w:lastRenderedPageBreak/>
        <w:t xml:space="preserve">Despite the previous research on </w:t>
      </w:r>
      <w:del w:id="219" w:author="Iain Suthers" w:date="2020-12-06T13:52:00Z">
        <w:r w:rsidDel="00A27F40">
          <w:rPr>
            <w:rFonts w:asciiTheme="minorHAnsi" w:hAnsiTheme="minorHAnsi" w:cstheme="minorHAnsi"/>
            <w:lang w:val="en-AU"/>
          </w:rPr>
          <w:delText>cross-</w:delText>
        </w:r>
      </w:del>
      <w:r>
        <w:rPr>
          <w:rFonts w:asciiTheme="minorHAnsi" w:hAnsiTheme="minorHAnsi" w:cstheme="minorHAnsi"/>
          <w:lang w:val="en-AU"/>
        </w:rPr>
        <w:t xml:space="preserve">shelf distributions of zooplankton, there remains </w:t>
      </w:r>
      <w:del w:id="220" w:author="Iain Suthers" w:date="2020-12-06T13:53:00Z">
        <w:r w:rsidDel="00A27F40">
          <w:rPr>
            <w:rFonts w:asciiTheme="minorHAnsi" w:hAnsiTheme="minorHAnsi" w:cstheme="minorHAnsi"/>
            <w:lang w:val="en-AU"/>
          </w:rPr>
          <w:delText xml:space="preserve">little </w:delText>
        </w:r>
      </w:del>
      <w:ins w:id="221" w:author="Iain Suthers" w:date="2020-12-06T13:53:00Z">
        <w:r w:rsidR="00A27F40">
          <w:rPr>
            <w:rFonts w:asciiTheme="minorHAnsi" w:hAnsiTheme="minorHAnsi" w:cstheme="minorHAnsi"/>
            <w:lang w:val="en-AU"/>
          </w:rPr>
          <w:t xml:space="preserve">a </w:t>
        </w:r>
      </w:ins>
      <w:r>
        <w:rPr>
          <w:rFonts w:asciiTheme="minorHAnsi" w:hAnsiTheme="minorHAnsi" w:cstheme="minorHAnsi"/>
          <w:lang w:val="en-AU"/>
        </w:rPr>
        <w:t xml:space="preserve">knowledge </w:t>
      </w:r>
      <w:ins w:id="222" w:author="Iain Suthers" w:date="2020-12-06T13:53:00Z">
        <w:r w:rsidR="00A27F40">
          <w:rPr>
            <w:rFonts w:asciiTheme="minorHAnsi" w:hAnsiTheme="minorHAnsi" w:cstheme="minorHAnsi"/>
            <w:lang w:val="en-AU"/>
          </w:rPr>
          <w:t xml:space="preserve">gap </w:t>
        </w:r>
      </w:ins>
      <w:r>
        <w:rPr>
          <w:rFonts w:asciiTheme="minorHAnsi" w:hAnsiTheme="minorHAnsi" w:cstheme="minorHAnsi"/>
          <w:lang w:val="en-AU"/>
        </w:rPr>
        <w:t xml:space="preserve">about how </w:t>
      </w:r>
      <w:commentRangeStart w:id="223"/>
      <w:r>
        <w:rPr>
          <w:rFonts w:asciiTheme="minorHAnsi" w:hAnsiTheme="minorHAnsi" w:cstheme="minorHAnsi"/>
          <w:lang w:val="en-AU"/>
        </w:rPr>
        <w:t>WBCs</w:t>
      </w:r>
      <w:commentRangeEnd w:id="223"/>
      <w:r w:rsidR="009F7A75">
        <w:rPr>
          <w:rStyle w:val="CommentReference"/>
          <w:rFonts w:eastAsia="Calibri"/>
        </w:rPr>
        <w:commentReference w:id="223"/>
      </w:r>
      <w:r>
        <w:rPr>
          <w:rFonts w:asciiTheme="minorHAnsi" w:hAnsiTheme="minorHAnsi" w:cstheme="minorHAnsi"/>
          <w:lang w:val="en-AU"/>
        </w:rPr>
        <w:t xml:space="preserve"> </w:t>
      </w:r>
      <w:ins w:id="224" w:author="Iain Suthers" w:date="2020-12-06T13:53:00Z">
        <w:r w:rsidR="00A27F40">
          <w:rPr>
            <w:rFonts w:asciiTheme="minorHAnsi" w:hAnsiTheme="minorHAnsi" w:cstheme="minorHAnsi"/>
            <w:lang w:val="en-AU"/>
          </w:rPr>
          <w:t>a</w:t>
        </w:r>
      </w:ins>
      <w:del w:id="225" w:author="Iain Suthers" w:date="2020-12-06T13:53:00Z">
        <w:r w:rsidDel="00A27F40">
          <w:rPr>
            <w:rFonts w:asciiTheme="minorHAnsi" w:hAnsiTheme="minorHAnsi" w:cstheme="minorHAnsi"/>
            <w:lang w:val="en-AU"/>
          </w:rPr>
          <w:delText>e</w:delText>
        </w:r>
      </w:del>
      <w:r>
        <w:rPr>
          <w:rFonts w:asciiTheme="minorHAnsi" w:hAnsiTheme="minorHAnsi" w:cstheme="minorHAnsi"/>
          <w:lang w:val="en-AU"/>
        </w:rPr>
        <w:t>ffect zooplankton communities on temperate continental shelves, particularly in terms of the vertical structure. This lack of knowledge is highlighted in temperate eastern Australia where there has been no research into cross-shelf patterns of zooplankton</w:t>
      </w:r>
      <w:ins w:id="226" w:author="Iain Suthers" w:date="2020-12-06T13:53:00Z">
        <w:r w:rsidR="00A27F40">
          <w:rPr>
            <w:rFonts w:asciiTheme="minorHAnsi" w:hAnsiTheme="minorHAnsi" w:cstheme="minorHAnsi"/>
            <w:lang w:val="en-AU"/>
          </w:rPr>
          <w:t>, in relation to the observed patterns of chlorophyll (Everett et al. 2014)</w:t>
        </w:r>
      </w:ins>
      <w:r>
        <w:rPr>
          <w:rFonts w:asciiTheme="minorHAnsi" w:hAnsiTheme="minorHAnsi" w:cstheme="minorHAnsi"/>
          <w:lang w:val="en-AU"/>
        </w:rPr>
        <w:t xml:space="preserve">. We aim to fill this </w:t>
      </w:r>
      <w:del w:id="227" w:author="Iain Suthers" w:date="2020-12-06T13:54:00Z">
        <w:r w:rsidDel="00A27F40">
          <w:rPr>
            <w:rFonts w:asciiTheme="minorHAnsi" w:hAnsiTheme="minorHAnsi" w:cstheme="minorHAnsi"/>
            <w:lang w:val="en-AU"/>
          </w:rPr>
          <w:delText xml:space="preserve">knowledge </w:delText>
        </w:r>
      </w:del>
      <w:r>
        <w:rPr>
          <w:rFonts w:asciiTheme="minorHAnsi" w:hAnsiTheme="minorHAnsi" w:cstheme="minorHAnsi"/>
          <w:lang w:val="en-AU"/>
        </w:rPr>
        <w:t>gap by describing horizontal and vertical patterns in the zooplankton community by using a case study of four 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77777777"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339463B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2B754C">
        <w:rPr>
          <w:rFonts w:asciiTheme="minorHAnsi" w:hAnsiTheme="minorHAnsi" w:cstheme="minorHAnsi"/>
          <w:lang w:val="en-AU"/>
        </w:rPr>
        <w:instrText xml:space="preserve"> ADDIN ZOTERO_ITEM CSL_CITATION {"citationID":"Zf9djeMa","properties":{"formattedCitation":"(Ridgway &amp; Dunn, 2003)","plainCitation":"(Ridgway &amp;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2B754C" w:rsidRPr="002B754C">
        <w:rPr>
          <w:rFonts w:ascii="Calibri" w:hAnsi="Calibri" w:cs="Calibri"/>
        </w:rPr>
        <w:t>(Ridgway &amp;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510ADC">
        <w:rPr>
          <w:rFonts w:ascii="Calibri" w:hAnsi="Calibri" w:cs="Calibri"/>
        </w:rPr>
        <w:t>(Archer et al.,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510ADC">
        <w:rPr>
          <w:rFonts w:ascii="Calibri" w:hAnsi="Calibri" w:cs="Calibri"/>
        </w:rPr>
        <w:t>(Cetina-Heredia et al., 2014; Oke et al.,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{"citationID":"MQEoJVlq","properties":{"formattedCitation":"(Schaeffer &amp; Roughan, 2015)","plainCitation":"(Schaeffer &amp;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&amp;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757266">
        <w:rPr>
          <w:rFonts w:ascii="Cambria Math" w:hAnsi="Cambria Math" w:cs="Cambria Math"/>
          <w:lang w:val="en-AU"/>
        </w:rPr>
        <w:instrText>∼</w:instrText>
      </w:r>
      <w:r w:rsidR="00757266">
        <w:rPr>
          <w:rFonts w:asciiTheme="minorHAnsi" w:hAnsiTheme="minorHAnsi" w:cstheme="minorHAnsi"/>
          <w:lang w:val="en-AU"/>
        </w:rPr>
        <w:instrText>32</w:instrText>
      </w:r>
      <w:r w:rsidR="00757266">
        <w:rPr>
          <w:rFonts w:ascii="Calibri" w:hAnsi="Calibri" w:cs="Calibri"/>
          <w:lang w:val="en-AU"/>
        </w:rPr>
        <w:instrText>°</w:instrText>
      </w:r>
      <w:r w:rsidR="00757266">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2B754C">
        <w:rPr>
          <w:rFonts w:asciiTheme="minorHAnsi" w:hAnsiTheme="minorHAnsi" w:cstheme="minorHAnsi"/>
          <w:lang w:val="en-AU"/>
        </w:rPr>
        <w:instrText xml:space="preserve"> ADDIN ZOTERO_ITEM CSL_CITATION {"citationID":"49km3Ipn","properties":{"formattedCitation":"(L. H. Armbrecht et al., 2014, 2015)","plainCitation":"(L. H. 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2B754C" w:rsidRPr="002B754C">
        <w:rPr>
          <w:rFonts w:ascii="Calibri" w:hAnsi="Calibri" w:cs="Calibri"/>
        </w:rPr>
        <w:t>(L. H. Armbrecht et al.,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6DD2A8C5"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w:t>
      </w:r>
      <w:r w:rsidR="00871C8A">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w:t>
      </w:r>
      <w:r w:rsidR="00871C8A" w:rsidRPr="00450CBE">
        <w:rPr>
          <w:rFonts w:asciiTheme="minorHAnsi" w:hAnsiTheme="minorHAnsi" w:cstheme="minorHAnsi"/>
          <w:b w:val="0"/>
          <w:bCs w:val="0"/>
          <w:lang w:val="en-AU"/>
        </w:rPr>
        <w:t xml:space="preserve">previous studies </w:t>
      </w:r>
      <w:r w:rsidR="00871C8A" w:rsidRPr="00450CBE">
        <w:rPr>
          <w:rFonts w:asciiTheme="minorHAnsi" w:hAnsiTheme="minorHAnsi" w:cstheme="minorHAnsi"/>
          <w:b w:val="0"/>
          <w:bCs w:val="0"/>
          <w:lang w:val="en-AU"/>
        </w:rPr>
        <w:fldChar w:fldCharType="begin"/>
      </w:r>
      <w:r w:rsidR="00450CBE" w:rsidRPr="00450CBE">
        <w:rPr>
          <w:rFonts w:asciiTheme="minorHAnsi" w:hAnsiTheme="minorHAnsi" w:cstheme="minorHAnsi"/>
          <w:b w:val="0"/>
          <w:bCs w:val="0"/>
          <w:lang w:val="en-AU"/>
        </w:rPr>
        <w:instrText xml:space="preserve"> ADDIN ZOTERO_ITEM CSL_CITATION {"citationID":"B2TSDBTR","properties":{"formattedCitation":"(Baird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450CBE">
        <w:rPr>
          <w:rFonts w:asciiTheme="minorHAnsi" w:hAnsiTheme="minorHAnsi" w:cstheme="minorHAnsi"/>
          <w:b w:val="0"/>
          <w:bCs w:val="0"/>
          <w:lang w:val="en-AU"/>
        </w:rPr>
        <w:fldChar w:fldCharType="separate"/>
      </w:r>
      <w:r w:rsidR="00450CBE" w:rsidRPr="00450CBE">
        <w:rPr>
          <w:rFonts w:ascii="Calibri" w:hAnsi="Calibri" w:cs="Calibri"/>
          <w:b w:val="0"/>
          <w:bCs w:val="0"/>
        </w:rPr>
        <w:t>(Baird et al., 2008)</w:t>
      </w:r>
      <w:r w:rsidR="00871C8A" w:rsidRPr="00450CBE">
        <w:rPr>
          <w:rFonts w:asciiTheme="minorHAnsi" w:hAnsiTheme="minorHAnsi" w:cstheme="minorHAnsi"/>
          <w:b w:val="0"/>
          <w:bCs w:val="0"/>
          <w:lang w:val="en-AU"/>
        </w:rPr>
        <w:fldChar w:fldCharType="end"/>
      </w:r>
      <w:r w:rsidR="005F0C51" w:rsidRPr="00450CBE">
        <w:rPr>
          <w:rFonts w:asciiTheme="minorHAnsi" w:hAnsiTheme="minorHAnsi" w:cstheme="minorHAnsi"/>
          <w:b w:val="0"/>
          <w:bCs w:val="0"/>
          <w:lang w:val="en-AU"/>
        </w:rPr>
        <w:t>. Mounted</w:t>
      </w:r>
      <w:r w:rsidR="005F0C51" w:rsidRPr="005D44A7">
        <w:rPr>
          <w:rFonts w:asciiTheme="minorHAnsi" w:hAnsiTheme="minorHAnsi" w:cstheme="minorHAnsi"/>
          <w:b w:val="0"/>
          <w:bCs w:val="0"/>
          <w:lang w:val="en-AU"/>
        </w:rPr>
        <w:t xml:space="preserve"> on the </w:t>
      </w:r>
      <w:r w:rsidR="00293DBB" w:rsidRPr="005D44A7">
        <w:rPr>
          <w:rFonts w:asciiTheme="minorHAnsi" w:hAnsiTheme="minorHAnsi" w:cstheme="minorHAnsi"/>
          <w:b w:val="0"/>
          <w:bCs w:val="0"/>
          <w:lang w:val="en-AU"/>
        </w:rPr>
        <w:t>SeaSoar</w:t>
      </w:r>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r w:rsidR="00014258" w:rsidRPr="00014258">
        <w:rPr>
          <w:rFonts w:asciiTheme="minorHAnsi" w:hAnsiTheme="minorHAnsi" w:cstheme="minorHAnsi"/>
          <w:b w:val="0"/>
          <w:bCs w:val="0"/>
          <w:lang w:val="en-AU"/>
        </w:rPr>
        <w:t>Paroscientific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r>
        <w:rPr>
          <w:rFonts w:asciiTheme="minorHAnsi" w:hAnsiTheme="minorHAnsi" w:cstheme="minorHAnsi"/>
          <w:b w:val="0"/>
          <w:bCs w:val="0"/>
          <w:lang w:val="en-AU"/>
        </w:rPr>
        <w:t>SeaSoar</w:t>
      </w:r>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228"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lastRenderedPageBreak/>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228"/>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23BAC542"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5"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that faster alongshore velocity would </w:t>
      </w:r>
      <w:r w:rsidRPr="00F15D89">
        <w:rPr>
          <w:rFonts w:asciiTheme="minorHAnsi" w:hAnsiTheme="minorHAnsi" w:cstheme="minorHAnsi"/>
          <w:szCs w:val="24"/>
          <w:lang w:val="en-AU"/>
        </w:rPr>
        <w:lastRenderedPageBreak/>
        <w:t>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510ADC" w:rsidRPr="00510ADC">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6CE3F0D"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3AF0B148"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510ADC" w:rsidRPr="00510ADC">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{"citationID":"uPNYajWZ","properties":{"formattedCitation":"(Baird et al., 2008; e.g. Suthers et al., 2006)","plainCitation":"(Baird et al., 2008; e.g.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77593" w:rsidRPr="00377593">
        <w:rPr>
          <w:rFonts w:ascii="Calibri" w:hAnsi="Calibri" w:cs="Calibri"/>
        </w:rPr>
        <w:t>(Baird et al., 2008; e.g. Suthers et al., 2006)</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{"citationID":"6hCkzDk1","properties":{"formattedCitation":"(Suthers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377593" w:rsidRPr="00377593">
        <w:rPr>
          <w:rFonts w:ascii="Calibri" w:hAnsi="Calibri" w:cs="Calibri"/>
        </w:rPr>
        <w:t>(Suthers et al.,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77AAF">
        <w:rPr>
          <w:rFonts w:asciiTheme="minorHAnsi" w:hAnsiTheme="minorHAnsi" w:cstheme="minorHAnsi"/>
          <w:szCs w:val="24"/>
          <w:highlight w:val="yellow"/>
          <w:lang w:val="en-AU"/>
          <w:rPrChange w:id="229" w:author="Jason Everett" w:date="2020-12-10T08:48:00Z">
            <w:rPr>
              <w:rFonts w:asciiTheme="minorHAnsi" w:hAnsiTheme="minorHAnsi" w:cstheme="minorHAnsi"/>
              <w:szCs w:val="24"/>
              <w:lang w:val="en-AU"/>
            </w:rPr>
          </w:rPrChange>
        </w:rPr>
        <w:t xml:space="preserve">As the region of our study had low chlorophyll-a </w:t>
      </w:r>
      <w:ins w:id="230" w:author="Jason Everett" w:date="2020-12-10T08:48:00Z">
        <w:r w:rsidR="00077AAF" w:rsidRPr="00077AAF">
          <w:rPr>
            <w:rFonts w:asciiTheme="minorHAnsi" w:hAnsiTheme="minorHAnsi" w:cstheme="minorHAnsi"/>
            <w:szCs w:val="24"/>
            <w:highlight w:val="yellow"/>
            <w:lang w:val="en-AU"/>
            <w:rPrChange w:id="231" w:author="Jason Everett" w:date="2020-12-10T08:48:00Z">
              <w:rPr>
                <w:rFonts w:asciiTheme="minorHAnsi" w:hAnsiTheme="minorHAnsi" w:cstheme="minorHAnsi"/>
                <w:szCs w:val="24"/>
                <w:lang w:val="en-AU"/>
              </w:rPr>
            </w:rPrChange>
          </w:rPr>
          <w:t>concentration</w:t>
        </w:r>
      </w:ins>
      <w:del w:id="232" w:author="Jason Everett" w:date="2020-12-10T08:48:00Z">
        <w:r w:rsidR="0056010B" w:rsidRPr="00077AAF" w:rsidDel="00077AAF">
          <w:rPr>
            <w:rFonts w:asciiTheme="minorHAnsi" w:hAnsiTheme="minorHAnsi" w:cstheme="minorHAnsi"/>
            <w:szCs w:val="24"/>
            <w:highlight w:val="yellow"/>
            <w:lang w:val="en-AU"/>
            <w:rPrChange w:id="233" w:author="Jason Everett" w:date="2020-12-10T08:48:00Z">
              <w:rPr>
                <w:rFonts w:asciiTheme="minorHAnsi" w:hAnsiTheme="minorHAnsi" w:cstheme="minorHAnsi"/>
                <w:szCs w:val="24"/>
                <w:lang w:val="en-AU"/>
              </w:rPr>
            </w:rPrChange>
          </w:rPr>
          <w:delText>levels</w:delText>
        </w:r>
      </w:del>
      <w:r w:rsidR="0056010B" w:rsidRPr="00077AAF">
        <w:rPr>
          <w:rFonts w:asciiTheme="minorHAnsi" w:hAnsiTheme="minorHAnsi" w:cstheme="minorHAnsi"/>
          <w:szCs w:val="24"/>
          <w:highlight w:val="yellow"/>
          <w:lang w:val="en-AU"/>
          <w:rPrChange w:id="234" w:author="Jason Everett" w:date="2020-12-10T08:48:00Z">
            <w:rPr>
              <w:rFonts w:asciiTheme="minorHAnsi" w:hAnsiTheme="minorHAnsi" w:cstheme="minorHAnsi"/>
              <w:szCs w:val="24"/>
              <w:lang w:val="en-AU"/>
            </w:rPr>
          </w:rPrChange>
        </w:rPr>
        <w:t xml:space="preserve"> and turbidity during our study we are confident there was a low amount of </w:t>
      </w:r>
      <w:del w:id="235" w:author="Jason Everett" w:date="2020-12-10T08:48:00Z">
        <w:r w:rsidR="0056010B" w:rsidRPr="00077AAF" w:rsidDel="00077AAF">
          <w:rPr>
            <w:rFonts w:asciiTheme="minorHAnsi" w:hAnsiTheme="minorHAnsi" w:cstheme="minorHAnsi"/>
            <w:szCs w:val="24"/>
            <w:highlight w:val="yellow"/>
            <w:lang w:val="en-AU"/>
            <w:rPrChange w:id="236" w:author="Jason Everett" w:date="2020-12-10T08:48:00Z">
              <w:rPr>
                <w:rFonts w:asciiTheme="minorHAnsi" w:hAnsiTheme="minorHAnsi" w:cstheme="minorHAnsi"/>
                <w:szCs w:val="24"/>
                <w:lang w:val="en-AU"/>
              </w:rPr>
            </w:rPrChange>
          </w:rPr>
          <w:delText xml:space="preserve">detritus </w:delText>
        </w:r>
      </w:del>
      <w:ins w:id="237" w:author="Jason Everett" w:date="2020-12-10T08:48:00Z">
        <w:r w:rsidR="00077AAF">
          <w:rPr>
            <w:rFonts w:asciiTheme="minorHAnsi" w:hAnsiTheme="minorHAnsi" w:cstheme="minorHAnsi"/>
            <w:szCs w:val="24"/>
            <w:highlight w:val="yellow"/>
            <w:lang w:val="en-AU"/>
          </w:rPr>
          <w:t>sediment</w:t>
        </w:r>
        <w:r w:rsidR="00077AAF" w:rsidRPr="00077AAF">
          <w:rPr>
            <w:rFonts w:asciiTheme="minorHAnsi" w:hAnsiTheme="minorHAnsi" w:cstheme="minorHAnsi"/>
            <w:szCs w:val="24"/>
            <w:highlight w:val="yellow"/>
            <w:lang w:val="en-AU"/>
            <w:rPrChange w:id="238" w:author="Jason Everett" w:date="2020-12-10T08:48:00Z">
              <w:rPr>
                <w:rFonts w:asciiTheme="minorHAnsi" w:hAnsiTheme="minorHAnsi" w:cstheme="minorHAnsi"/>
                <w:szCs w:val="24"/>
                <w:lang w:val="en-AU"/>
              </w:rPr>
            </w:rPrChange>
          </w:rPr>
          <w:t xml:space="preserve"> </w:t>
        </w:r>
      </w:ins>
      <w:r w:rsidR="0056010B" w:rsidRPr="00077AAF">
        <w:rPr>
          <w:rFonts w:asciiTheme="minorHAnsi" w:hAnsiTheme="minorHAnsi" w:cstheme="minorHAnsi"/>
          <w:szCs w:val="24"/>
          <w:highlight w:val="yellow"/>
          <w:lang w:val="en-AU"/>
          <w:rPrChange w:id="239" w:author="Jason Everett" w:date="2020-12-10T08:48:00Z">
            <w:rPr>
              <w:rFonts w:asciiTheme="minorHAnsi" w:hAnsiTheme="minorHAnsi" w:cstheme="minorHAnsi"/>
              <w:szCs w:val="24"/>
              <w:lang w:val="en-AU"/>
            </w:rPr>
          </w:rPrChange>
        </w:rPr>
        <w:t xml:space="preserve">that would not change the results of our assumption that all particles recorded are part of the planktonic ecosystem </w:t>
      </w:r>
      <w:r w:rsidR="0056010B" w:rsidRPr="00077AAF">
        <w:rPr>
          <w:rFonts w:asciiTheme="minorHAnsi" w:hAnsiTheme="minorHAnsi" w:cstheme="minorHAnsi"/>
          <w:szCs w:val="24"/>
          <w:highlight w:val="yellow"/>
          <w:lang w:val="en-AU"/>
          <w:rPrChange w:id="240" w:author="Jason Everett" w:date="2020-12-10T08:48:00Z">
            <w:rPr>
              <w:rFonts w:asciiTheme="minorHAnsi" w:hAnsiTheme="minorHAnsi" w:cstheme="minorHAnsi"/>
              <w:szCs w:val="24"/>
              <w:lang w:val="en-AU"/>
            </w:rPr>
          </w:rPrChange>
        </w:rPr>
        <w:fldChar w:fldCharType="begin"/>
      </w:r>
      <w:r w:rsidR="0056010B" w:rsidRPr="00077AAF">
        <w:rPr>
          <w:rFonts w:asciiTheme="minorHAnsi" w:hAnsiTheme="minorHAnsi" w:cstheme="minorHAnsi"/>
          <w:szCs w:val="24"/>
          <w:highlight w:val="yellow"/>
          <w:lang w:val="en-AU"/>
          <w:rPrChange w:id="241" w:author="Jason Everett" w:date="2020-12-10T08:48:00Z">
            <w:rPr>
              <w:rFonts w:asciiTheme="minorHAnsi" w:hAnsiTheme="minorHAnsi" w:cstheme="minorHAnsi"/>
              <w:szCs w:val="24"/>
              <w:lang w:val="en-AU"/>
            </w:rPr>
          </w:rPrChange>
        </w:rPr>
        <w:instrText xml:space="preserve"> ADDIN ZOTERO_ITEM CSL_CITATION {"citationID":"8hdoXDiP","properties":{"formattedCitation":"(Espinasse 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077AAF">
        <w:rPr>
          <w:rFonts w:asciiTheme="minorHAnsi" w:hAnsiTheme="minorHAnsi" w:cstheme="minorHAnsi"/>
          <w:szCs w:val="24"/>
          <w:highlight w:val="yellow"/>
          <w:lang w:val="en-AU"/>
          <w:rPrChange w:id="242" w:author="Jason Everett" w:date="2020-12-10T08:48:00Z">
            <w:rPr>
              <w:rFonts w:asciiTheme="minorHAnsi" w:hAnsiTheme="minorHAnsi" w:cstheme="minorHAnsi"/>
              <w:szCs w:val="24"/>
              <w:lang w:val="en-AU"/>
            </w:rPr>
          </w:rPrChange>
        </w:rPr>
        <w:fldChar w:fldCharType="separate"/>
      </w:r>
      <w:r w:rsidR="0056010B" w:rsidRPr="00077AAF">
        <w:rPr>
          <w:rFonts w:ascii="Calibri" w:hAnsi="Calibri" w:cs="Calibri"/>
          <w:highlight w:val="yellow"/>
          <w:rPrChange w:id="243" w:author="Jason Everett" w:date="2020-12-10T08:48:00Z">
            <w:rPr>
              <w:rFonts w:ascii="Calibri" w:hAnsi="Calibri" w:cs="Calibri"/>
            </w:rPr>
          </w:rPrChange>
        </w:rPr>
        <w:t>(Espinasse et al., 2018)</w:t>
      </w:r>
      <w:r w:rsidR="0056010B" w:rsidRPr="00077AAF">
        <w:rPr>
          <w:rFonts w:asciiTheme="minorHAnsi" w:hAnsiTheme="minorHAnsi" w:cstheme="minorHAnsi"/>
          <w:szCs w:val="24"/>
          <w:highlight w:val="yellow"/>
          <w:lang w:val="en-AU"/>
          <w:rPrChange w:id="244" w:author="Jason Everett" w:date="2020-12-10T08:48:00Z">
            <w:rPr>
              <w:rFonts w:asciiTheme="minorHAnsi" w:hAnsiTheme="minorHAnsi" w:cstheme="minorHAnsi"/>
              <w:szCs w:val="24"/>
              <w:lang w:val="en-AU"/>
            </w:rPr>
          </w:rPrChange>
        </w:rPr>
        <w:fldChar w:fldCharType="end"/>
      </w:r>
      <w:r w:rsidR="0056010B" w:rsidRPr="00077AAF">
        <w:rPr>
          <w:rFonts w:asciiTheme="minorHAnsi" w:hAnsiTheme="minorHAnsi" w:cstheme="minorHAnsi"/>
          <w:szCs w:val="24"/>
          <w:highlight w:val="yellow"/>
          <w:lang w:val="en-AU"/>
          <w:rPrChange w:id="245" w:author="Jason Everett" w:date="2020-12-10T08:48:00Z">
            <w:rPr>
              <w:rFonts w:asciiTheme="minorHAnsi" w:hAnsiTheme="minorHAnsi" w:cstheme="minorHAnsi"/>
              <w:szCs w:val="24"/>
              <w:lang w:val="en-AU"/>
            </w:rPr>
          </w:rPrChange>
        </w:rPr>
        <w:t xml:space="preserve">. </w:t>
      </w:r>
      <w:commentRangeStart w:id="246"/>
      <w:ins w:id="247" w:author="Jason Everett" w:date="2020-12-10T08:49:00Z">
        <w:r w:rsidR="00C77EF9" w:rsidRPr="00C77EF9">
          <w:rPr>
            <w:rFonts w:asciiTheme="minorHAnsi" w:hAnsiTheme="minorHAnsi" w:cstheme="minorHAnsi"/>
            <w:color w:val="FF0000"/>
            <w:szCs w:val="24"/>
            <w:highlight w:val="green"/>
            <w:lang w:val="en-AU"/>
            <w:rPrChange w:id="248" w:author="Jason Everett" w:date="2020-12-10T08:50:00Z">
              <w:rPr>
                <w:rFonts w:asciiTheme="minorHAnsi" w:hAnsiTheme="minorHAnsi" w:cstheme="minorHAnsi"/>
                <w:szCs w:val="24"/>
                <w:highlight w:val="yellow"/>
                <w:lang w:val="en-AU"/>
              </w:rPr>
            </w:rPrChange>
          </w:rPr>
          <w:t>NETS ALSO</w:t>
        </w:r>
      </w:ins>
      <w:commentRangeEnd w:id="246"/>
      <w:ins w:id="249" w:author="Jason Everett" w:date="2020-12-10T08:53:00Z">
        <w:r w:rsidR="00C77EF9">
          <w:rPr>
            <w:rStyle w:val="CommentReference"/>
          </w:rPr>
          <w:commentReference w:id="246"/>
        </w:r>
      </w:ins>
      <w:ins w:id="250" w:author="Jason Everett" w:date="2020-12-10T08:49:00Z">
        <w:r w:rsidR="00C77EF9" w:rsidRPr="00C77EF9">
          <w:rPr>
            <w:rFonts w:asciiTheme="minorHAnsi" w:hAnsiTheme="minorHAnsi" w:cstheme="minorHAnsi"/>
            <w:color w:val="FF0000"/>
            <w:szCs w:val="24"/>
            <w:highlight w:val="green"/>
            <w:lang w:val="en-AU"/>
            <w:rPrChange w:id="251" w:author="Jason Everett" w:date="2020-12-10T08:50:00Z">
              <w:rPr>
                <w:rFonts w:asciiTheme="minorHAnsi" w:hAnsiTheme="minorHAnsi" w:cstheme="minorHAnsi"/>
                <w:szCs w:val="24"/>
                <w:highlight w:val="yellow"/>
                <w:lang w:val="en-AU"/>
              </w:rPr>
            </w:rPrChange>
          </w:rPr>
          <w:t xml:space="preserve"> </w:t>
        </w:r>
      </w:ins>
      <w:ins w:id="252" w:author="Jason Everett" w:date="2020-12-10T08:50:00Z">
        <w:r w:rsidR="00C77EF9" w:rsidRPr="00C77EF9">
          <w:rPr>
            <w:rFonts w:asciiTheme="minorHAnsi" w:hAnsiTheme="minorHAnsi" w:cstheme="minorHAnsi"/>
            <w:color w:val="FF0000"/>
            <w:szCs w:val="24"/>
            <w:highlight w:val="green"/>
            <w:lang w:val="en-AU"/>
            <w:rPrChange w:id="253" w:author="Jason Everett" w:date="2020-12-10T08:50:00Z">
              <w:rPr>
                <w:rFonts w:asciiTheme="minorHAnsi" w:hAnsiTheme="minorHAnsi" w:cstheme="minorHAnsi"/>
                <w:szCs w:val="24"/>
                <w:highlight w:val="yellow"/>
                <w:lang w:val="en-AU"/>
              </w:rPr>
            </w:rPrChange>
          </w:rPr>
          <w:t xml:space="preserve">CACTCH DEAD STUFF AND APPENDAGES – WHICH ARE UNCLEAR THEY WERE WHOLE AT TIME OF CAPTURE. </w:t>
        </w:r>
      </w:ins>
      <w:ins w:id="254" w:author="Jason Everett" w:date="2020-12-10T09:01:00Z">
        <w:r w:rsidR="005F7D20">
          <w:rPr>
            <w:rFonts w:asciiTheme="minorHAnsi" w:hAnsiTheme="minorHAnsi" w:cstheme="minorHAnsi"/>
            <w:szCs w:val="24"/>
            <w:lang w:val="en-AU"/>
          </w:rPr>
          <w:t xml:space="preserve">Hereafter for simplicity we refer to the OPC counts as zooplankton, but acknowledge that a proportion of the particles will be marine snow, moribund carcusses or appendages and form an important part of the </w:t>
        </w:r>
        <w:r w:rsidR="005F7D20">
          <w:rPr>
            <w:rFonts w:asciiTheme="minorHAnsi" w:hAnsiTheme="minorHAnsi" w:cstheme="minorHAnsi"/>
            <w:szCs w:val="24"/>
            <w:lang w:val="en-AU"/>
          </w:rPr>
          <w:lastRenderedPageBreak/>
          <w:t xml:space="preserve">foodweb (REF for marine snow). </w:t>
        </w:r>
      </w:ins>
      <w:r w:rsidR="0056010B" w:rsidRPr="00077AAF">
        <w:rPr>
          <w:rFonts w:asciiTheme="minorHAnsi" w:hAnsiTheme="minorHAnsi" w:cstheme="minorHAnsi"/>
          <w:szCs w:val="24"/>
          <w:highlight w:val="yellow"/>
          <w:lang w:val="en-AU"/>
          <w:rPrChange w:id="255" w:author="Jason Everett" w:date="2020-12-10T08:48:00Z">
            <w:rPr>
              <w:rFonts w:asciiTheme="minorHAnsi" w:hAnsiTheme="minorHAnsi" w:cstheme="minorHAnsi"/>
              <w:szCs w:val="24"/>
              <w:lang w:val="en-AU"/>
            </w:rPr>
          </w:rPrChange>
        </w:rPr>
        <w:t>We are most interested in quantifying the overall size-structure trend by looking at general trends in particle size and abundance.</w:t>
      </w:r>
      <w:ins w:id="256" w:author="Jason Everett" w:date="2020-12-10T08:58:00Z">
        <w:r w:rsidR="00C77EF9">
          <w:rPr>
            <w:rFonts w:asciiTheme="minorHAnsi" w:hAnsiTheme="minorHAnsi" w:cstheme="minorHAnsi"/>
            <w:szCs w:val="24"/>
            <w:lang w:val="en-AU"/>
          </w:rPr>
          <w:t xml:space="preserve"> </w:t>
        </w:r>
      </w:ins>
      <w:del w:id="257" w:author="Jason Everett" w:date="2020-12-10T08:42:00Z">
        <w:r w:rsidR="0056010B" w:rsidDel="00CB236A">
          <w:rPr>
            <w:rFonts w:asciiTheme="minorHAnsi" w:hAnsiTheme="minorHAnsi" w:cstheme="minorHAnsi"/>
            <w:szCs w:val="24"/>
            <w:lang w:val="en-AU"/>
          </w:rPr>
          <w:delText xml:space="preserve">  </w:delText>
        </w:r>
      </w:del>
    </w:p>
    <w:p w14:paraId="35003A31" w14:textId="1EE7DF9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510ADC" w:rsidRPr="00510ADC">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510ADC" w:rsidRPr="00510ADC">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{"citationID":"7gG9H7Dv","properties":{"formattedCitation":"(Baird et al., 2008; Suthers et al., 2006)","plainCitation":"(Baird et al., 2008;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377593" w:rsidRPr="00377593">
        <w:rPr>
          <w:rFonts w:ascii="Calibri" w:hAnsi="Calibri" w:cs="Calibri"/>
        </w:rPr>
        <w:t>(Baird et al., 2008; Suthers et al., 2006)</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6915A527"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510ADC" w:rsidRPr="00510ADC">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(μm)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510ADC" w:rsidRPr="00510ADC">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w:lastRenderedPageBreak/>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12414EF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‘akima’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{"citationID":"BZkblyUz","properties":{"formattedCitation":"(Akima &amp; Gebhardt, 2020)","plainCitation":"(Akima &amp;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510ADC" w:rsidRPr="00510ADC">
        <w:rPr>
          <w:rFonts w:ascii="Calibri" w:hAnsi="Calibri" w:cs="Calibri"/>
        </w:rPr>
        <w:t>(Akima &amp;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‘ggplot’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09A42EF1"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abundance and the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(Irigoien et al., 2009; Vandromme et al.,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25103D13"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del w:id="258" w:author="Jason Everett" w:date="2020-12-10T08:43:00Z">
        <w:r w:rsidR="00F80EFA" w:rsidRPr="00F15D89" w:rsidDel="00A47773">
          <w:rPr>
            <w:rFonts w:asciiTheme="minorHAnsi" w:hAnsiTheme="minorHAnsi" w:cstheme="minorHAnsi"/>
            <w:szCs w:val="24"/>
            <w:lang w:val="en-AU"/>
          </w:rPr>
          <w:delText xml:space="preserve"> </w:delText>
        </w:r>
      </w:del>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70AB4FEE"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{"citationID":"QENMdJw9","properties":{"formattedCitation":"(Roughan &amp; Middleton, 2002; Schaeffer &amp; Roughan, 2015)","plainCitation":"(Roughan &amp; Middleton, 2002; Schaeffer &amp;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510ADC" w:rsidRPr="00510ADC">
        <w:rPr>
          <w:rFonts w:ascii="Calibri" w:hAnsi="Calibri" w:cs="Calibri"/>
        </w:rPr>
        <w:t>(Roughan &amp; Middleton, 2002; Schaeffer &amp;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623D0AAF"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(Cetina-Heredia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64E2FB85"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{"citationID":"cYf9d19x","properties":{"formattedCitation":"(Sourisseau &amp; Carlotti, 2006)","plainCitation":"(Sourisseau &amp;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510ADC" w:rsidRPr="00510ADC">
        <w:rPr>
          <w:rFonts w:ascii="Calibri" w:hAnsi="Calibri" w:cs="Calibri"/>
        </w:rPr>
        <w:t>(Sourisseau &amp;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4DCD83BE"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{"citationID":"lxPN8d1w","properties":{"formattedCitation":"(Nogueira et al., 2004; Vandromme 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510ADC" w:rsidRPr="00510ADC">
        <w:rPr>
          <w:rFonts w:ascii="Calibri" w:hAnsi="Calibri" w:cs="Calibri"/>
        </w:rPr>
        <w:t>(Nogueira et al., 2004; 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70A55B7F" w:rsidR="00A73321" w:rsidRPr="00A27F40" w:rsidRDefault="00A73321" w:rsidP="00A73321">
      <w:pPr>
        <w:spacing w:line="480" w:lineRule="auto"/>
        <w:rPr>
          <w:rFonts w:asciiTheme="minorHAnsi" w:hAnsiTheme="minorHAnsi" w:cstheme="minorHAnsi"/>
          <w:bCs/>
          <w:lang w:val="en-AU"/>
          <w:rPrChange w:id="259" w:author="Iain Suthers" w:date="2020-12-06T13:54:00Z">
            <w:rPr>
              <w:rFonts w:asciiTheme="minorHAnsi" w:hAnsiTheme="minorHAnsi" w:cstheme="minorHAnsi"/>
              <w:b/>
              <w:bCs/>
              <w:lang w:val="en-AU"/>
            </w:rPr>
          </w:rPrChange>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(Table S1; Irigoien et al., 2009; Vandromme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and that not all studies are located in western boundary current influenced locations.</w:t>
      </w:r>
    </w:p>
    <w:p w14:paraId="756BEFE0" w14:textId="77777777" w:rsidR="00767381" w:rsidRPr="00A27F40" w:rsidRDefault="00767381" w:rsidP="00D715A7">
      <w:pPr>
        <w:spacing w:line="480" w:lineRule="auto"/>
        <w:ind w:firstLine="720"/>
        <w:rPr>
          <w:rFonts w:asciiTheme="minorHAnsi" w:hAnsiTheme="minorHAnsi" w:cstheme="minorHAnsi"/>
          <w:bCs/>
          <w:szCs w:val="24"/>
          <w:lang w:val="en-AU"/>
          <w:rPrChange w:id="260" w:author="Iain Suthers" w:date="2020-12-06T13:54:00Z">
            <w:rPr>
              <w:rFonts w:asciiTheme="minorHAnsi" w:hAnsiTheme="minorHAnsi" w:cstheme="minorHAnsi"/>
              <w:b/>
              <w:bCs/>
              <w:szCs w:val="24"/>
              <w:lang w:val="en-AU"/>
            </w:rPr>
          </w:rPrChange>
        </w:rPr>
      </w:pPr>
    </w:p>
    <w:p w14:paraId="1526FBC2" w14:textId="77777777" w:rsidR="00B20719" w:rsidRPr="00A27F40" w:rsidRDefault="00B20719" w:rsidP="00D715A7">
      <w:pPr>
        <w:spacing w:line="480" w:lineRule="auto"/>
        <w:rPr>
          <w:rFonts w:asciiTheme="minorHAnsi" w:eastAsia="Times New Roman" w:hAnsiTheme="minorHAnsi" w:cstheme="minorHAnsi"/>
          <w:bCs/>
          <w:kern w:val="28"/>
          <w:szCs w:val="24"/>
          <w:lang w:val="en-AU"/>
          <w:rPrChange w:id="261" w:author="Iain Suthers" w:date="2020-12-06T13:54:00Z">
            <w:rPr>
              <w:rFonts w:asciiTheme="minorHAnsi" w:eastAsia="Times New Roman" w:hAnsiTheme="minorHAnsi" w:cstheme="minorHAnsi"/>
              <w:b/>
              <w:bCs/>
              <w:kern w:val="28"/>
              <w:szCs w:val="24"/>
              <w:lang w:val="en-AU"/>
            </w:rPr>
          </w:rPrChange>
        </w:rPr>
      </w:pPr>
      <w:r w:rsidRPr="00A27F40">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3C2D95FC" w14:textId="4A833C36" w:rsidR="009A75A9" w:rsidRDefault="009A75A9" w:rsidP="009A75A9">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 xml:space="preserve">This study highlights consistent declines in zooplankton biomass and altered size-structure horizontally and vertically across the narrow continental shelf off eastern Australia. These changes in the zooplankton community were </w:t>
      </w:r>
      <w:del w:id="262" w:author="Iain Suthers" w:date="2020-12-06T13:55:00Z">
        <w:r w:rsidRPr="008F6B9F" w:rsidDel="00A27F40">
          <w:rPr>
            <w:rFonts w:asciiTheme="minorHAnsi" w:hAnsiTheme="minorHAnsi" w:cstheme="minorHAnsi"/>
            <w:szCs w:val="24"/>
            <w:lang w:val="en-AU"/>
          </w:rPr>
          <w:delText xml:space="preserve">observed both in data from </w:delText>
        </w:r>
      </w:del>
      <w:ins w:id="263" w:author="Iain Suthers" w:date="2020-12-06T13:55:00Z">
        <w:r w:rsidR="00A27F40">
          <w:rPr>
            <w:rFonts w:asciiTheme="minorHAnsi" w:hAnsiTheme="minorHAnsi" w:cstheme="minorHAnsi"/>
            <w:szCs w:val="24"/>
            <w:lang w:val="en-AU"/>
          </w:rPr>
          <w:t>evident in our</w:t>
        </w:r>
      </w:ins>
      <w:del w:id="264" w:author="Iain Suthers" w:date="2020-12-06T13:55:00Z">
        <w:r w:rsidRPr="008F6B9F" w:rsidDel="00A27F40">
          <w:rPr>
            <w:rFonts w:asciiTheme="minorHAnsi" w:hAnsiTheme="minorHAnsi" w:cstheme="minorHAnsi"/>
            <w:szCs w:val="24"/>
            <w:lang w:val="en-AU"/>
          </w:rPr>
          <w:delText>the current</w:delText>
        </w:r>
      </w:del>
      <w:r w:rsidRPr="008F6B9F">
        <w:rPr>
          <w:rFonts w:asciiTheme="minorHAnsi" w:hAnsiTheme="minorHAnsi" w:cstheme="minorHAnsi"/>
          <w:szCs w:val="24"/>
          <w:lang w:val="en-AU"/>
        </w:rPr>
        <w:t xml:space="preserve"> study and </w:t>
      </w:r>
      <w:del w:id="265" w:author="Iain Suthers" w:date="2020-12-06T13:56:00Z">
        <w:r w:rsidRPr="008F6B9F" w:rsidDel="002F6409">
          <w:rPr>
            <w:rFonts w:asciiTheme="minorHAnsi" w:hAnsiTheme="minorHAnsi" w:cstheme="minorHAnsi"/>
            <w:szCs w:val="24"/>
            <w:lang w:val="en-AU"/>
          </w:rPr>
          <w:delText xml:space="preserve">in </w:delText>
        </w:r>
      </w:del>
      <w:del w:id="266" w:author="Iain Suthers" w:date="2020-12-06T13:55:00Z">
        <w:r w:rsidRPr="008F6B9F" w:rsidDel="00A27F40">
          <w:rPr>
            <w:rFonts w:asciiTheme="minorHAnsi" w:hAnsiTheme="minorHAnsi" w:cstheme="minorHAnsi"/>
            <w:szCs w:val="24"/>
            <w:lang w:val="en-AU"/>
          </w:rPr>
          <w:delText>our global synthesis</w:delText>
        </w:r>
      </w:del>
      <w:del w:id="267" w:author="Iain Suthers" w:date="2020-12-06T13:56:00Z">
        <w:r w:rsidRPr="008F6B9F" w:rsidDel="002F6409">
          <w:rPr>
            <w:rFonts w:asciiTheme="minorHAnsi" w:hAnsiTheme="minorHAnsi" w:cstheme="minorHAnsi"/>
            <w:szCs w:val="24"/>
            <w:lang w:val="en-AU"/>
          </w:rPr>
          <w:delText xml:space="preserve">. </w:delText>
        </w:r>
        <w:r w:rsidDel="002F6409">
          <w:rPr>
            <w:rFonts w:asciiTheme="minorHAnsi" w:hAnsiTheme="minorHAnsi" w:cstheme="minorHAnsi"/>
            <w:szCs w:val="24"/>
            <w:lang w:val="en-AU"/>
          </w:rPr>
          <w:delText>T</w:delText>
        </w:r>
        <w:r w:rsidRPr="008F6B9F" w:rsidDel="002F6409">
          <w:rPr>
            <w:rFonts w:asciiTheme="minorHAnsi" w:hAnsiTheme="minorHAnsi" w:cstheme="minorHAnsi"/>
            <w:szCs w:val="24"/>
            <w:lang w:val="en-AU"/>
          </w:rPr>
          <w:delText xml:space="preserve">hese patterns </w:delText>
        </w:r>
      </w:del>
      <w:r>
        <w:rPr>
          <w:rFonts w:asciiTheme="minorHAnsi" w:hAnsiTheme="minorHAnsi" w:cstheme="minorHAnsi"/>
          <w:szCs w:val="24"/>
          <w:lang w:val="en-AU"/>
        </w:rPr>
        <w:t>are consistent</w:t>
      </w:r>
      <w:r w:rsidRPr="008F6B9F">
        <w:rPr>
          <w:rFonts w:asciiTheme="minorHAnsi" w:hAnsiTheme="minorHAnsi" w:cstheme="minorHAnsi"/>
          <w:szCs w:val="24"/>
          <w:lang w:val="en-AU"/>
        </w:rPr>
        <w:t xml:space="preserve"> </w:t>
      </w:r>
      <w:del w:id="268" w:author="Iain Suthers" w:date="2020-12-06T13:56:00Z">
        <w:r w:rsidDel="002F6409">
          <w:rPr>
            <w:rFonts w:asciiTheme="minorHAnsi" w:hAnsiTheme="minorHAnsi" w:cstheme="minorHAnsi"/>
            <w:szCs w:val="24"/>
            <w:lang w:val="en-AU"/>
          </w:rPr>
          <w:delText>worldwide</w:delText>
        </w:r>
        <w:r w:rsidRPr="008F6B9F" w:rsidDel="002F6409">
          <w:rPr>
            <w:rFonts w:asciiTheme="minorHAnsi" w:hAnsiTheme="minorHAnsi" w:cstheme="minorHAnsi"/>
            <w:szCs w:val="24"/>
            <w:lang w:val="en-AU"/>
          </w:rPr>
          <w:delText xml:space="preserve"> </w:delText>
        </w:r>
      </w:del>
      <w:r w:rsidRPr="008F6B9F">
        <w:rPr>
          <w:rFonts w:asciiTheme="minorHAnsi" w:hAnsiTheme="minorHAnsi" w:cstheme="minorHAnsi"/>
          <w:szCs w:val="24"/>
          <w:lang w:val="en-AU"/>
        </w:rPr>
        <w:t xml:space="preserve">in zooplankton </w:t>
      </w:r>
      <w:r>
        <w:rPr>
          <w:rFonts w:asciiTheme="minorHAnsi" w:hAnsiTheme="minorHAnsi" w:cstheme="minorHAnsi"/>
          <w:szCs w:val="24"/>
          <w:lang w:val="en-AU"/>
        </w:rPr>
        <w:t>size-structure</w:t>
      </w:r>
      <w:r w:rsidRPr="008F6B9F">
        <w:rPr>
          <w:rFonts w:asciiTheme="minorHAnsi" w:hAnsiTheme="minorHAnsi" w:cstheme="minorHAnsi"/>
          <w:szCs w:val="24"/>
          <w:lang w:val="en-AU"/>
        </w:rPr>
        <w:t xml:space="preserve"> across </w:t>
      </w:r>
      <w:ins w:id="269" w:author="Iain Suthers" w:date="2020-12-06T13:56:00Z">
        <w:r w:rsidR="002F6409">
          <w:rPr>
            <w:rFonts w:asciiTheme="minorHAnsi" w:hAnsiTheme="minorHAnsi" w:cstheme="minorHAnsi"/>
            <w:szCs w:val="24"/>
            <w:lang w:val="en-AU"/>
          </w:rPr>
          <w:t xml:space="preserve">other </w:t>
        </w:r>
      </w:ins>
      <w:r w:rsidRPr="008F6B9F">
        <w:rPr>
          <w:rFonts w:asciiTheme="minorHAnsi" w:hAnsiTheme="minorHAnsi" w:cstheme="minorHAnsi"/>
          <w:szCs w:val="24"/>
          <w:lang w:val="en-AU"/>
        </w:rPr>
        <w:t xml:space="preserve">continental shelves (Figure 8). </w:t>
      </w:r>
      <w:r>
        <w:rPr>
          <w:rFonts w:asciiTheme="minorHAnsi" w:hAnsiTheme="minorHAnsi" w:cstheme="minorHAnsi"/>
          <w:szCs w:val="24"/>
          <w:lang w:val="en-AU"/>
        </w:rPr>
        <w:t xml:space="preserve">Such </w:t>
      </w:r>
      <w:r w:rsidRPr="008F6B9F">
        <w:rPr>
          <w:rFonts w:asciiTheme="minorHAnsi" w:hAnsiTheme="minorHAnsi" w:cstheme="minorHAnsi"/>
          <w:szCs w:val="24"/>
          <w:lang w:val="en-AU"/>
        </w:rPr>
        <w:t xml:space="preserve">cross-shelf trends </w:t>
      </w:r>
      <w:r>
        <w:rPr>
          <w:rFonts w:asciiTheme="minorHAnsi" w:hAnsiTheme="minorHAnsi" w:cstheme="minorHAnsi"/>
          <w:szCs w:val="24"/>
          <w:lang w:val="en-AU"/>
        </w:rPr>
        <w:t xml:space="preserve">reveal the </w:t>
      </w:r>
      <w:r w:rsidRPr="008F6B9F">
        <w:rPr>
          <w:rFonts w:asciiTheme="minorHAnsi" w:hAnsiTheme="minorHAnsi" w:cstheme="minorHAnsi"/>
          <w:szCs w:val="24"/>
          <w:lang w:val="en-AU"/>
        </w:rPr>
        <w:t>fundamental</w:t>
      </w:r>
      <w:r>
        <w:rPr>
          <w:rFonts w:asciiTheme="minorHAnsi" w:hAnsiTheme="minorHAnsi" w:cstheme="minorHAnsi"/>
          <w:szCs w:val="24"/>
          <w:lang w:val="en-AU"/>
        </w:rPr>
        <w:t xml:space="preserve"> basis to the trophic structure of </w:t>
      </w:r>
      <w:ins w:id="270" w:author="Iain Suthers" w:date="2020-12-06T13:59:00Z">
        <w:r w:rsidR="002F6409">
          <w:rPr>
            <w:rFonts w:asciiTheme="minorHAnsi" w:hAnsiTheme="minorHAnsi" w:cstheme="minorHAnsi"/>
            <w:szCs w:val="24"/>
            <w:lang w:val="en-AU"/>
          </w:rPr>
          <w:t xml:space="preserve">temperate </w:t>
        </w:r>
      </w:ins>
      <w:r w:rsidRPr="008F6B9F">
        <w:rPr>
          <w:rFonts w:asciiTheme="minorHAnsi" w:hAnsiTheme="minorHAnsi" w:cstheme="minorHAnsi"/>
          <w:szCs w:val="24"/>
          <w:lang w:val="en-AU"/>
        </w:rPr>
        <w:t xml:space="preserve">coastal ecosystems </w:t>
      </w:r>
      <w:ins w:id="271" w:author="Iain Suthers" w:date="2020-12-06T13:59:00Z">
        <w:r w:rsidR="002F6409">
          <w:rPr>
            <w:rFonts w:asciiTheme="minorHAnsi" w:hAnsiTheme="minorHAnsi" w:cstheme="minorHAnsi"/>
            <w:szCs w:val="24"/>
            <w:lang w:val="en-AU"/>
          </w:rPr>
          <w:t xml:space="preserve">where </w:t>
        </w:r>
      </w:ins>
      <w:del w:id="272" w:author="Iain Suthers" w:date="2020-12-06T13:57:00Z">
        <w:r w:rsidRPr="008F6B9F" w:rsidDel="002F6409">
          <w:rPr>
            <w:rFonts w:asciiTheme="minorHAnsi" w:hAnsiTheme="minorHAnsi" w:cstheme="minorHAnsi"/>
            <w:szCs w:val="24"/>
            <w:lang w:val="en-AU"/>
          </w:rPr>
          <w:delText>and fisheries</w:delText>
        </w:r>
        <w:r w:rsidDel="002F6409">
          <w:rPr>
            <w:rFonts w:asciiTheme="minorHAnsi" w:hAnsiTheme="minorHAnsi" w:cstheme="minorHAnsi"/>
            <w:szCs w:val="24"/>
            <w:lang w:val="en-AU"/>
          </w:rPr>
          <w:delText xml:space="preserve"> </w:delText>
        </w:r>
      </w:del>
      <w:del w:id="273" w:author="Iain Suthers" w:date="2020-12-06T14:00:00Z">
        <w:r w:rsidDel="002F6409">
          <w:rPr>
            <w:rFonts w:asciiTheme="minorHAnsi" w:hAnsiTheme="minorHAnsi" w:cstheme="minorHAnsi"/>
            <w:szCs w:val="24"/>
            <w:lang w:val="en-AU"/>
          </w:rPr>
          <w:delText xml:space="preserve">and the relative importance of </w:delText>
        </w:r>
      </w:del>
      <w:ins w:id="274" w:author="Iain Suthers" w:date="2020-12-06T13:57:00Z">
        <w:r w:rsidR="002F6409">
          <w:rPr>
            <w:rFonts w:asciiTheme="minorHAnsi" w:hAnsiTheme="minorHAnsi" w:cstheme="minorHAnsi"/>
            <w:szCs w:val="24"/>
            <w:lang w:val="en-AU"/>
          </w:rPr>
          <w:t xml:space="preserve">fish community trophic structure </w:t>
        </w:r>
      </w:ins>
      <w:ins w:id="275" w:author="Iain Suthers" w:date="2020-12-06T14:00:00Z">
        <w:r w:rsidR="002F6409">
          <w:rPr>
            <w:rFonts w:asciiTheme="minorHAnsi" w:hAnsiTheme="minorHAnsi" w:cstheme="minorHAnsi"/>
            <w:szCs w:val="24"/>
            <w:lang w:val="en-AU"/>
          </w:rPr>
          <w:t>is dominated by planktivore biomass</w:t>
        </w:r>
      </w:ins>
      <w:del w:id="276" w:author="Iain Suthers" w:date="2020-12-06T14:00:00Z">
        <w:r w:rsidDel="002F6409">
          <w:rPr>
            <w:rFonts w:asciiTheme="minorHAnsi" w:hAnsiTheme="minorHAnsi" w:cstheme="minorHAnsi"/>
            <w:szCs w:val="24"/>
            <w:lang w:val="en-AU"/>
          </w:rPr>
          <w:delText>planktivory over herbivory</w:delText>
        </w:r>
      </w:del>
      <w:r w:rsidRPr="008F6B9F">
        <w:rPr>
          <w:rFonts w:asciiTheme="minorHAnsi" w:hAnsiTheme="minorHAnsi" w:cstheme="minorHAnsi"/>
          <w:szCs w:val="24"/>
          <w:lang w:val="en-AU"/>
        </w:rPr>
        <w:t xml:space="preserve">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t>
      </w:r>
      <w:r>
        <w:rPr>
          <w:rFonts w:asciiTheme="minorHAnsi" w:hAnsiTheme="minorHAnsi" w:cstheme="minorHAnsi"/>
          <w:szCs w:val="24"/>
          <w:lang w:val="en-AU"/>
        </w:rPr>
        <w:t xml:space="preserve">which </w:t>
      </w:r>
      <w:r w:rsidRPr="008F6B9F">
        <w:rPr>
          <w:rFonts w:asciiTheme="minorHAnsi" w:hAnsiTheme="minorHAnsi" w:cstheme="minorHAnsi"/>
          <w:szCs w:val="24"/>
          <w:lang w:val="en-AU"/>
        </w:rPr>
        <w:t xml:space="preserve">underpin the environmental and socio-economic value of temperate rocky reefs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These trends in the zooplankton community are an outcome of cross-shelf flows and sporadic upwelling processes</w:t>
      </w:r>
      <w:ins w:id="277" w:author="Iain Suthers" w:date="2020-12-06T14:01:00Z">
        <w:r w:rsidR="002F6409">
          <w:rPr>
            <w:rFonts w:asciiTheme="minorHAnsi" w:hAnsiTheme="minorHAnsi" w:cstheme="minorHAnsi"/>
            <w:szCs w:val="24"/>
            <w:lang w:val="en-AU"/>
          </w:rPr>
          <w:t xml:space="preserve"> (Everett et al. 2014)</w:t>
        </w:r>
      </w:ins>
      <w:r w:rsidRPr="008F6B9F">
        <w:rPr>
          <w:rFonts w:asciiTheme="minorHAnsi" w:hAnsiTheme="minorHAnsi" w:cstheme="minorHAnsi"/>
          <w:szCs w:val="24"/>
          <w:lang w:val="en-AU"/>
        </w:rPr>
        <w:t xml:space="preserve">,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C20B37">
        <w:rPr>
          <w:rFonts w:asciiTheme="minorHAnsi" w:hAnsiTheme="minorHAnsi" w:cstheme="minorHAnsi"/>
          <w:szCs w:val="24"/>
          <w:lang w:val="en-AU"/>
        </w:rPr>
        <w:instrText xml:space="preserve"> ADDIN ZOTERO_ITEM CSL_CITATION {"citationID":"gdTZp99K","properties":{"formattedCitation":"(Lucas et al., 2011; Lynch et al., 2014)","plainCitation":"(Lucas et al., 2011; Lynch et al., 2014)","noteIndex":0},"citationItems":[{"id":1739,"uris":["http://zotero.org/users/local/U6DoygBa/items/CUYZ2TBF"],"uri":["http://zotero.org/users/local/U6DoygBa/items/CUYZ2TBF"],"itemData":{"id":1739,"type":"article-journal","abstract":"Chlorophyll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C20B37" w:rsidRPr="00C20B37">
        <w:rPr>
          <w:rFonts w:ascii="Calibri" w:hAnsi="Calibri" w:cs="Calibri"/>
        </w:rPr>
        <w:t>(Lucas et al., 2011; 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r w:rsidRPr="008F6B9F">
        <w:rPr>
          <w:rFonts w:asciiTheme="minorHAnsi" w:hAnsiTheme="minorHAnsi" w:cstheme="minorHAnsi"/>
          <w:szCs w:val="24"/>
          <w:lang w:val="en-AU"/>
        </w:rPr>
        <w:t xml:space="preserve">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drive further upwelling and zooplankton biomass, </w:t>
      </w:r>
      <w:r>
        <w:rPr>
          <w:rFonts w:asciiTheme="minorHAnsi" w:hAnsiTheme="minorHAnsi" w:cstheme="minorHAnsi"/>
          <w:szCs w:val="24"/>
          <w:lang w:val="en-AU"/>
        </w:rPr>
        <w:t>and</w:t>
      </w:r>
      <w:r w:rsidRPr="008F6B9F">
        <w:rPr>
          <w:rFonts w:asciiTheme="minorHAnsi" w:hAnsiTheme="minorHAnsi" w:cstheme="minorHAnsi"/>
          <w:szCs w:val="24"/>
          <w:lang w:val="en-AU"/>
        </w:rPr>
        <w:t xml:space="preserve"> stronger cross</w:t>
      </w:r>
      <w:ins w:id="278" w:author="Iain Suthers" w:date="2020-12-06T14:01:00Z">
        <w:r w:rsidR="002F6409">
          <w:rPr>
            <w:rFonts w:asciiTheme="minorHAnsi" w:hAnsiTheme="minorHAnsi" w:cstheme="minorHAnsi"/>
            <w:szCs w:val="24"/>
            <w:lang w:val="en-AU"/>
          </w:rPr>
          <w:t>-</w:t>
        </w:r>
      </w:ins>
      <w:del w:id="279" w:author="Iain Suthers" w:date="2020-12-06T14:01:00Z">
        <w:r w:rsidRPr="008F6B9F" w:rsidDel="002F6409">
          <w:rPr>
            <w:rFonts w:asciiTheme="minorHAnsi" w:hAnsiTheme="minorHAnsi" w:cstheme="minorHAnsi"/>
            <w:szCs w:val="24"/>
            <w:lang w:val="en-AU"/>
          </w:rPr>
          <w:delText xml:space="preserve"> </w:delText>
        </w:r>
      </w:del>
      <w:r w:rsidRPr="008F6B9F">
        <w:rPr>
          <w:rFonts w:asciiTheme="minorHAnsi" w:hAnsiTheme="minorHAnsi" w:cstheme="minorHAnsi"/>
          <w:szCs w:val="24"/>
          <w:lang w:val="en-AU"/>
        </w:rPr>
        <w:t>shelf gradients.</w:t>
      </w:r>
      <w:r>
        <w:rPr>
          <w:rFonts w:asciiTheme="minorHAnsi" w:hAnsiTheme="minorHAnsi" w:cstheme="minorHAnsi"/>
          <w:szCs w:val="24"/>
          <w:lang w:val="en-AU"/>
        </w:rPr>
        <w:t xml:space="preserve"> </w:t>
      </w:r>
    </w:p>
    <w:p w14:paraId="7A644D6D" w14:textId="04A15F33"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w:t>
      </w:r>
      <w:commentRangeStart w:id="280"/>
      <w:r w:rsidR="00C701C1">
        <w:rPr>
          <w:rFonts w:asciiTheme="minorHAnsi" w:hAnsiTheme="minorHAnsi" w:cstheme="minorHAnsi"/>
          <w:szCs w:val="24"/>
          <w:lang w:val="en-AU"/>
        </w:rPr>
        <w:t>environments</w:t>
      </w:r>
      <w:commentRangeEnd w:id="280"/>
      <w:r w:rsidR="002F6409">
        <w:rPr>
          <w:rStyle w:val="CommentReference"/>
        </w:rPr>
        <w:commentReference w:id="280"/>
      </w:r>
      <w:r w:rsidR="00C701C1">
        <w:rPr>
          <w:rFonts w:asciiTheme="minorHAnsi" w:hAnsiTheme="minorHAnsi" w:cstheme="minorHAnsi"/>
          <w:szCs w:val="24"/>
          <w:lang w:val="en-AU"/>
        </w:rPr>
        <w:t xml:space="preserve"> </w:t>
      </w:r>
      <w:r w:rsidR="007D0191">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510ADC" w:rsidRPr="00510ADC">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ins w:id="281" w:author="Iain Suthers" w:date="2020-12-06T14:14:00Z">
        <w:r w:rsidR="00C91192">
          <w:rPr>
            <w:rFonts w:asciiTheme="minorHAnsi" w:hAnsiTheme="minorHAnsi" w:cstheme="minorHAnsi"/>
            <w:szCs w:val="24"/>
            <w:lang w:val="en-AU"/>
          </w:rPr>
          <w:t xml:space="preserve"> (Figure 8)</w:t>
        </w:r>
      </w:ins>
      <w:r w:rsidR="00932B6E" w:rsidRPr="00F15D89">
        <w:rPr>
          <w:rFonts w:asciiTheme="minorHAnsi" w:hAnsiTheme="minorHAnsi" w:cstheme="minorHAnsi"/>
          <w:szCs w:val="24"/>
          <w:lang w:val="en-AU"/>
        </w:rPr>
        <w:t xml:space="preserve">. These features together </w:t>
      </w:r>
      <w:ins w:id="282" w:author="Iain Suthers" w:date="2020-12-06T14:11:00Z">
        <w:r w:rsidR="00C91192">
          <w:rPr>
            <w:rFonts w:asciiTheme="minorHAnsi" w:hAnsiTheme="minorHAnsi" w:cstheme="minorHAnsi"/>
            <w:szCs w:val="24"/>
            <w:lang w:val="en-AU"/>
          </w:rPr>
          <w:t xml:space="preserve">are consistent with </w:t>
        </w:r>
      </w:ins>
      <w:ins w:id="283" w:author="Iain Suthers" w:date="2020-12-06T14:12:00Z">
        <w:r w:rsidR="00C91192">
          <w:rPr>
            <w:rFonts w:asciiTheme="minorHAnsi" w:hAnsiTheme="minorHAnsi" w:cstheme="minorHAnsi"/>
            <w:szCs w:val="24"/>
            <w:lang w:val="en-AU"/>
          </w:rPr>
          <w:t xml:space="preserve">observations of higher chlorophyll biomass in the inner shelf water (Everett et al. 2014) and </w:t>
        </w:r>
      </w:ins>
      <w:commentRangeStart w:id="284"/>
      <w:del w:id="285" w:author="Iain Suthers" w:date="2020-12-06T14:12:00Z">
        <w:r w:rsidR="009B260D" w:rsidDel="00C91192">
          <w:rPr>
            <w:rFonts w:asciiTheme="minorHAnsi" w:hAnsiTheme="minorHAnsi" w:cstheme="minorHAnsi"/>
            <w:szCs w:val="24"/>
            <w:lang w:val="en-AU"/>
          </w:rPr>
          <w:delText xml:space="preserve">may </w:delText>
        </w:r>
      </w:del>
      <w:r w:rsidR="00932B6E" w:rsidRPr="00F15D89">
        <w:rPr>
          <w:rFonts w:asciiTheme="minorHAnsi" w:hAnsiTheme="minorHAnsi" w:cstheme="minorHAnsi"/>
          <w:szCs w:val="24"/>
          <w:lang w:val="en-AU"/>
        </w:rPr>
        <w:t>suggest</w:t>
      </w:r>
      <w:commentRangeEnd w:id="284"/>
      <w:r w:rsidR="00C91192">
        <w:rPr>
          <w:rStyle w:val="CommentReference"/>
        </w:rPr>
        <w:commentReference w:id="284"/>
      </w:r>
      <w:r w:rsidR="00932B6E" w:rsidRPr="00F15D89">
        <w:rPr>
          <w:rFonts w:asciiTheme="minorHAnsi" w:hAnsiTheme="minorHAnsi" w:cstheme="minorHAnsi"/>
          <w:szCs w:val="24"/>
          <w:lang w:val="en-AU"/>
        </w:rPr>
        <w:t xml:space="preserve">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lastRenderedPageBreak/>
        <w:t xml:space="preserve">compared to </w:t>
      </w:r>
      <w:del w:id="286" w:author="Iain Suthers" w:date="2020-12-06T14:13:00Z">
        <w:r w:rsidR="007C6749" w:rsidRPr="00F15D89" w:rsidDel="00C91192">
          <w:rPr>
            <w:rFonts w:asciiTheme="minorHAnsi" w:hAnsiTheme="minorHAnsi" w:cstheme="minorHAnsi"/>
            <w:szCs w:val="24"/>
            <w:lang w:val="en-AU"/>
          </w:rPr>
          <w:delText>t</w:delText>
        </w:r>
        <w:r w:rsidR="00932B6E" w:rsidRPr="00F15D89" w:rsidDel="00C91192">
          <w:rPr>
            <w:rFonts w:asciiTheme="minorHAnsi" w:hAnsiTheme="minorHAnsi" w:cstheme="minorHAnsi"/>
            <w:szCs w:val="24"/>
            <w:lang w:val="en-AU"/>
          </w:rPr>
          <w:delText>he</w:delText>
        </w:r>
        <w:r w:rsidR="006A558B" w:rsidDel="00C91192">
          <w:rPr>
            <w:rFonts w:asciiTheme="minorHAnsi" w:hAnsiTheme="minorHAnsi" w:cstheme="minorHAnsi"/>
            <w:szCs w:val="24"/>
            <w:lang w:val="en-AU"/>
          </w:rPr>
          <w:delText xml:space="preserve"> oceanic</w:delText>
        </w:r>
        <w:r w:rsidR="00932B6E" w:rsidRPr="00F15D89" w:rsidDel="00C91192">
          <w:rPr>
            <w:rFonts w:asciiTheme="minorHAnsi" w:hAnsiTheme="minorHAnsi" w:cstheme="minorHAnsi"/>
            <w:szCs w:val="24"/>
            <w:lang w:val="en-AU"/>
          </w:rPr>
          <w:delText xml:space="preserve"> communities</w:delText>
        </w:r>
      </w:del>
      <w:ins w:id="287" w:author="Iain Suthers" w:date="2020-12-06T14:13:00Z">
        <w:r w:rsidR="00C91192">
          <w:rPr>
            <w:rFonts w:asciiTheme="minorHAnsi" w:hAnsiTheme="minorHAnsi" w:cstheme="minorHAnsi"/>
            <w:szCs w:val="24"/>
            <w:lang w:val="en-AU"/>
          </w:rPr>
          <w:t>offshore</w:t>
        </w:r>
      </w:ins>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ins w:id="288" w:author="Iain Suthers" w:date="2020-12-06T14:13:00Z">
        <w:r w:rsidR="00C91192">
          <w:rPr>
            <w:rFonts w:asciiTheme="minorHAnsi" w:hAnsiTheme="minorHAnsi" w:cstheme="minorHAnsi"/>
            <w:szCs w:val="24"/>
            <w:lang w:val="en-AU"/>
          </w:rPr>
          <w:t xml:space="preserve"> (Everett et al. 2014)</w:t>
        </w:r>
      </w:ins>
      <w:r w:rsidR="005F5CE0">
        <w:rPr>
          <w:rFonts w:asciiTheme="minorHAnsi" w:hAnsiTheme="minorHAnsi" w:cstheme="minorHAnsi"/>
          <w:szCs w:val="24"/>
          <w:lang w:val="en-AU"/>
        </w:rPr>
        <w:t>.</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w:t>
      </w:r>
      <w:commentRangeStart w:id="289"/>
      <w:r w:rsidR="006D5E6D">
        <w:rPr>
          <w:rFonts w:asciiTheme="minorHAnsi" w:hAnsiTheme="minorHAnsi" w:cstheme="minorHAnsi"/>
          <w:szCs w:val="24"/>
          <w:lang w:val="en-AU"/>
        </w:rPr>
        <w:t>shelves</w:t>
      </w:r>
      <w:commentRangeEnd w:id="289"/>
      <w:r w:rsidR="00C91192">
        <w:rPr>
          <w:rStyle w:val="CommentReference"/>
        </w:rPr>
        <w:commentReference w:id="289"/>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{"citationID":"gxtJ81KE","properties":{"formattedCitation":"(Holland et al., 2020; Truong et al., 2017)","plainCitation":"(Holland et al., 2020; 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510ADC" w:rsidRPr="00510ADC">
        <w:rPr>
          <w:rFonts w:ascii="Calibri" w:hAnsi="Calibri" w:cs="Calibri"/>
        </w:rPr>
        <w:t>(Holland et al., 2020; Truong et al., 2017)</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{"citationID":"KE6ZS2nW","properties":{"formattedCitation":"(Bakun &amp; Weeks, 2008; Pauly et al., 2002; Tilzey &amp; Rowling, 2001)","plainCitation":"(Bakun &amp; Weeks, 2008; Pauly et al., 2002; Tilzey &amp; Rowling, 2001)","noteIndex":0},"citationItems":[{"id":1385,"uris":["http://zotero.org/users/local/U6DoygBa/items/D9J5VCU9"],"uri":["http://zotero.org/users/local/U6DoygBa/items/D9J5VCU9"],"itemData":{"id":1385,"type":"article-journal","abstract":"The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510ADC" w:rsidRPr="00510ADC">
        <w:rPr>
          <w:rFonts w:ascii="Calibri" w:hAnsi="Calibri" w:cs="Calibri"/>
        </w:rPr>
        <w:t>(Bakun &amp; Weeks, 2008; Pauly et al., 2002; Tilzey &amp; Rowling, 2001)</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2EB7D275"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lastRenderedPageBreak/>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510ADC" w:rsidRPr="00510ADC">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{"citationID":"WB4BzRJC","properties":{"formattedCitation":"(Hobday &amp; Hartmann, 2006; Revill et al., 2009)","plainCitation":"(Hobday &amp;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(Hobday &amp;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w:t>
      </w:r>
      <w:del w:id="290" w:author="Iain Suthers" w:date="2020-12-06T14:15:00Z">
        <w:r w:rsidR="00652394" w:rsidDel="00C04DA5">
          <w:rPr>
            <w:rFonts w:asciiTheme="minorHAnsi" w:hAnsiTheme="minorHAnsi" w:cstheme="minorHAnsi"/>
            <w:lang w:val="en-AU"/>
          </w:rPr>
          <w:delText xml:space="preserve">however, </w:delText>
        </w:r>
      </w:del>
      <w:r w:rsidR="00652394">
        <w:rPr>
          <w:rFonts w:asciiTheme="minorHAnsi" w:hAnsiTheme="minorHAnsi" w:cstheme="minorHAnsi"/>
          <w:lang w:val="en-AU"/>
        </w:rPr>
        <w:t xml:space="preserve">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are less well known. </w:t>
      </w:r>
      <w:r>
        <w:rPr>
          <w:rFonts w:asciiTheme="minorHAnsi" w:hAnsiTheme="minorHAnsi" w:cstheme="minorHAnsi"/>
          <w:lang w:val="en-AU"/>
        </w:rPr>
        <w:t xml:space="preserve">The results of our current study demonstrate that </w:t>
      </w:r>
      <w:r w:rsidRPr="008D7B3F">
        <w:rPr>
          <w:rFonts w:asciiTheme="minorHAnsi" w:hAnsiTheme="minorHAnsi" w:cstheme="minorHAnsi"/>
          <w:lang w:val="en-AU"/>
        </w:rPr>
        <w:t xml:space="preserve">along the three transects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formation of inner shelf water </w:t>
      </w:r>
      <w:r w:rsidR="00E66DA3">
        <w:rPr>
          <w:rStyle w:val="captions"/>
          <w:rFonts w:asciiTheme="minorHAnsi" w:hAnsiTheme="minorHAnsi" w:cstheme="minorHAnsi"/>
          <w:lang w:val="en-AU"/>
        </w:rPr>
        <w:t xml:space="preserve">driven by uplift </w:t>
      </w:r>
      <w:r w:rsidRPr="008D7B3F">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{"citationID":"XjZrDuN1","properties":{"formattedCitation":"(Roughan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Pr="00510ADC">
        <w:rPr>
          <w:rFonts w:ascii="Calibri" w:hAnsi="Calibri" w:cs="Calibri"/>
        </w:rPr>
        <w:t>(Roughan &amp;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Pr="00510ADC">
        <w:rPr>
          <w:rFonts w:ascii="Calibri" w:hAnsi="Calibri" w:cs="Calibri"/>
        </w:rPr>
        <w:t>(Everett et al.,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therefore the </w:t>
      </w:r>
      <w:r w:rsidRPr="008D7B3F">
        <w:rPr>
          <w:rStyle w:val="captions"/>
          <w:rFonts w:asciiTheme="minorHAnsi" w:hAnsiTheme="minorHAnsi" w:cstheme="minorHAnsi"/>
          <w:lang w:val="en-AU"/>
        </w:rPr>
        <w:t xml:space="preserve">higher zooplankton </w:t>
      </w:r>
      <w:r>
        <w:rPr>
          <w:rStyle w:val="captions"/>
          <w:rFonts w:asciiTheme="minorHAnsi" w:hAnsiTheme="minorHAnsi" w:cstheme="minorHAnsi"/>
          <w:lang w:val="en-AU"/>
        </w:rPr>
        <w:t>biomass</w:t>
      </w:r>
      <w:r w:rsidRPr="008D7B3F">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It is possible that closer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{"citationID":"hZBOBQ1f","properties":{"formattedCitation":"(Holland et al., 2020; Truong et al., 2017)","plainCitation":"(Holland et al., 2020; Truong et al., 2017)","noteIndex":0},"citationItems":[{"id":1390,"uris":["http://zotero.org/users/local/U6DoygBa/items/5WIW54KH"],"uri":["http://zotero.org/users/local/U6DoygBa/items/5WIW54KH"],"itemData":{"id":1390,"type":"article-journal","abstract":"Some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Pr="00510ADC">
        <w:rPr>
          <w:rFonts w:ascii="Calibri" w:hAnsi="Calibri" w:cs="Calibri"/>
        </w:rPr>
        <w:t>(Holland et al., 2020; Truong et al., 2017)</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906CED">
        <w:rPr>
          <w:rStyle w:val="captions"/>
          <w:rFonts w:asciiTheme="minorHAnsi" w:hAnsiTheme="minorHAnsi" w:cstheme="minorHAnsi"/>
          <w:lang w:val="en-AU"/>
        </w:rPr>
        <w:instrText xml:space="preserve"> ADDIN ZOTERO_ITEM CSL_CITATION {"citationID":"0u8GT6br","properties":{"formattedCitation":"(Guiet 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906CED" w:rsidRPr="00906CED">
        <w:rPr>
          <w:rFonts w:ascii="Calibri" w:hAnsi="Calibri" w:cs="Calibri"/>
        </w:rPr>
        <w:t>(Guiet et al.,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{"citationID":"4FefD6uz","properties":{"formattedCitation":"(Moore &amp; Suthers, 2006)","plainCitation":"(Moore &amp;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510ADC" w:rsidRPr="00510ADC">
        <w:rPr>
          <w:rFonts w:ascii="Calibri" w:hAnsi="Calibri" w:cs="Calibri"/>
        </w:rPr>
        <w:t>(Moore &amp;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w:t>
      </w:r>
      <w:r w:rsidR="00377593">
        <w:rPr>
          <w:rStyle w:val="captions"/>
          <w:rFonts w:asciiTheme="minorHAnsi" w:hAnsiTheme="minorHAnsi" w:cstheme="minorHAnsi"/>
          <w:lang w:val="en-AU"/>
        </w:rPr>
        <w:t xml:space="preserve">As the inshore environments in this region are </w:t>
      </w:r>
      <w:r w:rsidR="00E66DA3">
        <w:rPr>
          <w:rStyle w:val="captions"/>
          <w:rFonts w:asciiTheme="minorHAnsi" w:hAnsiTheme="minorHAnsi" w:cstheme="minorHAnsi"/>
          <w:lang w:val="en-AU"/>
        </w:rPr>
        <w:t>neither</w:t>
      </w:r>
      <w:r w:rsidR="00377593">
        <w:rPr>
          <w:rStyle w:val="captions"/>
          <w:rFonts w:asciiTheme="minorHAnsi" w:hAnsiTheme="minorHAnsi" w:cstheme="minorHAnsi"/>
          <w:lang w:val="en-AU"/>
        </w:rPr>
        <w:t xml:space="preserve"> </w:t>
      </w:r>
      <w:commentRangeStart w:id="291"/>
      <w:r w:rsidR="00377593">
        <w:rPr>
          <w:rStyle w:val="captions"/>
          <w:rFonts w:asciiTheme="minorHAnsi" w:hAnsiTheme="minorHAnsi" w:cstheme="minorHAnsi"/>
          <w:lang w:val="en-AU"/>
        </w:rPr>
        <w:t>oligotrophic or eutrophic we believe that the steep size spectrum slopes we observed are not due to nutrient scarcity or overabundance hindering trophic efficiency</w:t>
      </w:r>
      <w:commentRangeEnd w:id="291"/>
      <w:r w:rsidR="006B5E7C">
        <w:rPr>
          <w:rStyle w:val="CommentReference"/>
        </w:rPr>
        <w:commentReference w:id="291"/>
      </w:r>
      <w:r w:rsidR="00377593">
        <w:rPr>
          <w:rStyle w:val="captions"/>
          <w:rFonts w:asciiTheme="minorHAnsi" w:hAnsiTheme="minorHAnsi" w:cstheme="minorHAnsi"/>
          <w:lang w:val="en-AU"/>
        </w:rPr>
        <w:t xml:space="preserve">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{"citationID":"dB4WnxVT","properties":{"formattedCitation":"(Atkinson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377593">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 xml:space="preserve">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{"citationID":"NvMET2mP","properties":{"formattedCitation":"(Bakun &amp; Weeks, 2008; Pauly et al., 2002)","plainCitation":"(Bakun &amp; Weeks, 2008; 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510ADC" w:rsidRPr="00510ADC">
        <w:rPr>
          <w:rFonts w:ascii="Calibri" w:hAnsi="Calibri" w:cs="Calibri"/>
        </w:rPr>
        <w:t>(Bakun &amp; Weeks, 2008; Pauly et al., 2002)</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7AAB7314"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w:t>
      </w:r>
      <w:ins w:id="292" w:author="Iain Suthers" w:date="2020-12-06T14:20:00Z">
        <w:r w:rsidR="006B5E7C">
          <w:rPr>
            <w:rStyle w:val="captions"/>
            <w:rFonts w:asciiTheme="minorHAnsi" w:hAnsiTheme="minorHAnsi" w:cstheme="minorHAnsi"/>
            <w:lang w:val="en-AU"/>
          </w:rPr>
          <w:t xml:space="preserve">mass </w:t>
        </w:r>
      </w:ins>
      <w:del w:id="293" w:author="Iain Suthers" w:date="2020-12-06T14:20:00Z">
        <w:r w:rsidR="001924C6" w:rsidDel="006B5E7C">
          <w:rPr>
            <w:rStyle w:val="captions"/>
            <w:rFonts w:asciiTheme="minorHAnsi" w:hAnsiTheme="minorHAnsi" w:cstheme="minorHAnsi"/>
            <w:lang w:val="en-AU"/>
          </w:rPr>
          <w:delText>volume</w:delText>
        </w:r>
        <w:r w:rsidR="004A75B4" w:rsidDel="006B5E7C">
          <w:rPr>
            <w:rStyle w:val="captions"/>
            <w:rFonts w:asciiTheme="minorHAnsi" w:hAnsiTheme="minorHAnsi" w:cstheme="minorHAnsi"/>
            <w:lang w:val="en-AU"/>
          </w:rPr>
          <w:delText xml:space="preserve"> (a biomass proxy)</w:delText>
        </w:r>
        <w:r w:rsidR="001924C6" w:rsidDel="006B5E7C">
          <w:rPr>
            <w:rStyle w:val="captions"/>
            <w:rFonts w:asciiTheme="minorHAnsi" w:hAnsiTheme="minorHAnsi" w:cstheme="minorHAnsi"/>
            <w:lang w:val="en-AU"/>
          </w:rPr>
          <w:delText xml:space="preserve"> </w:delText>
        </w:r>
      </w:del>
      <w:r w:rsidR="001924C6">
        <w:rPr>
          <w:rStyle w:val="captions"/>
          <w:rFonts w:asciiTheme="minorHAnsi" w:hAnsiTheme="minorHAnsi" w:cstheme="minorHAnsi"/>
          <w:lang w:val="en-AU"/>
        </w:rPr>
        <w:t xml:space="preserve">of </w:t>
      </w:r>
      <w:commentRangeStart w:id="294"/>
      <w:r w:rsidR="001924C6">
        <w:rPr>
          <w:rStyle w:val="captions"/>
          <w:rFonts w:asciiTheme="minorHAnsi" w:hAnsiTheme="minorHAnsi" w:cstheme="minorHAnsi"/>
          <w:lang w:val="en-AU"/>
        </w:rPr>
        <w:t>plankton</w:t>
      </w:r>
      <w:commentRangeEnd w:id="294"/>
      <w:r w:rsidR="006B5E7C">
        <w:rPr>
          <w:rStyle w:val="CommentReference"/>
        </w:rPr>
        <w:commentReference w:id="294"/>
      </w:r>
      <w:r w:rsidR="001924C6">
        <w:rPr>
          <w:rStyle w:val="captions"/>
          <w:rFonts w:asciiTheme="minorHAnsi" w:hAnsiTheme="minorHAnsi" w:cstheme="minorHAnsi"/>
          <w:lang w:val="en-AU"/>
        </w:rPr>
        <w:t xml:space="preserve">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510ADC" w:rsidRPr="00510ADC">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w:t>
      </w:r>
      <w:r w:rsidR="00D7597D">
        <w:rPr>
          <w:rStyle w:val="captions"/>
          <w:rFonts w:asciiTheme="minorHAnsi" w:hAnsiTheme="minorHAnsi" w:cstheme="minorHAnsi"/>
          <w:lang w:val="en-AU"/>
        </w:rPr>
        <w:lastRenderedPageBreak/>
        <w:t xml:space="preserve">may be a driver of previously observed relationships between fish abundance and frontal features </w:t>
      </w:r>
      <w:r w:rsidR="00D7597D">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{"citationID":"K2mIUfJC","properties":{"formattedCitation":"(Fiedler &amp; Bernard, 1987; Reese et al., 2011)","plainCitation":"(Fiedler &amp;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510ADC" w:rsidRPr="00510ADC">
        <w:rPr>
          <w:rFonts w:ascii="Calibri" w:hAnsi="Calibri" w:cs="Calibri"/>
        </w:rPr>
        <w:t>(Fiedler &amp;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A277C67"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ins w:id="295" w:author="Iain Suthers" w:date="2020-12-06T14:21:00Z">
        <w:r w:rsidR="006B5E7C">
          <w:rPr>
            <w:rStyle w:val="captions"/>
            <w:rFonts w:asciiTheme="minorHAnsi" w:hAnsiTheme="minorHAnsi" w:cstheme="minorHAnsi"/>
            <w:lang w:val="en-AU"/>
          </w:rPr>
          <w:t>our</w:t>
        </w:r>
      </w:ins>
      <w:del w:id="296" w:author="Iain Suthers" w:date="2020-12-06T14:21:00Z">
        <w:r w:rsidR="008F6DAA" w:rsidDel="006B5E7C">
          <w:rPr>
            <w:rStyle w:val="captions"/>
            <w:rFonts w:asciiTheme="minorHAnsi" w:hAnsiTheme="minorHAnsi" w:cstheme="minorHAnsi"/>
            <w:lang w:val="en-AU"/>
          </w:rPr>
          <w:delText>the</w:delText>
        </w:r>
      </w:del>
      <w:r w:rsidR="008F6DAA">
        <w:rPr>
          <w:rStyle w:val="captions"/>
          <w:rFonts w:asciiTheme="minorHAnsi" w:hAnsiTheme="minorHAnsi" w:cstheme="minorHAnsi"/>
          <w:lang w:val="en-AU"/>
        </w:rPr>
        <w:t xml:space="preserv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p>
    <w:p w14:paraId="51184D87" w14:textId="592415B7"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{"citationID":"VYtOL2x4","properties":{"formattedCitation":"(Archer et al., 2017; Mata et al., 2006)","plainCitation":"(Archer et al., 2017; Mata et al., 2006)","noteIndex":0},"citationItems":[{"id":1312,"uris":["http://zotero.org/users/local/U6DoygBa/items/YDX2IYES"],"uri":["http://zotero.org/users/local/U6DoygBa/items/YDX2IYES"],"itemData":{"id":1312,"type":"article-journal","abstract":"Mesoscale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32</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1,500 m isobath 50 km offshore but makes large amplitude displacements eastward every 65</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100 days</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the time scale associated with mesoscale eddy shedding at the EAC separation. Smaller-amplitude, higher-frequency meanders occur every 20</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(Archer et al., 2017; Mata et al., 2006)</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w:t>
      </w:r>
      <w:ins w:id="297" w:author="Iain Suthers" w:date="2020-12-06T14:21:00Z">
        <w:r w:rsidR="006B5E7C">
          <w:rPr>
            <w:rStyle w:val="captions"/>
            <w:rFonts w:asciiTheme="minorHAnsi" w:hAnsiTheme="minorHAnsi" w:cstheme="minorHAnsi"/>
            <w:lang w:val="en-AU"/>
          </w:rPr>
          <w:t xml:space="preserve"> (Everett et al. 2014)</w:t>
        </w:r>
      </w:ins>
      <w:r w:rsidR="00676EF9" w:rsidRPr="00F15D89">
        <w:rPr>
          <w:rStyle w:val="captions"/>
          <w:rFonts w:asciiTheme="minorHAnsi" w:hAnsiTheme="minorHAnsi" w:cstheme="minorHAnsi"/>
          <w:lang w:val="en-AU"/>
        </w:rPr>
        <w:t xml:space="preserve">.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{"citationID":"UzJhI33X","properties":{"formattedCitation":"(Everett et al., 2014; Suthers et al., 2011)","plainCitation":"(Everett et al., 2014;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377593" w:rsidRPr="00377593">
        <w:rPr>
          <w:rFonts w:ascii="Calibri" w:hAnsi="Calibri" w:cs="Calibri"/>
        </w:rPr>
        <w:t>(Everett et al., 2014; Suthers et al., 2011)</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2590547B"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2A404C0C" w:rsidR="00637061"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w:t>
      </w:r>
      <w:commentRangeStart w:id="298"/>
      <w:r w:rsidR="00C67853">
        <w:rPr>
          <w:rFonts w:asciiTheme="minorHAnsi" w:hAnsiTheme="minorHAnsi" w:cstheme="minorHAnsi"/>
          <w:szCs w:val="24"/>
          <w:lang w:val="en-AU"/>
        </w:rPr>
        <w:t>ption being the western Mediterranean which is not located in a</w:t>
      </w:r>
      <w:commentRangeEnd w:id="298"/>
      <w:r w:rsidR="006B5E7C">
        <w:rPr>
          <w:rStyle w:val="CommentReference"/>
        </w:rPr>
        <w:commentReference w:id="298"/>
      </w:r>
      <w:r w:rsidR="00C67853">
        <w:rPr>
          <w:rFonts w:asciiTheme="minorHAnsi" w:hAnsiTheme="minorHAnsi" w:cstheme="minorHAnsi"/>
          <w:szCs w:val="24"/>
          <w:lang w:val="en-AU"/>
        </w:rPr>
        <w:t xml:space="preserve"> boundary current system </w:t>
      </w:r>
      <w:r w:rsidR="00C67853">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{"citationID":"Tn3irDQO","properties":{"formattedCitation":"(Irigoien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510ADC" w:rsidRPr="00510ADC">
        <w:rPr>
          <w:rFonts w:ascii="Calibri" w:hAnsi="Calibri" w:cs="Calibri"/>
        </w:rPr>
        <w:t>(Irigoien et al., 2009; Sourisseau &amp; Carlotti, 2006;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510ADC" w:rsidRPr="00510ADC">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{"citationID":"5gVcR7t7","properties":{"formattedCitation":"(Roughan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w:t>
      </w:r>
      <w:del w:id="299" w:author="Iain Suthers" w:date="2020-12-06T14:23:00Z">
        <w:r w:rsidR="00312ECF" w:rsidRPr="00F15D89" w:rsidDel="006B5E7C">
          <w:rPr>
            <w:rStyle w:val="captions"/>
            <w:rFonts w:asciiTheme="minorHAnsi" w:hAnsiTheme="minorHAnsi" w:cstheme="minorHAnsi"/>
            <w:lang w:val="en-AU"/>
          </w:rPr>
          <w:delText>globally</w:delText>
        </w:r>
        <w:r w:rsidR="0078463A" w:rsidRPr="00F15D89" w:rsidDel="006B5E7C">
          <w:rPr>
            <w:rStyle w:val="captions"/>
            <w:rFonts w:asciiTheme="minorHAnsi" w:hAnsiTheme="minorHAnsi" w:cstheme="minorHAnsi"/>
            <w:lang w:val="en-AU"/>
          </w:rPr>
          <w:delText xml:space="preserve"> </w:delText>
        </w:r>
      </w:del>
      <w:r w:rsidR="0078463A" w:rsidRPr="00F15D89">
        <w:rPr>
          <w:rStyle w:val="captions"/>
          <w:rFonts w:asciiTheme="minorHAnsi" w:hAnsiTheme="minorHAnsi" w:cstheme="minorHAnsi"/>
          <w:lang w:val="en-AU"/>
        </w:rPr>
        <w:t xml:space="preserve">highlights the </w:t>
      </w:r>
      <w:del w:id="300" w:author="Iain Suthers" w:date="2020-12-06T14:23:00Z">
        <w:r w:rsidR="0078463A" w:rsidRPr="00F15D89" w:rsidDel="006B5E7C">
          <w:rPr>
            <w:rStyle w:val="captions"/>
            <w:rFonts w:asciiTheme="minorHAnsi" w:hAnsiTheme="minorHAnsi" w:cstheme="minorHAnsi"/>
            <w:lang w:val="en-AU"/>
          </w:rPr>
          <w:delText>broad importance of the continental shelf regions</w:delText>
        </w:r>
        <w:r w:rsidR="00CB62D3" w:rsidDel="006B5E7C">
          <w:rPr>
            <w:rStyle w:val="captions"/>
            <w:rFonts w:asciiTheme="minorHAnsi" w:hAnsiTheme="minorHAnsi" w:cstheme="minorHAnsi"/>
            <w:lang w:val="en-AU"/>
          </w:rPr>
          <w:delText>,</w:delText>
        </w:r>
      </w:del>
      <w:ins w:id="301" w:author="Iain Suthers" w:date="2020-12-06T14:23:00Z">
        <w:r w:rsidR="006B5E7C">
          <w:rPr>
            <w:rStyle w:val="captions"/>
            <w:rFonts w:asciiTheme="minorHAnsi" w:hAnsiTheme="minorHAnsi" w:cstheme="minorHAnsi"/>
            <w:lang w:val="en-AU"/>
          </w:rPr>
          <w:t xml:space="preserve">general outcomes </w:t>
        </w:r>
      </w:ins>
      <w:ins w:id="302" w:author="Iain Suthers" w:date="2020-12-06T14:24:00Z">
        <w:r w:rsidR="006B5E7C">
          <w:rPr>
            <w:rStyle w:val="captions"/>
            <w:rFonts w:asciiTheme="minorHAnsi" w:hAnsiTheme="minorHAnsi" w:cstheme="minorHAnsi"/>
            <w:lang w:val="en-AU"/>
          </w:rPr>
          <w:t xml:space="preserve">driven by </w:t>
        </w:r>
      </w:ins>
      <w:del w:id="303" w:author="Iain Suthers" w:date="2020-12-06T14:24:00Z">
        <w:r w:rsidR="00CB62D3" w:rsidDel="006B5E7C">
          <w:rPr>
            <w:rStyle w:val="captions"/>
            <w:rFonts w:asciiTheme="minorHAnsi" w:hAnsiTheme="minorHAnsi" w:cstheme="minorHAnsi"/>
            <w:lang w:val="en-AU"/>
          </w:rPr>
          <w:delText xml:space="preserve"> and more specifically </w:delText>
        </w:r>
      </w:del>
      <w:r w:rsidR="00CB62D3">
        <w:rPr>
          <w:rStyle w:val="captions"/>
          <w:rFonts w:asciiTheme="minorHAnsi" w:hAnsiTheme="minorHAnsi" w:cstheme="minorHAnsi"/>
          <w:lang w:val="en-AU"/>
        </w:rPr>
        <w:t>the inner shelf regions</w:t>
      </w:r>
      <w:r w:rsidR="00C46EC3">
        <w:rPr>
          <w:rStyle w:val="captions"/>
          <w:rFonts w:asciiTheme="minorHAnsi" w:hAnsiTheme="minorHAnsi" w:cstheme="minorHAnsi"/>
          <w:lang w:val="en-AU"/>
        </w:rPr>
        <w:t>. Th</w:t>
      </w:r>
      <w:commentRangeStart w:id="304"/>
      <w:r w:rsidR="00C46EC3">
        <w:rPr>
          <w:rStyle w:val="captions"/>
          <w:rFonts w:asciiTheme="minorHAnsi" w:hAnsiTheme="minorHAnsi" w:cstheme="minorHAnsi"/>
          <w:lang w:val="en-AU"/>
        </w:rPr>
        <w:t xml:space="preserve">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w:t>
      </w:r>
      <w:commentRangeEnd w:id="304"/>
      <w:r w:rsidR="006B5E7C">
        <w:rPr>
          <w:rStyle w:val="CommentReference"/>
        </w:rPr>
        <w:commentReference w:id="304"/>
      </w:r>
      <w:r w:rsidR="00962664" w:rsidRPr="00F15D89">
        <w:rPr>
          <w:rStyle w:val="captions"/>
          <w:rFonts w:asciiTheme="minorHAnsi" w:hAnsiTheme="minorHAnsi" w:cstheme="minorHAnsi"/>
          <w:lang w:val="en-AU"/>
        </w:rPr>
        <w:t xml:space="preserve">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F3913BF" w14:textId="35AA8864"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regions is another feature of zooplankton communities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9F05E4">
        <w:rPr>
          <w:rStyle w:val="captions"/>
          <w:rFonts w:asciiTheme="minorHAnsi" w:hAnsiTheme="minorHAnsi" w:cstheme="minorHAnsi"/>
          <w:lang w:val="en-AU"/>
        </w:rPr>
        <w:instrText xml:space="preserve"> ADDIN ZOTERO_ITEM CSL_CITATION {"citationID":"IhNYd2Xs","properties":{"formattedCitation":"(Irigoien et al., 2009; Moore &amp; Suthers, 2006)","plainCitation":"(Irigoien et al., 2009; Moore &amp; Suthers, 2006)","noteIndex":0},"citationItems":[{"id":608,"uris":["http://zotero.org/users/local/U6DoygBa/items/8G3MEPF9"],"uri":["http://zotero.org/users/local/U6DoygBa/items/8G3MEPF9"],"itemData":{"id":608,"type":"article-journal","abstract":"The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Style w:val="captions"/>
          <w:rFonts w:asciiTheme="minorHAnsi" w:hAnsiTheme="minorHAnsi" w:cstheme="minorHAnsi"/>
          <w:lang w:val="en-AU"/>
        </w:rPr>
        <w:fldChar w:fldCharType="separate"/>
      </w:r>
      <w:r w:rsidR="009F05E4" w:rsidRPr="009F05E4">
        <w:rPr>
          <w:rFonts w:ascii="Calibri" w:hAnsi="Calibri" w:cs="Calibri"/>
        </w:rPr>
        <w:t>(Irigoien et al., 2009; Moore &amp; Suthers, 2006)</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{"citationID":"cSaFXJF5","properties":{"formattedCitation":"(Apte et al., 1998; Dai &amp; Trenberth, 2002)","plainCitation":"(Apte et al., 1998; Dai &amp;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(Apte et al., 1998; Dai &amp;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w:t>
      </w:r>
      <w:r w:rsidR="00377593">
        <w:rPr>
          <w:rStyle w:val="captions"/>
          <w:rFonts w:asciiTheme="minorHAnsi" w:hAnsiTheme="minorHAnsi" w:cstheme="minorHAnsi"/>
          <w:lang w:val="en-AU"/>
        </w:rPr>
        <w:t>potentially</w:t>
      </w:r>
      <w:r>
        <w:rPr>
          <w:rStyle w:val="captions"/>
          <w:rFonts w:asciiTheme="minorHAnsi" w:hAnsiTheme="minorHAnsi" w:cstheme="minorHAnsi"/>
          <w:lang w:val="en-AU"/>
        </w:rPr>
        <w:t xml:space="preserve"> higher predation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fecal matter is deposited </w:t>
      </w:r>
      <w:r>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377593" w:rsidRPr="00377593">
        <w:rPr>
          <w:rFonts w:ascii="Calibri" w:hAnsi="Calibri" w:cs="Calibri"/>
        </w:rPr>
        <w:t>(Marcolin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t>
      </w:r>
    </w:p>
    <w:p w14:paraId="69ED7B42" w14:textId="6FE3EF0A" w:rsidR="0029624C"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this general trends biomass, abundance and size spectrum slope</w:t>
      </w:r>
      <w:ins w:id="305" w:author="Iain Suthers" w:date="2020-12-06T14:34:00Z">
        <w:r w:rsidR="003F2692">
          <w:rPr>
            <w:rStyle w:val="captions"/>
            <w:rFonts w:asciiTheme="minorHAnsi" w:hAnsiTheme="minorHAnsi" w:cstheme="minorHAnsi"/>
            <w:lang w:val="en-AU"/>
          </w:rPr>
          <w:t xml:space="preserve">. </w:t>
        </w:r>
      </w:ins>
      <w:del w:id="306" w:author="Iain Suthers" w:date="2020-12-06T14:34:00Z">
        <w:r w:rsidR="0074263E" w:rsidDel="003F2692">
          <w:rPr>
            <w:rStyle w:val="captions"/>
            <w:rFonts w:asciiTheme="minorHAnsi" w:hAnsiTheme="minorHAnsi" w:cstheme="minorHAnsi"/>
            <w:lang w:val="en-AU"/>
          </w:rPr>
          <w:delText>, f</w:delText>
        </w:r>
      </w:del>
      <w:ins w:id="307" w:author="Iain Suthers" w:date="2020-12-06T14:34:00Z">
        <w:r w:rsidR="003F2692">
          <w:rPr>
            <w:rStyle w:val="captions"/>
            <w:rFonts w:asciiTheme="minorHAnsi" w:hAnsiTheme="minorHAnsi" w:cstheme="minorHAnsi"/>
            <w:lang w:val="en-AU"/>
          </w:rPr>
          <w:t>F</w:t>
        </w:r>
      </w:ins>
      <w:r w:rsidR="0074263E">
        <w:rPr>
          <w:rStyle w:val="captions"/>
          <w:rFonts w:asciiTheme="minorHAnsi" w:hAnsiTheme="minorHAnsi" w:cstheme="minorHAnsi"/>
          <w:lang w:val="en-AU"/>
        </w:rPr>
        <w:t>or example</w:t>
      </w:r>
      <w:ins w:id="308" w:author="Iain Suthers" w:date="2020-12-06T14:34:00Z">
        <w:r w:rsidR="003F2692">
          <w:rPr>
            <w:rStyle w:val="captions"/>
            <w:rFonts w:asciiTheme="minorHAnsi" w:hAnsiTheme="minorHAnsi" w:cstheme="minorHAnsi"/>
            <w:lang w:val="en-AU"/>
          </w:rPr>
          <w:t xml:space="preserve">, </w:t>
        </w:r>
      </w:ins>
      <w:del w:id="309" w:author="Iain Suthers" w:date="2020-12-06T14:34:00Z">
        <w:r w:rsidR="0074263E" w:rsidDel="003F2692">
          <w:rPr>
            <w:rStyle w:val="captions"/>
            <w:rFonts w:asciiTheme="minorHAnsi" w:hAnsiTheme="minorHAnsi" w:cstheme="minorHAnsi"/>
            <w:lang w:val="en-AU"/>
          </w:rPr>
          <w:delText xml:space="preserve"> in synthesis </w:delText>
        </w:r>
      </w:del>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510ADC" w:rsidRPr="00510ADC">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w:t>
      </w:r>
      <w:del w:id="310" w:author="Iain Suthers" w:date="2020-12-06T14:34:00Z">
        <w:r w:rsidR="0074263E" w:rsidDel="003F2692">
          <w:rPr>
            <w:rStyle w:val="captions"/>
            <w:rFonts w:asciiTheme="minorHAnsi" w:hAnsiTheme="minorHAnsi" w:cstheme="minorHAnsi"/>
            <w:lang w:val="en-AU"/>
          </w:rPr>
          <w:delText xml:space="preserve">very </w:delText>
        </w:r>
      </w:del>
      <w:r w:rsidR="0074263E">
        <w:rPr>
          <w:rStyle w:val="captions"/>
          <w:rFonts w:asciiTheme="minorHAnsi" w:hAnsiTheme="minorHAnsi" w:cstheme="minorHAnsi"/>
          <w:lang w:val="en-AU"/>
        </w:rPr>
        <w:t>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{"citationID":"Zs9VxLdl","properties":{"formattedCitation":"(Atkinson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w:t>
      </w:r>
      <w:del w:id="311" w:author="Iain Suthers" w:date="2020-12-06T14:25:00Z">
        <w:r w:rsidR="0074263E" w:rsidDel="006B5E7C">
          <w:rPr>
            <w:rStyle w:val="captions"/>
            <w:rFonts w:asciiTheme="minorHAnsi" w:hAnsiTheme="minorHAnsi" w:cstheme="minorHAnsi"/>
            <w:lang w:val="en-AU"/>
          </w:rPr>
          <w:delText xml:space="preserve">sampling cruises </w:delText>
        </w:r>
      </w:del>
      <w:r w:rsidR="0074263E">
        <w:rPr>
          <w:rStyle w:val="captions"/>
          <w:rFonts w:asciiTheme="minorHAnsi" w:hAnsiTheme="minorHAnsi" w:cstheme="minorHAnsi"/>
          <w:lang w:val="en-AU"/>
        </w:rPr>
        <w:t xml:space="preserve">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{"citationID":"RSYasub1","properties":{"formattedCitation":"(Garc\\uc0\\u237{}a-Comas 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510ADC" w:rsidRPr="00510ADC">
        <w:rPr>
          <w:rFonts w:ascii="Calibri" w:hAnsi="Calibri" w:cs="Calibri"/>
          <w:szCs w:val="24"/>
        </w:rPr>
        <w:t>(García-Comas et al.,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3F6DD168" w14:textId="1FB2D35D"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w:t>
      </w:r>
      <w:r w:rsidRPr="00906CED">
        <w:rPr>
          <w:rStyle w:val="captions"/>
          <w:rFonts w:asciiTheme="minorHAnsi" w:hAnsiTheme="minorHAnsi" w:cstheme="minorHAnsi"/>
          <w:lang w:val="en-AU"/>
        </w:rPr>
        <w:t>community at the front between the warm EAC water and the cooler inshore waters</w:t>
      </w:r>
      <w:r w:rsidR="009F05E4" w:rsidRPr="00906CED">
        <w:rPr>
          <w:rStyle w:val="captions"/>
          <w:rFonts w:asciiTheme="minorHAnsi" w:hAnsiTheme="minorHAnsi" w:cstheme="minorHAnsi"/>
          <w:lang w:val="en-AU"/>
        </w:rPr>
        <w:t xml:space="preserve"> (Figure</w:t>
      </w:r>
      <w:r w:rsidR="00906CED" w:rsidRPr="00906CED">
        <w:rPr>
          <w:rStyle w:val="captions"/>
          <w:rFonts w:asciiTheme="minorHAnsi" w:hAnsiTheme="minorHAnsi" w:cstheme="minorHAnsi"/>
          <w:lang w:val="en-AU"/>
        </w:rPr>
        <w:t>s</w:t>
      </w:r>
      <w:r w:rsidR="009F05E4" w:rsidRPr="00906CED">
        <w:rPr>
          <w:rStyle w:val="captions"/>
          <w:rFonts w:asciiTheme="minorHAnsi" w:hAnsiTheme="minorHAnsi" w:cstheme="minorHAnsi"/>
          <w:lang w:val="en-AU"/>
        </w:rPr>
        <w:t xml:space="preserve"> </w:t>
      </w:r>
      <w:r w:rsidR="00906CED" w:rsidRPr="00906CED">
        <w:rPr>
          <w:rStyle w:val="captions"/>
          <w:rFonts w:asciiTheme="minorHAnsi" w:hAnsiTheme="minorHAnsi" w:cstheme="minorHAnsi"/>
          <w:lang w:val="en-AU"/>
        </w:rPr>
        <w:t>3 &amp; 4</w:t>
      </w:r>
      <w:r w:rsidR="009F05E4" w:rsidRPr="00906CED">
        <w:rPr>
          <w:rStyle w:val="captions"/>
          <w:rFonts w:asciiTheme="minorHAnsi" w:hAnsiTheme="minorHAnsi" w:cstheme="minorHAnsi"/>
          <w:lang w:val="en-AU"/>
        </w:rPr>
        <w:t>)</w:t>
      </w:r>
      <w:r w:rsidRPr="00906CED">
        <w:rPr>
          <w:rStyle w:val="captions"/>
          <w:rFonts w:asciiTheme="minorHAnsi" w:hAnsiTheme="minorHAnsi" w:cstheme="minorHAnsi"/>
          <w:lang w:val="en-AU"/>
        </w:rPr>
        <w:t>. This</w:t>
      </w:r>
      <w:r>
        <w:rPr>
          <w:rStyle w:val="captions"/>
          <w:rFonts w:asciiTheme="minorHAnsi" w:hAnsiTheme="minorHAnsi" w:cstheme="minorHAnsi"/>
          <w:lang w:val="en-AU"/>
        </w:rPr>
        <w:t xml:space="preserve"> community was shown to be high in biomass and have a steeper </w:t>
      </w:r>
      <w:r w:rsidR="00713DFB">
        <w:rPr>
          <w:rFonts w:asciiTheme="minorHAnsi" w:hAnsiTheme="minorHAnsi" w:cstheme="minorHAnsi"/>
          <w:lang w:val="en-AU"/>
        </w:rPr>
        <w:lastRenderedPageBreak/>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757266">
        <w:rPr>
          <w:rFonts w:asciiTheme="minorHAnsi" w:hAnsiTheme="minorHAnsi" w:cstheme="minorHAnsi"/>
        </w:rPr>
        <w:instrText xml:space="preserve"> ADDIN ZOTERO_ITEM CSL_CITATION {"citationID":"ymWZq51G","properties":{"formattedCitation":"(Yamamoto &amp; Nishizawa, 1986)","plainCitation":"(Yamamoto &amp;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510ADC" w:rsidRPr="00510ADC">
        <w:rPr>
          <w:rFonts w:ascii="Calibri" w:hAnsi="Calibri" w:cs="Calibri"/>
        </w:rPr>
        <w:t>(Yamamoto &amp;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634E0DB0"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a number </w:t>
      </w:r>
      <w:r w:rsidR="00BD540D">
        <w:rPr>
          <w:rStyle w:val="captions"/>
          <w:rFonts w:asciiTheme="minorHAnsi" w:hAnsiTheme="minorHAnsi" w:cstheme="minorHAnsi"/>
          <w:lang w:val="en-AU"/>
        </w:rPr>
        <w:t xml:space="preserve">of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w:t>
      </w:r>
      <w:del w:id="312" w:author="Jason Everett" w:date="2020-12-10T08:43:00Z">
        <w:r w:rsidR="00783F10" w:rsidRPr="00F15D89" w:rsidDel="00596A3F">
          <w:rPr>
            <w:rStyle w:val="captions"/>
            <w:rFonts w:asciiTheme="minorHAnsi" w:hAnsiTheme="minorHAnsi" w:cstheme="minorHAnsi"/>
            <w:lang w:val="en-AU"/>
          </w:rPr>
          <w:delText xml:space="preserve"> </w:delText>
        </w:r>
      </w:del>
      <w:r w:rsidR="00783F10" w:rsidRPr="00F15D89">
        <w:rPr>
          <w:rStyle w:val="captions"/>
          <w:rFonts w:asciiTheme="minorHAnsi" w:hAnsiTheme="minorHAnsi" w:cstheme="minorHAnsi"/>
          <w:lang w:val="en-AU"/>
        </w:rPr>
        <w:t xml:space="preserve"> by the 15</w:t>
      </w:r>
      <w:del w:id="313" w:author="Iain Suthers" w:date="2020-12-06T14:26:00Z">
        <w:r w:rsidR="001A41F2" w:rsidDel="006B5E7C">
          <w:rPr>
            <w:rStyle w:val="captions"/>
            <w:rFonts w:asciiTheme="minorHAnsi" w:hAnsiTheme="minorHAnsi" w:cstheme="minorHAnsi"/>
            <w:lang w:val="en-AU"/>
          </w:rPr>
          <w:delText xml:space="preserve"> </w:delText>
        </w:r>
      </w:del>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{"citationID":"ovYGdmzd","properties":{"formattedCitation":"(Turner &amp; Dagg, 1983)","plainCitation":"(Turner &amp;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(Turner &amp;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906CED">
        <w:rPr>
          <w:rStyle w:val="captions"/>
          <w:rFonts w:asciiTheme="minorHAnsi" w:hAnsiTheme="minorHAnsi" w:cstheme="minorHAnsi"/>
          <w:lang w:val="en-AU"/>
        </w:rPr>
        <w:instrText xml:space="preserve"> ADDIN ZOTERO_ITEM CSL_CITATION {"citationID":"SKjz3UhL","properties":{"formattedCitation":"(Suthers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906CED" w:rsidRPr="00906CED">
        <w:rPr>
          <w:rFonts w:ascii="Calibri" w:hAnsi="Calibri" w:cs="Calibri"/>
        </w:rPr>
        <w:t>(Suthers et al.,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53EE4349" w14:textId="7F8B6FB2" w:rsidR="00F7620B" w:rsidRPr="00F15D89" w:rsidRDefault="00616293" w:rsidP="00D715A7">
      <w:pPr>
        <w:spacing w:line="480" w:lineRule="auto"/>
        <w:ind w:firstLine="720"/>
        <w:rPr>
          <w:rFonts w:asciiTheme="minorHAnsi" w:hAnsiTheme="minorHAnsi" w:cstheme="minorHAnsi"/>
          <w:szCs w:val="24"/>
          <w:lang w:val="en-AU"/>
        </w:rPr>
      </w:pPr>
      <w:del w:id="314" w:author="Iain Suthers" w:date="2020-12-06T14:27:00Z">
        <w:r w:rsidDel="003F2692">
          <w:rPr>
            <w:rFonts w:asciiTheme="minorHAnsi" w:hAnsiTheme="minorHAnsi" w:cstheme="minorHAnsi"/>
            <w:szCs w:val="24"/>
            <w:lang w:val="en-AU"/>
          </w:rPr>
          <w:delText>Our analysis of cross-shelf patterns in zooplankton communities globally reveals</w:delText>
        </w:r>
        <w:r w:rsidRPr="00F15D89" w:rsidDel="003F2692">
          <w:rPr>
            <w:rFonts w:asciiTheme="minorHAnsi" w:hAnsiTheme="minorHAnsi" w:cstheme="minorHAnsi"/>
            <w:szCs w:val="24"/>
            <w:lang w:val="en-AU"/>
          </w:rPr>
          <w:delText xml:space="preserve"> a consistent pattern</w:delText>
        </w:r>
        <w:r w:rsidDel="003F2692">
          <w:rPr>
            <w:rFonts w:asciiTheme="minorHAnsi" w:hAnsiTheme="minorHAnsi" w:cstheme="minorHAnsi"/>
            <w:szCs w:val="24"/>
            <w:lang w:val="en-AU"/>
          </w:rPr>
          <w:delText xml:space="preserve"> </w:delText>
        </w:r>
        <w:r w:rsidR="00C07196" w:rsidDel="003F2692">
          <w:rPr>
            <w:rFonts w:asciiTheme="minorHAnsi" w:hAnsiTheme="minorHAnsi" w:cstheme="minorHAnsi"/>
            <w:szCs w:val="24"/>
            <w:lang w:val="en-AU"/>
          </w:rPr>
          <w:delText xml:space="preserve">(Figure </w:delText>
        </w:r>
        <w:r w:rsidR="00913707" w:rsidDel="003F2692">
          <w:rPr>
            <w:rFonts w:asciiTheme="minorHAnsi" w:hAnsiTheme="minorHAnsi" w:cstheme="minorHAnsi"/>
            <w:szCs w:val="24"/>
            <w:lang w:val="en-AU"/>
          </w:rPr>
          <w:delText>8</w:delText>
        </w:r>
        <w:r w:rsidR="00C07196" w:rsidDel="003F2692">
          <w:rPr>
            <w:rFonts w:asciiTheme="minorHAnsi" w:hAnsiTheme="minorHAnsi" w:cstheme="minorHAnsi"/>
            <w:szCs w:val="24"/>
            <w:lang w:val="en-AU"/>
          </w:rPr>
          <w:delText>)</w:delText>
        </w:r>
        <w:r w:rsidR="00F7620B" w:rsidRPr="00F15D89" w:rsidDel="003F2692">
          <w:rPr>
            <w:rFonts w:asciiTheme="minorHAnsi" w:hAnsiTheme="minorHAnsi" w:cstheme="minorHAnsi"/>
            <w:szCs w:val="24"/>
            <w:lang w:val="en-AU"/>
          </w:rPr>
          <w:delText xml:space="preserve">. </w:delText>
        </w:r>
      </w:del>
      <w:r w:rsidR="00F7620B" w:rsidRPr="00F15D89">
        <w:rPr>
          <w:rFonts w:asciiTheme="minorHAnsi" w:hAnsiTheme="minorHAnsi" w:cstheme="minorHAnsi"/>
          <w:szCs w:val="24"/>
          <w:lang w:val="en-AU"/>
        </w:rPr>
        <w:t>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w:t>
      </w:r>
      <w:ins w:id="315" w:author="Iain Suthers" w:date="2020-12-06T14:27:00Z">
        <w:r w:rsidR="003F2692">
          <w:rPr>
            <w:rFonts w:asciiTheme="minorHAnsi" w:hAnsiTheme="minorHAnsi" w:cstheme="minorHAnsi"/>
            <w:szCs w:val="24"/>
            <w:lang w:val="en-AU"/>
          </w:rPr>
          <w:t xml:space="preserve"> (Figure 8)</w:t>
        </w:r>
      </w:ins>
      <w:r w:rsidR="00F7620B" w:rsidRPr="00F15D89">
        <w:rPr>
          <w:rFonts w:asciiTheme="minorHAnsi" w:hAnsiTheme="minorHAnsi" w:cstheme="minorHAnsi"/>
          <w:szCs w:val="24"/>
          <w:lang w:val="en-AU"/>
        </w:rPr>
        <w:t xml:space="preserve">. </w:t>
      </w:r>
      <w:commentRangeStart w:id="316"/>
      <w:del w:id="317" w:author="Iain Suthers" w:date="2020-12-06T14:35:00Z">
        <w:r w:rsidR="00F7620B" w:rsidRPr="00F15D89" w:rsidDel="003F2692">
          <w:rPr>
            <w:rFonts w:asciiTheme="minorHAnsi" w:hAnsiTheme="minorHAnsi" w:cstheme="minorHAnsi"/>
            <w:szCs w:val="24"/>
            <w:lang w:val="en-AU"/>
          </w:rPr>
          <w:delText xml:space="preserve">This higher inshore biomass </w:delText>
        </w:r>
        <w:r w:rsidR="00A63423" w:rsidDel="003F2692">
          <w:rPr>
            <w:rFonts w:asciiTheme="minorHAnsi" w:hAnsiTheme="minorHAnsi" w:cstheme="minorHAnsi"/>
            <w:szCs w:val="24"/>
            <w:lang w:val="en-AU"/>
          </w:rPr>
          <w:delText xml:space="preserve">and steeper </w:delText>
        </w:r>
        <w:r w:rsidR="00713DFB" w:rsidDel="003F2692">
          <w:rPr>
            <w:rFonts w:asciiTheme="minorHAnsi" w:hAnsiTheme="minorHAnsi" w:cstheme="minorHAnsi"/>
            <w:lang w:val="en-AU"/>
          </w:rPr>
          <w:delText>zooplankton size spectra</w:delText>
        </w:r>
        <w:r w:rsidR="00713DFB" w:rsidRPr="00F15D89" w:rsidDel="003F2692">
          <w:rPr>
            <w:rFonts w:asciiTheme="minorHAnsi" w:hAnsiTheme="minorHAnsi" w:cstheme="minorHAnsi"/>
            <w:lang w:val="en-AU"/>
          </w:rPr>
          <w:delText xml:space="preserve"> slope</w:delText>
        </w:r>
        <w:r w:rsidR="00713DFB" w:rsidDel="003F2692">
          <w:rPr>
            <w:rFonts w:asciiTheme="minorHAnsi" w:hAnsiTheme="minorHAnsi" w:cstheme="minorHAnsi"/>
            <w:lang w:val="en-AU"/>
          </w:rPr>
          <w:delText xml:space="preserve"> </w:delText>
        </w:r>
        <w:r w:rsidR="00F7620B" w:rsidRPr="00F15D89" w:rsidDel="003F2692">
          <w:rPr>
            <w:rFonts w:asciiTheme="minorHAnsi" w:hAnsiTheme="minorHAnsi" w:cstheme="minorHAnsi"/>
            <w:szCs w:val="24"/>
            <w:lang w:val="en-AU"/>
          </w:rPr>
          <w:delText>is driven by larger numbers of smaller zooplankton</w:delText>
        </w:r>
        <w:r w:rsidR="00913707" w:rsidDel="003F2692">
          <w:rPr>
            <w:rFonts w:asciiTheme="minorHAnsi" w:hAnsiTheme="minorHAnsi" w:cstheme="minorHAnsi"/>
            <w:szCs w:val="24"/>
            <w:lang w:val="en-AU"/>
          </w:rPr>
          <w:delText xml:space="preserve"> </w:delText>
        </w:r>
        <w:r w:rsidR="009F05E4" w:rsidDel="003F2692">
          <w:rPr>
            <w:rFonts w:asciiTheme="minorHAnsi" w:hAnsiTheme="minorHAnsi" w:cstheme="minorHAnsi"/>
            <w:szCs w:val="24"/>
            <w:lang w:val="en-AU"/>
          </w:rPr>
          <w:delText>using</w:delText>
        </w:r>
        <w:r w:rsidR="00913707" w:rsidDel="003F2692">
          <w:rPr>
            <w:rFonts w:asciiTheme="minorHAnsi" w:hAnsiTheme="minorHAnsi" w:cstheme="minorHAnsi"/>
            <w:szCs w:val="24"/>
            <w:lang w:val="en-AU"/>
          </w:rPr>
          <w:delText xml:space="preserve"> </w:delText>
        </w:r>
        <w:r w:rsidR="00377593" w:rsidDel="003F2692">
          <w:rPr>
            <w:rFonts w:asciiTheme="minorHAnsi" w:hAnsiTheme="minorHAnsi" w:cstheme="minorHAnsi"/>
            <w:szCs w:val="24"/>
            <w:lang w:val="en-AU"/>
          </w:rPr>
          <w:delText>increased</w:delText>
        </w:r>
        <w:r w:rsidR="00913707" w:rsidDel="003F2692">
          <w:rPr>
            <w:rFonts w:asciiTheme="minorHAnsi" w:hAnsiTheme="minorHAnsi" w:cstheme="minorHAnsi"/>
            <w:szCs w:val="24"/>
            <w:lang w:val="en-AU"/>
          </w:rPr>
          <w:delText xml:space="preserve"> nutrient availability</w:delText>
        </w:r>
        <w:r w:rsidR="00F7620B" w:rsidRPr="00F15D89" w:rsidDel="003F2692">
          <w:rPr>
            <w:rFonts w:asciiTheme="minorHAnsi" w:hAnsiTheme="minorHAnsi" w:cstheme="minorHAnsi"/>
            <w:szCs w:val="24"/>
            <w:lang w:val="en-AU"/>
          </w:rPr>
          <w:delText>.</w:delText>
        </w:r>
        <w:r w:rsidR="00AA19B1" w:rsidDel="003F2692">
          <w:rPr>
            <w:rFonts w:asciiTheme="minorHAnsi" w:hAnsiTheme="minorHAnsi" w:cstheme="minorHAnsi"/>
            <w:szCs w:val="24"/>
            <w:lang w:val="en-AU"/>
          </w:rPr>
          <w:delText xml:space="preserve"> </w:delText>
        </w:r>
      </w:del>
      <w:r w:rsidR="00AA19B1">
        <w:rPr>
          <w:rFonts w:asciiTheme="minorHAnsi" w:hAnsiTheme="minorHAnsi" w:cstheme="minorHAnsi"/>
          <w:szCs w:val="24"/>
          <w:lang w:val="en-AU"/>
        </w:rPr>
        <w:t>With</w:t>
      </w:r>
      <w:commentRangeEnd w:id="316"/>
      <w:r w:rsidR="003F2692">
        <w:rPr>
          <w:rStyle w:val="CommentReference"/>
        </w:rPr>
        <w:commentReference w:id="316"/>
      </w:r>
      <w:r w:rsidR="00AA19B1">
        <w:rPr>
          <w:rFonts w:asciiTheme="minorHAnsi" w:hAnsiTheme="minorHAnsi" w:cstheme="minorHAnsi"/>
          <w:szCs w:val="24"/>
          <w:lang w:val="en-AU"/>
        </w:rPr>
        <w:t xml:space="preserve">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xml:space="preserve">. This is characteristic of a higher biomass and more productive ecosystem on the continental shelf as there is fast turnover of the </w:t>
      </w:r>
      <w:r w:rsidR="00AA19B1">
        <w:rPr>
          <w:rFonts w:asciiTheme="minorHAnsi" w:hAnsiTheme="minorHAnsi" w:cstheme="minorHAnsi"/>
          <w:szCs w:val="24"/>
          <w:lang w:val="en-AU"/>
        </w:rPr>
        <w:lastRenderedPageBreak/>
        <w:t>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510ADC" w:rsidRPr="00510ADC">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44385942"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t>
      </w:r>
      <w:commentRangeStart w:id="318"/>
      <w:r>
        <w:rPr>
          <w:rFonts w:asciiTheme="minorHAnsi" w:hAnsiTheme="minorHAnsi" w:cstheme="minorHAnsi"/>
          <w:szCs w:val="24"/>
          <w:lang w:val="en-AU"/>
        </w:rPr>
        <w:t>world</w:t>
      </w:r>
      <w:commentRangeEnd w:id="318"/>
      <w:r w:rsidR="003F2692">
        <w:rPr>
          <w:rStyle w:val="CommentReference"/>
        </w:rPr>
        <w:commentReference w:id="318"/>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limate change is driving substantial change in the EAC region with the flow strengthening by up to 35</w:t>
      </w:r>
      <w:del w:id="319" w:author="Iain Suthers" w:date="2020-12-06T14:27:00Z">
        <w:r w:rsidR="00FB62DE" w:rsidRPr="00F15D89" w:rsidDel="003F2692">
          <w:rPr>
            <w:rFonts w:asciiTheme="minorHAnsi" w:hAnsiTheme="minorHAnsi" w:cstheme="minorHAnsi"/>
            <w:szCs w:val="24"/>
            <w:lang w:val="en-AU"/>
          </w:rPr>
          <w:delText xml:space="preserve"> </w:delText>
        </w:r>
      </w:del>
      <w:r w:rsidR="00FB62DE"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(Cetina-Heredia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{"citationID":"Tk1XcYX4","properties":{"formattedCitation":"(Roughan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(Roughan &amp;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w:t>
      </w:r>
      <w:del w:id="320" w:author="Iain Suthers" w:date="2020-12-06T14:37:00Z">
        <w:r w:rsidR="001623A4" w:rsidDel="00311FDB">
          <w:rPr>
            <w:rFonts w:asciiTheme="minorHAnsi" w:hAnsiTheme="minorHAnsi" w:cstheme="minorHAnsi"/>
            <w:szCs w:val="24"/>
            <w:lang w:val="en-AU"/>
          </w:rPr>
          <w:delText>through the snapshot of</w:delText>
        </w:r>
      </w:del>
      <w:ins w:id="321" w:author="Iain Suthers" w:date="2020-12-06T14:37:00Z">
        <w:r w:rsidR="00311FDB">
          <w:rPr>
            <w:rFonts w:asciiTheme="minorHAnsi" w:hAnsiTheme="minorHAnsi" w:cstheme="minorHAnsi"/>
            <w:szCs w:val="24"/>
            <w:lang w:val="en-AU"/>
          </w:rPr>
          <w:t>by the northern</w:t>
        </w:r>
      </w:ins>
      <w:r w:rsidR="001623A4">
        <w:rPr>
          <w:rFonts w:asciiTheme="minorHAnsi" w:hAnsiTheme="minorHAnsi" w:cstheme="minorHAnsi"/>
          <w:szCs w:val="24"/>
          <w:lang w:val="en-AU"/>
        </w:rPr>
        <w:t xml:space="preserve"> transects in </w:t>
      </w:r>
      <w:del w:id="322" w:author="Iain Suthers" w:date="2020-12-06T14:37:00Z">
        <w:r w:rsidR="001623A4" w:rsidDel="00311FDB">
          <w:rPr>
            <w:rFonts w:asciiTheme="minorHAnsi" w:hAnsiTheme="minorHAnsi" w:cstheme="minorHAnsi"/>
            <w:szCs w:val="24"/>
            <w:lang w:val="en-AU"/>
          </w:rPr>
          <w:delText xml:space="preserve">the </w:delText>
        </w:r>
      </w:del>
      <w:ins w:id="323" w:author="Iain Suthers" w:date="2020-12-06T14:37:00Z">
        <w:r w:rsidR="00311FDB">
          <w:rPr>
            <w:rFonts w:asciiTheme="minorHAnsi" w:hAnsiTheme="minorHAnsi" w:cstheme="minorHAnsi"/>
            <w:szCs w:val="24"/>
            <w:lang w:val="en-AU"/>
          </w:rPr>
          <w:t xml:space="preserve">our </w:t>
        </w:r>
      </w:ins>
      <w:r w:rsidR="001623A4">
        <w:rPr>
          <w:rFonts w:asciiTheme="minorHAnsi" w:hAnsiTheme="minorHAnsi" w:cstheme="minorHAnsi"/>
          <w:szCs w:val="24"/>
          <w:lang w:val="en-AU"/>
        </w:rPr>
        <w:t>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w:t>
      </w:r>
      <w:ins w:id="324" w:author="Iain Suthers" w:date="2020-12-06T14:27:00Z">
        <w:r w:rsidR="003F2692">
          <w:rPr>
            <w:rFonts w:asciiTheme="minorHAnsi" w:hAnsiTheme="minorHAnsi" w:cstheme="minorHAnsi"/>
            <w:szCs w:val="24"/>
            <w:lang w:val="en-AU"/>
          </w:rPr>
          <w:t xml:space="preserve"> </w:t>
        </w:r>
      </w:ins>
      <w:r w:rsidR="009A68C4">
        <w:rPr>
          <w:rFonts w:asciiTheme="minorHAnsi" w:hAnsiTheme="minorHAnsi" w:cstheme="minorHAnsi"/>
          <w:szCs w:val="24"/>
          <w:lang w:val="en-AU"/>
        </w:rPr>
        <w:t>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510ADC" w:rsidRPr="00510ADC">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510ADC" w:rsidRPr="00510ADC">
        <w:rPr>
          <w:rFonts w:ascii="Calibri" w:hAnsi="Calibri" w:cs="Calibri"/>
        </w:rPr>
        <w:t>(Cetina-Heredia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{"citationID":"tNGNYZYd","properties":{"formattedCitation":"(Oke &amp; Middleton, 2001)","plainCitation":"(Oke &amp;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510ADC" w:rsidRPr="00510ADC">
        <w:rPr>
          <w:rFonts w:ascii="Calibri" w:hAnsi="Calibri" w:cs="Calibri"/>
        </w:rPr>
        <w:t>(Oke &amp;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 xml:space="preserve">in regions which currently have low levels of current driven </w:t>
      </w:r>
      <w:commentRangeStart w:id="325"/>
      <w:r w:rsidR="00A65AFE" w:rsidRPr="00F15D89">
        <w:rPr>
          <w:rFonts w:asciiTheme="minorHAnsi" w:hAnsiTheme="minorHAnsi" w:cstheme="minorHAnsi"/>
          <w:szCs w:val="24"/>
          <w:lang w:val="en-AU"/>
        </w:rPr>
        <w:t>uplift</w:t>
      </w:r>
      <w:commentRangeEnd w:id="325"/>
      <w:r w:rsidR="00311FDB">
        <w:rPr>
          <w:rStyle w:val="CommentReference"/>
        </w:rPr>
        <w:commentReference w:id="325"/>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del w:id="326" w:author="Iain Suthers" w:date="2020-12-06T14:37:00Z">
        <w:r w:rsidR="007A763C" w:rsidDel="00311FDB">
          <w:rPr>
            <w:rFonts w:asciiTheme="minorHAnsi" w:hAnsiTheme="minorHAnsi" w:cstheme="minorHAnsi"/>
            <w:szCs w:val="24"/>
            <w:lang w:val="en-AU"/>
          </w:rPr>
          <w:delText xml:space="preserve">Further south </w:delText>
        </w:r>
        <w:r w:rsidR="003514AD" w:rsidDel="00311FDB">
          <w:rPr>
            <w:rFonts w:asciiTheme="minorHAnsi" w:hAnsiTheme="minorHAnsi" w:cstheme="minorHAnsi"/>
            <w:szCs w:val="24"/>
            <w:lang w:val="en-AU"/>
          </w:rPr>
          <w:delText>the Tasman Sea waters generally have higher overall nutrient content compared to the oligotrophic warm waters</w:delText>
        </w:r>
      </w:del>
      <w:r w:rsidR="003514AD">
        <w:rPr>
          <w:rFonts w:asciiTheme="minorHAnsi" w:hAnsiTheme="minorHAnsi" w:cstheme="minorHAnsi"/>
          <w:szCs w:val="24"/>
          <w:lang w:val="en-AU"/>
        </w:rPr>
        <w:t>.</w:t>
      </w:r>
    </w:p>
    <w:p w14:paraId="29C3C391" w14:textId="5B5558D7"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w:t>
      </w:r>
      <w:commentRangeStart w:id="327"/>
      <w:r w:rsidRPr="00F15D89">
        <w:rPr>
          <w:rFonts w:asciiTheme="minorHAnsi" w:hAnsiTheme="minorHAnsi" w:cstheme="minorHAnsi"/>
          <w:szCs w:val="24"/>
          <w:lang w:val="en-AU"/>
        </w:rPr>
        <w:t>snapshot</w:t>
      </w:r>
      <w:commentRangeEnd w:id="327"/>
      <w:r w:rsidR="00D47A4C">
        <w:rPr>
          <w:rStyle w:val="CommentReference"/>
        </w:rPr>
        <w:commentReference w:id="327"/>
      </w:r>
      <w:r w:rsidRPr="00F15D89">
        <w:rPr>
          <w:rFonts w:asciiTheme="minorHAnsi" w:hAnsiTheme="minorHAnsi" w:cstheme="minorHAnsi"/>
          <w:szCs w:val="24"/>
          <w:lang w:val="en-AU"/>
        </w:rPr>
        <w:t xml:space="preserve">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w:t>
      </w:r>
      <w:r w:rsidRPr="00F15D89">
        <w:rPr>
          <w:rFonts w:asciiTheme="minorHAnsi" w:hAnsiTheme="minorHAnsi" w:cstheme="minorHAnsi"/>
          <w:szCs w:val="24"/>
          <w:lang w:val="en-AU"/>
        </w:rPr>
        <w:lastRenderedPageBreak/>
        <w:t xml:space="preserve">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Del="00311FDB" w:rsidRDefault="0070771F" w:rsidP="00D715A7">
      <w:pPr>
        <w:pStyle w:val="Heading-Main"/>
        <w:spacing w:line="480" w:lineRule="auto"/>
        <w:rPr>
          <w:del w:id="328" w:author="Iain Suthers" w:date="2020-12-06T14:39:00Z"/>
          <w:rFonts w:asciiTheme="minorHAnsi" w:hAnsiTheme="minorHAnsi" w:cstheme="minorHAnsi"/>
          <w:lang w:val="en-AU"/>
        </w:rPr>
      </w:pPr>
    </w:p>
    <w:p w14:paraId="69D87446" w14:textId="28CC3347" w:rsidR="002F3B11" w:rsidRPr="00290A64" w:rsidDel="00311FDB" w:rsidRDefault="002F3B11" w:rsidP="00D715A7">
      <w:pPr>
        <w:pStyle w:val="Heading-Main"/>
        <w:spacing w:line="480" w:lineRule="auto"/>
        <w:rPr>
          <w:del w:id="329" w:author="Iain Suthers" w:date="2020-12-06T14:39:00Z"/>
          <w:rFonts w:asciiTheme="minorHAnsi" w:hAnsiTheme="minorHAnsi" w:cstheme="minorHAnsi"/>
          <w:b w:val="0"/>
          <w:bCs w:val="0"/>
          <w:i/>
          <w:iCs/>
          <w:lang w:val="en-AU"/>
        </w:rPr>
      </w:pPr>
      <w:del w:id="330" w:author="Iain Suthers" w:date="2020-12-06T14:39:00Z">
        <w:r w:rsidRPr="00290A64" w:rsidDel="00311FDB">
          <w:rPr>
            <w:rFonts w:asciiTheme="minorHAnsi" w:hAnsiTheme="minorHAnsi" w:cstheme="minorHAnsi"/>
            <w:b w:val="0"/>
            <w:bCs w:val="0"/>
            <w:i/>
            <w:iCs/>
            <w:lang w:val="en-AU"/>
          </w:rPr>
          <w:delText>Conclusions</w:delText>
        </w:r>
      </w:del>
    </w:p>
    <w:p w14:paraId="2680E56F" w14:textId="189251BF" w:rsidR="00DD6401" w:rsidRPr="007A763C" w:rsidRDefault="007A763C" w:rsidP="00D715A7">
      <w:pPr>
        <w:spacing w:line="480" w:lineRule="auto"/>
        <w:ind w:firstLine="720"/>
        <w:rPr>
          <w:rFonts w:asciiTheme="minorHAnsi" w:hAnsiTheme="minorHAnsi" w:cstheme="minorHAnsi"/>
          <w:b/>
          <w:bCs/>
          <w:lang w:val="en-AU"/>
        </w:rPr>
      </w:pPr>
      <w:del w:id="331" w:author="Iain Suthers" w:date="2020-12-06T14:39:00Z">
        <w:r w:rsidDel="00311FDB">
          <w:rPr>
            <w:rFonts w:asciiTheme="minorHAnsi" w:hAnsiTheme="minorHAnsi" w:cstheme="minorHAnsi"/>
            <w:lang w:val="en-AU"/>
          </w:rPr>
          <w:delText>O</w:delText>
        </w:r>
        <w:r w:rsidRPr="0070771F" w:rsidDel="00311FDB">
          <w:rPr>
            <w:rFonts w:asciiTheme="minorHAnsi" w:hAnsiTheme="minorHAnsi" w:cstheme="minorHAnsi"/>
            <w:lang w:val="en-AU"/>
          </w:rPr>
          <w:delText>ur study is the first to look at</w:delText>
        </w:r>
        <w:r w:rsidDel="00311FDB">
          <w:rPr>
            <w:rFonts w:asciiTheme="minorHAnsi" w:hAnsiTheme="minorHAnsi" w:cstheme="minorHAnsi"/>
            <w:lang w:val="en-AU"/>
          </w:rPr>
          <w:delText xml:space="preserve"> high resolution</w:delText>
        </w:r>
        <w:r w:rsidRPr="0070771F" w:rsidDel="00311FDB">
          <w:rPr>
            <w:rFonts w:asciiTheme="minorHAnsi" w:hAnsiTheme="minorHAnsi" w:cstheme="minorHAnsi"/>
            <w:lang w:val="en-AU"/>
          </w:rPr>
          <w:delText xml:space="preserve"> </w:delText>
        </w:r>
        <w:r w:rsidDel="00311FDB">
          <w:rPr>
            <w:rFonts w:asciiTheme="minorHAnsi" w:hAnsiTheme="minorHAnsi" w:cstheme="minorHAnsi"/>
            <w:lang w:val="en-AU"/>
          </w:rPr>
          <w:delText>vertical</w:delText>
        </w:r>
        <w:r w:rsidRPr="0070771F" w:rsidDel="00311FDB">
          <w:rPr>
            <w:rFonts w:asciiTheme="minorHAnsi" w:hAnsiTheme="minorHAnsi" w:cstheme="minorHAnsi"/>
            <w:lang w:val="en-AU"/>
          </w:rPr>
          <w:delText xml:space="preserve"> patterns of zooplankton across a continental shelf</w:delText>
        </w:r>
        <w:r w:rsidR="00BF363C" w:rsidDel="00311FDB">
          <w:rPr>
            <w:rFonts w:asciiTheme="minorHAnsi" w:hAnsiTheme="minorHAnsi" w:cstheme="minorHAnsi"/>
            <w:lang w:val="en-AU"/>
          </w:rPr>
          <w:delText>.</w:delText>
        </w:r>
        <w:r w:rsidDel="00311FDB">
          <w:rPr>
            <w:rFonts w:asciiTheme="minorHAnsi" w:hAnsiTheme="minorHAnsi" w:cstheme="minorHAnsi"/>
            <w:lang w:val="en-AU"/>
          </w:rPr>
          <w:delText xml:space="preserve"> </w:delText>
        </w:r>
      </w:del>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Future studies could answer these questions with more sustained monitoring of </w:t>
      </w:r>
      <w:r w:rsidRPr="00F15D89">
        <w:rPr>
          <w:rFonts w:asciiTheme="minorHAnsi" w:eastAsia="Times New Roman" w:hAnsiTheme="minorHAnsi" w:cstheme="minorHAnsi"/>
          <w:kern w:val="28"/>
          <w:szCs w:val="24"/>
          <w:lang w:val="en-AU"/>
        </w:rPr>
        <w:lastRenderedPageBreak/>
        <w:t>cross-shelf patterns throughout the year</w:t>
      </w:r>
      <w:del w:id="332" w:author="Iain Suthers" w:date="2020-12-06T14:40:00Z">
        <w:r w:rsidRPr="00F15D89" w:rsidDel="00311FDB">
          <w:rPr>
            <w:rFonts w:asciiTheme="minorHAnsi" w:eastAsia="Times New Roman" w:hAnsiTheme="minorHAnsi" w:cstheme="minorHAnsi"/>
            <w:kern w:val="28"/>
            <w:szCs w:val="24"/>
            <w:lang w:val="en-AU"/>
          </w:rPr>
          <w:delText xml:space="preserve"> which has not previously occurred with previous studies presenting only snapshots of cross-shelf patterns due to defined sampling seasons or irregular research voyages</w:delText>
        </w:r>
      </w:del>
      <w:r w:rsidRPr="00F15D89">
        <w:rPr>
          <w:rFonts w:asciiTheme="minorHAnsi" w:eastAsia="Times New Roman" w:hAnsiTheme="minorHAnsi" w:cstheme="minorHAnsi"/>
          <w:kern w:val="28"/>
          <w:szCs w:val="24"/>
          <w:lang w:val="en-AU"/>
        </w:rPr>
        <w:t>.</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a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MEB &amp; IMS conceived the study and collected the data. HTS, JDE, AS &amp; PY analysed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w:t>
      </w:r>
      <w:r>
        <w:rPr>
          <w:rFonts w:asciiTheme="minorHAnsi" w:hAnsiTheme="minorHAnsi" w:cstheme="minorHAnsi"/>
          <w:lang w:val="en-AU"/>
        </w:rPr>
        <w:lastRenderedPageBreak/>
        <w:t xml:space="preserve">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4387C847" w14:textId="77777777" w:rsidR="00906CED" w:rsidRDefault="00232BF7" w:rsidP="00906CED">
      <w:pPr>
        <w:pStyle w:val="Bibliography"/>
      </w:pPr>
      <w:r w:rsidRPr="00A73321">
        <w:rPr>
          <w:rFonts w:asciiTheme="minorHAnsi" w:hAnsiTheme="minorHAnsi" w:cstheme="minorHAnsi"/>
          <w:sz w:val="22"/>
          <w:szCs w:val="22"/>
          <w:lang w:val="en-AU"/>
        </w:rPr>
        <w:fldChar w:fldCharType="begin"/>
      </w:r>
      <w:r w:rsidR="002B754C">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r w:rsidR="00906CED">
        <w:t xml:space="preserve">Aarflot, J. M., Aksnes, D. L., Opdal, A. F., Skjoldal, H. R., &amp; Fiksen, O. (2019). Caught in broad daylight: Topographic constraints of zooplankton depth distributions. </w:t>
      </w:r>
      <w:r w:rsidR="00906CED">
        <w:rPr>
          <w:i/>
          <w:iCs/>
        </w:rPr>
        <w:t>Limnology and Oceanography</w:t>
      </w:r>
      <w:r w:rsidR="00906CED">
        <w:t xml:space="preserve">, </w:t>
      </w:r>
      <w:r w:rsidR="00906CED">
        <w:rPr>
          <w:i/>
          <w:iCs/>
        </w:rPr>
        <w:t>64</w:t>
      </w:r>
      <w:r w:rsidR="00906CED">
        <w:t>(3), 849–859. https://doi.org/10.1002/lno.11079</w:t>
      </w:r>
    </w:p>
    <w:p w14:paraId="4B1B27BB" w14:textId="77777777" w:rsidR="00906CED" w:rsidRDefault="00906CED" w:rsidP="00906CED">
      <w:pPr>
        <w:pStyle w:val="Bibliography"/>
      </w:pPr>
      <w:r>
        <w:t xml:space="preserve">Ajani, P. A., Allen, A. P., Ingleton, T., &amp; Armand, L. (2014). Erratum: A decadal decline in relative abundance and a shift in microphytoplankton composition at a long-term coastal station off southeast Australia. </w:t>
      </w:r>
      <w:r>
        <w:rPr>
          <w:i/>
          <w:iCs/>
        </w:rPr>
        <w:t>Limnology and Oceanography</w:t>
      </w:r>
      <w:r>
        <w:t xml:space="preserve">, </w:t>
      </w:r>
      <w:r>
        <w:rPr>
          <w:i/>
          <w:iCs/>
        </w:rPr>
        <w:t>59</w:t>
      </w:r>
      <w:r>
        <w:t>(6), 2240–2242. https://doi.org/10.4319/lo.2014.59.6.2240</w:t>
      </w:r>
    </w:p>
    <w:p w14:paraId="6BD005E6" w14:textId="77777777" w:rsidR="00906CED" w:rsidRDefault="00906CED" w:rsidP="00906CED">
      <w:pPr>
        <w:pStyle w:val="Bibliography"/>
      </w:pPr>
      <w:r>
        <w:t>Akima, H., &amp; Gebhardt, A. (2020). akima: Interpolation of Irregularly and Regularly Spaced Data. R package version 0.6-2.1 (Version R package version 0.6-2.1). Retrieved from https://CRAN.R-project.org/package=akima</w:t>
      </w:r>
    </w:p>
    <w:p w14:paraId="267F4802" w14:textId="77777777" w:rsidR="00906CED" w:rsidRDefault="00906CED" w:rsidP="00906CED">
      <w:pPr>
        <w:pStyle w:val="Bibliography"/>
      </w:pPr>
      <w:r>
        <w:t xml:space="preserve">Apte, S. C., Batley, G. E., Szymczak, R., Rendell, P. S., Lee, R., &amp; Waite, T. D. (1998). Baseline trace metal concentrations in New South Wales coastal waters. </w:t>
      </w:r>
      <w:r>
        <w:rPr>
          <w:i/>
          <w:iCs/>
        </w:rPr>
        <w:t>Marine and Freshwater Research</w:t>
      </w:r>
      <w:r>
        <w:t xml:space="preserve">, </w:t>
      </w:r>
      <w:r>
        <w:rPr>
          <w:i/>
          <w:iCs/>
        </w:rPr>
        <w:t>49</w:t>
      </w:r>
      <w:r>
        <w:t>(3), 203–214. https://doi.org/10.1071/mf96121</w:t>
      </w:r>
    </w:p>
    <w:p w14:paraId="7BFA4D83" w14:textId="77777777" w:rsidR="00906CED" w:rsidRDefault="00906CED" w:rsidP="00906CED">
      <w:pPr>
        <w:pStyle w:val="Bibliography"/>
      </w:pPr>
      <w:r>
        <w:t xml:space="preserve">Archer, M. R., Roughan, M., Keating, S. R., &amp; Schaeffer, A. (2017). On the Variability of the East Australian Current: Jet Structure, Meandering, and Influence on Shelf Circulation. </w:t>
      </w:r>
      <w:r>
        <w:rPr>
          <w:i/>
          <w:iCs/>
        </w:rPr>
        <w:t>Journal of Geophysical Research: Oceans</w:t>
      </w:r>
      <w:r>
        <w:t xml:space="preserve">, </w:t>
      </w:r>
      <w:r>
        <w:rPr>
          <w:i/>
          <w:iCs/>
        </w:rPr>
        <w:t>122</w:t>
      </w:r>
      <w:r>
        <w:t>(11), 8464–8481. https://doi.org/doi:10.1002/2017JC013097</w:t>
      </w:r>
    </w:p>
    <w:p w14:paraId="4C7CA428" w14:textId="77777777" w:rsidR="00906CED" w:rsidRDefault="00906CED" w:rsidP="00906CED">
      <w:pPr>
        <w:pStyle w:val="Bibliography"/>
      </w:pPr>
      <w:r>
        <w:t xml:space="preserve">Armbrecht, L. H., Roughan, M., Rossi, V., Schaeffer, A., Davies, P. L., Waite, A. M., &amp; Armand, L. K. (2014). Phytoplankton composition under contrasting oceanographic conditions: Upwelling and downwelling (Eastern Australia). </w:t>
      </w:r>
      <w:r>
        <w:rPr>
          <w:i/>
          <w:iCs/>
        </w:rPr>
        <w:t>Continental Shelf Research</w:t>
      </w:r>
      <w:r>
        <w:t xml:space="preserve">, </w:t>
      </w:r>
      <w:r>
        <w:rPr>
          <w:i/>
          <w:iCs/>
        </w:rPr>
        <w:t>75</w:t>
      </w:r>
      <w:r>
        <w:t>, 54–67. https://doi.org/10.1016/j.csr.2013.11.024</w:t>
      </w:r>
    </w:p>
    <w:p w14:paraId="64B27F40" w14:textId="77777777" w:rsidR="00906CED" w:rsidRDefault="00906CED" w:rsidP="00906CED">
      <w:pPr>
        <w:pStyle w:val="Bibliography"/>
      </w:pPr>
      <w:r>
        <w:t xml:space="preserve">Armbrecht, L. H., Thompson, P. A., Wright, S. W., Schaeffer, A., Roughan, M., Henderiks, J., &amp; Armand, L. K. (2015). Comparison of the cross-shelf phytoplankton distribution of two oceanographically distinct regions off Australia. </w:t>
      </w:r>
      <w:r>
        <w:rPr>
          <w:i/>
          <w:iCs/>
        </w:rPr>
        <w:t>Journal of Marine Systems</w:t>
      </w:r>
      <w:r>
        <w:t xml:space="preserve">, </w:t>
      </w:r>
      <w:r>
        <w:rPr>
          <w:i/>
          <w:iCs/>
        </w:rPr>
        <w:t>148</w:t>
      </w:r>
      <w:r>
        <w:t>, 26–38. https://doi.org/10.1016/j.jmarsys.2015.02.002</w:t>
      </w:r>
    </w:p>
    <w:p w14:paraId="2EC8A998" w14:textId="77777777" w:rsidR="00906CED" w:rsidRDefault="00906CED" w:rsidP="00906CED">
      <w:pPr>
        <w:pStyle w:val="Bibliography"/>
      </w:pPr>
      <w:r>
        <w:lastRenderedPageBreak/>
        <w:t xml:space="preserve">Atkinson, A., Lilley, M. K. S., Hirst, A. G., McEvoy, A. J., Tarran, G. A., Widdicombe, C., et al. (2020). Increasing nutrient stress reduces the efficiency of energy transfer through planktonic size spectra. </w:t>
      </w:r>
      <w:r>
        <w:rPr>
          <w:i/>
          <w:iCs/>
        </w:rPr>
        <w:t>Limnology and Oceanography</w:t>
      </w:r>
      <w:r>
        <w:t xml:space="preserve">, </w:t>
      </w:r>
      <w:r>
        <w:rPr>
          <w:i/>
          <w:iCs/>
        </w:rPr>
        <w:t>n/a</w:t>
      </w:r>
      <w:r>
        <w:t>(n/a). https://doi.org/10.1002/lno.11613</w:t>
      </w:r>
    </w:p>
    <w:p w14:paraId="631F02E9" w14:textId="77777777" w:rsidR="00906CED" w:rsidRDefault="00906CED" w:rsidP="00906CED">
      <w:pPr>
        <w:pStyle w:val="Bibliography"/>
      </w:pPr>
      <w:r>
        <w:t xml:space="preserve">Baird, M. E., Timko, P. G., Middleton, J. H., Mullaney, T. J., Cox, D. R., &amp; Suthers, I. M. (2008). Biological properties across the Tasman Front off southeast Australia. </w:t>
      </w:r>
      <w:r>
        <w:rPr>
          <w:i/>
          <w:iCs/>
        </w:rPr>
        <w:t>Deep-Sea Research Part I-Oceanographic Research Papers</w:t>
      </w:r>
      <w:r>
        <w:t xml:space="preserve">, </w:t>
      </w:r>
      <w:r>
        <w:rPr>
          <w:i/>
          <w:iCs/>
        </w:rPr>
        <w:t>55</w:t>
      </w:r>
      <w:r>
        <w:t>(11), 1438–1455. https://doi.org/10.1016/j.dsr.2008.06.011</w:t>
      </w:r>
    </w:p>
    <w:p w14:paraId="37BF848E" w14:textId="77777777" w:rsidR="00906CED" w:rsidRDefault="00906CED" w:rsidP="00906CED">
      <w:pPr>
        <w:pStyle w:val="Bibliography"/>
      </w:pPr>
      <w:r>
        <w:t xml:space="preserve">Bakun, A., &amp; Weeks, S. J. (2008). The marine ecosystem off Peru: What are the secrets of its fishery productivity and what might its future hold? </w:t>
      </w:r>
      <w:r>
        <w:rPr>
          <w:i/>
          <w:iCs/>
        </w:rPr>
        <w:t>Progress in Oceanography</w:t>
      </w:r>
      <w:r>
        <w:t xml:space="preserve">, </w:t>
      </w:r>
      <w:r>
        <w:rPr>
          <w:i/>
          <w:iCs/>
        </w:rPr>
        <w:t>79</w:t>
      </w:r>
      <w:r>
        <w:t>(2–4), 290–299. https://doi.org/10.1016/j.pocean.2008.10.027</w:t>
      </w:r>
    </w:p>
    <w:p w14:paraId="494D023E" w14:textId="77777777" w:rsidR="00906CED" w:rsidRDefault="00906CED" w:rsidP="00906CED">
      <w:pPr>
        <w:pStyle w:val="Bibliography"/>
      </w:pPr>
      <w:r>
        <w:t xml:space="preserve">Barnes, C., Maxwell, D., Reuman, D. C., &amp; Jennings, S. (2010). Global patterns in predator–prey size relationships reveal size dependency of trophic transfer efficiency. </w:t>
      </w:r>
      <w:r>
        <w:rPr>
          <w:i/>
          <w:iCs/>
        </w:rPr>
        <w:t>Ecology</w:t>
      </w:r>
      <w:r>
        <w:t xml:space="preserve">, </w:t>
      </w:r>
      <w:r>
        <w:rPr>
          <w:i/>
          <w:iCs/>
        </w:rPr>
        <w:t>91</w:t>
      </w:r>
      <w:r>
        <w:t>(1), 222–232. https://doi.org/10.1890/08-2061.1</w:t>
      </w:r>
    </w:p>
    <w:p w14:paraId="2A5BE961" w14:textId="77777777" w:rsidR="00906CED" w:rsidRDefault="00906CED" w:rsidP="00906CED">
      <w:pPr>
        <w:pStyle w:val="Bibliography"/>
      </w:pPr>
      <w:r>
        <w:t xml:space="preserve">Becker, É. C., Eiras Garcia, C. A., &amp; Freire, A. S. (2018). Mesozooplankton distribution, especially copepods, according to water masses dynamics in the upper layer of the Southwestern Atlantic shelf (26°S to 29°S). </w:t>
      </w:r>
      <w:r>
        <w:rPr>
          <w:i/>
          <w:iCs/>
        </w:rPr>
        <w:t>Continental Shelf Research</w:t>
      </w:r>
      <w:r>
        <w:t xml:space="preserve">, </w:t>
      </w:r>
      <w:r>
        <w:rPr>
          <w:i/>
          <w:iCs/>
        </w:rPr>
        <w:t>166</w:t>
      </w:r>
      <w:r>
        <w:t>, 10–21. https://doi.org/10.1016/j.csr.2018.06.011</w:t>
      </w:r>
    </w:p>
    <w:p w14:paraId="2314F473" w14:textId="77777777" w:rsidR="00906CED" w:rsidRDefault="00906CED" w:rsidP="00906CED">
      <w:pPr>
        <w:pStyle w:val="Bibliography"/>
      </w:pPr>
      <w:r>
        <w:t xml:space="preserve">Bennett, S., Wernberg, T., Connell, S. D., Hobday, A. J., Johnson, C. R., &amp; Poloczanska, E. S. (2015). The ‘Great Southern Reef’: social, ecological and economic value of Australia’s neglected kelp forests. </w:t>
      </w:r>
      <w:r>
        <w:rPr>
          <w:i/>
          <w:iCs/>
        </w:rPr>
        <w:t>Marine and Freshwater Research</w:t>
      </w:r>
      <w:r>
        <w:t xml:space="preserve">, </w:t>
      </w:r>
      <w:r>
        <w:rPr>
          <w:i/>
          <w:iCs/>
        </w:rPr>
        <w:t>67</w:t>
      </w:r>
      <w:r>
        <w:t>(1), 47–56. https://doi.org/10.1071/MF15232</w:t>
      </w:r>
    </w:p>
    <w:p w14:paraId="75F29AD1" w14:textId="77777777" w:rsidR="00906CED" w:rsidRDefault="00906CED" w:rsidP="00906CED">
      <w:pPr>
        <w:pStyle w:val="Bibliography"/>
      </w:pPr>
      <w:r>
        <w:t xml:space="preserve">Blanchard, J. L., Heneghan, R. F., Everett, J. D., Trebilco, R., &amp; Richardson, A. J. (2017). From Bacteria to Whales: Using Functional Size Spectra to Model Marine Ecosystems. </w:t>
      </w:r>
      <w:r>
        <w:rPr>
          <w:i/>
          <w:iCs/>
        </w:rPr>
        <w:t>Trends in Ecology &amp; Evolution</w:t>
      </w:r>
      <w:r>
        <w:t xml:space="preserve">, </w:t>
      </w:r>
      <w:r>
        <w:rPr>
          <w:i/>
          <w:iCs/>
        </w:rPr>
        <w:t>32</w:t>
      </w:r>
      <w:r>
        <w:t>(3), 174–186. https://doi.org/10.1016/j.tree.2016.12.003</w:t>
      </w:r>
    </w:p>
    <w:p w14:paraId="772A4938" w14:textId="77777777" w:rsidR="00906CED" w:rsidRDefault="00906CED" w:rsidP="00906CED">
      <w:pPr>
        <w:pStyle w:val="Bibliography"/>
      </w:pPr>
      <w:r>
        <w:lastRenderedPageBreak/>
        <w:t xml:space="preserve">Cetina-Heredia, P., Roughan, M., van Sebille, E., &amp; Coleman, M. A. (2014). Long-term trends in the East Australian Current separation latitude and eddy driven transport. </w:t>
      </w:r>
      <w:r>
        <w:rPr>
          <w:i/>
          <w:iCs/>
        </w:rPr>
        <w:t>Journal of Geophysical Research: Oceans</w:t>
      </w:r>
      <w:r>
        <w:t xml:space="preserve">, </w:t>
      </w:r>
      <w:r>
        <w:rPr>
          <w:i/>
          <w:iCs/>
        </w:rPr>
        <w:t>119</w:t>
      </w:r>
      <w:r>
        <w:t>(7), 4351–4366. https://doi.org/10.1002/2014jc010071</w:t>
      </w:r>
    </w:p>
    <w:p w14:paraId="2C47EEF1" w14:textId="77777777" w:rsidR="00906CED" w:rsidRDefault="00906CED" w:rsidP="00906CED">
      <w:pPr>
        <w:pStyle w:val="Bibliography"/>
      </w:pPr>
      <w:r>
        <w:t xml:space="preserve">Champion, C., Suthers, I. M., &amp; Smith, J. A. (2015). Zooplanktivory is a key process for fish production on a coastal artificial reef. </w:t>
      </w:r>
      <w:r>
        <w:rPr>
          <w:i/>
          <w:iCs/>
        </w:rPr>
        <w:t>Mar. Ecol.-Prog. Ser.</w:t>
      </w:r>
      <w:r>
        <w:t xml:space="preserve">, </w:t>
      </w:r>
      <w:r>
        <w:rPr>
          <w:i/>
          <w:iCs/>
        </w:rPr>
        <w:t>541</w:t>
      </w:r>
      <w:r>
        <w:t>, 1–14. https://doi.org/10.3354/meps11529</w:t>
      </w:r>
    </w:p>
    <w:p w14:paraId="5EA6684B" w14:textId="77777777" w:rsidR="00906CED" w:rsidRDefault="00906CED" w:rsidP="00906CED">
      <w:pPr>
        <w:pStyle w:val="Bibliography"/>
      </w:pPr>
      <w:r>
        <w:t xml:space="preserve">Cresswell, G. (1994). Nutrient enrichment of the Sydney continental shelf. </w:t>
      </w:r>
      <w:r>
        <w:rPr>
          <w:i/>
          <w:iCs/>
        </w:rPr>
        <w:t>Marine and Freshwater Research</w:t>
      </w:r>
      <w:r>
        <w:t xml:space="preserve">, </w:t>
      </w:r>
      <w:r>
        <w:rPr>
          <w:i/>
          <w:iCs/>
        </w:rPr>
        <w:t>45</w:t>
      </w:r>
      <w:r>
        <w:t>(4), 677–691. https://doi.org/10.1071/mf9940677</w:t>
      </w:r>
    </w:p>
    <w:p w14:paraId="30FBEFCC" w14:textId="77777777" w:rsidR="00906CED" w:rsidRDefault="00906CED" w:rsidP="00906CED">
      <w:pPr>
        <w:pStyle w:val="Bibliography"/>
      </w:pPr>
      <w:r>
        <w:t xml:space="preserve">Dai, A., &amp; Trenberth, K. E. (2002). Estimates of Freshwater Discharge from Continents: Latitudinal and Seasonal Variations. </w:t>
      </w:r>
      <w:r>
        <w:rPr>
          <w:i/>
          <w:iCs/>
        </w:rPr>
        <w:t>Journal of Hydrometeorology</w:t>
      </w:r>
      <w:r>
        <w:t xml:space="preserve">, </w:t>
      </w:r>
      <w:r>
        <w:rPr>
          <w:i/>
          <w:iCs/>
        </w:rPr>
        <w:t>3</w:t>
      </w:r>
      <w:r>
        <w:t>(6), 660–687. https://doi.org/10.1175/1525-7541(2002)003&lt;0660:EOFDFC&gt;2.0.CO;2</w:t>
      </w:r>
    </w:p>
    <w:p w14:paraId="4C2B23D3" w14:textId="77777777" w:rsidR="00906CED" w:rsidRDefault="00906CED" w:rsidP="00906CED">
      <w:pPr>
        <w:pStyle w:val="Bibliography"/>
      </w:pPr>
      <w:r>
        <w:t xml:space="preserve">Edwards, A. M., Robinson, J. P. W., Plank, M. J., Baum, J. K., &amp; Blanchard, J. L. (2017). Testing and recommending methods for fitting size spectra to data. </w:t>
      </w:r>
      <w:r>
        <w:rPr>
          <w:i/>
          <w:iCs/>
        </w:rPr>
        <w:t>Methods in Ecology and Evolution</w:t>
      </w:r>
      <w:r>
        <w:t xml:space="preserve">, </w:t>
      </w:r>
      <w:r>
        <w:rPr>
          <w:i/>
          <w:iCs/>
        </w:rPr>
        <w:t>8</w:t>
      </w:r>
      <w:r>
        <w:t>(1), 57–67. https://doi.org/10.1111/2041-210X.12641</w:t>
      </w:r>
    </w:p>
    <w:p w14:paraId="2E0A30C4" w14:textId="77777777" w:rsidR="00906CED" w:rsidRDefault="00906CED" w:rsidP="00906CED">
      <w:pPr>
        <w:pStyle w:val="Bibliography"/>
      </w:pPr>
      <w:r>
        <w:t xml:space="preserve">Espinasse, B., Basedow, S., Schultes, S., Zhou, M., Berline, L., &amp; Carlotti, F. (2018). Conditions for assessing zooplankton abundance with LOPC in coastal waters. </w:t>
      </w:r>
      <w:r>
        <w:rPr>
          <w:i/>
          <w:iCs/>
        </w:rPr>
        <w:t>Progress in Oceanography</w:t>
      </w:r>
      <w:r>
        <w:t xml:space="preserve">, </w:t>
      </w:r>
      <w:r>
        <w:rPr>
          <w:i/>
          <w:iCs/>
        </w:rPr>
        <w:t>163</w:t>
      </w:r>
      <w:r>
        <w:t>, 260–270. https://doi.org/10.1016/j.pocean.2017.10.012</w:t>
      </w:r>
    </w:p>
    <w:p w14:paraId="57FDA43F" w14:textId="77777777" w:rsidR="00906CED" w:rsidRDefault="00906CED" w:rsidP="00906CED">
      <w:pPr>
        <w:pStyle w:val="Bibliography"/>
      </w:pPr>
      <w:r>
        <w:t xml:space="preserve">Everett, J. D., Baird, M. E., Oke, P. R., &amp; Suthers, I. M. (2012). An avenue of eddies: Quantifying the biophysical properties of mesoscale eddies in the Tasman Sea. </w:t>
      </w:r>
      <w:r>
        <w:rPr>
          <w:i/>
          <w:iCs/>
        </w:rPr>
        <w:t>Geophysical Research Letters</w:t>
      </w:r>
      <w:r>
        <w:t xml:space="preserve">, </w:t>
      </w:r>
      <w:r>
        <w:rPr>
          <w:i/>
          <w:iCs/>
        </w:rPr>
        <w:t>39</w:t>
      </w:r>
      <w:r>
        <w:t>, 5. https://doi.org/10.1029/2012gl053091</w:t>
      </w:r>
    </w:p>
    <w:p w14:paraId="3892E4F2" w14:textId="77777777" w:rsidR="00906CED" w:rsidRDefault="00906CED" w:rsidP="00906CED">
      <w:pPr>
        <w:pStyle w:val="Bibliography"/>
      </w:pPr>
      <w:r>
        <w:t xml:space="preserve">Everett, J. D., Baird, M. E., Roughan, M., Suthers, I. M., &amp; Doblin, M. A. (2014). Relative impact of seasonal and oceanographic drivers on surface chlorophyll a along a Western Boundary Current. </w:t>
      </w:r>
      <w:r>
        <w:rPr>
          <w:i/>
          <w:iCs/>
        </w:rPr>
        <w:t>Progress in Oceanography</w:t>
      </w:r>
      <w:r>
        <w:t xml:space="preserve">, </w:t>
      </w:r>
      <w:r>
        <w:rPr>
          <w:i/>
          <w:iCs/>
        </w:rPr>
        <w:t>120</w:t>
      </w:r>
      <w:r>
        <w:t>, 340–351. https://doi.org/10.1016/j.pocean.2013.10.016</w:t>
      </w:r>
    </w:p>
    <w:p w14:paraId="7665EC81" w14:textId="77777777" w:rsidR="00906CED" w:rsidRDefault="00906CED" w:rsidP="00906CED">
      <w:pPr>
        <w:pStyle w:val="Bibliography"/>
      </w:pPr>
      <w:r>
        <w:lastRenderedPageBreak/>
        <w:t xml:space="preserve">Fiedler, P. C., &amp; Bernard, H. J. (1987). Tuna aggregation and feeding near fronts observed in satellite imagery. </w:t>
      </w:r>
      <w:r>
        <w:rPr>
          <w:i/>
          <w:iCs/>
        </w:rPr>
        <w:t>Continental Shelf Research</w:t>
      </w:r>
      <w:r>
        <w:t xml:space="preserve">, </w:t>
      </w:r>
      <w:r>
        <w:rPr>
          <w:i/>
          <w:iCs/>
        </w:rPr>
        <w:t>7</w:t>
      </w:r>
      <w:r>
        <w:t>(8), 871–881. https://doi.org/10.1016/0278-4343(87)90003-3</w:t>
      </w:r>
    </w:p>
    <w:p w14:paraId="3F2F13D7" w14:textId="77777777" w:rsidR="00906CED" w:rsidRDefault="00906CED" w:rsidP="00906CED">
      <w:pPr>
        <w:pStyle w:val="Bibliography"/>
      </w:pPr>
      <w:r>
        <w:t xml:space="preserve">García-Comas, C., Chang, C.-Y., Ye, L., Sastri, A. R., Lee, Y.-C., Gong, G.-C., &amp; Hsieh, C. (2014). Mesozooplankton size structure in response to environmental conditions in the East China Sea: How much does size spectra theory fit empirical data of a dynamic coastal area? </w:t>
      </w:r>
      <w:r>
        <w:rPr>
          <w:i/>
          <w:iCs/>
        </w:rPr>
        <w:t>Progress in Oceanography</w:t>
      </w:r>
      <w:r>
        <w:t xml:space="preserve">, </w:t>
      </w:r>
      <w:r>
        <w:rPr>
          <w:i/>
          <w:iCs/>
        </w:rPr>
        <w:t>121</w:t>
      </w:r>
      <w:r>
        <w:t>, 141–157. https://doi.org/10.1016/j.pocean.2013.10.010</w:t>
      </w:r>
    </w:p>
    <w:p w14:paraId="0C18E611" w14:textId="77777777" w:rsidR="00906CED" w:rsidRDefault="00906CED" w:rsidP="00906CED">
      <w:pPr>
        <w:pStyle w:val="Bibliography"/>
      </w:pPr>
      <w:r>
        <w:t xml:space="preserve">GEBCO Bathymetric Compilation Group. (2019). </w:t>
      </w:r>
      <w:r>
        <w:rPr>
          <w:i/>
          <w:iCs/>
        </w:rPr>
        <w:t>The GEBCO_2019 Grid - a continuous terrain model of the global oceans and land.</w:t>
      </w:r>
    </w:p>
    <w:p w14:paraId="323ECE2D" w14:textId="77777777" w:rsidR="00906CED" w:rsidRDefault="00906CED" w:rsidP="00906CED">
      <w:pPr>
        <w:pStyle w:val="Bibliography"/>
      </w:pPr>
      <w:r>
        <w:t xml:space="preserve">Guiet, J., Poggiale, J.-C., &amp; Maury, O. (2016). Modelling the community size-spectrum: recent developments and new directions. </w:t>
      </w:r>
      <w:r>
        <w:rPr>
          <w:i/>
          <w:iCs/>
        </w:rPr>
        <w:t>Ecological Modelling</w:t>
      </w:r>
      <w:r>
        <w:t xml:space="preserve">, </w:t>
      </w:r>
      <w:r>
        <w:rPr>
          <w:i/>
          <w:iCs/>
        </w:rPr>
        <w:t>337</w:t>
      </w:r>
      <w:r>
        <w:t>, 4–14. https://doi.org/10.1016/j.ecolmodel.2016.05.015</w:t>
      </w:r>
    </w:p>
    <w:p w14:paraId="2E787070" w14:textId="77777777" w:rsidR="00906CED" w:rsidRDefault="00906CED" w:rsidP="00906CED">
      <w:pPr>
        <w:pStyle w:val="Bibliography"/>
      </w:pPr>
      <w:r>
        <w:t xml:space="preserve">Heath, M. R. (1995). Size spectrum dynamics and the planktonic ecosystem of Loch Linnhe. </w:t>
      </w:r>
      <w:r>
        <w:rPr>
          <w:i/>
          <w:iCs/>
        </w:rPr>
        <w:t>ICES Journal of Marine Science</w:t>
      </w:r>
      <w:r>
        <w:t xml:space="preserve">, </w:t>
      </w:r>
      <w:r>
        <w:rPr>
          <w:i/>
          <w:iCs/>
        </w:rPr>
        <w:t>52</w:t>
      </w:r>
      <w:r>
        <w:t>(3–4), 627–642. https://doi.org/10.1016/1054-3139(95)80077-8</w:t>
      </w:r>
    </w:p>
    <w:p w14:paraId="5D7E353A" w14:textId="77777777" w:rsidR="00906CED" w:rsidRDefault="00906CED" w:rsidP="00906CED">
      <w:pPr>
        <w:pStyle w:val="Bibliography"/>
      </w:pPr>
      <w:r>
        <w:t xml:space="preserve">Henschke, N., Everett, J. D., Baird, M. E., Taylor, M. D., &amp; Suthers, I. M. (2011). Distribution of life-history stages of the salp </w:t>
      </w:r>
      <w:r>
        <w:rPr>
          <w:i/>
          <w:iCs/>
        </w:rPr>
        <w:t>Thalia democratica</w:t>
      </w:r>
      <w:r>
        <w:t xml:space="preserve"> in shelf waters during a spring bloom. </w:t>
      </w:r>
      <w:r>
        <w:rPr>
          <w:i/>
          <w:iCs/>
        </w:rPr>
        <w:t>Marine Ecology Progress Series</w:t>
      </w:r>
      <w:r>
        <w:t xml:space="preserve">, </w:t>
      </w:r>
      <w:r>
        <w:rPr>
          <w:i/>
          <w:iCs/>
        </w:rPr>
        <w:t>430</w:t>
      </w:r>
      <w:r>
        <w:t>, 49–62. https://doi.org/10.3354/meps09090</w:t>
      </w:r>
    </w:p>
    <w:p w14:paraId="4DCCE948" w14:textId="77777777" w:rsidR="00906CED" w:rsidRDefault="00906CED" w:rsidP="00906CED">
      <w:pPr>
        <w:pStyle w:val="Bibliography"/>
      </w:pPr>
      <w:r>
        <w:t xml:space="preserve">Herman, A. W. (1992). Design and calibration of a new optical plankton counter capable of sizing small zooplankton. </w:t>
      </w:r>
      <w:r>
        <w:rPr>
          <w:i/>
          <w:iCs/>
        </w:rPr>
        <w:t>Deep Sea Research Part A. Oceanographic Research Papers</w:t>
      </w:r>
      <w:r>
        <w:t xml:space="preserve">, </w:t>
      </w:r>
      <w:r>
        <w:rPr>
          <w:i/>
          <w:iCs/>
        </w:rPr>
        <w:t>39</w:t>
      </w:r>
      <w:r>
        <w:t>(3), 395–415. https://doi.org/10.1016/0198-0149(92)90080-D</w:t>
      </w:r>
    </w:p>
    <w:p w14:paraId="491E489F" w14:textId="77777777" w:rsidR="00906CED" w:rsidRDefault="00906CED" w:rsidP="00906CED">
      <w:pPr>
        <w:pStyle w:val="Bibliography"/>
      </w:pPr>
      <w:r>
        <w:t xml:space="preserve">Hobday, A. J., &amp; Hartmann, K. (2006). Near real-time spatial management based on habitat predictions for a longline bycatch species. </w:t>
      </w:r>
      <w:r>
        <w:rPr>
          <w:i/>
          <w:iCs/>
        </w:rPr>
        <w:t>Fisheries Management and Ecology</w:t>
      </w:r>
      <w:r>
        <w:t xml:space="preserve">, </w:t>
      </w:r>
      <w:r>
        <w:rPr>
          <w:i/>
          <w:iCs/>
        </w:rPr>
        <w:t>13</w:t>
      </w:r>
      <w:r>
        <w:t>(6), 365–380. https://doi.org/10.1111/j.1365-2400.2006.00515.x</w:t>
      </w:r>
    </w:p>
    <w:p w14:paraId="29D4D0F5" w14:textId="77777777" w:rsidR="00906CED" w:rsidRDefault="00906CED" w:rsidP="00906CED">
      <w:pPr>
        <w:pStyle w:val="Bibliography"/>
      </w:pPr>
      <w:r>
        <w:lastRenderedPageBreak/>
        <w:t xml:space="preserve">Holland, M. M., Smith, J. A., Everett, J. D., Vergés, A., &amp; Suthers, I. M. (2020). Latitudinal patterns in trophic structure of temperate reef-associated fishes and predicted consequences of climate change. </w:t>
      </w:r>
      <w:r>
        <w:rPr>
          <w:i/>
          <w:iCs/>
        </w:rPr>
        <w:t>Fish and Fisheries</w:t>
      </w:r>
      <w:r>
        <w:t xml:space="preserve">, </w:t>
      </w:r>
      <w:r>
        <w:rPr>
          <w:i/>
          <w:iCs/>
        </w:rPr>
        <w:t>n/a</w:t>
      </w:r>
      <w:r>
        <w:t>(n/a). https://doi.org/10.1111/faf.12488</w:t>
      </w:r>
    </w:p>
    <w:p w14:paraId="64610EA2" w14:textId="77777777" w:rsidR="00906CED" w:rsidRDefault="00906CED" w:rsidP="00906CED">
      <w:pPr>
        <w:pStyle w:val="Bibliography"/>
      </w:pPr>
      <w:r>
        <w:t xml:space="preserve">Huntley, M. E., GonzÃƒÂ¡lez, A., Zhu, Y., Zhou, M., &amp; Irigoien, X. (2000). Zooplankton dynamics in a mesoscale eddy-jet system off California. </w:t>
      </w:r>
      <w:r>
        <w:rPr>
          <w:i/>
          <w:iCs/>
        </w:rPr>
        <w:t>Marine Ecology Progress Series</w:t>
      </w:r>
      <w:r>
        <w:t xml:space="preserve">, </w:t>
      </w:r>
      <w:r>
        <w:rPr>
          <w:i/>
          <w:iCs/>
        </w:rPr>
        <w:t>201</w:t>
      </w:r>
      <w:r>
        <w:t>, 165–178.</w:t>
      </w:r>
    </w:p>
    <w:p w14:paraId="7A7B4F90" w14:textId="77777777" w:rsidR="00906CED" w:rsidRDefault="00906CED" w:rsidP="00906CED">
      <w:pPr>
        <w:pStyle w:val="Bibliography"/>
      </w:pPr>
      <w:r>
        <w:t xml:space="preserve">Irigoien, X., Fernandes, J. A., Grosjean, P., Denis, K., Albaina, A., &amp; Santos, M. (2009). Spring zooplankton distribution in the Bay of Biscay from 1998 to 2006 in relation with anchovy recruitment. </w:t>
      </w:r>
      <w:r>
        <w:rPr>
          <w:i/>
          <w:iCs/>
        </w:rPr>
        <w:t>Journal of Plankton Research</w:t>
      </w:r>
      <w:r>
        <w:t xml:space="preserve">, </w:t>
      </w:r>
      <w:r>
        <w:rPr>
          <w:i/>
          <w:iCs/>
        </w:rPr>
        <w:t>31</w:t>
      </w:r>
      <w:r>
        <w:t>(1), 1–17. https://doi.org/10.1093/plankt/fbn096</w:t>
      </w:r>
    </w:p>
    <w:p w14:paraId="67A84B09" w14:textId="77777777" w:rsidR="00906CED" w:rsidRDefault="00906CED" w:rsidP="00906CED">
      <w:pPr>
        <w:pStyle w:val="Bibliography"/>
      </w:pPr>
      <w:r>
        <w:t xml:space="preserve">Kelly, P., Clementson, L., Davies, C., Corney, S., &amp; Swadling, K. (2016). Zooplankton responses to increasing sea surface temperatures in the southeastern Australia global marine hotspot. </w:t>
      </w:r>
      <w:r>
        <w:rPr>
          <w:i/>
          <w:iCs/>
        </w:rPr>
        <w:t>Estuarine, Coastal and Shelf Science</w:t>
      </w:r>
      <w:r>
        <w:t xml:space="preserve">, </w:t>
      </w:r>
      <w:r>
        <w:rPr>
          <w:i/>
          <w:iCs/>
        </w:rPr>
        <w:t>180</w:t>
      </w:r>
      <w:r>
        <w:t>, 242–257. https://doi.org/10.1016/j.ecss.2016.07.019</w:t>
      </w:r>
    </w:p>
    <w:p w14:paraId="3E537EB2" w14:textId="77777777" w:rsidR="00906CED" w:rsidRDefault="00906CED" w:rsidP="00906CED">
      <w:pPr>
        <w:pStyle w:val="Bibliography"/>
      </w:pPr>
      <w:r>
        <w:t xml:space="preserve">Kerr, S. R., &amp; Dickie, L. M. (2001). </w:t>
      </w:r>
      <w:r>
        <w:rPr>
          <w:i/>
          <w:iCs/>
        </w:rPr>
        <w:t>The biomass spectrum: a predator-prey theory of aquatic production</w:t>
      </w:r>
      <w:r>
        <w:t>. Columbia University Press.</w:t>
      </w:r>
    </w:p>
    <w:p w14:paraId="2430581E" w14:textId="77777777" w:rsidR="00906CED" w:rsidRDefault="00906CED" w:rsidP="00906CED">
      <w:pPr>
        <w:pStyle w:val="Bibliography"/>
      </w:pPr>
      <w:r>
        <w:t xml:space="preserve">Krupica, K. L., Sprules, W. G., &amp; Herman, A. W. (2012). The utility of body size indices derived from optical plankton counter data for the characterization of marine zooplankton assemblages. </w:t>
      </w:r>
      <w:r>
        <w:rPr>
          <w:i/>
          <w:iCs/>
        </w:rPr>
        <w:t>Continental Shelf Research</w:t>
      </w:r>
      <w:r>
        <w:t xml:space="preserve">, </w:t>
      </w:r>
      <w:r>
        <w:rPr>
          <w:i/>
          <w:iCs/>
        </w:rPr>
        <w:t>36</w:t>
      </w:r>
      <w:r>
        <w:t>, 29–40. https://doi.org/10.1016/j.csr.2012.01.008</w:t>
      </w:r>
    </w:p>
    <w:p w14:paraId="6DB14E7D" w14:textId="77777777" w:rsidR="00906CED" w:rsidRDefault="00906CED" w:rsidP="00906CED">
      <w:pPr>
        <w:pStyle w:val="Bibliography"/>
      </w:pPr>
      <w:r>
        <w:t xml:space="preserve">Lucas, A. J., Dupont, C. L., Tai, V., Largier, J. L., Palenik, B., &amp; Franks, P. J. S. (2011). The green ribbon: Multiscale physical control of phytoplankton productivity and community structure over a narrow continental shelf. </w:t>
      </w:r>
      <w:r>
        <w:rPr>
          <w:i/>
          <w:iCs/>
        </w:rPr>
        <w:t>Limnology and Oceanography</w:t>
      </w:r>
      <w:r>
        <w:t xml:space="preserve">, </w:t>
      </w:r>
      <w:r>
        <w:rPr>
          <w:i/>
          <w:iCs/>
        </w:rPr>
        <w:t>56</w:t>
      </w:r>
      <w:r>
        <w:t>(2), 611–626. https://doi.org/10.4319/lo.2011.56.2.0611</w:t>
      </w:r>
    </w:p>
    <w:p w14:paraId="461CF836" w14:textId="77777777" w:rsidR="00906CED" w:rsidRDefault="00906CED" w:rsidP="00906CED">
      <w:pPr>
        <w:pStyle w:val="Bibliography"/>
      </w:pPr>
      <w:r>
        <w:lastRenderedPageBreak/>
        <w:t xml:space="preserve">Lynch, T. P., Morello, E. B., Evans, K., Richardson, A. J., Rochester, W., Steinberg, C. R., et al. (2014). IMOS National Reference Stations: A Continental-Wide Physical, Chemical and Biological Coastal Observing System. </w:t>
      </w:r>
      <w:r>
        <w:rPr>
          <w:i/>
          <w:iCs/>
        </w:rPr>
        <w:t>PLOS ONE</w:t>
      </w:r>
      <w:r>
        <w:t xml:space="preserve">, </w:t>
      </w:r>
      <w:r>
        <w:rPr>
          <w:i/>
          <w:iCs/>
        </w:rPr>
        <w:t>9</w:t>
      </w:r>
      <w:r>
        <w:t>(12), e113652. https://doi.org/10.1371/journal.pone.0113652</w:t>
      </w:r>
    </w:p>
    <w:p w14:paraId="606B118C" w14:textId="77777777" w:rsidR="00906CED" w:rsidRDefault="00906CED" w:rsidP="00906CED">
      <w:pPr>
        <w:pStyle w:val="Bibliography"/>
      </w:pPr>
      <w:r>
        <w:t xml:space="preserve">Marcolin, C. da R., Schultes, S., Jackson, G. A., &amp; Lopes, R. M. (2013). Plankton and seston size spectra estimated by the LOPC and ZooScan in the Abrolhos Bank ecosystem (SE Atlantic). </w:t>
      </w:r>
      <w:r>
        <w:rPr>
          <w:i/>
          <w:iCs/>
        </w:rPr>
        <w:t>Continental Shelf Research</w:t>
      </w:r>
      <w:r>
        <w:t xml:space="preserve">, </w:t>
      </w:r>
      <w:r>
        <w:rPr>
          <w:i/>
          <w:iCs/>
        </w:rPr>
        <w:t>70</w:t>
      </w:r>
      <w:r>
        <w:t>, 74–87. https://doi.org/10.1016/j.csr.2013.09.022</w:t>
      </w:r>
    </w:p>
    <w:p w14:paraId="068D1136" w14:textId="77777777" w:rsidR="00906CED" w:rsidRDefault="00906CED" w:rsidP="00906CED">
      <w:pPr>
        <w:pStyle w:val="Bibliography"/>
      </w:pPr>
      <w:r>
        <w:t xml:space="preserve">Marcolin, C. da R., Lopes, R. M., &amp; Jackson, G. A. (2015). Estimating zooplankton vertical distribution from combined LOPC and ZooScan observations on the Brazilian Coast. </w:t>
      </w:r>
      <w:r>
        <w:rPr>
          <w:i/>
          <w:iCs/>
        </w:rPr>
        <w:t>Marine Biology</w:t>
      </w:r>
      <w:r>
        <w:t xml:space="preserve">, </w:t>
      </w:r>
      <w:r>
        <w:rPr>
          <w:i/>
          <w:iCs/>
        </w:rPr>
        <w:t>162</w:t>
      </w:r>
      <w:r>
        <w:t>(11), 2171–2186. https://doi.org/10.1007/s00227-015-2753-2</w:t>
      </w:r>
    </w:p>
    <w:p w14:paraId="6CDA06ED" w14:textId="77777777" w:rsidR="00906CED" w:rsidRDefault="00906CED" w:rsidP="00906CED">
      <w:pPr>
        <w:pStyle w:val="Bibliography"/>
      </w:pPr>
      <w:r>
        <w:t xml:space="preserve">Marquis, E., Niquil, N., Vézina, A. F., Petitgas, P., &amp; Dupuy, C. (2011). Influence of planktonic foodweb structure on a system’s capacity to support pelagic production: an inverse analysis approach. </w:t>
      </w:r>
      <w:r>
        <w:rPr>
          <w:i/>
          <w:iCs/>
        </w:rPr>
        <w:t>Ices Journal of Marine Science</w:t>
      </w:r>
      <w:r>
        <w:t xml:space="preserve">, </w:t>
      </w:r>
      <w:r>
        <w:rPr>
          <w:i/>
          <w:iCs/>
        </w:rPr>
        <w:t>68</w:t>
      </w:r>
      <w:r>
        <w:t>(5), 803–812. https://doi.org/10.1093/icesjms/fsr027</w:t>
      </w:r>
    </w:p>
    <w:p w14:paraId="0348A8CA" w14:textId="77777777" w:rsidR="00906CED" w:rsidRDefault="00906CED" w:rsidP="00906CED">
      <w:pPr>
        <w:pStyle w:val="Bibliography"/>
      </w:pPr>
      <w:r>
        <w:t xml:space="preserve">Mata, M. M., Wijffels, S. E., Church, J. A., &amp; Tomczak, M. (2006). Eddy shedding and energy conversions in the East Australian Current. </w:t>
      </w:r>
      <w:r>
        <w:rPr>
          <w:i/>
          <w:iCs/>
        </w:rPr>
        <w:t>Journal of Geophysical Research: Oceans</w:t>
      </w:r>
      <w:r>
        <w:t xml:space="preserve">, </w:t>
      </w:r>
      <w:r>
        <w:rPr>
          <w:i/>
          <w:iCs/>
        </w:rPr>
        <w:t>111</w:t>
      </w:r>
      <w:r>
        <w:t>(C9). https://doi.org/10.1029/2006JC003592</w:t>
      </w:r>
    </w:p>
    <w:p w14:paraId="157FF612" w14:textId="77777777" w:rsidR="00906CED" w:rsidRDefault="00906CED" w:rsidP="00906CED">
      <w:pPr>
        <w:pStyle w:val="Bibliography"/>
      </w:pPr>
      <w:r>
        <w:t xml:space="preserve">Moore, S. K., &amp; Suthers, I. M. (2006). Evaluation and correction of subresolved particles by the optical plankton counter in three Australian estuaries with pristine to highly modified catchments. </w:t>
      </w:r>
      <w:r>
        <w:rPr>
          <w:i/>
          <w:iCs/>
        </w:rPr>
        <w:t>Journal of Geophysical Research: Oceans</w:t>
      </w:r>
      <w:r>
        <w:t xml:space="preserve">, </w:t>
      </w:r>
      <w:r>
        <w:rPr>
          <w:i/>
          <w:iCs/>
        </w:rPr>
        <w:t>111</w:t>
      </w:r>
      <w:r>
        <w:t>(C5). https://doi.org/10.1029/2005jc002920</w:t>
      </w:r>
    </w:p>
    <w:p w14:paraId="690FDC38" w14:textId="77777777" w:rsidR="00906CED" w:rsidRDefault="00906CED" w:rsidP="00906CED">
      <w:pPr>
        <w:pStyle w:val="Bibliography"/>
      </w:pPr>
      <w:r>
        <w:t xml:space="preserve">Nogueira, E., González-Nuevo, G., Bode, A., Varela, M., Morán, X. A. G., &amp; Valdés, L. (2004). Comparison of biomass and size spectra derived from optical plankton counter data and net samples: application to the assessment of mesoplankton </w:t>
      </w:r>
      <w:r>
        <w:lastRenderedPageBreak/>
        <w:t xml:space="preserve">distribution along the Northwest and North Iberian Shelf. </w:t>
      </w:r>
      <w:r>
        <w:rPr>
          <w:i/>
          <w:iCs/>
        </w:rPr>
        <w:t>ICES Journal of Marine Science</w:t>
      </w:r>
      <w:r>
        <w:t xml:space="preserve">, </w:t>
      </w:r>
      <w:r>
        <w:rPr>
          <w:i/>
          <w:iCs/>
        </w:rPr>
        <w:t>61</w:t>
      </w:r>
      <w:r>
        <w:t>(4), 508–517. https://doi.org/10.1016/j.icesjms.2004.03.018</w:t>
      </w:r>
    </w:p>
    <w:p w14:paraId="20802C5C" w14:textId="77777777" w:rsidR="00906CED" w:rsidRDefault="00906CED" w:rsidP="00906CED">
      <w:pPr>
        <w:pStyle w:val="Bibliography"/>
      </w:pPr>
      <w:r>
        <w:t xml:space="preserve">Oke, P. R., &amp; Middleton, J. H. (2001). Nutrient enrichment off Port Stephens: the role of the East Australian Current. </w:t>
      </w:r>
      <w:r>
        <w:rPr>
          <w:i/>
          <w:iCs/>
        </w:rPr>
        <w:t>Continental Shelf Research</w:t>
      </w:r>
      <w:r>
        <w:t xml:space="preserve">, </w:t>
      </w:r>
      <w:r>
        <w:rPr>
          <w:i/>
          <w:iCs/>
        </w:rPr>
        <w:t>21</w:t>
      </w:r>
      <w:r>
        <w:t>(6), 587–606. https://doi.org/10.1016/S0278-4343(00)00127-8</w:t>
      </w:r>
    </w:p>
    <w:p w14:paraId="70327AFE" w14:textId="77777777" w:rsidR="00906CED" w:rsidRDefault="00906CED" w:rsidP="00906CED">
      <w:pPr>
        <w:pStyle w:val="Bibliography"/>
      </w:pPr>
      <w:r>
        <w:t xml:space="preserve">Oke, P. R., Roughan, M., Cetina-Heredia, P., Pilo, G. S., Ridgway, K. R., Rykova, T., et al. (2019). Revisiting the circulation of the East Australian Current: Its path, separation, and eddy field. </w:t>
      </w:r>
      <w:r>
        <w:rPr>
          <w:i/>
          <w:iCs/>
        </w:rPr>
        <w:t>Progress in Oceanography</w:t>
      </w:r>
      <w:r>
        <w:t xml:space="preserve">, </w:t>
      </w:r>
      <w:r>
        <w:rPr>
          <w:i/>
          <w:iCs/>
        </w:rPr>
        <w:t>176</w:t>
      </w:r>
      <w:r>
        <w:t>, 102139. https://doi.org/10.1016/j.pocean.2019.102139</w:t>
      </w:r>
    </w:p>
    <w:p w14:paraId="5BA55D9B" w14:textId="77777777" w:rsidR="00906CED" w:rsidRDefault="00906CED" w:rsidP="00906CED">
      <w:pPr>
        <w:pStyle w:val="Bibliography"/>
      </w:pPr>
      <w:r>
        <w:t xml:space="preserve">Pauly, D., Christensen, V., Guénette, S., Pitcher, T. J., Sumaila, U. R., Walters, C. J., et al. (2002). Towards sustainability in world fisheries. </w:t>
      </w:r>
      <w:r>
        <w:rPr>
          <w:i/>
          <w:iCs/>
        </w:rPr>
        <w:t>Nature</w:t>
      </w:r>
      <w:r>
        <w:t xml:space="preserve">, </w:t>
      </w:r>
      <w:r>
        <w:rPr>
          <w:i/>
          <w:iCs/>
        </w:rPr>
        <w:t>418</w:t>
      </w:r>
      <w:r>
        <w:t>(6898), 689–695. https://doi.org/10.1038/nature01017</w:t>
      </w:r>
    </w:p>
    <w:p w14:paraId="7204DC8C" w14:textId="77777777" w:rsidR="00906CED" w:rsidRDefault="00906CED" w:rsidP="00906CED">
      <w:pPr>
        <w:pStyle w:val="Bibliography"/>
      </w:pPr>
      <w:r>
        <w:t xml:space="preserve">Pereira Brandini, F., Nogueira, M., Simião, M., Carlos Ugaz Codina, J., &amp; Almeida Noernberg, M. (2014). Deep chlorophyll maximum and plankton community response to oceanic bottom intrusions on the continental shelf in the South Brazilian Bight. </w:t>
      </w:r>
      <w:r>
        <w:rPr>
          <w:i/>
          <w:iCs/>
        </w:rPr>
        <w:t>Continental Shelf Research</w:t>
      </w:r>
      <w:r>
        <w:t xml:space="preserve">, </w:t>
      </w:r>
      <w:r>
        <w:rPr>
          <w:i/>
          <w:iCs/>
        </w:rPr>
        <w:t>89</w:t>
      </w:r>
      <w:r>
        <w:t>, 61–75. https://doi.org/10.1016/j.csr.2013.08.002</w:t>
      </w:r>
    </w:p>
    <w:p w14:paraId="3F8DCD83" w14:textId="77777777" w:rsidR="00906CED" w:rsidRDefault="00906CED" w:rsidP="00906CED">
      <w:pPr>
        <w:pStyle w:val="Bibliography"/>
      </w:pPr>
      <w:r>
        <w:t xml:space="preserve">Pritchard, T. R., Lee, R. S., Ajani, P. A., Rendell, P. S., Black, K., &amp; Koop, K. (2003). Phytoplankton Responses to Nutrient Sources in Coastal Waters off Southeastern Australia. </w:t>
      </w:r>
      <w:r>
        <w:rPr>
          <w:i/>
          <w:iCs/>
        </w:rPr>
        <w:t>Aquatic Ecosystem Health &amp; Management</w:t>
      </w:r>
      <w:r>
        <w:t xml:space="preserve">, </w:t>
      </w:r>
      <w:r>
        <w:rPr>
          <w:i/>
          <w:iCs/>
        </w:rPr>
        <w:t>6</w:t>
      </w:r>
      <w:r>
        <w:t>(2), 105–117. https://doi.org/10.1080/14634980301469</w:t>
      </w:r>
    </w:p>
    <w:p w14:paraId="3E11EEBC" w14:textId="77777777" w:rsidR="00906CED" w:rsidRDefault="00906CED" w:rsidP="00906CED">
      <w:pPr>
        <w:pStyle w:val="Bibliography"/>
      </w:pPr>
      <w:r>
        <w:t xml:space="preserve">Reese, D. C., O’Malley, R. T., Brodeur, R. D., &amp; Churnside, J. H. (2011). Epipelagic fish distributions in relation to thermal fronts in a coastal upwelling system using high-resolution remote-sensing techniques. </w:t>
      </w:r>
      <w:r>
        <w:rPr>
          <w:i/>
          <w:iCs/>
        </w:rPr>
        <w:t>ICES Journal of Marine Science</w:t>
      </w:r>
      <w:r>
        <w:t xml:space="preserve">, </w:t>
      </w:r>
      <w:r>
        <w:rPr>
          <w:i/>
          <w:iCs/>
        </w:rPr>
        <w:t>68</w:t>
      </w:r>
      <w:r>
        <w:t>(9), 1865–1874. https://doi.org/10.1093/icesjms/fsr107</w:t>
      </w:r>
    </w:p>
    <w:p w14:paraId="51007B76" w14:textId="77777777" w:rsidR="00906CED" w:rsidRDefault="00906CED" w:rsidP="00906CED">
      <w:pPr>
        <w:pStyle w:val="Bibliography"/>
      </w:pPr>
      <w:r>
        <w:t xml:space="preserve">Revill, A. T., Young, J. W., &amp; Lansdell, M. (2009). Stable isotopic evidence for trophic groupings and bio-regionalization of predators and their prey in oceanic waters off </w:t>
      </w:r>
      <w:r>
        <w:lastRenderedPageBreak/>
        <w:t xml:space="preserve">eastern Australia. </w:t>
      </w:r>
      <w:r>
        <w:rPr>
          <w:i/>
          <w:iCs/>
        </w:rPr>
        <w:t>Marine Biology</w:t>
      </w:r>
      <w:r>
        <w:t xml:space="preserve">, </w:t>
      </w:r>
      <w:r>
        <w:rPr>
          <w:i/>
          <w:iCs/>
        </w:rPr>
        <w:t>156</w:t>
      </w:r>
      <w:r>
        <w:t>(6), 1241–1253. https://doi.org/10.1007/s00227-009-1166-5</w:t>
      </w:r>
    </w:p>
    <w:p w14:paraId="1A8D3D8E" w14:textId="77777777" w:rsidR="00906CED" w:rsidRDefault="00906CED" w:rsidP="00906CED">
      <w:pPr>
        <w:pStyle w:val="Bibliography"/>
      </w:pPr>
      <w:r>
        <w:t xml:space="preserve">Richardson, A. J. (2008). In hot water: zooplankton and climate change. </w:t>
      </w:r>
      <w:r>
        <w:rPr>
          <w:i/>
          <w:iCs/>
        </w:rPr>
        <w:t>ICES Journal of Marine Science</w:t>
      </w:r>
      <w:r>
        <w:t xml:space="preserve">, </w:t>
      </w:r>
      <w:r>
        <w:rPr>
          <w:i/>
          <w:iCs/>
        </w:rPr>
        <w:t>65</w:t>
      </w:r>
      <w:r>
        <w:t>(3), 279–295. https://doi.org/10.1093/icesjms/fsn028</w:t>
      </w:r>
    </w:p>
    <w:p w14:paraId="377F2257" w14:textId="77777777" w:rsidR="00906CED" w:rsidRDefault="00906CED" w:rsidP="00906CED">
      <w:pPr>
        <w:pStyle w:val="Bibliography"/>
      </w:pPr>
      <w:r>
        <w:t xml:space="preserve">Ridgway, K. R., &amp; Dunn, J. R. (2003). Mesoscale structure of the mean East Australian Current System and its relationship with topography. </w:t>
      </w:r>
      <w:r>
        <w:rPr>
          <w:i/>
          <w:iCs/>
        </w:rPr>
        <w:t>Progress in Oceanography</w:t>
      </w:r>
      <w:r>
        <w:t xml:space="preserve">, </w:t>
      </w:r>
      <w:r>
        <w:rPr>
          <w:i/>
          <w:iCs/>
        </w:rPr>
        <w:t>56</w:t>
      </w:r>
      <w:r>
        <w:t>(2), 189–222. https://doi.org/10.1016/S0079-6611(03)00004-1</w:t>
      </w:r>
    </w:p>
    <w:p w14:paraId="23552E76" w14:textId="77777777" w:rsidR="00906CED" w:rsidRDefault="00906CED" w:rsidP="00906CED">
      <w:pPr>
        <w:pStyle w:val="Bibliography"/>
      </w:pPr>
      <w:r>
        <w:t xml:space="preserve">Rossi, V., Schaeffer, A., Wood, J., Galibert, G., Morris, B., Sudre, J., et al. (2014). Seasonality of sporadic physical processes driving temperature and nutrient high-frequency variability in the coastal ocean off southeast Australia. </w:t>
      </w:r>
      <w:r>
        <w:rPr>
          <w:i/>
          <w:iCs/>
        </w:rPr>
        <w:t>Journal of Geophysical Research: Oceans</w:t>
      </w:r>
      <w:r>
        <w:t xml:space="preserve">, </w:t>
      </w:r>
      <w:r>
        <w:rPr>
          <w:i/>
          <w:iCs/>
        </w:rPr>
        <w:t>119</w:t>
      </w:r>
      <w:r>
        <w:t>(1), 445–460. https://doi.org/10.1002/2013jc009284</w:t>
      </w:r>
    </w:p>
    <w:p w14:paraId="15E429F4" w14:textId="77777777" w:rsidR="00906CED" w:rsidRDefault="00906CED" w:rsidP="00906CED">
      <w:pPr>
        <w:pStyle w:val="Bibliography"/>
      </w:pPr>
      <w:r>
        <w:t xml:space="preserve">Roughan, M., &amp; Middleton, J. H. (2002). A comparison of observed upwelling mechanisms off the east coast of Australia. </w:t>
      </w:r>
      <w:r>
        <w:rPr>
          <w:i/>
          <w:iCs/>
        </w:rPr>
        <w:t>Continental Shelf Research</w:t>
      </w:r>
      <w:r>
        <w:t xml:space="preserve">, </w:t>
      </w:r>
      <w:r>
        <w:rPr>
          <w:i/>
          <w:iCs/>
        </w:rPr>
        <w:t>22</w:t>
      </w:r>
      <w:r>
        <w:t>(17), 2551–2572. https://doi.org/10.1016/s0278-4343(02)00101-2</w:t>
      </w:r>
    </w:p>
    <w:p w14:paraId="6D2A3B3F" w14:textId="77777777" w:rsidR="00906CED" w:rsidRDefault="00906CED" w:rsidP="00906CED">
      <w:pPr>
        <w:pStyle w:val="Bibliography"/>
      </w:pPr>
      <w:r>
        <w:t xml:space="preserve">Roughan, M., Macdonald, H. S., Baird, M. E., &amp; Glasby, T. M. (2011). Modelling coastal connectivity in a Western Boundary Current: Seasonal and inter-annual variability. </w:t>
      </w:r>
      <w:r>
        <w:rPr>
          <w:i/>
          <w:iCs/>
        </w:rPr>
        <w:t>Deep-Sea Research Part Ii-Topical Studies in Oceanography</w:t>
      </w:r>
      <w:r>
        <w:t xml:space="preserve">, </w:t>
      </w:r>
      <w:r>
        <w:rPr>
          <w:i/>
          <w:iCs/>
        </w:rPr>
        <w:t>58</w:t>
      </w:r>
      <w:r>
        <w:t>(5), 628–644. https://doi.org/10.1016/j.dsr2.2010.06.004</w:t>
      </w:r>
    </w:p>
    <w:p w14:paraId="082FD647" w14:textId="77777777" w:rsidR="00906CED" w:rsidRDefault="00906CED" w:rsidP="00906CED">
      <w:pPr>
        <w:pStyle w:val="Bibliography"/>
      </w:pPr>
      <w:r>
        <w:t xml:space="preserve">Sabatès, A., Gili, J. M., &amp; Pagès, F. (1989). Relationship between zooplankton distribution, geographic characteristics and hydrographic patterns off the Catalan coast (Western Mediterranean). </w:t>
      </w:r>
      <w:r>
        <w:rPr>
          <w:i/>
          <w:iCs/>
        </w:rPr>
        <w:t>Marine Biology</w:t>
      </w:r>
      <w:r>
        <w:t xml:space="preserve">, </w:t>
      </w:r>
      <w:r>
        <w:rPr>
          <w:i/>
          <w:iCs/>
        </w:rPr>
        <w:t>103</w:t>
      </w:r>
      <w:r>
        <w:t>(2), 153–159. https://doi.org/10.1007/BF00543342</w:t>
      </w:r>
    </w:p>
    <w:p w14:paraId="2E3C14F8" w14:textId="77777777" w:rsidR="00906CED" w:rsidRDefault="00906CED" w:rsidP="00906CED">
      <w:pPr>
        <w:pStyle w:val="Bibliography"/>
      </w:pPr>
      <w:r>
        <w:t xml:space="preserve">Schaeffer, A., &amp; Roughan, M. (2015). Influence of a western boundary current on shelf dynamics and upwelling from repeat glider deployments. </w:t>
      </w:r>
      <w:r>
        <w:rPr>
          <w:i/>
          <w:iCs/>
        </w:rPr>
        <w:t>Geophysical Research Letters</w:t>
      </w:r>
      <w:r>
        <w:t xml:space="preserve">, </w:t>
      </w:r>
      <w:r>
        <w:rPr>
          <w:i/>
          <w:iCs/>
        </w:rPr>
        <w:t>42</w:t>
      </w:r>
      <w:r>
        <w:t>(1), 121–128. https://doi.org/10.1002/2014GL062260</w:t>
      </w:r>
    </w:p>
    <w:p w14:paraId="51FD4A41" w14:textId="77777777" w:rsidR="00906CED" w:rsidRDefault="00906CED" w:rsidP="00906CED">
      <w:pPr>
        <w:pStyle w:val="Bibliography"/>
      </w:pPr>
      <w:r>
        <w:lastRenderedPageBreak/>
        <w:t xml:space="preserve">Schaeffer, A., Roughan, M., &amp; Morris, B. D. (2013). Cross-shelf dynamics in a western boundary current regime: Implications for upwelling. </w:t>
      </w:r>
      <w:r>
        <w:rPr>
          <w:i/>
          <w:iCs/>
        </w:rPr>
        <w:t>Journal of Physical Oceanography</w:t>
      </w:r>
      <w:r>
        <w:t xml:space="preserve">, </w:t>
      </w:r>
      <w:r>
        <w:rPr>
          <w:i/>
          <w:iCs/>
        </w:rPr>
        <w:t>44</w:t>
      </w:r>
      <w:r>
        <w:t>(10), 2812–2813. https://doi.org/10.1175/jpo-d-14-0091.1</w:t>
      </w:r>
    </w:p>
    <w:p w14:paraId="7D16897C" w14:textId="77777777" w:rsidR="00906CED" w:rsidRDefault="00906CED" w:rsidP="00906CED">
      <w:pPr>
        <w:pStyle w:val="Bibliography"/>
      </w:pPr>
      <w:r>
        <w:t xml:space="preserve">Schaeffer, A., Roughan, M., &amp; Wood, J. E. (2014). Observed bottom boundary layer transport and uplift on the continental shelf adjacent to a western boundary current. </w:t>
      </w:r>
      <w:r>
        <w:rPr>
          <w:i/>
          <w:iCs/>
        </w:rPr>
        <w:t>Journal of Geophysical Research-Oceans</w:t>
      </w:r>
      <w:r>
        <w:t xml:space="preserve">, </w:t>
      </w:r>
      <w:r>
        <w:rPr>
          <w:i/>
          <w:iCs/>
        </w:rPr>
        <w:t>119</w:t>
      </w:r>
      <w:r>
        <w:t>(8), 4922–4939. https://doi.org/10.1002/2013jc009735</w:t>
      </w:r>
    </w:p>
    <w:p w14:paraId="64A54D23" w14:textId="77777777" w:rsidR="00906CED" w:rsidRDefault="00906CED" w:rsidP="00906CED">
      <w:pPr>
        <w:pStyle w:val="Bibliography"/>
      </w:pPr>
      <w:r>
        <w:t xml:space="preserve">Sourisseau, M., &amp; Carlotti, F. (2006). Spatial distribution of zooplankton size spectra on the French continental shelf of the Bay of Biscay during spring 2000 and 2001. </w:t>
      </w:r>
      <w:r>
        <w:rPr>
          <w:i/>
          <w:iCs/>
        </w:rPr>
        <w:t>Journal of Geophysical Research: Oceans</w:t>
      </w:r>
      <w:r>
        <w:t xml:space="preserve">, </w:t>
      </w:r>
      <w:r>
        <w:rPr>
          <w:i/>
          <w:iCs/>
        </w:rPr>
        <w:t>111</w:t>
      </w:r>
      <w:r>
        <w:t>(C5). https://doi.org/10.1029/2005jc003063</w:t>
      </w:r>
    </w:p>
    <w:p w14:paraId="348D118E" w14:textId="77777777" w:rsidR="00906CED" w:rsidRDefault="00906CED" w:rsidP="00906CED">
      <w:pPr>
        <w:pStyle w:val="Bibliography"/>
      </w:pPr>
      <w:r>
        <w:t xml:space="preserve">Sprules, W. G., &amp; Barth, L. E. (2015). Surfing the biomass size spectrum: some remarks on history, theory, and application. </w:t>
      </w:r>
      <w:r>
        <w:rPr>
          <w:i/>
          <w:iCs/>
        </w:rPr>
        <w:t>Canadian Journal of Fisheries and Aquatic Sciences</w:t>
      </w:r>
      <w:r>
        <w:t xml:space="preserve">, </w:t>
      </w:r>
      <w:r>
        <w:rPr>
          <w:i/>
          <w:iCs/>
        </w:rPr>
        <w:t>73</w:t>
      </w:r>
      <w:r>
        <w:t>(4), 477–495. https://doi.org/10.1139/cjfas-2015-0115</w:t>
      </w:r>
    </w:p>
    <w:p w14:paraId="22E74643" w14:textId="77777777" w:rsidR="00906CED" w:rsidRDefault="00906CED" w:rsidP="00906CED">
      <w:pPr>
        <w:pStyle w:val="Bibliography"/>
      </w:pPr>
      <w:r>
        <w:t xml:space="preserve">Sun, C., Feng, M., Matear, R. J., Chamberlain, M. A., Craig, P., Ridgway, K. R., &amp; Schiller, A. (2012). Marine Downscaling of a Future Climate Scenario for Australian Boundary Currents. </w:t>
      </w:r>
      <w:r>
        <w:rPr>
          <w:i/>
          <w:iCs/>
        </w:rPr>
        <w:t>Journal of Climate</w:t>
      </w:r>
      <w:r>
        <w:t xml:space="preserve">, </w:t>
      </w:r>
      <w:r>
        <w:rPr>
          <w:i/>
          <w:iCs/>
        </w:rPr>
        <w:t>25</w:t>
      </w:r>
      <w:r>
        <w:t>(8), 2947–2962. https://doi.org/10.1175/JCLI-D-11-00159.1</w:t>
      </w:r>
    </w:p>
    <w:p w14:paraId="1D7F2B5E" w14:textId="77777777" w:rsidR="00906CED" w:rsidRDefault="00906CED" w:rsidP="00906CED">
      <w:pPr>
        <w:pStyle w:val="Bibliography"/>
      </w:pPr>
      <w:r>
        <w:t xml:space="preserve">Suthers, I. M., Taggart, C. T., Rissik, D., &amp; Baird, M. E. (2006). Day and night ichthyoplankton assemblages and zooplankton biomass size spectrum in a deep ocean island wake. </w:t>
      </w:r>
      <w:r>
        <w:rPr>
          <w:i/>
          <w:iCs/>
        </w:rPr>
        <w:t>Marine Ecology Progress Series</w:t>
      </w:r>
      <w:r>
        <w:t xml:space="preserve">, </w:t>
      </w:r>
      <w:r>
        <w:rPr>
          <w:i/>
          <w:iCs/>
        </w:rPr>
        <w:t>322</w:t>
      </w:r>
      <w:r>
        <w:t>, 225–238.</w:t>
      </w:r>
    </w:p>
    <w:p w14:paraId="32AF8360" w14:textId="77777777" w:rsidR="00906CED" w:rsidRDefault="00906CED" w:rsidP="00906CED">
      <w:pPr>
        <w:pStyle w:val="Bibliography"/>
      </w:pPr>
      <w:r>
        <w:t xml:space="preserve">Suthers, I. M., Everett, J. D., Roughan, M., Young, J. W., Oke, P. R., Condie, S. A., et al. (2011). The strengthening East Australian Current, its eddies and biological effects - an introduction and overview. </w:t>
      </w:r>
      <w:r>
        <w:rPr>
          <w:i/>
          <w:iCs/>
        </w:rPr>
        <w:t>Deep-Sea Research Part II-Topical Studies in Oceanography</w:t>
      </w:r>
      <w:r>
        <w:t xml:space="preserve">, </w:t>
      </w:r>
      <w:r>
        <w:rPr>
          <w:i/>
          <w:iCs/>
        </w:rPr>
        <w:t>58</w:t>
      </w:r>
      <w:r>
        <w:t>(5), 538–546. https://doi.org/10.1016/j.dsr2.2010.09.029</w:t>
      </w:r>
    </w:p>
    <w:p w14:paraId="124FC5A1" w14:textId="77777777" w:rsidR="00906CED" w:rsidRDefault="00906CED" w:rsidP="00906CED">
      <w:pPr>
        <w:pStyle w:val="Bibliography"/>
      </w:pPr>
      <w:r>
        <w:lastRenderedPageBreak/>
        <w:t xml:space="preserve">Thompson, P. A., Baird, M. E., Ingleton, T., &amp; Doblin, M. A. (2009). Long-term changes in temperate Australian coastal waters: implications for phytoplankton. </w:t>
      </w:r>
      <w:r>
        <w:rPr>
          <w:i/>
          <w:iCs/>
        </w:rPr>
        <w:t>Marine Ecology Progress Series</w:t>
      </w:r>
      <w:r>
        <w:t xml:space="preserve">, </w:t>
      </w:r>
      <w:r>
        <w:rPr>
          <w:i/>
          <w:iCs/>
        </w:rPr>
        <w:t>394</w:t>
      </w:r>
      <w:r>
        <w:t>, 1–19. https://doi.org/10.3354/meps08297</w:t>
      </w:r>
    </w:p>
    <w:p w14:paraId="195D7D78" w14:textId="77777777" w:rsidR="00906CED" w:rsidRDefault="00906CED" w:rsidP="00906CED">
      <w:pPr>
        <w:pStyle w:val="Bibliography"/>
      </w:pPr>
      <w:r>
        <w:t xml:space="preserve">Tilzey, R. D. J., &amp; Rowling, K. R. (2001). History of Australia’s South East Fishery: a scientist’s perspective. </w:t>
      </w:r>
      <w:r>
        <w:rPr>
          <w:i/>
          <w:iCs/>
        </w:rPr>
        <w:t>Marine and Freshwater Research</w:t>
      </w:r>
      <w:r>
        <w:t xml:space="preserve">, </w:t>
      </w:r>
      <w:r>
        <w:rPr>
          <w:i/>
          <w:iCs/>
        </w:rPr>
        <w:t>52</w:t>
      </w:r>
      <w:r>
        <w:t>(4), 361–375. https://doi.org/10.1071/mf99185</w:t>
      </w:r>
    </w:p>
    <w:p w14:paraId="32A31F1D" w14:textId="77777777" w:rsidR="00906CED" w:rsidRDefault="00906CED" w:rsidP="00906CED">
      <w:pPr>
        <w:pStyle w:val="Bibliography"/>
      </w:pPr>
      <w:r>
        <w:t xml:space="preserve">Tracey, S., Buxton, C., Gardner, C., Green, B., Hartmann, K., Haward, M., et al. (2013). Super Trawler Scuppered in Australian Fisheries Management Reform. </w:t>
      </w:r>
      <w:r>
        <w:rPr>
          <w:i/>
          <w:iCs/>
        </w:rPr>
        <w:t>Fisheries</w:t>
      </w:r>
      <w:r>
        <w:t xml:space="preserve">, </w:t>
      </w:r>
      <w:r>
        <w:rPr>
          <w:i/>
          <w:iCs/>
        </w:rPr>
        <w:t>38</w:t>
      </w:r>
      <w:r>
        <w:t>(8), 345–350. https://doi.org/10.1080/03632415.2013.813486</w:t>
      </w:r>
    </w:p>
    <w:p w14:paraId="36ED700E" w14:textId="77777777" w:rsidR="00906CED" w:rsidRDefault="00906CED" w:rsidP="00906CED">
      <w:pPr>
        <w:pStyle w:val="Bibliography"/>
      </w:pPr>
      <w:r>
        <w:t xml:space="preserve">Truong, L., Suthers, I. M., Cruz, D. O., &amp; Smith, J. A. (2017). Plankton supports the majority of fish biomass on temperate rocky reefs. </w:t>
      </w:r>
      <w:r>
        <w:rPr>
          <w:i/>
          <w:iCs/>
        </w:rPr>
        <w:t>Marine Biology</w:t>
      </w:r>
      <w:r>
        <w:t xml:space="preserve">, </w:t>
      </w:r>
      <w:r>
        <w:rPr>
          <w:i/>
          <w:iCs/>
        </w:rPr>
        <w:t>164</w:t>
      </w:r>
      <w:r>
        <w:t>(4), 12. https://doi.org/10.1007/s00227-017-3101-5</w:t>
      </w:r>
    </w:p>
    <w:p w14:paraId="4DF09EBA" w14:textId="77777777" w:rsidR="00906CED" w:rsidRDefault="00906CED" w:rsidP="00906CED">
      <w:pPr>
        <w:pStyle w:val="Bibliography"/>
      </w:pPr>
      <w:r>
        <w:t xml:space="preserve">Turner, J. T., &amp; Dagg, M. J. (1983). Vertical Distributions of Continental Shelf Zooplankton in Stratified and Isothermal Waters. </w:t>
      </w:r>
      <w:r>
        <w:rPr>
          <w:i/>
          <w:iCs/>
        </w:rPr>
        <w:t>Biological Oceanography</w:t>
      </w:r>
      <w:r>
        <w:t xml:space="preserve">, </w:t>
      </w:r>
      <w:r>
        <w:rPr>
          <w:i/>
          <w:iCs/>
        </w:rPr>
        <w:t>3</w:t>
      </w:r>
      <w:r>
        <w:t>(1), 1–40. https://doi.org/10.1080/01965581.1983.10749470</w:t>
      </w:r>
    </w:p>
    <w:p w14:paraId="23063704" w14:textId="77777777" w:rsidR="00906CED" w:rsidRDefault="00906CED" w:rsidP="00906CED">
      <w:pPr>
        <w:pStyle w:val="Bibliography"/>
      </w:pPr>
      <w:r>
        <w:t xml:space="preserve">Vandromme, P., Nogueira, E., Huret, M., Lopez-Urrutia, Á., González, G. G.-N., Sourisseau, M., &amp; Petitgas, P. (2014). Springtime zooplankton size structure over the continental shelf of the Bay of Biscay. </w:t>
      </w:r>
      <w:r>
        <w:rPr>
          <w:i/>
          <w:iCs/>
        </w:rPr>
        <w:t>Ocean Science</w:t>
      </w:r>
      <w:r>
        <w:t xml:space="preserve">, </w:t>
      </w:r>
      <w:r>
        <w:rPr>
          <w:i/>
          <w:iCs/>
        </w:rPr>
        <w:t>10</w:t>
      </w:r>
      <w:r>
        <w:t>, 821–835.</w:t>
      </w:r>
    </w:p>
    <w:p w14:paraId="40794814" w14:textId="77777777" w:rsidR="00906CED" w:rsidRDefault="00906CED" w:rsidP="00906CED">
      <w:pPr>
        <w:pStyle w:val="Bibliography"/>
      </w:pPr>
      <w:r>
        <w:t xml:space="preserve">Vidondo, B., Prairie, Y. T., Blanco, J. M., &amp; Duarte, C. M. (1997). Some aspects of the analysis of size spectra in aquatic ecology. </w:t>
      </w:r>
      <w:r>
        <w:rPr>
          <w:i/>
          <w:iCs/>
        </w:rPr>
        <w:t>Limnology and Oceanography</w:t>
      </w:r>
      <w:r>
        <w:t xml:space="preserve">, </w:t>
      </w:r>
      <w:r>
        <w:rPr>
          <w:i/>
          <w:iCs/>
        </w:rPr>
        <w:t>42</w:t>
      </w:r>
      <w:r>
        <w:t>(1), 184–192. https://doi.org/10.4319/lo.1997.42.1.0184</w:t>
      </w:r>
    </w:p>
    <w:p w14:paraId="07CF06E1" w14:textId="77777777" w:rsidR="00906CED" w:rsidRDefault="00906CED" w:rsidP="00906CED">
      <w:pPr>
        <w:pStyle w:val="Bibliography"/>
      </w:pPr>
      <w:r>
        <w:t xml:space="preserve">Wallis, J. R., Swadling, K. M., Everett, J. D., Suthers, I. M., Jones, H. J., Buchanan, P. J., et al. (2016). Zooplankton abundance and biomass size spectra in the East Antarctic sea-ice zone during the winter–spring transition. </w:t>
      </w:r>
      <w:r>
        <w:rPr>
          <w:i/>
          <w:iCs/>
        </w:rPr>
        <w:t>Deep Sea Research Part II: Topical Studies in Oceanography</w:t>
      </w:r>
      <w:r>
        <w:t xml:space="preserve">, </w:t>
      </w:r>
      <w:r>
        <w:rPr>
          <w:i/>
          <w:iCs/>
        </w:rPr>
        <w:t>131</w:t>
      </w:r>
      <w:r>
        <w:t>, 170–181. https://doi.org/10.1016/j.dsr2.2015.10.002</w:t>
      </w:r>
    </w:p>
    <w:p w14:paraId="2C479086" w14:textId="77777777" w:rsidR="00906CED" w:rsidRDefault="00906CED" w:rsidP="00906CED">
      <w:pPr>
        <w:pStyle w:val="Bibliography"/>
      </w:pPr>
      <w:r>
        <w:lastRenderedPageBreak/>
        <w:t xml:space="preserve">White, E. P., Ernest, S. K. M., Kerkhoff, A. J., &amp; Enquist, B. J. (2007). Relationships between body size and abundance in ecology. </w:t>
      </w:r>
      <w:r>
        <w:rPr>
          <w:i/>
          <w:iCs/>
        </w:rPr>
        <w:t>Trends in Ecology &amp; Evolution</w:t>
      </w:r>
      <w:r>
        <w:t xml:space="preserve">, </w:t>
      </w:r>
      <w:r>
        <w:rPr>
          <w:i/>
          <w:iCs/>
        </w:rPr>
        <w:t>22</w:t>
      </w:r>
      <w:r>
        <w:t>(6), 323–330. https://doi.org/10.1016/j.tree.2007.03.007</w:t>
      </w:r>
    </w:p>
    <w:p w14:paraId="508033A7" w14:textId="77777777" w:rsidR="00906CED" w:rsidRDefault="00906CED" w:rsidP="00906CED">
      <w:pPr>
        <w:pStyle w:val="Bibliography"/>
      </w:pPr>
      <w:r>
        <w:t xml:space="preserve">Wickham, H. (2011). ggplot2. </w:t>
      </w:r>
      <w:r>
        <w:rPr>
          <w:i/>
          <w:iCs/>
        </w:rPr>
        <w:t>WIREs Computational Statistics</w:t>
      </w:r>
      <w:r>
        <w:t xml:space="preserve">, </w:t>
      </w:r>
      <w:r>
        <w:rPr>
          <w:i/>
          <w:iCs/>
        </w:rPr>
        <w:t>3</w:t>
      </w:r>
      <w:r>
        <w:t>(2), 180–185. https://doi.org/10.1002/wics.147</w:t>
      </w:r>
    </w:p>
    <w:p w14:paraId="614A78BD" w14:textId="77777777" w:rsidR="00906CED" w:rsidRDefault="00906CED" w:rsidP="00906CED">
      <w:pPr>
        <w:pStyle w:val="Bibliography"/>
      </w:pPr>
      <w:r>
        <w:t xml:space="preserve">Wood, J. E., Schaeffer, A., Roughan, M., &amp; Tate, P. M. (2016). Seasonal variability in the continental shelf waters off southeastern Australia: Fact or fiction? </w:t>
      </w:r>
      <w:r>
        <w:rPr>
          <w:i/>
          <w:iCs/>
        </w:rPr>
        <w:t>Continental Shelf Research</w:t>
      </w:r>
      <w:r>
        <w:t xml:space="preserve">, </w:t>
      </w:r>
      <w:r>
        <w:rPr>
          <w:i/>
          <w:iCs/>
        </w:rPr>
        <w:t>112</w:t>
      </w:r>
      <w:r>
        <w:t>, 92–103. https://doi.org/10.1016/j.csr.2015.11.006</w:t>
      </w:r>
    </w:p>
    <w:p w14:paraId="0106DA28" w14:textId="77777777" w:rsidR="00906CED" w:rsidRDefault="00906CED" w:rsidP="00906CED">
      <w:pPr>
        <w:pStyle w:val="Bibliography"/>
      </w:pPr>
      <w:r>
        <w:t xml:space="preserve">Wu, L., Cai, W., Zhang, L., Nakamura, H., Timmermann, A., Joyce, T., et al. (2012). Enhanced warming over the global subtropical western boundary currents. </w:t>
      </w:r>
      <w:r>
        <w:rPr>
          <w:i/>
          <w:iCs/>
        </w:rPr>
        <w:t>Nature Climate Change</w:t>
      </w:r>
      <w:r>
        <w:t xml:space="preserve">, </w:t>
      </w:r>
      <w:r>
        <w:rPr>
          <w:i/>
          <w:iCs/>
        </w:rPr>
        <w:t>2</w:t>
      </w:r>
      <w:r>
        <w:t>(3), 161–166. https://doi.org/10.1038/nclimate1353</w:t>
      </w:r>
    </w:p>
    <w:p w14:paraId="7EEBEECB" w14:textId="77777777" w:rsidR="00906CED" w:rsidRDefault="00906CED" w:rsidP="00906CED">
      <w:pPr>
        <w:pStyle w:val="Bibliography"/>
      </w:pPr>
      <w:r>
        <w:t xml:space="preserve">Yamamoto, T., &amp; Nishizawa, S. (1986). Small-scale zooplankton aggregations at the front of a Kuroshio warm-core ring. </w:t>
      </w:r>
      <w:r>
        <w:rPr>
          <w:i/>
          <w:iCs/>
        </w:rPr>
        <w:t>Deep Sea Research Part A. Oceanographic Research Papers</w:t>
      </w:r>
      <w:r>
        <w:t xml:space="preserve">, </w:t>
      </w:r>
      <w:r>
        <w:rPr>
          <w:i/>
          <w:iCs/>
        </w:rPr>
        <w:t>33</w:t>
      </w:r>
      <w:r>
        <w:t>(11), 1729–1740. https://doi.org/10.1016/0198-0149(86)90076-2</w:t>
      </w:r>
    </w:p>
    <w:p w14:paraId="3C34DFC7" w14:textId="77777777" w:rsidR="00906CED" w:rsidRDefault="00906CED" w:rsidP="00906CED">
      <w:pPr>
        <w:pStyle w:val="Bibliography"/>
      </w:pPr>
      <w:r>
        <w:t xml:space="preserve">Zhou, M., Carlotti, F., &amp; Zhu, Y. (2010). A size-spectrum zooplankton closure model for ecosystem modelling. </w:t>
      </w:r>
      <w:r>
        <w:rPr>
          <w:i/>
          <w:iCs/>
        </w:rPr>
        <w:t>Journal of Plankton Research</w:t>
      </w:r>
      <w:r>
        <w:t xml:space="preserve">, </w:t>
      </w:r>
      <w:r>
        <w:rPr>
          <w:i/>
          <w:iCs/>
        </w:rPr>
        <w:t>32</w:t>
      </w:r>
      <w:r>
        <w:t>(8), 1147–1165. https://doi.org/10.1093/plankt/fbq054</w:t>
      </w:r>
    </w:p>
    <w:p w14:paraId="67B01510" w14:textId="69BB1AA0"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Jason Everett" w:date="2020-12-10T11:21:00Z" w:initials="JE">
    <w:p w14:paraId="37E5B8DB" w14:textId="6F8F5F36" w:rsidR="00C57AC5" w:rsidRPr="00864237" w:rsidRDefault="00C57AC5" w:rsidP="00864237">
      <w:pPr>
        <w:rPr>
          <w:rFonts w:eastAsia="Times New Roman"/>
          <w:szCs w:val="24"/>
          <w:lang w:val="en-AU" w:eastAsia="en-GB"/>
        </w:rPr>
      </w:pPr>
      <w:r>
        <w:rPr>
          <w:rStyle w:val="CommentReference"/>
        </w:rPr>
        <w:annotationRef/>
      </w:r>
      <w:r w:rsidRPr="00864237">
        <w:rPr>
          <w:rFonts w:eastAsia="Times New Roman"/>
          <w:szCs w:val="24"/>
          <w:lang w:val="en-AU" w:eastAsia="en-GB"/>
        </w:rPr>
        <w:t xml:space="preserve">Seager, R. &amp; Simpson, I. R. Western boundary currents and climate change. </w:t>
      </w:r>
      <w:r w:rsidRPr="00864237">
        <w:rPr>
          <w:rFonts w:eastAsia="Times New Roman"/>
          <w:i/>
          <w:iCs/>
          <w:szCs w:val="24"/>
          <w:lang w:val="en-AU" w:eastAsia="en-GB"/>
        </w:rPr>
        <w:t>J Geophys Res Oceans</w:t>
      </w:r>
      <w:r w:rsidRPr="00864237">
        <w:rPr>
          <w:rFonts w:eastAsia="Times New Roman"/>
          <w:szCs w:val="24"/>
          <w:lang w:val="en-AU" w:eastAsia="en-GB"/>
        </w:rPr>
        <w:t xml:space="preserve"> </w:t>
      </w:r>
      <w:r w:rsidRPr="00864237">
        <w:rPr>
          <w:rFonts w:eastAsia="Times New Roman"/>
          <w:b/>
          <w:bCs/>
          <w:szCs w:val="24"/>
          <w:lang w:val="en-AU" w:eastAsia="en-GB"/>
        </w:rPr>
        <w:t>121</w:t>
      </w:r>
      <w:r w:rsidRPr="00864237">
        <w:rPr>
          <w:rFonts w:eastAsia="Times New Roman"/>
          <w:szCs w:val="24"/>
          <w:lang w:val="en-AU" w:eastAsia="en-GB"/>
        </w:rPr>
        <w:t xml:space="preserve">, 7212–7214 (2016). </w:t>
      </w:r>
    </w:p>
    <w:p w14:paraId="02F17A7C" w14:textId="77777777" w:rsidR="00C57AC5" w:rsidRPr="00864237" w:rsidRDefault="00C57AC5" w:rsidP="00864237">
      <w:pPr>
        <w:rPr>
          <w:rFonts w:eastAsia="Times New Roman"/>
          <w:szCs w:val="24"/>
          <w:lang w:val="en-AU" w:eastAsia="en-GB"/>
        </w:rPr>
      </w:pPr>
    </w:p>
    <w:p w14:paraId="6FFA9044" w14:textId="6F276588" w:rsidR="00C57AC5" w:rsidRPr="00864237" w:rsidRDefault="00C57AC5" w:rsidP="00864237">
      <w:pPr>
        <w:rPr>
          <w:rFonts w:eastAsia="Times New Roman"/>
          <w:szCs w:val="24"/>
          <w:lang w:val="en-AU" w:eastAsia="en-GB"/>
        </w:rPr>
      </w:pPr>
      <w:r w:rsidRPr="00864237">
        <w:rPr>
          <w:rFonts w:eastAsia="Times New Roman"/>
          <w:szCs w:val="24"/>
          <w:lang w:val="en-AU" w:eastAsia="en-GB"/>
        </w:rPr>
        <w:t xml:space="preserve">Hu, D. </w:t>
      </w:r>
      <w:r w:rsidRPr="00864237">
        <w:rPr>
          <w:rFonts w:eastAsia="Times New Roman"/>
          <w:i/>
          <w:iCs/>
          <w:szCs w:val="24"/>
          <w:lang w:val="en-AU" w:eastAsia="en-GB"/>
        </w:rPr>
        <w:t>et al.</w:t>
      </w:r>
      <w:r w:rsidRPr="00864237">
        <w:rPr>
          <w:rFonts w:eastAsia="Times New Roman"/>
          <w:szCs w:val="24"/>
          <w:lang w:val="en-AU" w:eastAsia="en-GB"/>
        </w:rPr>
        <w:t xml:space="preserve"> Pacific western boundary currents and their roles in climate. </w:t>
      </w:r>
      <w:r w:rsidRPr="00864237">
        <w:rPr>
          <w:rFonts w:eastAsia="Times New Roman"/>
          <w:i/>
          <w:iCs/>
          <w:szCs w:val="24"/>
          <w:lang w:val="en-AU" w:eastAsia="en-GB"/>
        </w:rPr>
        <w:t>Nature</w:t>
      </w:r>
      <w:r w:rsidRPr="00864237">
        <w:rPr>
          <w:rFonts w:eastAsia="Times New Roman"/>
          <w:szCs w:val="24"/>
          <w:lang w:val="en-AU" w:eastAsia="en-GB"/>
        </w:rPr>
        <w:t xml:space="preserve"> </w:t>
      </w:r>
      <w:r w:rsidRPr="00864237">
        <w:rPr>
          <w:rFonts w:eastAsia="Times New Roman"/>
          <w:b/>
          <w:bCs/>
          <w:szCs w:val="24"/>
          <w:lang w:val="en-AU" w:eastAsia="en-GB"/>
        </w:rPr>
        <w:t>522</w:t>
      </w:r>
      <w:r w:rsidRPr="00864237">
        <w:rPr>
          <w:rFonts w:eastAsia="Times New Roman"/>
          <w:szCs w:val="24"/>
          <w:lang w:val="en-AU" w:eastAsia="en-GB"/>
        </w:rPr>
        <w:t xml:space="preserve">, 299–308 (2015). </w:t>
      </w:r>
    </w:p>
  </w:comment>
  <w:comment w:id="107" w:author="Jason Everett" w:date="2020-12-10T11:19:00Z" w:initials="JE">
    <w:p w14:paraId="4F99EEFE" w14:textId="77777777" w:rsidR="00C57AC5" w:rsidRDefault="00C57AC5">
      <w:pPr>
        <w:pStyle w:val="CommentText"/>
      </w:pPr>
      <w:r>
        <w:rPr>
          <w:rStyle w:val="CommentReference"/>
        </w:rPr>
        <w:annotationRef/>
      </w:r>
      <w:r>
        <w:t>Include</w:t>
      </w:r>
    </w:p>
    <w:p w14:paraId="4D5BAD94" w14:textId="4BF4EE8C" w:rsidR="00C57AC5" w:rsidRDefault="00C57AC5" w:rsidP="00864237">
      <w:pPr>
        <w:rPr>
          <w:rFonts w:eastAsia="Times New Roman"/>
          <w:szCs w:val="24"/>
          <w:lang w:val="en-AU" w:eastAsia="en-GB"/>
        </w:rPr>
      </w:pPr>
      <w:r w:rsidRPr="00864237">
        <w:rPr>
          <w:rFonts w:eastAsia="Times New Roman"/>
          <w:szCs w:val="24"/>
          <w:lang w:val="en-AU" w:eastAsia="en-GB"/>
        </w:rPr>
        <w:t xml:space="preserve">Malan, N. </w:t>
      </w:r>
      <w:r w:rsidRPr="00864237">
        <w:rPr>
          <w:rFonts w:eastAsia="Times New Roman"/>
          <w:i/>
          <w:iCs/>
          <w:szCs w:val="24"/>
          <w:lang w:val="en-AU" w:eastAsia="en-GB"/>
        </w:rPr>
        <w:t>et al.</w:t>
      </w:r>
      <w:r w:rsidRPr="00864237">
        <w:rPr>
          <w:rFonts w:eastAsia="Times New Roman"/>
          <w:szCs w:val="24"/>
          <w:lang w:val="en-AU" w:eastAsia="en-GB"/>
        </w:rPr>
        <w:t xml:space="preserve"> Eddy‐Driven Cross‐Shelf Transport in the East Australian Current Separation Zone. </w:t>
      </w:r>
      <w:r w:rsidRPr="00864237">
        <w:rPr>
          <w:rFonts w:eastAsia="Times New Roman"/>
          <w:i/>
          <w:iCs/>
          <w:szCs w:val="24"/>
          <w:lang w:val="en-AU" w:eastAsia="en-GB"/>
        </w:rPr>
        <w:t>J Geophys Res Oceans</w:t>
      </w:r>
      <w:r w:rsidRPr="00864237">
        <w:rPr>
          <w:rFonts w:eastAsia="Times New Roman"/>
          <w:szCs w:val="24"/>
          <w:lang w:val="en-AU" w:eastAsia="en-GB"/>
        </w:rPr>
        <w:t xml:space="preserve"> </w:t>
      </w:r>
      <w:r w:rsidRPr="00864237">
        <w:rPr>
          <w:rFonts w:eastAsia="Times New Roman"/>
          <w:b/>
          <w:bCs/>
          <w:szCs w:val="24"/>
          <w:lang w:val="en-AU" w:eastAsia="en-GB"/>
        </w:rPr>
        <w:t>125</w:t>
      </w:r>
      <w:r w:rsidRPr="00864237">
        <w:rPr>
          <w:rFonts w:eastAsia="Times New Roman"/>
          <w:szCs w:val="24"/>
          <w:lang w:val="en-AU" w:eastAsia="en-GB"/>
        </w:rPr>
        <w:t xml:space="preserve">, (2020). </w:t>
      </w:r>
    </w:p>
    <w:p w14:paraId="4D86CDE2" w14:textId="77777777" w:rsidR="00C57AC5" w:rsidRPr="00864237" w:rsidRDefault="00C57AC5" w:rsidP="00864237">
      <w:pPr>
        <w:rPr>
          <w:rFonts w:eastAsia="Times New Roman"/>
          <w:szCs w:val="24"/>
          <w:lang w:val="en-AU" w:eastAsia="en-GB"/>
        </w:rPr>
      </w:pPr>
    </w:p>
    <w:p w14:paraId="0D5A51C7" w14:textId="2C9B56F8" w:rsidR="00C57AC5" w:rsidRPr="00864237" w:rsidRDefault="00C57AC5" w:rsidP="00864237">
      <w:pPr>
        <w:rPr>
          <w:rFonts w:eastAsia="Times New Roman"/>
          <w:szCs w:val="24"/>
          <w:lang w:val="en-AU" w:eastAsia="en-GB"/>
        </w:rPr>
      </w:pPr>
      <w:r w:rsidRPr="00864237">
        <w:rPr>
          <w:rFonts w:eastAsia="Times New Roman"/>
          <w:szCs w:val="24"/>
          <w:lang w:val="en-AU" w:eastAsia="en-GB"/>
        </w:rPr>
        <w:t xml:space="preserve">Harrison, C. S. &amp; Siegel, D. A. The tattered curtain hypothesis revised: Coastal jets limit cross‐shelf larval transport. </w:t>
      </w:r>
      <w:r w:rsidRPr="00864237">
        <w:rPr>
          <w:rFonts w:eastAsia="Times New Roman"/>
          <w:i/>
          <w:iCs/>
          <w:szCs w:val="24"/>
          <w:lang w:val="en-AU" w:eastAsia="en-GB"/>
        </w:rPr>
        <w:t>Limnology Oceanogr Fluids Environ</w:t>
      </w:r>
      <w:r w:rsidRPr="00864237">
        <w:rPr>
          <w:rFonts w:eastAsia="Times New Roman"/>
          <w:szCs w:val="24"/>
          <w:lang w:val="en-AU" w:eastAsia="en-GB"/>
        </w:rPr>
        <w:t xml:space="preserve"> </w:t>
      </w:r>
      <w:r w:rsidRPr="00864237">
        <w:rPr>
          <w:rFonts w:eastAsia="Times New Roman"/>
          <w:b/>
          <w:bCs/>
          <w:szCs w:val="24"/>
          <w:lang w:val="en-AU" w:eastAsia="en-GB"/>
        </w:rPr>
        <w:t>4</w:t>
      </w:r>
      <w:r w:rsidRPr="00864237">
        <w:rPr>
          <w:rFonts w:eastAsia="Times New Roman"/>
          <w:szCs w:val="24"/>
          <w:lang w:val="en-AU" w:eastAsia="en-GB"/>
        </w:rPr>
        <w:t xml:space="preserve">, 50–66 (2014). </w:t>
      </w:r>
    </w:p>
  </w:comment>
  <w:comment w:id="109" w:author="Jason Everett" w:date="2020-12-10T10:46:00Z" w:initials="JE">
    <w:p w14:paraId="34105010" w14:textId="3C980E01" w:rsidR="00C57AC5" w:rsidRDefault="00C57AC5">
      <w:pPr>
        <w:pStyle w:val="CommentText"/>
      </w:pPr>
      <w:r>
        <w:rPr>
          <w:rStyle w:val="CommentReference"/>
        </w:rPr>
        <w:annotationRef/>
      </w:r>
      <w:r>
        <w:t xml:space="preserve">Phytoplankton? These respond to nutrients. </w:t>
      </w:r>
    </w:p>
  </w:comment>
  <w:comment w:id="122" w:author="Jason Everett" w:date="2020-12-10T14:29:00Z" w:initials="JE">
    <w:p w14:paraId="04CF4A86" w14:textId="5A64D06F" w:rsidR="00C57AC5" w:rsidRDefault="00C57AC5">
      <w:pPr>
        <w:pStyle w:val="CommentText"/>
      </w:pPr>
      <w:r>
        <w:rPr>
          <w:rStyle w:val="CommentReference"/>
        </w:rPr>
        <w:annotationRef/>
      </w:r>
      <w:r>
        <w:t>I would delete this. Not sure of the link here.</w:t>
      </w:r>
    </w:p>
  </w:comment>
  <w:comment w:id="130" w:author="Jason Everett" w:date="2020-12-10T14:35:00Z" w:initials="JE">
    <w:p w14:paraId="61EC2035" w14:textId="77777777" w:rsidR="00C57AC5" w:rsidRDefault="00C57AC5">
      <w:pPr>
        <w:pStyle w:val="CommentText"/>
      </w:pPr>
      <w:r>
        <w:rPr>
          <w:rStyle w:val="CommentReference"/>
        </w:rPr>
        <w:annotationRef/>
      </w:r>
      <w:r>
        <w:t>This is a clunky sentence. Can you rewrite? Perhaps something like:</w:t>
      </w:r>
    </w:p>
    <w:p w14:paraId="577DFD98" w14:textId="1B595414" w:rsidR="00C57AC5" w:rsidRDefault="00C57AC5">
      <w:pPr>
        <w:pStyle w:val="CommentText"/>
      </w:pPr>
      <w:r>
        <w:t>“Cross-shelf gradients in phytoplankton and zooplankton have broader implications on the wider food web, with increases in fish biomass inshore of….”</w:t>
      </w:r>
    </w:p>
    <w:p w14:paraId="4DECD07D" w14:textId="3F178602" w:rsidR="00C57AC5" w:rsidRDefault="00C57AC5">
      <w:pPr>
        <w:pStyle w:val="CommentText"/>
      </w:pPr>
    </w:p>
  </w:comment>
  <w:comment w:id="132" w:author="Jason Everett" w:date="2020-12-10T14:37:00Z" w:initials="JE">
    <w:p w14:paraId="2590462F" w14:textId="66CFF10F" w:rsidR="00C57AC5" w:rsidRDefault="00C57AC5">
      <w:pPr>
        <w:pStyle w:val="CommentText"/>
      </w:pPr>
      <w:r>
        <w:rPr>
          <w:rStyle w:val="CommentReference"/>
        </w:rPr>
        <w:annotationRef/>
      </w:r>
      <w:r>
        <w:t>This is talking about a latitudinal pattern, not a cross-shelf pattern. Holland didn’t compare to offshore waters. Are there other examples of shelf v ocean? Augy was upwelling vs offshore?</w:t>
      </w:r>
    </w:p>
  </w:comment>
  <w:comment w:id="139" w:author="Jason Everett" w:date="2020-12-10T15:44:00Z" w:initials="JE">
    <w:p w14:paraId="2926F0F6" w14:textId="700D1D05" w:rsidR="00C57AC5" w:rsidRDefault="00C57AC5">
      <w:pPr>
        <w:pStyle w:val="CommentText"/>
      </w:pPr>
      <w:r>
        <w:rPr>
          <w:rStyle w:val="CommentReference"/>
        </w:rPr>
        <w:annotationRef/>
      </w:r>
      <w:r>
        <w:t>This part links into the previous paragraph and sets us up for talking about predator-prey interactions in the next paragraph.</w:t>
      </w:r>
    </w:p>
  </w:comment>
  <w:comment w:id="142" w:author="Jason Everett" w:date="2020-12-10T14:38:00Z" w:initials="JE">
    <w:p w14:paraId="46AA9DA8" w14:textId="4A3A0BA5" w:rsidR="00C57AC5" w:rsidRDefault="00C57AC5">
      <w:pPr>
        <w:pStyle w:val="CommentText"/>
      </w:pPr>
      <w:r>
        <w:rPr>
          <w:rStyle w:val="CommentReference"/>
        </w:rPr>
        <w:annotationRef/>
      </w:r>
      <w:r>
        <w:t>This is very local. So far we haven’t introduced Australia. Happy to use this, but it would be nice to include other examples from around the world.</w:t>
      </w:r>
    </w:p>
  </w:comment>
  <w:comment w:id="144" w:author="Jason Everett" w:date="2020-12-10T16:08:00Z" w:initials="JE">
    <w:p w14:paraId="45C8710E" w14:textId="1F2ADAFE" w:rsidR="004A66B0" w:rsidRDefault="004A66B0">
      <w:pPr>
        <w:pStyle w:val="CommentText"/>
      </w:pPr>
      <w:r>
        <w:rPr>
          <w:rStyle w:val="CommentReference"/>
        </w:rPr>
        <w:annotationRef/>
      </w:r>
      <w:r>
        <w:t>Trying to link to the energy transfer mentioned in the paragraph above.</w:t>
      </w:r>
    </w:p>
  </w:comment>
  <w:comment w:id="173" w:author="Jason Everett" w:date="2020-12-10T15:45:00Z" w:initials="JE">
    <w:p w14:paraId="72D291AF" w14:textId="33FF1D7D" w:rsidR="00C57AC5" w:rsidRDefault="00C57AC5">
      <w:pPr>
        <w:pStyle w:val="CommentText"/>
      </w:pPr>
      <w:r>
        <w:rPr>
          <w:rStyle w:val="CommentReference"/>
        </w:rPr>
        <w:annotationRef/>
      </w:r>
      <w:r>
        <w:t>Probably needs to be introduced better. Why are we looking at predator prey. Perhaps introduce in the context of using size to understand the energy transfer to fish, as highlighted in the paragraph above.</w:t>
      </w:r>
    </w:p>
  </w:comment>
  <w:comment w:id="203" w:author="Jason Everett" w:date="2020-12-10T16:29:00Z" w:initials="JE">
    <w:p w14:paraId="418EB43A" w14:textId="0FFEC800" w:rsidR="007E0955" w:rsidRDefault="007E0955">
      <w:pPr>
        <w:pStyle w:val="CommentText"/>
      </w:pPr>
      <w:r>
        <w:rPr>
          <w:rStyle w:val="CommentReference"/>
        </w:rPr>
        <w:annotationRef/>
      </w:r>
      <w:r>
        <w:t>Can become?</w:t>
      </w:r>
    </w:p>
  </w:comment>
  <w:comment w:id="205" w:author="Jason Everett" w:date="2020-12-10T16:25:00Z" w:initials="JE">
    <w:p w14:paraId="3CD8C3D8" w14:textId="6BAC8B61" w:rsidR="008433D9" w:rsidRDefault="008433D9">
      <w:pPr>
        <w:pStyle w:val="CommentText"/>
      </w:pPr>
      <w:r>
        <w:rPr>
          <w:rStyle w:val="CommentReference"/>
        </w:rPr>
        <w:annotationRef/>
      </w:r>
      <w:r>
        <w:t>Do you need this? I think it’s a distraction in the introduction….</w:t>
      </w:r>
    </w:p>
  </w:comment>
  <w:comment w:id="212" w:author="Jason Everett" w:date="2020-12-10T16:33:00Z" w:initials="JE">
    <w:p w14:paraId="091924C2" w14:textId="2F1BC5A1" w:rsidR="0092783D" w:rsidRDefault="0092783D">
      <w:pPr>
        <w:pStyle w:val="CommentText"/>
      </w:pPr>
      <w:r>
        <w:rPr>
          <w:rStyle w:val="CommentReference"/>
        </w:rPr>
        <w:annotationRef/>
      </w:r>
      <w:r>
        <w:t>Did they measure anything vertically? How does vertically stratified affect the slope?</w:t>
      </w:r>
    </w:p>
  </w:comment>
  <w:comment w:id="214" w:author="Jason Everett" w:date="2020-12-10T16:32:00Z" w:initials="JE">
    <w:p w14:paraId="6CA11720" w14:textId="14089449" w:rsidR="0092783D" w:rsidRDefault="0092783D">
      <w:pPr>
        <w:pStyle w:val="CommentText"/>
      </w:pPr>
      <w:r>
        <w:rPr>
          <w:rStyle w:val="CommentReference"/>
        </w:rPr>
        <w:annotationRef/>
      </w:r>
      <w:r>
        <w:t>Above you were talking about southwest Atlantic etc, but here its New York. Stick to broad oceans?</w:t>
      </w:r>
    </w:p>
  </w:comment>
  <w:comment w:id="213" w:author="Iain Suthers" w:date="2020-12-06T13:48:00Z" w:initials="IS">
    <w:p w14:paraId="010F2B9A" w14:textId="33478B80" w:rsidR="00C57AC5" w:rsidRDefault="00C57AC5">
      <w:pPr>
        <w:pStyle w:val="CommentText"/>
      </w:pPr>
      <w:r>
        <w:rPr>
          <w:rStyle w:val="CommentReference"/>
        </w:rPr>
        <w:annotationRef/>
      </w:r>
      <w:r>
        <w:t>Not sure how this “contrasts” – it seems to complement if anything.  What do you want the reader to get from these two sentences?</w:t>
      </w:r>
    </w:p>
  </w:comment>
  <w:comment w:id="218" w:author="Iain Suthers" w:date="2020-12-06T13:49:00Z" w:initials="IS">
    <w:p w14:paraId="704F9901" w14:textId="12A7938B" w:rsidR="00C57AC5" w:rsidRDefault="00C57AC5">
      <w:pPr>
        <w:pStyle w:val="CommentText"/>
      </w:pPr>
      <w:r>
        <w:rPr>
          <w:rStyle w:val="CommentReference"/>
        </w:rPr>
        <w:annotationRef/>
      </w:r>
      <w:r>
        <w:t xml:space="preserve">I think this is a far more important sentence. </w:t>
      </w:r>
    </w:p>
  </w:comment>
  <w:comment w:id="223" w:author="Jason Everett" w:date="2020-12-10T16:35:00Z" w:initials="JE">
    <w:p w14:paraId="43EF1324" w14:textId="6550B8CE" w:rsidR="009F7A75" w:rsidRDefault="009F7A75">
      <w:pPr>
        <w:pStyle w:val="CommentText"/>
      </w:pPr>
      <w:r>
        <w:rPr>
          <w:rStyle w:val="CommentReference"/>
        </w:rPr>
        <w:annotationRef/>
      </w:r>
      <w:r>
        <w:t>Suddenly back to WBCs again. IN the paragraphs prior to this it was just continental shelves…. Not sure what to do about this?</w:t>
      </w:r>
    </w:p>
  </w:comment>
  <w:comment w:id="246" w:author="Jason Everett" w:date="2020-12-10T08:53:00Z" w:initials="JE">
    <w:p w14:paraId="4208D9A9" w14:textId="1634A5DC" w:rsidR="00C57AC5" w:rsidRDefault="00C57AC5">
      <w:pPr>
        <w:pStyle w:val="CommentText"/>
      </w:pPr>
      <w:r>
        <w:rPr>
          <w:rStyle w:val="CommentReference"/>
        </w:rPr>
        <w:annotationRef/>
      </w:r>
      <w:r w:rsidRPr="00C77EF9">
        <w:t>https://aslopubs.onlinelibrary.wiley.com/doi/pdf/10.4319/lom.2009.7.585</w:t>
      </w:r>
    </w:p>
  </w:comment>
  <w:comment w:id="280" w:author="Iain Suthers" w:date="2020-12-06T14:03:00Z" w:initials="IS">
    <w:p w14:paraId="54EEC9C5" w14:textId="25BADEE3" w:rsidR="00C57AC5" w:rsidRDefault="00C57AC5">
      <w:pPr>
        <w:pStyle w:val="CommentText"/>
      </w:pPr>
      <w:r>
        <w:rPr>
          <w:rStyle w:val="CommentReference"/>
        </w:rPr>
        <w:annotationRef/>
      </w:r>
      <w:r>
        <w:t xml:space="preserve">Also Kuroshio front – </w:t>
      </w:r>
    </w:p>
    <w:p w14:paraId="249FBEB1" w14:textId="77777777" w:rsidR="00C57AC5" w:rsidRDefault="00C57AC5" w:rsidP="002F6409">
      <w:pPr>
        <w:pStyle w:val="CommentText"/>
      </w:pPr>
      <w:r>
        <w:t>Nakata, H., et al. (2000). "Implications of meso-scale eddies caused by frontal disturbances of the Kuroshio Current for anchovy recruitment." Ices Journal of Marine Science 57(1): 143-151.</w:t>
      </w:r>
    </w:p>
    <w:p w14:paraId="1F63635F" w14:textId="77777777" w:rsidR="00C57AC5" w:rsidRDefault="00C57AC5" w:rsidP="002F6409">
      <w:pPr>
        <w:pStyle w:val="CommentText"/>
      </w:pPr>
      <w:r>
        <w:tab/>
        <w: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 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 (C) 2000 International Council for the Exploration of the Sea.</w:t>
      </w:r>
    </w:p>
    <w:p w14:paraId="0829E8EA" w14:textId="11ADD5C6" w:rsidR="00C57AC5" w:rsidRDefault="00C57AC5">
      <w:pPr>
        <w:pStyle w:val="CommentText"/>
      </w:pPr>
    </w:p>
  </w:comment>
  <w:comment w:id="284" w:author="Iain Suthers" w:date="2020-12-06T14:12:00Z" w:initials="IS">
    <w:p w14:paraId="40696AA4" w14:textId="7BF0289A" w:rsidR="00C57AC5" w:rsidRDefault="00C57AC5">
      <w:pPr>
        <w:pStyle w:val="CommentText"/>
      </w:pPr>
      <w:r>
        <w:rPr>
          <w:rStyle w:val="CommentReference"/>
        </w:rPr>
        <w:annotationRef/>
      </w:r>
      <w:r>
        <w:t>I know you are wanting to be cautious, but “may suggest” is ultra cautious</w:t>
      </w:r>
    </w:p>
  </w:comment>
  <w:comment w:id="289" w:author="Iain Suthers" w:date="2020-12-06T14:14:00Z" w:initials="IS">
    <w:p w14:paraId="727B7E5A" w14:textId="032D72F5" w:rsidR="00C57AC5" w:rsidRDefault="00C57AC5">
      <w:pPr>
        <w:pStyle w:val="CommentText"/>
      </w:pPr>
      <w:r>
        <w:rPr>
          <w:rStyle w:val="CommentReference"/>
        </w:rPr>
        <w:annotationRef/>
      </w:r>
      <w:r>
        <w:t>Reverse order of Truong and Holland?</w:t>
      </w:r>
    </w:p>
  </w:comment>
  <w:comment w:id="291" w:author="Iain Suthers" w:date="2020-12-06T14:17:00Z" w:initials="IS">
    <w:p w14:paraId="40BE8599" w14:textId="77777777" w:rsidR="00C57AC5" w:rsidRDefault="00C57AC5">
      <w:pPr>
        <w:pStyle w:val="CommentText"/>
      </w:pPr>
      <w:r>
        <w:rPr>
          <w:rStyle w:val="CommentReference"/>
        </w:rPr>
        <w:annotationRef/>
      </w:r>
      <w:r>
        <w:t xml:space="preserve">Sorry – I deleted this before and I want to delete it again.  It is controversial to say “neither oligotrophic or eutrophic…” just don’t say it. </w:t>
      </w:r>
    </w:p>
    <w:p w14:paraId="334D94F9" w14:textId="77777777" w:rsidR="00C57AC5" w:rsidRDefault="00C57AC5">
      <w:pPr>
        <w:pStyle w:val="CommentText"/>
      </w:pPr>
      <w:r>
        <w:t xml:space="preserve">Steeper slopes are found in oligotrophic waters due to high predation and hi trophic efficiency. </w:t>
      </w:r>
    </w:p>
    <w:p w14:paraId="1380C4E3" w14:textId="77777777" w:rsidR="00C57AC5" w:rsidRDefault="00C57AC5">
      <w:pPr>
        <w:pStyle w:val="CommentText"/>
      </w:pPr>
    </w:p>
    <w:p w14:paraId="11623AFD" w14:textId="400305E3" w:rsidR="00C57AC5" w:rsidRDefault="00C57AC5">
      <w:pPr>
        <w:pStyle w:val="CommentText"/>
      </w:pPr>
      <w:r>
        <w:t>And the next sentence repeats earlier sentiments.</w:t>
      </w:r>
    </w:p>
  </w:comment>
  <w:comment w:id="294" w:author="Iain Suthers" w:date="2020-12-06T14:20:00Z" w:initials="IS">
    <w:p w14:paraId="7F3E4BA3" w14:textId="1F888944" w:rsidR="00C57AC5" w:rsidRDefault="00C57AC5">
      <w:pPr>
        <w:pStyle w:val="CommentText"/>
      </w:pPr>
      <w:r>
        <w:rPr>
          <w:rStyle w:val="CommentReference"/>
        </w:rPr>
        <w:annotationRef/>
      </w:r>
      <w:r>
        <w:t>You are also looking at biovolume – so at this stage it is distracting to mention a proxy for biomass</w:t>
      </w:r>
    </w:p>
  </w:comment>
  <w:comment w:id="298" w:author="Iain Suthers" w:date="2020-12-06T14:22:00Z" w:initials="IS">
    <w:p w14:paraId="0133580E" w14:textId="77777777" w:rsidR="00C57AC5" w:rsidRDefault="00C57AC5">
      <w:pPr>
        <w:pStyle w:val="CommentText"/>
      </w:pPr>
      <w:r>
        <w:rPr>
          <w:rStyle w:val="CommentReference"/>
        </w:rPr>
        <w:annotationRef/>
      </w:r>
      <w:r>
        <w:t>Well, why include it here?</w:t>
      </w:r>
    </w:p>
    <w:p w14:paraId="504EC82C" w14:textId="72226CF9" w:rsidR="00C57AC5" w:rsidRDefault="00C57AC5">
      <w:pPr>
        <w:pStyle w:val="CommentText"/>
      </w:pPr>
      <w:r>
        <w:t xml:space="preserve">Distracting to the text. </w:t>
      </w:r>
    </w:p>
  </w:comment>
  <w:comment w:id="304" w:author="Iain Suthers" w:date="2020-12-06T14:24:00Z" w:initials="IS">
    <w:p w14:paraId="1695BE87" w14:textId="77777777" w:rsidR="00C57AC5" w:rsidRDefault="00C57AC5">
      <w:pPr>
        <w:pStyle w:val="CommentText"/>
      </w:pPr>
      <w:r>
        <w:rPr>
          <w:rStyle w:val="CommentReference"/>
        </w:rPr>
        <w:annotationRef/>
      </w:r>
      <w:r>
        <w:t xml:space="preserve">Repeats earlier paragraph on Holland et al. </w:t>
      </w:r>
    </w:p>
    <w:p w14:paraId="23D1CD41" w14:textId="10822475" w:rsidR="00C57AC5" w:rsidRDefault="00C57AC5">
      <w:pPr>
        <w:pStyle w:val="CommentText"/>
      </w:pPr>
      <w:r>
        <w:t>I suggest delete this sentence (even thou he does make his findings global)</w:t>
      </w:r>
    </w:p>
  </w:comment>
  <w:comment w:id="316" w:author="Iain Suthers" w:date="2020-12-06T14:36:00Z" w:initials="IS">
    <w:p w14:paraId="4803CCDE" w14:textId="483B2380" w:rsidR="00C57AC5" w:rsidRDefault="00C57AC5">
      <w:pPr>
        <w:pStyle w:val="CommentText"/>
      </w:pPr>
      <w:r>
        <w:rPr>
          <w:rStyle w:val="CommentReference"/>
        </w:rPr>
        <w:annotationRef/>
      </w:r>
      <w:r>
        <w:t>Only deleted as it was a bit repetitive</w:t>
      </w:r>
    </w:p>
  </w:comment>
  <w:comment w:id="318" w:author="Iain Suthers" w:date="2020-12-06T14:29:00Z" w:initials="IS">
    <w:p w14:paraId="1E98CAEA" w14:textId="32F9FFF2" w:rsidR="00C57AC5" w:rsidRDefault="00C57AC5">
      <w:pPr>
        <w:pStyle w:val="CommentText"/>
      </w:pPr>
      <w:r>
        <w:rPr>
          <w:rStyle w:val="CommentReference"/>
        </w:rPr>
        <w:annotationRef/>
      </w:r>
      <w:r>
        <w:t>Wu et al. 2012 !!</w:t>
      </w:r>
    </w:p>
  </w:comment>
  <w:comment w:id="325" w:author="Iain Suthers" w:date="2020-12-06T14:37:00Z" w:initials="IS">
    <w:p w14:paraId="186933BF" w14:textId="2E4F3B1C" w:rsidR="00C57AC5" w:rsidRDefault="00C57AC5">
      <w:pPr>
        <w:pStyle w:val="CommentText"/>
      </w:pPr>
      <w:r>
        <w:rPr>
          <w:rStyle w:val="CommentReference"/>
        </w:rPr>
        <w:annotationRef/>
      </w:r>
      <w:r>
        <w:t>Deleted as already said?</w:t>
      </w:r>
    </w:p>
  </w:comment>
  <w:comment w:id="327" w:author="Iain Suthers" w:date="2020-12-06T14:40:00Z" w:initials="IS">
    <w:p w14:paraId="2F89A860" w14:textId="77777777" w:rsidR="00C57AC5" w:rsidRDefault="00C57AC5">
      <w:pPr>
        <w:pStyle w:val="CommentText"/>
      </w:pPr>
      <w:r>
        <w:rPr>
          <w:rStyle w:val="CommentReference"/>
        </w:rPr>
        <w:annotationRef/>
      </w:r>
      <w:r>
        <w:t>I’d only use this term snapshot once.</w:t>
      </w:r>
    </w:p>
    <w:p w14:paraId="0D70572A" w14:textId="1383F3F1" w:rsidR="00C57AC5" w:rsidRDefault="00C57AC5">
      <w:pPr>
        <w:pStyle w:val="CommentText"/>
      </w:pPr>
      <w:r>
        <w:t>It seemed repetitive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FA9044" w15:done="0"/>
  <w15:commentEx w15:paraId="0D5A51C7" w15:done="0"/>
  <w15:commentEx w15:paraId="34105010" w15:done="0"/>
  <w15:commentEx w15:paraId="04CF4A86" w15:done="0"/>
  <w15:commentEx w15:paraId="4DECD07D" w15:done="0"/>
  <w15:commentEx w15:paraId="2590462F" w15:done="0"/>
  <w15:commentEx w15:paraId="2926F0F6" w15:done="0"/>
  <w15:commentEx w15:paraId="46AA9DA8" w15:done="0"/>
  <w15:commentEx w15:paraId="45C8710E" w15:done="0"/>
  <w15:commentEx w15:paraId="72D291AF" w15:done="0"/>
  <w15:commentEx w15:paraId="418EB43A" w15:done="0"/>
  <w15:commentEx w15:paraId="3CD8C3D8" w15:done="0"/>
  <w15:commentEx w15:paraId="091924C2" w15:done="0"/>
  <w15:commentEx w15:paraId="6CA11720" w15:done="0"/>
  <w15:commentEx w15:paraId="010F2B9A" w15:done="0"/>
  <w15:commentEx w15:paraId="704F9901" w15:done="0"/>
  <w15:commentEx w15:paraId="43EF1324" w15:done="0"/>
  <w15:commentEx w15:paraId="4208D9A9" w15:done="0"/>
  <w15:commentEx w15:paraId="0829E8EA" w15:done="0"/>
  <w15:commentEx w15:paraId="40696AA4" w15:done="0"/>
  <w15:commentEx w15:paraId="727B7E5A" w15:done="0"/>
  <w15:commentEx w15:paraId="11623AFD" w15:done="0"/>
  <w15:commentEx w15:paraId="7F3E4BA3" w15:done="0"/>
  <w15:commentEx w15:paraId="504EC82C" w15:done="0"/>
  <w15:commentEx w15:paraId="23D1CD41" w15:done="0"/>
  <w15:commentEx w15:paraId="4803CCDE" w15:done="0"/>
  <w15:commentEx w15:paraId="1E98CAEA" w15:done="0"/>
  <w15:commentEx w15:paraId="186933BF" w15:done="0"/>
  <w15:commentEx w15:paraId="0D7057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C8347" w16cex:dateUtc="2020-12-10T00:21:00Z"/>
  <w16cex:commentExtensible w16cex:durableId="237C82C7" w16cex:dateUtc="2020-12-10T00:19:00Z"/>
  <w16cex:commentExtensible w16cex:durableId="237C7B22" w16cex:dateUtc="2020-12-09T23:46:00Z"/>
  <w16cex:commentExtensible w16cex:durableId="237CAF63" w16cex:dateUtc="2020-12-10T03:29:00Z"/>
  <w16cex:commentExtensible w16cex:durableId="237CB0AE" w16cex:dateUtc="2020-12-10T03:35:00Z"/>
  <w16cex:commentExtensible w16cex:durableId="237CB117" w16cex:dateUtc="2020-12-10T03:37:00Z"/>
  <w16cex:commentExtensible w16cex:durableId="237CC0EC" w16cex:dateUtc="2020-12-10T04:44:00Z"/>
  <w16cex:commentExtensible w16cex:durableId="237CB150" w16cex:dateUtc="2020-12-10T03:38:00Z"/>
  <w16cex:commentExtensible w16cex:durableId="237CC678" w16cex:dateUtc="2020-12-10T05:08:00Z"/>
  <w16cex:commentExtensible w16cex:durableId="237CC10F" w16cex:dateUtc="2020-12-10T04:45:00Z"/>
  <w16cex:commentExtensible w16cex:durableId="237CCB80" w16cex:dateUtc="2020-12-10T05:29:00Z"/>
  <w16cex:commentExtensible w16cex:durableId="237CCA71" w16cex:dateUtc="2020-12-10T05:25:00Z"/>
  <w16cex:commentExtensible w16cex:durableId="237CCC66" w16cex:dateUtc="2020-12-10T05:33:00Z"/>
  <w16cex:commentExtensible w16cex:durableId="237CCC2B" w16cex:dateUtc="2020-12-10T05:32:00Z"/>
  <w16cex:commentExtensible w16cex:durableId="237CCCCF" w16cex:dateUtc="2020-12-10T05:35:00Z"/>
  <w16cex:commentExtensible w16cex:durableId="237C6083" w16cex:dateUtc="2020-12-09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FA9044" w16cid:durableId="237C8347"/>
  <w16cid:commentId w16cid:paraId="0D5A51C7" w16cid:durableId="237C82C7"/>
  <w16cid:commentId w16cid:paraId="34105010" w16cid:durableId="237C7B22"/>
  <w16cid:commentId w16cid:paraId="04CF4A86" w16cid:durableId="237CAF63"/>
  <w16cid:commentId w16cid:paraId="4DECD07D" w16cid:durableId="237CB0AE"/>
  <w16cid:commentId w16cid:paraId="2590462F" w16cid:durableId="237CB117"/>
  <w16cid:commentId w16cid:paraId="2926F0F6" w16cid:durableId="237CC0EC"/>
  <w16cid:commentId w16cid:paraId="46AA9DA8" w16cid:durableId="237CB150"/>
  <w16cid:commentId w16cid:paraId="45C8710E" w16cid:durableId="237CC678"/>
  <w16cid:commentId w16cid:paraId="72D291AF" w16cid:durableId="237CC10F"/>
  <w16cid:commentId w16cid:paraId="418EB43A" w16cid:durableId="237CCB80"/>
  <w16cid:commentId w16cid:paraId="3CD8C3D8" w16cid:durableId="237CCA71"/>
  <w16cid:commentId w16cid:paraId="091924C2" w16cid:durableId="237CCC66"/>
  <w16cid:commentId w16cid:paraId="6CA11720" w16cid:durableId="237CCC2B"/>
  <w16cid:commentId w16cid:paraId="010F2B9A" w16cid:durableId="237C5BAF"/>
  <w16cid:commentId w16cid:paraId="704F9901" w16cid:durableId="237C5BB0"/>
  <w16cid:commentId w16cid:paraId="43EF1324" w16cid:durableId="237CCCCF"/>
  <w16cid:commentId w16cid:paraId="4208D9A9" w16cid:durableId="237C6083"/>
  <w16cid:commentId w16cid:paraId="0829E8EA" w16cid:durableId="237C5BB1"/>
  <w16cid:commentId w16cid:paraId="40696AA4" w16cid:durableId="237C5BB2"/>
  <w16cid:commentId w16cid:paraId="727B7E5A" w16cid:durableId="237C5BB3"/>
  <w16cid:commentId w16cid:paraId="11623AFD" w16cid:durableId="237C5BB4"/>
  <w16cid:commentId w16cid:paraId="7F3E4BA3" w16cid:durableId="237C5BB5"/>
  <w16cid:commentId w16cid:paraId="504EC82C" w16cid:durableId="237C5BB6"/>
  <w16cid:commentId w16cid:paraId="23D1CD41" w16cid:durableId="237C5BB7"/>
  <w16cid:commentId w16cid:paraId="4803CCDE" w16cid:durableId="237C5BB8"/>
  <w16cid:commentId w16cid:paraId="1E98CAEA" w16cid:durableId="237C5BB9"/>
  <w16cid:commentId w16cid:paraId="186933BF" w16cid:durableId="237C5BBA"/>
  <w16cid:commentId w16cid:paraId="0D70572A" w16cid:durableId="237C5B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3FB9F" w14:textId="77777777" w:rsidR="009509D8" w:rsidRDefault="009509D8" w:rsidP="000379AB">
      <w:r>
        <w:separator/>
      </w:r>
    </w:p>
  </w:endnote>
  <w:endnote w:type="continuationSeparator" w:id="0">
    <w:p w14:paraId="43137032" w14:textId="77777777" w:rsidR="009509D8" w:rsidRDefault="009509D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C57AC5" w:rsidRDefault="00C57AC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C57AC5" w:rsidRDefault="00C57AC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E0A41" w14:textId="77777777" w:rsidR="009509D8" w:rsidRDefault="009509D8" w:rsidP="000379AB">
      <w:r>
        <w:separator/>
      </w:r>
    </w:p>
  </w:footnote>
  <w:footnote w:type="continuationSeparator" w:id="0">
    <w:p w14:paraId="76D726F1" w14:textId="77777777" w:rsidR="009509D8" w:rsidRDefault="009509D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C57AC5" w:rsidRDefault="00C57AC5"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in Suthers">
    <w15:presenceInfo w15:providerId="None" w15:userId="Iain Suthers"/>
  </w15:person>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E4A"/>
    <w:rsid w:val="00014258"/>
    <w:rsid w:val="00016AC5"/>
    <w:rsid w:val="00016F07"/>
    <w:rsid w:val="000202B2"/>
    <w:rsid w:val="000265DC"/>
    <w:rsid w:val="00031829"/>
    <w:rsid w:val="00037551"/>
    <w:rsid w:val="000379AB"/>
    <w:rsid w:val="0004013A"/>
    <w:rsid w:val="000406A0"/>
    <w:rsid w:val="00041004"/>
    <w:rsid w:val="0004340E"/>
    <w:rsid w:val="00044EBD"/>
    <w:rsid w:val="00045920"/>
    <w:rsid w:val="00046E7A"/>
    <w:rsid w:val="0005071E"/>
    <w:rsid w:val="00056422"/>
    <w:rsid w:val="00063B54"/>
    <w:rsid w:val="00065806"/>
    <w:rsid w:val="00071284"/>
    <w:rsid w:val="00071EC6"/>
    <w:rsid w:val="0007414F"/>
    <w:rsid w:val="00077949"/>
    <w:rsid w:val="00077AAF"/>
    <w:rsid w:val="00077CDD"/>
    <w:rsid w:val="000808FA"/>
    <w:rsid w:val="00084B71"/>
    <w:rsid w:val="000861B9"/>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28B"/>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6354"/>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3F07"/>
    <w:rsid w:val="001C4269"/>
    <w:rsid w:val="001C4E68"/>
    <w:rsid w:val="001D170A"/>
    <w:rsid w:val="001D27AD"/>
    <w:rsid w:val="001D43B9"/>
    <w:rsid w:val="001D4991"/>
    <w:rsid w:val="001D5CFE"/>
    <w:rsid w:val="001D78AC"/>
    <w:rsid w:val="001E33EF"/>
    <w:rsid w:val="001E3923"/>
    <w:rsid w:val="001E5056"/>
    <w:rsid w:val="001F3A18"/>
    <w:rsid w:val="00205464"/>
    <w:rsid w:val="00206510"/>
    <w:rsid w:val="00206556"/>
    <w:rsid w:val="00206C1A"/>
    <w:rsid w:val="00207754"/>
    <w:rsid w:val="002112B8"/>
    <w:rsid w:val="00212329"/>
    <w:rsid w:val="00214E00"/>
    <w:rsid w:val="00215A20"/>
    <w:rsid w:val="002208F0"/>
    <w:rsid w:val="00220B64"/>
    <w:rsid w:val="002227B0"/>
    <w:rsid w:val="00224AB9"/>
    <w:rsid w:val="00227259"/>
    <w:rsid w:val="00227465"/>
    <w:rsid w:val="00230E0E"/>
    <w:rsid w:val="0023202E"/>
    <w:rsid w:val="00232BF7"/>
    <w:rsid w:val="00243202"/>
    <w:rsid w:val="00243405"/>
    <w:rsid w:val="00244761"/>
    <w:rsid w:val="0024589D"/>
    <w:rsid w:val="0025013B"/>
    <w:rsid w:val="00250C10"/>
    <w:rsid w:val="00253C14"/>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8F0"/>
    <w:rsid w:val="002B0DE6"/>
    <w:rsid w:val="002B2B19"/>
    <w:rsid w:val="002B2D63"/>
    <w:rsid w:val="002B3D06"/>
    <w:rsid w:val="002B3D9B"/>
    <w:rsid w:val="002B4DF7"/>
    <w:rsid w:val="002B66D7"/>
    <w:rsid w:val="002B6748"/>
    <w:rsid w:val="002B67C8"/>
    <w:rsid w:val="002B6F74"/>
    <w:rsid w:val="002B754C"/>
    <w:rsid w:val="002C1CD6"/>
    <w:rsid w:val="002C1E5F"/>
    <w:rsid w:val="002C212A"/>
    <w:rsid w:val="002C3263"/>
    <w:rsid w:val="002C53E8"/>
    <w:rsid w:val="002C5C8B"/>
    <w:rsid w:val="002C716C"/>
    <w:rsid w:val="002D2DE6"/>
    <w:rsid w:val="002E1963"/>
    <w:rsid w:val="002E1FC2"/>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C7B33"/>
    <w:rsid w:val="003D311B"/>
    <w:rsid w:val="003D5788"/>
    <w:rsid w:val="003D57AB"/>
    <w:rsid w:val="003E012B"/>
    <w:rsid w:val="003E4CBD"/>
    <w:rsid w:val="003E660A"/>
    <w:rsid w:val="003F0C59"/>
    <w:rsid w:val="003F199B"/>
    <w:rsid w:val="003F1E6F"/>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1C2"/>
    <w:rsid w:val="00445C7E"/>
    <w:rsid w:val="00446080"/>
    <w:rsid w:val="004470C4"/>
    <w:rsid w:val="00447ABF"/>
    <w:rsid w:val="00450CBE"/>
    <w:rsid w:val="004529AC"/>
    <w:rsid w:val="00455559"/>
    <w:rsid w:val="00460966"/>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010B"/>
    <w:rsid w:val="00560EEA"/>
    <w:rsid w:val="00562C9F"/>
    <w:rsid w:val="005661DF"/>
    <w:rsid w:val="00566E2B"/>
    <w:rsid w:val="00570DF1"/>
    <w:rsid w:val="00572DCF"/>
    <w:rsid w:val="00573114"/>
    <w:rsid w:val="00573DFE"/>
    <w:rsid w:val="0057441D"/>
    <w:rsid w:val="00575C0B"/>
    <w:rsid w:val="005820F9"/>
    <w:rsid w:val="0058280A"/>
    <w:rsid w:val="00582838"/>
    <w:rsid w:val="00585981"/>
    <w:rsid w:val="0058684B"/>
    <w:rsid w:val="00591676"/>
    <w:rsid w:val="005943F4"/>
    <w:rsid w:val="005955F1"/>
    <w:rsid w:val="005962BD"/>
    <w:rsid w:val="00596A3F"/>
    <w:rsid w:val="00597F31"/>
    <w:rsid w:val="005A0EC7"/>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5F7D20"/>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707C"/>
    <w:rsid w:val="006E0135"/>
    <w:rsid w:val="006E07D8"/>
    <w:rsid w:val="006E13C8"/>
    <w:rsid w:val="006E3ECF"/>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3088"/>
    <w:rsid w:val="00735BCB"/>
    <w:rsid w:val="0073606B"/>
    <w:rsid w:val="007366D8"/>
    <w:rsid w:val="0074263E"/>
    <w:rsid w:val="0074652D"/>
    <w:rsid w:val="00752391"/>
    <w:rsid w:val="0075388E"/>
    <w:rsid w:val="007542C1"/>
    <w:rsid w:val="0075608D"/>
    <w:rsid w:val="00756CB1"/>
    <w:rsid w:val="00757266"/>
    <w:rsid w:val="007615B9"/>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96B"/>
    <w:rsid w:val="007A1FD2"/>
    <w:rsid w:val="007A2233"/>
    <w:rsid w:val="007A3AC3"/>
    <w:rsid w:val="007A68ED"/>
    <w:rsid w:val="007A763C"/>
    <w:rsid w:val="007B2C01"/>
    <w:rsid w:val="007B4B93"/>
    <w:rsid w:val="007C0CBD"/>
    <w:rsid w:val="007C6749"/>
    <w:rsid w:val="007C7D4A"/>
    <w:rsid w:val="007D0191"/>
    <w:rsid w:val="007D2CB5"/>
    <w:rsid w:val="007D4649"/>
    <w:rsid w:val="007D707C"/>
    <w:rsid w:val="007E03B4"/>
    <w:rsid w:val="007E0955"/>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3D9"/>
    <w:rsid w:val="00843C1A"/>
    <w:rsid w:val="00847D92"/>
    <w:rsid w:val="00850CE2"/>
    <w:rsid w:val="008548BE"/>
    <w:rsid w:val="00855B07"/>
    <w:rsid w:val="00855F3F"/>
    <w:rsid w:val="00857D1C"/>
    <w:rsid w:val="00861A20"/>
    <w:rsid w:val="00861C16"/>
    <w:rsid w:val="00864237"/>
    <w:rsid w:val="00864A56"/>
    <w:rsid w:val="00865E62"/>
    <w:rsid w:val="008669A2"/>
    <w:rsid w:val="00866BC8"/>
    <w:rsid w:val="00867A23"/>
    <w:rsid w:val="008708AA"/>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E73D0"/>
    <w:rsid w:val="008F0F74"/>
    <w:rsid w:val="008F136C"/>
    <w:rsid w:val="008F1D85"/>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09D8"/>
    <w:rsid w:val="0095321A"/>
    <w:rsid w:val="009545C3"/>
    <w:rsid w:val="009557F9"/>
    <w:rsid w:val="00956C57"/>
    <w:rsid w:val="00961B88"/>
    <w:rsid w:val="00961C72"/>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1686"/>
    <w:rsid w:val="009922F4"/>
    <w:rsid w:val="00994F41"/>
    <w:rsid w:val="00995EF5"/>
    <w:rsid w:val="0099737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D1FCC"/>
    <w:rsid w:val="009D2C16"/>
    <w:rsid w:val="009D3FDC"/>
    <w:rsid w:val="009E5029"/>
    <w:rsid w:val="009E545B"/>
    <w:rsid w:val="009F05E4"/>
    <w:rsid w:val="009F113A"/>
    <w:rsid w:val="009F3F16"/>
    <w:rsid w:val="009F54BA"/>
    <w:rsid w:val="009F767B"/>
    <w:rsid w:val="009F7A75"/>
    <w:rsid w:val="00A00FB6"/>
    <w:rsid w:val="00A02962"/>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4A53"/>
    <w:rsid w:val="00A4501C"/>
    <w:rsid w:val="00A47773"/>
    <w:rsid w:val="00A47FEA"/>
    <w:rsid w:val="00A510E4"/>
    <w:rsid w:val="00A569CF"/>
    <w:rsid w:val="00A57D84"/>
    <w:rsid w:val="00A63423"/>
    <w:rsid w:val="00A65AFE"/>
    <w:rsid w:val="00A667CA"/>
    <w:rsid w:val="00A719BF"/>
    <w:rsid w:val="00A73321"/>
    <w:rsid w:val="00A7601B"/>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B5F"/>
    <w:rsid w:val="00B5573F"/>
    <w:rsid w:val="00B6278A"/>
    <w:rsid w:val="00B6688A"/>
    <w:rsid w:val="00B710EB"/>
    <w:rsid w:val="00B719C8"/>
    <w:rsid w:val="00B72021"/>
    <w:rsid w:val="00B74BA4"/>
    <w:rsid w:val="00B74C08"/>
    <w:rsid w:val="00B751E0"/>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3B66"/>
    <w:rsid w:val="00BA6095"/>
    <w:rsid w:val="00BA6161"/>
    <w:rsid w:val="00BB52FA"/>
    <w:rsid w:val="00BB7540"/>
    <w:rsid w:val="00BB7F03"/>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0539"/>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475A"/>
    <w:rsid w:val="00C364FC"/>
    <w:rsid w:val="00C375CE"/>
    <w:rsid w:val="00C4148D"/>
    <w:rsid w:val="00C4213E"/>
    <w:rsid w:val="00C42E06"/>
    <w:rsid w:val="00C43309"/>
    <w:rsid w:val="00C44347"/>
    <w:rsid w:val="00C445BE"/>
    <w:rsid w:val="00C45A99"/>
    <w:rsid w:val="00C46EC3"/>
    <w:rsid w:val="00C4769C"/>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299A"/>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C4907"/>
    <w:rsid w:val="00DC7E4E"/>
    <w:rsid w:val="00DD0978"/>
    <w:rsid w:val="00DD0CEE"/>
    <w:rsid w:val="00DD0EA9"/>
    <w:rsid w:val="00DD1662"/>
    <w:rsid w:val="00DD3138"/>
    <w:rsid w:val="00DD6401"/>
    <w:rsid w:val="00DE0D45"/>
    <w:rsid w:val="00DE275B"/>
    <w:rsid w:val="00DE2B7C"/>
    <w:rsid w:val="00DE3F91"/>
    <w:rsid w:val="00DF1A0F"/>
    <w:rsid w:val="00DF208C"/>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5486"/>
    <w:rsid w:val="00E36C52"/>
    <w:rsid w:val="00E37A7A"/>
    <w:rsid w:val="00E418CB"/>
    <w:rsid w:val="00E425AA"/>
    <w:rsid w:val="00E427F1"/>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3C62"/>
    <w:rsid w:val="00F7620B"/>
    <w:rsid w:val="00F80EFA"/>
    <w:rsid w:val="00F81FC3"/>
    <w:rsid w:val="00F845D2"/>
    <w:rsid w:val="00F85421"/>
    <w:rsid w:val="00F90021"/>
    <w:rsid w:val="00F9043E"/>
    <w:rsid w:val="00F90867"/>
    <w:rsid w:val="00F90D74"/>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hyperlink" Target="http://imos.aodn.org.au/imos/"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hyperlink" Target="http://imos.aodn.org.au/imos/" TargetMode="External"/><Relationship Id="rId23" Type="http://schemas.openxmlformats.org/officeDocument/2006/relationships/image" Target="media/image8.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7.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64386</Words>
  <Characters>367004</Characters>
  <Application>Microsoft Office Word</Application>
  <DocSecurity>0</DocSecurity>
  <Lines>3058</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2020-12-13T01:44:00Z</dcterms:created>
  <dcterms:modified xsi:type="dcterms:W3CDTF">2020-12-13T01:44:00Z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id="YhZjDj5Y"/&gt;&lt;style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