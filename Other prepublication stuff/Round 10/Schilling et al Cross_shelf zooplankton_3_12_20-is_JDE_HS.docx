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commentRangeStart w:id="0"/>
      <w:r w:rsidRPr="00F15D89">
        <w:rPr>
          <w:rFonts w:asciiTheme="minorHAnsi" w:hAnsiTheme="minorHAnsi" w:cstheme="minorHAnsi"/>
          <w:lang w:val="en-AU"/>
        </w:rPr>
        <w:lastRenderedPageBreak/>
        <w:t>Abstract</w:t>
      </w:r>
      <w:commentRangeEnd w:id="0"/>
      <w:r w:rsidR="0099107F">
        <w:rPr>
          <w:rStyle w:val="CommentReference"/>
          <w:rFonts w:eastAsia="Calibri"/>
          <w:b w:val="0"/>
          <w:bCs w:val="0"/>
          <w:kern w:val="0"/>
        </w:rPr>
        <w:commentReference w:id="0"/>
      </w:r>
    </w:p>
    <w:p w14:paraId="3193976F" w14:textId="01E01E47"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ins w:id="1"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ins w:id="2"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w:t>
      </w:r>
      <w:ins w:id="3" w:author="Iain Suthers" w:date="2020-12-06T13:26:00Z">
        <w:r w:rsidR="00307FC5">
          <w:rPr>
            <w:rFonts w:asciiTheme="minorHAnsi" w:hAnsiTheme="minorHAnsi" w:cstheme="minorHAnsi"/>
            <w:lang w:val="en-AU"/>
          </w:rPr>
          <w:t>four transects over the</w:t>
        </w:r>
      </w:ins>
      <w:del w:id="4" w:author="Iain Suthers" w:date="2020-12-06T13:26:00Z">
        <w:r w:rsidRPr="00F15D89" w:rsidDel="00307FC5">
          <w:rPr>
            <w:rFonts w:asciiTheme="minorHAnsi" w:hAnsiTheme="minorHAnsi" w:cstheme="minorHAnsi"/>
            <w:lang w:val="en-AU"/>
          </w:rPr>
          <w:delText>a</w:delText>
        </w:r>
      </w:del>
      <w:r w:rsidRPr="00F15D89">
        <w:rPr>
          <w:rFonts w:asciiTheme="minorHAnsi" w:hAnsiTheme="minorHAnsi" w:cstheme="minorHAnsi"/>
          <w:lang w:val="en-AU"/>
        </w:rPr>
        <w:t xml:space="preserve"> continental shelf</w:t>
      </w:r>
      <w:del w:id="5" w:author="Iain Suthers" w:date="2020-12-06T13:27:00Z">
        <w:r w:rsidDel="00307FC5">
          <w:rPr>
            <w:rFonts w:asciiTheme="minorHAnsi" w:hAnsiTheme="minorHAnsi" w:cstheme="minorHAnsi"/>
            <w:lang w:val="en-AU"/>
          </w:rPr>
          <w:delText xml:space="preserve"> at four different latitudes</w:delText>
        </w:r>
      </w:del>
      <w:r>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ins w:id="6" w:author="Iain Suthers" w:date="2020-12-06T13:32:00Z">
        <w:r w:rsidR="00307FC5">
          <w:rPr>
            <w:rFonts w:asciiTheme="minorHAnsi" w:hAnsiTheme="minorHAnsi" w:cstheme="minorHAnsi"/>
            <w:lang w:val="en-AU"/>
          </w:rPr>
          <w:t xml:space="preserve">, which declines </w:t>
        </w:r>
      </w:ins>
      <w:del w:id="7" w:author="Iain Suthers" w:date="2020-12-06T13:32:00Z">
        <w:r w:rsidR="00E30A97" w:rsidRPr="00F15D89" w:rsidDel="00307FC5">
          <w:rPr>
            <w:rFonts w:asciiTheme="minorHAnsi" w:hAnsiTheme="minorHAnsi" w:cstheme="minorHAnsi"/>
            <w:lang w:val="en-AU"/>
          </w:rPr>
          <w:delText xml:space="preserve"> </w:delText>
        </w:r>
      </w:del>
      <w:del w:id="8" w:author="Iain Suthers" w:date="2020-12-06T13:33:00Z">
        <w:r w:rsidR="00E30A97" w:rsidRPr="00F15D89" w:rsidDel="00307FC5">
          <w:rPr>
            <w:rFonts w:asciiTheme="minorHAnsi" w:hAnsiTheme="minorHAnsi" w:cstheme="minorHAnsi"/>
            <w:lang w:val="en-AU"/>
          </w:rPr>
          <w:delText>with</w:delText>
        </w:r>
        <w:r w:rsidR="00E30A97" w:rsidDel="00307FC5">
          <w:rPr>
            <w:rFonts w:asciiTheme="minorHAnsi" w:hAnsiTheme="minorHAnsi" w:cstheme="minorHAnsi"/>
            <w:lang w:val="en-AU"/>
          </w:rPr>
          <w:delText xml:space="preserve"> biomass declining </w:delText>
        </w:r>
      </w:del>
      <w:r w:rsidR="00E30A97" w:rsidRPr="00F15D89">
        <w:rPr>
          <w:rFonts w:asciiTheme="minorHAnsi" w:hAnsiTheme="minorHAnsi" w:cstheme="minorHAnsi"/>
          <w:lang w:val="en-AU"/>
        </w:rPr>
        <w:t xml:space="preserve">with increasing distance from shore and </w:t>
      </w:r>
      <w:ins w:id="9" w:author="Iain Suthers" w:date="2020-12-06T13:33:00Z">
        <w:r w:rsidR="00307FC5">
          <w:rPr>
            <w:rFonts w:asciiTheme="minorHAnsi" w:hAnsiTheme="minorHAnsi" w:cstheme="minorHAnsi"/>
            <w:lang w:val="en-AU"/>
          </w:rPr>
          <w:t xml:space="preserve">with increasing </w:t>
        </w:r>
      </w:ins>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3FF4DD42" w:rsidR="004D1CE3" w:rsidRDefault="00732DB7" w:rsidP="00392E7D">
      <w:pPr>
        <w:pStyle w:val="Text"/>
        <w:spacing w:line="480" w:lineRule="auto"/>
        <w:rPr>
          <w:rFonts w:asciiTheme="minorHAnsi" w:hAnsiTheme="minorHAnsi" w:cstheme="minorHAnsi"/>
          <w:lang w:val="en-AU"/>
        </w:rPr>
      </w:pPr>
      <w:bookmarkStart w:id="10" w:name="_Hlk57639382"/>
      <w:r>
        <w:rPr>
          <w:rFonts w:asciiTheme="minorHAnsi" w:hAnsiTheme="minorHAnsi" w:cstheme="minorHAnsi"/>
          <w:lang w:val="en-AU"/>
        </w:rPr>
        <w:t xml:space="preserve">Continental shelves are the main interface between society and the oceans. Located close to land (and people),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therefore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 xml:space="preserve">This sustained level of exploitation is supported by </w:t>
      </w:r>
      <w:r w:rsidR="004D1CE3">
        <w:rPr>
          <w:rFonts w:asciiTheme="minorHAnsi" w:hAnsiTheme="minorHAnsi" w:cstheme="minorHAnsi"/>
          <w:lang w:val="en-AU"/>
        </w:rPr>
        <w:t xml:space="preserve">large amounts of productivity, often driven by boundary currents. </w:t>
      </w:r>
      <w:r w:rsidR="00AB768F">
        <w:rPr>
          <w:rFonts w:asciiTheme="minorHAnsi" w:hAnsiTheme="minorHAnsi" w:cstheme="minorHAnsi"/>
          <w:lang w:val="en-AU"/>
        </w:rPr>
        <w:t xml:space="preserve">This productivity can be visualised in high chlorophyll levels often observed on the continental shelf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which may be a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 both the East Australian Current and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systems,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AB768F">
        <w:rPr>
          <w:rFonts w:asciiTheme="minorHAnsi" w:hAnsiTheme="minorHAnsi" w:cstheme="minorHAnsi"/>
          <w:lang w:val="en-AU"/>
        </w:rPr>
        <w:t>.</w:t>
      </w:r>
    </w:p>
    <w:p w14:paraId="48069392" w14:textId="65BC5CCC"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such as in </w:t>
      </w:r>
      <w:r w:rsidRPr="00227259">
        <w:rPr>
          <w:rFonts w:asciiTheme="minorHAnsi" w:hAnsiTheme="minorHAnsi" w:cstheme="minorHAnsi"/>
          <w:lang w:val="en-AU"/>
        </w:rPr>
        <w:t xml:space="preserve">eutrophic estuaries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{"citationID":"9sYrhlxA","properties":{"formattedCitation":"(Moore and Suthers, 2006; Guiet {\\i{}et al.}, 2016)","plainCitation":"(Moore and Suthers, 2006; 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(Moore </w:t>
      </w:r>
      <w:r w:rsidR="00A925B7" w:rsidRPr="00A925B7">
        <w:rPr>
          <w:rFonts w:ascii="Calibri" w:hAnsi="Calibri" w:cs="Calibri"/>
        </w:rPr>
        <w:lastRenderedPageBreak/>
        <w:t xml:space="preserve">and Suthers, 2006; Guiet </w:t>
      </w:r>
      <w:r w:rsidR="00A925B7" w:rsidRPr="00A925B7">
        <w:rPr>
          <w:rFonts w:ascii="Calibri" w:hAnsi="Calibri" w:cs="Calibri"/>
          <w:i/>
          <w:iCs/>
        </w:rPr>
        <w:t>et al.</w:t>
      </w:r>
      <w:r w:rsidR="00A925B7" w:rsidRPr="00A925B7">
        <w:rPr>
          <w:rFonts w:ascii="Calibri" w:hAnsi="Calibri" w:cs="Calibri"/>
        </w:rPr>
        <w:t>, 2016)</w:t>
      </w:r>
      <w:r>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as energy transfer</w:t>
      </w:r>
      <w:r w:rsidR="00EA1220">
        <w:rPr>
          <w:rFonts w:asciiTheme="minorHAnsi" w:hAnsiTheme="minorHAnsi" w:cstheme="minorHAnsi"/>
          <w:lang w:val="en-AU"/>
        </w:rPr>
        <w:t>,</w:t>
      </w:r>
      <w:r>
        <w:rPr>
          <w:rFonts w:asciiTheme="minorHAnsi" w:hAnsiTheme="minorHAnsi" w:cstheme="minorHAnsi"/>
          <w:lang w:val="en-AU"/>
        </w:rPr>
        <w:t xml:space="preserve"> and slopes should be interpreted cautiously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330F678F"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 xml:space="preserve">Cross-shelf patterns in zooplankton size spectra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a winter study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The causes of the observed patterns in zooplankton communities on continental shelves remain uncertain with oceanography, particularly coastal boundary currents a likely key process.</w:t>
      </w:r>
    </w:p>
    <w:p w14:paraId="1AB17736" w14:textId="12B5A80E"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w:t>
      </w:r>
      <w:r>
        <w:rPr>
          <w:rFonts w:asciiTheme="minorHAnsi" w:hAnsiTheme="minorHAnsi" w:cstheme="minorHAnsi"/>
          <w:lang w:val="en-AU"/>
        </w:rPr>
        <w:lastRenderedPageBreak/>
        <w:t xml:space="preserve">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commentRangeStart w:id="11"/>
      <w:r>
        <w:rPr>
          <w:rFonts w:asciiTheme="minorHAnsi" w:hAnsiTheme="minorHAnsi" w:cstheme="minorHAnsi"/>
          <w:lang w:val="en-AU"/>
        </w:rPr>
        <w:t xml:space="preserve">play an important role in the Earth’s climate system </w:t>
      </w:r>
      <w:commentRangeEnd w:id="11"/>
      <w:r w:rsidR="00DE467B">
        <w:rPr>
          <w:rStyle w:val="CommentReference"/>
          <w:rFonts w:eastAsia="Calibri"/>
        </w:rPr>
        <w:commentReference w:id="11"/>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{"citationID":"VWUSSI5j","properties":{"formattedCitation":"(Hu {\\i{}et al.}, 2015; Seager and Simpson, 2016)","plainCitation":"(Hu et al., 2015; Seager and Simpson, 2016)","noteIndex":0},"citationItems":[{"id":1338,"uris":["http://zotero.org/users/local/U6DoygBa/items/6KF7TQ5S"],"uri":["http://zotero.org/users/local/U6DoygBa/items/6KF7TQ5S"],"itemData":{"id":1338,"type":"article-journal","abstract":"Pacific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S."}],"issued":{"date-parts":[["2015",6]]}}},{"id":1754,"uris":["http://zotero.org/users/local/U6DoygBa/items/RFBIA2UF"],"uri":["http://zotero.org/users/local/U6DoygBa/items/RFBIA2UF"],"itemData":{"id":1754,"type":"article-journal","abstract":"A recent paper in Journal of Geophysical Research-Oceans connects recent changes in atmospheric circulation to poleward movement and intensification of western boundary currents. Causes and characteristics of past and future trends in surface wind stress and western boundary currents are discussed here.","container-title":"Journal of Geophysical Research: Oceans","DOI":"https://doi.org/10.1002/2016JC012156","ISSN":"2169-9291","issue":"9","language":"en","note":"_eprint: https://agupubs.onlinelibrary.wiley.com/doi/pdf/10.1002/2016JC012156","page":"7212-7214","source":"Wiley Online Library","title":"Western boundary currents and climate change","volume":"121","author":[{"family":"Seager","given":"Richard"},{"family":"Simpson","given":"Isla R."}],"issued":{"date-parts":[["2016"]]}}}],"schema":"https://github.com/citation-style-language/schema/raw/master/csl-citation.json"}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(Hu </w:t>
      </w:r>
      <w:r w:rsidR="00A925B7" w:rsidRPr="00A925B7">
        <w:rPr>
          <w:rFonts w:ascii="Calibri" w:hAnsi="Calibri" w:cs="Calibri"/>
          <w:i/>
          <w:iCs/>
        </w:rPr>
        <w:t>et al.</w:t>
      </w:r>
      <w:r w:rsidR="00A925B7" w:rsidRPr="00A925B7">
        <w:rPr>
          <w:rFonts w:ascii="Calibri" w:hAnsi="Calibri" w:cs="Calibri"/>
        </w:rPr>
        <w:t>, 2015; Seager and Simpson, 2016)</w:t>
      </w:r>
      <w:r>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3F6ABD9C"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10"/>
      <w:r w:rsidR="001E300A">
        <w:rPr>
          <w:rFonts w:asciiTheme="minorHAnsi" w:hAnsiTheme="minorHAnsi" w:cstheme="minorHAnsi"/>
          <w:lang w:val="en-AU"/>
        </w:rPr>
        <w:t xml:space="preserve">The cross shelf gradient in chlorophyll </w:t>
      </w:r>
      <w:r w:rsidR="001E300A">
        <w:rPr>
          <w:rFonts w:asciiTheme="minorHAnsi" w:hAnsiTheme="minorHAnsi" w:cstheme="minorHAnsi"/>
          <w:i/>
          <w:iCs/>
          <w:lang w:val="en-AU"/>
        </w:rPr>
        <w:t xml:space="preserve">a </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The increase in zooplankton biomass in nearshore environments is often attributed to increased nutrients from terrestrial discharge, but in regions such as the southwest Pacific</w:t>
      </w:r>
      <w:r w:rsidR="001E300A">
        <w:rPr>
          <w:rFonts w:asciiTheme="minorHAnsi" w:hAnsiTheme="minorHAnsi" w:cstheme="minorHAnsi"/>
          <w:lang w:val="en-AU"/>
        </w:rPr>
        <w:t>,</w:t>
      </w:r>
      <w:r w:rsidR="00B6278A">
        <w:rPr>
          <w:rFonts w:asciiTheme="minorHAnsi" w:hAnsiTheme="minorHAnsi" w:cstheme="minorHAnsi"/>
          <w:lang w:val="en-AU"/>
        </w:rPr>
        <w:t xml:space="preserve"> there are relatively small terrestrial influences compared to other sources </w:t>
      </w:r>
      <w:r w:rsidR="00B6278A">
        <w:rPr>
          <w:rFonts w:asciiTheme="minorHAnsi" w:hAnsiTheme="minorHAnsi" w:cstheme="minorHAnsi"/>
          <w:lang w:val="en-AU"/>
        </w:rPr>
        <w:lastRenderedPageBreak/>
        <w:t xml:space="preserve">of nutrients such as upwelling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(Apte </w:t>
      </w:r>
      <w:r w:rsidR="00A925B7" w:rsidRPr="00A925B7">
        <w:rPr>
          <w:rFonts w:ascii="Calibri" w:hAnsi="Calibri" w:cs="Calibri"/>
          <w:i/>
          <w:iCs/>
        </w:rPr>
        <w:t>et al.</w:t>
      </w:r>
      <w:r w:rsidR="00A925B7" w:rsidRPr="00A925B7">
        <w:rPr>
          <w:rFonts w:ascii="Calibri" w:hAnsi="Calibri" w:cs="Calibri"/>
        </w:rPr>
        <w:t xml:space="preserve">, 1998; Dai and Trenberth, 2002; Pritchard </w:t>
      </w:r>
      <w:r w:rsidR="00A925B7" w:rsidRPr="00A925B7">
        <w:rPr>
          <w:rFonts w:ascii="Calibri" w:hAnsi="Calibri" w:cs="Calibri"/>
          <w:i/>
          <w:iCs/>
        </w:rPr>
        <w:t>et al.</w:t>
      </w:r>
      <w:r w:rsidR="00A925B7" w:rsidRPr="00A925B7">
        <w:rPr>
          <w:rFonts w:ascii="Calibri" w:hAnsi="Calibri" w:cs="Calibri"/>
        </w:rPr>
        <w:t xml:space="preserve">, 2003; Suthers </w:t>
      </w:r>
      <w:r w:rsidR="00A925B7" w:rsidRPr="00A925B7">
        <w:rPr>
          <w:rFonts w:ascii="Calibri" w:hAnsi="Calibri" w:cs="Calibri"/>
          <w:i/>
          <w:iCs/>
        </w:rPr>
        <w:t>et al.</w:t>
      </w:r>
      <w:r w:rsidR="00A925B7" w:rsidRPr="00A925B7">
        <w:rPr>
          <w:rFonts w:ascii="Calibri" w:hAnsi="Calibri" w:cs="Calibri"/>
        </w:rPr>
        <w:t>, 2011)</w:t>
      </w:r>
      <w:r w:rsidR="00B6278A">
        <w:rPr>
          <w:rFonts w:asciiTheme="minorHAnsi" w:hAnsiTheme="minorHAnsi" w:cstheme="minorHAnsi"/>
          <w:lang w:val="en-AU"/>
        </w:rPr>
        <w:fldChar w:fldCharType="end"/>
      </w:r>
      <w:r w:rsidR="009C670B">
        <w:rPr>
          <w:rFonts w:asciiTheme="minorHAnsi" w:hAnsiTheme="minorHAnsi" w:cstheme="minorHAnsi"/>
          <w:lang w:val="en-AU"/>
        </w:rPr>
        <w:t>, suggesting oceanography may be a key driver</w:t>
      </w:r>
      <w:r w:rsidR="00B6278A">
        <w:rPr>
          <w:rFonts w:asciiTheme="minorHAnsi" w:hAnsiTheme="minorHAnsi" w:cstheme="minorHAnsi"/>
          <w:lang w:val="en-AU"/>
        </w:rPr>
        <w:t xml:space="preserve">. </w:t>
      </w:r>
    </w:p>
    <w:p w14:paraId="24DC04BF" w14:textId="1FCE706C" w:rsidR="00B6278A" w:rsidRDefault="002B7047" w:rsidP="00B6278A">
      <w:pPr>
        <w:pStyle w:val="Text"/>
        <w:spacing w:line="480" w:lineRule="auto"/>
        <w:rPr>
          <w:rFonts w:asciiTheme="minorHAnsi" w:hAnsiTheme="minorHAnsi" w:cstheme="minorHAnsi"/>
          <w:lang w:val="en-AU"/>
        </w:rPr>
      </w:pPr>
      <w:r>
        <w:rPr>
          <w:rFonts w:asciiTheme="minorHAnsi" w:hAnsiTheme="minorHAnsi" w:cstheme="minorHAnsi"/>
          <w:lang w:val="en-AU"/>
        </w:rPr>
        <w:t>In the southwest pacific, the East Australian Current is the dominant boundary current, driving large amounts of production as it interacts with the 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Pr>
          <w:rFonts w:asciiTheme="minorHAnsi" w:hAnsiTheme="minorHAnsi" w:cstheme="minorHAnsi"/>
          <w:lang w:val="en-AU"/>
        </w:rPr>
        <w:t xml:space="preserve">. This production is seen though observed patterns of chlorophyll in the region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Pr>
          <w:rFonts w:asciiTheme="minorHAnsi" w:hAnsiTheme="minorHAnsi" w:cstheme="minorHAnsi"/>
          <w:lang w:val="en-AU"/>
        </w:rPr>
        <w:t>, yet there is no available information if this production influences the higher trophic levels including zooplankton</w:t>
      </w:r>
      <w:r w:rsidR="00B6278A">
        <w:rPr>
          <w:rFonts w:asciiTheme="minorHAnsi" w:hAnsiTheme="minorHAnsi" w:cstheme="minorHAnsi"/>
          <w:lang w:val="en-AU"/>
        </w:rPr>
        <w:t xml:space="preserve">. We aim to </w:t>
      </w:r>
      <w:r>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a case study of four 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77777777"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504402A9"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A925B7">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A925B7" w:rsidRPr="00A925B7">
        <w:rPr>
          <w:rFonts w:ascii="Calibri" w:hAnsi="Calibri" w:cs="Calibri"/>
        </w:rPr>
        <w:t xml:space="preserve">(Baird </w:t>
      </w:r>
      <w:r w:rsidR="00A925B7" w:rsidRPr="00A925B7">
        <w:rPr>
          <w:rFonts w:ascii="Calibri" w:hAnsi="Calibri" w:cs="Calibri"/>
          <w:i/>
          <w:iCs/>
        </w:rPr>
        <w:t>et al.</w:t>
      </w:r>
      <w:r w:rsidR="00A925B7" w:rsidRPr="00A925B7">
        <w:rPr>
          <w:rFonts w:ascii="Calibri" w:hAnsi="Calibri" w:cs="Calibri"/>
        </w:rPr>
        <w:t>,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lastRenderedPageBreak/>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2"/>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that faster alongshore velocity would </w:t>
      </w:r>
      <w:r w:rsidRPr="00F15D89">
        <w:rPr>
          <w:rFonts w:asciiTheme="minorHAnsi" w:hAnsiTheme="minorHAnsi" w:cstheme="minorHAnsi"/>
          <w:szCs w:val="24"/>
          <w:lang w:val="en-AU"/>
        </w:rPr>
        <w:lastRenderedPageBreak/>
        <w:t>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w:t>
      </w:r>
      <w:r w:rsidR="005F7D20">
        <w:rPr>
          <w:rFonts w:asciiTheme="minorHAnsi" w:hAnsiTheme="minorHAnsi" w:cstheme="minorHAnsi"/>
          <w:szCs w:val="24"/>
          <w:lang w:val="en-AU"/>
        </w:rPr>
        <w:lastRenderedPageBreak/>
        <w:t xml:space="preserve">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7FC05D45"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w:lastRenderedPageBreak/>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7424733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del w:id="13" w:author="Jason Everett" w:date="2020-12-10T08:43:00Z">
        <w:r w:rsidR="00F80EFA" w:rsidRPr="00F15D89" w:rsidDel="00A47773">
          <w:rPr>
            <w:rFonts w:asciiTheme="minorHAnsi" w:hAnsiTheme="minorHAnsi" w:cstheme="minorHAnsi"/>
            <w:szCs w:val="24"/>
            <w:lang w:val="en-AU"/>
          </w:rPr>
          <w:delText xml:space="preserve"> </w:delText>
        </w:r>
      </w:del>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6EC75FEA"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0D05A7EE"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3C2D95FC" w14:textId="79B0F7F4" w:rsidR="009A75A9" w:rsidRDefault="009A75A9" w:rsidP="009A75A9">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 xml:space="preserve">This study highlights consistent declines in zooplankton biomass and altered size-structure horizontally and vertically across the narrow continental shelf off eastern Australia. These changes in the zooplankton community were </w:t>
      </w:r>
      <w:r w:rsidR="00A27F40">
        <w:rPr>
          <w:rFonts w:asciiTheme="minorHAnsi" w:hAnsiTheme="minorHAnsi" w:cstheme="minorHAnsi"/>
          <w:szCs w:val="24"/>
          <w:lang w:val="en-AU"/>
        </w:rPr>
        <w:t>evident in our</w:t>
      </w:r>
      <w:r w:rsidRPr="008F6B9F">
        <w:rPr>
          <w:rFonts w:asciiTheme="minorHAnsi" w:hAnsiTheme="minorHAnsi" w:cstheme="minorHAnsi"/>
          <w:szCs w:val="24"/>
          <w:lang w:val="en-AU"/>
        </w:rPr>
        <w:t xml:space="preserve"> study and </w:t>
      </w:r>
      <w:r>
        <w:rPr>
          <w:rFonts w:asciiTheme="minorHAnsi" w:hAnsiTheme="minorHAnsi" w:cstheme="minorHAnsi"/>
          <w:szCs w:val="24"/>
          <w:lang w:val="en-AU"/>
        </w:rPr>
        <w:t>are consistent</w:t>
      </w:r>
      <w:r w:rsidRPr="008F6B9F">
        <w:rPr>
          <w:rFonts w:asciiTheme="minorHAnsi" w:hAnsiTheme="minorHAnsi" w:cstheme="minorHAnsi"/>
          <w:szCs w:val="24"/>
          <w:lang w:val="en-AU"/>
        </w:rPr>
        <w:t xml:space="preserve"> in zooplankton </w:t>
      </w:r>
      <w:r>
        <w:rPr>
          <w:rFonts w:asciiTheme="minorHAnsi" w:hAnsiTheme="minorHAnsi" w:cstheme="minorHAnsi"/>
          <w:szCs w:val="24"/>
          <w:lang w:val="en-AU"/>
        </w:rPr>
        <w:t>size-structure</w:t>
      </w:r>
      <w:r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Pr="008F6B9F">
        <w:rPr>
          <w:rFonts w:asciiTheme="minorHAnsi" w:hAnsiTheme="minorHAnsi" w:cstheme="minorHAnsi"/>
          <w:szCs w:val="24"/>
          <w:lang w:val="en-AU"/>
        </w:rPr>
        <w:t>). These trends in the zooplankton community 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1951761B"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C91192">
        <w:rPr>
          <w:rFonts w:asciiTheme="minorHAnsi" w:hAnsiTheme="minorHAnsi" w:cstheme="minorHAnsi"/>
          <w:szCs w:val="24"/>
          <w:lang w:val="en-AU"/>
        </w:rPr>
        <w:t xml:space="preserve"> (Figure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features together </w:t>
      </w:r>
      <w:r w:rsidR="00C91192">
        <w:rPr>
          <w:rFonts w:asciiTheme="minorHAnsi" w:hAnsiTheme="minorHAnsi" w:cstheme="minorHAnsi"/>
          <w:szCs w:val="24"/>
          <w:lang w:val="en-AU"/>
        </w:rPr>
        <w:t>are consistent with observations of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in the inner shelf water (Everett et al. 2014) and </w:t>
      </w:r>
      <w:r w:rsidR="00932B6E" w:rsidRPr="00F15D89">
        <w:rPr>
          <w:rFonts w:asciiTheme="minorHAnsi" w:hAnsiTheme="minorHAnsi" w:cstheme="minorHAnsi"/>
          <w:szCs w:val="24"/>
          <w:lang w:val="en-AU"/>
        </w:rPr>
        <w:t xml:space="preserve">suggest high productivity and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C91192">
        <w:rPr>
          <w:rFonts w:asciiTheme="minorHAnsi" w:hAnsiTheme="minorHAnsi" w:cstheme="minorHAnsi"/>
          <w:szCs w:val="24"/>
          <w:lang w:val="en-AU"/>
        </w:rPr>
        <w:t>offshore</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2C2596">
        <w:rPr>
          <w:rFonts w:asciiTheme="minorHAnsi" w:hAnsiTheme="minorHAnsi" w:cstheme="minorHAnsi"/>
          <w:szCs w:val="24"/>
          <w:lang w:val="en-AU"/>
        </w:rPr>
        <w:t xml:space="preserve"> </w:t>
      </w:r>
      <w:r w:rsidR="002C259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{"citationID":"qKNbcgrt","properties":{"formattedCitation":"(Schaeffer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2C2596">
        <w:rPr>
          <w:rFonts w:asciiTheme="minorHAnsi" w:hAnsiTheme="minorHAnsi" w:cstheme="minorHAnsi"/>
          <w:szCs w:val="24"/>
          <w:lang w:val="en-AU"/>
        </w:rPr>
        <w:fldChar w:fldCharType="separate"/>
      </w:r>
      <w:r w:rsidR="00A925B7" w:rsidRPr="00A925B7">
        <w:rPr>
          <w:rFonts w:ascii="Calibri" w:hAnsi="Calibri" w:cs="Calibri"/>
        </w:rPr>
        <w:t>(Schaeffer and Roughan, 2015)</w:t>
      </w:r>
      <w:r w:rsidR="002C2596">
        <w:rPr>
          <w:rFonts w:asciiTheme="minorHAnsi" w:hAnsiTheme="minorHAnsi" w:cstheme="minorHAnsi"/>
          <w:szCs w:val="24"/>
          <w:lang w:val="en-AU"/>
        </w:rPr>
        <w:fldChar w:fldCharType="end"/>
      </w:r>
      <w:r w:rsidR="005F5CE0">
        <w:rPr>
          <w:rFonts w:asciiTheme="minorHAnsi" w:hAnsiTheme="minorHAnsi" w:cstheme="minorHAnsi"/>
          <w:szCs w:val="24"/>
          <w:lang w:val="en-AU"/>
        </w:rPr>
        <w:t>.</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53AB14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east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Pr>
          <w:rFonts w:asciiTheme="minorHAnsi" w:hAnsiTheme="minorHAnsi" w:cstheme="minorHAnsi"/>
          <w:lang w:val="en-AU"/>
        </w:rPr>
        <w:t xml:space="preserve">The results of our current study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transects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formation of inner shelf water </w:t>
      </w:r>
      <w:r w:rsidR="00E66DA3">
        <w:rPr>
          <w:rStyle w:val="captions"/>
          <w:rFonts w:asciiTheme="minorHAnsi" w:hAnsiTheme="minorHAnsi" w:cstheme="minorHAnsi"/>
          <w:lang w:val="en-AU"/>
        </w:rPr>
        <w:t xml:space="preserve">driven by uplift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therefore the </w:t>
      </w:r>
      <w:r w:rsidRPr="008D7B3F">
        <w:rPr>
          <w:rStyle w:val="captions"/>
          <w:rFonts w:asciiTheme="minorHAnsi" w:hAnsiTheme="minorHAnsi" w:cstheme="minorHAnsi"/>
          <w:lang w:val="en-AU"/>
        </w:rPr>
        <w:t xml:space="preserve">higher zooplankton </w:t>
      </w:r>
      <w:r>
        <w:rPr>
          <w:rStyle w:val="captions"/>
          <w:rFonts w:asciiTheme="minorHAnsi" w:hAnsiTheme="minorHAnsi" w:cstheme="minorHAnsi"/>
          <w:lang w:val="en-AU"/>
        </w:rPr>
        <w:t>biomass</w:t>
      </w:r>
      <w:r w:rsidRPr="008D7B3F">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It is possible that closer inshore, the effects of predation pressure from fish in the littoral zone, particularly on temperate </w:t>
      </w:r>
      <w:r>
        <w:rPr>
          <w:rStyle w:val="captions"/>
          <w:rFonts w:asciiTheme="minorHAnsi" w:hAnsiTheme="minorHAnsi" w:cstheme="minorHAnsi"/>
          <w:lang w:val="en-AU"/>
        </w:rPr>
        <w:lastRenderedPageBreak/>
        <w:t xml:space="preserve">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2DD337A" w:rsidR="009A1F5C"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6B5E7C">
        <w:rPr>
          <w:rStyle w:val="captions"/>
          <w:rFonts w:asciiTheme="minorHAnsi" w:hAnsiTheme="minorHAnsi" w:cstheme="minorHAnsi"/>
          <w:lang w:val="en-AU"/>
        </w:rPr>
        <w:t>our</w:t>
      </w:r>
      <w:r w:rsidR="008F6DAA">
        <w:rPr>
          <w:rStyle w:val="captions"/>
          <w:rFonts w:asciiTheme="minorHAnsi" w:hAnsiTheme="minorHAnsi" w:cstheme="minorHAnsi"/>
          <w:lang w:val="en-AU"/>
        </w:rPr>
        <w:t xml:space="preserv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t is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p>
    <w:p w14:paraId="7AB576AF" w14:textId="70A9D6BE" w:rsidR="009A1F5C"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fronts in this region demonstrated an order of magnitude increase in the biomass of 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We also observed a clear increase in both zooplankton biomass and a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boundary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p>
    <w:p w14:paraId="51184D87" w14:textId="70723F9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32</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1,500 m isobath 50 km offshore but makes large amplitude displacements eastward every 65</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100 days</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(Mata </w:t>
      </w:r>
      <w:r w:rsidR="00A925B7" w:rsidRPr="00A925B7">
        <w:rPr>
          <w:rFonts w:ascii="Calibri" w:hAnsi="Calibri" w:cs="Calibri"/>
          <w:i/>
          <w:iCs/>
          <w:szCs w:val="24"/>
        </w:rPr>
        <w:t>et al.</w:t>
      </w:r>
      <w:r w:rsidR="00A925B7" w:rsidRPr="00A925B7">
        <w:rPr>
          <w:rFonts w:ascii="Calibri" w:hAnsi="Calibri" w:cs="Calibri"/>
          <w:szCs w:val="24"/>
        </w:rPr>
        <w:t xml:space="preserve">, 2006; Archer </w:t>
      </w:r>
      <w:r w:rsidR="00A925B7" w:rsidRPr="00A925B7">
        <w:rPr>
          <w:rFonts w:ascii="Calibri" w:hAnsi="Calibri" w:cs="Calibri"/>
          <w:i/>
          <w:iCs/>
          <w:szCs w:val="24"/>
        </w:rPr>
        <w:t>et al.</w:t>
      </w:r>
      <w:r w:rsidR="00A925B7" w:rsidRPr="00A925B7">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w:t>
      </w:r>
      <w:r w:rsidR="00B20719" w:rsidRPr="00F15D89">
        <w:rPr>
          <w:rStyle w:val="captions"/>
          <w:rFonts w:asciiTheme="minorHAnsi" w:hAnsiTheme="minorHAnsi" w:cstheme="minorHAnsi"/>
          <w:lang w:val="en-AU"/>
        </w:rPr>
        <w:lastRenderedPageBreak/>
        <w:t xml:space="preserve">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2011; 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E5B4EED"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569AE1B6"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w:t>
      </w:r>
      <w:r w:rsidR="003514AD">
        <w:rPr>
          <w:rStyle w:val="captions"/>
          <w:rFonts w:asciiTheme="minorHAnsi" w:hAnsiTheme="minorHAnsi" w:cstheme="minorHAnsi"/>
          <w:lang w:val="en-AU"/>
        </w:rPr>
        <w:lastRenderedPageBreak/>
        <w:t>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6F3913BF" w14:textId="75D053B5"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{"citationID":"IhNYd2Xs","properties":{"formattedCitation":"(Moore and Suthers, 2006; Irigoien {\\i{}et al.}, 2009)","plainCitation":"(Moore and Suthers, 2006; 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(Moore and Suthers, 2006; Irigoien </w:t>
      </w:r>
      <w:r w:rsidR="00A925B7" w:rsidRPr="00A925B7">
        <w:rPr>
          <w:rFonts w:ascii="Calibri" w:hAnsi="Calibri" w:cs="Calibri"/>
          <w:i/>
          <w:iCs/>
          <w:szCs w:val="24"/>
        </w:rPr>
        <w:t>et al.</w:t>
      </w:r>
      <w:r w:rsidR="00A925B7" w:rsidRPr="00A925B7">
        <w:rPr>
          <w:rFonts w:ascii="Calibri" w:hAnsi="Calibri" w:cs="Calibri"/>
          <w:szCs w:val="24"/>
        </w:rPr>
        <w:t>,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(Apte </w:t>
      </w:r>
      <w:r w:rsidR="00A925B7" w:rsidRPr="00A925B7">
        <w:rPr>
          <w:rFonts w:ascii="Calibri" w:hAnsi="Calibri" w:cs="Calibri"/>
          <w:i/>
          <w:iCs/>
          <w:szCs w:val="24"/>
        </w:rPr>
        <w:t>et al.</w:t>
      </w:r>
      <w:r w:rsidR="00A925B7" w:rsidRPr="00A925B7">
        <w:rPr>
          <w:rFonts w:ascii="Calibri" w:hAnsi="Calibri" w:cs="Calibri"/>
          <w:szCs w:val="24"/>
        </w:rPr>
        <w:t>,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p>
    <w:p w14:paraId="69ED7B42" w14:textId="45977A7D" w:rsidR="0029624C"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0C17BE58"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w:t>
      </w:r>
      <w:r w:rsidR="00783F10" w:rsidRPr="00F15D89">
        <w:rPr>
          <w:rStyle w:val="captions"/>
          <w:rFonts w:asciiTheme="minorHAnsi" w:hAnsiTheme="minorHAnsi" w:cstheme="minorHAnsi"/>
          <w:lang w:val="en-AU"/>
        </w:rPr>
        <w:lastRenderedPageBreak/>
        <w:t>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3E1A65D1" w:rsidR="00F7620B" w:rsidRPr="00F15D89" w:rsidRDefault="00F7620B"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sidR="00616293">
        <w:rPr>
          <w:rFonts w:asciiTheme="minorHAnsi" w:hAnsiTheme="minorHAnsi" w:cstheme="minorHAnsi"/>
          <w:szCs w:val="24"/>
          <w:lang w:val="en-AU"/>
        </w:rPr>
        <w:t xml:space="preserve">a </w:t>
      </w:r>
      <w:r w:rsidR="006D641D">
        <w:rPr>
          <w:rFonts w:asciiTheme="minorHAnsi" w:hAnsiTheme="minorHAnsi" w:cstheme="minorHAnsi"/>
          <w:szCs w:val="24"/>
          <w:lang w:val="en-AU"/>
        </w:rPr>
        <w:t xml:space="preserve">steeper </w:t>
      </w:r>
      <w:r w:rsidR="006D641D">
        <w:rPr>
          <w:rFonts w:asciiTheme="minorHAnsi" w:hAnsiTheme="minorHAnsi" w:cstheme="minorHAnsi"/>
          <w:lang w:val="en-AU"/>
        </w:rPr>
        <w:t>zooplankton size spectrum</w:t>
      </w:r>
      <w:r w:rsidR="00713DFB"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sidR="006D641D">
        <w:rPr>
          <w:rFonts w:asciiTheme="minorHAnsi" w:hAnsiTheme="minorHAnsi" w:cstheme="minorHAnsi"/>
          <w:szCs w:val="24"/>
          <w:lang w:val="en-AU"/>
        </w:rPr>
        <w:t>fshore</w:t>
      </w:r>
      <w:r w:rsidR="003F2692">
        <w:rPr>
          <w:rFonts w:asciiTheme="minorHAnsi" w:hAnsiTheme="minorHAnsi" w:cstheme="minorHAnsi"/>
          <w:szCs w:val="24"/>
          <w:lang w:val="en-AU"/>
        </w:rPr>
        <w:t xml:space="preserve"> (Figure 8)</w:t>
      </w:r>
      <w:r w:rsidRPr="00F15D89">
        <w:rPr>
          <w:rFonts w:asciiTheme="minorHAnsi" w:hAnsiTheme="minorHAnsi" w:cstheme="minorHAnsi"/>
          <w:szCs w:val="24"/>
          <w:lang w:val="en-AU"/>
        </w:rPr>
        <w:t xml:space="preserve">. </w:t>
      </w:r>
      <w:r w:rsidR="00AA19B1">
        <w:rPr>
          <w:rFonts w:asciiTheme="minorHAnsi" w:hAnsiTheme="minorHAnsi" w:cstheme="minorHAnsi"/>
          <w:szCs w:val="24"/>
          <w:lang w:val="en-AU"/>
        </w:rPr>
        <w:t xml:space="preserve">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A925B7" w:rsidRPr="00A925B7">
        <w:rPr>
          <w:rFonts w:ascii="Calibri" w:hAnsi="Calibri" w:cs="Calibri"/>
          <w:szCs w:val="24"/>
        </w:rPr>
        <w:t xml:space="preserve">(Aarflot </w:t>
      </w:r>
      <w:r w:rsidR="00A925B7" w:rsidRPr="00A925B7">
        <w:rPr>
          <w:rFonts w:ascii="Calibri" w:hAnsi="Calibri" w:cs="Calibri"/>
          <w:i/>
          <w:iCs/>
          <w:szCs w:val="24"/>
        </w:rPr>
        <w:t>et al.</w:t>
      </w:r>
      <w:r w:rsidR="00A925B7" w:rsidRPr="00A925B7">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commentRangeStart w:id="14"/>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commentRangeEnd w:id="14"/>
      <w:r w:rsidR="00BA5F06">
        <w:rPr>
          <w:rStyle w:val="CommentReference"/>
        </w:rPr>
        <w:commentReference w:id="14"/>
      </w:r>
    </w:p>
    <w:p w14:paraId="78EDB4D2" w14:textId="5E82554F"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{"citationID":"ivqN4RUd","properties":{"formattedCitation":"(Zhou {\\i{}et al.}, 2010; Wu {\\i{}et al.}, 2012)","plainCitation":"(Zhou et al., 2010; 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szCs w:val="24"/>
        </w:rPr>
        <w:t xml:space="preserve">(Zhou </w:t>
      </w:r>
      <w:r w:rsidR="00A925B7" w:rsidRPr="00A925B7">
        <w:rPr>
          <w:rFonts w:ascii="Calibri" w:hAnsi="Calibri" w:cs="Calibri"/>
          <w:i/>
          <w:iCs/>
          <w:szCs w:val="24"/>
        </w:rPr>
        <w:t>et al.</w:t>
      </w:r>
      <w:r w:rsidR="00A925B7" w:rsidRPr="00A925B7">
        <w:rPr>
          <w:rFonts w:ascii="Calibri" w:hAnsi="Calibri" w:cs="Calibri"/>
          <w:szCs w:val="24"/>
        </w:rPr>
        <w:t xml:space="preserve">, 2010; Wu </w:t>
      </w:r>
      <w:r w:rsidR="00A925B7" w:rsidRPr="00A925B7">
        <w:rPr>
          <w:rFonts w:ascii="Calibri" w:hAnsi="Calibri" w:cs="Calibri"/>
          <w:i/>
          <w:iCs/>
          <w:szCs w:val="24"/>
        </w:rPr>
        <w:t>et al.</w:t>
      </w:r>
      <w:r w:rsidR="00A925B7" w:rsidRPr="00A925B7">
        <w:rPr>
          <w:rFonts w:ascii="Calibri" w:hAnsi="Calibri" w:cs="Calibri"/>
          <w:szCs w:val="24"/>
        </w:rPr>
        <w:t>, 2012)</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(Sun </w:t>
      </w:r>
      <w:r w:rsidR="00A925B7" w:rsidRPr="00A925B7">
        <w:rPr>
          <w:rFonts w:ascii="Calibri" w:hAnsi="Calibri" w:cs="Calibri"/>
          <w:i/>
          <w:iCs/>
          <w:szCs w:val="24"/>
        </w:rPr>
        <w:t>et al.</w:t>
      </w:r>
      <w:r w:rsidR="00A925B7" w:rsidRPr="00A925B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w:t>
      </w:r>
      <w:r w:rsidR="00311FDB">
        <w:rPr>
          <w:rFonts w:asciiTheme="minorHAnsi" w:hAnsiTheme="minorHAnsi" w:cstheme="minorHAnsi"/>
          <w:szCs w:val="24"/>
          <w:lang w:val="en-AU"/>
        </w:rPr>
        <w:t>by the northern</w:t>
      </w:r>
      <w:r w:rsidR="001623A4">
        <w:rPr>
          <w:rFonts w:asciiTheme="minorHAnsi" w:hAnsiTheme="minorHAnsi" w:cstheme="minorHAnsi"/>
          <w:szCs w:val="24"/>
          <w:lang w:val="en-AU"/>
        </w:rPr>
        <w:t xml:space="preserve"> transects in </w:t>
      </w:r>
      <w:r w:rsidR="00311FDB">
        <w:rPr>
          <w:rFonts w:asciiTheme="minorHAnsi" w:hAnsiTheme="minorHAnsi" w:cstheme="minorHAnsi"/>
          <w:szCs w:val="24"/>
          <w:lang w:val="en-AU"/>
        </w:rPr>
        <w:t xml:space="preserve">our </w:t>
      </w:r>
      <w:r w:rsidR="001623A4">
        <w:rPr>
          <w:rFonts w:asciiTheme="minorHAnsi" w:hAnsiTheme="minorHAnsi" w:cstheme="minorHAnsi"/>
          <w:szCs w:val="24"/>
          <w:lang w:val="en-AU"/>
        </w:rPr>
        <w:t>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w:t>
      </w:r>
      <w:r w:rsidR="00ED3E08">
        <w:rPr>
          <w:rFonts w:asciiTheme="minorHAnsi" w:hAnsiTheme="minorHAnsi" w:cstheme="minorHAnsi"/>
          <w:szCs w:val="24"/>
          <w:lang w:val="en-AU"/>
        </w:rPr>
        <w:lastRenderedPageBreak/>
        <w:t xml:space="preserve">the warm oligotrophic EAC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w:t>
      </w:r>
      <w:r w:rsidR="003F2692">
        <w:rPr>
          <w:rFonts w:asciiTheme="minorHAnsi" w:hAnsiTheme="minorHAnsi" w:cstheme="minorHAnsi"/>
          <w:szCs w:val="24"/>
          <w:lang w:val="en-AU"/>
        </w:rPr>
        <w:t xml:space="preserve"> </w:t>
      </w:r>
      <w:r w:rsidR="009A68C4">
        <w:rPr>
          <w:rFonts w:asciiTheme="minorHAnsi" w:hAnsiTheme="minorHAnsi" w:cstheme="minorHAnsi"/>
          <w:szCs w:val="24"/>
          <w:lang w:val="en-AU"/>
        </w:rPr>
        <w:t>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A925B7" w:rsidRPr="00A925B7">
        <w:rPr>
          <w:rFonts w:ascii="Calibri" w:hAnsi="Calibri" w:cs="Calibri"/>
          <w:szCs w:val="24"/>
        </w:rPr>
        <w:t xml:space="preserve">(Ajani </w:t>
      </w:r>
      <w:r w:rsidR="00A925B7" w:rsidRPr="00A925B7">
        <w:rPr>
          <w:rFonts w:ascii="Calibri" w:hAnsi="Calibri" w:cs="Calibri"/>
          <w:i/>
          <w:iCs/>
          <w:szCs w:val="24"/>
        </w:rPr>
        <w:t>et al.</w:t>
      </w:r>
      <w:r w:rsidR="00A925B7" w:rsidRPr="00A925B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A925B7" w:rsidRPr="00A925B7">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p>
    <w:p w14:paraId="29C3C391" w14:textId="55E74682"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43F7FA8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lastRenderedPageBreak/>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B70E23" w:rsidRDefault="0058280A" w:rsidP="00B70E23">
      <w:pPr>
        <w:spacing w:line="360" w:lineRule="auto"/>
        <w:rPr>
          <w:rFonts w:asciiTheme="minorHAnsi" w:hAnsiTheme="minorHAnsi" w:cstheme="minorHAnsi"/>
          <w:b/>
          <w:bCs/>
          <w:lang w:val="en-AU"/>
        </w:rPr>
      </w:pPr>
      <w:r w:rsidRPr="00B70E23">
        <w:rPr>
          <w:rFonts w:asciiTheme="minorHAnsi" w:hAnsiTheme="minorHAnsi" w:cstheme="minorHAnsi"/>
          <w:b/>
          <w:bCs/>
          <w:lang w:val="en-AU"/>
        </w:rPr>
        <w:lastRenderedPageBreak/>
        <w:t>References</w:t>
      </w:r>
    </w:p>
    <w:p w14:paraId="0C3AAC1D" w14:textId="77777777" w:rsidR="00A925B7" w:rsidRPr="00B70E23" w:rsidRDefault="00232BF7" w:rsidP="00B70E23">
      <w:pPr>
        <w:pStyle w:val="Bibliography"/>
        <w:spacing w:line="360" w:lineRule="auto"/>
        <w:rPr>
          <w:rFonts w:asciiTheme="minorHAnsi" w:hAnsiTheme="minorHAnsi" w:cstheme="minorHAnsi"/>
        </w:rPr>
      </w:pPr>
      <w:r w:rsidRPr="00B70E23">
        <w:rPr>
          <w:rFonts w:asciiTheme="minorHAnsi" w:hAnsiTheme="minorHAnsi" w:cstheme="minorHAnsi"/>
          <w:sz w:val="22"/>
          <w:szCs w:val="22"/>
          <w:lang w:val="en-AU"/>
        </w:rPr>
        <w:fldChar w:fldCharType="begin"/>
      </w:r>
      <w:r w:rsidR="00A925B7" w:rsidRPr="00B70E23">
        <w:rPr>
          <w:rFonts w:asciiTheme="minorHAnsi" w:hAnsiTheme="minorHAnsi" w:cstheme="minorHAnsi"/>
          <w:sz w:val="22"/>
          <w:szCs w:val="22"/>
          <w:lang w:val="en-AU"/>
        </w:rPr>
        <w:instrText xml:space="preserve"> ADDIN ZOTERO_BIBL {"uncited":[],"omitted":[],"custom":[]} CSL_BIBLIOGRAPHY </w:instrText>
      </w:r>
      <w:r w:rsidRPr="00B70E23">
        <w:rPr>
          <w:rFonts w:asciiTheme="minorHAnsi" w:hAnsiTheme="minorHAnsi" w:cstheme="minorHAnsi"/>
          <w:sz w:val="22"/>
          <w:szCs w:val="22"/>
          <w:lang w:val="en-AU"/>
        </w:rPr>
        <w:fldChar w:fldCharType="separate"/>
      </w:r>
      <w:r w:rsidR="00A925B7" w:rsidRPr="00B70E23">
        <w:rPr>
          <w:rFonts w:asciiTheme="minorHAnsi" w:hAnsiTheme="minorHAnsi" w:cstheme="minorHAnsi"/>
        </w:rPr>
        <w:t>Aarflot, J. M., Aksnes, D. L., Opdal, A. F., Skjoldal, H. R., and Fiksen, O. 2019. Caught in broad daylight: Topographic constraints of zooplankton depth distributions. Limnology and Oceanography, 64: 849–859.</w:t>
      </w:r>
    </w:p>
    <w:p w14:paraId="41E98F3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Aguiar, A. L., Cirano, M., Pereira, J., and Marta-Almeida, M. 2014. Upwelling processes along a western boundary current in the Abrolhos–Campos region of Brazil. Continental Shelf Research, 85: 42–59.</w:t>
      </w:r>
    </w:p>
    <w:p w14:paraId="3827A05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Ajani, P. A., Allen, A. P., Ingleton, T., and Armand, L. 2014. Erratum: A decadal decline in relative abundance and a shift in microphytoplankton composition at a long-term coastal station off southeast Australia. Limnology and Oceanography, 59: 2240–2242.</w:t>
      </w:r>
    </w:p>
    <w:p w14:paraId="633F43B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Akima, H., and Gebhardt, A. 2020. akima: Interpolation of Irregularly and Regularly Spaced Data. R package version 0.6-2.1. https://CRAN.R-project.org/package=akima.</w:t>
      </w:r>
    </w:p>
    <w:p w14:paraId="0D164F2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Alldredge, A. L., and Silver, M. W. 1988. Characteristics, dynamics and significance of marine snow. Progress in Oceanography, 20: 41–82.</w:t>
      </w:r>
    </w:p>
    <w:p w14:paraId="2BE6519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Andersen, K. H., Berge, T., Gonçalves, R. J., Hartvig, M., Heuschele, J., Hylander, S., Jacobsen, N. S., </w:t>
      </w:r>
      <w:r w:rsidRPr="00B70E23">
        <w:rPr>
          <w:rFonts w:asciiTheme="minorHAnsi" w:hAnsiTheme="minorHAnsi" w:cstheme="minorHAnsi"/>
          <w:i/>
          <w:iCs/>
        </w:rPr>
        <w:t>et al.</w:t>
      </w:r>
      <w:r w:rsidRPr="00B70E23">
        <w:rPr>
          <w:rFonts w:asciiTheme="minorHAnsi" w:hAnsiTheme="minorHAnsi" w:cstheme="minorHAnsi"/>
        </w:rPr>
        <w:t xml:space="preserve"> 2016. Characteristic Sizes of Life in the Oceans, from Bacteria to Whales. Annual Review of Marine Science, 8: 217–241.</w:t>
      </w:r>
    </w:p>
    <w:p w14:paraId="3DD42AC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Apte, S. C., Batley, G. E., Szymczak, R., Rendell, P. S., Lee, R., and Waite, T. D. 1998. Baseline trace metal concentrations in New South Wales coastal waters. Marine and Freshwater Research, 49: 203–214.</w:t>
      </w:r>
    </w:p>
    <w:p w14:paraId="0F7ACF5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5721B4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Roughan, M., Rossi, V., Schaeffer, A., Davies, P. L., Waite, A. M., and Armand, L. K. 2014. Phytoplankton composition under contrasting oceanographic conditions: Upwelling and downwelling (Eastern Australia). Continental Shelf Research, 75: 54–67.</w:t>
      </w:r>
    </w:p>
    <w:p w14:paraId="358D02E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Thompson, P. A., Wright, S. W., Schaeffer, A., Roughan, M., Henderiks, J., and Armand, L. K. 2015. Comparison of the cross-shelf phytoplankton distribution of two oceanographically distinct regions off Australia. Journal of Marine Systems, 148: 26–38.</w:t>
      </w:r>
    </w:p>
    <w:p w14:paraId="7DB533D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 xml:space="preserve">Atkinson, A., Lilley, M. K. S., Hirst, A. G., McEvoy, A. J., Tarran, G. A., Widdicombe, C., Fileman, E. S., </w:t>
      </w:r>
      <w:r w:rsidRPr="00B70E23">
        <w:rPr>
          <w:rFonts w:asciiTheme="minorHAnsi" w:hAnsiTheme="minorHAnsi" w:cstheme="minorHAnsi"/>
          <w:i/>
          <w:iCs/>
        </w:rPr>
        <w:t>et al.</w:t>
      </w:r>
      <w:r w:rsidRPr="00B70E2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2B932D8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Baird, M. E., Timko, P. G., Middleton, J. H., Mullaney, T. J., Cox, D. R., and Suthers, I. M. 2008. Biological properties across the Tasman Front off southeast Australia. Deep-Sea Research Part I-Oceanographic Research Papers, 55: 1438–1455.</w:t>
      </w:r>
    </w:p>
    <w:p w14:paraId="48466D4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Barnes, C., Maxwell, D., Reuman, D. C., and Jennings, S. 2010. Global patterns in predator–prey size relationships reveal size dependency of trophic transfer efficiency. Ecology, 91: 222–232.</w:t>
      </w:r>
    </w:p>
    <w:p w14:paraId="50DB49C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Becker, É. C., Eiras Garcia, C. A., and Freire, A. S. 2018. Mesozooplankton distribution, especially copepods, according to water masses dynamics in the upper layer of the Southwestern Atlantic shelf (26°S to 29°S). Continental Shelf Research, 166: 10–21.</w:t>
      </w:r>
    </w:p>
    <w:p w14:paraId="07AB5E3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Blanchard, J. L., Heneghan, R. F., Everett, J. D., Trebilco, R., and Richardson, A. J. 2017. From Bacteria to Whales: Using Functional Size Spectra to Model Marine Ecosystems. Trends in Ecology &amp; Evolution, 32: 174–186.</w:t>
      </w:r>
    </w:p>
    <w:p w14:paraId="54496F6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Brink, K. H. 2016. Cross-Shelf Exchange. Annual Review of Marine Science, 8: 59–78.</w:t>
      </w:r>
    </w:p>
    <w:p w14:paraId="2043374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Carr, M.-E., and Kearns, E. J. 2003. Production regimes in four Eastern Boundary Current systems. Deep Sea Research Part II: Topical Studies in Oceanography, 50: 3199–3221.</w:t>
      </w:r>
    </w:p>
    <w:p w14:paraId="4DAB8FF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Cetina-Heredia, P., Roughan, M., van Sebille, E., and Coleman, M. A. 2014. Long-term trends in the East Australian Current separation latitude and eddy driven transport. Journal of Geophysical Research: Oceans, 119: 4351–4366.</w:t>
      </w:r>
    </w:p>
    <w:p w14:paraId="49BF621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Dai, A., and Trenberth, K. E. 2002. Estimates of Freshwater Discharge from Continents: Latitudinal and Seasonal Variations. Journal of Hydrometeorology, 3: 660–687.</w:t>
      </w:r>
    </w:p>
    <w:p w14:paraId="4E22878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1DB761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Espinasse, B., Basedow, S., Schultes, S., Zhou, M., Berline, L., and Carlotti, F. 2018. Conditions for assessing zooplankton abundance with LOPC in coastal waters. Progress in Oceanography, 163: 260–270.</w:t>
      </w:r>
    </w:p>
    <w:p w14:paraId="1F17C8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Everett, J. D., Baird, M. E., Oke, P. R., and Suthers, I. M. 2012. An avenue of eddies: Quantifying the biophysical properties of mesoscale eddies in the Tasman Sea. Geophysical Research Letters, 39: 5.</w:t>
      </w:r>
    </w:p>
    <w:p w14:paraId="6E691A7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Everett, J. D., Baird, M. E., Roughan, M., Suthers, I. M., and Doblin, M. A. 2014. Relative impact of seasonal and oceanographic drivers on surface chlorophyll a along a Western Boundary Current. Progress in Oceanography, 120: 340–351.</w:t>
      </w:r>
    </w:p>
    <w:p w14:paraId="5129D07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Fiedler, P. C., and Bernard, H. J. 1987. Tuna aggregation and feeding near fronts observed in satellite imagery. Continental Shelf Research, 7: 871–881.</w:t>
      </w:r>
    </w:p>
    <w:p w14:paraId="4C2FB27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5CDE20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GEBCO Bathymetric Compilation Group. 2019. The GEBCO_2019 Grid - a continuous terrain model of the global oceans and land.</w:t>
      </w:r>
    </w:p>
    <w:p w14:paraId="50805BA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Guiet, J., Poggiale, J.-C., and Maury, O. 2016. Modelling the community size-spectrum: recent developments and new directions. Ecological Modelling, 337: 4–14.</w:t>
      </w:r>
    </w:p>
    <w:p w14:paraId="6747FF3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Heneghan, R. F., Hatton, I. A., and Galbraith, E. D. 2019. Climate change impacts on marine ecosystems through the lens of the size spectrum. Emerging Topics in Life Sciences, 3: 233–243.</w:t>
      </w:r>
    </w:p>
    <w:p w14:paraId="50169EA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Herman, A. W. 1992. Design and calibration of a new optical plankton counter capable of sizing small zooplankton. Deep Sea Research Part A. Oceanographic Research Papers, 39: 395–415.</w:t>
      </w:r>
    </w:p>
    <w:p w14:paraId="0ED10C9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Hobday, A. J., and Hartmann, K. 2006. Near real-time spatial management based on habitat predictions for a longline bycatch species. Fisheries Management and Ecology, 13: 365–380.</w:t>
      </w:r>
    </w:p>
    <w:p w14:paraId="04DCBED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239325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Hu, D., Wu, L., Cai, W., Gupta, A. S., Ganachaud, A., Qiu, B., Gordon, A. L., </w:t>
      </w:r>
      <w:r w:rsidRPr="00B70E23">
        <w:rPr>
          <w:rFonts w:asciiTheme="minorHAnsi" w:hAnsiTheme="minorHAnsi" w:cstheme="minorHAnsi"/>
          <w:i/>
          <w:iCs/>
        </w:rPr>
        <w:t>et al.</w:t>
      </w:r>
      <w:r w:rsidRPr="00B70E23">
        <w:rPr>
          <w:rFonts w:asciiTheme="minorHAnsi" w:hAnsiTheme="minorHAnsi" w:cstheme="minorHAnsi"/>
        </w:rPr>
        <w:t xml:space="preserve"> 2015. Pacific western boundary currents and their roles in climate. Nature, 522: 299–308. Nature Publishing Group.</w:t>
      </w:r>
    </w:p>
    <w:p w14:paraId="5F10FF6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Irigoien, X., Fernandes, J. A., Grosjean, P., Denis, K., Albaina, A., and Santos, M. 2009. Spring zooplankton distribution in the Bay of Biscay from 1998 to 2006 in relation with anchovy recruitment. Journal of Plankton Research, 31: 1–17.</w:t>
      </w:r>
    </w:p>
    <w:p w14:paraId="2A22DC9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Kelly, P., Clementson, L., Davies, C., Corney, S., and Swadling, K. 2016. Zooplankton responses to increasing sea surface temperatures in the southeastern Australia global marine hotspot. Estuarine, Coastal and Shelf Science, 180: 242–257.</w:t>
      </w:r>
    </w:p>
    <w:p w14:paraId="1675ACAE"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Kerr, S. R., and Dickie, L. M. 2001. The biomass spectrum: a predator-prey theory of aquatic production. Columbia University Press.</w:t>
      </w:r>
    </w:p>
    <w:p w14:paraId="3B6E538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Krupica, K. L., Sprules, W. G., and Herman, A. W. 2012. The utility of body size indices derived from optical plankton counter data for the characterization of marine zooplankton assemblages. Continental Shelf Research, 36: 29–40.</w:t>
      </w:r>
    </w:p>
    <w:p w14:paraId="1287EE8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Lucas, A. J., Dupont, C. L., Tai, V., Largier, J. L., Palenik, B., and Franks, P. J. S. 2011. The green ribbon: Multiscale physical control of phytoplankton productivity and community structure over a narrow continental shelf. Limnology and Oceanography, 56: 611–626.</w:t>
      </w:r>
    </w:p>
    <w:p w14:paraId="03D5EA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Maia, H. A., Morais, R. A., Quimbayo, J. P., Dias, M. S., Sampaio, C. L. S., Horta, P. A., Ferreira, C. E. L., </w:t>
      </w:r>
      <w:r w:rsidRPr="00B70E23">
        <w:rPr>
          <w:rFonts w:asciiTheme="minorHAnsi" w:hAnsiTheme="minorHAnsi" w:cstheme="minorHAnsi"/>
          <w:i/>
          <w:iCs/>
        </w:rPr>
        <w:t>et al.</w:t>
      </w:r>
      <w:r w:rsidRPr="00B70E23">
        <w:rPr>
          <w:rFonts w:asciiTheme="minorHAnsi" w:hAnsiTheme="minorHAnsi" w:cstheme="minorHAnsi"/>
        </w:rPr>
        <w:t xml:space="preserve"> 2018. Spatial patterns and drivers of fish and benthic reef communities at São Tomé Island, Tropical Eastern Atlantic. Marine Ecology, 39: e12520.</w:t>
      </w:r>
    </w:p>
    <w:p w14:paraId="409086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Malan, N., Archer, M., Roughan, M., Cetina-Heredia, P., Hemming, M., Rocha, C., Schaeffer, A., </w:t>
      </w:r>
      <w:r w:rsidRPr="00B70E23">
        <w:rPr>
          <w:rFonts w:asciiTheme="minorHAnsi" w:hAnsiTheme="minorHAnsi" w:cstheme="minorHAnsi"/>
          <w:i/>
          <w:iCs/>
        </w:rPr>
        <w:t>et al.</w:t>
      </w:r>
      <w:r w:rsidRPr="00B70E23">
        <w:rPr>
          <w:rFonts w:asciiTheme="minorHAnsi" w:hAnsiTheme="minorHAnsi" w:cstheme="minorHAnsi"/>
        </w:rPr>
        <w:t xml:space="preserve"> 2020. Eddy-Driven Cross-Shelf Transport in the East Australian Current Separation Zone. Journal of Geophysical Research: Oceans, 125: e2019JC015613.</w:t>
      </w:r>
    </w:p>
    <w:p w14:paraId="038ADA6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Schultes, S., Jackson, G. A., and Lopes, R. M. 2013. Plankton and seston size spectra estimated by the LOPC and ZooScan in the Abrolhos Bank ecosystem (SE Atlantic). Continental Shelf Research, 70: 74–87.</w:t>
      </w:r>
    </w:p>
    <w:p w14:paraId="00E9BFE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Lopes, R. M., and Jackson, G. A. 2015. Estimating zooplankton vertical distribution from combined LOPC and ZooScan observations on the Brazilian Coast. Marine Biology, 162: 2171–2186.</w:t>
      </w:r>
    </w:p>
    <w:p w14:paraId="22736E3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Mata, M. M., Wijffels, S. E., Church, J. A., and Tomczak, M. 2006. Eddy shedding and energy conversions in the East Australian Current. Journal of Geophysical Research: Oceans, 111.</w:t>
      </w:r>
    </w:p>
    <w:p w14:paraId="4156F18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Moore, S. K., and Suthers, I. M. 2006. Evaluation and correction of subresolved particles by the optical plankton counter in three Australian estuaries with pristine to highly modified catchments. Journal of Geophysical Research: Oceans, 111.</w:t>
      </w:r>
    </w:p>
    <w:p w14:paraId="3F7D39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420557B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201FDB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Oke, P. R., and Middleton, J. H. 2001. Nutrient enrichment off Port Stephens: the role of the East Australian Current. Continental Shelf Research, 21: 587–606.</w:t>
      </w:r>
    </w:p>
    <w:p w14:paraId="016E215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Oke, P. R., Roughan, M., Cetina-Heredia, P., Pilo, G. S., Ridgway, K. R., Rykova, T., Archer, M. R., </w:t>
      </w:r>
      <w:r w:rsidRPr="00B70E23">
        <w:rPr>
          <w:rFonts w:asciiTheme="minorHAnsi" w:hAnsiTheme="minorHAnsi" w:cstheme="minorHAnsi"/>
          <w:i/>
          <w:iCs/>
        </w:rPr>
        <w:t>et al.</w:t>
      </w:r>
      <w:r w:rsidRPr="00B70E23">
        <w:rPr>
          <w:rFonts w:asciiTheme="minorHAnsi" w:hAnsiTheme="minorHAnsi" w:cstheme="minorHAnsi"/>
        </w:rPr>
        <w:t xml:space="preserve"> 2019. Revisiting the circulation of the East Australian Current: Its path, separation, and eddy field. Progress in Oceanography, 176: 102139.</w:t>
      </w:r>
    </w:p>
    <w:p w14:paraId="7902606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Pauly, D., Christensen, V., Guénette, S., Pitcher, T. J., Sumaila, U. R., Walters, C. J., Watson, R., </w:t>
      </w:r>
      <w:r w:rsidRPr="00B70E23">
        <w:rPr>
          <w:rFonts w:asciiTheme="minorHAnsi" w:hAnsiTheme="minorHAnsi" w:cstheme="minorHAnsi"/>
          <w:i/>
          <w:iCs/>
        </w:rPr>
        <w:t>et al.</w:t>
      </w:r>
      <w:r w:rsidRPr="00B70E23">
        <w:rPr>
          <w:rFonts w:asciiTheme="minorHAnsi" w:hAnsiTheme="minorHAnsi" w:cstheme="minorHAnsi"/>
        </w:rPr>
        <w:t xml:space="preserve"> 2002. Towards sustainability in world fisheries. Nature, 418: 689–695. Nature Publishing Group.</w:t>
      </w:r>
    </w:p>
    <w:p w14:paraId="6B39EA3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DA79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036774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Reese, D. C., O’Malley, R. T., Brodeur, R. D., and Churnside, J. H. 2011. Epipelagic fish distributions in relation to thermal fronts in a coastal upwelling system using high-resolution remote-sensing techniques. ICES Journal of Marine Science, 68: 1865–1874. Oxford Academic.</w:t>
      </w:r>
    </w:p>
    <w:p w14:paraId="32E5E7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Revill, A. T., Young, J. W., and Lansdell, M. 2009. Stable isotopic evidence for trophic groupings and bio-regionalization of predators and their prey in oceanic waters off eastern Australia. Marine Biology, 156: 1241–1253.</w:t>
      </w:r>
    </w:p>
    <w:p w14:paraId="38DD83D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Richardson, A. J. 2008. In hot water: zooplankton and climate change. ICES Journal of Marine Science, 65: 279–295.</w:t>
      </w:r>
    </w:p>
    <w:p w14:paraId="25187A3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Ridgway, K. R., and Dunn, J. R. 2003. Mesoscale structure of the mean East Australian Current System and its relationship with topography. Progress in Oceanography, 56: 189–222.</w:t>
      </w:r>
    </w:p>
    <w:p w14:paraId="3715946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Rossi, V., Schaeffer, A., Wood, J., Galibert, G., Morris, B., Sudre, J., Roughan, M., </w:t>
      </w:r>
      <w:r w:rsidRPr="00B70E23">
        <w:rPr>
          <w:rFonts w:asciiTheme="minorHAnsi" w:hAnsiTheme="minorHAnsi" w:cstheme="minorHAnsi"/>
          <w:i/>
          <w:iCs/>
        </w:rPr>
        <w:t>et al.</w:t>
      </w:r>
      <w:r w:rsidRPr="00B70E2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51EA258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Roughan, M., and Middleton, J. H. 2002. A comparison of observed upwelling mechanisms off the east coast of Australia. Continental Shelf Research, 22: 2551–2572.</w:t>
      </w:r>
    </w:p>
    <w:p w14:paraId="1EAD9EA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Sabatès, A., Gili, J. M., and Pagès, F. 1989. Relationship between zooplankton distribution, geographic characteristics and hydrographic patterns off the Catalan coast (Western Mediterranean). Marine Biology, 103: 153–159.</w:t>
      </w:r>
    </w:p>
    <w:p w14:paraId="05AC4FE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Morris, B. D. 2013. Cross-shelf dynamics in a western boundary current regime: Implications for upwelling. Journal of Physical Oceanography, 44: 2812–2813.</w:t>
      </w:r>
    </w:p>
    <w:p w14:paraId="3E810AB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785974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and Roughan, M. 2015. Influence of a western boundary current on shelf dynamics and upwelling from repeat glider deployments. Geophysical Research Letters, 42: 121–128.</w:t>
      </w:r>
    </w:p>
    <w:p w14:paraId="5B09557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Seager, R., and Simpson, I. R. 2016. Western boundary currents and climate change. Journal of Geophysical Research: Oceans, 121: 7212–7214.</w:t>
      </w:r>
    </w:p>
    <w:p w14:paraId="1021560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Sourisseau, M., and Carlotti, F. 2006. Spatial distribution of zooplankton size spectra on the French continental shelf of the Bay of Biscay during spring 2000 and 2001. Journal of Geophysical Research: Oceans, 111.</w:t>
      </w:r>
    </w:p>
    <w:p w14:paraId="69EE3E8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Sprules, W. G., and Barth, L. E. 2015. Surfing the biomass size spectrum: some remarks on history, theory, and application. Canadian Journal of Fisheries and Aquatic Sciences, 73: 477–495. NRC Research Press.</w:t>
      </w:r>
    </w:p>
    <w:p w14:paraId="73E1C82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Sun, C., Feng, M., Matear, R. J., Chamberlain, M. A., Craig, P., Ridgway, K. R., and Schiller, A. 2012. Marine Downscaling of a Future Climate Scenario for Australian Boundary Currents. Journal of Climate, 25: 2947–2962.</w:t>
      </w:r>
    </w:p>
    <w:p w14:paraId="37C7D3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080FD86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Suthers, I. M., Everett, J. D., Roughan, M., Young, J. W., Oke, P. R., Condie, S. A., Hartog, J. R., </w:t>
      </w:r>
      <w:r w:rsidRPr="00B70E23">
        <w:rPr>
          <w:rFonts w:asciiTheme="minorHAnsi" w:hAnsiTheme="minorHAnsi" w:cstheme="minorHAnsi"/>
          <w:i/>
          <w:iCs/>
        </w:rPr>
        <w:t>et al.</w:t>
      </w:r>
      <w:r w:rsidRPr="00B70E23">
        <w:rPr>
          <w:rFonts w:asciiTheme="minorHAnsi" w:hAnsiTheme="minorHAnsi" w:cstheme="minorHAnsi"/>
        </w:rPr>
        <w:t xml:space="preserve"> 2011. The strengthening East Australian Current, its eddies and biological effects - an introduction and overview. Deep-Sea Research Part II-Topical Studies in Oceanography, 58: 538–546.</w:t>
      </w:r>
    </w:p>
    <w:p w14:paraId="62EECC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7E1DA5D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Truong, L., Suthers, I. M., Cruz, D. O., and Smith, J. A. 2017. Plankton supports the majority of fish biomass on temperate rocky reefs. Marine Biology, 164: 12.</w:t>
      </w:r>
    </w:p>
    <w:p w14:paraId="5270CC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Tsukamoto, K., and Miller, M. J. 2020. The mysterious feeding ecology of leptocephali: a unique strategy of consuming marine snow materials. Fisheries Science. https://doi.org/10.1007/s12562-020-01477-3 (Accessed 14 December 2020).</w:t>
      </w:r>
    </w:p>
    <w:p w14:paraId="4C53D45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Turner, J. T., and Dagg, M. J. 1983. Vertical Distributions of Continental Shelf Zooplankton in Stratified and Isothermal Waters. Biological Oceanography, 3: 1–40.</w:t>
      </w:r>
    </w:p>
    <w:p w14:paraId="4706235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Vandromme, P., Nogueira, E., Huret, M., Lopez-Urrutia, Á., González, G. G.-N., Sourisseau, M., and Petitgas, P. 2014. Springtime zooplankton size structure over the continental shelf of the Bay of Biscay. Ocean Science, 10: 821–835.</w:t>
      </w:r>
    </w:p>
    <w:p w14:paraId="51858AC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Vidondo, B., Prairie, Y. T., Blanco, J. M., and Duarte, C. M. 1997. Some aspects of the analysis of size spectra in aquatic ecology. Limnology and Oceanography, 42: 184–192.</w:t>
      </w:r>
    </w:p>
    <w:p w14:paraId="0B28EE0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Wallis, J. R., Swadling, K. M., Everett, J. D., Suthers, I. M., Jones, H. J., Buchanan, P. J., Crawford, C. M., </w:t>
      </w:r>
      <w:r w:rsidRPr="00B70E23">
        <w:rPr>
          <w:rFonts w:asciiTheme="minorHAnsi" w:hAnsiTheme="minorHAnsi" w:cstheme="minorHAnsi"/>
          <w:i/>
          <w:iCs/>
        </w:rPr>
        <w:t>et al.</w:t>
      </w:r>
      <w:r w:rsidRPr="00B70E2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3C4022D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White, E. P., Ernest, S. K. M., Kerkhoff, A. J., and Enquist, B. J. 2007. Relationships between body size and abundance in ecology. Trends in Ecology &amp; Evolution, 22: 323–330.</w:t>
      </w:r>
    </w:p>
    <w:p w14:paraId="0385509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Wickham, H. 2011. ggplot2. WIREs Computational Statistics, 3: 180–185.</w:t>
      </w:r>
    </w:p>
    <w:p w14:paraId="2C71C3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2370FD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Wu, L., Cai, W., Zhang, L., Nakamura, H., Timmermann, A., Joyce, T., McPhaden, M. J., </w:t>
      </w:r>
      <w:r w:rsidRPr="00B70E23">
        <w:rPr>
          <w:rFonts w:asciiTheme="minorHAnsi" w:hAnsiTheme="minorHAnsi" w:cstheme="minorHAnsi"/>
          <w:i/>
          <w:iCs/>
        </w:rPr>
        <w:t>et al.</w:t>
      </w:r>
      <w:r w:rsidRPr="00B70E23">
        <w:rPr>
          <w:rFonts w:asciiTheme="minorHAnsi" w:hAnsiTheme="minorHAnsi" w:cstheme="minorHAnsi"/>
        </w:rPr>
        <w:t xml:space="preserve"> 2012. Enhanced warming over the global subtropical western boundary currents. Nature Climate Change, 2: 161–166. Nature Publishing Group.</w:t>
      </w:r>
    </w:p>
    <w:p w14:paraId="40C50D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Yamamoto, T., and Nishizawa, S. 1986. Small-scale zooplankton aggregations at the front of a Kuroshio warm-core ring. Deep Sea Research Part A. Oceanographic Research Papers, 33: 1729–1740.</w:t>
      </w:r>
    </w:p>
    <w:p w14:paraId="629CBB9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Zhou, M., Carlotti, F., and Zhu, Y. 2010. A size-spectrum zooplankton closure model for ecosystem modelling. Journal of Plankton Research, 32: 1147–1165.</w:t>
      </w:r>
    </w:p>
    <w:p w14:paraId="67B01510" w14:textId="5BB33A80" w:rsidR="003A22DD" w:rsidRPr="00B70E23" w:rsidRDefault="00232BF7" w:rsidP="00B70E23">
      <w:pPr>
        <w:spacing w:line="360" w:lineRule="auto"/>
        <w:rPr>
          <w:rFonts w:asciiTheme="minorHAnsi" w:hAnsiTheme="minorHAnsi" w:cstheme="minorHAnsi"/>
          <w:sz w:val="22"/>
          <w:szCs w:val="22"/>
          <w:lang w:val="en-AU"/>
        </w:rPr>
      </w:pPr>
      <w:r w:rsidRPr="00B70E2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yden Schilling" w:date="2020-12-14T11:58:00Z" w:initials="HS">
    <w:p w14:paraId="79086EEE" w14:textId="4F8C8AA7" w:rsidR="0099107F" w:rsidRDefault="0099107F">
      <w:pPr>
        <w:pStyle w:val="CommentText"/>
      </w:pPr>
      <w:r>
        <w:rPr>
          <w:rStyle w:val="CommentReference"/>
        </w:rPr>
        <w:annotationRef/>
      </w:r>
      <w:r>
        <w:t>Not re-done</w:t>
      </w:r>
    </w:p>
  </w:comment>
  <w:comment w:id="11" w:author="Hayden Schilling" w:date="2020-12-13T14:55:00Z" w:initials="HS">
    <w:p w14:paraId="65A150F0" w14:textId="1203E648" w:rsidR="00776778" w:rsidRDefault="00776778">
      <w:pPr>
        <w:pStyle w:val="CommentText"/>
      </w:pPr>
      <w:r>
        <w:rPr>
          <w:rStyle w:val="CommentReference"/>
        </w:rPr>
        <w:annotationRef/>
      </w:r>
      <w:r>
        <w:t>Are Eastern Currents just as important? My lack of oceanography is showing…</w:t>
      </w:r>
    </w:p>
  </w:comment>
  <w:comment w:id="14" w:author="Hayden Schilling" w:date="2020-12-14T14:35:00Z" w:initials="HS">
    <w:p w14:paraId="5753FC86" w14:textId="7F269285" w:rsidR="00BA5F06" w:rsidRDefault="00BA5F06">
      <w:pPr>
        <w:pStyle w:val="CommentText"/>
      </w:pPr>
      <w:r>
        <w:rPr>
          <w:rStyle w:val="CommentReference"/>
        </w:rPr>
        <w:annotationRef/>
      </w:r>
      <w:r>
        <w:rPr>
          <w:rStyle w:val="CommentReference"/>
        </w:rPr>
        <w:t>I think this section could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086EEE" w15:done="0"/>
  <w15:commentEx w15:paraId="65A150F0" w15:done="0"/>
  <w15:commentEx w15:paraId="5753FC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1D1D7" w16cex:dateUtc="2020-12-14T00:58:00Z"/>
  <w16cex:commentExtensible w16cex:durableId="2380A9D2" w16cex:dateUtc="2020-12-13T03:55:00Z"/>
  <w16cex:commentExtensible w16cex:durableId="2381F6BC" w16cex:dateUtc="2020-12-14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086EEE" w16cid:durableId="2381D1D7"/>
  <w16cid:commentId w16cid:paraId="65A150F0" w16cid:durableId="2380A9D2"/>
  <w16cid:commentId w16cid:paraId="5753FC86" w16cid:durableId="2381F6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050C5" w14:textId="77777777" w:rsidR="006E4F4E" w:rsidRDefault="006E4F4E" w:rsidP="000379AB">
      <w:r>
        <w:separator/>
      </w:r>
    </w:p>
  </w:endnote>
  <w:endnote w:type="continuationSeparator" w:id="0">
    <w:p w14:paraId="409ED435" w14:textId="77777777" w:rsidR="006E4F4E" w:rsidRDefault="006E4F4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776778" w:rsidRDefault="0077677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776778" w:rsidRDefault="00776778"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84B3B" w14:textId="77777777" w:rsidR="006E4F4E" w:rsidRDefault="006E4F4E" w:rsidP="000379AB">
      <w:r>
        <w:separator/>
      </w:r>
    </w:p>
  </w:footnote>
  <w:footnote w:type="continuationSeparator" w:id="0">
    <w:p w14:paraId="376DDB4C" w14:textId="77777777" w:rsidR="006E4F4E" w:rsidRDefault="006E4F4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76778" w:rsidRDefault="00776778"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yden Schilling">
    <w15:presenceInfo w15:providerId="None" w15:userId="Hayden Schilling"/>
  </w15:person>
  <w15:person w15:author="Iain Suthers">
    <w15:presenceInfo w15:providerId="None" w15:userId="Iain Suthers"/>
  </w15:person>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E4A"/>
    <w:rsid w:val="00014258"/>
    <w:rsid w:val="00016AC5"/>
    <w:rsid w:val="00016F07"/>
    <w:rsid w:val="000202B2"/>
    <w:rsid w:val="000265DC"/>
    <w:rsid w:val="00030FF6"/>
    <w:rsid w:val="00031829"/>
    <w:rsid w:val="00037551"/>
    <w:rsid w:val="000379AB"/>
    <w:rsid w:val="0004013A"/>
    <w:rsid w:val="000406A0"/>
    <w:rsid w:val="00041004"/>
    <w:rsid w:val="0004340E"/>
    <w:rsid w:val="00044EBD"/>
    <w:rsid w:val="00045920"/>
    <w:rsid w:val="00046E7A"/>
    <w:rsid w:val="0005071E"/>
    <w:rsid w:val="00056422"/>
    <w:rsid w:val="000610B8"/>
    <w:rsid w:val="00063B54"/>
    <w:rsid w:val="00065806"/>
    <w:rsid w:val="00071284"/>
    <w:rsid w:val="00071EC6"/>
    <w:rsid w:val="0007414F"/>
    <w:rsid w:val="00077949"/>
    <w:rsid w:val="00077AAF"/>
    <w:rsid w:val="00077CDD"/>
    <w:rsid w:val="000808FA"/>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28B"/>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6354"/>
    <w:rsid w:val="00167611"/>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5056"/>
    <w:rsid w:val="001F3A18"/>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3202"/>
    <w:rsid w:val="00243405"/>
    <w:rsid w:val="00244761"/>
    <w:rsid w:val="0024589D"/>
    <w:rsid w:val="0025013B"/>
    <w:rsid w:val="00250988"/>
    <w:rsid w:val="00250C10"/>
    <w:rsid w:val="00253C14"/>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1963"/>
    <w:rsid w:val="002E1FC2"/>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C7B33"/>
    <w:rsid w:val="003D311B"/>
    <w:rsid w:val="003D5788"/>
    <w:rsid w:val="003D57AB"/>
    <w:rsid w:val="003E012B"/>
    <w:rsid w:val="003E4CBD"/>
    <w:rsid w:val="003E660A"/>
    <w:rsid w:val="003F0C59"/>
    <w:rsid w:val="003F199B"/>
    <w:rsid w:val="003F1E6F"/>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1C2"/>
    <w:rsid w:val="00445C7E"/>
    <w:rsid w:val="00446080"/>
    <w:rsid w:val="004470C4"/>
    <w:rsid w:val="00447ABF"/>
    <w:rsid w:val="00450CBE"/>
    <w:rsid w:val="004529AC"/>
    <w:rsid w:val="00455559"/>
    <w:rsid w:val="00460966"/>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0EEA"/>
    <w:rsid w:val="00562C9F"/>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632D"/>
    <w:rsid w:val="005F6BFD"/>
    <w:rsid w:val="005F7ACD"/>
    <w:rsid w:val="005F7D20"/>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4F4E"/>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96B"/>
    <w:rsid w:val="007A1FD2"/>
    <w:rsid w:val="007A2233"/>
    <w:rsid w:val="007A3AC3"/>
    <w:rsid w:val="007A68ED"/>
    <w:rsid w:val="007A763C"/>
    <w:rsid w:val="007B2C01"/>
    <w:rsid w:val="007B4703"/>
    <w:rsid w:val="007B4B93"/>
    <w:rsid w:val="007C0CBD"/>
    <w:rsid w:val="007C6749"/>
    <w:rsid w:val="007C7D4A"/>
    <w:rsid w:val="007D0191"/>
    <w:rsid w:val="007D2CB5"/>
    <w:rsid w:val="007D4649"/>
    <w:rsid w:val="007D707C"/>
    <w:rsid w:val="007E03B4"/>
    <w:rsid w:val="007E0955"/>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3D9"/>
    <w:rsid w:val="00843C1A"/>
    <w:rsid w:val="00847D92"/>
    <w:rsid w:val="00850CE2"/>
    <w:rsid w:val="008548BE"/>
    <w:rsid w:val="00855B07"/>
    <w:rsid w:val="00855F3F"/>
    <w:rsid w:val="00857D1C"/>
    <w:rsid w:val="00861A20"/>
    <w:rsid w:val="00861C16"/>
    <w:rsid w:val="00864237"/>
    <w:rsid w:val="00864A56"/>
    <w:rsid w:val="00865E62"/>
    <w:rsid w:val="008669A2"/>
    <w:rsid w:val="00866BC8"/>
    <w:rsid w:val="00867A23"/>
    <w:rsid w:val="008708AA"/>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4A53"/>
    <w:rsid w:val="00A4501C"/>
    <w:rsid w:val="00A47773"/>
    <w:rsid w:val="00A47FEA"/>
    <w:rsid w:val="00A510E4"/>
    <w:rsid w:val="00A569CF"/>
    <w:rsid w:val="00A57D84"/>
    <w:rsid w:val="00A63423"/>
    <w:rsid w:val="00A65AFE"/>
    <w:rsid w:val="00A667CA"/>
    <w:rsid w:val="00A719BF"/>
    <w:rsid w:val="00A73321"/>
    <w:rsid w:val="00A7601B"/>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0539"/>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475A"/>
    <w:rsid w:val="00C364FC"/>
    <w:rsid w:val="00C375CE"/>
    <w:rsid w:val="00C37F5F"/>
    <w:rsid w:val="00C4148D"/>
    <w:rsid w:val="00C4213E"/>
    <w:rsid w:val="00C42E06"/>
    <w:rsid w:val="00C43309"/>
    <w:rsid w:val="00C44347"/>
    <w:rsid w:val="00C445BE"/>
    <w:rsid w:val="00C45A99"/>
    <w:rsid w:val="00C46EC3"/>
    <w:rsid w:val="00C4769C"/>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99A"/>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5486"/>
    <w:rsid w:val="00E36C52"/>
    <w:rsid w:val="00E37A7A"/>
    <w:rsid w:val="00E418CB"/>
    <w:rsid w:val="00E425AA"/>
    <w:rsid w:val="00E427F1"/>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42</Pages>
  <Words>59736</Words>
  <Characters>340501</Characters>
  <Application>Microsoft Office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27</cp:revision>
  <cp:lastPrinted>2020-04-28T00:41:00Z</cp:lastPrinted>
  <dcterms:created xsi:type="dcterms:W3CDTF">2020-12-13T01:44:00Z</dcterms:created>
  <dcterms:modified xsi:type="dcterms:W3CDTF">2020-12-14T03:40:00Z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id="SjVsuMYS"/&gt;&lt;style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