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F17B5" w14:textId="431AA7B7" w:rsidR="00922E04" w:rsidRPr="00F15D89" w:rsidRDefault="00922E04" w:rsidP="00922E04">
      <w:pPr>
        <w:spacing w:line="360" w:lineRule="auto"/>
        <w:rPr>
          <w:rFonts w:asciiTheme="minorHAnsi" w:hAnsiTheme="minorHAnsi" w:cstheme="minorHAnsi"/>
          <w:b/>
          <w:bCs/>
          <w:lang w:val="en-AU"/>
        </w:rPr>
      </w:pPr>
      <w:r w:rsidRPr="00F15D89">
        <w:rPr>
          <w:rFonts w:asciiTheme="minorHAnsi" w:hAnsiTheme="minorHAnsi" w:cstheme="minorHAnsi"/>
          <w:b/>
          <w:bCs/>
          <w:lang w:val="en-AU"/>
        </w:rPr>
        <w:t>Supplementary Material</w:t>
      </w:r>
      <w:ins w:id="0" w:author="Hayden Schilling" w:date="2021-05-04T14:50:00Z">
        <w:r w:rsidR="00A36E93">
          <w:rPr>
            <w:rFonts w:asciiTheme="minorHAnsi" w:hAnsiTheme="minorHAnsi" w:cstheme="minorHAnsi"/>
            <w:b/>
            <w:bCs/>
            <w:lang w:val="en-AU"/>
          </w:rPr>
          <w:t xml:space="preserve"> for Schil</w:t>
        </w:r>
      </w:ins>
      <w:ins w:id="1" w:author="Hayden Schilling" w:date="2021-05-04T14:51:00Z">
        <w:r w:rsidR="00A36E93">
          <w:rPr>
            <w:rFonts w:asciiTheme="minorHAnsi" w:hAnsiTheme="minorHAnsi" w:cstheme="minorHAnsi"/>
            <w:b/>
            <w:bCs/>
            <w:lang w:val="en-AU"/>
          </w:rPr>
          <w:t>ling et al,</w:t>
        </w:r>
      </w:ins>
    </w:p>
    <w:p w14:paraId="0DFD392C" w14:textId="77777777" w:rsidR="00922E04" w:rsidRDefault="00922E04" w:rsidP="00922E04">
      <w:pPr>
        <w:spacing w:line="360" w:lineRule="auto"/>
        <w:rPr>
          <w:rFonts w:asciiTheme="minorHAnsi" w:hAnsiTheme="minorHAnsi" w:cstheme="minorHAnsi"/>
          <w:lang w:val="en-AU"/>
        </w:rPr>
      </w:pPr>
    </w:p>
    <w:p w14:paraId="46870C39" w14:textId="229BAC1F" w:rsidR="00922E04" w:rsidRPr="00F15D89" w:rsidRDefault="00922E04" w:rsidP="00922E04">
      <w:pPr>
        <w:spacing w:line="360" w:lineRule="auto"/>
        <w:rPr>
          <w:rFonts w:asciiTheme="minorHAnsi" w:hAnsiTheme="minorHAnsi" w:cstheme="minorHAnsi"/>
          <w:lang w:val="en-AU"/>
        </w:rPr>
      </w:pPr>
      <w:del w:id="2" w:author="Hayden Schilling" w:date="2021-04-20T08:37:00Z">
        <w:r w:rsidDel="00555CC6">
          <w:rPr>
            <w:noProof/>
            <w:sz w:val="16"/>
            <w:szCs w:val="16"/>
          </w:rPr>
          <w:drawing>
            <wp:inline distT="0" distB="0" distL="0" distR="0" wp14:anchorId="2DDE0391" wp14:editId="22B27128">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6"/>
                      <a:stretch>
                        <a:fillRect/>
                      </a:stretch>
                    </pic:blipFill>
                    <pic:spPr>
                      <a:xfrm>
                        <a:off x="0" y="0"/>
                        <a:ext cx="4462495" cy="5110200"/>
                      </a:xfrm>
                      <a:prstGeom prst="rect">
                        <a:avLst/>
                      </a:prstGeom>
                    </pic:spPr>
                  </pic:pic>
                </a:graphicData>
              </a:graphic>
            </wp:inline>
          </w:drawing>
        </w:r>
      </w:del>
      <w:ins w:id="3" w:author="Hayden Schilling" w:date="2021-04-20T08:37:00Z">
        <w:r w:rsidR="00555CC6">
          <w:rPr>
            <w:rFonts w:asciiTheme="minorHAnsi" w:hAnsiTheme="minorHAnsi" w:cstheme="minorHAnsi"/>
            <w:noProof/>
            <w:lang w:val="en-AU"/>
          </w:rPr>
          <w:drawing>
            <wp:inline distT="0" distB="0" distL="0" distR="0" wp14:anchorId="6A027B65" wp14:editId="6490D080">
              <wp:extent cx="4459605" cy="5106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59605" cy="5106670"/>
                      </a:xfrm>
                      <a:prstGeom prst="rect">
                        <a:avLst/>
                      </a:prstGeom>
                      <a:noFill/>
                      <a:ln>
                        <a:noFill/>
                      </a:ln>
                    </pic:spPr>
                  </pic:pic>
                </a:graphicData>
              </a:graphic>
            </wp:inline>
          </w:drawing>
        </w:r>
      </w:ins>
    </w:p>
    <w:p w14:paraId="45ECCC3C" w14:textId="060D804A" w:rsidR="00922E04" w:rsidRDefault="00922E04" w:rsidP="00922E04">
      <w:pPr>
        <w:spacing w:line="360" w:lineRule="auto"/>
        <w:rPr>
          <w:rFonts w:asciiTheme="minorHAnsi" w:hAnsiTheme="minorHAnsi" w:cstheme="minorHAnsi"/>
          <w:lang w:val="en-AU"/>
        </w:rPr>
      </w:pPr>
      <w:r w:rsidRPr="00B931AB">
        <w:rPr>
          <w:rFonts w:asciiTheme="minorHAnsi" w:hAnsiTheme="minorHAnsi" w:cstheme="minorHAnsi"/>
          <w:b/>
          <w:bCs/>
          <w:lang w:val="en-AU"/>
        </w:rPr>
        <w:t>Figure S1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Pr>
          <w:rFonts w:asciiTheme="minorHAnsi" w:hAnsiTheme="minorHAnsi" w:cstheme="minorHAnsi"/>
          <w:lang w:val="en-AU"/>
        </w:rPr>
        <w:t xml:space="preserve"> (mg m</w:t>
      </w:r>
      <w:r>
        <w:rPr>
          <w:rFonts w:asciiTheme="minorHAnsi" w:hAnsiTheme="minorHAnsi" w:cstheme="minorHAnsi"/>
          <w:vertAlign w:val="superscript"/>
          <w:lang w:val="en-AU"/>
        </w:rPr>
        <w:t>-3</w:t>
      </w:r>
      <w:r>
        <w:rPr>
          <w:rFonts w:asciiTheme="minorHAnsi" w:hAnsiTheme="minorHAnsi" w:cstheme="minorHAnsi"/>
          <w:lang w:val="en-AU"/>
        </w:rPr>
        <w:t>) in the region during our study showing low amounts of Chlorophyll at all the transect sites (black lines) during our study.</w:t>
      </w:r>
      <w:ins w:id="4" w:author="Hayden Schilling" w:date="2021-04-20T08:37:00Z">
        <w:r w:rsidR="00555CC6">
          <w:rPr>
            <w:rFonts w:asciiTheme="minorHAnsi" w:hAnsiTheme="minorHAnsi" w:cstheme="minorHAnsi"/>
            <w:lang w:val="en-AU"/>
          </w:rPr>
          <w:t xml:space="preserve"> Black contour lines connect areas of equal sea surface height anomaly.</w:t>
        </w:r>
      </w:ins>
    </w:p>
    <w:p w14:paraId="2863F85C" w14:textId="77777777" w:rsidR="00922E04" w:rsidRDefault="00922E04" w:rsidP="00922E04">
      <w:pPr>
        <w:spacing w:line="360" w:lineRule="auto"/>
        <w:rPr>
          <w:rFonts w:asciiTheme="minorHAnsi" w:hAnsiTheme="minorHAnsi" w:cstheme="minorHAnsi"/>
          <w:lang w:val="en-AU"/>
        </w:rPr>
      </w:pPr>
      <w:r>
        <w:rPr>
          <w:rFonts w:asciiTheme="minorHAnsi" w:hAnsiTheme="minorHAnsi" w:cstheme="minorHAnsi"/>
          <w:lang w:val="en-AU"/>
        </w:rPr>
        <w:br w:type="page"/>
      </w:r>
    </w:p>
    <w:p w14:paraId="1E3B9DBE" w14:textId="77777777" w:rsidR="00922E04" w:rsidRPr="00F15D89" w:rsidRDefault="00922E04" w:rsidP="00922E04">
      <w:pPr>
        <w:spacing w:line="360" w:lineRule="auto"/>
        <w:rPr>
          <w:rFonts w:asciiTheme="minorHAnsi" w:hAnsiTheme="minorHAnsi" w:cstheme="minorHAnsi"/>
          <w:lang w:val="en-AU"/>
        </w:rPr>
      </w:pPr>
      <w:r>
        <w:rPr>
          <w:noProof/>
        </w:rPr>
        <w:lastRenderedPageBreak/>
        <w:drawing>
          <wp:inline distT="0" distB="0" distL="0" distR="0" wp14:anchorId="3F1350F0" wp14:editId="6314E811">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701F3DF7" w14:textId="77777777" w:rsidR="00922E04" w:rsidRPr="00F15D89" w:rsidRDefault="00922E04" w:rsidP="00922E04">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Pr>
          <w:rFonts w:asciiTheme="minorHAnsi" w:hAnsiTheme="minorHAnsi" w:cstheme="minorHAnsi"/>
          <w:lang w:val="en-AU"/>
        </w:rPr>
        <w:t>10</w:t>
      </w:r>
      <w:r w:rsidRPr="00F15D89">
        <w:rPr>
          <w:rFonts w:asciiTheme="minorHAnsi" w:hAnsiTheme="minorHAnsi" w:cstheme="minorHAnsi"/>
          <w:lang w:val="en-AU"/>
        </w:rPr>
        <w:t xml:space="preserve"> x </w:t>
      </w:r>
      <w:r>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999128E" w14:textId="77777777" w:rsidR="00922E04" w:rsidRPr="00F15D89" w:rsidRDefault="00922E04" w:rsidP="00922E04">
      <w:pPr>
        <w:spacing w:line="360" w:lineRule="auto"/>
        <w:rPr>
          <w:rFonts w:asciiTheme="minorHAnsi" w:hAnsiTheme="minorHAnsi" w:cstheme="minorHAnsi"/>
          <w:lang w:val="en-AU"/>
        </w:rPr>
      </w:pPr>
    </w:p>
    <w:p w14:paraId="0069CC19" w14:textId="77777777" w:rsidR="00922E04" w:rsidRDefault="00922E04" w:rsidP="00922E04">
      <w:pPr>
        <w:spacing w:line="360" w:lineRule="auto"/>
        <w:rPr>
          <w:rFonts w:asciiTheme="minorHAnsi" w:hAnsiTheme="minorHAnsi" w:cstheme="minorHAnsi"/>
          <w:lang w:val="en-AU"/>
        </w:rPr>
      </w:pPr>
      <w:r>
        <w:rPr>
          <w:rFonts w:asciiTheme="minorHAnsi" w:hAnsiTheme="minorHAnsi" w:cstheme="minorHAnsi"/>
          <w:lang w:val="en-AU"/>
        </w:rPr>
        <w:br w:type="page"/>
      </w:r>
    </w:p>
    <w:p w14:paraId="75C78DF5" w14:textId="77777777" w:rsidR="00922E04" w:rsidRPr="0072168F" w:rsidRDefault="00922E04" w:rsidP="00922E04">
      <w:pPr>
        <w:spacing w:line="360" w:lineRule="auto"/>
        <w:rPr>
          <w:rFonts w:asciiTheme="minorHAnsi" w:hAnsiTheme="minorHAnsi" w:cstheme="minorHAnsi"/>
          <w:lang w:val="en-AU"/>
        </w:rPr>
      </w:pPr>
    </w:p>
    <w:p w14:paraId="039DD6A9" w14:textId="77777777" w:rsidR="00922E04" w:rsidRDefault="00922E04" w:rsidP="00922E04">
      <w:pPr>
        <w:spacing w:line="360" w:lineRule="auto"/>
        <w:rPr>
          <w:rFonts w:asciiTheme="minorHAnsi" w:hAnsiTheme="minorHAnsi" w:cstheme="minorHAnsi"/>
          <w:lang w:val="en-AU"/>
        </w:rPr>
      </w:pPr>
    </w:p>
    <w:p w14:paraId="5940CD69" w14:textId="77777777" w:rsidR="00922E04" w:rsidRDefault="00922E04" w:rsidP="00922E04">
      <w:pPr>
        <w:spacing w:line="360" w:lineRule="auto"/>
        <w:rPr>
          <w:rFonts w:asciiTheme="minorHAnsi" w:hAnsiTheme="minorHAnsi" w:cstheme="minorHAnsi"/>
          <w:lang w:val="en-AU"/>
        </w:rPr>
      </w:pPr>
      <w:r>
        <w:rPr>
          <w:noProof/>
        </w:rPr>
        <w:drawing>
          <wp:inline distT="0" distB="0" distL="0" distR="0" wp14:anchorId="3417CF0F" wp14:editId="106F4818">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261521F1" w14:textId="77777777" w:rsidR="00922E04" w:rsidRDefault="00922E04" w:rsidP="00922E04">
      <w:pPr>
        <w:spacing w:line="360" w:lineRule="auto"/>
        <w:rPr>
          <w:rFonts w:asciiTheme="minorHAnsi" w:hAnsiTheme="minorHAnsi" w:cstheme="minorHAnsi"/>
          <w:lang w:val="en-AU"/>
        </w:rPr>
      </w:pPr>
    </w:p>
    <w:p w14:paraId="13C3EA81" w14:textId="77777777" w:rsidR="00922E04" w:rsidRPr="00F15D89" w:rsidRDefault="00922E04" w:rsidP="00922E04">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 The vertical black lines show the times of the 4 transects in this study, in chronological order these were Diamond Head, North Solitary, Evans Head then Cape Byron.</w:t>
      </w:r>
    </w:p>
    <w:p w14:paraId="5E080312" w14:textId="77777777" w:rsidR="00922E04" w:rsidRPr="00F15D89" w:rsidRDefault="00922E04" w:rsidP="00922E04">
      <w:pPr>
        <w:spacing w:line="360" w:lineRule="auto"/>
        <w:rPr>
          <w:rFonts w:asciiTheme="minorHAnsi" w:hAnsiTheme="minorHAnsi" w:cstheme="minorHAnsi"/>
          <w:lang w:val="en-AU"/>
        </w:rPr>
      </w:pPr>
    </w:p>
    <w:p w14:paraId="746AA9D2" w14:textId="77777777" w:rsidR="00922E04" w:rsidRDefault="00922E04" w:rsidP="00922E04">
      <w:pPr>
        <w:spacing w:line="360" w:lineRule="auto"/>
        <w:rPr>
          <w:rFonts w:asciiTheme="minorHAnsi" w:hAnsiTheme="minorHAnsi" w:cstheme="minorHAnsi"/>
          <w:lang w:val="en-AU"/>
        </w:rPr>
      </w:pPr>
      <w:r>
        <w:rPr>
          <w:rFonts w:asciiTheme="minorHAnsi" w:hAnsiTheme="minorHAnsi" w:cstheme="minorHAnsi"/>
          <w:lang w:val="en-AU"/>
        </w:rPr>
        <w:br w:type="page"/>
      </w:r>
    </w:p>
    <w:p w14:paraId="3B01C6CA" w14:textId="23FD5485" w:rsidR="00922E04" w:rsidRDefault="00922E04" w:rsidP="00922E04">
      <w:pPr>
        <w:spacing w:line="360" w:lineRule="auto"/>
        <w:rPr>
          <w:rFonts w:asciiTheme="minorHAnsi" w:hAnsiTheme="minorHAnsi" w:cstheme="minorHAnsi"/>
          <w:lang w:val="en-AU"/>
        </w:rPr>
      </w:pPr>
      <w:del w:id="5" w:author="Hayden Schilling" w:date="2021-04-30T10:31:00Z">
        <w:r w:rsidDel="00133BE7">
          <w:rPr>
            <w:noProof/>
          </w:rPr>
          <w:lastRenderedPageBreak/>
          <w:drawing>
            <wp:inline distT="0" distB="0" distL="0" distR="0" wp14:anchorId="182D8BCD" wp14:editId="3C3B186E">
              <wp:extent cx="5006569" cy="5844209"/>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7772" cy="5845613"/>
                      </a:xfrm>
                      <a:prstGeom prst="rect">
                        <a:avLst/>
                      </a:prstGeom>
                      <a:noFill/>
                      <a:ln>
                        <a:noFill/>
                      </a:ln>
                    </pic:spPr>
                  </pic:pic>
                </a:graphicData>
              </a:graphic>
            </wp:inline>
          </w:drawing>
        </w:r>
      </w:del>
      <w:ins w:id="6" w:author="Hayden Schilling" w:date="2021-04-30T10:31:00Z">
        <w:r w:rsidR="00133BE7">
          <w:rPr>
            <w:rFonts w:asciiTheme="minorHAnsi" w:hAnsiTheme="minorHAnsi" w:cstheme="minorHAnsi"/>
            <w:noProof/>
            <w:lang w:val="en-AU"/>
          </w:rPr>
          <w:drawing>
            <wp:inline distT="0" distB="0" distL="0" distR="0" wp14:anchorId="4D3A654E" wp14:editId="6923F866">
              <wp:extent cx="5727700" cy="667893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6678930"/>
                      </a:xfrm>
                      <a:prstGeom prst="rect">
                        <a:avLst/>
                      </a:prstGeom>
                      <a:noFill/>
                      <a:ln>
                        <a:noFill/>
                      </a:ln>
                    </pic:spPr>
                  </pic:pic>
                </a:graphicData>
              </a:graphic>
            </wp:inline>
          </w:drawing>
        </w:r>
      </w:ins>
    </w:p>
    <w:p w14:paraId="4E3403A1" w14:textId="77777777" w:rsidR="00922E04" w:rsidRDefault="00922E04" w:rsidP="00922E04">
      <w:pPr>
        <w:spacing w:line="360" w:lineRule="auto"/>
        <w:rPr>
          <w:rFonts w:asciiTheme="minorHAnsi" w:hAnsiTheme="minorHAnsi" w:cstheme="minorHAnsi"/>
          <w:lang w:val="en-AU"/>
        </w:rPr>
      </w:pPr>
      <w:r w:rsidRPr="00AD6429">
        <w:rPr>
          <w:rFonts w:asciiTheme="minorHAnsi" w:hAnsiTheme="minorHAnsi" w:cstheme="minorHAnsi"/>
          <w:b/>
          <w:bCs/>
          <w:lang w:val="en-AU"/>
        </w:rPr>
        <w:t>Figure S4</w:t>
      </w:r>
      <w:r>
        <w:rPr>
          <w:rFonts w:asciiTheme="minorHAnsi" w:hAnsiTheme="minorHAnsi" w:cstheme="minorHAnsi"/>
          <w:lang w:val="en-AU"/>
        </w:rPr>
        <w:t xml:space="preserve"> Cross-shelf</w:t>
      </w:r>
      <w:r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Pr>
          <w:rFonts w:asciiTheme="minorHAnsi" w:hAnsiTheme="minorHAnsi" w:cstheme="minorHAnsi"/>
          <w:lang w:val="en-AU"/>
        </w:rPr>
        <w:t xml:space="preserve"> The red line shows the 21°C isotherm based on the SeaSoar transect.</w:t>
      </w:r>
      <w:r w:rsidRPr="00F15D89">
        <w:rPr>
          <w:rFonts w:asciiTheme="minorHAnsi" w:hAnsiTheme="minorHAnsi" w:cstheme="minorHAnsi"/>
          <w:lang w:val="en-AU"/>
        </w:rPr>
        <w:t xml:space="preserve"> </w:t>
      </w:r>
      <w:r>
        <w:rPr>
          <w:rFonts w:asciiTheme="minorHAnsi" w:hAnsiTheme="minorHAnsi" w:cstheme="minorHAnsi"/>
          <w:lang w:val="en-AU"/>
        </w:rPr>
        <w:t>Note there was no 21°C isotherm for Diamond Head.</w:t>
      </w:r>
    </w:p>
    <w:p w14:paraId="3C7C25EF" w14:textId="77777777" w:rsidR="00922E04" w:rsidRDefault="00922E04" w:rsidP="00922E04">
      <w:pPr>
        <w:spacing w:line="360" w:lineRule="auto"/>
        <w:rPr>
          <w:rFonts w:asciiTheme="minorHAnsi" w:hAnsiTheme="minorHAnsi" w:cstheme="minorHAnsi"/>
          <w:lang w:val="en-AU"/>
        </w:rPr>
      </w:pPr>
      <w:r>
        <w:rPr>
          <w:rFonts w:asciiTheme="minorHAnsi" w:hAnsiTheme="minorHAnsi" w:cstheme="minorHAnsi"/>
          <w:lang w:val="en-AU"/>
        </w:rPr>
        <w:br w:type="page"/>
      </w:r>
    </w:p>
    <w:p w14:paraId="01C811A1" w14:textId="77777777" w:rsidR="00922E04" w:rsidRPr="00F15D89" w:rsidRDefault="00922E04" w:rsidP="00922E04">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3C3FFDB1" wp14:editId="7DF44072">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7358EBC2" w14:textId="77777777" w:rsidR="00922E04" w:rsidRPr="00F15D89" w:rsidRDefault="00922E04" w:rsidP="00922E04">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Pr>
          <w:rFonts w:asciiTheme="minorHAnsi" w:hAnsiTheme="minorHAnsi" w:cstheme="minorHAnsi"/>
          <w:lang w:val="en-AU"/>
        </w:rPr>
        <w:t xml:space="preserve"> Note the log</w:t>
      </w:r>
      <w:r>
        <w:rPr>
          <w:rFonts w:asciiTheme="minorHAnsi" w:hAnsiTheme="minorHAnsi" w:cstheme="minorHAnsi"/>
          <w:vertAlign w:val="subscript"/>
          <w:lang w:val="en-AU"/>
        </w:rPr>
        <w:t>10</w:t>
      </w:r>
      <w:r>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35595A01" w14:textId="77777777" w:rsidR="00922E04" w:rsidRPr="00F15D89" w:rsidRDefault="00922E04" w:rsidP="00922E04">
      <w:pPr>
        <w:spacing w:line="360" w:lineRule="auto"/>
        <w:rPr>
          <w:rFonts w:asciiTheme="minorHAnsi" w:hAnsiTheme="minorHAnsi" w:cstheme="minorHAnsi"/>
          <w:lang w:val="en-AU"/>
        </w:rPr>
      </w:pPr>
      <w:r>
        <w:rPr>
          <w:noProof/>
          <w:lang w:val="en-AU" w:eastAsia="en-AU"/>
        </w:rPr>
        <w:lastRenderedPageBreak/>
        <w:drawing>
          <wp:inline distT="0" distB="0" distL="0" distR="0" wp14:anchorId="1E594AC1" wp14:editId="629592F8">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Pr="00F15D89">
        <w:rPr>
          <w:rFonts w:asciiTheme="minorHAnsi" w:hAnsiTheme="minorHAnsi" w:cstheme="minorHAnsi"/>
          <w:lang w:val="en-AU"/>
        </w:rPr>
        <w:t xml:space="preserve"> </w:t>
      </w:r>
    </w:p>
    <w:p w14:paraId="3FDEB1C1" w14:textId="77777777" w:rsidR="00922E04" w:rsidRDefault="00922E04" w:rsidP="00922E04">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Pr>
          <w:rFonts w:asciiTheme="minorHAnsi" w:hAnsiTheme="minorHAnsi" w:cstheme="minorHAnsi"/>
          <w:lang w:val="en-AU"/>
        </w:rPr>
        <w:t xml:space="preserve"> Note the log</w:t>
      </w:r>
      <w:r>
        <w:rPr>
          <w:rFonts w:asciiTheme="minorHAnsi" w:hAnsiTheme="minorHAnsi" w:cstheme="minorHAnsi"/>
          <w:vertAlign w:val="subscript"/>
          <w:lang w:val="en-AU"/>
        </w:rPr>
        <w:t>1</w:t>
      </w:r>
      <w:r>
        <w:rPr>
          <w:rFonts w:asciiTheme="minorHAnsi" w:hAnsiTheme="minorHAnsi" w:cstheme="minorHAnsi"/>
          <w:vertAlign w:val="subscript"/>
          <w:lang w:val="en-AU"/>
        </w:rPr>
        <w:softHyphen/>
        <w:t>0</w:t>
      </w:r>
      <w:r>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645E248F" w14:textId="527234F5" w:rsidR="00133BE7" w:rsidRDefault="00922E04" w:rsidP="00133BE7">
      <w:pPr>
        <w:spacing w:line="360" w:lineRule="auto"/>
        <w:rPr>
          <w:ins w:id="7" w:author="Hayden Schilling" w:date="2021-04-30T10:41:00Z"/>
          <w:rFonts w:asciiTheme="minorHAnsi" w:hAnsiTheme="minorHAnsi" w:cstheme="minorHAnsi"/>
          <w:b/>
          <w:bCs/>
          <w:lang w:val="en-AU"/>
        </w:rPr>
      </w:pPr>
      <w:r>
        <w:rPr>
          <w:rFonts w:asciiTheme="minorHAnsi" w:hAnsiTheme="minorHAnsi" w:cstheme="minorHAnsi"/>
          <w:lang w:val="en-AU"/>
        </w:rPr>
        <w:br w:type="page"/>
      </w:r>
      <w:ins w:id="8" w:author="Hayden Schilling" w:date="2021-05-14T13:29:00Z">
        <w:r w:rsidR="00BB7B8C">
          <w:rPr>
            <w:rFonts w:asciiTheme="minorHAnsi" w:hAnsiTheme="minorHAnsi" w:cstheme="minorHAnsi"/>
            <w:noProof/>
            <w:lang w:val="en-AU"/>
          </w:rPr>
          <w:lastRenderedPageBreak/>
          <w:drawing>
            <wp:inline distT="0" distB="0" distL="0" distR="0" wp14:anchorId="56C105A0" wp14:editId="653236EE">
              <wp:extent cx="5723890" cy="6685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890" cy="6685915"/>
                      </a:xfrm>
                      <a:prstGeom prst="rect">
                        <a:avLst/>
                      </a:prstGeom>
                      <a:noFill/>
                      <a:ln>
                        <a:noFill/>
                      </a:ln>
                    </pic:spPr>
                  </pic:pic>
                </a:graphicData>
              </a:graphic>
            </wp:inline>
          </w:drawing>
        </w:r>
      </w:ins>
    </w:p>
    <w:p w14:paraId="5D560756" w14:textId="238BC814" w:rsidR="00922E04" w:rsidRDefault="00133BE7" w:rsidP="00133BE7">
      <w:pPr>
        <w:spacing w:line="360" w:lineRule="auto"/>
        <w:rPr>
          <w:rFonts w:asciiTheme="minorHAnsi" w:hAnsiTheme="minorHAnsi" w:cstheme="minorHAnsi"/>
          <w:lang w:val="en-AU"/>
        </w:rPr>
      </w:pPr>
      <w:ins w:id="9" w:author="Hayden Schilling" w:date="2021-04-30T10:41:00Z">
        <w:r>
          <w:rPr>
            <w:rFonts w:asciiTheme="minorHAnsi" w:hAnsiTheme="minorHAnsi" w:cstheme="minorHAnsi"/>
            <w:b/>
            <w:bCs/>
            <w:lang w:val="en-AU"/>
          </w:rPr>
          <w:t xml:space="preserve">Figure S7 </w:t>
        </w:r>
        <w:r>
          <w:rPr>
            <w:rFonts w:asciiTheme="minorHAnsi" w:hAnsiTheme="minorHAnsi" w:cstheme="minorHAnsi"/>
            <w:lang w:val="en-AU"/>
          </w:rPr>
          <w:t xml:space="preserve">Cross-shelf interpolations of </w:t>
        </w:r>
      </w:ins>
      <w:ins w:id="10" w:author="Hayden Schilling" w:date="2021-05-04T14:50:00Z">
        <w:r w:rsidR="00A36E93">
          <w:rPr>
            <w:rFonts w:asciiTheme="minorHAnsi" w:hAnsiTheme="minorHAnsi" w:cstheme="minorHAnsi"/>
            <w:szCs w:val="24"/>
            <w:lang w:val="en-AU"/>
          </w:rPr>
          <w:t>particulate (</w:t>
        </w:r>
        <w:r w:rsidR="00A36E93" w:rsidRPr="00F15D89">
          <w:rPr>
            <w:rFonts w:asciiTheme="minorHAnsi" w:hAnsiTheme="minorHAnsi" w:cstheme="minorHAnsi"/>
            <w:szCs w:val="24"/>
            <w:lang w:val="en-AU"/>
          </w:rPr>
          <w:t>zooplankton</w:t>
        </w:r>
        <w:r w:rsidR="00A36E93">
          <w:rPr>
            <w:rFonts w:asciiTheme="minorHAnsi" w:hAnsiTheme="minorHAnsi" w:cstheme="minorHAnsi"/>
            <w:szCs w:val="24"/>
            <w:lang w:val="en-AU"/>
          </w:rPr>
          <w:t>)</w:t>
        </w:r>
        <w:r w:rsidR="00A36E93" w:rsidRPr="00F15D89">
          <w:rPr>
            <w:rFonts w:asciiTheme="minorHAnsi" w:hAnsiTheme="minorHAnsi" w:cstheme="minorHAnsi"/>
            <w:szCs w:val="24"/>
            <w:lang w:val="en-AU"/>
          </w:rPr>
          <w:t xml:space="preserve"> </w:t>
        </w:r>
      </w:ins>
      <w:ins w:id="11" w:author="Hayden Schilling" w:date="2021-04-30T10:41:00Z">
        <w:r>
          <w:rPr>
            <w:rFonts w:asciiTheme="minorHAnsi" w:hAnsiTheme="minorHAnsi" w:cstheme="minorHAnsi"/>
            <w:lang w:val="en-AU"/>
          </w:rPr>
          <w:t>abundance (individuals m</w:t>
        </w:r>
        <w:r w:rsidRPr="00D91963">
          <w:rPr>
            <w:rFonts w:asciiTheme="minorHAnsi" w:hAnsiTheme="minorHAnsi" w:cstheme="minorHAnsi"/>
            <w:vertAlign w:val="superscript"/>
            <w:lang w:val="en-AU"/>
          </w:rPr>
          <w:t>-3</w:t>
        </w:r>
        <w:r>
          <w:rPr>
            <w:rFonts w:asciiTheme="minorHAnsi" w:hAnsiTheme="minorHAnsi" w:cstheme="minorHAnsi"/>
            <w:lang w:val="en-AU"/>
          </w:rPr>
          <w:t xml:space="preserve">). Measurements were taken as part of a CTD transect (data points shown as dots). Black lines connect areas of equal temperature (°C). </w:t>
        </w:r>
        <w:r w:rsidRPr="00F15D89">
          <w:rPr>
            <w:rFonts w:asciiTheme="minorHAnsi" w:hAnsiTheme="minorHAnsi" w:cstheme="minorHAnsi"/>
            <w:lang w:val="en-AU"/>
          </w:rPr>
          <w:t>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ins>
    </w:p>
    <w:p w14:paraId="670980FB" w14:textId="78688E9C" w:rsidR="00133BE7" w:rsidRDefault="00AC7798" w:rsidP="00133BE7">
      <w:pPr>
        <w:spacing w:line="360" w:lineRule="auto"/>
        <w:rPr>
          <w:ins w:id="12" w:author="Hayden Schilling" w:date="2021-04-30T10:38:00Z"/>
          <w:rFonts w:asciiTheme="minorHAnsi" w:hAnsiTheme="minorHAnsi" w:cstheme="minorHAnsi"/>
          <w:lang w:val="en-AU"/>
        </w:rPr>
      </w:pPr>
      <w:ins w:id="13" w:author="Hayden Schilling" w:date="2021-05-14T13:24:00Z">
        <w:r>
          <w:rPr>
            <w:rFonts w:asciiTheme="minorHAnsi" w:hAnsiTheme="minorHAnsi" w:cstheme="minorHAnsi"/>
            <w:noProof/>
            <w:lang w:val="en-AU"/>
          </w:rPr>
          <w:lastRenderedPageBreak/>
          <w:drawing>
            <wp:inline distT="0" distB="0" distL="0" distR="0" wp14:anchorId="7BF9E5C1" wp14:editId="2DE82D89">
              <wp:extent cx="5459465" cy="6377049"/>
              <wp:effectExtent l="0" t="0" r="825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3265" cy="6381488"/>
                      </a:xfrm>
                      <a:prstGeom prst="rect">
                        <a:avLst/>
                      </a:prstGeom>
                      <a:noFill/>
                      <a:ln>
                        <a:noFill/>
                      </a:ln>
                    </pic:spPr>
                  </pic:pic>
                </a:graphicData>
              </a:graphic>
            </wp:inline>
          </w:drawing>
        </w:r>
      </w:ins>
    </w:p>
    <w:p w14:paraId="72A61584" w14:textId="4A1A8270" w:rsidR="00133BE7" w:rsidRDefault="00133BE7" w:rsidP="00133BE7">
      <w:pPr>
        <w:spacing w:line="360" w:lineRule="auto"/>
        <w:rPr>
          <w:ins w:id="14" w:author="Hayden Schilling" w:date="2021-04-30T10:38:00Z"/>
          <w:rFonts w:asciiTheme="minorHAnsi" w:hAnsiTheme="minorHAnsi" w:cstheme="minorHAnsi"/>
          <w:lang w:val="en-AU"/>
        </w:rPr>
      </w:pPr>
      <w:ins w:id="15" w:author="Hayden Schilling" w:date="2021-04-30T10:38:00Z">
        <w:r>
          <w:rPr>
            <w:rFonts w:asciiTheme="minorHAnsi" w:hAnsiTheme="minorHAnsi" w:cstheme="minorHAnsi"/>
            <w:b/>
            <w:bCs/>
            <w:lang w:val="en-AU"/>
          </w:rPr>
          <w:t>Figure S</w:t>
        </w:r>
      </w:ins>
      <w:ins w:id="16" w:author="Hayden Schilling" w:date="2021-04-30T10:41:00Z">
        <w:r>
          <w:rPr>
            <w:rFonts w:asciiTheme="minorHAnsi" w:hAnsiTheme="minorHAnsi" w:cstheme="minorHAnsi"/>
            <w:b/>
            <w:bCs/>
            <w:lang w:val="en-AU"/>
          </w:rPr>
          <w:t>8</w:t>
        </w:r>
      </w:ins>
      <w:ins w:id="17" w:author="Hayden Schilling" w:date="2021-04-30T10:38:00Z">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ins>
      <w:ins w:id="18" w:author="Hayden Schilling" w:date="2021-05-04T14:50:00Z">
        <w:r w:rsidR="00A36E93">
          <w:rPr>
            <w:rFonts w:asciiTheme="minorHAnsi" w:hAnsiTheme="minorHAnsi" w:cstheme="minorHAnsi"/>
            <w:szCs w:val="24"/>
            <w:lang w:val="en-AU"/>
          </w:rPr>
          <w:t>particulate (</w:t>
        </w:r>
        <w:r w:rsidR="00A36E93" w:rsidRPr="00F15D89">
          <w:rPr>
            <w:rFonts w:asciiTheme="minorHAnsi" w:hAnsiTheme="minorHAnsi" w:cstheme="minorHAnsi"/>
            <w:szCs w:val="24"/>
            <w:lang w:val="en-AU"/>
          </w:rPr>
          <w:t>zooplankton</w:t>
        </w:r>
        <w:r w:rsidR="00A36E93">
          <w:rPr>
            <w:rFonts w:asciiTheme="minorHAnsi" w:hAnsiTheme="minorHAnsi" w:cstheme="minorHAnsi"/>
            <w:szCs w:val="24"/>
            <w:lang w:val="en-AU"/>
          </w:rPr>
          <w:t>)</w:t>
        </w:r>
        <w:r w:rsidR="00A36E93" w:rsidRPr="00F15D89">
          <w:rPr>
            <w:rFonts w:asciiTheme="minorHAnsi" w:hAnsiTheme="minorHAnsi" w:cstheme="minorHAnsi"/>
            <w:szCs w:val="24"/>
            <w:lang w:val="en-AU"/>
          </w:rPr>
          <w:t xml:space="preserve"> </w:t>
        </w:r>
      </w:ins>
      <w:ins w:id="19" w:author="Hayden Schilling" w:date="2021-04-30T10:38:00Z">
        <w:r>
          <w:rPr>
            <w:rFonts w:asciiTheme="minorHAnsi" w:hAnsiTheme="minorHAnsi" w:cstheme="minorHAnsi"/>
            <w:lang w:val="en-AU"/>
          </w:rPr>
          <w:t>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using the Normalised Biomass Size Spectrum (NBSS) method</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w:t>
        </w:r>
        <w:r w:rsidRPr="00CF4DB0">
          <w:rPr>
            <w:rFonts w:asciiTheme="minorHAnsi" w:hAnsiTheme="minorHAnsi" w:cstheme="minorHAnsi"/>
            <w:i/>
            <w:iCs/>
            <w:lang w:val="en-AU"/>
          </w:rPr>
          <w:t>r</w:t>
        </w:r>
        <w:r w:rsidRPr="00044EBD">
          <w:rPr>
            <w:rFonts w:asciiTheme="minorHAnsi" w:hAnsiTheme="minorHAnsi" w:cstheme="minorHAnsi"/>
            <w:lang w:val="en-AU"/>
          </w:rPr>
          <w:t xml:space="preserve">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Pr>
            <w:rFonts w:asciiTheme="minorHAnsi" w:hAnsiTheme="minorHAnsi" w:cstheme="minorHAnsi"/>
            <w:i/>
            <w:iCs/>
            <w:lang w:val="en-AU"/>
          </w:rPr>
          <w:t>p</w:t>
        </w:r>
        <w:r w:rsidRPr="00044EBD">
          <w:rPr>
            <w:rFonts w:asciiTheme="minorHAnsi" w:hAnsiTheme="minorHAnsi" w:cstheme="minorHAnsi"/>
            <w:i/>
            <w:iCs/>
            <w:lang w:val="en-AU"/>
          </w:rPr>
          <w:t xml:space="preserve">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ins>
    </w:p>
    <w:p w14:paraId="4864605C" w14:textId="5B5DFDEC" w:rsidR="00922E04" w:rsidDel="00133BE7" w:rsidRDefault="00922E04" w:rsidP="00922E04">
      <w:pPr>
        <w:spacing w:line="360" w:lineRule="auto"/>
        <w:rPr>
          <w:del w:id="20" w:author="Hayden Schilling" w:date="2021-04-30T10:38:00Z"/>
          <w:rFonts w:asciiTheme="minorHAnsi" w:hAnsiTheme="minorHAnsi" w:cstheme="minorHAnsi"/>
          <w:lang w:val="en-AU"/>
        </w:rPr>
      </w:pPr>
      <w:del w:id="21" w:author="Hayden Schilling" w:date="2021-04-30T10:38:00Z">
        <w:r w:rsidDel="00133BE7">
          <w:rPr>
            <w:rFonts w:asciiTheme="minorHAnsi" w:hAnsiTheme="minorHAnsi" w:cstheme="minorHAnsi"/>
            <w:noProof/>
            <w:lang w:val="en-AU"/>
          </w:rPr>
          <w:lastRenderedPageBreak/>
          <w:drawing>
            <wp:inline distT="0" distB="0" distL="0" distR="0" wp14:anchorId="1F343187" wp14:editId="305CBE11">
              <wp:extent cx="4634475" cy="540688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7984" cy="5410981"/>
                      </a:xfrm>
                      <a:prstGeom prst="rect">
                        <a:avLst/>
                      </a:prstGeom>
                      <a:noFill/>
                      <a:ln>
                        <a:noFill/>
                      </a:ln>
                    </pic:spPr>
                  </pic:pic>
                </a:graphicData>
              </a:graphic>
            </wp:inline>
          </w:drawing>
        </w:r>
      </w:del>
    </w:p>
    <w:p w14:paraId="667A2C72" w14:textId="4843AB25" w:rsidR="00555CC6" w:rsidRDefault="00922E04" w:rsidP="00922E04">
      <w:pPr>
        <w:spacing w:line="360" w:lineRule="auto"/>
        <w:rPr>
          <w:ins w:id="22" w:author="Hayden Schilling" w:date="2021-04-20T08:44:00Z"/>
          <w:rFonts w:asciiTheme="minorHAnsi" w:hAnsiTheme="minorHAnsi" w:cstheme="minorHAnsi"/>
          <w:lang w:val="en-AU"/>
        </w:rPr>
      </w:pPr>
      <w:del w:id="23" w:author="Hayden Schilling" w:date="2021-04-30T10:38:00Z">
        <w:r w:rsidDel="00133BE7">
          <w:rPr>
            <w:rFonts w:asciiTheme="minorHAnsi" w:hAnsiTheme="minorHAnsi" w:cstheme="minorHAnsi"/>
            <w:b/>
            <w:bCs/>
            <w:lang w:val="en-AU"/>
          </w:rPr>
          <w:delText>Figure S7</w:delText>
        </w:r>
        <w:r w:rsidDel="00133BE7">
          <w:rPr>
            <w:rFonts w:asciiTheme="minorHAnsi" w:hAnsiTheme="minorHAnsi" w:cstheme="minorHAnsi"/>
            <w:b/>
            <w:bCs/>
            <w:i/>
            <w:iCs/>
            <w:lang w:val="en-AU"/>
          </w:rPr>
          <w:delText xml:space="preserve"> </w:delText>
        </w:r>
        <w:r w:rsidRPr="00F15D89" w:rsidDel="00133BE7">
          <w:rPr>
            <w:rFonts w:asciiTheme="minorHAnsi" w:hAnsiTheme="minorHAnsi" w:cstheme="minorHAnsi"/>
            <w:lang w:val="en-AU"/>
          </w:rPr>
          <w:delText xml:space="preserve">Interpolations of the </w:delText>
        </w:r>
        <w:r w:rsidDel="00133BE7">
          <w:rPr>
            <w:rFonts w:asciiTheme="minorHAnsi" w:hAnsiTheme="minorHAnsi" w:cstheme="minorHAnsi"/>
            <w:lang w:val="en-AU"/>
          </w:rPr>
          <w:delText>zooplankton size spectra</w:delText>
        </w:r>
        <w:r w:rsidRPr="00F15D89" w:rsidDel="00133BE7">
          <w:rPr>
            <w:rFonts w:asciiTheme="minorHAnsi" w:hAnsiTheme="minorHAnsi" w:cstheme="minorHAnsi"/>
            <w:lang w:val="en-AU"/>
          </w:rPr>
          <w:delText xml:space="preserve"> slope</w:delText>
        </w:r>
        <w:r w:rsidDel="00133BE7">
          <w:rPr>
            <w:rFonts w:asciiTheme="minorHAnsi" w:hAnsiTheme="minorHAnsi" w:cstheme="minorHAnsi"/>
            <w:lang w:val="en-AU"/>
          </w:rPr>
          <w:delText xml:space="preserve"> using the Normalised Biomass Size Spectrum (NBSS) method</w:delText>
        </w:r>
        <w:r w:rsidRPr="00F15D89" w:rsidDel="00133BE7">
          <w:rPr>
            <w:rFonts w:asciiTheme="minorHAnsi" w:hAnsiTheme="minorHAnsi" w:cstheme="minorHAnsi"/>
            <w:lang w:val="en-AU"/>
          </w:rPr>
          <w:delText>.</w:delText>
        </w:r>
        <w:r w:rsidDel="00133BE7">
          <w:rPr>
            <w:rFonts w:asciiTheme="minorHAnsi" w:hAnsiTheme="minorHAnsi" w:cstheme="minorHAnsi"/>
            <w:lang w:val="en-AU"/>
          </w:rPr>
          <w:delText xml:space="preserve"> </w:delText>
        </w:r>
        <w:r w:rsidRPr="00F15D89" w:rsidDel="00133BE7">
          <w:rPr>
            <w:rFonts w:asciiTheme="minorHAnsi" w:hAnsiTheme="minorHAnsi" w:cstheme="minorHAnsi"/>
            <w:lang w:val="en-AU"/>
          </w:rPr>
          <w:delText>Transects were conducted f</w:delText>
        </w:r>
        <w:r w:rsidDel="00133BE7">
          <w:rPr>
            <w:rFonts w:asciiTheme="minorHAnsi" w:hAnsiTheme="minorHAnsi" w:cstheme="minorHAnsi"/>
            <w:lang w:val="en-AU"/>
          </w:rPr>
          <w:delText>ro</w:delText>
        </w:r>
        <w:r w:rsidRPr="00F15D89" w:rsidDel="00133BE7">
          <w:rPr>
            <w:rFonts w:asciiTheme="minorHAnsi" w:hAnsiTheme="minorHAnsi" w:cstheme="minorHAnsi"/>
            <w:lang w:val="en-AU"/>
          </w:rPr>
          <w:delText>m inshore to offshore with an undulating towed body with the path shown by the grey line with midpoints of each sample shown as dots. Temperature (° C) isotherms are shown in black.</w:delText>
        </w:r>
        <w:r w:rsidDel="00133BE7">
          <w:rPr>
            <w:rFonts w:asciiTheme="minorHAnsi" w:hAnsiTheme="minorHAnsi" w:cstheme="minorHAnsi"/>
            <w:lang w:val="en-AU"/>
          </w:rPr>
          <w:delText xml:space="preserve"> The NBSS slope estimate was strongly correlated to the pareto </w:delText>
        </w:r>
        <w:r w:rsidDel="00133BE7">
          <w:rPr>
            <w:rFonts w:asciiTheme="minorHAnsi" w:hAnsiTheme="minorHAnsi" w:cstheme="minorHAnsi"/>
            <w:i/>
            <w:iCs/>
            <w:lang w:val="en-AU"/>
          </w:rPr>
          <w:delText>c</w:delText>
        </w:r>
        <w:r w:rsidDel="00133BE7">
          <w:rPr>
            <w:rFonts w:asciiTheme="minorHAnsi" w:hAnsiTheme="minorHAnsi" w:cstheme="minorHAnsi"/>
            <w:lang w:val="en-AU"/>
          </w:rPr>
          <w:delText xml:space="preserve"> chape parameter </w:delText>
        </w:r>
        <w:r w:rsidRPr="00044EBD" w:rsidDel="00133BE7">
          <w:rPr>
            <w:rFonts w:asciiTheme="minorHAnsi" w:hAnsiTheme="minorHAnsi" w:cstheme="minorHAnsi"/>
            <w:lang w:val="en-AU"/>
          </w:rPr>
          <w:delText>(</w:delText>
        </w:r>
        <w:r w:rsidRPr="00CF4DB0" w:rsidDel="00133BE7">
          <w:rPr>
            <w:rFonts w:asciiTheme="minorHAnsi" w:hAnsiTheme="minorHAnsi" w:cstheme="minorHAnsi"/>
            <w:i/>
            <w:iCs/>
            <w:lang w:val="en-AU"/>
          </w:rPr>
          <w:delText>r</w:delText>
        </w:r>
        <w:r w:rsidRPr="00044EBD" w:rsidDel="00133BE7">
          <w:rPr>
            <w:rFonts w:asciiTheme="minorHAnsi" w:hAnsiTheme="minorHAnsi" w:cstheme="minorHAnsi"/>
            <w:lang w:val="en-AU"/>
          </w:rPr>
          <w:delText xml:space="preserve"> = 0.934, </w:delText>
        </w:r>
        <w:r w:rsidRPr="00044EBD" w:rsidDel="00133BE7">
          <w:rPr>
            <w:rFonts w:asciiTheme="minorHAnsi" w:hAnsiTheme="minorHAnsi" w:cstheme="minorHAnsi"/>
            <w:i/>
            <w:iCs/>
            <w:lang w:val="en-AU"/>
          </w:rPr>
          <w:delText>t</w:delText>
        </w:r>
        <w:r w:rsidRPr="00044EBD" w:rsidDel="00133BE7">
          <w:rPr>
            <w:rFonts w:asciiTheme="minorHAnsi" w:hAnsiTheme="minorHAnsi" w:cstheme="minorHAnsi"/>
            <w:vertAlign w:val="subscript"/>
            <w:lang w:val="en-AU"/>
          </w:rPr>
          <w:delText>535</w:delText>
        </w:r>
        <w:r w:rsidRPr="00044EBD" w:rsidDel="00133BE7">
          <w:rPr>
            <w:rFonts w:asciiTheme="minorHAnsi" w:hAnsiTheme="minorHAnsi" w:cstheme="minorHAnsi"/>
            <w:lang w:val="en-AU"/>
          </w:rPr>
          <w:delText xml:space="preserve"> = 60.362, </w:delText>
        </w:r>
        <w:r w:rsidDel="00133BE7">
          <w:rPr>
            <w:rFonts w:asciiTheme="minorHAnsi" w:hAnsiTheme="minorHAnsi" w:cstheme="minorHAnsi"/>
            <w:i/>
            <w:iCs/>
            <w:lang w:val="en-AU"/>
          </w:rPr>
          <w:delText>p</w:delText>
        </w:r>
        <w:r w:rsidRPr="00044EBD" w:rsidDel="00133BE7">
          <w:rPr>
            <w:rFonts w:asciiTheme="minorHAnsi" w:hAnsiTheme="minorHAnsi" w:cstheme="minorHAnsi"/>
            <w:i/>
            <w:iCs/>
            <w:lang w:val="en-AU"/>
          </w:rPr>
          <w:delText xml:space="preserve"> </w:delText>
        </w:r>
        <w:r w:rsidRPr="00044EBD" w:rsidDel="00133BE7">
          <w:rPr>
            <w:rFonts w:asciiTheme="minorHAnsi" w:hAnsiTheme="minorHAnsi" w:cstheme="minorHAnsi"/>
            <w:lang w:val="en-AU"/>
          </w:rPr>
          <w:delText>&lt; 0.001, Figure S7)</w:delText>
        </w:r>
        <w:r w:rsidDel="00133BE7">
          <w:rPr>
            <w:rFonts w:asciiTheme="minorHAnsi" w:hAnsiTheme="minorHAnsi" w:cstheme="minorHAnsi"/>
            <w:lang w:val="en-AU"/>
          </w:rPr>
          <w:delText xml:space="preserve">. Note the smaller coverage compared to the pareto </w:delText>
        </w:r>
        <w:r w:rsidDel="00133BE7">
          <w:rPr>
            <w:rFonts w:asciiTheme="minorHAnsi" w:hAnsiTheme="minorHAnsi" w:cstheme="minorHAnsi"/>
            <w:i/>
            <w:iCs/>
            <w:lang w:val="en-AU"/>
          </w:rPr>
          <w:delText>c</w:delText>
        </w:r>
        <w:r w:rsidDel="00133BE7">
          <w:rPr>
            <w:rFonts w:asciiTheme="minorHAnsi" w:hAnsiTheme="minorHAnsi" w:cstheme="minorHAnsi"/>
            <w:lang w:val="en-AU"/>
          </w:rPr>
          <w:delText xml:space="preserve"> shape parameter due to the inability of the NBSS estimate to handle datapoints with few particles.</w:delText>
        </w:r>
      </w:del>
    </w:p>
    <w:p w14:paraId="459C921E" w14:textId="6A538718" w:rsidR="00133BE7" w:rsidRDefault="009459B4" w:rsidP="00133BE7">
      <w:pPr>
        <w:spacing w:line="360" w:lineRule="auto"/>
        <w:rPr>
          <w:ins w:id="24" w:author="Hayden Schilling" w:date="2021-04-30T10:39:00Z"/>
          <w:rFonts w:asciiTheme="minorHAnsi" w:hAnsiTheme="minorHAnsi" w:cstheme="minorHAnsi"/>
          <w:b/>
          <w:bCs/>
          <w:lang w:val="en-AU"/>
        </w:rPr>
      </w:pPr>
      <w:ins w:id="25" w:author="Hayden Schilling" w:date="2021-05-14T13:39:00Z">
        <w:r>
          <w:rPr>
            <w:rFonts w:asciiTheme="minorHAnsi" w:hAnsiTheme="minorHAnsi" w:cstheme="minorHAnsi"/>
            <w:b/>
            <w:bCs/>
            <w:noProof/>
            <w:lang w:val="en-AU"/>
          </w:rPr>
          <w:drawing>
            <wp:inline distT="0" distB="0" distL="0" distR="0" wp14:anchorId="26C2DF65" wp14:editId="1C0E4400">
              <wp:extent cx="5723890" cy="66859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3890" cy="6685915"/>
                      </a:xfrm>
                      <a:prstGeom prst="rect">
                        <a:avLst/>
                      </a:prstGeom>
                      <a:noFill/>
                      <a:ln>
                        <a:noFill/>
                      </a:ln>
                    </pic:spPr>
                  </pic:pic>
                </a:graphicData>
              </a:graphic>
            </wp:inline>
          </w:drawing>
        </w:r>
      </w:ins>
    </w:p>
    <w:p w14:paraId="229E7552" w14:textId="77777777" w:rsidR="00133BE7" w:rsidRDefault="00133BE7" w:rsidP="00133BE7">
      <w:pPr>
        <w:rPr>
          <w:ins w:id="26" w:author="Hayden Schilling" w:date="2021-04-30T10:39:00Z"/>
          <w:rFonts w:asciiTheme="minorHAnsi" w:hAnsiTheme="minorHAnsi" w:cstheme="minorHAnsi"/>
          <w:b/>
          <w:bCs/>
          <w:lang w:val="en-AU"/>
        </w:rPr>
      </w:pPr>
    </w:p>
    <w:p w14:paraId="34079E43" w14:textId="11DD827D" w:rsidR="00133BE7" w:rsidRPr="00300F08" w:rsidRDefault="00133BE7" w:rsidP="00133BE7">
      <w:pPr>
        <w:spacing w:line="360" w:lineRule="auto"/>
        <w:rPr>
          <w:ins w:id="27" w:author="Hayden Schilling" w:date="2021-04-30T10:39:00Z"/>
          <w:rFonts w:asciiTheme="minorHAnsi" w:hAnsiTheme="minorHAnsi" w:cstheme="minorHAnsi"/>
          <w:lang w:val="en-AU"/>
        </w:rPr>
      </w:pPr>
      <w:ins w:id="28" w:author="Hayden Schilling" w:date="2021-04-30T10:39:00Z">
        <w:r>
          <w:rPr>
            <w:rFonts w:asciiTheme="minorHAnsi" w:hAnsiTheme="minorHAnsi" w:cstheme="minorHAnsi"/>
            <w:b/>
            <w:bCs/>
            <w:lang w:val="en-AU"/>
          </w:rPr>
          <w:t>Figure S</w:t>
        </w:r>
      </w:ins>
      <w:ins w:id="29" w:author="Hayden Schilling" w:date="2021-04-30T10:41:00Z">
        <w:r>
          <w:rPr>
            <w:rFonts w:asciiTheme="minorHAnsi" w:hAnsiTheme="minorHAnsi" w:cstheme="minorHAnsi"/>
            <w:b/>
            <w:bCs/>
            <w:lang w:val="en-AU"/>
          </w:rPr>
          <w:t>9</w:t>
        </w:r>
      </w:ins>
      <w:ins w:id="30" w:author="Hayden Schilling" w:date="2021-04-30T10:39:00Z">
        <w:r>
          <w:rPr>
            <w:rFonts w:asciiTheme="minorHAnsi" w:hAnsiTheme="minorHAnsi" w:cstheme="minorHAnsi"/>
            <w:b/>
            <w:bCs/>
            <w:lang w:val="en-AU"/>
          </w:rPr>
          <w:t xml:space="preserve"> </w:t>
        </w:r>
        <w:r>
          <w:rPr>
            <w:rFonts w:asciiTheme="minorHAnsi" w:hAnsiTheme="minorHAnsi" w:cstheme="minorHAnsi"/>
            <w:lang w:val="en-AU"/>
          </w:rPr>
          <w:t xml:space="preserve">Cross-shelf interpolations of salinity. </w:t>
        </w:r>
        <w:r w:rsidRPr="00F15D89">
          <w:rPr>
            <w:rFonts w:asciiTheme="minorHAnsi" w:hAnsiTheme="minorHAnsi" w:cstheme="minorHAnsi"/>
            <w:lang w:val="en-AU"/>
          </w:rPr>
          <w:t>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ins>
    </w:p>
    <w:p w14:paraId="3B98B00A" w14:textId="7808107D" w:rsidR="00555CC6" w:rsidRDefault="00555CC6">
      <w:pPr>
        <w:spacing w:after="160" w:line="259" w:lineRule="auto"/>
        <w:rPr>
          <w:ins w:id="31" w:author="Hayden Schilling" w:date="2021-04-20T08:44:00Z"/>
          <w:rFonts w:asciiTheme="minorHAnsi" w:hAnsiTheme="minorHAnsi" w:cstheme="minorHAnsi"/>
          <w:lang w:val="en-AU"/>
        </w:rPr>
      </w:pPr>
      <w:ins w:id="32" w:author="Hayden Schilling" w:date="2021-04-20T08:44:00Z">
        <w:r>
          <w:rPr>
            <w:rFonts w:asciiTheme="minorHAnsi" w:hAnsiTheme="minorHAnsi" w:cstheme="minorHAnsi"/>
            <w:lang w:val="en-AU"/>
          </w:rPr>
          <w:br w:type="page"/>
        </w:r>
      </w:ins>
    </w:p>
    <w:p w14:paraId="6B929B42" w14:textId="150571AC" w:rsidR="006E4947" w:rsidRDefault="00392ED7" w:rsidP="006E4947">
      <w:pPr>
        <w:spacing w:line="360" w:lineRule="auto"/>
        <w:rPr>
          <w:ins w:id="33" w:author="Hayden Schilling" w:date="2021-04-30T10:47:00Z"/>
          <w:rFonts w:asciiTheme="minorHAnsi" w:hAnsiTheme="minorHAnsi" w:cstheme="minorHAnsi"/>
          <w:b/>
          <w:bCs/>
          <w:noProof/>
          <w:lang w:val="en-AU"/>
        </w:rPr>
      </w:pPr>
      <w:ins w:id="34" w:author="Hayden Schilling" w:date="2021-05-14T13:50:00Z">
        <w:r>
          <w:rPr>
            <w:rFonts w:asciiTheme="minorHAnsi" w:hAnsiTheme="minorHAnsi" w:cstheme="minorHAnsi"/>
            <w:b/>
            <w:bCs/>
            <w:noProof/>
            <w:lang w:val="en-AU"/>
          </w:rPr>
          <w:lastRenderedPageBreak/>
          <w:drawing>
            <wp:inline distT="0" distB="0" distL="0" distR="0" wp14:anchorId="1926EB3A" wp14:editId="157A6F1D">
              <wp:extent cx="5723890" cy="6685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3890" cy="6685915"/>
                      </a:xfrm>
                      <a:prstGeom prst="rect">
                        <a:avLst/>
                      </a:prstGeom>
                      <a:noFill/>
                      <a:ln>
                        <a:noFill/>
                      </a:ln>
                    </pic:spPr>
                  </pic:pic>
                </a:graphicData>
              </a:graphic>
            </wp:inline>
          </w:drawing>
        </w:r>
      </w:ins>
    </w:p>
    <w:p w14:paraId="725B3679" w14:textId="77777777" w:rsidR="006E4947" w:rsidRDefault="006E4947" w:rsidP="006E4947">
      <w:pPr>
        <w:rPr>
          <w:ins w:id="35" w:author="Hayden Schilling" w:date="2021-04-30T10:47:00Z"/>
          <w:rFonts w:asciiTheme="minorHAnsi" w:hAnsiTheme="minorHAnsi" w:cstheme="minorHAnsi"/>
          <w:b/>
          <w:bCs/>
          <w:noProof/>
          <w:lang w:val="en-AU"/>
        </w:rPr>
      </w:pPr>
    </w:p>
    <w:p w14:paraId="3045B7C5" w14:textId="65CA3947" w:rsidR="006E4947" w:rsidRPr="00300F08" w:rsidRDefault="006E4947" w:rsidP="006E4947">
      <w:pPr>
        <w:spacing w:line="360" w:lineRule="auto"/>
        <w:rPr>
          <w:ins w:id="36" w:author="Hayden Schilling" w:date="2021-04-30T10:47:00Z"/>
          <w:rFonts w:asciiTheme="minorHAnsi" w:hAnsiTheme="minorHAnsi" w:cstheme="minorHAnsi"/>
          <w:lang w:val="en-AU"/>
        </w:rPr>
      </w:pPr>
      <w:ins w:id="37" w:author="Hayden Schilling" w:date="2021-04-30T10:47:00Z">
        <w:r>
          <w:rPr>
            <w:rFonts w:asciiTheme="minorHAnsi" w:hAnsiTheme="minorHAnsi" w:cstheme="minorHAnsi"/>
            <w:b/>
            <w:bCs/>
            <w:lang w:val="en-AU"/>
          </w:rPr>
          <w:t xml:space="preserve">Figure S10 </w:t>
        </w:r>
        <w:r>
          <w:rPr>
            <w:rFonts w:asciiTheme="minorHAnsi" w:hAnsiTheme="minorHAnsi" w:cstheme="minorHAnsi"/>
            <w:lang w:val="en-AU"/>
          </w:rPr>
          <w:t>Cross-shelf interpolations of Nitrate c</w:t>
        </w:r>
        <w:r w:rsidRPr="000A5D04">
          <w:rPr>
            <w:rFonts w:asciiTheme="minorHAnsi" w:hAnsiTheme="minorHAnsi" w:cstheme="minorHAnsi"/>
            <w:lang w:val="en-AU"/>
          </w:rPr>
          <w:t xml:space="preserve">oncentration </w:t>
        </w:r>
        <w:r w:rsidRPr="000A5D04">
          <w:rPr>
            <w:rFonts w:asciiTheme="minorHAnsi" w:hAnsiTheme="minorHAnsi" w:cstheme="minorHAnsi"/>
            <w:lang w:val="en-AU"/>
            <w:rPrChange w:id="38" w:author="Hayden Schilling" w:date="2021-05-04T14:50:00Z">
              <w:rPr>
                <w:rFonts w:asciiTheme="minorHAnsi" w:hAnsiTheme="minorHAnsi" w:cstheme="minorHAnsi"/>
                <w:highlight w:val="yellow"/>
                <w:lang w:val="en-AU"/>
              </w:rPr>
            </w:rPrChange>
          </w:rPr>
          <w:t>(</w:t>
        </w:r>
      </w:ins>
      <w:ins w:id="39" w:author="Hayden Schilling" w:date="2021-05-04T14:49:00Z">
        <w:r w:rsidR="00462636" w:rsidRPr="000A5D04">
          <w:rPr>
            <w:rFonts w:asciiTheme="minorHAnsi" w:hAnsiTheme="minorHAnsi" w:cstheme="minorHAnsi"/>
            <w:lang w:val="en-AU"/>
            <w:rPrChange w:id="40" w:author="Hayden Schilling" w:date="2021-05-04T14:50:00Z">
              <w:rPr>
                <w:rFonts w:asciiTheme="minorHAnsi" w:hAnsiTheme="minorHAnsi" w:cstheme="minorHAnsi"/>
                <w:highlight w:val="yellow"/>
                <w:lang w:val="en-AU"/>
              </w:rPr>
            </w:rPrChange>
          </w:rPr>
          <w:t>mmol</w:t>
        </w:r>
      </w:ins>
      <w:ins w:id="41" w:author="Hayden Schilling" w:date="2021-04-30T10:47:00Z">
        <w:r w:rsidRPr="000A5D04">
          <w:rPr>
            <w:rFonts w:asciiTheme="minorHAnsi" w:hAnsiTheme="minorHAnsi" w:cstheme="minorHAnsi"/>
            <w:lang w:val="en-AU"/>
            <w:rPrChange w:id="42" w:author="Hayden Schilling" w:date="2021-05-04T14:50:00Z">
              <w:rPr>
                <w:rFonts w:asciiTheme="minorHAnsi" w:hAnsiTheme="minorHAnsi" w:cstheme="minorHAnsi"/>
                <w:highlight w:val="yellow"/>
                <w:lang w:val="en-AU"/>
              </w:rPr>
            </w:rPrChange>
          </w:rPr>
          <w:t xml:space="preserve"> m</w:t>
        </w:r>
        <w:r w:rsidRPr="000A5D04">
          <w:rPr>
            <w:rFonts w:asciiTheme="minorHAnsi" w:hAnsiTheme="minorHAnsi" w:cstheme="minorHAnsi"/>
            <w:vertAlign w:val="superscript"/>
            <w:lang w:val="en-AU"/>
            <w:rPrChange w:id="43" w:author="Hayden Schilling" w:date="2021-05-04T14:50:00Z">
              <w:rPr>
                <w:rFonts w:asciiTheme="minorHAnsi" w:hAnsiTheme="minorHAnsi" w:cstheme="minorHAnsi"/>
                <w:highlight w:val="yellow"/>
                <w:lang w:val="en-AU"/>
              </w:rPr>
            </w:rPrChange>
          </w:rPr>
          <w:t>-3</w:t>
        </w:r>
        <w:r w:rsidRPr="000A5D04">
          <w:rPr>
            <w:rFonts w:asciiTheme="minorHAnsi" w:hAnsiTheme="minorHAnsi" w:cstheme="minorHAnsi"/>
            <w:lang w:val="en-AU"/>
            <w:rPrChange w:id="44" w:author="Hayden Schilling" w:date="2021-05-04T14:50:00Z">
              <w:rPr>
                <w:rFonts w:asciiTheme="minorHAnsi" w:hAnsiTheme="minorHAnsi" w:cstheme="minorHAnsi"/>
                <w:highlight w:val="yellow"/>
                <w:lang w:val="en-AU"/>
              </w:rPr>
            </w:rPrChange>
          </w:rPr>
          <w:t>)</w:t>
        </w:r>
        <w:r w:rsidRPr="000A5D04">
          <w:rPr>
            <w:rFonts w:asciiTheme="minorHAnsi" w:hAnsiTheme="minorHAnsi" w:cstheme="minorHAnsi"/>
            <w:lang w:val="en-AU"/>
          </w:rPr>
          <w:t>. Measurements were taken as part of a CTD transect (data points shown as dots). Black lines connect</w:t>
        </w:r>
        <w:r>
          <w:rPr>
            <w:rFonts w:asciiTheme="minorHAnsi" w:hAnsiTheme="minorHAnsi" w:cstheme="minorHAnsi"/>
            <w:lang w:val="en-AU"/>
          </w:rPr>
          <w:t xml:space="preserve"> areas of equal temperature (°C).</w:t>
        </w:r>
      </w:ins>
    </w:p>
    <w:p w14:paraId="4D4ABF51" w14:textId="77777777" w:rsidR="00555CC6" w:rsidRDefault="00555CC6" w:rsidP="00922E04">
      <w:pPr>
        <w:spacing w:line="360" w:lineRule="auto"/>
        <w:rPr>
          <w:ins w:id="45" w:author="Hayden Schilling" w:date="2021-04-20T08:44:00Z"/>
          <w:rFonts w:asciiTheme="minorHAnsi" w:hAnsiTheme="minorHAnsi" w:cstheme="minorHAnsi"/>
          <w:b/>
          <w:bCs/>
          <w:lang w:val="en-AU"/>
        </w:rPr>
      </w:pPr>
    </w:p>
    <w:p w14:paraId="0826E57C" w14:textId="77777777" w:rsidR="00555CC6" w:rsidRDefault="00555CC6" w:rsidP="00922E04">
      <w:pPr>
        <w:spacing w:line="360" w:lineRule="auto"/>
        <w:rPr>
          <w:ins w:id="46" w:author="Hayden Schilling" w:date="2021-04-20T08:44:00Z"/>
          <w:rFonts w:asciiTheme="minorHAnsi" w:hAnsiTheme="minorHAnsi" w:cstheme="minorHAnsi"/>
          <w:b/>
          <w:bCs/>
          <w:lang w:val="en-AU"/>
        </w:rPr>
      </w:pPr>
    </w:p>
    <w:p w14:paraId="686D8E02" w14:textId="0DF0A7B3" w:rsidR="00555CC6" w:rsidRDefault="00555CC6">
      <w:pPr>
        <w:spacing w:line="360" w:lineRule="auto"/>
        <w:rPr>
          <w:ins w:id="47" w:author="Hayden Schilling" w:date="2021-04-20T08:44:00Z"/>
          <w:rFonts w:asciiTheme="minorHAnsi" w:hAnsiTheme="minorHAnsi" w:cstheme="minorHAnsi"/>
          <w:b/>
          <w:bCs/>
          <w:lang w:val="en-AU"/>
        </w:rPr>
        <w:pPrChange w:id="48" w:author="Hayden Schilling" w:date="2021-04-20T08:48:00Z">
          <w:pPr>
            <w:spacing w:after="160" w:line="259" w:lineRule="auto"/>
          </w:pPr>
        </w:pPrChange>
      </w:pPr>
      <w:ins w:id="49" w:author="Hayden Schilling" w:date="2021-04-20T08:44:00Z">
        <w:r>
          <w:rPr>
            <w:rFonts w:asciiTheme="minorHAnsi" w:hAnsiTheme="minorHAnsi" w:cstheme="minorHAnsi"/>
            <w:b/>
            <w:bCs/>
            <w:lang w:val="en-AU"/>
          </w:rPr>
          <w:br w:type="page"/>
        </w:r>
      </w:ins>
    </w:p>
    <w:p w14:paraId="723D0999" w14:textId="77777777" w:rsidR="009A2AF3" w:rsidRPr="009A2AF3" w:rsidRDefault="009A2AF3">
      <w:pPr>
        <w:rPr>
          <w:ins w:id="50" w:author="Hayden Schilling" w:date="2021-04-20T08:47:00Z"/>
          <w:rFonts w:asciiTheme="minorHAnsi" w:hAnsiTheme="minorHAnsi" w:cstheme="minorHAnsi"/>
          <w:lang w:val="en-AU"/>
          <w:rPrChange w:id="51" w:author="Hayden Schilling" w:date="2021-04-20T08:48:00Z">
            <w:rPr>
              <w:ins w:id="52" w:author="Hayden Schilling" w:date="2021-04-20T08:47:00Z"/>
              <w:rFonts w:asciiTheme="minorHAnsi" w:hAnsiTheme="minorHAnsi" w:cstheme="minorHAnsi"/>
              <w:b/>
              <w:bCs/>
              <w:lang w:val="en-AU"/>
            </w:rPr>
          </w:rPrChange>
        </w:rPr>
        <w:pPrChange w:id="53" w:author="Hayden Schilling" w:date="2021-04-20T08:48:00Z">
          <w:pPr>
            <w:spacing w:line="360" w:lineRule="auto"/>
          </w:pPr>
        </w:pPrChange>
      </w:pPr>
    </w:p>
    <w:p w14:paraId="721663F8" w14:textId="7EDD240D" w:rsidR="00555CC6" w:rsidRDefault="00C67EC0" w:rsidP="00922E04">
      <w:pPr>
        <w:spacing w:line="360" w:lineRule="auto"/>
        <w:rPr>
          <w:ins w:id="54" w:author="Hayden Schilling" w:date="2021-04-20T08:45:00Z"/>
          <w:rFonts w:asciiTheme="minorHAnsi" w:hAnsiTheme="minorHAnsi" w:cstheme="minorHAnsi"/>
          <w:b/>
          <w:bCs/>
          <w:lang w:val="en-AU"/>
        </w:rPr>
      </w:pPr>
      <w:ins w:id="55" w:author="Hayden Schilling" w:date="2021-05-14T13:53:00Z">
        <w:r>
          <w:rPr>
            <w:rFonts w:asciiTheme="minorHAnsi" w:hAnsiTheme="minorHAnsi" w:cstheme="minorHAnsi"/>
            <w:b/>
            <w:bCs/>
            <w:noProof/>
            <w:lang w:val="en-AU"/>
          </w:rPr>
          <w:drawing>
            <wp:inline distT="0" distB="0" distL="0" distR="0" wp14:anchorId="7B52C7D8" wp14:editId="1591364F">
              <wp:extent cx="5723890" cy="66859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3890" cy="6685915"/>
                      </a:xfrm>
                      <a:prstGeom prst="rect">
                        <a:avLst/>
                      </a:prstGeom>
                      <a:noFill/>
                      <a:ln>
                        <a:noFill/>
                      </a:ln>
                    </pic:spPr>
                  </pic:pic>
                </a:graphicData>
              </a:graphic>
            </wp:inline>
          </w:drawing>
        </w:r>
      </w:ins>
    </w:p>
    <w:p w14:paraId="2674BF77" w14:textId="0A2AC779" w:rsidR="00555CC6" w:rsidRPr="00555CC6" w:rsidRDefault="00555CC6" w:rsidP="00922E04">
      <w:pPr>
        <w:spacing w:line="360" w:lineRule="auto"/>
        <w:rPr>
          <w:ins w:id="56" w:author="Hayden Schilling" w:date="2021-04-20T08:45:00Z"/>
          <w:rFonts w:asciiTheme="minorHAnsi" w:hAnsiTheme="minorHAnsi" w:cstheme="minorHAnsi"/>
          <w:lang w:val="en-AU"/>
          <w:rPrChange w:id="57" w:author="Hayden Schilling" w:date="2021-04-20T08:45:00Z">
            <w:rPr>
              <w:ins w:id="58" w:author="Hayden Schilling" w:date="2021-04-20T08:45:00Z"/>
              <w:rFonts w:asciiTheme="minorHAnsi" w:hAnsiTheme="minorHAnsi" w:cstheme="minorHAnsi"/>
              <w:b/>
              <w:bCs/>
              <w:lang w:val="en-AU"/>
            </w:rPr>
          </w:rPrChange>
        </w:rPr>
      </w:pPr>
      <w:ins w:id="59" w:author="Hayden Schilling" w:date="2021-04-20T08:45:00Z">
        <w:r>
          <w:rPr>
            <w:rFonts w:asciiTheme="minorHAnsi" w:hAnsiTheme="minorHAnsi" w:cstheme="minorHAnsi"/>
            <w:b/>
            <w:bCs/>
            <w:lang w:val="en-AU"/>
          </w:rPr>
          <w:t xml:space="preserve">Figure </w:t>
        </w:r>
      </w:ins>
      <w:ins w:id="60" w:author="Hayden Schilling" w:date="2021-04-30T10:47:00Z">
        <w:r w:rsidR="006E4947">
          <w:rPr>
            <w:rFonts w:asciiTheme="minorHAnsi" w:hAnsiTheme="minorHAnsi" w:cstheme="minorHAnsi"/>
            <w:b/>
            <w:bCs/>
            <w:lang w:val="en-AU"/>
          </w:rPr>
          <w:t>S11</w:t>
        </w:r>
      </w:ins>
      <w:ins w:id="61" w:author="Hayden Schilling" w:date="2021-04-20T08:45:00Z">
        <w:r>
          <w:rPr>
            <w:rFonts w:asciiTheme="minorHAnsi" w:hAnsiTheme="minorHAnsi" w:cstheme="minorHAnsi"/>
            <w:b/>
            <w:bCs/>
            <w:lang w:val="en-AU"/>
          </w:rPr>
          <w:t xml:space="preserve"> </w:t>
        </w:r>
        <w:r>
          <w:rPr>
            <w:rFonts w:asciiTheme="minorHAnsi" w:hAnsiTheme="minorHAnsi" w:cstheme="minorHAnsi"/>
            <w:lang w:val="en-AU"/>
          </w:rPr>
          <w:t xml:space="preserve">Cross-shelf interpolations of Chlorophyll </w:t>
        </w:r>
        <w:r>
          <w:rPr>
            <w:rFonts w:asciiTheme="minorHAnsi" w:hAnsiTheme="minorHAnsi" w:cstheme="minorHAnsi"/>
            <w:i/>
            <w:iCs/>
            <w:lang w:val="en-AU"/>
          </w:rPr>
          <w:t>a</w:t>
        </w:r>
        <w:r>
          <w:rPr>
            <w:rFonts w:asciiTheme="minorHAnsi" w:hAnsiTheme="minorHAnsi" w:cstheme="minorHAnsi"/>
            <w:lang w:val="en-AU"/>
          </w:rPr>
          <w:t xml:space="preserve"> </w:t>
        </w:r>
      </w:ins>
      <w:ins w:id="62" w:author="Hayden Schilling" w:date="2021-04-20T08:46:00Z">
        <w:r>
          <w:rPr>
            <w:rFonts w:asciiTheme="minorHAnsi" w:hAnsiTheme="minorHAnsi" w:cstheme="minorHAnsi"/>
            <w:lang w:val="en-AU"/>
          </w:rPr>
          <w:t>concentration (mg m</w:t>
        </w:r>
        <w:r w:rsidRPr="000A5D04">
          <w:rPr>
            <w:rFonts w:asciiTheme="minorHAnsi" w:hAnsiTheme="minorHAnsi" w:cstheme="minorHAnsi"/>
            <w:vertAlign w:val="superscript"/>
            <w:lang w:val="en-AU"/>
            <w:rPrChange w:id="63" w:author="Hayden Schilling" w:date="2021-05-04T14:50:00Z">
              <w:rPr>
                <w:rFonts w:asciiTheme="minorHAnsi" w:hAnsiTheme="minorHAnsi" w:cstheme="minorHAnsi"/>
                <w:lang w:val="en-AU"/>
              </w:rPr>
            </w:rPrChange>
          </w:rPr>
          <w:t>-3</w:t>
        </w:r>
        <w:r>
          <w:rPr>
            <w:rFonts w:asciiTheme="minorHAnsi" w:hAnsiTheme="minorHAnsi" w:cstheme="minorHAnsi"/>
            <w:lang w:val="en-AU"/>
          </w:rPr>
          <w:t>)</w:t>
        </w:r>
      </w:ins>
      <w:ins w:id="64" w:author="Hayden Schilling" w:date="2021-04-20T08:45:00Z">
        <w:r>
          <w:rPr>
            <w:rFonts w:asciiTheme="minorHAnsi" w:hAnsiTheme="minorHAnsi" w:cstheme="minorHAnsi"/>
            <w:lang w:val="en-AU"/>
          </w:rPr>
          <w:t>. Measurements were taken as part of a CTD t</w:t>
        </w:r>
      </w:ins>
      <w:ins w:id="65" w:author="Hayden Schilling" w:date="2021-04-20T08:46:00Z">
        <w:r>
          <w:rPr>
            <w:rFonts w:asciiTheme="minorHAnsi" w:hAnsiTheme="minorHAnsi" w:cstheme="minorHAnsi"/>
            <w:lang w:val="en-AU"/>
          </w:rPr>
          <w:t>ransect (data points shown as dots). Black lines connect areas of equal temperature (°C).</w:t>
        </w:r>
      </w:ins>
    </w:p>
    <w:p w14:paraId="6210A56E" w14:textId="77777777" w:rsidR="00555CC6" w:rsidRDefault="00555CC6" w:rsidP="00922E04">
      <w:pPr>
        <w:spacing w:line="360" w:lineRule="auto"/>
        <w:rPr>
          <w:ins w:id="66" w:author="Hayden Schilling" w:date="2021-04-20T08:45:00Z"/>
          <w:rFonts w:asciiTheme="minorHAnsi" w:hAnsiTheme="minorHAnsi" w:cstheme="minorHAnsi"/>
          <w:b/>
          <w:bCs/>
          <w:lang w:val="en-AU"/>
        </w:rPr>
      </w:pPr>
    </w:p>
    <w:p w14:paraId="6DA3DDD4" w14:textId="77777777" w:rsidR="009A2AF3" w:rsidRDefault="009A2AF3" w:rsidP="00922E04">
      <w:pPr>
        <w:spacing w:line="360" w:lineRule="auto"/>
        <w:rPr>
          <w:ins w:id="67" w:author="Hayden Schilling" w:date="2021-04-20T08:50:00Z"/>
          <w:rFonts w:asciiTheme="minorHAnsi" w:hAnsiTheme="minorHAnsi" w:cstheme="minorHAnsi"/>
          <w:b/>
          <w:bCs/>
          <w:lang w:val="en-AU"/>
        </w:rPr>
      </w:pPr>
    </w:p>
    <w:p w14:paraId="786C7585" w14:textId="787548C0" w:rsidR="00A027D2" w:rsidRDefault="00392ED7" w:rsidP="00A027D2">
      <w:pPr>
        <w:spacing w:line="360" w:lineRule="auto"/>
        <w:rPr>
          <w:ins w:id="68" w:author="Hayden Schilling" w:date="2021-04-30T10:53:00Z"/>
          <w:rFonts w:asciiTheme="minorHAnsi" w:hAnsiTheme="minorHAnsi" w:cstheme="minorHAnsi"/>
          <w:b/>
          <w:bCs/>
          <w:lang w:val="en-AU"/>
        </w:rPr>
      </w:pPr>
      <w:ins w:id="69" w:author="Hayden Schilling" w:date="2021-05-14T13:51:00Z">
        <w:r>
          <w:rPr>
            <w:rFonts w:asciiTheme="minorHAnsi" w:hAnsiTheme="minorHAnsi" w:cstheme="minorHAnsi"/>
            <w:b/>
            <w:bCs/>
            <w:noProof/>
            <w:lang w:val="en-AU"/>
          </w:rPr>
          <w:lastRenderedPageBreak/>
          <w:drawing>
            <wp:inline distT="0" distB="0" distL="0" distR="0" wp14:anchorId="7A7E78C4" wp14:editId="382B840A">
              <wp:extent cx="5723890" cy="66859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3890" cy="6685915"/>
                      </a:xfrm>
                      <a:prstGeom prst="rect">
                        <a:avLst/>
                      </a:prstGeom>
                      <a:noFill/>
                      <a:ln>
                        <a:noFill/>
                      </a:ln>
                    </pic:spPr>
                  </pic:pic>
                </a:graphicData>
              </a:graphic>
            </wp:inline>
          </w:drawing>
        </w:r>
      </w:ins>
    </w:p>
    <w:p w14:paraId="73E56C72" w14:textId="77777777" w:rsidR="00A027D2" w:rsidRDefault="00A027D2" w:rsidP="00A027D2">
      <w:pPr>
        <w:spacing w:line="360" w:lineRule="auto"/>
        <w:rPr>
          <w:ins w:id="70" w:author="Hayden Schilling" w:date="2021-04-30T10:53:00Z"/>
          <w:rFonts w:asciiTheme="minorHAnsi" w:hAnsiTheme="minorHAnsi" w:cstheme="minorHAnsi"/>
          <w:b/>
          <w:bCs/>
          <w:lang w:val="en-AU"/>
        </w:rPr>
      </w:pPr>
    </w:p>
    <w:p w14:paraId="437E3871" w14:textId="2BBADD43" w:rsidR="00A027D2" w:rsidRPr="00300F08" w:rsidRDefault="00A027D2" w:rsidP="00A027D2">
      <w:pPr>
        <w:spacing w:line="360" w:lineRule="auto"/>
        <w:rPr>
          <w:ins w:id="71" w:author="Hayden Schilling" w:date="2021-04-30T10:53:00Z"/>
          <w:rFonts w:asciiTheme="minorHAnsi" w:hAnsiTheme="minorHAnsi" w:cstheme="minorHAnsi"/>
          <w:lang w:val="en-AU"/>
        </w:rPr>
      </w:pPr>
      <w:ins w:id="72" w:author="Hayden Schilling" w:date="2021-04-30T10:53:00Z">
        <w:r>
          <w:rPr>
            <w:rFonts w:asciiTheme="minorHAnsi" w:hAnsiTheme="minorHAnsi" w:cstheme="minorHAnsi"/>
            <w:b/>
            <w:bCs/>
            <w:lang w:val="en-AU"/>
          </w:rPr>
          <w:t xml:space="preserve">Figure S12 </w:t>
        </w:r>
        <w:r>
          <w:rPr>
            <w:rFonts w:asciiTheme="minorHAnsi" w:hAnsiTheme="minorHAnsi" w:cstheme="minorHAnsi"/>
            <w:lang w:val="en-AU"/>
          </w:rPr>
          <w:t xml:space="preserve">Cross-shelf interpolations of silicate </w:t>
        </w:r>
        <w:r w:rsidRPr="000A5D04">
          <w:rPr>
            <w:rFonts w:asciiTheme="minorHAnsi" w:hAnsiTheme="minorHAnsi" w:cstheme="minorHAnsi"/>
            <w:lang w:val="en-AU"/>
          </w:rPr>
          <w:t xml:space="preserve">concentration </w:t>
        </w:r>
        <w:r w:rsidRPr="000A5D04">
          <w:rPr>
            <w:rFonts w:asciiTheme="minorHAnsi" w:hAnsiTheme="minorHAnsi" w:cstheme="minorHAnsi"/>
            <w:lang w:val="en-AU"/>
            <w:rPrChange w:id="73" w:author="Hayden Schilling" w:date="2021-05-04T14:50:00Z">
              <w:rPr>
                <w:rFonts w:asciiTheme="minorHAnsi" w:hAnsiTheme="minorHAnsi" w:cstheme="minorHAnsi"/>
                <w:highlight w:val="yellow"/>
                <w:lang w:val="en-AU"/>
              </w:rPr>
            </w:rPrChange>
          </w:rPr>
          <w:t>(</w:t>
        </w:r>
      </w:ins>
      <w:ins w:id="74" w:author="Hayden Schilling" w:date="2021-05-04T14:48:00Z">
        <w:r w:rsidR="00462636" w:rsidRPr="000A5D04">
          <w:rPr>
            <w:rFonts w:asciiTheme="minorHAnsi" w:hAnsiTheme="minorHAnsi" w:cstheme="minorHAnsi"/>
            <w:lang w:val="en-AU"/>
            <w:rPrChange w:id="75" w:author="Hayden Schilling" w:date="2021-05-04T14:50:00Z">
              <w:rPr>
                <w:rFonts w:asciiTheme="minorHAnsi" w:hAnsiTheme="minorHAnsi" w:cstheme="minorHAnsi"/>
                <w:highlight w:val="yellow"/>
                <w:lang w:val="en-AU"/>
              </w:rPr>
            </w:rPrChange>
          </w:rPr>
          <w:t>mmol</w:t>
        </w:r>
      </w:ins>
      <w:ins w:id="76" w:author="Hayden Schilling" w:date="2021-04-30T10:53:00Z">
        <w:r w:rsidRPr="000A5D04">
          <w:rPr>
            <w:rFonts w:asciiTheme="minorHAnsi" w:hAnsiTheme="minorHAnsi" w:cstheme="minorHAnsi"/>
            <w:lang w:val="en-AU"/>
            <w:rPrChange w:id="77" w:author="Hayden Schilling" w:date="2021-05-04T14:50:00Z">
              <w:rPr>
                <w:rFonts w:asciiTheme="minorHAnsi" w:hAnsiTheme="minorHAnsi" w:cstheme="minorHAnsi"/>
                <w:highlight w:val="yellow"/>
                <w:lang w:val="en-AU"/>
              </w:rPr>
            </w:rPrChange>
          </w:rPr>
          <w:t xml:space="preserve"> m</w:t>
        </w:r>
        <w:r w:rsidRPr="000A5D04">
          <w:rPr>
            <w:rFonts w:asciiTheme="minorHAnsi" w:hAnsiTheme="minorHAnsi" w:cstheme="minorHAnsi"/>
            <w:vertAlign w:val="superscript"/>
            <w:lang w:val="en-AU"/>
            <w:rPrChange w:id="78" w:author="Hayden Schilling" w:date="2021-05-04T14:50:00Z">
              <w:rPr>
                <w:rFonts w:asciiTheme="minorHAnsi" w:hAnsiTheme="minorHAnsi" w:cstheme="minorHAnsi"/>
                <w:highlight w:val="yellow"/>
                <w:lang w:val="en-AU"/>
              </w:rPr>
            </w:rPrChange>
          </w:rPr>
          <w:t>-3</w:t>
        </w:r>
        <w:r w:rsidRPr="000A5D04">
          <w:rPr>
            <w:rFonts w:asciiTheme="minorHAnsi" w:hAnsiTheme="minorHAnsi" w:cstheme="minorHAnsi"/>
            <w:lang w:val="en-AU"/>
            <w:rPrChange w:id="79" w:author="Hayden Schilling" w:date="2021-05-04T14:50:00Z">
              <w:rPr>
                <w:rFonts w:asciiTheme="minorHAnsi" w:hAnsiTheme="minorHAnsi" w:cstheme="minorHAnsi"/>
                <w:highlight w:val="yellow"/>
                <w:lang w:val="en-AU"/>
              </w:rPr>
            </w:rPrChange>
          </w:rPr>
          <w:t>).</w:t>
        </w:r>
        <w:r w:rsidRPr="000A5D04">
          <w:rPr>
            <w:rFonts w:asciiTheme="minorHAnsi" w:hAnsiTheme="minorHAnsi" w:cstheme="minorHAnsi"/>
            <w:lang w:val="en-AU"/>
          </w:rPr>
          <w:t xml:space="preserve"> Measurements were taken as part of a CTD transect (data points shown as dots). Black lines</w:t>
        </w:r>
        <w:r>
          <w:rPr>
            <w:rFonts w:asciiTheme="minorHAnsi" w:hAnsiTheme="minorHAnsi" w:cstheme="minorHAnsi"/>
            <w:lang w:val="en-AU"/>
          </w:rPr>
          <w:t xml:space="preserve"> connect areas of equal temperature (°C).</w:t>
        </w:r>
      </w:ins>
    </w:p>
    <w:p w14:paraId="0EDBF4F6" w14:textId="77777777" w:rsidR="009A2AF3" w:rsidRDefault="009A2AF3" w:rsidP="00922E04">
      <w:pPr>
        <w:spacing w:line="360" w:lineRule="auto"/>
        <w:rPr>
          <w:ins w:id="80" w:author="Hayden Schilling" w:date="2021-04-20T08:50:00Z"/>
          <w:rFonts w:asciiTheme="minorHAnsi" w:hAnsiTheme="minorHAnsi" w:cstheme="minorHAnsi"/>
          <w:b/>
          <w:bCs/>
          <w:lang w:val="en-AU"/>
        </w:rPr>
      </w:pPr>
    </w:p>
    <w:p w14:paraId="720EAC82" w14:textId="466C8D00" w:rsidR="009A2AF3" w:rsidRDefault="00ED585C" w:rsidP="00922E04">
      <w:pPr>
        <w:spacing w:line="360" w:lineRule="auto"/>
        <w:rPr>
          <w:ins w:id="81" w:author="Hayden Schilling" w:date="2021-04-20T08:50:00Z"/>
          <w:rFonts w:asciiTheme="minorHAnsi" w:hAnsiTheme="minorHAnsi" w:cstheme="minorHAnsi"/>
          <w:b/>
          <w:bCs/>
          <w:noProof/>
          <w:lang w:val="en-AU"/>
        </w:rPr>
      </w:pPr>
      <w:ins w:id="82" w:author="Hayden Schilling" w:date="2021-05-14T13:51:00Z">
        <w:r>
          <w:rPr>
            <w:rFonts w:asciiTheme="minorHAnsi" w:hAnsiTheme="minorHAnsi" w:cstheme="minorHAnsi"/>
            <w:b/>
            <w:bCs/>
            <w:noProof/>
            <w:lang w:val="en-AU"/>
          </w:rPr>
          <w:lastRenderedPageBreak/>
          <w:drawing>
            <wp:inline distT="0" distB="0" distL="0" distR="0" wp14:anchorId="17C90DA4" wp14:editId="0277BBCE">
              <wp:extent cx="5723890" cy="66859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890" cy="6685915"/>
                      </a:xfrm>
                      <a:prstGeom prst="rect">
                        <a:avLst/>
                      </a:prstGeom>
                      <a:noFill/>
                      <a:ln>
                        <a:noFill/>
                      </a:ln>
                    </pic:spPr>
                  </pic:pic>
                </a:graphicData>
              </a:graphic>
            </wp:inline>
          </w:drawing>
        </w:r>
      </w:ins>
    </w:p>
    <w:p w14:paraId="7CAA7FC7" w14:textId="5011D95E" w:rsidR="009A2AF3" w:rsidRPr="009A2AF3" w:rsidRDefault="009A2AF3">
      <w:pPr>
        <w:rPr>
          <w:ins w:id="83" w:author="Hayden Schilling" w:date="2021-04-20T08:50:00Z"/>
          <w:rFonts w:asciiTheme="minorHAnsi" w:hAnsiTheme="minorHAnsi" w:cstheme="minorHAnsi"/>
          <w:lang w:val="en-AU"/>
          <w:rPrChange w:id="84" w:author="Hayden Schilling" w:date="2021-04-20T08:50:00Z">
            <w:rPr>
              <w:ins w:id="85" w:author="Hayden Schilling" w:date="2021-04-20T08:50:00Z"/>
              <w:rFonts w:asciiTheme="minorHAnsi" w:hAnsiTheme="minorHAnsi" w:cstheme="minorHAnsi"/>
              <w:b/>
              <w:bCs/>
              <w:noProof/>
              <w:lang w:val="en-AU"/>
            </w:rPr>
          </w:rPrChange>
        </w:rPr>
        <w:pPrChange w:id="86" w:author="Hayden Schilling" w:date="2021-04-20T08:50:00Z">
          <w:pPr>
            <w:spacing w:line="360" w:lineRule="auto"/>
          </w:pPr>
        </w:pPrChange>
      </w:pPr>
    </w:p>
    <w:p w14:paraId="316B2612" w14:textId="76A052F5" w:rsidR="009A2AF3" w:rsidRDefault="009A2AF3" w:rsidP="009A2AF3">
      <w:pPr>
        <w:rPr>
          <w:ins w:id="87" w:author="Hayden Schilling" w:date="2021-04-20T08:50:00Z"/>
          <w:rFonts w:asciiTheme="minorHAnsi" w:hAnsiTheme="minorHAnsi" w:cstheme="minorHAnsi"/>
          <w:b/>
          <w:bCs/>
          <w:noProof/>
          <w:lang w:val="en-AU"/>
        </w:rPr>
      </w:pPr>
    </w:p>
    <w:p w14:paraId="0A992CF0" w14:textId="72997E4E" w:rsidR="009A2AF3" w:rsidRPr="00300F08" w:rsidRDefault="009A2AF3" w:rsidP="009A2AF3">
      <w:pPr>
        <w:spacing w:line="360" w:lineRule="auto"/>
        <w:rPr>
          <w:ins w:id="88" w:author="Hayden Schilling" w:date="2021-04-20T08:50:00Z"/>
          <w:rFonts w:asciiTheme="minorHAnsi" w:hAnsiTheme="minorHAnsi" w:cstheme="minorHAnsi"/>
          <w:lang w:val="en-AU"/>
        </w:rPr>
      </w:pPr>
      <w:ins w:id="89" w:author="Hayden Schilling" w:date="2021-04-20T08:50:00Z">
        <w:r>
          <w:rPr>
            <w:rFonts w:asciiTheme="minorHAnsi" w:hAnsiTheme="minorHAnsi" w:cstheme="minorHAnsi"/>
            <w:b/>
            <w:bCs/>
            <w:lang w:val="en-AU"/>
          </w:rPr>
          <w:t xml:space="preserve">Figure </w:t>
        </w:r>
      </w:ins>
      <w:ins w:id="90" w:author="Hayden Schilling" w:date="2021-04-30T10:54:00Z">
        <w:r w:rsidR="003D7082">
          <w:rPr>
            <w:rFonts w:asciiTheme="minorHAnsi" w:hAnsiTheme="minorHAnsi" w:cstheme="minorHAnsi"/>
            <w:b/>
            <w:bCs/>
            <w:lang w:val="en-AU"/>
          </w:rPr>
          <w:t>S13</w:t>
        </w:r>
      </w:ins>
      <w:ins w:id="91" w:author="Hayden Schilling" w:date="2021-04-20T08:50:00Z">
        <w:r>
          <w:rPr>
            <w:rFonts w:asciiTheme="minorHAnsi" w:hAnsiTheme="minorHAnsi" w:cstheme="minorHAnsi"/>
            <w:b/>
            <w:bCs/>
            <w:lang w:val="en-AU"/>
          </w:rPr>
          <w:t xml:space="preserve"> </w:t>
        </w:r>
        <w:r>
          <w:rPr>
            <w:rFonts w:asciiTheme="minorHAnsi" w:hAnsiTheme="minorHAnsi" w:cstheme="minorHAnsi"/>
            <w:lang w:val="en-AU"/>
          </w:rPr>
          <w:t xml:space="preserve">Cross-shelf interpolations of dissolved oxygen </w:t>
        </w:r>
        <w:r w:rsidRPr="000A5D04">
          <w:rPr>
            <w:rFonts w:asciiTheme="minorHAnsi" w:hAnsiTheme="minorHAnsi" w:cstheme="minorHAnsi"/>
            <w:lang w:val="en-AU"/>
          </w:rPr>
          <w:t>concentration (m</w:t>
        </w:r>
      </w:ins>
      <w:ins w:id="92" w:author="Hayden Schilling" w:date="2021-05-04T13:55:00Z">
        <w:r w:rsidR="00E143C5" w:rsidRPr="000A5D04">
          <w:rPr>
            <w:rFonts w:asciiTheme="minorHAnsi" w:hAnsiTheme="minorHAnsi" w:cstheme="minorHAnsi"/>
            <w:lang w:val="en-AU"/>
            <w:rPrChange w:id="93" w:author="Hayden Schilling" w:date="2021-05-04T14:50:00Z">
              <w:rPr>
                <w:rFonts w:asciiTheme="minorHAnsi" w:hAnsiTheme="minorHAnsi" w:cstheme="minorHAnsi"/>
                <w:highlight w:val="yellow"/>
                <w:lang w:val="en-AU"/>
              </w:rPr>
            </w:rPrChange>
          </w:rPr>
          <w:t>mol</w:t>
        </w:r>
      </w:ins>
      <w:ins w:id="94" w:author="Hayden Schilling" w:date="2021-04-20T08:50:00Z">
        <w:r w:rsidRPr="000A5D04">
          <w:rPr>
            <w:rFonts w:asciiTheme="minorHAnsi" w:hAnsiTheme="minorHAnsi" w:cstheme="minorHAnsi"/>
            <w:lang w:val="en-AU"/>
          </w:rPr>
          <w:t xml:space="preserve"> m</w:t>
        </w:r>
        <w:r w:rsidRPr="000A5D04">
          <w:rPr>
            <w:rFonts w:asciiTheme="minorHAnsi" w:hAnsiTheme="minorHAnsi" w:cstheme="minorHAnsi"/>
            <w:vertAlign w:val="superscript"/>
            <w:lang w:val="en-AU"/>
            <w:rPrChange w:id="95" w:author="Hayden Schilling" w:date="2021-05-04T14:50:00Z">
              <w:rPr>
                <w:rFonts w:asciiTheme="minorHAnsi" w:hAnsiTheme="minorHAnsi" w:cstheme="minorHAnsi"/>
                <w:lang w:val="en-AU"/>
              </w:rPr>
            </w:rPrChange>
          </w:rPr>
          <w:t>-3</w:t>
        </w:r>
        <w:r w:rsidRPr="000A5D04">
          <w:rPr>
            <w:rFonts w:asciiTheme="minorHAnsi" w:hAnsiTheme="minorHAnsi" w:cstheme="minorHAnsi"/>
            <w:lang w:val="en-AU"/>
          </w:rPr>
          <w:t>).</w:t>
        </w:r>
        <w:r>
          <w:rPr>
            <w:rFonts w:asciiTheme="minorHAnsi" w:hAnsiTheme="minorHAnsi" w:cstheme="minorHAnsi"/>
            <w:lang w:val="en-AU"/>
          </w:rPr>
          <w:t xml:space="preserve"> Measurements were taken as part of a CTD transect (data points shown as dots). Black lines connect areas of equal temperature (°C).</w:t>
        </w:r>
      </w:ins>
    </w:p>
    <w:p w14:paraId="7F9B79B6" w14:textId="77777777" w:rsidR="009A2AF3" w:rsidRPr="009A2AF3" w:rsidRDefault="009A2AF3">
      <w:pPr>
        <w:rPr>
          <w:ins w:id="96" w:author="Hayden Schilling" w:date="2021-04-20T08:50:00Z"/>
          <w:rFonts w:asciiTheme="minorHAnsi" w:hAnsiTheme="minorHAnsi" w:cstheme="minorHAnsi"/>
          <w:lang w:val="en-AU"/>
          <w:rPrChange w:id="97" w:author="Hayden Schilling" w:date="2021-04-20T08:50:00Z">
            <w:rPr>
              <w:ins w:id="98" w:author="Hayden Schilling" w:date="2021-04-20T08:50:00Z"/>
              <w:rFonts w:asciiTheme="minorHAnsi" w:hAnsiTheme="minorHAnsi" w:cstheme="minorHAnsi"/>
              <w:b/>
              <w:bCs/>
              <w:lang w:val="en-AU"/>
            </w:rPr>
          </w:rPrChange>
        </w:rPr>
        <w:pPrChange w:id="99" w:author="Hayden Schilling" w:date="2021-04-20T08:50:00Z">
          <w:pPr>
            <w:spacing w:line="360" w:lineRule="auto"/>
          </w:pPr>
        </w:pPrChange>
      </w:pPr>
    </w:p>
    <w:p w14:paraId="3979CD37" w14:textId="77777777" w:rsidR="009A2AF3" w:rsidRDefault="009A2AF3" w:rsidP="00922E04">
      <w:pPr>
        <w:spacing w:line="360" w:lineRule="auto"/>
        <w:rPr>
          <w:ins w:id="100" w:author="Hayden Schilling" w:date="2021-04-20T08:51:00Z"/>
          <w:rFonts w:asciiTheme="minorHAnsi" w:hAnsiTheme="minorHAnsi" w:cstheme="minorHAnsi"/>
          <w:b/>
          <w:bCs/>
          <w:lang w:val="en-AU"/>
        </w:rPr>
      </w:pPr>
    </w:p>
    <w:p w14:paraId="46FCA9EC" w14:textId="77777777" w:rsidR="009A2AF3" w:rsidRDefault="009A2AF3" w:rsidP="009A2AF3">
      <w:pPr>
        <w:rPr>
          <w:ins w:id="101" w:author="Hayden Schilling" w:date="2021-04-20T08:51:00Z"/>
          <w:rFonts w:asciiTheme="minorHAnsi" w:hAnsiTheme="minorHAnsi" w:cstheme="minorHAnsi"/>
          <w:b/>
          <w:bCs/>
          <w:noProof/>
          <w:lang w:val="en-AU"/>
        </w:rPr>
      </w:pPr>
    </w:p>
    <w:p w14:paraId="6D59A6C8" w14:textId="040F0C9C" w:rsidR="00000000" w:rsidRDefault="0084109C">
      <w:pPr>
        <w:rPr>
          <w:rFonts w:asciiTheme="minorHAnsi" w:hAnsiTheme="minorHAnsi" w:cstheme="minorHAnsi"/>
          <w:lang w:val="en-AU"/>
          <w:rPrChange w:id="102" w:author="Hayden Schilling" w:date="2021-04-20T08:51:00Z">
            <w:rPr>
              <w:rFonts w:asciiTheme="minorHAnsi" w:hAnsiTheme="minorHAnsi" w:cstheme="minorHAnsi"/>
              <w:b/>
              <w:bCs/>
              <w:lang w:val="en-AU"/>
            </w:rPr>
          </w:rPrChange>
        </w:rPr>
        <w:sectPr w:rsidR="00000000">
          <w:footerReference w:type="default" r:id="rId22"/>
          <w:headerReference w:type="first" r:id="rId23"/>
          <w:pgSz w:w="11906" w:h="16838"/>
          <w:pgMar w:top="1440" w:right="1440" w:bottom="1440" w:left="1440" w:header="708" w:footer="708" w:gutter="0"/>
          <w:cols w:space="708"/>
          <w:docGrid w:linePitch="360"/>
        </w:sectPr>
        <w:pPrChange w:id="103" w:author="Hayden Schilling" w:date="2021-04-20T08:51:00Z">
          <w:pPr>
            <w:spacing w:line="360" w:lineRule="auto"/>
          </w:pPr>
        </w:pPrChange>
      </w:pPr>
    </w:p>
    <w:p w14:paraId="2A578DB5" w14:textId="2ABD4F51" w:rsidR="00922E04" w:rsidRPr="00CF6D2A" w:rsidRDefault="00922E04" w:rsidP="00922E04">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Pr>
          <w:rFonts w:asciiTheme="minorHAnsi" w:hAnsiTheme="minorHAnsi" w:cstheme="minorHAnsi"/>
          <w:lang w:val="en-AU"/>
        </w:rPr>
        <w:t>Empty cells represent no data.</w:t>
      </w: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922E04" w:rsidRPr="00EC3B99" w14:paraId="54E025A1" w14:textId="77777777" w:rsidTr="00885394">
        <w:trPr>
          <w:trHeight w:val="300"/>
        </w:trPr>
        <w:tc>
          <w:tcPr>
            <w:tcW w:w="1276" w:type="dxa"/>
            <w:tcBorders>
              <w:top w:val="single" w:sz="4" w:space="0" w:color="auto"/>
              <w:bottom w:val="single" w:sz="4" w:space="0" w:color="auto"/>
            </w:tcBorders>
            <w:shd w:val="clear" w:color="auto" w:fill="auto"/>
            <w:noWrap/>
            <w:vAlign w:val="center"/>
            <w:hideMark/>
          </w:tcPr>
          <w:p w14:paraId="7BE42E65"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7BD4CA21"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2D5B547E"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23C52D08"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5E5D5BC7"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3E96D342"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3B336F62"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3F44C55D"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4C54548E"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5A3CA845"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6410535A"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615AA04D"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6CC4866F"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4A662FB5"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4D41156F"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922E04" w:rsidRPr="00EC3B99" w14:paraId="0835F065" w14:textId="77777777" w:rsidTr="00885394">
        <w:trPr>
          <w:trHeight w:val="300"/>
        </w:trPr>
        <w:tc>
          <w:tcPr>
            <w:tcW w:w="1276" w:type="dxa"/>
            <w:tcBorders>
              <w:top w:val="single" w:sz="4" w:space="0" w:color="auto"/>
            </w:tcBorders>
            <w:shd w:val="clear" w:color="auto" w:fill="auto"/>
            <w:noWrap/>
            <w:vAlign w:val="center"/>
            <w:hideMark/>
          </w:tcPr>
          <w:p w14:paraId="36107751" w14:textId="16E3742D"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Becker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fH0XavtR","properties":{"formattedCitation":"(2018)","plainCitation":"(2018)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(2018)</w:t>
            </w:r>
            <w:r w:rsidR="00EB2BE9">
              <w:rPr>
                <w:rFonts w:ascii="Calibri" w:eastAsia="Times New Roman" w:hAnsi="Calibri" w:cs="Calibri"/>
                <w:color w:val="000000"/>
                <w:sz w:val="20"/>
                <w:lang w:val="en-AU" w:eastAsia="en-AU"/>
              </w:rPr>
              <w:fldChar w:fldCharType="end"/>
            </w:r>
            <w:r w:rsidR="00EB2BE9">
              <w:rPr>
                <w:rFonts w:ascii="Calibri" w:eastAsia="Times New Roman" w:hAnsi="Calibri" w:cs="Calibri"/>
                <w:color w:val="000000"/>
                <w:sz w:val="20"/>
                <w:lang w:val="en-AU" w:eastAsia="en-AU"/>
              </w:rPr>
              <w:t xml:space="preserve"> </w:t>
            </w:r>
            <w:r>
              <w:rPr>
                <w:rFonts w:ascii="Calibri" w:eastAsia="Times New Roman" w:hAnsi="Calibri" w:cs="Calibri"/>
                <w:color w:val="000000"/>
                <w:sz w:val="20"/>
                <w:lang w:val="en-AU" w:eastAsia="en-AU"/>
              </w:rPr>
              <w:t>(#1)</w:t>
            </w:r>
          </w:p>
        </w:tc>
        <w:tc>
          <w:tcPr>
            <w:tcW w:w="1701" w:type="dxa"/>
            <w:tcBorders>
              <w:top w:val="single" w:sz="4" w:space="0" w:color="auto"/>
            </w:tcBorders>
            <w:shd w:val="clear" w:color="auto" w:fill="auto"/>
            <w:noWrap/>
            <w:vAlign w:val="center"/>
            <w:hideMark/>
          </w:tcPr>
          <w:p w14:paraId="30BE327F"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0BA40456"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2E4714AF"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77F15550" w14:textId="77777777" w:rsidR="00922E04" w:rsidRPr="00EC3B99" w:rsidRDefault="00922E04" w:rsidP="00922E04">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062D2CE" w14:textId="77777777" w:rsidR="00922E04" w:rsidRPr="00EC3B99" w:rsidRDefault="00922E04" w:rsidP="00922E04">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6A3DDC4F" w14:textId="77777777" w:rsidR="00922E04" w:rsidRPr="00EC3B99" w:rsidRDefault="00922E04" w:rsidP="00922E04">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6239BABC"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5BBDA612"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598F056"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748C705" w14:textId="77777777" w:rsidR="00922E04" w:rsidRPr="00EC3B99" w:rsidRDefault="00922E04" w:rsidP="00922E04">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2E07D200" w14:textId="77777777" w:rsidR="00922E04" w:rsidRPr="00EC3B99" w:rsidRDefault="00922E04" w:rsidP="00922E04">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7D1012E7" w14:textId="77777777" w:rsidR="00922E04" w:rsidRPr="00EC3B99" w:rsidRDefault="00922E04" w:rsidP="00922E04">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6CB21E01" w14:textId="77777777" w:rsidR="00922E04" w:rsidRPr="00EC3B99" w:rsidRDefault="00922E04" w:rsidP="00922E04">
            <w:pPr>
              <w:jc w:val="center"/>
              <w:rPr>
                <w:rFonts w:eastAsia="Times New Roman"/>
                <w:sz w:val="20"/>
                <w:lang w:val="en-AU" w:eastAsia="en-AU"/>
              </w:rPr>
            </w:pPr>
          </w:p>
        </w:tc>
      </w:tr>
      <w:tr w:rsidR="00922E04" w:rsidRPr="00EC3B99" w14:paraId="5B5BBCEB" w14:textId="77777777" w:rsidTr="00885394">
        <w:trPr>
          <w:trHeight w:val="300"/>
        </w:trPr>
        <w:tc>
          <w:tcPr>
            <w:tcW w:w="1276" w:type="dxa"/>
            <w:shd w:val="clear" w:color="auto" w:fill="auto"/>
            <w:noWrap/>
            <w:vAlign w:val="center"/>
            <w:hideMark/>
          </w:tcPr>
          <w:p w14:paraId="1854190D" w14:textId="10D2089D"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Beckley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SixFgSk2","properties":{"formattedCitation":"(2018)","plainCitation":"(2018)","noteIndex":0},"citationItems":[{"id":365,"uris":["http://zotero.org/users/local/U6DoygBa/items/26NYC59A"],"uri":["http://zotero.org/users/local/U6DoygBa/items/26NYC59A"],"itemData":{"id":365,"type":"article-journal","abstract":"In the eastern Indian Ocean, the Kimberley region off north-western Australia is characterised by a wide continental shelf, complex coastal topography and very large tides (&gt;10 m). Diversity of fishes is high although little is known about the distribution of their larvae in this dynamic region. This study investigated spatial variation in ichthyoplankton assemblages along four coastal-oceanic transects and related the results to tidal cycles and other environmental variables. Larvae representing 92 neritic and 21 mesopelagic teleost families were collected; this far exceeds the diversity described for other comparable tropical continental shelf and oceanic systems. Distinct ichthyoplankton assemblages characterised inner shelf (Engraulidae and Gobiidae were dominant families), outer shelf / slope (mixed neritic and mesopelagic taxa) and oceanic waters (mesopelagic taxa, particularly Myctophidae, Gonostomatidae and Phosichthyidae), and were correlated with changes in environmental variables (water depth, seawater density, mixed layer depth and zooplankton). The spring-neap tidal cycle and subsequent tides (same stations sampled 12 h apart) had no significant influence on larval fish assemblages. Coastal waters were delineated by a density front and larval fish assemblages were significantly different from offshore assemblages. This study provides new insights into the pelagic ecosystem in the tropical eastern Indian Ocean and contributes to the understanding of the role of environmental variables and physical forcing in the structuring of larval fish assemblages.","container-title":"Deep Sea Research Part II: Topical Studies in Oceanography","DOI":"https://doi.org/10.1016/j.dsr2.2018.03.008","ISSN":"0967-0645","title":"Structuring of larval fish assemblages along a coastal-oceanic gradient in the macro-tidal, tropical Eastern Indian Ocean","author":[{"family":"Beckley","given":"L. E."},{"family":"Holliday","given":"D."},{"family":"Sutton","given":"A. L."},{"family":"Weller","given":"E."},{"family":"Olivar","given":"M. P."},{"family":"Thompson","given":"P. A."}],"issued":{"date-parts":[["2018",3,19]]}},"suppress-author":true}],"schema":"https://github.com/citation-style-language/schema/raw/master/csl-citation.json"}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(2018)</w:t>
            </w:r>
            <w:r w:rsidR="00EB2BE9">
              <w:rPr>
                <w:rFonts w:ascii="Calibri" w:eastAsia="Times New Roman" w:hAnsi="Calibri" w:cs="Calibri"/>
                <w:color w:val="000000"/>
                <w:sz w:val="20"/>
                <w:lang w:val="en-AU" w:eastAsia="en-AU"/>
              </w:rPr>
              <w:fldChar w:fldCharType="end"/>
            </w:r>
            <w:r w:rsidR="00EB2BE9">
              <w:rPr>
                <w:rFonts w:ascii="Calibri" w:eastAsia="Times New Roman" w:hAnsi="Calibri" w:cs="Calibri"/>
                <w:color w:val="000000"/>
                <w:sz w:val="20"/>
                <w:lang w:val="en-AU" w:eastAsia="en-AU"/>
              </w:rPr>
              <w:t xml:space="preserve"> </w:t>
            </w:r>
            <w:r>
              <w:rPr>
                <w:rFonts w:ascii="Calibri" w:eastAsia="Times New Roman" w:hAnsi="Calibri" w:cs="Calibri"/>
                <w:color w:val="000000"/>
                <w:sz w:val="20"/>
                <w:lang w:val="en-AU" w:eastAsia="en-AU"/>
              </w:rPr>
              <w:t>(#2)</w:t>
            </w:r>
          </w:p>
        </w:tc>
        <w:tc>
          <w:tcPr>
            <w:tcW w:w="1701" w:type="dxa"/>
            <w:shd w:val="clear" w:color="auto" w:fill="auto"/>
            <w:noWrap/>
            <w:vAlign w:val="center"/>
            <w:hideMark/>
          </w:tcPr>
          <w:p w14:paraId="6D51D0B3"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76C06014"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D32E59D"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349F85BD"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66DA64FF"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3617376"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2C975421" w14:textId="77777777" w:rsidR="00922E04" w:rsidRPr="00EC3B99" w:rsidRDefault="00922E04" w:rsidP="00922E04">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833CCC" w14:textId="77777777" w:rsidR="00922E04" w:rsidRPr="00EC3B99" w:rsidRDefault="00922E04" w:rsidP="00922E04">
            <w:pPr>
              <w:jc w:val="center"/>
              <w:rPr>
                <w:rFonts w:eastAsia="Times New Roman"/>
                <w:sz w:val="20"/>
                <w:lang w:val="en-AU" w:eastAsia="en-AU"/>
              </w:rPr>
            </w:pPr>
          </w:p>
        </w:tc>
        <w:tc>
          <w:tcPr>
            <w:tcW w:w="1275" w:type="dxa"/>
            <w:shd w:val="clear" w:color="auto" w:fill="auto"/>
            <w:noWrap/>
            <w:vAlign w:val="center"/>
            <w:hideMark/>
          </w:tcPr>
          <w:p w14:paraId="79C02A88" w14:textId="77777777" w:rsidR="00922E04" w:rsidRPr="00EC3B99" w:rsidRDefault="00922E04" w:rsidP="00922E04">
            <w:pPr>
              <w:jc w:val="center"/>
              <w:rPr>
                <w:rFonts w:eastAsia="Times New Roman"/>
                <w:sz w:val="20"/>
                <w:lang w:val="en-AU" w:eastAsia="en-AU"/>
              </w:rPr>
            </w:pPr>
          </w:p>
        </w:tc>
        <w:tc>
          <w:tcPr>
            <w:tcW w:w="851" w:type="dxa"/>
            <w:shd w:val="clear" w:color="auto" w:fill="auto"/>
            <w:noWrap/>
            <w:vAlign w:val="center"/>
            <w:hideMark/>
          </w:tcPr>
          <w:p w14:paraId="5C2CAE19" w14:textId="77777777" w:rsidR="00922E04" w:rsidRPr="00EC3B99" w:rsidRDefault="00922E04" w:rsidP="00922E04">
            <w:pPr>
              <w:jc w:val="center"/>
              <w:rPr>
                <w:rFonts w:eastAsia="Times New Roman"/>
                <w:sz w:val="20"/>
                <w:lang w:val="en-AU" w:eastAsia="en-AU"/>
              </w:rPr>
            </w:pPr>
          </w:p>
        </w:tc>
        <w:tc>
          <w:tcPr>
            <w:tcW w:w="992" w:type="dxa"/>
            <w:shd w:val="clear" w:color="auto" w:fill="auto"/>
            <w:noWrap/>
            <w:vAlign w:val="center"/>
            <w:hideMark/>
          </w:tcPr>
          <w:p w14:paraId="391FD750" w14:textId="77777777" w:rsidR="00922E04" w:rsidRPr="00EC3B99" w:rsidRDefault="00922E04" w:rsidP="00922E04">
            <w:pPr>
              <w:jc w:val="center"/>
              <w:rPr>
                <w:rFonts w:eastAsia="Times New Roman"/>
                <w:sz w:val="20"/>
                <w:lang w:val="en-AU" w:eastAsia="en-AU"/>
              </w:rPr>
            </w:pPr>
          </w:p>
        </w:tc>
        <w:tc>
          <w:tcPr>
            <w:tcW w:w="709" w:type="dxa"/>
            <w:shd w:val="clear" w:color="auto" w:fill="auto"/>
            <w:noWrap/>
            <w:vAlign w:val="center"/>
            <w:hideMark/>
          </w:tcPr>
          <w:p w14:paraId="1593F6ED" w14:textId="77777777" w:rsidR="00922E04" w:rsidRPr="00EC3B99" w:rsidRDefault="00922E04" w:rsidP="00922E04">
            <w:pPr>
              <w:jc w:val="center"/>
              <w:rPr>
                <w:rFonts w:eastAsia="Times New Roman"/>
                <w:sz w:val="20"/>
                <w:lang w:val="en-AU" w:eastAsia="en-AU"/>
              </w:rPr>
            </w:pPr>
          </w:p>
        </w:tc>
        <w:tc>
          <w:tcPr>
            <w:tcW w:w="1276" w:type="dxa"/>
            <w:shd w:val="clear" w:color="auto" w:fill="auto"/>
            <w:noWrap/>
            <w:vAlign w:val="center"/>
            <w:hideMark/>
          </w:tcPr>
          <w:p w14:paraId="687493EC" w14:textId="77777777" w:rsidR="00922E04" w:rsidRPr="00EC3B99" w:rsidRDefault="00922E04" w:rsidP="00922E04">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922E04" w:rsidRPr="00EC3B99" w14:paraId="329EB6F6" w14:textId="77777777" w:rsidTr="00885394">
        <w:trPr>
          <w:trHeight w:val="300"/>
        </w:trPr>
        <w:tc>
          <w:tcPr>
            <w:tcW w:w="1276" w:type="dxa"/>
            <w:shd w:val="clear" w:color="auto" w:fill="auto"/>
            <w:noWrap/>
            <w:vAlign w:val="center"/>
            <w:hideMark/>
          </w:tcPr>
          <w:p w14:paraId="696B6AB2" w14:textId="04B0A60D"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Pinchuk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YkaHiCxH","properties":{"formattedCitation":"(2005)","plainCitation":"(2005)","noteIndex":0},"citationItems":[{"id":439,"uris":["http://zotero.org/users/local/U6DoygBa/items/ZDDA6FN9"],"uri":["http://zotero.org/users/local/U6DoygBa/items/ZDDA6FN9"],"itemData":{"id":439,"type":"article-journal","abstract":"The cross-shelf distribution of major zooplankton species was examined on the northern Gulf of Alaska (GOA) shelf during the production season for four years, between October 1997 and October 2001. The zooplankton community on the northern GOA shelf consisted of oceanic and neritic species of the North Pacific subarctic species complex. Cross-shelf distribution of the major zooplankton species was influenced by their depth preferences, vertical migration behavior, salinity-temperature preferences, and by cross-shelf water-mass distribution and movement. The neritic community, dominated by Pseudocalanus spp., Metridia pacifica and Calanus marshallae, had highest abundances on the inner shelf, in the Alaska Coastal Current, and in the adjacent fjords in late spring and early summer. The oceanic community, which contained primarily Neocalanus cristatus and Eucalanus bungii, was observed in the Alaskan Stream and adjacent waters near the shelf break. A mid-shelf transition zone contained a mixture of oceanic and neritic species. Prince William Sound (PWS) contained a unique species complex of large mesopelagic copepods, amphipods and shrimp. Neocalanus flemingeri and Oithona similis were abundant in all four regions during spring and early summer. The transition zone commonly crossed much of the shelf between the shelf break and the ACC, but satellite images and CTD data indicate that occasionally a narrow shelf-break front can form, in which case distinct zooplankton species groups are observed on either side of the front. Satellite data also revealed numerous large and small eddies, which probably contribute to cross-shelf mixing in the transition zone.","container-title":"Deep-Sea Research Part II-Topical Studies in Oceanography","DOI":"10.1016/j.dsr2.2004.09.025","ISSN":"0967-0645","journalAbbreviation":"Deep Sea Res., Part II","page":"217-245","source":"edselp","title":"Seasonal cross-shelf distribution of major zooplankton taxa on the northern Gulf of Alaska shelf relative to water mass properties, species depth preferences and vertical migration behavior","volume":"52","author":[{"family":"Coyle","given":"Kenneth O."},{"family":"Pinchuk","given":"Alexei I."}],"issued":{"date-parts":[["2005",1,1]]}},"suppress-author":true}],"schema":"https://github.com/citation-style-language/schema/raw/master/csl-citation.json"}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(2005)</w:t>
            </w:r>
            <w:r w:rsidR="00EB2BE9">
              <w:rPr>
                <w:rFonts w:ascii="Calibri" w:eastAsia="Times New Roman" w:hAnsi="Calibri" w:cs="Calibri"/>
                <w:color w:val="000000"/>
                <w:sz w:val="20"/>
                <w:lang w:val="en-AU" w:eastAsia="en-AU"/>
              </w:rPr>
              <w:fldChar w:fldCharType="end"/>
            </w:r>
            <w:r w:rsidR="00EB2BE9">
              <w:rPr>
                <w:rFonts w:ascii="Calibri" w:eastAsia="Times New Roman" w:hAnsi="Calibri" w:cs="Calibri"/>
                <w:color w:val="000000"/>
                <w:sz w:val="20"/>
                <w:lang w:val="en-AU" w:eastAsia="en-AU"/>
              </w:rPr>
              <w:t xml:space="preserve"> </w:t>
            </w:r>
            <w:r>
              <w:rPr>
                <w:rFonts w:ascii="Calibri" w:eastAsia="Times New Roman" w:hAnsi="Calibri" w:cs="Calibri"/>
                <w:color w:val="000000"/>
                <w:sz w:val="20"/>
                <w:lang w:val="en-AU" w:eastAsia="en-AU"/>
              </w:rPr>
              <w:t>(#3)</w:t>
            </w:r>
          </w:p>
        </w:tc>
        <w:tc>
          <w:tcPr>
            <w:tcW w:w="1701" w:type="dxa"/>
            <w:shd w:val="clear" w:color="auto" w:fill="auto"/>
            <w:noWrap/>
            <w:vAlign w:val="center"/>
            <w:hideMark/>
          </w:tcPr>
          <w:p w14:paraId="58E91B02"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01BE0E99"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7342A226"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5E539034" w14:textId="77777777" w:rsidR="00922E04" w:rsidRPr="00EC3B99" w:rsidRDefault="00922E04" w:rsidP="00922E04">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6D00A29" w14:textId="77777777" w:rsidR="00922E04" w:rsidRPr="00EC3B99" w:rsidRDefault="00922E04" w:rsidP="00922E04">
            <w:pPr>
              <w:jc w:val="center"/>
              <w:rPr>
                <w:rFonts w:eastAsia="Times New Roman"/>
                <w:sz w:val="20"/>
                <w:lang w:val="en-AU" w:eastAsia="en-AU"/>
              </w:rPr>
            </w:pPr>
          </w:p>
        </w:tc>
        <w:tc>
          <w:tcPr>
            <w:tcW w:w="992" w:type="dxa"/>
            <w:shd w:val="clear" w:color="auto" w:fill="auto"/>
            <w:noWrap/>
            <w:vAlign w:val="center"/>
            <w:hideMark/>
          </w:tcPr>
          <w:p w14:paraId="3622969F" w14:textId="77777777" w:rsidR="00922E04" w:rsidRPr="00EC3B99" w:rsidRDefault="00922E04" w:rsidP="00922E04">
            <w:pPr>
              <w:jc w:val="center"/>
              <w:rPr>
                <w:rFonts w:eastAsia="Times New Roman"/>
                <w:sz w:val="20"/>
                <w:lang w:val="en-AU" w:eastAsia="en-AU"/>
              </w:rPr>
            </w:pPr>
          </w:p>
        </w:tc>
        <w:tc>
          <w:tcPr>
            <w:tcW w:w="1276" w:type="dxa"/>
            <w:shd w:val="clear" w:color="auto" w:fill="auto"/>
            <w:noWrap/>
            <w:vAlign w:val="center"/>
            <w:hideMark/>
          </w:tcPr>
          <w:p w14:paraId="67F90F6D"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58D1B53E"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0022F3E7"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57F3995E" w14:textId="77777777" w:rsidR="00922E04" w:rsidRPr="00EC3B99" w:rsidRDefault="00922E04" w:rsidP="00922E04">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74F8AAF" w14:textId="77777777" w:rsidR="00922E04" w:rsidRPr="00EC3B99" w:rsidRDefault="00922E04" w:rsidP="00922E04">
            <w:pPr>
              <w:jc w:val="center"/>
              <w:rPr>
                <w:rFonts w:eastAsia="Times New Roman"/>
                <w:sz w:val="20"/>
                <w:lang w:val="en-AU" w:eastAsia="en-AU"/>
              </w:rPr>
            </w:pPr>
          </w:p>
        </w:tc>
        <w:tc>
          <w:tcPr>
            <w:tcW w:w="709" w:type="dxa"/>
            <w:shd w:val="clear" w:color="auto" w:fill="auto"/>
            <w:noWrap/>
            <w:vAlign w:val="center"/>
            <w:hideMark/>
          </w:tcPr>
          <w:p w14:paraId="01883425" w14:textId="77777777" w:rsidR="00922E04" w:rsidRPr="00EC3B99" w:rsidRDefault="00922E04" w:rsidP="00922E04">
            <w:pPr>
              <w:jc w:val="center"/>
              <w:rPr>
                <w:rFonts w:eastAsia="Times New Roman"/>
                <w:sz w:val="20"/>
                <w:lang w:val="en-AU" w:eastAsia="en-AU"/>
              </w:rPr>
            </w:pPr>
          </w:p>
        </w:tc>
        <w:tc>
          <w:tcPr>
            <w:tcW w:w="1276" w:type="dxa"/>
            <w:shd w:val="clear" w:color="auto" w:fill="auto"/>
            <w:noWrap/>
            <w:vAlign w:val="center"/>
            <w:hideMark/>
          </w:tcPr>
          <w:p w14:paraId="61451760" w14:textId="77777777" w:rsidR="00922E04" w:rsidRPr="00EC3B99" w:rsidRDefault="00922E04" w:rsidP="00922E04">
            <w:pPr>
              <w:jc w:val="center"/>
              <w:rPr>
                <w:rFonts w:eastAsia="Times New Roman"/>
                <w:sz w:val="20"/>
                <w:lang w:val="en-AU" w:eastAsia="en-AU"/>
              </w:rPr>
            </w:pPr>
          </w:p>
        </w:tc>
      </w:tr>
      <w:tr w:rsidR="00B07758" w:rsidRPr="00EC3B99" w14:paraId="10C5D1D2" w14:textId="77777777" w:rsidTr="00885394">
        <w:trPr>
          <w:trHeight w:val="300"/>
        </w:trPr>
        <w:tc>
          <w:tcPr>
            <w:tcW w:w="1276" w:type="dxa"/>
            <w:shd w:val="clear" w:color="auto" w:fill="auto"/>
            <w:noWrap/>
            <w:vAlign w:val="center"/>
          </w:tcPr>
          <w:p w14:paraId="40F2839D" w14:textId="08DE4334" w:rsidR="00B07758" w:rsidRPr="00055958" w:rsidRDefault="00B07758" w:rsidP="00B07758">
            <w:pPr>
              <w:jc w:val="center"/>
              <w:rPr>
                <w:rFonts w:ascii="Calibri" w:eastAsia="Times New Roman" w:hAnsi="Calibri" w:cs="Calibri"/>
                <w:color w:val="000000"/>
                <w:sz w:val="20"/>
                <w:lang w:val="en-AU" w:eastAsia="en-AU"/>
              </w:rPr>
            </w:pPr>
            <w:r w:rsidRPr="00055958">
              <w:rPr>
                <w:rFonts w:ascii="Calibri" w:eastAsia="Times New Roman" w:hAnsi="Calibri" w:cs="Calibri"/>
                <w:color w:val="000000"/>
                <w:sz w:val="20"/>
                <w:lang w:eastAsia="en-AU"/>
              </w:rPr>
              <w:t>García-Muñoz et al</w:t>
            </w:r>
            <w:r w:rsidR="00EB2BE9">
              <w:rPr>
                <w:rFonts w:ascii="Calibri" w:eastAsia="Times New Roman" w:hAnsi="Calibri" w:cs="Calibri"/>
                <w:color w:val="000000"/>
                <w:sz w:val="20"/>
                <w:lang w:eastAsia="en-AU"/>
              </w:rPr>
              <w:t xml:space="preserve"> </w:t>
            </w:r>
            <w:r w:rsidR="00EB2BE9">
              <w:rPr>
                <w:rFonts w:ascii="Calibri" w:eastAsia="Times New Roman" w:hAnsi="Calibri" w:cs="Calibri"/>
                <w:color w:val="000000"/>
                <w:sz w:val="20"/>
                <w:lang w:eastAsia="en-AU"/>
              </w:rPr>
              <w:fldChar w:fldCharType="begin"/>
            </w:r>
            <w:r w:rsidR="00EB2BE9">
              <w:rPr>
                <w:rFonts w:ascii="Calibri" w:eastAsia="Times New Roman" w:hAnsi="Calibri" w:cs="Calibri"/>
                <w:color w:val="000000"/>
                <w:sz w:val="20"/>
                <w:lang w:eastAsia="en-AU"/>
              </w:rPr>
              <w:instrText xml:space="preserve"> ADDIN ZOTERO_ITEM CSL_CITATION {"citationID":"WfVRV0HP","properties":{"formattedCitation":"(2014)","plainCitation":"(2014)","noteIndex":0},"citationItems":[{"id":1702,"uris":["http://zotero.org/users/local/U6DoygBa/items/59ZLT764"],"uri":["http://zotero.org/users/local/U6DoygBa/items/59ZLT764"],"itemData":{"id":1702,"type":"article-journal","abstract":"To establish a metabolic state along a north–south transect in Antarctic waters, we approached community respiration (CR) from a combined perspective based on t","container-title":"Journal of Plankton Research","DOI":"10.1093/plankt/fbu042","ISSN":"0142-7873","issue":"4","journalAbbreviation":"J Plankton Res","language":"en","note":"publisher: Oxford Academic","page":"1074-1091","source":"academic.oup.com","title":"Metabolic state along a summer north–south transect near the Antarctic Peninsula: a size spectra approach","title-short":"Metabolic state along a summer north–south transect near the Antarctic Peninsula","volume":"36","author":[{"family":"García-Muñoz","given":"Cristina"},{"family":"García","given":"Carlos M."},{"family":"Lubián","given":"Luis M."},{"family":"López-Urrutia","given":"Ángel"},{"family":"Hernández-León","given":"Santiago"},{"family":"Ameneiro","given":"Julia"}],"issued":{"date-parts":[["2014",7,1]]}},"suppress-author":true}],"schema":"https://github.com/citation-style-language/schema/raw/master/csl-citation.json"} </w:instrText>
            </w:r>
            <w:r w:rsidR="00EB2BE9">
              <w:rPr>
                <w:rFonts w:ascii="Calibri" w:eastAsia="Times New Roman" w:hAnsi="Calibri" w:cs="Calibri"/>
                <w:color w:val="000000"/>
                <w:sz w:val="20"/>
                <w:lang w:eastAsia="en-AU"/>
              </w:rPr>
              <w:fldChar w:fldCharType="separate"/>
            </w:r>
            <w:r w:rsidR="00B56C58" w:rsidRPr="00B56C58">
              <w:rPr>
                <w:rFonts w:ascii="Calibri" w:hAnsi="Calibri" w:cs="Calibri"/>
                <w:sz w:val="20"/>
              </w:rPr>
              <w:t>(2014)</w:t>
            </w:r>
            <w:r w:rsidR="00EB2BE9">
              <w:rPr>
                <w:rFonts w:ascii="Calibri" w:eastAsia="Times New Roman" w:hAnsi="Calibri" w:cs="Calibri"/>
                <w:color w:val="000000"/>
                <w:sz w:val="20"/>
                <w:lang w:eastAsia="en-AU"/>
              </w:rPr>
              <w:fldChar w:fldCharType="end"/>
            </w:r>
            <w:r>
              <w:rPr>
                <w:rFonts w:ascii="Calibri" w:eastAsia="Times New Roman" w:hAnsi="Calibri" w:cs="Calibri"/>
                <w:color w:val="000000"/>
                <w:sz w:val="20"/>
                <w:lang w:eastAsia="en-AU"/>
              </w:rPr>
              <w:t xml:space="preserve"> (#4)</w:t>
            </w:r>
          </w:p>
          <w:p w14:paraId="75DFE1BD" w14:textId="77777777" w:rsidR="00B07758" w:rsidRPr="00EC3B99" w:rsidRDefault="00B07758" w:rsidP="00B07758">
            <w:pPr>
              <w:jc w:val="center"/>
              <w:rPr>
                <w:rFonts w:ascii="Calibri" w:eastAsia="Times New Roman" w:hAnsi="Calibri" w:cs="Calibri"/>
                <w:color w:val="000000"/>
                <w:sz w:val="20"/>
                <w:lang w:val="en-AU" w:eastAsia="en-AU"/>
              </w:rPr>
            </w:pPr>
          </w:p>
        </w:tc>
        <w:tc>
          <w:tcPr>
            <w:tcW w:w="1701" w:type="dxa"/>
            <w:shd w:val="clear" w:color="auto" w:fill="auto"/>
            <w:noWrap/>
            <w:vAlign w:val="center"/>
          </w:tcPr>
          <w:p w14:paraId="32AFF51A" w14:textId="77777777" w:rsidR="00B07758" w:rsidRDefault="00B07758" w:rsidP="00B07758">
            <w:pPr>
              <w:jc w:val="center"/>
              <w:rPr>
                <w:rFonts w:ascii="Calibri" w:eastAsia="Times New Roman" w:hAnsi="Calibri" w:cs="Calibri"/>
                <w:color w:val="000000"/>
                <w:sz w:val="22"/>
                <w:szCs w:val="22"/>
                <w:lang w:val="en-AU"/>
              </w:rPr>
            </w:pPr>
            <w:r>
              <w:rPr>
                <w:rFonts w:ascii="Calibri" w:hAnsi="Calibri" w:cs="Calibri"/>
                <w:color w:val="000000"/>
                <w:sz w:val="22"/>
                <w:szCs w:val="22"/>
              </w:rPr>
              <w:t>Drake Passage</w:t>
            </w:r>
          </w:p>
          <w:p w14:paraId="28E41436" w14:textId="77777777" w:rsidR="00B07758" w:rsidRPr="00EC3B99" w:rsidRDefault="00B07758" w:rsidP="00B07758">
            <w:pPr>
              <w:jc w:val="center"/>
              <w:rPr>
                <w:rFonts w:ascii="Calibri" w:eastAsia="Times New Roman" w:hAnsi="Calibri" w:cs="Calibri"/>
                <w:color w:val="000000"/>
                <w:sz w:val="20"/>
                <w:lang w:val="en-AU" w:eastAsia="en-AU"/>
              </w:rPr>
            </w:pPr>
          </w:p>
        </w:tc>
        <w:tc>
          <w:tcPr>
            <w:tcW w:w="1134" w:type="dxa"/>
            <w:shd w:val="clear" w:color="auto" w:fill="auto"/>
            <w:noWrap/>
            <w:vAlign w:val="center"/>
          </w:tcPr>
          <w:p w14:paraId="50E81B88" w14:textId="235AC2D5"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-62</w:t>
            </w:r>
          </w:p>
        </w:tc>
        <w:tc>
          <w:tcPr>
            <w:tcW w:w="1134" w:type="dxa"/>
            <w:shd w:val="clear" w:color="auto" w:fill="auto"/>
            <w:noWrap/>
            <w:vAlign w:val="center"/>
          </w:tcPr>
          <w:p w14:paraId="737507EB" w14:textId="6BF13DCB"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-60</w:t>
            </w:r>
          </w:p>
        </w:tc>
        <w:tc>
          <w:tcPr>
            <w:tcW w:w="993" w:type="dxa"/>
            <w:shd w:val="clear" w:color="auto" w:fill="auto"/>
            <w:noWrap/>
            <w:vAlign w:val="center"/>
          </w:tcPr>
          <w:p w14:paraId="6BBDC891"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6AC448CD"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tcPr>
          <w:p w14:paraId="0729D07F"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tcPr>
          <w:p w14:paraId="6A303A87"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tcPr>
          <w:p w14:paraId="57423531"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tcPr>
          <w:p w14:paraId="21FF8513"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tcPr>
          <w:p w14:paraId="62A0EF6F" w14:textId="20DC7B7A"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-0.88</w:t>
            </w:r>
          </w:p>
        </w:tc>
        <w:tc>
          <w:tcPr>
            <w:tcW w:w="992" w:type="dxa"/>
            <w:shd w:val="clear" w:color="auto" w:fill="auto"/>
            <w:noWrap/>
            <w:vAlign w:val="center"/>
          </w:tcPr>
          <w:p w14:paraId="530E64BE" w14:textId="4579ABFF"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-0.87</w:t>
            </w:r>
          </w:p>
        </w:tc>
        <w:tc>
          <w:tcPr>
            <w:tcW w:w="709" w:type="dxa"/>
            <w:shd w:val="clear" w:color="auto" w:fill="auto"/>
            <w:noWrap/>
            <w:vAlign w:val="center"/>
          </w:tcPr>
          <w:p w14:paraId="6A3BAAAE" w14:textId="67C823B6"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1.01</w:t>
            </w:r>
          </w:p>
        </w:tc>
        <w:tc>
          <w:tcPr>
            <w:tcW w:w="1276" w:type="dxa"/>
            <w:shd w:val="clear" w:color="auto" w:fill="auto"/>
            <w:noWrap/>
            <w:vAlign w:val="center"/>
          </w:tcPr>
          <w:p w14:paraId="0E0FD75D"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3B27B99D" w14:textId="77777777" w:rsidTr="00885394">
        <w:trPr>
          <w:trHeight w:val="300"/>
        </w:trPr>
        <w:tc>
          <w:tcPr>
            <w:tcW w:w="1276" w:type="dxa"/>
            <w:shd w:val="clear" w:color="auto" w:fill="auto"/>
            <w:noWrap/>
            <w:vAlign w:val="center"/>
            <w:hideMark/>
          </w:tcPr>
          <w:p w14:paraId="0DDDCEB1" w14:textId="597D7570"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r>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rAVMoAOk","properties":{"formattedCitation":"(2009)","plainCitation":"(2009)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(#5)</w:t>
            </w:r>
          </w:p>
        </w:tc>
        <w:tc>
          <w:tcPr>
            <w:tcW w:w="1701" w:type="dxa"/>
            <w:shd w:val="clear" w:color="auto" w:fill="auto"/>
            <w:noWrap/>
            <w:vAlign w:val="center"/>
            <w:hideMark/>
          </w:tcPr>
          <w:p w14:paraId="114F0F2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2106180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01D38C0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2BAE80DE"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60928636"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7033B3FC"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0A8CB9BE"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53BE76C7"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4CDF9871"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38E81353"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3A3A1CB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626B54F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4AA871EF"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1260F5DB" w14:textId="77777777" w:rsidTr="00885394">
        <w:trPr>
          <w:trHeight w:val="300"/>
        </w:trPr>
        <w:tc>
          <w:tcPr>
            <w:tcW w:w="1276" w:type="dxa"/>
            <w:shd w:val="clear" w:color="auto" w:fill="auto"/>
            <w:noWrap/>
            <w:vAlign w:val="center"/>
            <w:hideMark/>
          </w:tcPr>
          <w:p w14:paraId="7E088310" w14:textId="25AF8880"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r>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NeSTvbrS","properties":{"formattedCitation":"(2009)","plainCitation":"(2009)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(#6)</w:t>
            </w:r>
          </w:p>
        </w:tc>
        <w:tc>
          <w:tcPr>
            <w:tcW w:w="1701" w:type="dxa"/>
            <w:shd w:val="clear" w:color="auto" w:fill="auto"/>
            <w:noWrap/>
            <w:vAlign w:val="center"/>
            <w:hideMark/>
          </w:tcPr>
          <w:p w14:paraId="27990482"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344EC74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4D3F65F3"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4370AD9"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EA7EC11"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2B181BB9"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56EC4FFD"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42C57733"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2C7AB4A6"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7A7104F7"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CD86E91"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6168DC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5A4B35EF"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683B55DA" w14:textId="77777777" w:rsidTr="00885394">
        <w:trPr>
          <w:trHeight w:val="300"/>
        </w:trPr>
        <w:tc>
          <w:tcPr>
            <w:tcW w:w="1276" w:type="dxa"/>
            <w:shd w:val="clear" w:color="auto" w:fill="auto"/>
            <w:noWrap/>
            <w:vAlign w:val="center"/>
            <w:hideMark/>
          </w:tcPr>
          <w:p w14:paraId="2CC498D8" w14:textId="4238F0A5"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Lopes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KfZrQwuq","properties":{"formattedCitation":"(2006)","plainCitation":"(2006)","noteIndex":0},"citationItems":[{"id":741,"uris":["http://zotero.org/users/local/U6DoygBa/items/DEUMSDLX"],"uri":["http://zotero.org/users/local/U6DoygBa/items/DEUMSDLX"],"itemData":{"id":741,"type":"article-journal","abstract":"The southern Brazilian coast is the major fishery ground for the Brazilian sardine ( Sardinella brasiliensis ), a species responsible for up to 40% of marine fish catches in the region. Fish spawning and recruitment are locally influenced by seasonal advection of nutrient-rich waters from both inshore and offshore sources. Plankton communities are otherwise controlled by regenerative processes related to the oligotrophic nature of the Tropical Water from the Brazil Current. As recorded in other continental margins, zooplankton species diversity increases towards outer shelf and open ocean waters. Peaks of zooplankton biomass and ichthyoplankton abundance are frequent on the inner shelf, either at upwelling sites or off large estuarine systems. However, meandering features of the Brazil Current provide an additional mechanism of upward motion of the cold and nutrient-rich South Atlantic Central Water, increasing phyto- and zooplankton biomass and production on mid- and outer shelves. Cold neritic waters originating off Argentina, and subtropical waters from the Subtropical Convergence exert a strong seasonal influence on zooplankton and ichthyoplankton distribution towards more southern areas. This brief review highlights the need for further experimental studies on zooplankton life cycle strategies in order to understand the major processes controlling food web dynamics in this shelf ecosystem.","container-title":"Scientia Marina","DOI":"10.3989/scimar.2006.70n2189","ISSN":"1886-8134","issue":"2","page":"14","title":"Zooplankton and ichthyoplankton distribution on the southern Brazilian shelf: an overview","volume":"70","author":[{"family":"Lopes","given":"Rubens M."},{"family":"Katsuragawa","given":"Mario"},{"family":"Dias","given":"June F."},{"family":"Montú","given":"Mónica A."},{"family":"Muelbert","given":"José H."},{"family":"Gorri","given":"Charles"},{"family":"Brandini","given":"Frederico P."}],"issued":{"date-parts":[["2006",6,30]]}},"suppress-author":true}],"schema":"https://github.com/citation-style-language/schema/raw/master/csl-citation.json"}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(2006)</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(#7)</w:t>
            </w:r>
          </w:p>
        </w:tc>
        <w:tc>
          <w:tcPr>
            <w:tcW w:w="1701" w:type="dxa"/>
            <w:shd w:val="clear" w:color="auto" w:fill="auto"/>
            <w:noWrap/>
            <w:vAlign w:val="center"/>
            <w:hideMark/>
          </w:tcPr>
          <w:p w14:paraId="0D28587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5FD7417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FF884A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5C0684A9"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011C40D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33F0D5E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394A7ED8"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9F102D6"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2E06D683"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5760225A"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1E12AA78" w14:textId="77777777" w:rsidR="00B07758" w:rsidRPr="00EC3B99" w:rsidRDefault="00B07758" w:rsidP="00B07758">
            <w:pPr>
              <w:jc w:val="center"/>
              <w:rPr>
                <w:rFonts w:eastAsia="Times New Roman"/>
                <w:sz w:val="20"/>
                <w:lang w:val="en-AU" w:eastAsia="en-AU"/>
              </w:rPr>
            </w:pPr>
          </w:p>
        </w:tc>
        <w:tc>
          <w:tcPr>
            <w:tcW w:w="709" w:type="dxa"/>
            <w:shd w:val="clear" w:color="auto" w:fill="auto"/>
            <w:noWrap/>
            <w:vAlign w:val="center"/>
            <w:hideMark/>
          </w:tcPr>
          <w:p w14:paraId="4D2273EB"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3DC5CC4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B07758" w:rsidRPr="00EC3B99" w14:paraId="22494E93" w14:textId="77777777" w:rsidTr="00885394">
        <w:trPr>
          <w:trHeight w:val="300"/>
        </w:trPr>
        <w:tc>
          <w:tcPr>
            <w:tcW w:w="1276" w:type="dxa"/>
            <w:shd w:val="clear" w:color="auto" w:fill="auto"/>
            <w:noWrap/>
            <w:vAlign w:val="center"/>
            <w:hideMark/>
          </w:tcPr>
          <w:p w14:paraId="475968A8" w14:textId="6A986874"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Marcolin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Lx1QtWnk","properties":{"formattedCitation":"(2013)","plainCitation":"(2013)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(2013)</w:t>
            </w:r>
            <w:r w:rsidR="00EB2BE9">
              <w:rPr>
                <w:rFonts w:ascii="Calibri" w:eastAsia="Times New Roman" w:hAnsi="Calibri" w:cs="Calibri"/>
                <w:color w:val="000000"/>
                <w:sz w:val="20"/>
                <w:lang w:val="en-AU" w:eastAsia="en-AU"/>
              </w:rPr>
              <w:fldChar w:fldCharType="end"/>
            </w:r>
            <w:r w:rsidR="00EB2BE9">
              <w:rPr>
                <w:rFonts w:ascii="Calibri" w:eastAsia="Times New Roman" w:hAnsi="Calibri" w:cs="Calibri"/>
                <w:color w:val="000000"/>
                <w:sz w:val="20"/>
                <w:lang w:val="en-AU" w:eastAsia="en-AU"/>
              </w:rPr>
              <w:t xml:space="preserve"> </w:t>
            </w:r>
            <w:r>
              <w:rPr>
                <w:rFonts w:ascii="Calibri" w:eastAsia="Times New Roman" w:hAnsi="Calibri" w:cs="Calibri"/>
                <w:color w:val="000000"/>
                <w:sz w:val="20"/>
                <w:lang w:val="en-AU" w:eastAsia="en-AU"/>
              </w:rPr>
              <w:t>(#8)</w:t>
            </w:r>
          </w:p>
        </w:tc>
        <w:tc>
          <w:tcPr>
            <w:tcW w:w="1701" w:type="dxa"/>
            <w:shd w:val="clear" w:color="auto" w:fill="auto"/>
            <w:noWrap/>
            <w:vAlign w:val="center"/>
            <w:hideMark/>
          </w:tcPr>
          <w:p w14:paraId="4C10D46A"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3CB1C91D"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B7D38E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5DFBACF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B272D11"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48F8948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0366F775"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202FF303"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6A8A73B5"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5C85DAB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6258BC2"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396F580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7F921555"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16429F" w14:paraId="62D36BA6" w14:textId="77777777" w:rsidTr="00A44D42">
        <w:trPr>
          <w:trHeight w:val="300"/>
        </w:trPr>
        <w:tc>
          <w:tcPr>
            <w:tcW w:w="1276" w:type="dxa"/>
            <w:shd w:val="clear" w:color="auto" w:fill="auto"/>
            <w:noWrap/>
            <w:vAlign w:val="center"/>
          </w:tcPr>
          <w:p w14:paraId="65D03CF7" w14:textId="3C9FCC0D"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 xml:space="preserve">Nogueira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j4jayDp0","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(2004)</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(#9)</w:t>
            </w:r>
          </w:p>
        </w:tc>
        <w:tc>
          <w:tcPr>
            <w:tcW w:w="1701" w:type="dxa"/>
            <w:shd w:val="clear" w:color="auto" w:fill="auto"/>
            <w:noWrap/>
            <w:vAlign w:val="center"/>
          </w:tcPr>
          <w:p w14:paraId="00BFAD18" w14:textId="77777777" w:rsidR="00B07758" w:rsidRPr="00EC3B99" w:rsidRDefault="00B07758" w:rsidP="00A44D42">
            <w:pPr>
              <w:jc w:val="center"/>
              <w:rPr>
                <w:rFonts w:ascii="Calibri" w:eastAsia="Times New Roman" w:hAnsi="Calibri" w:cs="Calibri"/>
                <w:color w:val="000000"/>
                <w:sz w:val="20"/>
                <w:lang w:val="en-AU" w:eastAsia="en-AU"/>
              </w:rPr>
            </w:pPr>
            <w:r w:rsidRPr="00C81D15">
              <w:rPr>
                <w:rFonts w:ascii="Calibri" w:eastAsia="Times New Roman" w:hAnsi="Calibri" w:cs="Calibri"/>
                <w:color w:val="000000"/>
                <w:sz w:val="20"/>
                <w:lang w:val="en-AU" w:eastAsia="en-AU"/>
              </w:rPr>
              <w:t>Northwest and North Iberian Shelf</w:t>
            </w:r>
          </w:p>
        </w:tc>
        <w:tc>
          <w:tcPr>
            <w:tcW w:w="1134" w:type="dxa"/>
            <w:shd w:val="clear" w:color="auto" w:fill="auto"/>
            <w:noWrap/>
            <w:vAlign w:val="center"/>
          </w:tcPr>
          <w:p w14:paraId="546031A2"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44</w:t>
            </w:r>
          </w:p>
        </w:tc>
        <w:tc>
          <w:tcPr>
            <w:tcW w:w="1134" w:type="dxa"/>
            <w:shd w:val="clear" w:color="auto" w:fill="auto"/>
            <w:noWrap/>
            <w:vAlign w:val="center"/>
          </w:tcPr>
          <w:p w14:paraId="095CEB5F"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-9</w:t>
            </w:r>
          </w:p>
        </w:tc>
        <w:tc>
          <w:tcPr>
            <w:tcW w:w="993" w:type="dxa"/>
            <w:shd w:val="clear" w:color="auto" w:fill="auto"/>
            <w:noWrap/>
            <w:vAlign w:val="center"/>
          </w:tcPr>
          <w:p w14:paraId="4CBE6072"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82.25</w:t>
            </w:r>
          </w:p>
        </w:tc>
        <w:tc>
          <w:tcPr>
            <w:tcW w:w="992" w:type="dxa"/>
            <w:shd w:val="clear" w:color="auto" w:fill="auto"/>
            <w:noWrap/>
            <w:vAlign w:val="center"/>
          </w:tcPr>
          <w:p w14:paraId="3E86D373"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57.69</w:t>
            </w:r>
          </w:p>
        </w:tc>
        <w:tc>
          <w:tcPr>
            <w:tcW w:w="992" w:type="dxa"/>
            <w:shd w:val="clear" w:color="auto" w:fill="auto"/>
            <w:noWrap/>
            <w:vAlign w:val="center"/>
          </w:tcPr>
          <w:p w14:paraId="556ABB0B"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1.42</w:t>
            </w:r>
          </w:p>
        </w:tc>
        <w:tc>
          <w:tcPr>
            <w:tcW w:w="1276" w:type="dxa"/>
            <w:shd w:val="clear" w:color="auto" w:fill="auto"/>
            <w:noWrap/>
            <w:vAlign w:val="center"/>
          </w:tcPr>
          <w:p w14:paraId="7A966DC8" w14:textId="77777777" w:rsidR="00B07758" w:rsidRPr="00EC3B99" w:rsidRDefault="00B07758" w:rsidP="00A44D4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77FE9B39" w14:textId="77777777" w:rsidR="00B07758" w:rsidRPr="00EC3B99" w:rsidRDefault="00B07758" w:rsidP="00A44D4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7D95C66D" w14:textId="77777777" w:rsidR="00B07758" w:rsidRPr="00EC3B99" w:rsidRDefault="00B07758" w:rsidP="00A44D4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75EA3303"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-0.57</w:t>
            </w:r>
          </w:p>
        </w:tc>
        <w:tc>
          <w:tcPr>
            <w:tcW w:w="992" w:type="dxa"/>
            <w:shd w:val="clear" w:color="auto" w:fill="auto"/>
            <w:noWrap/>
            <w:vAlign w:val="center"/>
          </w:tcPr>
          <w:p w14:paraId="34B3FE30"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-1.14</w:t>
            </w:r>
          </w:p>
        </w:tc>
        <w:tc>
          <w:tcPr>
            <w:tcW w:w="709" w:type="dxa"/>
            <w:shd w:val="clear" w:color="auto" w:fill="auto"/>
            <w:noWrap/>
            <w:vAlign w:val="center"/>
          </w:tcPr>
          <w:p w14:paraId="782B5A44"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0.50</w:t>
            </w:r>
          </w:p>
        </w:tc>
        <w:tc>
          <w:tcPr>
            <w:tcW w:w="1276" w:type="dxa"/>
            <w:shd w:val="clear" w:color="auto" w:fill="auto"/>
            <w:noWrap/>
            <w:vAlign w:val="center"/>
          </w:tcPr>
          <w:p w14:paraId="3232D2F2" w14:textId="77777777" w:rsidR="00B07758" w:rsidRPr="0016429F" w:rsidRDefault="00B07758" w:rsidP="00A44D42">
            <w:pPr>
              <w:jc w:val="center"/>
              <w:rPr>
                <w:rFonts w:ascii="Calibri" w:eastAsia="Times New Roman" w:hAnsi="Calibri" w:cs="Calibri"/>
                <w:color w:val="000000"/>
                <w:sz w:val="20"/>
                <w:vertAlign w:val="superscript"/>
                <w:lang w:val="en-AU" w:eastAsia="en-AU"/>
              </w:rPr>
            </w:pPr>
            <w:r>
              <w:rPr>
                <w:rFonts w:ascii="Calibri" w:eastAsia="Times New Roman" w:hAnsi="Calibri" w:cs="Calibri"/>
                <w:color w:val="000000"/>
                <w:sz w:val="20"/>
                <w:lang w:val="en-AU" w:eastAsia="en-AU"/>
              </w:rPr>
              <w:t>Biomass is converted from g C m</w:t>
            </w:r>
            <w:r>
              <w:rPr>
                <w:rFonts w:ascii="Calibri" w:eastAsia="Times New Roman" w:hAnsi="Calibri" w:cs="Calibri"/>
                <w:color w:val="000000"/>
                <w:sz w:val="20"/>
                <w:vertAlign w:val="superscript"/>
                <w:lang w:val="en-AU" w:eastAsia="en-AU"/>
              </w:rPr>
              <w:t>-2</w:t>
            </w:r>
          </w:p>
        </w:tc>
      </w:tr>
      <w:tr w:rsidR="00B07758" w:rsidRPr="00EC3B99" w14:paraId="4ADF584B" w14:textId="77777777" w:rsidTr="00885394">
        <w:trPr>
          <w:trHeight w:val="300"/>
        </w:trPr>
        <w:tc>
          <w:tcPr>
            <w:tcW w:w="1276" w:type="dxa"/>
            <w:shd w:val="clear" w:color="auto" w:fill="auto"/>
            <w:noWrap/>
            <w:vAlign w:val="center"/>
            <w:hideMark/>
          </w:tcPr>
          <w:p w14:paraId="71581812" w14:textId="4A0A17FC"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Sabat</w:t>
            </w:r>
            <w:r w:rsidR="00EB2BE9">
              <w:rPr>
                <w:rFonts w:ascii="Calibri" w:eastAsia="Times New Roman" w:hAnsi="Calibri" w:cs="Calibri"/>
                <w:color w:val="000000"/>
                <w:sz w:val="20"/>
                <w:lang w:val="en-AU" w:eastAsia="en-AU"/>
              </w:rPr>
              <w:t>é</w:t>
            </w:r>
            <w:r w:rsidRPr="00EC3B99">
              <w:rPr>
                <w:rFonts w:ascii="Calibri" w:eastAsia="Times New Roman" w:hAnsi="Calibri" w:cs="Calibri"/>
                <w:color w:val="000000"/>
                <w:sz w:val="20"/>
                <w:lang w:val="en-AU" w:eastAsia="en-AU"/>
              </w:rPr>
              <w:t xml:space="preserve">s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SsgLWJW3","properties":{"formattedCitation":"(1989)","plainCitation":"(1989)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(1989)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(#10)</w:t>
            </w:r>
          </w:p>
        </w:tc>
        <w:tc>
          <w:tcPr>
            <w:tcW w:w="1701" w:type="dxa"/>
            <w:shd w:val="clear" w:color="auto" w:fill="auto"/>
            <w:noWrap/>
            <w:vAlign w:val="center"/>
            <w:hideMark/>
          </w:tcPr>
          <w:p w14:paraId="5BA04CF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Western Mediterranean</w:t>
            </w:r>
          </w:p>
        </w:tc>
        <w:tc>
          <w:tcPr>
            <w:tcW w:w="1134" w:type="dxa"/>
            <w:shd w:val="clear" w:color="auto" w:fill="auto"/>
            <w:noWrap/>
            <w:vAlign w:val="center"/>
            <w:hideMark/>
          </w:tcPr>
          <w:p w14:paraId="2FB6A03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0C2C2B3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15823499"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3F2888B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1123BCA"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038C5D4C"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AE3E6D4"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541B3206"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325AF64F"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66A7FE47" w14:textId="77777777" w:rsidR="00B07758" w:rsidRPr="00EC3B99" w:rsidRDefault="00B07758" w:rsidP="00B07758">
            <w:pPr>
              <w:jc w:val="center"/>
              <w:rPr>
                <w:rFonts w:eastAsia="Times New Roman"/>
                <w:sz w:val="20"/>
                <w:lang w:val="en-AU" w:eastAsia="en-AU"/>
              </w:rPr>
            </w:pPr>
          </w:p>
        </w:tc>
        <w:tc>
          <w:tcPr>
            <w:tcW w:w="709" w:type="dxa"/>
            <w:shd w:val="clear" w:color="auto" w:fill="auto"/>
            <w:noWrap/>
            <w:vAlign w:val="center"/>
            <w:hideMark/>
          </w:tcPr>
          <w:p w14:paraId="55D2D1DE"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13CA16F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Pr>
                <w:rFonts w:ascii="Calibri" w:eastAsia="Times New Roman" w:hAnsi="Calibri" w:cs="Calibri"/>
                <w:color w:val="000000"/>
                <w:sz w:val="20"/>
                <w:lang w:val="en-AU" w:eastAsia="en-AU"/>
              </w:rPr>
              <w:t>.</w:t>
            </w:r>
          </w:p>
        </w:tc>
      </w:tr>
      <w:tr w:rsidR="00B07758" w:rsidRPr="00EC3B99" w14:paraId="0DF5E213" w14:textId="77777777" w:rsidTr="00885394">
        <w:trPr>
          <w:trHeight w:val="300"/>
        </w:trPr>
        <w:tc>
          <w:tcPr>
            <w:tcW w:w="1276" w:type="dxa"/>
            <w:shd w:val="clear" w:color="auto" w:fill="auto"/>
            <w:noWrap/>
            <w:vAlign w:val="center"/>
          </w:tcPr>
          <w:p w14:paraId="754B2449" w14:textId="4D562A7C" w:rsidR="00B07758" w:rsidRPr="00EC3B99" w:rsidRDefault="00B07758" w:rsidP="00B07758">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lastRenderedPageBreak/>
              <w:t xml:space="preserve">Schultes &amp; Lopes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SSOshSgX","properties":{"formattedCitation":"(2009)","plainCitation":"(2009)","noteIndex":0},"citationItems":[{"id":1402,"uris":["http://zotero.org/users/local/U6DoygBa/items/MIE3C8X7"],"uri":["http://zotero.org/users/local/U6DoygBa/items/MIE3C8X7"],"itemData":{"id":1402,"type":"article-journal","abstract":"Two recently developed instruments, the Laser Optical Plankton Counter (LOPC) and the Zooscan, have been applied to study zooplankton biomass size spectra in tropical and subtropical marine ecosystems off Brazil. Both technologies rely on optical measurements of particles and may potentially be used in zooplankton monitoring programs. Vertical profiles of the LOPC installed in a 200 µm ring net have been obtained from diverse environmental settings ranging from turbid and nearshore waters to oligotrophic open ocean conditions. Net samples were analyzed on the Zooscan and counted under a microscope. Particle biovolume in the study area estimated with the LOPC correlated with plankton displacement volume from the net samples, but there was no significant relationship between total areal zooplankton biomass determined with LOPC and the Zooscan. Apparently, normalized biomass size spectra (NBSS) of LOPC and Zooscan overlapped for particles in the size range of 500 to 1500 µm in equivalent spherical diameter (ESD), especially at open ocean stations. However, the distribution of particles into five size classes was statistically different between both instruments at 24 of 28 stations. The disparities arise from unequal flow estimates, from different sampling efficiencies of LOPC tunnel and net for large and small particles, and possibly from the interference of non-zooplankton material in the LOPC signal. Ecosystem properties and technical differences therefore limit the direct comparability of the NBSS slopes obtained with both instruments during this study, and their results should be regarded as complementary.","container-title":"Limnology and Oceanography: Methods","DOI":"10.4319/lom.2009.7.771","ISSN":"1541-5856","issue":"11","journalAbbreviation":"Limnol. Oceanogr.: Methods","language":"en","note":"_eprint: https://aslopubs.onlinelibrary.wiley.com/doi/pdf/10.4319/lom.2009.7.771","page":"771-784","source":"Wiley Online Library","title":"Laser Optical Plankton Counter and Zooscan intercomparison in tropical and subtropical marine ecosystems","volume":"7","author":[{"family":"Schultes","given":"Sabine"},{"family":"Lopes","given":"Rubens M."}],"issued":{"date-parts":[["2009"]]}},"suppress-author":true}],"schema":"https://github.com/citation-style-language/schema/raw/master/csl-citation.json"}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(#11)</w:t>
            </w:r>
          </w:p>
        </w:tc>
        <w:tc>
          <w:tcPr>
            <w:tcW w:w="1701" w:type="dxa"/>
            <w:shd w:val="clear" w:color="auto" w:fill="auto"/>
            <w:noWrap/>
            <w:vAlign w:val="center"/>
          </w:tcPr>
          <w:p w14:paraId="5EBC0C1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6F27B247"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60EF404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5581F8F9"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6395B18"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tcPr>
          <w:p w14:paraId="1168A47A"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tcPr>
          <w:p w14:paraId="767AA06D"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9697A12"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3E7CE3C6" w14:textId="77777777" w:rsidR="00B07758" w:rsidRPr="00EC3B99" w:rsidRDefault="00B07758" w:rsidP="00B07758">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583AF799"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69398C29" w14:textId="77777777" w:rsidR="00B07758" w:rsidRPr="00EC3B99" w:rsidRDefault="00B07758" w:rsidP="00B07758">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5FC2EA18" w14:textId="77777777" w:rsidR="00B07758" w:rsidRPr="00EC3B99" w:rsidRDefault="00B07758" w:rsidP="00B07758">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539B7575"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4CC59CE0" w14:textId="77777777" w:rsidTr="00885394">
        <w:trPr>
          <w:trHeight w:val="300"/>
        </w:trPr>
        <w:tc>
          <w:tcPr>
            <w:tcW w:w="1276" w:type="dxa"/>
            <w:shd w:val="clear" w:color="auto" w:fill="auto"/>
            <w:noWrap/>
            <w:vAlign w:val="center"/>
            <w:hideMark/>
          </w:tcPr>
          <w:p w14:paraId="2CEE9AD7" w14:textId="5E03B395"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Skarðhamar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VrgZNpWv","properties":{"formattedCitation":"(2007)","plainCitation":"(2007)","noteIndex":0},"citationItems":[{"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Shelf Sci.","language":"en","page":"381-392","source":"ScienceDirect","title":"Plankton distributions related to hydrography and circulation dynamics on a narrow continental shelf off Northern Norway","volume":"75","author":[{"family":"Skarðhamar","given":"Jofrid"},{"family":"Slagstad","given":"Dag"},{"family":"Edvardsen","given":"Are"}],"issued":{"date-parts":[["2007",11,1]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(2007)</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(#12)</w:t>
            </w:r>
          </w:p>
        </w:tc>
        <w:tc>
          <w:tcPr>
            <w:tcW w:w="1701" w:type="dxa"/>
            <w:shd w:val="clear" w:color="auto" w:fill="auto"/>
            <w:noWrap/>
            <w:vAlign w:val="center"/>
            <w:hideMark/>
          </w:tcPr>
          <w:p w14:paraId="58B6FCD3"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7F0E18D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5ADD044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6BF99C36"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61EAB8F4"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04C653DE"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478C1C5A"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6528851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5E864F0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61933FB9"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6900772B" w14:textId="77777777" w:rsidR="00B07758" w:rsidRPr="00EC3B99" w:rsidRDefault="00B07758" w:rsidP="00B07758">
            <w:pPr>
              <w:jc w:val="center"/>
              <w:rPr>
                <w:rFonts w:eastAsia="Times New Roman"/>
                <w:sz w:val="20"/>
                <w:lang w:val="en-AU" w:eastAsia="en-AU"/>
              </w:rPr>
            </w:pPr>
          </w:p>
        </w:tc>
        <w:tc>
          <w:tcPr>
            <w:tcW w:w="709" w:type="dxa"/>
            <w:shd w:val="clear" w:color="auto" w:fill="auto"/>
            <w:noWrap/>
            <w:vAlign w:val="center"/>
            <w:hideMark/>
          </w:tcPr>
          <w:p w14:paraId="51E89A17"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636C4CA7"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B07758" w:rsidRPr="00EC3B99" w14:paraId="1032E98E" w14:textId="77777777" w:rsidTr="00885394">
        <w:trPr>
          <w:trHeight w:val="300"/>
        </w:trPr>
        <w:tc>
          <w:tcPr>
            <w:tcW w:w="1276" w:type="dxa"/>
            <w:shd w:val="clear" w:color="auto" w:fill="auto"/>
            <w:noWrap/>
            <w:vAlign w:val="center"/>
            <w:hideMark/>
          </w:tcPr>
          <w:p w14:paraId="54202107" w14:textId="4B115D80"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Sourisseau &amp; Carlotti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oLSpP0zE","properties":{"formattedCitation":"(2006)","plainCitation":"(2006)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(2006)</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6F9FF9B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673B91B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7352B23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468C98F0"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AD413D2"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55091097"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57CE5EA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2310FDF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5DEAA38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0D91170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122CB02D"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576F58E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65B29CB6" w14:textId="77777777" w:rsidR="00B07758" w:rsidRPr="00EC3B99" w:rsidRDefault="00B07758" w:rsidP="00B07758">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B07758" w:rsidRPr="00EC3B99" w14:paraId="7040AF1C" w14:textId="77777777" w:rsidTr="00885394">
        <w:trPr>
          <w:trHeight w:val="300"/>
        </w:trPr>
        <w:tc>
          <w:tcPr>
            <w:tcW w:w="1276" w:type="dxa"/>
            <w:shd w:val="clear" w:color="auto" w:fill="auto"/>
            <w:noWrap/>
            <w:vAlign w:val="center"/>
            <w:hideMark/>
          </w:tcPr>
          <w:p w14:paraId="0C36B498" w14:textId="0CD12C1D"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Thompson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hhMgXIiz","properties":{"formattedCitation":"(2013)","plainCitation":"(2013)","noteIndex":0},"citationItems":[{"id":1019,"uris":["http://zotero.org/users/local/U6DoygBa/items/V35SDPYG"],"uri":["http://zotero.org/users/local/U6DoygBa/items/V35SDPYG"],"itemData":{"id":1019,"type":"article-journal","abstract":"Little attention has been paid to small copepods and other zooplankton inhabiting pelagic ecosystems of the Southwestern Atlantic Ocean under the influence of the Antarctic Circumpolar Current circulation, despite their important role in the trophic chain and fisheries. This study gives a synoptic view (January 2001) of the micro and mesoplankton size fractions and normalized biomass size spectra (NBSS) in upper waters of five different ecological domains (shelf and oceanic Subantarctic and Antarctic waters) including the Brazil–Malvinas confluence (BMC). Copepods were always the main component of the zooplankton\nthe &lt;300-&amp;#x00B5\nm fraction represented between 70 and 99% in terms of numbers and from 20 to 88% in terms of biomass. Other zooplankton contributed with &lt;40% to total zooplankton densities, though showing some biomass peaks (&gt;50%). Chlorophyll a , sea surface temperature and salinity were the environmental variables that best explained the distribution trend of zooplankton, mainly that of the &lt;300-&amp;#x00B5\nm fraction. For all the domains, NBSS revealed flat slopes (−0.6 to −1), suggesting a higher proportion of large organisms than expected at equilibrium. A dome-shape feature was detected in the BMC. Total biomass and trophic levels of the system were related to the composition of the community and the hydrological conditions of the domains covered.","container-title":"Journal of Plankton Research","DOI":"10.1093/plankt/fbt014","ISSN":"0142-7873","issue":"3","page":"610-629","title":"Structure, abundance and biomass size spectra of copepods and other zooplankton communities in upper waters of the Southwestern Atlantic Ocean during summer","volume":"35","author":[{"family":"Thompson","given":"Gustavo A."},{"family":"Dinofrio","given":"Estela O."},{"family":"Alder","given":"Viviana A."}],"issued":{"date-parts":[["2013"]]}},"suppress-author":true}],"schema":"https://github.com/citation-style-language/schema/raw/master/csl-citation.json"}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(2013)</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(#14)</w:t>
            </w:r>
          </w:p>
        </w:tc>
        <w:tc>
          <w:tcPr>
            <w:tcW w:w="1701" w:type="dxa"/>
            <w:shd w:val="clear" w:color="auto" w:fill="auto"/>
            <w:noWrap/>
            <w:vAlign w:val="center"/>
            <w:hideMark/>
          </w:tcPr>
          <w:p w14:paraId="29BAF40D"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04315F7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7528B37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3579EED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1CD8042"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63BE340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12DDBD8B"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FBD334B"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7865AE1E"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6FD5A7F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729A6EB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29978D8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361C2192"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B07758" w:rsidRPr="00EC3B99" w14:paraId="6BC4440A" w14:textId="77777777" w:rsidTr="00885394">
        <w:trPr>
          <w:trHeight w:val="300"/>
        </w:trPr>
        <w:tc>
          <w:tcPr>
            <w:tcW w:w="1276" w:type="dxa"/>
            <w:shd w:val="clear" w:color="auto" w:fill="auto"/>
            <w:noWrap/>
            <w:vAlign w:val="center"/>
            <w:hideMark/>
          </w:tcPr>
          <w:p w14:paraId="7C8AB38A" w14:textId="32746E73"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Vandromme et al</w:t>
            </w:r>
            <w:r>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TzFxVOQA","properties":{"formattedCitation":"(2014)","plainCitation":"(2014)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(2014)</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(#15)</w:t>
            </w:r>
          </w:p>
        </w:tc>
        <w:tc>
          <w:tcPr>
            <w:tcW w:w="1701" w:type="dxa"/>
            <w:shd w:val="clear" w:color="auto" w:fill="auto"/>
            <w:noWrap/>
            <w:vAlign w:val="center"/>
            <w:hideMark/>
          </w:tcPr>
          <w:p w14:paraId="7016A466"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2FADD33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A8CD00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47167237"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3288C9C"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05A71458"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75C41502"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7E66F1E6"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4E5AEE47"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1173FF06"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2A0B4BD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E6A507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1F9D2C96"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3F27A8A9" w14:textId="77777777" w:rsidTr="00885394">
        <w:trPr>
          <w:trHeight w:val="300"/>
        </w:trPr>
        <w:tc>
          <w:tcPr>
            <w:tcW w:w="1276" w:type="dxa"/>
            <w:shd w:val="clear" w:color="auto" w:fill="auto"/>
            <w:noWrap/>
            <w:vAlign w:val="center"/>
            <w:hideMark/>
          </w:tcPr>
          <w:p w14:paraId="637333C2" w14:textId="334910A6"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Vandromme et al</w:t>
            </w:r>
            <w:r w:rsidR="00EB2BE9">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A15pZWml","properties":{"formattedCitation":"(2014)","plainCitation":"(2014)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(2014)</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(#16)</w:t>
            </w:r>
          </w:p>
        </w:tc>
        <w:tc>
          <w:tcPr>
            <w:tcW w:w="1701" w:type="dxa"/>
            <w:shd w:val="clear" w:color="auto" w:fill="auto"/>
            <w:noWrap/>
            <w:vAlign w:val="center"/>
            <w:hideMark/>
          </w:tcPr>
          <w:p w14:paraId="55958AB1"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F693B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8EF25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F48373"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6385F4"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0816BDCE"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6B7C4B58"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1A636210"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71B5B349"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62ABEF8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7911F41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40CF4BC9"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6B9B480A"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3ADADAEB" w14:textId="77777777" w:rsidTr="00885394">
        <w:trPr>
          <w:trHeight w:val="300"/>
        </w:trPr>
        <w:tc>
          <w:tcPr>
            <w:tcW w:w="1276" w:type="dxa"/>
            <w:shd w:val="clear" w:color="auto" w:fill="auto"/>
            <w:noWrap/>
            <w:vAlign w:val="center"/>
            <w:hideMark/>
          </w:tcPr>
          <w:p w14:paraId="6F7E2D24" w14:textId="479B3822"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Zeldis &amp; Willis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arc1Ufda","properties":{"formattedCitation":"(2015)","plainCitation":"(2015)","noteIndex":0},"citationItems":[{"id":1091,"uris":["http://zotero.org/users/local/U6DoygBa/items/PAQ9NHSM"],"uri":["http://zotero.org/users/local/U6DoygBa/items/PAQ9NHSM"],"itemData":{"id":1091,"type":"article-journal","abstract":"The northeast continental shelf of New Zealand and adjacent Hauraki Gulf were surveyed from early spring to late summer, to identify biogeographic and trophic factors influencing mesozooplankton community distribution and abundance. The outer shelf supported low-abundance oceanic species associated with the East Auckland Current which were also transported to the inner shelf during upwelling. Outer gulf sites, where gulf and shelf waters converged, supported a characteristic frontal assemblage. The inner gulf supported an abundant and diverse neritic community, with greater seasonal variability than offshore. Over spring to summer, succession of mesozooplankton taxa reflected an ecosystem shift from net autotrophic to heterotrophic states. These biogeographic and trophic effects defined the grazing impact mesozooplankton had on lower trophic levels, with grazing often matching primary production in spring and early summer. Greater mesozooplankton abundances in the gulf were supported by higher volume-specific primary productivity than on the shelf. The results have important implications for higher trophic levels, including larval fish survival, adult fish distributions and whale feeding.","container-title":"New Zealand Journal of Marine and Freshwater Research","DOI":"10.1080/00288330.2014.955806","ISSN":"0028-8330","issue":"1","journalAbbreviation":"N. Z. J. Mar. Freshw. Res.","language":"English","page":"69-86","title":"Biogeographic and trophic drivers of mesozooplankton distribution on the northeast continental shelf and in Hauraki Gulf, New Zealand","volume":"49","author":[{"family":"Zeldis","given":"J. R."},{"family":"Willis","given":"K. J."}],"issued":{"date-parts":[["2015",1]]}},"suppress-author":true}],"schema":"https://github.com/citation-style-language/schema/raw/master/csl-citation.json"}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(2015)</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(#17)</w:t>
            </w:r>
          </w:p>
        </w:tc>
        <w:tc>
          <w:tcPr>
            <w:tcW w:w="1701" w:type="dxa"/>
            <w:shd w:val="clear" w:color="auto" w:fill="auto"/>
            <w:noWrap/>
            <w:vAlign w:val="center"/>
            <w:hideMark/>
          </w:tcPr>
          <w:p w14:paraId="56969E6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6B48F8F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69830F9D"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63FAE0C3"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A8D73CE"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0FA06CF2"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188041D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0B6B1C0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271F8F4A"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00C8D3B1"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36DDD8E" w14:textId="77777777" w:rsidR="00B07758" w:rsidRPr="00EC3B99" w:rsidRDefault="00B07758" w:rsidP="00B07758">
            <w:pPr>
              <w:jc w:val="center"/>
              <w:rPr>
                <w:rFonts w:eastAsia="Times New Roman"/>
                <w:sz w:val="20"/>
                <w:lang w:val="en-AU" w:eastAsia="en-AU"/>
              </w:rPr>
            </w:pPr>
          </w:p>
        </w:tc>
        <w:tc>
          <w:tcPr>
            <w:tcW w:w="709" w:type="dxa"/>
            <w:shd w:val="clear" w:color="auto" w:fill="auto"/>
            <w:noWrap/>
            <w:vAlign w:val="center"/>
            <w:hideMark/>
          </w:tcPr>
          <w:p w14:paraId="18D96988"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67B23652" w14:textId="77777777" w:rsidR="00B07758" w:rsidRPr="00EC3B99" w:rsidRDefault="00B07758" w:rsidP="00B07758">
            <w:pPr>
              <w:jc w:val="center"/>
              <w:rPr>
                <w:rFonts w:eastAsia="Times New Roman"/>
                <w:sz w:val="20"/>
                <w:lang w:val="en-AU" w:eastAsia="en-AU"/>
              </w:rPr>
            </w:pPr>
          </w:p>
        </w:tc>
      </w:tr>
      <w:tr w:rsidR="00B07758" w:rsidRPr="00EC3B99" w14:paraId="0611CDF0" w14:textId="77777777" w:rsidTr="00885394">
        <w:trPr>
          <w:trHeight w:val="300"/>
        </w:trPr>
        <w:tc>
          <w:tcPr>
            <w:tcW w:w="1276" w:type="dxa"/>
            <w:shd w:val="clear" w:color="auto" w:fill="auto"/>
            <w:noWrap/>
            <w:vAlign w:val="center"/>
          </w:tcPr>
          <w:p w14:paraId="790D338C" w14:textId="14345650" w:rsidR="00B07758" w:rsidRPr="00504F62" w:rsidRDefault="00B07758" w:rsidP="00B07758">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 xml:space="preserve">Zhang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ZxOW5l2N","properties":{"formattedCitation":"(2019)","plainCitation":"(2019)","noteIndex":0},"citationItems":[{"id":1408,"uris":["http://zotero.org/users/local/U6DoygBa/items/HAQJXUTQ"],"uri":["http://zotero.org/users/local/U6DoygBa/items/HAQJXUTQ"],"itemData":{"id":1408,"type":"article-journal","abstract":"Plankton abundance, biovolume and distribution in the northern slope of the South China Sea in summer 2015 and autumn 2014 were assessed by using flow cytometry and microscopy (FlowCAM) and ZooScan methods. Copepoda was the most dominant zooplankton in both seasons. Rhizosolenia dominated the phytoplankton community in autumn. In summer, the dominant phytoplankton were Chaetoceros and Thalassionema. In autumn, the abundances of phytoplankton and zooplankton ranged from 0.66×103-7.83×103 ind. m−3 and 0.34×103-0.88×103 ind. m−3, respectively, whereas the biovolumes of phytoplankton and zooplankton ranged from 41.67 to 204.66 mm3m-3 and 56.19–157.24 mm3m-3, respectively. A wide range of normalized biovolume size spectra (NBSS), consisting of phytoplankton, mesozooplankton and macrozooplankton, were built, and the resulting NBSS slopes were flatter than the single zooplankton NBSS slope. The NBSS slopes were steeper in summer (mean±SE=−0.93±0.04) than in autumn (mean±SE=−0.69±0.05). Based on the biovolume (0.00024mm3–131.07mm3) of plankton in 19 size classes and the taxonomic groups in each size class, Bray-Curtis cluster analysis divided the plankton into five groups. The distributions of the five plankton groups coincided with changes in currents during autumn and summer. Groups A and B were distributed in a region with an anticyclonic and a cyclonic eddy, respectively. Group A was affected by SCSW (South China Sea Water) and KW (Kuroshio Water) and had a NBSS slope of nearly −1. Group B was influenced by SCSW, KW and SHW (Shelf Water), and the NBSS slope of group B showed a higher ecological transfer efficiency than that of group A. Group C and group D were influenced by westward currents. The sea surface temperature (SST) (r=−0.52, P&lt;0.01), chlorophyll a concentration at the depth of the chlorophyll maximum (SMChl-a) (r=−0.61, P&lt;0.01), and average chlorophyll a concentration (SAChl-a) (r=−0.59, P&lt;0.01) were negatively correlated with the NBSS slope.","collection-title":"Living-resources and Ecosystem Dynamics on the Slope of the South China Sea (LEDS)","container-title":"Deep Sea Research Part II: Topical Studies in Oceanography","DOI":"10.1016/j.dsr2.2019.07.006","ISSN":"0967-0645","journalAbbreviation":"Deep Sea Research Part II: Topical Studies in Oceanography","language":"en","page":"79-92","source":"ScienceDirect","title":"Plankton abundance, biovolume, and normalized biovolume size spectra in the northern slope of the South China Sea in autumn 2014 and summer 2015","volume":"167","author":[{"family":"Zhang","given":"Wenjing"},{"family":"Sun","given":"Xiaoxia"},{"family":"Zheng","given":"Shan"},{"family":"Zhu","given":"Mingliang"},{"family":"Liang","given":"Junhua"},{"family":"Du","given":"Juan"},{"family":"Yang","given":"Chenghao"}],"issued":{"date-parts":[["2019",9,1]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(#18)</w:t>
            </w:r>
          </w:p>
        </w:tc>
        <w:tc>
          <w:tcPr>
            <w:tcW w:w="1701" w:type="dxa"/>
            <w:shd w:val="clear" w:color="auto" w:fill="auto"/>
            <w:noWrap/>
            <w:vAlign w:val="center"/>
          </w:tcPr>
          <w:p w14:paraId="0A7F7B52"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57AABD33"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4C292126"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60E97D8D"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88286C0"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42786F9B"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215E70E4"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3F1D9DAA"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6E365D7E"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36ADA9B4"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3F542CD7" w14:textId="77777777" w:rsidR="00B07758" w:rsidRPr="00EC3B99" w:rsidRDefault="00B07758" w:rsidP="00B07758">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1B4914C4"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DAE62D1"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6D674564" w14:textId="77777777" w:rsidTr="00885394">
        <w:trPr>
          <w:trHeight w:val="300"/>
        </w:trPr>
        <w:tc>
          <w:tcPr>
            <w:tcW w:w="1276" w:type="dxa"/>
            <w:shd w:val="clear" w:color="auto" w:fill="auto"/>
            <w:noWrap/>
            <w:vAlign w:val="center"/>
          </w:tcPr>
          <w:p w14:paraId="741613C7" w14:textId="7834DA84" w:rsidR="00B07758" w:rsidRPr="00504F62"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Pr>
                <w:rFonts w:ascii="Calibri" w:eastAsia="Times New Roman" w:hAnsi="Calibri" w:cs="Calibri"/>
                <w:color w:val="000000"/>
                <w:sz w:val="20"/>
                <w:lang w:val="en-AU" w:eastAsia="en-AU"/>
              </w:rPr>
              <w:t xml:space="preserve"> #19</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0E019DDA"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6F115EAD"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086A12AE"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85B4C3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1186C95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7AE8059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322C82DF"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70A5843E"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18CF398F"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60DFE05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07AD543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1F83FB07"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2541EE7F" w14:textId="77777777" w:rsidR="00B07758" w:rsidRPr="00EC3B99" w:rsidRDefault="00B07758" w:rsidP="00B07758">
            <w:pPr>
              <w:jc w:val="center"/>
              <w:rPr>
                <w:rFonts w:ascii="Calibri" w:eastAsia="Times New Roman" w:hAnsi="Calibri" w:cs="Calibri"/>
                <w:color w:val="000000"/>
                <w:sz w:val="20"/>
                <w:lang w:val="en-AU" w:eastAsia="en-AU"/>
              </w:rPr>
            </w:pPr>
          </w:p>
        </w:tc>
      </w:tr>
    </w:tbl>
    <w:p w14:paraId="1CCC5376" w14:textId="19EA127D" w:rsidR="000E70F9" w:rsidRDefault="000E70F9" w:rsidP="00922E04">
      <w:pPr>
        <w:spacing w:line="360" w:lineRule="auto"/>
      </w:pPr>
    </w:p>
    <w:p w14:paraId="05AB9DA1" w14:textId="77777777" w:rsidR="00C66DFB" w:rsidRDefault="00C66DFB">
      <w:pPr>
        <w:spacing w:after="160" w:line="259" w:lineRule="auto"/>
        <w:sectPr w:rsidR="00C66DFB" w:rsidSect="00922E04">
          <w:pgSz w:w="16838" w:h="11906" w:orient="landscape"/>
          <w:pgMar w:top="1440" w:right="1440" w:bottom="1440" w:left="1440" w:header="708" w:footer="708" w:gutter="0"/>
          <w:cols w:space="708"/>
          <w:docGrid w:linePitch="360"/>
        </w:sectPr>
      </w:pPr>
    </w:p>
    <w:p w14:paraId="43D4125D" w14:textId="4E9F614D" w:rsidR="000E70F9" w:rsidRPr="00B56C58" w:rsidRDefault="00C66DFB">
      <w:pPr>
        <w:spacing w:after="160" w:line="259" w:lineRule="auto"/>
        <w:rPr>
          <w:rFonts w:asciiTheme="minorHAnsi" w:hAnsiTheme="minorHAnsi" w:cstheme="minorHAnsi"/>
          <w:b/>
          <w:bCs/>
        </w:rPr>
      </w:pPr>
      <w:r w:rsidRPr="00B56C58">
        <w:rPr>
          <w:rFonts w:asciiTheme="minorHAnsi" w:hAnsiTheme="minorHAnsi" w:cstheme="minorHAnsi"/>
          <w:b/>
          <w:bCs/>
        </w:rPr>
        <w:lastRenderedPageBreak/>
        <w:t>References</w:t>
      </w:r>
    </w:p>
    <w:p w14:paraId="3216384F" w14:textId="77777777" w:rsidR="002336FE" w:rsidRPr="002336FE" w:rsidRDefault="00D72ED2" w:rsidP="002336FE">
      <w:pPr>
        <w:pStyle w:val="Bibliography"/>
        <w:rPr>
          <w:rFonts w:ascii="Calibri" w:hAnsi="Calibri" w:cs="Calibri"/>
        </w:rPr>
      </w:pPr>
      <w:r w:rsidRPr="00B56C58">
        <w:rPr>
          <w:rFonts w:asciiTheme="minorHAnsi" w:hAnsiTheme="minorHAnsi" w:cstheme="minorHAnsi"/>
          <w:b/>
          <w:bCs/>
        </w:rPr>
        <w:fldChar w:fldCharType="begin"/>
      </w:r>
      <w:r w:rsidR="002336FE">
        <w:rPr>
          <w:rFonts w:asciiTheme="minorHAnsi" w:hAnsiTheme="minorHAnsi" w:cstheme="minorHAnsi"/>
          <w:b/>
          <w:bCs/>
        </w:rPr>
        <w:instrText xml:space="preserve"> ADDIN ZOTERO_BIBL {"uncited":[],"omitted":[],"custom":[]} CSL_BIBLIOGRAPHY </w:instrText>
      </w:r>
      <w:r w:rsidRPr="00B56C58">
        <w:rPr>
          <w:rFonts w:asciiTheme="minorHAnsi" w:hAnsiTheme="minorHAnsi" w:cstheme="minorHAnsi"/>
          <w:b/>
          <w:bCs/>
        </w:rPr>
        <w:fldChar w:fldCharType="separate"/>
      </w:r>
      <w:r w:rsidR="002336FE" w:rsidRPr="002336FE">
        <w:rPr>
          <w:rFonts w:ascii="Calibri" w:hAnsi="Calibri" w:cs="Calibri"/>
        </w:rPr>
        <w:t xml:space="preserve">Becker, É. C., Eiras Garcia, C. A., &amp; Freire, A. S. (2018). Mesozooplankton distribution, especially copepods, according to water masses dynamics in the upper layer of the Southwestern Atlantic shelf (26°S to 29°S). </w:t>
      </w:r>
      <w:r w:rsidR="002336FE" w:rsidRPr="002336FE">
        <w:rPr>
          <w:rFonts w:ascii="Calibri" w:hAnsi="Calibri" w:cs="Calibri"/>
          <w:i/>
          <w:iCs/>
        </w:rPr>
        <w:t>Continental Shelf Research</w:t>
      </w:r>
      <w:r w:rsidR="002336FE" w:rsidRPr="002336FE">
        <w:rPr>
          <w:rFonts w:ascii="Calibri" w:hAnsi="Calibri" w:cs="Calibri"/>
        </w:rPr>
        <w:t xml:space="preserve">, </w:t>
      </w:r>
      <w:r w:rsidR="002336FE" w:rsidRPr="002336FE">
        <w:rPr>
          <w:rFonts w:ascii="Calibri" w:hAnsi="Calibri" w:cs="Calibri"/>
          <w:i/>
          <w:iCs/>
        </w:rPr>
        <w:t>166</w:t>
      </w:r>
      <w:r w:rsidR="002336FE" w:rsidRPr="002336FE">
        <w:rPr>
          <w:rFonts w:ascii="Calibri" w:hAnsi="Calibri" w:cs="Calibri"/>
        </w:rPr>
        <w:t>, 10–21. https://doi.org/10.1016/j.csr.2018.06.011</w:t>
      </w:r>
    </w:p>
    <w:p w14:paraId="197AF296" w14:textId="77777777" w:rsidR="002336FE" w:rsidRPr="002336FE" w:rsidRDefault="002336FE" w:rsidP="002336FE">
      <w:pPr>
        <w:pStyle w:val="Bibliography"/>
        <w:rPr>
          <w:rFonts w:ascii="Calibri" w:hAnsi="Calibri" w:cs="Calibri"/>
        </w:rPr>
      </w:pPr>
      <w:r w:rsidRPr="002336FE">
        <w:rPr>
          <w:rFonts w:ascii="Calibri" w:hAnsi="Calibri" w:cs="Calibri"/>
        </w:rPr>
        <w:t xml:space="preserve">Beckley, L. E., Holliday, D., Sutton, A. L., Weller, E., Olivar, M. P., &amp; Thompson, P. A. (2018). Structuring of larval fish assemblages along a coastal-oceanic gradient in the macro-tidal, tropical Eastern Indian Ocean. </w:t>
      </w:r>
      <w:r w:rsidRPr="002336FE">
        <w:rPr>
          <w:rFonts w:ascii="Calibri" w:hAnsi="Calibri" w:cs="Calibri"/>
          <w:i/>
          <w:iCs/>
        </w:rPr>
        <w:t>Deep Sea Research Part II: Topical Studies in Oceanography</w:t>
      </w:r>
      <w:r w:rsidRPr="002336FE">
        <w:rPr>
          <w:rFonts w:ascii="Calibri" w:hAnsi="Calibri" w:cs="Calibri"/>
        </w:rPr>
        <w:t>. https://doi.org/10.1016/j.dsr2.2018.03.008</w:t>
      </w:r>
    </w:p>
    <w:p w14:paraId="1CB92DB3" w14:textId="77777777" w:rsidR="002336FE" w:rsidRPr="002336FE" w:rsidRDefault="002336FE" w:rsidP="002336FE">
      <w:pPr>
        <w:pStyle w:val="Bibliography"/>
        <w:rPr>
          <w:rFonts w:ascii="Calibri" w:hAnsi="Calibri" w:cs="Calibri"/>
        </w:rPr>
      </w:pPr>
      <w:r w:rsidRPr="002336FE">
        <w:rPr>
          <w:rFonts w:ascii="Calibri" w:hAnsi="Calibri" w:cs="Calibri"/>
        </w:rPr>
        <w:t xml:space="preserve">Coyle, K. O., &amp; Pinchuk, A. I. (2005). Seasonal cross-shelf distribution of major zooplankton taxa on the northern Gulf of Alaska shelf relative to water mass properties, species depth preferences and vertical migration behavior. </w:t>
      </w:r>
      <w:r w:rsidRPr="002336FE">
        <w:rPr>
          <w:rFonts w:ascii="Calibri" w:hAnsi="Calibri" w:cs="Calibri"/>
          <w:i/>
          <w:iCs/>
        </w:rPr>
        <w:t>Deep-Sea Research Part II-Topical Studies in Oceanography</w:t>
      </w:r>
      <w:r w:rsidRPr="002336FE">
        <w:rPr>
          <w:rFonts w:ascii="Calibri" w:hAnsi="Calibri" w:cs="Calibri"/>
        </w:rPr>
        <w:t xml:space="preserve">, </w:t>
      </w:r>
      <w:r w:rsidRPr="002336FE">
        <w:rPr>
          <w:rFonts w:ascii="Calibri" w:hAnsi="Calibri" w:cs="Calibri"/>
          <w:i/>
          <w:iCs/>
        </w:rPr>
        <w:t>52</w:t>
      </w:r>
      <w:r w:rsidRPr="002336FE">
        <w:rPr>
          <w:rFonts w:ascii="Calibri" w:hAnsi="Calibri" w:cs="Calibri"/>
        </w:rPr>
        <w:t>, 217–245. https://doi.org/10.1016/j.dsr2.2004.09.025</w:t>
      </w:r>
    </w:p>
    <w:p w14:paraId="071AF144" w14:textId="77777777" w:rsidR="002336FE" w:rsidRPr="002336FE" w:rsidRDefault="002336FE" w:rsidP="002336FE">
      <w:pPr>
        <w:pStyle w:val="Bibliography"/>
        <w:rPr>
          <w:rFonts w:ascii="Calibri" w:hAnsi="Calibri" w:cs="Calibri"/>
        </w:rPr>
      </w:pPr>
      <w:r w:rsidRPr="002336FE">
        <w:rPr>
          <w:rFonts w:ascii="Calibri" w:hAnsi="Calibri" w:cs="Calibri"/>
        </w:rPr>
        <w:t xml:space="preserve">García-Muñoz, C., García, C. M., Lubián, L. M., López-Urrutia, Á., Hernández-León, S., &amp; Ameneiro, J. (2014). Metabolic state along a summer north–south transect near the Antarctic Peninsula: a size spectra approach. </w:t>
      </w:r>
      <w:r w:rsidRPr="002336FE">
        <w:rPr>
          <w:rFonts w:ascii="Calibri" w:hAnsi="Calibri" w:cs="Calibri"/>
          <w:i/>
          <w:iCs/>
        </w:rPr>
        <w:t>Journal of Plankton Research</w:t>
      </w:r>
      <w:r w:rsidRPr="002336FE">
        <w:rPr>
          <w:rFonts w:ascii="Calibri" w:hAnsi="Calibri" w:cs="Calibri"/>
        </w:rPr>
        <w:t xml:space="preserve">, </w:t>
      </w:r>
      <w:r w:rsidRPr="002336FE">
        <w:rPr>
          <w:rFonts w:ascii="Calibri" w:hAnsi="Calibri" w:cs="Calibri"/>
          <w:i/>
          <w:iCs/>
        </w:rPr>
        <w:t>36</w:t>
      </w:r>
      <w:r w:rsidRPr="002336FE">
        <w:rPr>
          <w:rFonts w:ascii="Calibri" w:hAnsi="Calibri" w:cs="Calibri"/>
        </w:rPr>
        <w:t>(4), 1074–1091. https://doi.org/10.1093/plankt/fbu042</w:t>
      </w:r>
    </w:p>
    <w:p w14:paraId="2FA66AE3" w14:textId="77777777" w:rsidR="002336FE" w:rsidRPr="002336FE" w:rsidRDefault="002336FE" w:rsidP="002336FE">
      <w:pPr>
        <w:pStyle w:val="Bibliography"/>
        <w:rPr>
          <w:rFonts w:ascii="Calibri" w:hAnsi="Calibri" w:cs="Calibri"/>
        </w:rPr>
      </w:pPr>
      <w:r w:rsidRPr="002336FE">
        <w:rPr>
          <w:rFonts w:ascii="Calibri" w:hAnsi="Calibri" w:cs="Calibri"/>
        </w:rPr>
        <w:t xml:space="preserve">Irigoien, X., Fernandes, J. A., Grosjean, P., Denis, K., Albaina, A., &amp; Santos, M. (2009). Spring zooplankton distribution in the Bay of Biscay from 1998 to 2006 in relation with anchovy recruitment. </w:t>
      </w:r>
      <w:r w:rsidRPr="002336FE">
        <w:rPr>
          <w:rFonts w:ascii="Calibri" w:hAnsi="Calibri" w:cs="Calibri"/>
          <w:i/>
          <w:iCs/>
        </w:rPr>
        <w:t>Journal of Plankton Research</w:t>
      </w:r>
      <w:r w:rsidRPr="002336FE">
        <w:rPr>
          <w:rFonts w:ascii="Calibri" w:hAnsi="Calibri" w:cs="Calibri"/>
        </w:rPr>
        <w:t xml:space="preserve">, </w:t>
      </w:r>
      <w:r w:rsidRPr="002336FE">
        <w:rPr>
          <w:rFonts w:ascii="Calibri" w:hAnsi="Calibri" w:cs="Calibri"/>
          <w:i/>
          <w:iCs/>
        </w:rPr>
        <w:t>31</w:t>
      </w:r>
      <w:r w:rsidRPr="002336FE">
        <w:rPr>
          <w:rFonts w:ascii="Calibri" w:hAnsi="Calibri" w:cs="Calibri"/>
        </w:rPr>
        <w:t>(1), 1–17. https://doi.org/10.1093/plankt/fbn096</w:t>
      </w:r>
    </w:p>
    <w:p w14:paraId="1E5F4E40" w14:textId="77777777" w:rsidR="002336FE" w:rsidRPr="002336FE" w:rsidRDefault="002336FE" w:rsidP="002336FE">
      <w:pPr>
        <w:pStyle w:val="Bibliography"/>
        <w:rPr>
          <w:rFonts w:ascii="Calibri" w:hAnsi="Calibri" w:cs="Calibri"/>
        </w:rPr>
      </w:pPr>
      <w:r w:rsidRPr="002336FE">
        <w:rPr>
          <w:rFonts w:ascii="Calibri" w:hAnsi="Calibri" w:cs="Calibri"/>
        </w:rPr>
        <w:t xml:space="preserve">Lopes, R. M., Katsuragawa, M., Dias, J. F., Montú, M. A., Muelbert, J. H., Gorri, C., &amp; Brandini, F. P. (2006). Zooplankton and ichthyoplankton distribution on the southern Brazilian </w:t>
      </w:r>
      <w:r w:rsidRPr="002336FE">
        <w:rPr>
          <w:rFonts w:ascii="Calibri" w:hAnsi="Calibri" w:cs="Calibri"/>
        </w:rPr>
        <w:lastRenderedPageBreak/>
        <w:t xml:space="preserve">shelf: an overview. </w:t>
      </w:r>
      <w:r w:rsidRPr="002336FE">
        <w:rPr>
          <w:rFonts w:ascii="Calibri" w:hAnsi="Calibri" w:cs="Calibri"/>
          <w:i/>
          <w:iCs/>
        </w:rPr>
        <w:t>Scientia Marina</w:t>
      </w:r>
      <w:r w:rsidRPr="002336FE">
        <w:rPr>
          <w:rFonts w:ascii="Calibri" w:hAnsi="Calibri" w:cs="Calibri"/>
        </w:rPr>
        <w:t xml:space="preserve">, </w:t>
      </w:r>
      <w:r w:rsidRPr="002336FE">
        <w:rPr>
          <w:rFonts w:ascii="Calibri" w:hAnsi="Calibri" w:cs="Calibri"/>
          <w:i/>
          <w:iCs/>
        </w:rPr>
        <w:t>70</w:t>
      </w:r>
      <w:r w:rsidRPr="002336FE">
        <w:rPr>
          <w:rFonts w:ascii="Calibri" w:hAnsi="Calibri" w:cs="Calibri"/>
        </w:rPr>
        <w:t>(2), 14. https://doi.org/10.3989/scimar.2006.70n2189</w:t>
      </w:r>
    </w:p>
    <w:p w14:paraId="4949A12D" w14:textId="77777777" w:rsidR="002336FE" w:rsidRPr="002336FE" w:rsidRDefault="002336FE" w:rsidP="002336FE">
      <w:pPr>
        <w:pStyle w:val="Bibliography"/>
        <w:rPr>
          <w:rFonts w:ascii="Calibri" w:hAnsi="Calibri" w:cs="Calibri"/>
        </w:rPr>
      </w:pPr>
      <w:r w:rsidRPr="002336FE">
        <w:rPr>
          <w:rFonts w:ascii="Calibri" w:hAnsi="Calibri" w:cs="Calibri"/>
        </w:rPr>
        <w:t xml:space="preserve">Marcolin, C. da R., Schultes, S., Jackson, G. A., &amp; Lopes, R. M. (2013). Plankton and seston size spectra estimated by the LOPC and ZooScan in the Abrolhos Bank ecosystem (SE Atlantic). </w:t>
      </w:r>
      <w:r w:rsidRPr="002336FE">
        <w:rPr>
          <w:rFonts w:ascii="Calibri" w:hAnsi="Calibri" w:cs="Calibri"/>
          <w:i/>
          <w:iCs/>
        </w:rPr>
        <w:t>Continental Shelf Research</w:t>
      </w:r>
      <w:r w:rsidRPr="002336FE">
        <w:rPr>
          <w:rFonts w:ascii="Calibri" w:hAnsi="Calibri" w:cs="Calibri"/>
        </w:rPr>
        <w:t xml:space="preserve">, </w:t>
      </w:r>
      <w:r w:rsidRPr="002336FE">
        <w:rPr>
          <w:rFonts w:ascii="Calibri" w:hAnsi="Calibri" w:cs="Calibri"/>
          <w:i/>
          <w:iCs/>
        </w:rPr>
        <w:t>70</w:t>
      </w:r>
      <w:r w:rsidRPr="002336FE">
        <w:rPr>
          <w:rFonts w:ascii="Calibri" w:hAnsi="Calibri" w:cs="Calibri"/>
        </w:rPr>
        <w:t>, 74–87. https://doi.org/10.1016/j.csr.2013.09.022</w:t>
      </w:r>
    </w:p>
    <w:p w14:paraId="28B91078" w14:textId="77777777" w:rsidR="002336FE" w:rsidRPr="002336FE" w:rsidRDefault="002336FE" w:rsidP="002336FE">
      <w:pPr>
        <w:pStyle w:val="Bibliography"/>
        <w:rPr>
          <w:rFonts w:ascii="Calibri" w:hAnsi="Calibri" w:cs="Calibri"/>
        </w:rPr>
      </w:pPr>
      <w:r w:rsidRPr="002336FE">
        <w:rPr>
          <w:rFonts w:ascii="Calibri" w:hAnsi="Calibri" w:cs="Calibri"/>
        </w:rPr>
        <w:t xml:space="preserve">Nogueira, E., González-Nuevo, G., Bode, A., Varela, M., Morán, X. A. G., &amp; Valdés, L. (2004). Comparison of biomass and size spectra derived from optical plankton counter data and net samples: application to the assessment of mesoplankton distribution along the Northwest and North Iberian Shelf. </w:t>
      </w:r>
      <w:r w:rsidRPr="002336FE">
        <w:rPr>
          <w:rFonts w:ascii="Calibri" w:hAnsi="Calibri" w:cs="Calibri"/>
          <w:i/>
          <w:iCs/>
        </w:rPr>
        <w:t>ICES Journal of Marine Science</w:t>
      </w:r>
      <w:r w:rsidRPr="002336FE">
        <w:rPr>
          <w:rFonts w:ascii="Calibri" w:hAnsi="Calibri" w:cs="Calibri"/>
        </w:rPr>
        <w:t xml:space="preserve">, </w:t>
      </w:r>
      <w:r w:rsidRPr="002336FE">
        <w:rPr>
          <w:rFonts w:ascii="Calibri" w:hAnsi="Calibri" w:cs="Calibri"/>
          <w:i/>
          <w:iCs/>
        </w:rPr>
        <w:t>61</w:t>
      </w:r>
      <w:r w:rsidRPr="002336FE">
        <w:rPr>
          <w:rFonts w:ascii="Calibri" w:hAnsi="Calibri" w:cs="Calibri"/>
        </w:rPr>
        <w:t>(4), 508–517. https://doi.org/10.1016/j.icesjms.2004.03.018</w:t>
      </w:r>
    </w:p>
    <w:p w14:paraId="5EB98C41" w14:textId="77777777" w:rsidR="002336FE" w:rsidRPr="002336FE" w:rsidRDefault="002336FE" w:rsidP="002336FE">
      <w:pPr>
        <w:pStyle w:val="Bibliography"/>
        <w:rPr>
          <w:rFonts w:ascii="Calibri" w:hAnsi="Calibri" w:cs="Calibri"/>
        </w:rPr>
      </w:pPr>
      <w:r w:rsidRPr="002336FE">
        <w:rPr>
          <w:rFonts w:ascii="Calibri" w:hAnsi="Calibri" w:cs="Calibri"/>
        </w:rPr>
        <w:t xml:space="preserve">Sabatès, A., Gili, J. M., &amp; Pagès, F. (1989). Relationship between zooplankton distribution, geographic characteristics and hydrographic patterns off the Catalan coast (Western Mediterranean). </w:t>
      </w:r>
      <w:r w:rsidRPr="002336FE">
        <w:rPr>
          <w:rFonts w:ascii="Calibri" w:hAnsi="Calibri" w:cs="Calibri"/>
          <w:i/>
          <w:iCs/>
        </w:rPr>
        <w:t>Marine Biology</w:t>
      </w:r>
      <w:r w:rsidRPr="002336FE">
        <w:rPr>
          <w:rFonts w:ascii="Calibri" w:hAnsi="Calibri" w:cs="Calibri"/>
        </w:rPr>
        <w:t xml:space="preserve">, </w:t>
      </w:r>
      <w:r w:rsidRPr="002336FE">
        <w:rPr>
          <w:rFonts w:ascii="Calibri" w:hAnsi="Calibri" w:cs="Calibri"/>
          <w:i/>
          <w:iCs/>
        </w:rPr>
        <w:t>103</w:t>
      </w:r>
      <w:r w:rsidRPr="002336FE">
        <w:rPr>
          <w:rFonts w:ascii="Calibri" w:hAnsi="Calibri" w:cs="Calibri"/>
        </w:rPr>
        <w:t>(2), 153–159. https://doi.org/10.1007/BF00543342</w:t>
      </w:r>
    </w:p>
    <w:p w14:paraId="0F469074" w14:textId="77777777" w:rsidR="002336FE" w:rsidRPr="002336FE" w:rsidRDefault="002336FE" w:rsidP="002336FE">
      <w:pPr>
        <w:pStyle w:val="Bibliography"/>
        <w:rPr>
          <w:rFonts w:ascii="Calibri" w:hAnsi="Calibri" w:cs="Calibri"/>
        </w:rPr>
      </w:pPr>
      <w:r w:rsidRPr="002336FE">
        <w:rPr>
          <w:rFonts w:ascii="Calibri" w:hAnsi="Calibri" w:cs="Calibri"/>
        </w:rPr>
        <w:t xml:space="preserve">Schultes, S., &amp; Lopes, R. M. (2009). Laser Optical Plankton Counter and Zooscan intercomparison in tropical and subtropical marine ecosystems. </w:t>
      </w:r>
      <w:r w:rsidRPr="002336FE">
        <w:rPr>
          <w:rFonts w:ascii="Calibri" w:hAnsi="Calibri" w:cs="Calibri"/>
          <w:i/>
          <w:iCs/>
        </w:rPr>
        <w:t>Limnology and Oceanography: Methods</w:t>
      </w:r>
      <w:r w:rsidRPr="002336FE">
        <w:rPr>
          <w:rFonts w:ascii="Calibri" w:hAnsi="Calibri" w:cs="Calibri"/>
        </w:rPr>
        <w:t xml:space="preserve">, </w:t>
      </w:r>
      <w:r w:rsidRPr="002336FE">
        <w:rPr>
          <w:rFonts w:ascii="Calibri" w:hAnsi="Calibri" w:cs="Calibri"/>
          <w:i/>
          <w:iCs/>
        </w:rPr>
        <w:t>7</w:t>
      </w:r>
      <w:r w:rsidRPr="002336FE">
        <w:rPr>
          <w:rFonts w:ascii="Calibri" w:hAnsi="Calibri" w:cs="Calibri"/>
        </w:rPr>
        <w:t>(11), 771–784. https://doi.org/10.4319/lom.2009.7.771</w:t>
      </w:r>
    </w:p>
    <w:p w14:paraId="212068C4" w14:textId="77777777" w:rsidR="002336FE" w:rsidRPr="002336FE" w:rsidRDefault="002336FE" w:rsidP="002336FE">
      <w:pPr>
        <w:pStyle w:val="Bibliography"/>
        <w:rPr>
          <w:rFonts w:ascii="Calibri" w:hAnsi="Calibri" w:cs="Calibri"/>
        </w:rPr>
      </w:pPr>
      <w:r w:rsidRPr="002336FE">
        <w:rPr>
          <w:rFonts w:ascii="Calibri" w:hAnsi="Calibri" w:cs="Calibri"/>
        </w:rPr>
        <w:t xml:space="preserve">Skarðhamar, J., Slagstad, D., &amp; Edvardsen, A. (2007). Plankton distributions related to hydrography and circulation dynamics on a narrow continental shelf off Northern Norway. </w:t>
      </w:r>
      <w:r w:rsidRPr="002336FE">
        <w:rPr>
          <w:rFonts w:ascii="Calibri" w:hAnsi="Calibri" w:cs="Calibri"/>
          <w:i/>
          <w:iCs/>
        </w:rPr>
        <w:t>Estuarine, Coastal and Shelf Science</w:t>
      </w:r>
      <w:r w:rsidRPr="002336FE">
        <w:rPr>
          <w:rFonts w:ascii="Calibri" w:hAnsi="Calibri" w:cs="Calibri"/>
        </w:rPr>
        <w:t xml:space="preserve">, </w:t>
      </w:r>
      <w:r w:rsidRPr="002336FE">
        <w:rPr>
          <w:rFonts w:ascii="Calibri" w:hAnsi="Calibri" w:cs="Calibri"/>
          <w:i/>
          <w:iCs/>
        </w:rPr>
        <w:t>75</w:t>
      </w:r>
      <w:r w:rsidRPr="002336FE">
        <w:rPr>
          <w:rFonts w:ascii="Calibri" w:hAnsi="Calibri" w:cs="Calibri"/>
        </w:rPr>
        <w:t>(3), 381–392. https://doi.org/10.1016/j.ecss.2007.05.044</w:t>
      </w:r>
    </w:p>
    <w:p w14:paraId="735FEAA3" w14:textId="77777777" w:rsidR="002336FE" w:rsidRPr="002336FE" w:rsidRDefault="002336FE" w:rsidP="002336FE">
      <w:pPr>
        <w:pStyle w:val="Bibliography"/>
        <w:rPr>
          <w:rFonts w:ascii="Calibri" w:hAnsi="Calibri" w:cs="Calibri"/>
        </w:rPr>
      </w:pPr>
      <w:r w:rsidRPr="002336FE">
        <w:rPr>
          <w:rFonts w:ascii="Calibri" w:hAnsi="Calibri" w:cs="Calibri"/>
        </w:rPr>
        <w:lastRenderedPageBreak/>
        <w:t xml:space="preserve">Sourisseau, M., &amp; Carlotti, F. (2006). Spatial distribution of zooplankton size spectra on the French continental shelf of the Bay of Biscay during spring 2000 and 2001. </w:t>
      </w:r>
      <w:r w:rsidRPr="002336FE">
        <w:rPr>
          <w:rFonts w:ascii="Calibri" w:hAnsi="Calibri" w:cs="Calibri"/>
          <w:i/>
          <w:iCs/>
        </w:rPr>
        <w:t>Journal of Geophysical Research: Oceans</w:t>
      </w:r>
      <w:r w:rsidRPr="002336FE">
        <w:rPr>
          <w:rFonts w:ascii="Calibri" w:hAnsi="Calibri" w:cs="Calibri"/>
        </w:rPr>
        <w:t xml:space="preserve">, </w:t>
      </w:r>
      <w:r w:rsidRPr="002336FE">
        <w:rPr>
          <w:rFonts w:ascii="Calibri" w:hAnsi="Calibri" w:cs="Calibri"/>
          <w:i/>
          <w:iCs/>
        </w:rPr>
        <w:t>111</w:t>
      </w:r>
      <w:r w:rsidRPr="002336FE">
        <w:rPr>
          <w:rFonts w:ascii="Calibri" w:hAnsi="Calibri" w:cs="Calibri"/>
        </w:rPr>
        <w:t>(C5). https://doi.org/10.1029/2005jc003063</w:t>
      </w:r>
    </w:p>
    <w:p w14:paraId="41B95B56" w14:textId="77777777" w:rsidR="002336FE" w:rsidRPr="002336FE" w:rsidRDefault="002336FE" w:rsidP="002336FE">
      <w:pPr>
        <w:pStyle w:val="Bibliography"/>
        <w:rPr>
          <w:rFonts w:ascii="Calibri" w:hAnsi="Calibri" w:cs="Calibri"/>
        </w:rPr>
      </w:pPr>
      <w:r w:rsidRPr="002336FE">
        <w:rPr>
          <w:rFonts w:ascii="Calibri" w:hAnsi="Calibri" w:cs="Calibri"/>
        </w:rPr>
        <w:t xml:space="preserve">Thompson, G. A., Dinofrio, E. O., &amp; Alder, V. A. (2013). Structure, abundance and biomass size spectra of copepods and other zooplankton communities in upper waters of the Southwestern Atlantic Ocean during summer. </w:t>
      </w:r>
      <w:r w:rsidRPr="002336FE">
        <w:rPr>
          <w:rFonts w:ascii="Calibri" w:hAnsi="Calibri" w:cs="Calibri"/>
          <w:i/>
          <w:iCs/>
        </w:rPr>
        <w:t>Journal of Plankton Research</w:t>
      </w:r>
      <w:r w:rsidRPr="002336FE">
        <w:rPr>
          <w:rFonts w:ascii="Calibri" w:hAnsi="Calibri" w:cs="Calibri"/>
        </w:rPr>
        <w:t xml:space="preserve">, </w:t>
      </w:r>
      <w:r w:rsidRPr="002336FE">
        <w:rPr>
          <w:rFonts w:ascii="Calibri" w:hAnsi="Calibri" w:cs="Calibri"/>
          <w:i/>
          <w:iCs/>
        </w:rPr>
        <w:t>35</w:t>
      </w:r>
      <w:r w:rsidRPr="002336FE">
        <w:rPr>
          <w:rFonts w:ascii="Calibri" w:hAnsi="Calibri" w:cs="Calibri"/>
        </w:rPr>
        <w:t>(3), 610–629. https://doi.org/10.1093/plankt/fbt014</w:t>
      </w:r>
    </w:p>
    <w:p w14:paraId="7EF1D046" w14:textId="77777777" w:rsidR="002336FE" w:rsidRPr="002336FE" w:rsidRDefault="002336FE" w:rsidP="002336FE">
      <w:pPr>
        <w:pStyle w:val="Bibliography"/>
        <w:rPr>
          <w:rFonts w:ascii="Calibri" w:hAnsi="Calibri" w:cs="Calibri"/>
        </w:rPr>
      </w:pPr>
      <w:r w:rsidRPr="002336FE">
        <w:rPr>
          <w:rFonts w:ascii="Calibri" w:hAnsi="Calibri" w:cs="Calibri"/>
        </w:rPr>
        <w:t xml:space="preserve">Vandromme, P., Nogueira, E., Huret, M., Lopez-Urrutia, Á., González, G. G.-N., Sourisseau, M., &amp; Petitgas, P. (2014). Springtime zooplankton size structure over the continental shelf of the Bay of Biscay. </w:t>
      </w:r>
      <w:r w:rsidRPr="002336FE">
        <w:rPr>
          <w:rFonts w:ascii="Calibri" w:hAnsi="Calibri" w:cs="Calibri"/>
          <w:i/>
          <w:iCs/>
        </w:rPr>
        <w:t>Ocean Science</w:t>
      </w:r>
      <w:r w:rsidRPr="002336FE">
        <w:rPr>
          <w:rFonts w:ascii="Calibri" w:hAnsi="Calibri" w:cs="Calibri"/>
        </w:rPr>
        <w:t xml:space="preserve">, </w:t>
      </w:r>
      <w:r w:rsidRPr="002336FE">
        <w:rPr>
          <w:rFonts w:ascii="Calibri" w:hAnsi="Calibri" w:cs="Calibri"/>
          <w:i/>
          <w:iCs/>
        </w:rPr>
        <w:t>10</w:t>
      </w:r>
      <w:r w:rsidRPr="002336FE">
        <w:rPr>
          <w:rFonts w:ascii="Calibri" w:hAnsi="Calibri" w:cs="Calibri"/>
        </w:rPr>
        <w:t>, 821–835.</w:t>
      </w:r>
    </w:p>
    <w:p w14:paraId="1DD00C10" w14:textId="77777777" w:rsidR="002336FE" w:rsidRPr="002336FE" w:rsidRDefault="002336FE" w:rsidP="002336FE">
      <w:pPr>
        <w:pStyle w:val="Bibliography"/>
        <w:rPr>
          <w:rFonts w:ascii="Calibri" w:hAnsi="Calibri" w:cs="Calibri"/>
        </w:rPr>
      </w:pPr>
      <w:r w:rsidRPr="002336FE">
        <w:rPr>
          <w:rFonts w:ascii="Calibri" w:hAnsi="Calibri" w:cs="Calibri"/>
        </w:rPr>
        <w:t xml:space="preserve">Zeldis, J. R., &amp; Willis, K. J. (2015). Biogeographic and trophic drivers of mesozooplankton distribution on the northeast continental shelf and in Hauraki Gulf, New Zealand. </w:t>
      </w:r>
      <w:r w:rsidRPr="002336FE">
        <w:rPr>
          <w:rFonts w:ascii="Calibri" w:hAnsi="Calibri" w:cs="Calibri"/>
          <w:i/>
          <w:iCs/>
        </w:rPr>
        <w:t>New Zealand Journal of Marine and Freshwater Research</w:t>
      </w:r>
      <w:r w:rsidRPr="002336FE">
        <w:rPr>
          <w:rFonts w:ascii="Calibri" w:hAnsi="Calibri" w:cs="Calibri"/>
        </w:rPr>
        <w:t xml:space="preserve">, </w:t>
      </w:r>
      <w:r w:rsidRPr="002336FE">
        <w:rPr>
          <w:rFonts w:ascii="Calibri" w:hAnsi="Calibri" w:cs="Calibri"/>
          <w:i/>
          <w:iCs/>
        </w:rPr>
        <w:t>49</w:t>
      </w:r>
      <w:r w:rsidRPr="002336FE">
        <w:rPr>
          <w:rFonts w:ascii="Calibri" w:hAnsi="Calibri" w:cs="Calibri"/>
        </w:rPr>
        <w:t>(1), 69–86. https://doi.org/10.1080/00288330.2014.955806</w:t>
      </w:r>
    </w:p>
    <w:p w14:paraId="516B7463" w14:textId="77777777" w:rsidR="002336FE" w:rsidRPr="002336FE" w:rsidRDefault="002336FE" w:rsidP="002336FE">
      <w:pPr>
        <w:pStyle w:val="Bibliography"/>
        <w:rPr>
          <w:rFonts w:ascii="Calibri" w:hAnsi="Calibri" w:cs="Calibri"/>
        </w:rPr>
      </w:pPr>
      <w:r w:rsidRPr="002336FE">
        <w:rPr>
          <w:rFonts w:ascii="Calibri" w:hAnsi="Calibri" w:cs="Calibri"/>
        </w:rPr>
        <w:t xml:space="preserve">Zhang, W., Sun, X., Zheng, S., Zhu, M., Liang, J., Du, J., &amp; Yang, C. (2019). Plankton abundance, biovolume, and normalized biovolume size spectra in the northern slope of the South China Sea in autumn 2014 and summer 2015. </w:t>
      </w:r>
      <w:r w:rsidRPr="002336FE">
        <w:rPr>
          <w:rFonts w:ascii="Calibri" w:hAnsi="Calibri" w:cs="Calibri"/>
          <w:i/>
          <w:iCs/>
        </w:rPr>
        <w:t>Deep Sea Research Part II: Topical Studies in Oceanography</w:t>
      </w:r>
      <w:r w:rsidRPr="002336FE">
        <w:rPr>
          <w:rFonts w:ascii="Calibri" w:hAnsi="Calibri" w:cs="Calibri"/>
        </w:rPr>
        <w:t xml:space="preserve">, </w:t>
      </w:r>
      <w:r w:rsidRPr="002336FE">
        <w:rPr>
          <w:rFonts w:ascii="Calibri" w:hAnsi="Calibri" w:cs="Calibri"/>
          <w:i/>
          <w:iCs/>
        </w:rPr>
        <w:t>167</w:t>
      </w:r>
      <w:r w:rsidRPr="002336FE">
        <w:rPr>
          <w:rFonts w:ascii="Calibri" w:hAnsi="Calibri" w:cs="Calibri"/>
        </w:rPr>
        <w:t>, 79–92. https://doi.org/10.1016/j.dsr2.2019.07.006</w:t>
      </w:r>
    </w:p>
    <w:p w14:paraId="5364B664" w14:textId="61B44F49" w:rsidR="00C66DFB" w:rsidRPr="00B56C58" w:rsidRDefault="00D72ED2">
      <w:pPr>
        <w:spacing w:after="160" w:line="259" w:lineRule="auto"/>
        <w:rPr>
          <w:rFonts w:asciiTheme="minorHAnsi" w:hAnsiTheme="minorHAnsi" w:cstheme="minorHAnsi"/>
          <w:b/>
          <w:bCs/>
        </w:rPr>
      </w:pPr>
      <w:r w:rsidRPr="00B56C58">
        <w:rPr>
          <w:rFonts w:asciiTheme="minorHAnsi" w:hAnsiTheme="minorHAnsi" w:cstheme="minorHAnsi"/>
          <w:b/>
          <w:bCs/>
        </w:rPr>
        <w:fldChar w:fldCharType="end"/>
      </w:r>
    </w:p>
    <w:p w14:paraId="58323A0E" w14:textId="77777777" w:rsidR="00CD400A" w:rsidRPr="00B56C58" w:rsidRDefault="00CD400A" w:rsidP="00922E04">
      <w:pPr>
        <w:spacing w:line="360" w:lineRule="auto"/>
        <w:rPr>
          <w:rFonts w:asciiTheme="minorHAnsi" w:hAnsiTheme="minorHAnsi" w:cstheme="minorHAnsi"/>
        </w:rPr>
      </w:pPr>
    </w:p>
    <w:sectPr w:rsidR="00CD400A" w:rsidRPr="00B56C58" w:rsidSect="00C66D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F06A4" w14:textId="77777777" w:rsidR="0084109C" w:rsidRDefault="0084109C">
      <w:r>
        <w:separator/>
      </w:r>
    </w:p>
  </w:endnote>
  <w:endnote w:type="continuationSeparator" w:id="0">
    <w:p w14:paraId="46B19982" w14:textId="77777777" w:rsidR="0084109C" w:rsidRDefault="00841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967984"/>
      <w:docPartObj>
        <w:docPartGallery w:val="Page Numbers (Bottom of Page)"/>
        <w:docPartUnique/>
      </w:docPartObj>
    </w:sdtPr>
    <w:sdtEndPr>
      <w:rPr>
        <w:noProof/>
      </w:rPr>
    </w:sdtEndPr>
    <w:sdtContent>
      <w:p w14:paraId="70F46A97" w14:textId="77777777" w:rsidR="00CF4DB0" w:rsidRDefault="00922E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AA0994" w14:textId="77777777" w:rsidR="00CF4DB0" w:rsidRDefault="0084109C"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2783B" w14:textId="77777777" w:rsidR="0084109C" w:rsidRDefault="0084109C">
      <w:r>
        <w:separator/>
      </w:r>
    </w:p>
  </w:footnote>
  <w:footnote w:type="continuationSeparator" w:id="0">
    <w:p w14:paraId="677B697F" w14:textId="77777777" w:rsidR="0084109C" w:rsidRDefault="008410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B63C5" w14:textId="2402AE51" w:rsidR="00CF4DB0" w:rsidRDefault="00922E04" w:rsidP="00E31404">
    <w:pPr>
      <w:pStyle w:val="Header"/>
      <w:jc w:val="center"/>
    </w:pPr>
    <w:r>
      <w:t xml:space="preserve">Confidential manuscript submitted to </w:t>
    </w:r>
    <w:r>
      <w:rPr>
        <w:i/>
      </w:rPr>
      <w:t xml:space="preserve">replace this text with name of </w:t>
    </w:r>
    <w:r w:rsidRPr="007778ED">
      <w:rPr>
        <w:i/>
      </w:rPr>
      <w:t>AGU journal</w:t>
    </w: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yden Schilling">
    <w15:presenceInfo w15:providerId="None" w15:userId="Hayden Schill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trackRevisions/>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E04"/>
    <w:rsid w:val="00055958"/>
    <w:rsid w:val="000A5D04"/>
    <w:rsid w:val="000B0B97"/>
    <w:rsid w:val="000E320E"/>
    <w:rsid w:val="000E4F66"/>
    <w:rsid w:val="000E70F9"/>
    <w:rsid w:val="000F6B7E"/>
    <w:rsid w:val="00133BE7"/>
    <w:rsid w:val="00157F62"/>
    <w:rsid w:val="0016429F"/>
    <w:rsid w:val="002336FE"/>
    <w:rsid w:val="00277934"/>
    <w:rsid w:val="00297A17"/>
    <w:rsid w:val="002A15AA"/>
    <w:rsid w:val="002A7676"/>
    <w:rsid w:val="00313B26"/>
    <w:rsid w:val="00327205"/>
    <w:rsid w:val="00392ED7"/>
    <w:rsid w:val="003B3BA3"/>
    <w:rsid w:val="003D6634"/>
    <w:rsid w:val="003D7082"/>
    <w:rsid w:val="003E467B"/>
    <w:rsid w:val="00462636"/>
    <w:rsid w:val="00507A05"/>
    <w:rsid w:val="00555CC6"/>
    <w:rsid w:val="00592ACE"/>
    <w:rsid w:val="00605E61"/>
    <w:rsid w:val="006E4947"/>
    <w:rsid w:val="00762170"/>
    <w:rsid w:val="0084109C"/>
    <w:rsid w:val="00922E04"/>
    <w:rsid w:val="009459B4"/>
    <w:rsid w:val="009A2AF3"/>
    <w:rsid w:val="00A027D2"/>
    <w:rsid w:val="00A36E93"/>
    <w:rsid w:val="00AC0F41"/>
    <w:rsid w:val="00AC7798"/>
    <w:rsid w:val="00AE5919"/>
    <w:rsid w:val="00B07758"/>
    <w:rsid w:val="00B56C58"/>
    <w:rsid w:val="00BB7B8C"/>
    <w:rsid w:val="00C66DFB"/>
    <w:rsid w:val="00C67EC0"/>
    <w:rsid w:val="00C81D15"/>
    <w:rsid w:val="00C9562E"/>
    <w:rsid w:val="00CD400A"/>
    <w:rsid w:val="00D72ED2"/>
    <w:rsid w:val="00DC20E6"/>
    <w:rsid w:val="00DF3465"/>
    <w:rsid w:val="00E143C5"/>
    <w:rsid w:val="00E17C9F"/>
    <w:rsid w:val="00E24670"/>
    <w:rsid w:val="00EB2BE9"/>
    <w:rsid w:val="00ED585C"/>
    <w:rsid w:val="00FB1FDD"/>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0E1B7"/>
  <w15:chartTrackingRefBased/>
  <w15:docId w15:val="{3977AE4A-375D-49B6-9E33-844D100B7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AU"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E04"/>
    <w:pPr>
      <w:spacing w:after="0" w:line="240" w:lineRule="auto"/>
    </w:pPr>
    <w:rPr>
      <w:rFonts w:ascii="Times New Roman" w:eastAsia="Calibri" w:hAnsi="Times New Roman" w:cs="Times New Roman"/>
      <w:sz w:val="24"/>
      <w:szCs w:val="2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2E04"/>
    <w:pPr>
      <w:tabs>
        <w:tab w:val="center" w:pos="4680"/>
        <w:tab w:val="right" w:pos="9360"/>
      </w:tabs>
    </w:pPr>
  </w:style>
  <w:style w:type="character" w:customStyle="1" w:styleId="HeaderChar">
    <w:name w:val="Header Char"/>
    <w:basedOn w:val="DefaultParagraphFont"/>
    <w:link w:val="Header"/>
    <w:uiPriority w:val="99"/>
    <w:rsid w:val="00922E04"/>
    <w:rPr>
      <w:rFonts w:ascii="Times New Roman" w:eastAsia="Calibri" w:hAnsi="Times New Roman" w:cs="Times New Roman"/>
      <w:sz w:val="24"/>
      <w:szCs w:val="20"/>
      <w:lang w:val="en-US" w:bidi="ar-SA"/>
    </w:rPr>
  </w:style>
  <w:style w:type="paragraph" w:styleId="Footer">
    <w:name w:val="footer"/>
    <w:basedOn w:val="Normal"/>
    <w:link w:val="FooterChar"/>
    <w:uiPriority w:val="99"/>
    <w:unhideWhenUsed/>
    <w:rsid w:val="00922E04"/>
    <w:pPr>
      <w:tabs>
        <w:tab w:val="center" w:pos="4680"/>
        <w:tab w:val="right" w:pos="9360"/>
      </w:tabs>
    </w:pPr>
  </w:style>
  <w:style w:type="character" w:customStyle="1" w:styleId="FooterChar">
    <w:name w:val="Footer Char"/>
    <w:basedOn w:val="DefaultParagraphFont"/>
    <w:link w:val="Footer"/>
    <w:uiPriority w:val="99"/>
    <w:rsid w:val="00922E04"/>
    <w:rPr>
      <w:rFonts w:ascii="Times New Roman" w:eastAsia="Calibri" w:hAnsi="Times New Roman" w:cs="Times New Roman"/>
      <w:sz w:val="24"/>
      <w:szCs w:val="20"/>
      <w:lang w:val="en-US" w:bidi="ar-SA"/>
    </w:rPr>
  </w:style>
  <w:style w:type="character" w:styleId="LineNumber">
    <w:name w:val="line number"/>
    <w:basedOn w:val="DefaultParagraphFont"/>
    <w:uiPriority w:val="99"/>
    <w:semiHidden/>
    <w:unhideWhenUsed/>
    <w:rsid w:val="00922E04"/>
  </w:style>
  <w:style w:type="paragraph" w:styleId="BalloonText">
    <w:name w:val="Balloon Text"/>
    <w:basedOn w:val="Normal"/>
    <w:link w:val="BalloonTextChar"/>
    <w:uiPriority w:val="99"/>
    <w:semiHidden/>
    <w:unhideWhenUsed/>
    <w:rsid w:val="00C81D1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1D15"/>
    <w:rPr>
      <w:rFonts w:ascii="Segoe UI" w:eastAsia="Calibri" w:hAnsi="Segoe UI" w:cs="Segoe UI"/>
      <w:sz w:val="18"/>
      <w:szCs w:val="18"/>
      <w:lang w:val="en-US" w:bidi="ar-SA"/>
    </w:rPr>
  </w:style>
  <w:style w:type="paragraph" w:styleId="Bibliography">
    <w:name w:val="Bibliography"/>
    <w:basedOn w:val="Normal"/>
    <w:next w:val="Normal"/>
    <w:uiPriority w:val="37"/>
    <w:unhideWhenUsed/>
    <w:rsid w:val="00D72ED2"/>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92043">
      <w:bodyDiv w:val="1"/>
      <w:marLeft w:val="0"/>
      <w:marRight w:val="0"/>
      <w:marTop w:val="0"/>
      <w:marBottom w:val="0"/>
      <w:divBdr>
        <w:top w:val="none" w:sz="0" w:space="0" w:color="auto"/>
        <w:left w:val="none" w:sz="0" w:space="0" w:color="auto"/>
        <w:bottom w:val="none" w:sz="0" w:space="0" w:color="auto"/>
        <w:right w:val="none" w:sz="0" w:space="0" w:color="auto"/>
      </w:divBdr>
    </w:div>
    <w:div w:id="552620243">
      <w:bodyDiv w:val="1"/>
      <w:marLeft w:val="0"/>
      <w:marRight w:val="0"/>
      <w:marTop w:val="0"/>
      <w:marBottom w:val="0"/>
      <w:divBdr>
        <w:top w:val="none" w:sz="0" w:space="0" w:color="auto"/>
        <w:left w:val="none" w:sz="0" w:space="0" w:color="auto"/>
        <w:bottom w:val="none" w:sz="0" w:space="0" w:color="auto"/>
        <w:right w:val="none" w:sz="0" w:space="0" w:color="auto"/>
      </w:divBdr>
    </w:div>
    <w:div w:id="811488115">
      <w:bodyDiv w:val="1"/>
      <w:marLeft w:val="0"/>
      <w:marRight w:val="0"/>
      <w:marTop w:val="0"/>
      <w:marBottom w:val="0"/>
      <w:divBdr>
        <w:top w:val="none" w:sz="0" w:space="0" w:color="auto"/>
        <w:left w:val="none" w:sz="0" w:space="0" w:color="auto"/>
        <w:bottom w:val="none" w:sz="0" w:space="0" w:color="auto"/>
        <w:right w:val="none" w:sz="0" w:space="0" w:color="auto"/>
      </w:divBdr>
    </w:div>
    <w:div w:id="1223367468">
      <w:bodyDiv w:val="1"/>
      <w:marLeft w:val="0"/>
      <w:marRight w:val="0"/>
      <w:marTop w:val="0"/>
      <w:marBottom w:val="0"/>
      <w:divBdr>
        <w:top w:val="none" w:sz="0" w:space="0" w:color="auto"/>
        <w:left w:val="none" w:sz="0" w:space="0" w:color="auto"/>
        <w:bottom w:val="none" w:sz="0" w:space="0" w:color="auto"/>
        <w:right w:val="none" w:sz="0" w:space="0" w:color="auto"/>
      </w:divBdr>
    </w:div>
    <w:div w:id="1594556916">
      <w:bodyDiv w:val="1"/>
      <w:marLeft w:val="0"/>
      <w:marRight w:val="0"/>
      <w:marTop w:val="0"/>
      <w:marBottom w:val="0"/>
      <w:divBdr>
        <w:top w:val="none" w:sz="0" w:space="0" w:color="auto"/>
        <w:left w:val="none" w:sz="0" w:space="0" w:color="auto"/>
        <w:bottom w:val="none" w:sz="0" w:space="0" w:color="auto"/>
        <w:right w:val="none" w:sz="0" w:space="0" w:color="auto"/>
      </w:divBdr>
    </w:div>
    <w:div w:id="170867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18</Pages>
  <Words>7689</Words>
  <Characters>43831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Schilling</dc:creator>
  <cp:keywords/>
  <dc:description/>
  <cp:lastModifiedBy>Hayden Schilling</cp:lastModifiedBy>
  <cp:revision>20</cp:revision>
  <dcterms:created xsi:type="dcterms:W3CDTF">2021-04-19T22:36:00Z</dcterms:created>
  <dcterms:modified xsi:type="dcterms:W3CDTF">2021-05-14T03:53:00Z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id="8A6FEVuQ"/&gt;&lt;style id="http://www.zotero.org/styles/journal-of-geophysical-research-oceans" hasBibliography="1" bibliographyStyleHasBeenSet="1"/&gt;&lt;prefs&gt;&lt;pref name="fieldType" value="Field"/&gt;&lt;/pref</vt:lpwstr>
  </property>
  <property fmtid="{D5CDD505-2E9C-101B-9397-08002B2CF9AE}" pid="3" name="ZOTERO_PREF_2">
    <vt:lpwstr>s&gt;&lt;/data&gt;</vt:lpwstr>
  </property>
</Properties>
</file>