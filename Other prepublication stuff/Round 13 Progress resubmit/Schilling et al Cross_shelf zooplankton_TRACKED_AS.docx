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55A83D5E"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del w:id="1" w:author="Hayden Schilling" w:date="2021-04-12T15:11:00Z">
        <w:r w:rsidDel="00AA2757">
          <w:rPr>
            <w:rFonts w:asciiTheme="minorHAnsi" w:hAnsiTheme="minorHAnsi" w:cstheme="minorHAnsi"/>
            <w:lang w:val="en-AU"/>
          </w:rPr>
          <w:delText>z</w:delText>
        </w:r>
        <w:r w:rsidR="00E30A97" w:rsidRPr="00F15D89" w:rsidDel="00AA2757">
          <w:rPr>
            <w:rFonts w:asciiTheme="minorHAnsi" w:hAnsiTheme="minorHAnsi" w:cstheme="minorHAnsi"/>
            <w:lang w:val="en-AU"/>
          </w:rPr>
          <w:delText>ooplankton</w:delText>
        </w:r>
        <w:r w:rsidR="00E30A97" w:rsidDel="00AA2757">
          <w:rPr>
            <w:rFonts w:asciiTheme="minorHAnsi" w:hAnsiTheme="minorHAnsi" w:cstheme="minorHAnsi"/>
            <w:lang w:val="en-AU"/>
          </w:rPr>
          <w:delText xml:space="preserve"> </w:delText>
        </w:r>
      </w:del>
      <w:ins w:id="2" w:author="Hayden Schilling" w:date="2021-04-12T15:11:00Z">
        <w:r w:rsidR="00AA2757">
          <w:rPr>
            <w:rFonts w:asciiTheme="minorHAnsi" w:hAnsiTheme="minorHAnsi" w:cstheme="minorHAnsi"/>
            <w:lang w:val="en-AU"/>
          </w:rPr>
          <w:t xml:space="preserve">particulate </w:t>
        </w:r>
      </w:ins>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2399C936"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interface between society and the oceans, supporting over 90% of the world’s fisheries through highly productive ecosystems. Boundary currents drive oceanographic processes on many continental shelves, yet it is uncertain how boundary currents affect 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which declines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ins w:id="3" w:author="Hayden Schilling" w:date="2021-04-06T11:07:00Z">
        <w:r w:rsidR="005807B2">
          <w:rPr>
            <w:rFonts w:asciiTheme="minorHAnsi" w:hAnsiTheme="minorHAnsi" w:cstheme="minorHAnsi"/>
            <w:lang w:val="en-AU"/>
          </w:rPr>
          <w:t xml:space="preserve"> top 100m of the</w:t>
        </w:r>
      </w:ins>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del w:id="4" w:author="Hayden Schilling" w:date="2021-04-06T11:22:00Z">
        <w:r w:rsidRPr="00F15D89" w:rsidDel="005807B2">
          <w:rPr>
            <w:rFonts w:asciiTheme="minorHAnsi" w:hAnsiTheme="minorHAnsi" w:cstheme="minorHAnsi"/>
            <w:lang w:val="en-AU"/>
          </w:rPr>
          <w:delText xml:space="preserve">zooplankton </w:delText>
        </w:r>
        <w:r w:rsidDel="005807B2">
          <w:rPr>
            <w:rFonts w:asciiTheme="minorHAnsi" w:hAnsiTheme="minorHAnsi" w:cstheme="minorHAnsi"/>
            <w:lang w:val="en-AU"/>
          </w:rPr>
          <w:delText>ecosystems</w:delText>
        </w:r>
      </w:del>
      <w:bookmarkStart w:id="5" w:name="_Hlk68600599"/>
      <w:ins w:id="6" w:author="Hayden Schilling" w:date="2021-04-06T11:22:00Z">
        <w:r w:rsidR="005807B2">
          <w:rPr>
            <w:rFonts w:asciiTheme="minorHAnsi" w:hAnsiTheme="minorHAnsi" w:cstheme="minorHAnsi"/>
            <w:lang w:val="en-AU"/>
          </w:rPr>
          <w:t>particulate communities</w:t>
        </w:r>
      </w:ins>
      <w:r w:rsidRPr="00F15D89">
        <w:rPr>
          <w:rFonts w:asciiTheme="minorHAnsi" w:hAnsiTheme="minorHAnsi" w:cstheme="minorHAnsi"/>
          <w:lang w:val="en-AU"/>
        </w:rPr>
        <w:t xml:space="preserve"> </w:t>
      </w:r>
      <w:bookmarkEnd w:id="5"/>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was more spatially homogenous but still displayed the same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49777AEA" w:rsidR="001B2663" w:rsidRDefault="001B2663" w:rsidP="001B2663">
      <w:pPr>
        <w:pStyle w:val="Text"/>
        <w:spacing w:line="480" w:lineRule="auto"/>
        <w:rPr>
          <w:rFonts w:asciiTheme="minorHAnsi" w:hAnsiTheme="minorHAnsi" w:cstheme="minorHAnsi"/>
          <w:lang w:val="en-AU"/>
        </w:rPr>
      </w:pPr>
      <w:bookmarkStart w:id="7"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8" w:name="_Hlk69200302"/>
      <w:bookmarkStart w:id="9" w:name="_Hlk69202055"/>
      <w:ins w:id="10" w:author="Hayden Schilling" w:date="2021-04-13T09:49:00Z">
        <w:r w:rsidR="00D33C94" w:rsidRPr="00D33C94">
          <w:rPr>
            <w:rFonts w:asciiTheme="minorHAnsi" w:hAnsiTheme="minorHAnsi" w:cstheme="minorHAnsi"/>
            <w:lang w:val="en-AU"/>
          </w:rPr>
          <w:t>These fisheries are supported by high primary productivity</w:t>
        </w:r>
      </w:ins>
      <w:ins w:id="11" w:author="Hayden Schilling" w:date="2021-04-13T10:01:00Z">
        <w:r w:rsidR="009237E5">
          <w:rPr>
            <w:rFonts w:asciiTheme="minorHAnsi" w:hAnsiTheme="minorHAnsi" w:cstheme="minorHAnsi"/>
            <w:lang w:val="en-AU"/>
          </w:rPr>
          <w:t xml:space="preserve">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ins w:id="12" w:author="Hayden Schilling" w:date="2021-04-13T09:49:00Z">
        <w:r w:rsidR="00D33C94" w:rsidRPr="00D33C94">
          <w:rPr>
            <w:rFonts w:asciiTheme="minorHAnsi" w:hAnsiTheme="minorHAnsi" w:cstheme="minorHAnsi"/>
            <w:lang w:val="en-AU"/>
          </w:rPr>
          <w:t xml:space="preserve">, often </w:t>
        </w:r>
      </w:ins>
      <w:ins w:id="13" w:author="Hayden Schilling" w:date="2021-04-13T09:57:00Z">
        <w:r w:rsidR="009237E5">
          <w:rPr>
            <w:rFonts w:asciiTheme="minorHAnsi" w:hAnsiTheme="minorHAnsi" w:cstheme="minorHAnsi"/>
            <w:lang w:val="en-AU"/>
          </w:rPr>
          <w:t>enhanced</w:t>
        </w:r>
      </w:ins>
      <w:ins w:id="14" w:author="Hayden Schilling" w:date="2021-04-13T09:49:00Z">
        <w:r w:rsidR="00D33C94" w:rsidRPr="00D33C94">
          <w:rPr>
            <w:rFonts w:asciiTheme="minorHAnsi" w:hAnsiTheme="minorHAnsi" w:cstheme="minorHAnsi"/>
            <w:lang w:val="en-AU"/>
          </w:rPr>
          <w:t xml:space="preserve"> by coastal processes including upwelling, boundary currents and eddies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del w:id="15" w:author="Hayden Schilling" w:date="2021-04-13T10:02:00Z">
        <w:r w:rsidR="00D33C94" w:rsidDel="009237E5">
          <w:rPr>
            <w:rFonts w:asciiTheme="minorHAnsi" w:hAnsiTheme="minorHAnsi" w:cstheme="minorHAnsi"/>
            <w:lang w:val="en-AU"/>
          </w:rPr>
          <w:fldChar w:fldCharType="begin"/>
        </w:r>
        <w:r w:rsidR="009237E5" w:rsidDel="009237E5">
          <w:rPr>
            <w:rFonts w:asciiTheme="minorHAnsi" w:hAnsiTheme="minorHAnsi" w:cstheme="minorHAnsi"/>
            <w:lang w:val="en-AU"/>
          </w:rPr>
          <w:delInstrText xml:space="preserve"> ADDIN ZOTERO_ITEM CSL_CITATION {"citationID":"aNztybgW","properties":{"formattedCitation":"(Small and Menzies, 1981; Mackinson {\\i{}et al.}, 2009; Lucas {\\i{}et al.}, 2011a)","plainCitation":"(Small and Menzies, 1981; Mackinson et al., 2009; Lucas et al., 2011a)","noteIndex":0},"citationItems":[{"id":1996,"uris":["http://zotero.org/users/local/U6DoygBa/items/3Q4RBIAW"],"uri":["http://zotero.org/users/local/U6DoygBa/items/3Q4RBIAW"],"itemData":{"id":1996,"type":"article-journal","abstract":"Average distributions of chlorophyll α during upwelling in areas of smooth bathymetry off Oregon have been computed from historical data. Chlorophyll concentrations in cross-shelf sections over the Oregon continental shelf (44°40′N) were similar to those in cross-shelf sections off northwest Africa during JOINT-1 studies but differed from those in similar sections over an adjacent narrow region of the Oregon shelf (44°55′N to 45°12′N). The fact that larger concentration differences can occur along short sections of one coastline than between upwelling regions half a world apart bears on the time and space scales of sampling and might have bearing on the support and distributions of other trophic levels. Relationships between the local winds and the broader-scale Bakun (1975) upwelling indices were used to classify various phytoplankton biomass and primary productivity distributions according to whether they were in strong upwelling steady state, weak upwelling steady state, or one of two transition states. The upwelling steady state conforms to the ‘upwelling event’ scale (about 3 to 10 days) of Walsh, Whitledge, Kelley, Huntsman and Pillsbury (1977) and the transition state of approximately one-day duration might specify the critical scale for driving the upwelling off Oregon. Under strong steady-state upwelling in early summer a single band of high primary productivity and biomass develops in the surface layer parallel to the bottom contours, but under similar upwelling conditions in later summer a two-celled zonal circulation occurs and two parallel bands develop. Our strong upwelling distributions are discussed in light of current models of the Oregon upwelling system. Maintenance of biological properties through time in the upwelling bands is also discussed. Under weak steady-state upwelling the primary productivity and biomass bands are farther inshore or immediately against the coast. Productivity in the weak upwelling bands can be twice that of the strong upwelling bands and often 20 times that in surrounding water. Under transient conditions in which the local winds are favorable for strong upwelling but the slower-responding Bakun index indicates weak upwelling, chlorophyll distributions change within a day to resemble distributions during strong steady-state upwelling. Under transient conditions in which the local winds weaken dramatically but the Bakun index still indicates strong upwelling, chlorophyll concentrations are high and widely distributed throughout the upwelling region.","container-title":"Deep Sea Research Part A. Oceanographic Research Papers","DOI":"10.1016/0198-0149(81)90086-8","ISSN":"0198-0149","issue":"2","journalAbbreviation":"Deep Sea Research Part A. Oceanographic Research Papers","language":"en","page":"123-149","source":"ScienceDirect","title":"Patterns of primary productivity and biomass in a coastal upwelling region","volume":"28","author":[{"family":"Small","given":"Lawrence F."},{"family":"Menzies","given":"David W."}],"issued":{"date-parts":[["1981",2,1]]}}},{"id":1990,"uris":["http://zotero.org/users/local/U6DoygBa/items/ZKBF2VY3"],"uri":["http://zotero.org/users/local/U6DoygBa/items/ZKBF2VY3"],"itemData":{"id":1990,"type":"article-journal","abstract":"Fishing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delInstrText>
        </w:r>
        <w:r w:rsidR="00D33C94" w:rsidDel="009237E5">
          <w:rPr>
            <w:rFonts w:asciiTheme="minorHAnsi" w:hAnsiTheme="minorHAnsi" w:cstheme="minorHAnsi"/>
            <w:lang w:val="en-AU"/>
          </w:rPr>
          <w:fldChar w:fldCharType="separate"/>
        </w:r>
        <w:r w:rsidR="009237E5" w:rsidRPr="009237E5" w:rsidDel="009237E5">
          <w:rPr>
            <w:rFonts w:ascii="Calibri" w:hAnsi="Calibri" w:cs="Calibri"/>
          </w:rPr>
          <w:delText xml:space="preserve">(Small and Menzies, 1981; Mackinson </w:delText>
        </w:r>
        <w:r w:rsidR="009237E5" w:rsidRPr="009237E5" w:rsidDel="009237E5">
          <w:rPr>
            <w:rFonts w:ascii="Calibri" w:hAnsi="Calibri" w:cs="Calibri"/>
            <w:i/>
            <w:iCs/>
          </w:rPr>
          <w:delText>et al.</w:delText>
        </w:r>
        <w:r w:rsidR="009237E5" w:rsidRPr="009237E5" w:rsidDel="009237E5">
          <w:rPr>
            <w:rFonts w:ascii="Calibri" w:hAnsi="Calibri" w:cs="Calibri"/>
          </w:rPr>
          <w:delText xml:space="preserve">, 2009; Lucas </w:delText>
        </w:r>
        <w:r w:rsidR="009237E5" w:rsidRPr="009237E5" w:rsidDel="009237E5">
          <w:rPr>
            <w:rFonts w:ascii="Calibri" w:hAnsi="Calibri" w:cs="Calibri"/>
            <w:i/>
            <w:iCs/>
          </w:rPr>
          <w:delText>et al.</w:delText>
        </w:r>
        <w:r w:rsidR="009237E5" w:rsidRPr="009237E5" w:rsidDel="009237E5">
          <w:rPr>
            <w:rFonts w:ascii="Calibri" w:hAnsi="Calibri" w:cs="Calibri"/>
          </w:rPr>
          <w:delText>, 2011a)</w:delText>
        </w:r>
        <w:r w:rsidR="00D33C94" w:rsidDel="009237E5">
          <w:rPr>
            <w:rFonts w:asciiTheme="minorHAnsi" w:hAnsiTheme="minorHAnsi" w:cstheme="minorHAnsi"/>
            <w:lang w:val="en-AU"/>
          </w:rPr>
          <w:fldChar w:fldCharType="end"/>
        </w:r>
      </w:del>
      <w:bookmarkEnd w:id="8"/>
      <w:del w:id="16" w:author="Hayden Schilling" w:date="2021-04-13T09:49:00Z">
        <w:r w:rsidDel="00D33C94">
          <w:rPr>
            <w:rFonts w:asciiTheme="minorHAnsi" w:hAnsiTheme="minorHAnsi" w:cstheme="minorHAnsi"/>
            <w:lang w:val="en-AU"/>
          </w:rPr>
          <w:delText xml:space="preserve">These fisheries are supported by high chlorophyll </w:delText>
        </w:r>
        <w:r w:rsidRPr="00A570AC" w:rsidDel="00D33C94">
          <w:rPr>
            <w:rFonts w:asciiTheme="minorHAnsi" w:hAnsiTheme="minorHAnsi" w:cstheme="minorHAnsi"/>
            <w:i/>
            <w:iCs/>
            <w:lang w:val="en-AU"/>
          </w:rPr>
          <w:delText>a</w:delText>
        </w:r>
        <w:r w:rsidDel="00D33C94">
          <w:rPr>
            <w:rFonts w:asciiTheme="minorHAnsi" w:hAnsiTheme="minorHAnsi" w:cstheme="minorHAnsi"/>
            <w:lang w:val="en-AU"/>
          </w:rPr>
          <w:delText xml:space="preserve"> biomass, often driven by the coastal processes including upwelling, river plumes, boundary currents, and eddies</w:delText>
        </w:r>
      </w:del>
      <w:r>
        <w:rPr>
          <w:rFonts w:asciiTheme="minorHAnsi" w:hAnsiTheme="minorHAnsi" w:cstheme="minorHAnsi"/>
          <w:lang w:val="en-AU"/>
        </w:rPr>
        <w:t>.</w:t>
      </w:r>
      <w:bookmarkEnd w:id="9"/>
      <w:r>
        <w:rPr>
          <w:rFonts w:asciiTheme="minorHAnsi" w:hAnsiTheme="minorHAnsi" w:cstheme="minorHAnsi"/>
          <w:lang w:val="en-AU"/>
        </w:rPr>
        <w:t xml:space="preserve"> </w:t>
      </w:r>
      <w:bookmarkStart w:id="17"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r>
        <w:rPr>
          <w:rFonts w:asciiTheme="minorHAnsi" w:hAnsiTheme="minorHAnsi" w:cstheme="minorHAnsi"/>
          <w:lang w:val="en-AU"/>
        </w:rPr>
        <w:t xml:space="preserve"> are a key driver of zooplankton communities which are a key resource for fisheries</w:t>
      </w:r>
      <w:ins w:id="18" w:author="Hayden Schilling" w:date="2021-04-13T10:31:00Z">
        <w:r w:rsidR="00321C29">
          <w:rPr>
            <w:rFonts w:asciiTheme="minorHAnsi" w:hAnsiTheme="minorHAnsi" w:cstheme="minorHAnsi"/>
            <w:lang w:val="en-AU"/>
          </w:rPr>
          <w:t xml:space="preserve"> </w:t>
        </w:r>
      </w:ins>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17"/>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(Truong </w:t>
      </w:r>
      <w:r w:rsidRPr="00A925B7">
        <w:rPr>
          <w:rFonts w:ascii="Calibri" w:hAnsi="Calibri" w:cs="Calibri"/>
          <w:i/>
          <w:iCs/>
        </w:rPr>
        <w:t>et al.</w:t>
      </w:r>
      <w:r w:rsidRPr="00A925B7">
        <w:rPr>
          <w:rFonts w:ascii="Calibri" w:hAnsi="Calibri" w:cs="Calibri"/>
        </w:rPr>
        <w:t xml:space="preserve">, 2017; Maia </w:t>
      </w:r>
      <w:r w:rsidRPr="00A925B7">
        <w:rPr>
          <w:rFonts w:ascii="Calibri" w:hAnsi="Calibri" w:cs="Calibri"/>
          <w:i/>
          <w:iCs/>
        </w:rPr>
        <w:t>et al.</w:t>
      </w:r>
      <w:r w:rsidRPr="00A925B7">
        <w:rPr>
          <w:rFonts w:ascii="Calibri" w:hAnsi="Calibri" w:cs="Calibri"/>
        </w:rPr>
        <w:t>, 2018)</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6172C24B"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19"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ins w:id="20" w:author="Hayden Schilling" w:date="2021-04-13T10:45:00Z">
        <w:r w:rsidR="00831BFA">
          <w:rPr>
            <w:rFonts w:asciiTheme="minorHAnsi" w:hAnsiTheme="minorHAnsi" w:cstheme="minorHAnsi"/>
            <w:lang w:val="en-AU"/>
          </w:rPr>
          <w:t xml:space="preserve"> into</w:t>
        </w:r>
      </w:ins>
      <w:ins w:id="21" w:author="Hayden Schilling" w:date="2021-04-13T10:46:00Z">
        <w:r w:rsidR="00831BFA">
          <w:rPr>
            <w:rFonts w:asciiTheme="minorHAnsi" w:hAnsiTheme="minorHAnsi" w:cstheme="minorHAnsi"/>
            <w:lang w:val="en-AU"/>
          </w:rPr>
          <w:t xml:space="preserve"> the trophic dynamics of a community</w:t>
        </w:r>
      </w:ins>
      <w:ins w:id="22" w:author="Hayden Schilling" w:date="2021-04-13T10:47:00Z">
        <w:r w:rsidR="00831BFA">
          <w:rPr>
            <w:rFonts w:asciiTheme="minorHAnsi" w:hAnsiTheme="minorHAnsi" w:cstheme="minorHAnsi"/>
            <w:lang w:val="en-AU"/>
          </w:rPr>
          <w:t xml:space="preserve"> </w:t>
        </w:r>
      </w:ins>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19"/>
      <w:r w:rsidR="00AB768F">
        <w:rPr>
          <w:rFonts w:asciiTheme="minorHAnsi" w:hAnsiTheme="minorHAnsi" w:cstheme="minorHAnsi"/>
          <w:lang w:val="en-AU"/>
        </w:rPr>
        <w: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t>
      </w:r>
      <w:r w:rsidR="00A925B7" w:rsidRPr="00A925B7">
        <w:rPr>
          <w:rFonts w:ascii="Calibri" w:hAnsi="Calibri" w:cs="Calibri"/>
        </w:rPr>
        <w:lastRenderedPageBreak/>
        <w:t xml:space="preserve">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w:t>
      </w:r>
      <w:del w:id="23" w:author="Hayden Schilling" w:date="2021-04-13T10:48:00Z">
        <w:r w:rsidR="00AB768F" w:rsidRPr="00C57AC5" w:rsidDel="00831BFA">
          <w:rPr>
            <w:rFonts w:asciiTheme="minorHAnsi" w:hAnsiTheme="minorHAnsi" w:cstheme="minorHAnsi"/>
            <w:lang w:val="en-AU"/>
          </w:rPr>
          <w:delText xml:space="preserve">all </w:delText>
        </w:r>
      </w:del>
      <w:r w:rsidR="00AB768F" w:rsidRPr="00C57AC5">
        <w:rPr>
          <w:rFonts w:asciiTheme="minorHAnsi" w:hAnsiTheme="minorHAnsi" w:cstheme="minorHAnsi"/>
          <w:lang w:val="en-AU"/>
        </w:rPr>
        <w:t>ecological processes including predation, the growth of individuals through different size classes, and the 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24" w:name="_Hlk69205180"/>
      <w:ins w:id="25" w:author="Hayden Schilling" w:date="2021-04-13T11:37:00Z">
        <w:r w:rsidR="00D117A3">
          <w:rPr>
            <w:rFonts w:asciiTheme="minorHAnsi" w:hAnsiTheme="minorHAnsi" w:cstheme="minorHAnsi"/>
            <w:lang w:val="en-AU"/>
          </w:rPr>
          <w:t>While there is variability in interpretations of size spectra dependin</w:t>
        </w:r>
      </w:ins>
      <w:ins w:id="26" w:author="Hayden Schilling" w:date="2021-04-13T11:38:00Z">
        <w:r w:rsidR="00D117A3">
          <w:rPr>
            <w:rFonts w:asciiTheme="minorHAnsi" w:hAnsiTheme="minorHAnsi" w:cstheme="minorHAnsi"/>
            <w:lang w:val="en-AU"/>
          </w:rPr>
          <w:t xml:space="preserve">g on the size of particles in the spectrum due to sampling efficiency and natural ‘dome shapes’ in some communities </w:t>
        </w:r>
      </w:ins>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ins w:id="27" w:author="Hayden Schilling" w:date="2021-04-13T11:38:00Z">
        <w:r w:rsidR="00D117A3">
          <w:rPr>
            <w:rFonts w:asciiTheme="minorHAnsi" w:hAnsiTheme="minorHAnsi" w:cstheme="minorHAnsi"/>
            <w:lang w:val="en-AU"/>
          </w:rPr>
          <w:t xml:space="preserve">, within the </w:t>
        </w:r>
        <w:proofErr w:type="spellStart"/>
        <w:r w:rsidR="00D117A3">
          <w:rPr>
            <w:rFonts w:asciiTheme="minorHAnsi" w:hAnsiTheme="minorHAnsi" w:cstheme="minorHAnsi"/>
            <w:lang w:val="en-AU"/>
          </w:rPr>
          <w:t>mesozooplankton</w:t>
        </w:r>
      </w:ins>
      <w:proofErr w:type="spellEnd"/>
      <w:ins w:id="28" w:author="Hayden Schilling" w:date="2021-04-13T11:40:00Z">
        <w:r w:rsidR="00D117A3">
          <w:rPr>
            <w:rFonts w:asciiTheme="minorHAnsi" w:hAnsiTheme="minorHAnsi" w:cstheme="minorHAnsi"/>
            <w:lang w:val="en-AU"/>
          </w:rPr>
          <w:t xml:space="preserve"> size</w:t>
        </w:r>
      </w:ins>
      <w:ins w:id="29" w:author="Hayden Schilling" w:date="2021-04-13T11:38:00Z">
        <w:r w:rsidR="00D117A3">
          <w:rPr>
            <w:rFonts w:asciiTheme="minorHAnsi" w:hAnsiTheme="minorHAnsi" w:cstheme="minorHAnsi"/>
            <w:lang w:val="en-AU"/>
          </w:rPr>
          <w:t xml:space="preserve"> range</w:t>
        </w:r>
      </w:ins>
      <w:ins w:id="30" w:author="Hayden Schilling" w:date="2021-04-13T11:40:00Z">
        <w:r w:rsidR="00D117A3">
          <w:rPr>
            <w:rFonts w:asciiTheme="minorHAnsi" w:hAnsiTheme="minorHAnsi" w:cstheme="minorHAnsi"/>
            <w:lang w:val="en-AU"/>
          </w:rPr>
          <w:t xml:space="preserve"> (≈0.2 – 3mm), </w:t>
        </w:r>
      </w:ins>
      <w:del w:id="31" w:author="Hayden Schilling" w:date="2021-04-13T11:38:00Z">
        <w:r w:rsidR="00AB768F" w:rsidDel="00D117A3">
          <w:rPr>
            <w:rFonts w:asciiTheme="minorHAnsi" w:hAnsiTheme="minorHAnsi" w:cstheme="minorHAnsi"/>
            <w:lang w:val="en-AU"/>
          </w:rPr>
          <w:delText>T</w:delText>
        </w:r>
      </w:del>
      <w:ins w:id="32" w:author="Hayden Schilling" w:date="2021-04-13T11:38:00Z">
        <w:r w:rsidR="00D117A3">
          <w:rPr>
            <w:rFonts w:asciiTheme="minorHAnsi" w:hAnsiTheme="minorHAnsi" w:cstheme="minorHAnsi"/>
            <w:lang w:val="en-AU"/>
          </w:rPr>
          <w:t>t</w:t>
        </w:r>
      </w:ins>
      <w:r w:rsidR="00AB768F">
        <w:rPr>
          <w:rFonts w:asciiTheme="minorHAnsi" w:hAnsiTheme="minorHAnsi" w:cstheme="minorHAnsi"/>
          <w:lang w:val="en-AU"/>
        </w:rPr>
        <w:t xml:space="preserve">he elevation of the spectrum reflects the environmental effects </w:t>
      </w:r>
      <w:ins w:id="33" w:author="Hayden Schilling" w:date="2021-04-13T11:12:00Z">
        <w:r w:rsidR="00052CA4">
          <w:rPr>
            <w:rFonts w:asciiTheme="minorHAnsi" w:hAnsiTheme="minorHAnsi" w:cstheme="minorHAnsi"/>
            <w:lang w:val="en-AU"/>
          </w:rPr>
          <w:t xml:space="preserve">which overall </w:t>
        </w:r>
      </w:ins>
      <w:ins w:id="34" w:author="Hayden Schilling" w:date="2021-04-13T11:13:00Z">
        <w:r w:rsidR="00052CA4">
          <w:rPr>
            <w:rFonts w:asciiTheme="minorHAnsi" w:hAnsiTheme="minorHAnsi" w:cstheme="minorHAnsi"/>
            <w:lang w:val="en-AU"/>
          </w:rPr>
          <w:t xml:space="preserve">primary </w:t>
        </w:r>
      </w:ins>
      <w:ins w:id="35" w:author="Hayden Schilling" w:date="2021-04-13T11:12:00Z">
        <w:r w:rsidR="00052CA4">
          <w:rPr>
            <w:rFonts w:asciiTheme="minorHAnsi" w:hAnsiTheme="minorHAnsi" w:cstheme="minorHAnsi"/>
            <w:lang w:val="en-AU"/>
          </w:rPr>
          <w:t>production and bioma</w:t>
        </w:r>
      </w:ins>
      <w:ins w:id="36" w:author="Hayden Schilling" w:date="2021-04-13T11:13:00Z">
        <w:r w:rsidR="00052CA4">
          <w:rPr>
            <w:rFonts w:asciiTheme="minorHAnsi" w:hAnsiTheme="minorHAnsi" w:cstheme="minorHAnsi"/>
            <w:lang w:val="en-AU"/>
          </w:rPr>
          <w:t>ss of a community</w:t>
        </w:r>
      </w:ins>
      <w:ins w:id="37" w:author="Hayden Schilling" w:date="2021-04-13T11:41:00Z">
        <w:r w:rsidR="0054556D">
          <w:rPr>
            <w:rFonts w:asciiTheme="minorHAnsi" w:hAnsiTheme="minorHAnsi" w:cstheme="minorHAnsi"/>
            <w:lang w:val="en-AU"/>
          </w:rPr>
          <w:t xml:space="preserve"> </w:t>
        </w:r>
      </w:ins>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ins w:id="38" w:author="Hayden Schilling" w:date="2021-04-13T11:41:00Z">
        <w:r w:rsidR="0054556D">
          <w:rPr>
            <w:rFonts w:asciiTheme="minorHAnsi" w:hAnsiTheme="minorHAnsi" w:cstheme="minorHAnsi"/>
            <w:lang w:val="en-AU"/>
          </w:rPr>
          <w:t>.</w:t>
        </w:r>
      </w:ins>
      <w:ins w:id="39" w:author="Hayden Schilling" w:date="2021-04-13T11:13:00Z">
        <w:r w:rsidR="00052CA4">
          <w:rPr>
            <w:rFonts w:asciiTheme="minorHAnsi" w:hAnsiTheme="minorHAnsi" w:cstheme="minorHAnsi"/>
            <w:lang w:val="en-AU"/>
          </w:rPr>
          <w:t xml:space="preserve"> </w:t>
        </w:r>
      </w:ins>
      <w:ins w:id="40" w:author="Hayden Schilling" w:date="2021-04-13T11:41:00Z">
        <w:r w:rsidR="0054556D">
          <w:rPr>
            <w:rFonts w:asciiTheme="minorHAnsi" w:hAnsiTheme="minorHAnsi" w:cstheme="minorHAnsi"/>
            <w:lang w:val="en-AU"/>
          </w:rPr>
          <w:t>H</w:t>
        </w:r>
      </w:ins>
      <w:ins w:id="41" w:author="Hayden Schilling" w:date="2021-04-13T11:13:00Z">
        <w:r w:rsidR="00052CA4">
          <w:rPr>
            <w:rFonts w:asciiTheme="minorHAnsi" w:hAnsiTheme="minorHAnsi" w:cstheme="minorHAnsi"/>
            <w:lang w:val="en-AU"/>
          </w:rPr>
          <w:t>igher primary production and biomass tends to result in a higher elevation (</w:t>
        </w:r>
      </w:ins>
      <w:ins w:id="42" w:author="Hayden Schilling" w:date="2021-04-13T11:14:00Z">
        <w:r w:rsidR="00052CA4">
          <w:rPr>
            <w:rFonts w:asciiTheme="minorHAnsi" w:hAnsiTheme="minorHAnsi" w:cstheme="minorHAnsi"/>
            <w:lang w:val="en-AU"/>
          </w:rPr>
          <w:t>or intercept</w:t>
        </w:r>
      </w:ins>
      <w:ins w:id="43" w:author="Hayden Schilling" w:date="2021-04-13T11:15:00Z">
        <w:r w:rsidR="00052CA4">
          <w:rPr>
            <w:rFonts w:asciiTheme="minorHAnsi" w:hAnsiTheme="minorHAnsi" w:cstheme="minorHAnsi"/>
            <w:lang w:val="en-AU"/>
          </w:rPr>
          <w:t xml:space="preserve">) </w:t>
        </w:r>
      </w:ins>
      <w:del w:id="44" w:author="Hayden Schilling" w:date="2021-04-13T11:40:00Z">
        <w:r w:rsidR="00052CA4" w:rsidDel="00D117A3">
          <w:rPr>
            <w:rFonts w:asciiTheme="minorHAnsi" w:hAnsiTheme="minorHAnsi" w:cstheme="minorHAnsi"/>
            <w:lang w:val="en-AU"/>
          </w:rPr>
          <w:fldChar w:fldCharType="begin"/>
        </w:r>
        <w:r w:rsidR="00052CA4" w:rsidDel="00D117A3">
          <w:rPr>
            <w:rFonts w:asciiTheme="minorHAnsi" w:hAnsiTheme="minorHAnsi" w:cstheme="minorHAnsi"/>
            <w:lang w:val="en-AU"/>
          </w:rPr>
          <w:delInstrText xml:space="preserve"> ADDIN ZOTERO_ITEM CSL_CITATION {"citationID":"tL4Fdd0q","properties":{"formattedCitation":"(Moore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delInstrText>
        </w:r>
        <w:r w:rsidR="00052CA4" w:rsidDel="00D117A3">
          <w:rPr>
            <w:rFonts w:asciiTheme="minorHAnsi" w:hAnsiTheme="minorHAnsi" w:cstheme="minorHAnsi"/>
            <w:lang w:val="en-AU"/>
          </w:rPr>
          <w:fldChar w:fldCharType="separate"/>
        </w:r>
        <w:r w:rsidR="00052CA4" w:rsidRPr="00052CA4" w:rsidDel="00D117A3">
          <w:rPr>
            <w:rFonts w:ascii="Calibri" w:hAnsi="Calibri" w:cs="Calibri"/>
          </w:rPr>
          <w:delText>(Moore and Suthers, 2006)</w:delText>
        </w:r>
        <w:r w:rsidR="00052CA4" w:rsidDel="00D117A3">
          <w:rPr>
            <w:rFonts w:asciiTheme="minorHAnsi" w:hAnsiTheme="minorHAnsi" w:cstheme="minorHAnsi"/>
            <w:lang w:val="en-AU"/>
          </w:rPr>
          <w:fldChar w:fldCharType="end"/>
        </w:r>
      </w:del>
      <w:del w:id="45" w:author="Hayden Schilling" w:date="2021-04-13T11:14:00Z">
        <w:r w:rsidR="00AB768F" w:rsidDel="00052CA4">
          <w:rPr>
            <w:rFonts w:asciiTheme="minorHAnsi" w:hAnsiTheme="minorHAnsi" w:cstheme="minorHAnsi"/>
            <w:lang w:val="en-AU"/>
          </w:rPr>
          <w:delText>of nutrients and temperature</w:delText>
        </w:r>
      </w:del>
      <w:ins w:id="46" w:author="Hayden Schilling" w:date="2021-04-13T11:15:00Z">
        <w:r w:rsidR="00052CA4">
          <w:rPr>
            <w:rFonts w:asciiTheme="minorHAnsi" w:hAnsiTheme="minorHAnsi" w:cstheme="minorHAnsi"/>
            <w:lang w:val="en-AU"/>
          </w:rPr>
          <w:t>with such impacts demonstrated with nutrient input in both estuarine and pelagic ecosystems</w:t>
        </w:r>
      </w:ins>
      <w:del w:id="47" w:author="Hayden Schilling" w:date="2021-04-13T11:15:00Z">
        <w:r w:rsidR="00AB768F" w:rsidDel="00052CA4">
          <w:rPr>
            <w:rFonts w:asciiTheme="minorHAnsi" w:hAnsiTheme="minorHAnsi" w:cstheme="minorHAnsi"/>
            <w:lang w:val="en-AU"/>
          </w:rPr>
          <w:delText xml:space="preserve"> </w:delText>
        </w:r>
        <w:r w:rsidR="00CD2F15" w:rsidDel="00052CA4">
          <w:rPr>
            <w:rFonts w:asciiTheme="minorHAnsi" w:hAnsiTheme="minorHAnsi" w:cstheme="minorHAnsi"/>
            <w:lang w:val="en-AU"/>
          </w:rPr>
          <w:delText>and can result in differences between water masses</w:delText>
        </w:r>
      </w:del>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ins w:id="48" w:author="Hayden Schilling" w:date="2021-04-12T15:49:00Z">
        <w:r w:rsidR="00F92FFA">
          <w:rPr>
            <w:rFonts w:asciiTheme="minorHAnsi" w:hAnsiTheme="minorHAnsi" w:cstheme="minorHAnsi"/>
            <w:lang w:val="en-AU"/>
          </w:rPr>
          <w:t xml:space="preserve"> Top-down pressure from larger predators can also increase the steepness of the size spectrum as </w:t>
        </w:r>
      </w:ins>
      <w:ins w:id="49" w:author="Hayden Schilling" w:date="2021-04-12T15:56:00Z">
        <w:r w:rsidR="00F92FFA">
          <w:rPr>
            <w:rFonts w:asciiTheme="minorHAnsi" w:hAnsiTheme="minorHAnsi" w:cstheme="minorHAnsi"/>
            <w:lang w:val="en-AU"/>
          </w:rPr>
          <w:t>increase the mortality rate of the zooplankton</w:t>
        </w:r>
      </w:ins>
      <w:ins w:id="50" w:author="Hayden Schilling" w:date="2021-04-12T15:57:00Z">
        <w:r w:rsidR="00F92FFA">
          <w:rPr>
            <w:rFonts w:asciiTheme="minorHAnsi" w:hAnsiTheme="minorHAnsi" w:cstheme="minorHAnsi"/>
            <w:lang w:val="en-AU"/>
          </w:rPr>
          <w:t xml:space="preserve">, </w:t>
        </w:r>
      </w:ins>
      <w:ins w:id="51" w:author="Hayden Schilling" w:date="2021-04-12T15:58:00Z">
        <w:r w:rsidR="00A30913">
          <w:rPr>
            <w:rFonts w:asciiTheme="minorHAnsi" w:hAnsiTheme="minorHAnsi" w:cstheme="minorHAnsi"/>
            <w:lang w:val="en-AU"/>
          </w:rPr>
          <w:t>thereby</w:t>
        </w:r>
      </w:ins>
      <w:ins w:id="52" w:author="Hayden Schilling" w:date="2021-04-12T15:57:00Z">
        <w:r w:rsidR="00F92FFA">
          <w:rPr>
            <w:rFonts w:asciiTheme="minorHAnsi" w:hAnsiTheme="minorHAnsi" w:cstheme="minorHAnsi"/>
            <w:lang w:val="en-AU"/>
          </w:rPr>
          <w:t xml:space="preserve"> decreasing the efficiency of energy transfer</w:t>
        </w:r>
      </w:ins>
      <w:ins w:id="53" w:author="Hayden Schilling" w:date="2021-04-12T15:58:00Z">
        <w:r w:rsidR="00A30913">
          <w:rPr>
            <w:rFonts w:asciiTheme="minorHAnsi" w:hAnsiTheme="minorHAnsi" w:cstheme="minorHAnsi"/>
            <w:lang w:val="en-AU"/>
          </w:rPr>
          <w:t xml:space="preserve"> along the spectrum</w:t>
        </w:r>
      </w:ins>
      <w:ins w:id="54" w:author="Hayden Schilling" w:date="2021-04-12T15:56:00Z">
        <w:r w:rsidR="00F92FFA">
          <w:rPr>
            <w:rFonts w:asciiTheme="minorHAnsi" w:hAnsiTheme="minorHAnsi" w:cstheme="minorHAnsi"/>
            <w:lang w:val="en-AU"/>
          </w:rPr>
          <w:t xml:space="preserve"> </w:t>
        </w:r>
      </w:ins>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ins w:id="55" w:author="Hayden Schilling" w:date="2021-04-12T15:49:00Z">
        <w:r w:rsidR="00F92FFA">
          <w:rPr>
            <w:rFonts w:asciiTheme="minorHAnsi" w:hAnsiTheme="minorHAnsi" w:cstheme="minorHAnsi"/>
            <w:lang w:val="en-AU"/>
          </w:rPr>
          <w:t>.</w:t>
        </w:r>
      </w:ins>
      <w:bookmarkEnd w:id="24"/>
    </w:p>
    <w:p w14:paraId="3F582673" w14:textId="5B51040C"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w:t>
      </w:r>
      <w:r>
        <w:rPr>
          <w:rFonts w:asciiTheme="minorHAnsi" w:hAnsiTheme="minorHAnsi" w:cstheme="minorHAnsi"/>
          <w:lang w:val="en-AU"/>
        </w:rPr>
        <w:lastRenderedPageBreak/>
        <w:t>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ins w:id="56" w:author="Hayden Schilling" w:date="2021-04-13T13:01:00Z">
        <w:r w:rsidR="007A3D18">
          <w:rPr>
            <w:rFonts w:asciiTheme="minorHAnsi" w:hAnsiTheme="minorHAnsi" w:cstheme="minorHAnsi"/>
            <w:lang w:val="en-AU"/>
          </w:rPr>
          <w:t>, most often</w:t>
        </w:r>
      </w:ins>
      <w:r w:rsidRPr="00F15D89">
        <w:rPr>
          <w:rFonts w:asciiTheme="minorHAnsi" w:hAnsiTheme="minorHAnsi" w:cstheme="minorHAnsi"/>
          <w:lang w:val="en-AU"/>
        </w:rPr>
        <w:t xml:space="preserve"> </w:t>
      </w:r>
      <w:ins w:id="57" w:author="Hayden Schilling" w:date="2021-04-13T13:01:00Z">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water, indicating potential effects of freshwater discharge </w:t>
        </w:r>
      </w:ins>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w:t>
      </w:r>
      <w:del w:id="58" w:author="Hayden Schilling" w:date="2021-04-13T13:01:00Z">
        <w:r w:rsidR="00B4007A" w:rsidDel="007A3D18">
          <w:rPr>
            <w:rFonts w:asciiTheme="minorHAnsi" w:hAnsiTheme="minorHAnsi" w:cstheme="minorHAnsi"/>
            <w:lang w:val="en-AU"/>
          </w:rPr>
          <w:fldChar w:fldCharType="begin"/>
        </w:r>
        <w:r w:rsidR="007A3D18" w:rsidDel="007A3D18">
          <w:rPr>
            <w:rFonts w:asciiTheme="minorHAnsi" w:hAnsiTheme="minorHAnsi" w:cstheme="minorHAnsi"/>
            <w:lang w:val="en-AU"/>
          </w:rPr>
          <w:delInstrText xml:space="preserve"> ADDIN ZOTERO_ITEM CSL_CITATION {"citationID":"MeGQUULy","properties":{"formattedCitation":"(Irigoien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delInstrText>
        </w:r>
        <w:r w:rsidR="00B4007A" w:rsidDel="007A3D18">
          <w:rPr>
            <w:rFonts w:asciiTheme="minorHAnsi" w:hAnsiTheme="minorHAnsi" w:cstheme="minorHAnsi"/>
            <w:lang w:val="en-AU"/>
          </w:rPr>
          <w:fldChar w:fldCharType="separate"/>
        </w:r>
        <w:r w:rsidR="007A3D18" w:rsidRPr="007A3D18" w:rsidDel="007A3D18">
          <w:rPr>
            <w:rFonts w:ascii="Calibri" w:hAnsi="Calibri" w:cs="Calibri"/>
          </w:rPr>
          <w:delText xml:space="preserve">(Irigoien </w:delText>
        </w:r>
        <w:r w:rsidR="007A3D18" w:rsidRPr="007A3D18" w:rsidDel="007A3D18">
          <w:rPr>
            <w:rFonts w:ascii="Calibri" w:hAnsi="Calibri" w:cs="Calibri"/>
            <w:i/>
            <w:iCs/>
          </w:rPr>
          <w:delText>et al.</w:delText>
        </w:r>
        <w:r w:rsidR="007A3D18" w:rsidRPr="007A3D18" w:rsidDel="007A3D18">
          <w:rPr>
            <w:rFonts w:ascii="Calibri" w:hAnsi="Calibri" w:cs="Calibri"/>
          </w:rPr>
          <w:delText xml:space="preserve">, 2009; Vandromme </w:delText>
        </w:r>
        <w:r w:rsidR="007A3D18" w:rsidRPr="007A3D18" w:rsidDel="007A3D18">
          <w:rPr>
            <w:rFonts w:ascii="Calibri" w:hAnsi="Calibri" w:cs="Calibri"/>
            <w:i/>
            <w:iCs/>
          </w:rPr>
          <w:delText>et al.</w:delText>
        </w:r>
        <w:r w:rsidR="007A3D18" w:rsidRPr="007A3D18" w:rsidDel="007A3D18">
          <w:rPr>
            <w:rFonts w:ascii="Calibri" w:hAnsi="Calibri" w:cs="Calibri"/>
          </w:rPr>
          <w:delText>, 2014)</w:delText>
        </w:r>
        <w:r w:rsidR="00B4007A" w:rsidDel="007A3D18">
          <w:rPr>
            <w:rFonts w:asciiTheme="minorHAnsi" w:hAnsiTheme="minorHAnsi" w:cstheme="minorHAnsi"/>
            <w:lang w:val="en-AU"/>
          </w:rPr>
          <w:fldChar w:fldCharType="end"/>
        </w:r>
      </w:del>
      <w:r w:rsidRPr="00F15D89">
        <w:rPr>
          <w:rFonts w:asciiTheme="minorHAnsi" w:hAnsiTheme="minorHAnsi" w:cstheme="minorHAnsi"/>
          <w:lang w:val="en-AU"/>
        </w:rPr>
        <w:t xml:space="preserve"> </w:t>
      </w:r>
      <w:bookmarkStart w:id="59"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ins w:id="60" w:author="Hayden Schilling" w:date="2021-04-14T11:26:00Z">
        <w:r w:rsidR="00551908">
          <w:rPr>
            <w:rFonts w:asciiTheme="minorHAnsi" w:hAnsiTheme="minorHAnsi" w:cstheme="minorHAnsi"/>
            <w:lang w:val="en-AU"/>
          </w:rPr>
          <w:t xml:space="preserve"> despite widespread recognition of </w:t>
        </w:r>
      </w:ins>
      <w:ins w:id="61" w:author="Hayden Schilling" w:date="2021-04-14T11:30:00Z">
        <w:r w:rsidR="00551908">
          <w:rPr>
            <w:rFonts w:asciiTheme="minorHAnsi" w:hAnsiTheme="minorHAnsi" w:cstheme="minorHAnsi"/>
            <w:lang w:val="en-AU"/>
          </w:rPr>
          <w:t xml:space="preserve">variation in </w:t>
        </w:r>
      </w:ins>
      <w:ins w:id="62" w:author="Hayden Schilling" w:date="2021-04-14T11:26:00Z">
        <w:r w:rsidR="00551908">
          <w:rPr>
            <w:rFonts w:asciiTheme="minorHAnsi" w:hAnsiTheme="minorHAnsi" w:cstheme="minorHAnsi"/>
            <w:lang w:val="en-AU"/>
          </w:rPr>
          <w:t xml:space="preserve">vertical </w:t>
        </w:r>
      </w:ins>
      <w:ins w:id="63" w:author="Hayden Schilling" w:date="2021-04-14T11:30:00Z">
        <w:r w:rsidR="00551908">
          <w:rPr>
            <w:rFonts w:asciiTheme="minorHAnsi" w:hAnsiTheme="minorHAnsi" w:cstheme="minorHAnsi"/>
            <w:lang w:val="en-AU"/>
          </w:rPr>
          <w:t xml:space="preserve">distributions of </w:t>
        </w:r>
      </w:ins>
      <w:ins w:id="64" w:author="Hayden Schilling" w:date="2021-04-14T11:26:00Z">
        <w:r w:rsidR="00551908">
          <w:rPr>
            <w:rFonts w:asciiTheme="minorHAnsi" w:hAnsiTheme="minorHAnsi" w:cstheme="minorHAnsi"/>
            <w:lang w:val="en-AU"/>
          </w:rPr>
          <w:t>zooplankton</w:t>
        </w:r>
      </w:ins>
      <w:ins w:id="65" w:author="Hayden Schilling" w:date="2021-04-14T11:31:00Z">
        <w:r w:rsidR="00551908">
          <w:rPr>
            <w:rFonts w:asciiTheme="minorHAnsi" w:hAnsiTheme="minorHAnsi" w:cstheme="minorHAnsi"/>
            <w:lang w:val="en-AU"/>
          </w:rPr>
          <w:t xml:space="preserve"> often attributed to diel vertical migration</w:t>
        </w:r>
      </w:ins>
      <w:ins w:id="66" w:author="Hayden Schilling" w:date="2021-04-14T11:27: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ins w:id="67" w:author="Hayden Schilling" w:date="2021-04-14T11:31:00Z">
        <w:r w:rsidR="00551908">
          <w:rPr>
            <w:rFonts w:asciiTheme="minorHAnsi" w:hAnsiTheme="minorHAnsi" w:cstheme="minorHAnsi"/>
            <w:lang w:val="en-AU"/>
          </w:rPr>
          <w:t>,</w:t>
        </w:r>
      </w:ins>
      <w:ins w:id="68" w:author="Hayden Schilling" w:date="2021-04-14T11:26:00Z">
        <w:r w:rsidR="00551908">
          <w:rPr>
            <w:rFonts w:asciiTheme="minorHAnsi" w:hAnsiTheme="minorHAnsi" w:cstheme="minorHAnsi"/>
            <w:lang w:val="en-AU"/>
          </w:rPr>
          <w:t xml:space="preserve"> and the 3-</w:t>
        </w:r>
      </w:ins>
      <w:ins w:id="69" w:author="Hayden Schilling" w:date="2021-04-14T11:27:00Z">
        <w:r w:rsidR="00551908" w:rsidRPr="00551908">
          <w:rPr>
            <w:rFonts w:asciiTheme="minorHAnsi" w:hAnsiTheme="minorHAnsi" w:cstheme="minorHAnsi"/>
            <w:lang w:val="en-AU"/>
          </w:rPr>
          <w:t>dimensional</w:t>
        </w:r>
      </w:ins>
      <w:ins w:id="70" w:author="Hayden Schilling" w:date="2021-04-14T11:26:00Z">
        <w:r w:rsidR="00551908">
          <w:rPr>
            <w:rFonts w:asciiTheme="minorHAnsi" w:hAnsiTheme="minorHAnsi" w:cstheme="minorHAnsi"/>
            <w:lang w:val="en-AU"/>
          </w:rPr>
          <w:t xml:space="preserve"> </w:t>
        </w:r>
      </w:ins>
      <w:ins w:id="71" w:author="Hayden Schilling" w:date="2021-04-14T11:27:00Z">
        <w:r w:rsidR="00551908">
          <w:rPr>
            <w:rFonts w:asciiTheme="minorHAnsi" w:hAnsiTheme="minorHAnsi" w:cstheme="minorHAnsi"/>
            <w:lang w:val="en-AU"/>
          </w:rPr>
          <w:t>influences of continental shelf oceanography</w:t>
        </w:r>
      </w:ins>
      <w:ins w:id="72" w:author="Hayden Schilling" w:date="2021-04-14T11:29: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73" w:name="_Hlk69292729"/>
      <w:bookmarkEnd w:id="59"/>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del w:id="74" w:author="Hayden Schilling" w:date="2021-04-14T11:38:00Z">
        <w:r w:rsidDel="00AF33E7">
          <w:rPr>
            <w:rFonts w:asciiTheme="minorHAnsi" w:hAnsiTheme="minorHAnsi" w:cstheme="minorHAnsi"/>
            <w:lang w:val="en-AU"/>
          </w:rPr>
          <w:delText>separated</w:delText>
        </w:r>
        <w:r w:rsidRPr="00F15D89" w:rsidDel="00AF33E7">
          <w:rPr>
            <w:rFonts w:asciiTheme="minorHAnsi" w:hAnsiTheme="minorHAnsi" w:cstheme="minorHAnsi"/>
            <w:lang w:val="en-AU"/>
          </w:rPr>
          <w:delText xml:space="preserve"> by a strong thermocline</w:delText>
        </w:r>
      </w:del>
      <w:ins w:id="75" w:author="Hayden Schilling" w:date="2021-04-14T11:38:00Z">
        <w:r w:rsidR="00AF33E7">
          <w:rPr>
            <w:rFonts w:asciiTheme="minorHAnsi" w:hAnsiTheme="minorHAnsi" w:cstheme="minorHAnsi"/>
            <w:lang w:val="en-AU"/>
          </w:rPr>
          <w:t>in the observed warmer and colder water masses</w:t>
        </w:r>
      </w:ins>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73"/>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76" w:name="_Hlk69293050"/>
      <w:ins w:id="77" w:author="Hayden Schilling" w:date="2021-04-14T11:42:00Z">
        <w:r w:rsidR="00AF33E7">
          <w:rPr>
            <w:rFonts w:asciiTheme="minorHAnsi" w:hAnsiTheme="minorHAnsi" w:cstheme="minorHAnsi"/>
            <w:lang w:val="en-AU"/>
          </w:rPr>
          <w:t xml:space="preserve">As observations of </w:t>
        </w:r>
      </w:ins>
      <w:del w:id="78" w:author="Hayden Schilling" w:date="2021-04-14T11:42:00Z">
        <w:r w:rsidR="00DE467B" w:rsidDel="00AF33E7">
          <w:rPr>
            <w:rFonts w:asciiTheme="minorHAnsi" w:hAnsiTheme="minorHAnsi" w:cstheme="minorHAnsi"/>
            <w:lang w:val="en-AU"/>
          </w:rPr>
          <w:delText>The causes of the observed</w:delText>
        </w:r>
      </w:del>
      <w:ins w:id="79" w:author="Hayden Schilling" w:date="2021-04-14T11:42:00Z">
        <w:r w:rsidR="00AF33E7">
          <w:rPr>
            <w:rFonts w:asciiTheme="minorHAnsi" w:hAnsiTheme="minorHAnsi" w:cstheme="minorHAnsi"/>
            <w:lang w:val="en-AU"/>
          </w:rPr>
          <w:t>vertical</w:t>
        </w:r>
      </w:ins>
      <w:r w:rsidR="00DE467B">
        <w:rPr>
          <w:rFonts w:asciiTheme="minorHAnsi" w:hAnsiTheme="minorHAnsi" w:cstheme="minorHAnsi"/>
          <w:lang w:val="en-AU"/>
        </w:rPr>
        <w:t xml:space="preserve"> patterns in zooplankton communities on continental shelves remain uncertain</w:t>
      </w:r>
      <w:ins w:id="80" w:author="Hayden Schilling" w:date="2021-04-14T11:42:00Z">
        <w:r w:rsidR="00AF33E7">
          <w:rPr>
            <w:rFonts w:asciiTheme="minorHAnsi" w:hAnsiTheme="minorHAnsi" w:cstheme="minorHAnsi"/>
            <w:lang w:val="en-AU"/>
          </w:rPr>
          <w:t xml:space="preserve"> in many regions, it is important to begin to link</w:t>
        </w:r>
      </w:ins>
      <w:r w:rsidR="00DE467B">
        <w:rPr>
          <w:rFonts w:asciiTheme="minorHAnsi" w:hAnsiTheme="minorHAnsi" w:cstheme="minorHAnsi"/>
          <w:lang w:val="en-AU"/>
        </w:rPr>
        <w:t xml:space="preserve"> with oceanography, particularly boundary currents </w:t>
      </w:r>
      <w:ins w:id="81" w:author="Hayden Schilling" w:date="2021-04-14T11:42:00Z">
        <w:r w:rsidR="00AF33E7">
          <w:rPr>
            <w:rFonts w:asciiTheme="minorHAnsi" w:hAnsiTheme="minorHAnsi" w:cstheme="minorHAnsi"/>
            <w:lang w:val="en-AU"/>
          </w:rPr>
          <w:t>w</w:t>
        </w:r>
      </w:ins>
      <w:ins w:id="82" w:author="Hayden Schilling" w:date="2021-04-14T11:43:00Z">
        <w:r w:rsidR="00AF33E7">
          <w:rPr>
            <w:rFonts w:asciiTheme="minorHAnsi" w:hAnsiTheme="minorHAnsi" w:cstheme="minorHAnsi"/>
            <w:lang w:val="en-AU"/>
          </w:rPr>
          <w:t>hich often driven continental shelf oceanography with zooplankton community observations</w:t>
        </w:r>
      </w:ins>
      <w:del w:id="83" w:author="Hayden Schilling" w:date="2021-04-14T11:42:00Z">
        <w:r w:rsidR="000F2BBA" w:rsidDel="00AF33E7">
          <w:rPr>
            <w:rFonts w:asciiTheme="minorHAnsi" w:hAnsiTheme="minorHAnsi" w:cstheme="minorHAnsi"/>
            <w:lang w:val="en-AU"/>
          </w:rPr>
          <w:delText>playing a key role</w:delText>
        </w:r>
      </w:del>
      <w:r w:rsidR="000F2BBA">
        <w:rPr>
          <w:rFonts w:asciiTheme="minorHAnsi" w:hAnsiTheme="minorHAnsi" w:cstheme="minorHAnsi"/>
          <w:lang w:val="en-AU"/>
        </w:rPr>
        <w:t>.</w:t>
      </w:r>
      <w:bookmarkEnd w:id="76"/>
    </w:p>
    <w:p w14:paraId="1AB17736" w14:textId="3E08F73C"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 xml:space="preserve">are </w:t>
      </w:r>
      <w:r w:rsidR="004D1CE3">
        <w:rPr>
          <w:rFonts w:asciiTheme="minorHAnsi" w:hAnsiTheme="minorHAnsi" w:cstheme="minorHAnsi"/>
          <w:lang w:val="en-AU"/>
        </w:rPr>
        <w:lastRenderedPageBreak/>
        <w:t>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ins w:id="84" w:author="Hayden Schilling" w:date="2021-04-12T15:26:00Z">
        <w:r w:rsidR="003E399B">
          <w:rPr>
            <w:rFonts w:asciiTheme="minorHAnsi" w:hAnsiTheme="minorHAnsi" w:cstheme="minorHAnsi"/>
            <w:lang w:val="en-AU"/>
          </w:rPr>
          <w:t xml:space="preserve"> often</w:t>
        </w:r>
      </w:ins>
      <w:r w:rsidR="004D1CE3">
        <w:rPr>
          <w:rFonts w:asciiTheme="minorHAnsi" w:hAnsiTheme="minorHAnsi" w:cstheme="minorHAnsi"/>
          <w:lang w:val="en-AU"/>
        </w:rPr>
        <w:t xml:space="preserve"> facilitate a nutrient and productivity gradient from </w:t>
      </w:r>
      <w:del w:id="85" w:author="Hayden Schilling" w:date="2021-04-12T15:26:00Z">
        <w:r w:rsidR="004D1CE3" w:rsidDel="003E399B">
          <w:rPr>
            <w:rFonts w:asciiTheme="minorHAnsi" w:hAnsiTheme="minorHAnsi" w:cstheme="minorHAnsi"/>
            <w:lang w:val="en-AU"/>
          </w:rPr>
          <w:delText xml:space="preserve">the </w:delText>
        </w:r>
      </w:del>
      <w:r w:rsidR="004D1CE3">
        <w:rPr>
          <w:rFonts w:asciiTheme="minorHAnsi" w:hAnsiTheme="minorHAnsi" w:cstheme="minorHAnsi"/>
          <w:lang w:val="en-AU"/>
        </w:rPr>
        <w:t>oligotrophic WBC</w:t>
      </w:r>
      <w:ins w:id="86" w:author="Hayden Schilling" w:date="2021-04-12T15:26:00Z">
        <w:r w:rsidR="003E399B">
          <w:rPr>
            <w:rFonts w:asciiTheme="minorHAnsi" w:hAnsiTheme="minorHAnsi" w:cstheme="minorHAnsi"/>
            <w:lang w:val="en-AU"/>
          </w:rPr>
          <w:t>s</w:t>
        </w:r>
      </w:ins>
      <w:r w:rsidR="004D1CE3">
        <w:rPr>
          <w:rFonts w:asciiTheme="minorHAnsi" w:hAnsiTheme="minorHAnsi" w:cstheme="minorHAnsi"/>
          <w:lang w:val="en-AU"/>
        </w:rPr>
        <w:t xml:space="preserve"> across the continental shel</w:t>
      </w:r>
      <w:del w:id="87" w:author="Hayden Schilling" w:date="2021-04-12T15:26:00Z">
        <w:r w:rsidR="004D1CE3" w:rsidDel="003E399B">
          <w:rPr>
            <w:rFonts w:asciiTheme="minorHAnsi" w:hAnsiTheme="minorHAnsi" w:cstheme="minorHAnsi"/>
            <w:lang w:val="en-AU"/>
          </w:rPr>
          <w:delText>f</w:delText>
        </w:r>
      </w:del>
      <w:ins w:id="88" w:author="Hayden Schilling" w:date="2021-04-12T15:26:00Z">
        <w:r w:rsidR="003E399B">
          <w:rPr>
            <w:rFonts w:asciiTheme="minorHAnsi" w:hAnsiTheme="minorHAnsi" w:cstheme="minorHAnsi"/>
            <w:lang w:val="en-AU"/>
          </w:rPr>
          <w:t>ves</w:t>
        </w:r>
      </w:ins>
      <w:r w:rsidR="004D1CE3">
        <w:rPr>
          <w:rFonts w:asciiTheme="minorHAnsi" w:hAnsiTheme="minorHAnsi" w:cstheme="minorHAnsi"/>
          <w:lang w:val="en-AU"/>
        </w:rPr>
        <w:t xml:space="preserve"> into the coast</w:t>
      </w:r>
      <w:ins w:id="89" w:author="Hayden Schilling" w:date="2021-04-12T15:16:00Z">
        <w:r w:rsidR="00AA2757">
          <w:rPr>
            <w:rFonts w:asciiTheme="minorHAnsi" w:hAnsiTheme="minorHAnsi" w:cstheme="minorHAnsi"/>
            <w:lang w:val="en-AU"/>
          </w:rPr>
          <w:t xml:space="preserve"> </w:t>
        </w:r>
      </w:ins>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0716F977"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 xml:space="preserve">but are strongly influenced at </w:t>
      </w:r>
      <w:del w:id="90" w:author="Hayden Schilling" w:date="2021-04-14T11:56:00Z">
        <w:r w:rsidR="00A33FD7" w:rsidDel="00CD08FF">
          <w:rPr>
            <w:rFonts w:asciiTheme="minorHAnsi" w:hAnsiTheme="minorHAnsi" w:cstheme="minorHAnsi"/>
            <w:lang w:val="en-AU"/>
          </w:rPr>
          <w:delText xml:space="preserve">the </w:delText>
        </w:r>
      </w:del>
      <w:r w:rsidR="00A33FD7">
        <w:rPr>
          <w:rFonts w:asciiTheme="minorHAnsi" w:hAnsiTheme="minorHAnsi" w:cstheme="minorHAnsi"/>
          <w:lang w:val="en-AU"/>
        </w:rPr>
        <w:t>smaller-spatial scale</w:t>
      </w:r>
      <w:ins w:id="91" w:author="Hayden Schilling" w:date="2021-04-14T11:56:00Z">
        <w:r w:rsidR="00CD08FF">
          <w:rPr>
            <w:rFonts w:asciiTheme="minorHAnsi" w:hAnsiTheme="minorHAnsi" w:cstheme="minorHAnsi"/>
            <w:lang w:val="en-AU"/>
          </w:rPr>
          <w:t>s</w:t>
        </w:r>
      </w:ins>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7"/>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w:t>
      </w:r>
      <w:r w:rsidR="00B6278A">
        <w:rPr>
          <w:rFonts w:asciiTheme="minorHAnsi" w:hAnsiTheme="minorHAnsi" w:cstheme="minorHAnsi"/>
          <w:lang w:val="en-AU"/>
        </w:rPr>
        <w:lastRenderedPageBreak/>
        <w:t>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607B5AE1"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ins w:id="92" w:author="amandine_s10 amandine_s10" w:date="2021-04-15T16:05:00Z">
        <w:r w:rsidR="00D22885">
          <w:rPr>
            <w:rFonts w:asciiTheme="minorHAnsi" w:hAnsiTheme="minorHAnsi" w:cstheme="minorHAnsi"/>
            <w:lang w:val="en-AU"/>
          </w:rPr>
          <w:t>, a consistent southward jet</w:t>
        </w:r>
      </w:ins>
      <w:r w:rsidRPr="000E48B4">
        <w:rPr>
          <w:rFonts w:asciiTheme="minorHAnsi" w:hAnsiTheme="minorHAnsi" w:cstheme="minorHAnsi"/>
          <w:lang w:val="en-AU"/>
        </w:rPr>
        <w:t>, flow</w:t>
      </w:r>
      <w:r>
        <w:rPr>
          <w:rFonts w:asciiTheme="minorHAnsi" w:hAnsiTheme="minorHAnsi" w:cstheme="minorHAnsi"/>
          <w:lang w:val="en-AU"/>
        </w:rPr>
        <w:t>ing</w:t>
      </w:r>
      <w:r w:rsidRPr="000E48B4">
        <w:rPr>
          <w:rFonts w:asciiTheme="minorHAnsi" w:hAnsiTheme="minorHAnsi" w:cstheme="minorHAnsi"/>
          <w:lang w:val="en-AU"/>
        </w:rPr>
        <w:t xml:space="preserve"> at 0.</w:t>
      </w:r>
      <w:ins w:id="93" w:author="amandine_s10 amandine_s10" w:date="2021-04-15T16:07:00Z">
        <w:r w:rsidR="00D22885">
          <w:rPr>
            <w:rFonts w:asciiTheme="minorHAnsi" w:hAnsiTheme="minorHAnsi" w:cstheme="minorHAnsi"/>
            <w:lang w:val="en-AU"/>
          </w:rPr>
          <w:t>8</w:t>
        </w:r>
      </w:ins>
      <w:del w:id="94" w:author="amandine_s10 amandine_s10" w:date="2021-04-15T16:07:00Z">
        <w:r w:rsidRPr="000E48B4" w:rsidDel="00D22885">
          <w:rPr>
            <w:rFonts w:asciiTheme="minorHAnsi" w:hAnsiTheme="minorHAnsi" w:cstheme="minorHAnsi"/>
            <w:lang w:val="en-AU"/>
          </w:rPr>
          <w:delText>5</w:delText>
        </w:r>
      </w:del>
      <w:r w:rsidRPr="000E48B4">
        <w:rPr>
          <w:rFonts w:asciiTheme="minorHAnsi" w:hAnsiTheme="minorHAnsi" w:cstheme="minorHAnsi"/>
          <w:lang w:val="en-AU"/>
        </w:rPr>
        <w:t xml:space="preserve">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w:t>
      </w:r>
      <w:ins w:id="95" w:author="amandine_s10 amandine_s10" w:date="2021-04-15T16:08:00Z">
        <w:r w:rsidR="00D22885">
          <w:rPr>
            <w:rFonts w:asciiTheme="minorHAnsi" w:hAnsiTheme="minorHAnsi" w:cstheme="minorHAnsi"/>
            <w:lang w:val="en-AU"/>
          </w:rPr>
          <w:t xml:space="preserve"> </w:t>
        </w:r>
        <w:r w:rsidR="00D22885">
          <w:rPr>
            <w:rFonts w:asciiTheme="minorHAnsi" w:eastAsia="Times New Roman" w:hAnsiTheme="minorHAnsi" w:cstheme="minorHAnsi"/>
            <w:szCs w:val="24"/>
            <w:lang w:val="en-AU"/>
          </w:rPr>
          <w:t>with a maximum core velocity and a slight widening in summer</w:t>
        </w:r>
      </w:ins>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ins w:id="96" w:author="amandine_s10 amandine_s10" w:date="2021-04-15T16:04:00Z">
        <w:r w:rsidR="00D22885">
          <w:rPr>
            <w:rFonts w:asciiTheme="minorHAnsi" w:eastAsia="Times New Roman" w:hAnsiTheme="minorHAnsi" w:cstheme="minorHAnsi"/>
            <w:szCs w:val="24"/>
            <w:lang w:val="en-AU"/>
          </w:rPr>
          <w:t xml:space="preserve">. </w:t>
        </w:r>
      </w:ins>
      <w:r w:rsidRPr="000E48B4">
        <w:rPr>
          <w:rFonts w:asciiTheme="minorHAnsi" w:hAnsiTheme="minorHAnsi" w:cstheme="minorHAnsi"/>
          <w:lang w:val="en-AU"/>
        </w:rPr>
        <w:t xml:space="preserve"> </w:t>
      </w:r>
      <w:del w:id="97" w:author="amandine_s10 amandine_s10" w:date="2021-04-15T16:03:00Z">
        <w:r w:rsidRPr="000E48B4" w:rsidDel="00D22885">
          <w:rPr>
            <w:rFonts w:asciiTheme="minorHAnsi" w:hAnsiTheme="minorHAnsi" w:cstheme="minorHAnsi"/>
            <w:lang w:val="en-AU"/>
          </w:rPr>
          <w:delText xml:space="preserve">until </w:delText>
        </w:r>
      </w:del>
      <w:ins w:id="98" w:author="amandine_s10 amandine_s10" w:date="2021-04-15T16:03:00Z">
        <w:r w:rsidR="00D22885">
          <w:rPr>
            <w:rFonts w:asciiTheme="minorHAnsi" w:hAnsiTheme="minorHAnsi" w:cstheme="minorHAnsi"/>
            <w:lang w:val="en-AU"/>
          </w:rPr>
          <w:t>T</w:t>
        </w:r>
      </w:ins>
      <w:del w:id="99" w:author="amandine_s10 amandine_s10" w:date="2021-04-15T16:03:00Z">
        <w:r w:rsidRPr="000E48B4" w:rsidDel="00D22885">
          <w:rPr>
            <w:rFonts w:asciiTheme="minorHAnsi" w:hAnsiTheme="minorHAnsi" w:cstheme="minorHAnsi"/>
            <w:lang w:val="en-AU"/>
          </w:rPr>
          <w:delText>t</w:delText>
        </w:r>
      </w:del>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ins w:id="100" w:author="amandine_s10 amandine_s10" w:date="2021-04-15T15:45:00Z">
        <w:r w:rsidR="008441DC">
          <w:rPr>
            <w:rFonts w:asciiTheme="minorHAnsi" w:hAnsiTheme="minorHAnsi" w:cstheme="minorHAnsi"/>
            <w:lang w:val="en-AU"/>
          </w:rPr>
          <w:t xml:space="preserve"> </w:t>
        </w:r>
      </w:ins>
      <w:ins w:id="101" w:author="amandine_s10 amandine_s10" w:date="2021-04-15T15:46:00Z">
        <w:r w:rsidR="008441DC">
          <w:rPr>
            <w:rFonts w:asciiTheme="minorHAnsi" w:hAnsiTheme="minorHAnsi" w:cstheme="minorHAnsi"/>
            <w:lang w:val="en-AU"/>
          </w:rPr>
          <w:t xml:space="preserve">These </w:t>
        </w:r>
      </w:ins>
      <w:ins w:id="102" w:author="amandine_s10 amandine_s10" w:date="2021-04-15T15:50:00Z">
        <w:r w:rsidR="008441DC">
          <w:rPr>
            <w:rFonts w:asciiTheme="minorHAnsi" w:hAnsiTheme="minorHAnsi" w:cstheme="minorHAnsi"/>
            <w:lang w:val="en-AU"/>
          </w:rPr>
          <w:t>EAC</w:t>
        </w:r>
      </w:ins>
      <w:ins w:id="103" w:author="amandine_s10 amandine_s10" w:date="2021-04-15T15:46:00Z">
        <w:r w:rsidR="008441DC">
          <w:rPr>
            <w:rFonts w:asciiTheme="minorHAnsi" w:hAnsiTheme="minorHAnsi" w:cstheme="minorHAnsi"/>
            <w:lang w:val="en-AU"/>
          </w:rPr>
          <w:t xml:space="preserve">-driven upwelling or uplift events vary latitudinally </w:t>
        </w:r>
      </w:ins>
      <w:ins w:id="104" w:author="amandine_s10 amandine_s10" w:date="2021-04-15T15:51:00Z">
        <w:r w:rsidR="000747FF">
          <w:rPr>
            <w:rFonts w:asciiTheme="minorHAnsi" w:hAnsiTheme="minorHAnsi" w:cstheme="minorHAnsi"/>
            <w:lang w:val="en-AU"/>
          </w:rPr>
          <w:t>rather</w:t>
        </w:r>
      </w:ins>
      <w:ins w:id="105" w:author="amandine_s10 amandine_s10" w:date="2021-04-15T15:46:00Z">
        <w:r w:rsidR="008441DC">
          <w:rPr>
            <w:rFonts w:asciiTheme="minorHAnsi" w:hAnsiTheme="minorHAnsi" w:cstheme="minorHAnsi"/>
            <w:lang w:val="en-AU"/>
          </w:rPr>
          <w:t xml:space="preserve"> tha</w:t>
        </w:r>
      </w:ins>
      <w:ins w:id="106" w:author="amandine_s10 amandine_s10" w:date="2021-04-15T15:51:00Z">
        <w:r w:rsidR="000747FF">
          <w:rPr>
            <w:rFonts w:asciiTheme="minorHAnsi" w:hAnsiTheme="minorHAnsi" w:cstheme="minorHAnsi"/>
            <w:lang w:val="en-AU"/>
          </w:rPr>
          <w:t>n</w:t>
        </w:r>
      </w:ins>
      <w:ins w:id="107" w:author="amandine_s10 amandine_s10" w:date="2021-04-15T15:46:00Z">
        <w:r w:rsidR="008441DC">
          <w:rPr>
            <w:rFonts w:asciiTheme="minorHAnsi" w:hAnsiTheme="minorHAnsi" w:cstheme="minorHAnsi"/>
            <w:lang w:val="en-AU"/>
          </w:rPr>
          <w:t xml:space="preserve"> seasonally. </w:t>
        </w:r>
      </w:ins>
      <w:ins w:id="108" w:author="amandine_s10 amandine_s10" w:date="2021-04-15T15:47:00Z">
        <w:r w:rsidR="008441DC">
          <w:rPr>
            <w:rFonts w:asciiTheme="minorHAnsi" w:hAnsiTheme="minorHAnsi" w:cstheme="minorHAnsi"/>
            <w:lang w:val="en-AU"/>
          </w:rPr>
          <w:t xml:space="preserve">Using a monthly climatology </w:t>
        </w:r>
      </w:ins>
      <w:ins w:id="109" w:author="amandine_s10 amandine_s10" w:date="2021-04-15T15:52:00Z">
        <w:r w:rsidR="000747FF">
          <w:rPr>
            <w:rFonts w:asciiTheme="minorHAnsi" w:hAnsiTheme="minorHAnsi" w:cstheme="minorHAnsi"/>
            <w:lang w:val="en-AU"/>
          </w:rPr>
          <w:t xml:space="preserve">of altimetry </w:t>
        </w:r>
      </w:ins>
      <w:ins w:id="110" w:author="amandine_s10 amandine_s10" w:date="2021-04-15T15:47:00Z">
        <w:r w:rsidR="008441DC">
          <w:rPr>
            <w:rFonts w:asciiTheme="minorHAnsi" w:hAnsiTheme="minorHAnsi" w:cstheme="minorHAnsi"/>
            <w:lang w:val="en-AU"/>
          </w:rPr>
          <w:t xml:space="preserve">over 12 years, Rossi et al (2014) showed that </w:t>
        </w:r>
      </w:ins>
      <w:ins w:id="111" w:author="amandine_s10 amandine_s10" w:date="2021-04-15T15:50:00Z">
        <w:r w:rsidR="008441DC">
          <w:rPr>
            <w:rFonts w:asciiTheme="minorHAnsi" w:hAnsiTheme="minorHAnsi" w:cstheme="minorHAnsi"/>
            <w:lang w:val="en-AU"/>
          </w:rPr>
          <w:t>the occurrence of these events is</w:t>
        </w:r>
      </w:ins>
      <w:ins w:id="112" w:author="amandine_s10 amandine_s10" w:date="2021-04-15T15:48:00Z">
        <w:r w:rsidR="008441DC">
          <w:rPr>
            <w:rFonts w:asciiTheme="minorHAnsi" w:hAnsiTheme="minorHAnsi" w:cstheme="minorHAnsi"/>
            <w:lang w:val="en-AU"/>
          </w:rPr>
          <w:t xml:space="preserve"> relatively consistent all year long north of </w:t>
        </w:r>
      </w:ins>
      <w:ins w:id="113" w:author="amandine_s10 amandine_s10" w:date="2021-04-15T15:50:00Z">
        <w:r w:rsidR="008441DC">
          <w:rPr>
            <w:rFonts w:asciiTheme="minorHAnsi" w:hAnsiTheme="minorHAnsi" w:cstheme="minorHAnsi"/>
            <w:lang w:val="en-AU"/>
          </w:rPr>
          <w:t>the EAC</w:t>
        </w:r>
      </w:ins>
      <w:ins w:id="114" w:author="amandine_s10 amandine_s10" w:date="2021-04-15T15:48:00Z">
        <w:r w:rsidR="008441DC">
          <w:rPr>
            <w:rFonts w:asciiTheme="minorHAnsi" w:hAnsiTheme="minorHAnsi" w:cstheme="minorHAnsi"/>
            <w:lang w:val="en-AU"/>
          </w:rPr>
          <w:t xml:space="preserve"> separation ~32</w:t>
        </w:r>
        <w:r w:rsidR="008441DC" w:rsidRPr="000E48B4">
          <w:rPr>
            <w:rFonts w:asciiTheme="minorHAnsi" w:hAnsiTheme="minorHAnsi" w:cstheme="minorHAnsi"/>
            <w:lang w:val="en-AU"/>
          </w:rPr>
          <w:t>°S</w:t>
        </w:r>
        <w:r w:rsidR="008441DC">
          <w:rPr>
            <w:rFonts w:asciiTheme="minorHAnsi" w:hAnsiTheme="minorHAnsi" w:cstheme="minorHAnsi"/>
            <w:lang w:val="en-AU"/>
          </w:rPr>
          <w:t xml:space="preserve">, </w:t>
        </w:r>
      </w:ins>
      <w:ins w:id="115" w:author="amandine_s10 amandine_s10" w:date="2021-04-15T15:51:00Z">
        <w:r w:rsidR="000747FF">
          <w:rPr>
            <w:rFonts w:asciiTheme="minorHAnsi" w:hAnsiTheme="minorHAnsi" w:cstheme="minorHAnsi"/>
            <w:lang w:val="en-AU"/>
          </w:rPr>
          <w:t>and quite rare further south.</w:t>
        </w:r>
      </w:ins>
      <w:ins w:id="116" w:author="amandine_s10 amandine_s10" w:date="2021-04-15T15:50:00Z">
        <w:r w:rsidR="008441DC">
          <w:rPr>
            <w:rFonts w:asciiTheme="minorHAnsi" w:hAnsiTheme="minorHAnsi" w:cstheme="minorHAnsi"/>
            <w:lang w:val="en-AU"/>
          </w:rPr>
          <w:t xml:space="preserve"> </w:t>
        </w:r>
      </w:ins>
      <w:ins w:id="117" w:author="amandine_s10 amandine_s10" w:date="2021-04-15T15:48:00Z">
        <w:r w:rsidR="008441DC">
          <w:rPr>
            <w:rFonts w:asciiTheme="minorHAnsi" w:hAnsiTheme="minorHAnsi" w:cstheme="minorHAnsi"/>
            <w:lang w:val="en-AU"/>
          </w:rPr>
          <w:t xml:space="preserve"> </w:t>
        </w:r>
      </w:ins>
      <w:ins w:id="118" w:author="amandine_s10 amandine_s10" w:date="2021-04-15T15:47:00Z">
        <w:r w:rsidR="008441DC">
          <w:rPr>
            <w:rFonts w:asciiTheme="minorHAnsi" w:hAnsiTheme="minorHAnsi" w:cstheme="minorHAnsi"/>
            <w:lang w:val="en-AU"/>
          </w:rPr>
          <w:t xml:space="preserve"> </w:t>
        </w:r>
      </w:ins>
    </w:p>
    <w:p w14:paraId="5B89FBA0" w14:textId="75F2CC2F"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w:t>
      </w:r>
      <w:del w:id="119" w:author="Hayden Schilling" w:date="2021-04-06T11:24:00Z">
        <w:r w:rsidRPr="00F15D89" w:rsidDel="00B71B0D">
          <w:rPr>
            <w:rFonts w:asciiTheme="minorHAnsi" w:hAnsiTheme="minorHAnsi" w:cstheme="minorHAnsi"/>
            <w:szCs w:val="24"/>
            <w:lang w:val="en-AU"/>
          </w:rPr>
          <w:delText xml:space="preserve">on the </w:delText>
        </w:r>
      </w:del>
      <w:r w:rsidRPr="00F15D89">
        <w:rPr>
          <w:rFonts w:asciiTheme="minorHAnsi" w:hAnsiTheme="minorHAnsi" w:cstheme="minorHAnsi"/>
          <w:szCs w:val="24"/>
          <w:lang w:val="en-AU"/>
        </w:rPr>
        <w:t xml:space="preserve">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w:t>
      </w:r>
      <w:ins w:id="120" w:author="amandine_s10 amandine_s10" w:date="2021-04-15T15:52:00Z">
        <w:r w:rsidR="000747FF">
          <w:rPr>
            <w:rFonts w:asciiTheme="minorHAnsi" w:hAnsiTheme="minorHAnsi" w:cstheme="minorHAnsi"/>
            <w:szCs w:val="24"/>
            <w:lang w:val="en-AU"/>
          </w:rPr>
          <w:t xml:space="preserve">, which is a common circulation </w:t>
        </w:r>
      </w:ins>
      <w:ins w:id="121" w:author="amandine_s10 amandine_s10" w:date="2021-04-15T15:53:00Z">
        <w:r w:rsidR="000747FF">
          <w:rPr>
            <w:rFonts w:asciiTheme="minorHAnsi" w:hAnsiTheme="minorHAnsi" w:cstheme="minorHAnsi"/>
            <w:szCs w:val="24"/>
            <w:lang w:val="en-AU"/>
          </w:rPr>
          <w:t xml:space="preserve">in the area, irrespective of the </w:t>
        </w:r>
      </w:ins>
      <w:ins w:id="122" w:author="amandine_s10 amandine_s10" w:date="2021-04-15T15:57:00Z">
        <w:r w:rsidR="000747FF">
          <w:rPr>
            <w:rFonts w:asciiTheme="minorHAnsi" w:hAnsiTheme="minorHAnsi" w:cstheme="minorHAnsi"/>
            <w:szCs w:val="24"/>
            <w:lang w:val="en-AU"/>
          </w:rPr>
          <w:t>month (Oke et al., 2019)</w:t>
        </w:r>
      </w:ins>
      <w:ins w:id="123" w:author="amandine_s10 amandine_s10" w:date="2021-04-15T15:58:00Z">
        <w:r w:rsidR="000747FF">
          <w:rPr>
            <w:rFonts w:asciiTheme="minorHAnsi" w:hAnsiTheme="minorHAnsi" w:cstheme="minorHAnsi"/>
            <w:szCs w:val="24"/>
            <w:lang w:val="en-AU"/>
          </w:rPr>
          <w:t>.</w:t>
        </w:r>
      </w:ins>
      <w:del w:id="124" w:author="amandine_s10 amandine_s10" w:date="2021-04-15T15:52:00Z">
        <w:r w:rsidR="002C1E5F" w:rsidRPr="00F15D89" w:rsidDel="000747FF">
          <w:rPr>
            <w:rFonts w:asciiTheme="minorHAnsi" w:hAnsiTheme="minorHAnsi" w:cstheme="minorHAnsi"/>
            <w:szCs w:val="24"/>
            <w:lang w:val="en-AU"/>
          </w:rPr>
          <w:delText>.</w:delText>
        </w:r>
      </w:del>
      <w:r w:rsidR="002C1E5F" w:rsidRPr="00F15D89">
        <w:rPr>
          <w:rFonts w:asciiTheme="minorHAnsi" w:hAnsiTheme="minorHAnsi" w:cstheme="minorHAnsi"/>
          <w:szCs w:val="24"/>
          <w:lang w:val="en-AU"/>
        </w:rPr>
        <w:t xml:space="preserve">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735EA3E"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25"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25"/>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18209E81"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66A6199B"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5F9466A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1CDA0A30"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F96C041"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255128E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r w:rsidR="00230B70">
        <w:rPr>
          <w:rFonts w:asciiTheme="minorHAnsi" w:hAnsiTheme="minorHAnsi" w:cstheme="minorHAnsi"/>
          <w:szCs w:val="24"/>
          <w:lang w:val="en-AU"/>
        </w:rPr>
        <w:t>, especially in relation to</w:t>
      </w:r>
      <w:r w:rsidR="00F80EFA" w:rsidRPr="00F15D89">
        <w:rPr>
          <w:rFonts w:asciiTheme="minorHAnsi" w:hAnsiTheme="minorHAnsi" w:cstheme="minorHAnsi"/>
          <w:szCs w:val="24"/>
          <w:lang w:val="en-AU"/>
        </w:rPr>
        <w:t xml:space="preserve"> </w:t>
      </w:r>
      <w:r w:rsidR="00230B70">
        <w:rPr>
          <w:rFonts w:asciiTheme="minorHAnsi" w:hAnsiTheme="minorHAnsi" w:cstheme="minorHAnsi"/>
          <w:szCs w:val="24"/>
          <w:lang w:val="en-AU"/>
        </w:rPr>
        <w:t>water</w:t>
      </w:r>
      <w:r w:rsidR="00F80EFA" w:rsidRPr="00F15D89">
        <w:rPr>
          <w:rFonts w:asciiTheme="minorHAnsi" w:hAnsiTheme="minorHAnsi" w:cstheme="minorHAnsi"/>
          <w:szCs w:val="24"/>
          <w:lang w:val="en-AU"/>
        </w:rPr>
        <w:t xml:space="preserve">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r w:rsidR="00230B70">
        <w:rPr>
          <w:rFonts w:asciiTheme="minorHAnsi" w:hAnsiTheme="minorHAnsi" w:cstheme="minorHAnsi"/>
          <w:szCs w:val="24"/>
          <w:lang w:val="en-AU"/>
        </w:rPr>
        <w:t>remained</w:t>
      </w:r>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45579251"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00D603B8">
        <w:rPr>
          <w:rFonts w:asciiTheme="minorHAnsi" w:hAnsiTheme="minorHAnsi" w:cstheme="minorHAnsi"/>
          <w:szCs w:val="24"/>
          <w:lang w:val="en-AU"/>
        </w:rPr>
        <w:t>Like the northern transects, t</w:t>
      </w:r>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r w:rsidR="00D603B8">
        <w:rPr>
          <w:rFonts w:asciiTheme="minorHAnsi" w:hAnsiTheme="minorHAnsi" w:cstheme="minorHAnsi"/>
          <w:szCs w:val="24"/>
          <w:lang w:val="en-AU"/>
        </w:rPr>
        <w:t xml:space="preserve"> and </w:t>
      </w:r>
      <w:r w:rsidRPr="00F15D89">
        <w:rPr>
          <w:rFonts w:asciiTheme="minorHAnsi" w:hAnsiTheme="minorHAnsi" w:cstheme="minorHAnsi"/>
          <w:szCs w:val="24"/>
          <w:lang w:val="en-AU"/>
        </w:rPr>
        <w:t>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 isotherm </w:t>
      </w:r>
      <w:r w:rsidR="00D603B8">
        <w:rPr>
          <w:rFonts w:asciiTheme="minorHAnsi" w:hAnsiTheme="minorHAnsi" w:cstheme="minorHAnsi"/>
          <w:szCs w:val="24"/>
          <w:lang w:val="en-AU"/>
        </w:rPr>
        <w:t>appeared</w:t>
      </w:r>
      <w:r w:rsidRPr="00F15D89">
        <w:rPr>
          <w:rFonts w:asciiTheme="minorHAnsi" w:hAnsiTheme="minorHAnsi" w:cstheme="minorHAnsi"/>
          <w:szCs w:val="24"/>
          <w:lang w:val="en-AU"/>
        </w:rPr>
        <w:t xml:space="preserve">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EA2133A"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F41D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he zooplankton community 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w:t>
      </w:r>
      <w:r w:rsidR="008B7392">
        <w:rPr>
          <w:rFonts w:asciiTheme="minorHAnsi" w:hAnsiTheme="minorHAnsi" w:cstheme="minorHAnsi"/>
          <w:szCs w:val="24"/>
          <w:lang w:val="en-AU"/>
        </w:rPr>
        <w:lastRenderedPageBreak/>
        <w:t xml:space="preserve">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77777777"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Synthesis </w:t>
      </w:r>
      <w:r w:rsidRPr="00C07196">
        <w:rPr>
          <w:rFonts w:asciiTheme="minorHAnsi" w:hAnsiTheme="minorHAnsi" w:cstheme="minorHAnsi"/>
          <w:i/>
          <w:iCs/>
          <w:szCs w:val="24"/>
          <w:lang w:val="en-AU"/>
        </w:rPr>
        <w:t>and Seasonal C</w:t>
      </w:r>
      <w:r>
        <w:rPr>
          <w:rFonts w:asciiTheme="minorHAnsi" w:hAnsiTheme="minorHAnsi" w:cstheme="minorHAnsi"/>
          <w:i/>
          <w:iCs/>
          <w:szCs w:val="24"/>
          <w:lang w:val="en-AU"/>
        </w:rPr>
        <w:t>ontext of</w:t>
      </w:r>
      <w:r w:rsidRPr="00C07196">
        <w:rPr>
          <w:rFonts w:asciiTheme="minorHAnsi" w:hAnsiTheme="minorHAnsi" w:cstheme="minorHAnsi"/>
          <w:i/>
          <w:iCs/>
          <w:szCs w:val="24"/>
          <w:lang w:val="en-AU"/>
        </w:rPr>
        <w:t xml:space="preserve"> the EAC</w:t>
      </w:r>
    </w:p>
    <w:p w14:paraId="38A83336" w14:textId="11560FEA" w:rsidR="00D603B8" w:rsidRDefault="00D603B8" w:rsidP="00D603B8">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r>
        <w:rPr>
          <w:rFonts w:asciiTheme="minorHAnsi" w:hAnsiTheme="minorHAnsi" w:cstheme="minorHAnsi"/>
          <w:szCs w:val="24"/>
          <w:lang w:val="en-AU"/>
        </w:rPr>
        <w:t xml:space="preserve">in winter </w:t>
      </w:r>
      <w:r w:rsidRPr="00F15D89">
        <w:rPr>
          <w:rFonts w:asciiTheme="minorHAnsi" w:hAnsiTheme="minorHAnsi" w:cstheme="minorHAnsi"/>
          <w:szCs w:val="24"/>
          <w:lang w:val="en-AU"/>
        </w:rPr>
        <w:t xml:space="preserve">between April and August </w:t>
      </w:r>
      <w:r>
        <w:rPr>
          <w:rFonts w:asciiTheme="minorHAnsi" w:hAnsiTheme="minorHAnsi" w:cstheme="minorHAnsi"/>
          <w:szCs w:val="24"/>
          <w:lang w:val="en-AU"/>
        </w:rPr>
        <w:t>increasing in Spring (when our observations were taken) and Summer</w:t>
      </w:r>
      <w:ins w:id="126" w:author="amandine_s10 amandine_s10" w:date="2021-04-15T16:10:00Z">
        <w:r w:rsidR="00D22885">
          <w:rPr>
            <w:rFonts w:asciiTheme="minorHAnsi" w:hAnsiTheme="minorHAnsi" w:cstheme="minorHAnsi"/>
            <w:szCs w:val="24"/>
            <w:lang w:val="en-AU"/>
          </w:rPr>
          <w:t>, which is consistent with previous findings from higher-resolution HF radar observations around 30</w:t>
        </w:r>
      </w:ins>
      <w:ins w:id="127" w:author="amandine_s10 amandine_s10" w:date="2021-04-15T16:11:00Z">
        <w:r w:rsidR="00D22885">
          <w:rPr>
            <w:rFonts w:asciiTheme="minorHAnsi" w:hAnsiTheme="minorHAnsi" w:cstheme="minorHAnsi"/>
            <w:szCs w:val="24"/>
            <w:lang w:val="en-AU"/>
          </w:rPr>
          <w:t>°S (Archer et al., 2019)</w:t>
        </w:r>
      </w:ins>
      <w:ins w:id="128" w:author="amandine_s10 amandine_s10" w:date="2021-04-15T16:25:00Z">
        <w:r w:rsidR="00295880">
          <w:rPr>
            <w:rFonts w:asciiTheme="minorHAnsi" w:hAnsiTheme="minorHAnsi" w:cstheme="minorHAnsi"/>
            <w:szCs w:val="24"/>
            <w:lang w:val="en-AU"/>
          </w:rPr>
          <w:t>.</w:t>
        </w:r>
      </w:ins>
      <w:ins w:id="129" w:author="amandine_s10 amandine_s10" w:date="2021-04-15T16:26:00Z">
        <w:r w:rsidR="00295880">
          <w:rPr>
            <w:rFonts w:asciiTheme="minorHAnsi" w:hAnsiTheme="minorHAnsi" w:cstheme="minorHAnsi"/>
            <w:szCs w:val="24"/>
            <w:lang w:val="en-AU"/>
          </w:rPr>
          <w:t xml:space="preserve"> Despite the seasonality in EAC speed, </w:t>
        </w:r>
      </w:ins>
      <w:ins w:id="130" w:author="amandine_s10 amandine_s10" w:date="2021-04-15T16:29:00Z">
        <w:r w:rsidR="00295880">
          <w:rPr>
            <w:rFonts w:asciiTheme="minorHAnsi" w:hAnsiTheme="minorHAnsi" w:cstheme="minorHAnsi"/>
            <w:szCs w:val="24"/>
            <w:lang w:val="en-AU"/>
          </w:rPr>
          <w:t>the main factor is latitude</w:t>
        </w:r>
      </w:ins>
      <w:ins w:id="131" w:author="amandine_s10 amandine_s10" w:date="2021-04-15T16:32:00Z">
        <w:r w:rsidR="004F0175">
          <w:rPr>
            <w:rFonts w:asciiTheme="minorHAnsi" w:hAnsiTheme="minorHAnsi" w:cstheme="minorHAnsi"/>
            <w:szCs w:val="24"/>
            <w:lang w:val="en-AU"/>
          </w:rPr>
          <w:t>, with</w:t>
        </w:r>
      </w:ins>
      <w:ins w:id="132" w:author="amandine_s10 amandine_s10" w:date="2021-04-15T16:33:00Z">
        <w:r w:rsidR="004F0175">
          <w:rPr>
            <w:rFonts w:asciiTheme="minorHAnsi" w:hAnsiTheme="minorHAnsi" w:cstheme="minorHAnsi"/>
            <w:szCs w:val="24"/>
            <w:lang w:val="en-AU"/>
          </w:rPr>
          <w:t xml:space="preserve"> mean monthly</w:t>
        </w:r>
      </w:ins>
      <w:ins w:id="133" w:author="amandine_s10 amandine_s10" w:date="2021-04-15T16:32:00Z">
        <w:r w:rsidR="004F0175">
          <w:rPr>
            <w:rFonts w:asciiTheme="minorHAnsi" w:hAnsiTheme="minorHAnsi" w:cstheme="minorHAnsi"/>
            <w:szCs w:val="24"/>
            <w:lang w:val="en-AU"/>
          </w:rPr>
          <w:t xml:space="preserve"> velocities greater </w:t>
        </w:r>
      </w:ins>
      <w:ins w:id="134" w:author="amandine_s10 amandine_s10" w:date="2021-04-15T16:33:00Z">
        <w:r w:rsidR="004F0175">
          <w:rPr>
            <w:rFonts w:asciiTheme="minorHAnsi" w:hAnsiTheme="minorHAnsi" w:cstheme="minorHAnsi"/>
            <w:szCs w:val="24"/>
            <w:lang w:val="en-AU"/>
          </w:rPr>
          <w:t xml:space="preserve">than 0.45 </w:t>
        </w:r>
        <w:r w:rsidR="004F0175" w:rsidRPr="00F15D89">
          <w:rPr>
            <w:rFonts w:asciiTheme="minorHAnsi" w:hAnsiTheme="minorHAnsi" w:cstheme="minorHAnsi"/>
            <w:szCs w:val="24"/>
            <w:lang w:val="en-AU"/>
          </w:rPr>
          <w:t>m s</w:t>
        </w:r>
        <w:r w:rsidR="004F0175" w:rsidRPr="00F15D89">
          <w:rPr>
            <w:rFonts w:asciiTheme="minorHAnsi" w:hAnsiTheme="minorHAnsi" w:cstheme="minorHAnsi"/>
            <w:szCs w:val="24"/>
            <w:vertAlign w:val="superscript"/>
            <w:lang w:val="en-AU"/>
          </w:rPr>
          <w:t>-1</w:t>
        </w:r>
        <w:r w:rsidR="004F0175" w:rsidRPr="00F15D89">
          <w:rPr>
            <w:rFonts w:asciiTheme="minorHAnsi" w:hAnsiTheme="minorHAnsi" w:cstheme="minorHAnsi"/>
            <w:szCs w:val="24"/>
            <w:lang w:val="en-AU"/>
          </w:rPr>
          <w:t xml:space="preserve"> </w:t>
        </w:r>
        <w:r w:rsidR="004F0175">
          <w:rPr>
            <w:rFonts w:asciiTheme="minorHAnsi" w:hAnsiTheme="minorHAnsi" w:cstheme="minorHAnsi"/>
            <w:szCs w:val="24"/>
            <w:lang w:val="en-AU"/>
          </w:rPr>
          <w:t xml:space="preserve">all year round North of 30°S, compared </w:t>
        </w:r>
      </w:ins>
      <w:ins w:id="135" w:author="amandine_s10 amandine_s10" w:date="2021-04-15T16:34:00Z">
        <w:r w:rsidR="004F0175">
          <w:rPr>
            <w:rFonts w:asciiTheme="minorHAnsi" w:hAnsiTheme="minorHAnsi" w:cstheme="minorHAnsi"/>
            <w:szCs w:val="24"/>
            <w:lang w:val="en-AU"/>
          </w:rPr>
          <w:t xml:space="preserve">to </w:t>
        </w:r>
      </w:ins>
      <w:ins w:id="136" w:author="amandine_s10 amandine_s10" w:date="2021-04-15T16:36:00Z">
        <w:r w:rsidR="004F0175">
          <w:rPr>
            <w:rFonts w:asciiTheme="minorHAnsi" w:hAnsiTheme="minorHAnsi" w:cstheme="minorHAnsi"/>
            <w:szCs w:val="24"/>
            <w:lang w:val="en-AU"/>
          </w:rPr>
          <w:t xml:space="preserve">the </w:t>
        </w:r>
      </w:ins>
      <w:ins w:id="137" w:author="amandine_s10 amandine_s10" w:date="2021-04-15T16:34:00Z">
        <w:r w:rsidR="004F0175">
          <w:rPr>
            <w:rFonts w:asciiTheme="minorHAnsi" w:hAnsiTheme="minorHAnsi" w:cstheme="minorHAnsi"/>
            <w:szCs w:val="24"/>
            <w:lang w:val="en-AU"/>
          </w:rPr>
          <w:t>Diamond Head site, where they never reach that magnitude</w:t>
        </w:r>
      </w:ins>
      <w:ins w:id="138" w:author="amandine_s10 amandine_s10" w:date="2021-04-15T16:36:00Z">
        <w:r w:rsidR="004F0175">
          <w:rPr>
            <w:rFonts w:asciiTheme="minorHAnsi" w:hAnsiTheme="minorHAnsi" w:cstheme="minorHAnsi"/>
            <w:szCs w:val="24"/>
            <w:lang w:val="en-AU"/>
          </w:rPr>
          <w:t xml:space="preserve"> </w:t>
        </w:r>
        <w:r w:rsidR="004F0175" w:rsidRPr="00F15D89">
          <w:rPr>
            <w:rFonts w:asciiTheme="minorHAnsi" w:hAnsiTheme="minorHAnsi" w:cstheme="minorHAnsi"/>
            <w:szCs w:val="24"/>
            <w:lang w:val="en-AU"/>
          </w:rPr>
          <w:t>(Figure 6)</w:t>
        </w:r>
      </w:ins>
      <w:ins w:id="139" w:author="amandine_s10 amandine_s10" w:date="2021-04-15T16:34:00Z">
        <w:r w:rsidR="004F0175">
          <w:rPr>
            <w:rFonts w:asciiTheme="minorHAnsi" w:hAnsiTheme="minorHAnsi" w:cstheme="minorHAnsi"/>
            <w:szCs w:val="24"/>
            <w:lang w:val="en-AU"/>
          </w:rPr>
          <w:t>.</w:t>
        </w:r>
      </w:ins>
      <w:ins w:id="140" w:author="amandine_s10 amandine_s10" w:date="2021-04-15T16:33:00Z">
        <w:r w:rsidR="004F0175">
          <w:rPr>
            <w:rFonts w:asciiTheme="minorHAnsi" w:hAnsiTheme="minorHAnsi" w:cstheme="minorHAnsi"/>
            <w:szCs w:val="24"/>
            <w:lang w:val="en-AU"/>
          </w:rPr>
          <w:t xml:space="preserve"> </w:t>
        </w:r>
      </w:ins>
      <w:ins w:id="141" w:author="amandine_s10 amandine_s10" w:date="2021-04-15T16:34:00Z">
        <w:r w:rsidR="004F0175">
          <w:rPr>
            <w:rFonts w:asciiTheme="minorHAnsi" w:hAnsiTheme="minorHAnsi" w:cstheme="minorHAnsi"/>
            <w:szCs w:val="24"/>
            <w:lang w:val="en-AU"/>
          </w:rPr>
          <w:t>Therefore, we expect t</w:t>
        </w:r>
      </w:ins>
      <w:ins w:id="142" w:author="amandine_s10 amandine_s10" w:date="2021-04-15T16:26:00Z">
        <w:r w:rsidR="00295880">
          <w:rPr>
            <w:rFonts w:asciiTheme="minorHAnsi" w:hAnsiTheme="minorHAnsi" w:cstheme="minorHAnsi"/>
            <w:szCs w:val="24"/>
            <w:lang w:val="en-AU"/>
          </w:rPr>
          <w:t xml:space="preserve">he </w:t>
        </w:r>
      </w:ins>
      <w:ins w:id="143" w:author="amandine_s10 amandine_s10" w:date="2021-04-15T16:35:00Z">
        <w:r w:rsidR="004F0175">
          <w:rPr>
            <w:rFonts w:asciiTheme="minorHAnsi" w:hAnsiTheme="minorHAnsi" w:cstheme="minorHAnsi"/>
            <w:szCs w:val="24"/>
            <w:lang w:val="en-AU"/>
          </w:rPr>
          <w:t xml:space="preserve">observed </w:t>
        </w:r>
      </w:ins>
      <w:ins w:id="144" w:author="amandine_s10 amandine_s10" w:date="2021-04-15T16:26:00Z">
        <w:r w:rsidR="00295880">
          <w:rPr>
            <w:rFonts w:asciiTheme="minorHAnsi" w:hAnsiTheme="minorHAnsi" w:cstheme="minorHAnsi"/>
            <w:szCs w:val="24"/>
            <w:lang w:val="en-AU"/>
          </w:rPr>
          <w:t>cross-shelf gradients</w:t>
        </w:r>
      </w:ins>
      <w:ins w:id="145" w:author="amandine_s10 amandine_s10" w:date="2021-04-15T16:25:00Z">
        <w:r w:rsidR="00295880">
          <w:rPr>
            <w:rFonts w:asciiTheme="minorHAnsi" w:hAnsiTheme="minorHAnsi" w:cstheme="minorHAnsi"/>
            <w:szCs w:val="24"/>
            <w:lang w:val="en-AU"/>
          </w:rPr>
          <w:t xml:space="preserve"> </w:t>
        </w:r>
      </w:ins>
      <w:ins w:id="146" w:author="amandine_s10 amandine_s10" w:date="2021-04-15T16:27:00Z">
        <w:r w:rsidR="00295880">
          <w:rPr>
            <w:rFonts w:asciiTheme="minorHAnsi" w:hAnsiTheme="minorHAnsi" w:cstheme="minorHAnsi"/>
            <w:szCs w:val="24"/>
            <w:lang w:val="en-AU"/>
          </w:rPr>
          <w:t xml:space="preserve">in water-masses (temperature, salinity) induced by the EAC </w:t>
        </w:r>
      </w:ins>
      <w:ins w:id="147" w:author="amandine_s10 amandine_s10" w:date="2021-04-15T16:34:00Z">
        <w:r w:rsidR="004F0175">
          <w:rPr>
            <w:rFonts w:asciiTheme="minorHAnsi" w:hAnsiTheme="minorHAnsi" w:cstheme="minorHAnsi"/>
            <w:szCs w:val="24"/>
            <w:lang w:val="en-AU"/>
          </w:rPr>
          <w:t xml:space="preserve">in the northern sites </w:t>
        </w:r>
      </w:ins>
      <w:ins w:id="148" w:author="amandine_s10 amandine_s10" w:date="2021-04-15T16:27:00Z">
        <w:r w:rsidR="00295880">
          <w:rPr>
            <w:rFonts w:asciiTheme="minorHAnsi" w:hAnsiTheme="minorHAnsi" w:cstheme="minorHAnsi"/>
            <w:szCs w:val="24"/>
            <w:lang w:val="en-AU"/>
          </w:rPr>
          <w:t>to be consistent all year round</w:t>
        </w:r>
      </w:ins>
      <w:del w:id="149" w:author="amandine_s10 amandine_s10" w:date="2021-04-15T16:22:00Z">
        <w:r w:rsidRPr="00F15D89" w:rsidDel="00295880">
          <w:rPr>
            <w:rFonts w:asciiTheme="minorHAnsi" w:hAnsiTheme="minorHAnsi" w:cstheme="minorHAnsi"/>
            <w:szCs w:val="24"/>
            <w:lang w:val="en-AU"/>
          </w:rPr>
          <w:delText>.</w:delText>
        </w:r>
      </w:del>
    </w:p>
    <w:p w14:paraId="7BAAC98E" w14:textId="2CD0070F" w:rsidR="00500F16" w:rsidRPr="00F15D89" w:rsidRDefault="00D603B8" w:rsidP="00D603B8">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 </w:t>
      </w:r>
      <w:r w:rsidR="003F6382"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r>
        <w:rPr>
          <w:rFonts w:asciiTheme="minorHAnsi" w:hAnsiTheme="minorHAnsi" w:cstheme="minorHAnsi"/>
          <w:szCs w:val="24"/>
          <w:lang w:val="en-AU"/>
        </w:rPr>
        <w:t>in the separation zone</w:t>
      </w:r>
      <w:r w:rsidR="009723D5">
        <w:rPr>
          <w:rFonts w:asciiTheme="minorHAnsi" w:hAnsiTheme="minorHAnsi" w:cstheme="minorHAnsi"/>
          <w:szCs w:val="24"/>
          <w:lang w:val="en-AU"/>
        </w:rPr>
        <w:t xml:space="preserve"> (Diamond Head)</w:t>
      </w:r>
      <w:r w:rsidR="003F6382"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ins w:id="150" w:author="Hayden Schilling" w:date="2021-04-06T11:09:00Z">
        <w:r w:rsidR="005807B2">
          <w:rPr>
            <w:rFonts w:asciiTheme="minorHAnsi" w:hAnsiTheme="minorHAnsi" w:cstheme="minorHAnsi"/>
            <w:szCs w:val="24"/>
            <w:lang w:val="en-AU"/>
          </w:rPr>
          <w:t xml:space="preserve"> in the top 100m of the water column</w:t>
        </w:r>
      </w:ins>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Pr>
          <w:rFonts w:asciiTheme="minorHAnsi" w:hAnsiTheme="minorHAnsi" w:cstheme="minorHAnsi"/>
          <w:szCs w:val="24"/>
          <w:lang w:val="en-AU"/>
        </w:rPr>
        <w:t>.</w:t>
      </w:r>
      <w:r w:rsidR="002671A7">
        <w:rPr>
          <w:rFonts w:asciiTheme="minorHAnsi" w:hAnsiTheme="minorHAnsi" w:cstheme="minorHAnsi"/>
          <w:szCs w:val="24"/>
          <w:lang w:val="en-AU"/>
        </w:rPr>
        <w:t xml:space="preserve"> </w:t>
      </w:r>
      <w:r>
        <w:rPr>
          <w:rFonts w:asciiTheme="minorHAnsi" w:hAnsiTheme="minorHAnsi" w:cstheme="minorHAnsi"/>
          <w:szCs w:val="24"/>
          <w:lang w:val="en-AU"/>
        </w:rPr>
        <w:t>P</w:t>
      </w:r>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r>
        <w:rPr>
          <w:rFonts w:asciiTheme="minorHAnsi" w:hAnsiTheme="minorHAnsi" w:cstheme="minorHAnsi"/>
          <w:szCs w:val="24"/>
          <w:lang w:val="en-AU"/>
        </w:rPr>
        <w:t xml:space="preserve">also </w:t>
      </w:r>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9CF0A6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commentRangeStart w:id="151"/>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w:t>
      </w:r>
      <w:commentRangeEnd w:id="151"/>
      <w:r w:rsidR="00295880">
        <w:rPr>
          <w:rStyle w:val="CommentReference"/>
        </w:rPr>
        <w:commentReference w:id="151"/>
      </w:r>
      <w:r w:rsidRPr="00F15D89">
        <w:rPr>
          <w:rFonts w:asciiTheme="minorHAnsi" w:hAnsiTheme="minorHAnsi" w:cstheme="minorHAnsi"/>
          <w:lang w:val="en-AU"/>
        </w:rPr>
        <w:t xml:space="preserve">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w:t>
      </w:r>
      <w:r>
        <w:rPr>
          <w:rFonts w:asciiTheme="minorHAnsi" w:hAnsiTheme="minorHAnsi" w:cstheme="minorHAnsi"/>
          <w:lang w:val="en-AU"/>
        </w:rPr>
        <w:lastRenderedPageBreak/>
        <w:t xml:space="preserve">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0B31F59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7D51BAC2"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5C038932"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Zooplankton biomass and mean size was generally constrained by the horizonal and vertical structure of the water column</w:t>
      </w:r>
      <w:r w:rsidR="000B2BEE">
        <w:rPr>
          <w:rFonts w:asciiTheme="minorHAnsi" w:hAnsiTheme="minorHAnsi" w:cstheme="minorHAnsi"/>
          <w:szCs w:val="24"/>
          <w:lang w:val="en-AU"/>
        </w:rPr>
        <w:t xml:space="preserve"> over the continental shelf</w:t>
      </w:r>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7916C88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w:t>
      </w:r>
      <w:r>
        <w:rPr>
          <w:rStyle w:val="captions"/>
          <w:rFonts w:asciiTheme="minorHAnsi" w:hAnsiTheme="minorHAnsi" w:cstheme="minorHAnsi"/>
          <w:lang w:val="en-AU"/>
        </w:rPr>
        <w:lastRenderedPageBreak/>
        <w:t xml:space="preserve">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CF3383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2F1DEEDC"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w:t>
      </w:r>
      <w:ins w:id="152" w:author="Hayden Schilling" w:date="2021-04-06T11:14:00Z">
        <w:r w:rsidR="005807B2">
          <w:rPr>
            <w:rStyle w:val="captions"/>
            <w:rFonts w:asciiTheme="minorHAnsi" w:hAnsiTheme="minorHAnsi" w:cstheme="minorHAnsi"/>
            <w:lang w:val="en-AU"/>
          </w:rPr>
          <w:t>n</w:t>
        </w:r>
      </w:ins>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3A4F4E45" w14:textId="77777777" w:rsidR="007F2C08" w:rsidRDefault="007F2C08" w:rsidP="00C51985">
      <w:pPr>
        <w:spacing w:line="480" w:lineRule="auto"/>
        <w:ind w:firstLine="720"/>
        <w:rPr>
          <w:rFonts w:asciiTheme="minorHAnsi" w:hAnsiTheme="minorHAnsi" w:cstheme="minorHAnsi"/>
          <w:szCs w:val="24"/>
          <w:lang w:val="en-AU"/>
        </w:rPr>
      </w:pPr>
      <w:r>
        <w:rPr>
          <w:rStyle w:val="captions"/>
          <w:rFonts w:asciiTheme="minorHAnsi" w:hAnsiTheme="minorHAnsi" w:cstheme="minorHAnsi"/>
          <w:lang w:val="en-AU"/>
        </w:rPr>
        <w:lastRenderedPageBreak/>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7, 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abundance and biomass transferred to the larger size classes and higher trophic levels. </w:t>
      </w:r>
    </w:p>
    <w:p w14:paraId="023C4E31" w14:textId="4AC5FA45"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ins w:id="153" w:author="Hayden Schilling" w:date="2021-04-06T11:14:00Z">
        <w:r w:rsidR="005807B2">
          <w:rPr>
            <w:rFonts w:asciiTheme="minorHAnsi" w:hAnsiTheme="minorHAnsi" w:cstheme="minorHAnsi"/>
            <w:lang w:val="en-AU"/>
          </w:rPr>
          <w:t xml:space="preserve"> it is limited to the top 100m of the water column and</w:t>
        </w:r>
      </w:ins>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5EEDEB0B"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w:t>
      </w:r>
      <w:ins w:id="154" w:author="Hayden Schilling" w:date="2021-04-06T11:15:00Z">
        <w:r w:rsidR="005807B2">
          <w:rPr>
            <w:rFonts w:asciiTheme="minorHAnsi" w:hAnsiTheme="minorHAnsi" w:cstheme="minorHAnsi"/>
            <w:szCs w:val="24"/>
            <w:lang w:val="en-AU"/>
          </w:rPr>
          <w:t xml:space="preserve"> top 100m of the</w:t>
        </w:r>
      </w:ins>
      <w:r w:rsidR="00BD540D">
        <w:rPr>
          <w:rFonts w:asciiTheme="minorHAnsi" w:hAnsiTheme="minorHAnsi" w:cstheme="minorHAnsi"/>
          <w:szCs w:val="24"/>
          <w:lang w:val="en-AU"/>
        </w:rPr>
        <w:t xml:space="preserv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ins w:id="155" w:author="amandine_s10 amandine_s10" w:date="2021-04-15T16:40:00Z">
        <w:r w:rsidR="004F0175">
          <w:rPr>
            <w:rFonts w:asciiTheme="minorHAnsi" w:hAnsiTheme="minorHAnsi" w:cstheme="minorHAnsi"/>
            <w:szCs w:val="24"/>
            <w:lang w:val="en-AU"/>
          </w:rPr>
          <w:t>Despite different regio</w:t>
        </w:r>
      </w:ins>
      <w:ins w:id="156" w:author="amandine_s10 amandine_s10" w:date="2021-04-15T16:41:00Z">
        <w:r w:rsidR="004F0175">
          <w:rPr>
            <w:rFonts w:asciiTheme="minorHAnsi" w:hAnsiTheme="minorHAnsi" w:cstheme="minorHAnsi"/>
            <w:szCs w:val="24"/>
            <w:lang w:val="en-AU"/>
          </w:rPr>
          <w:t>nal dynamics, cross-shelf and vertical gradients in water-masses, here driven by the EAC and uplift, seem to be the dominant factor for</w:t>
        </w:r>
      </w:ins>
      <w:ins w:id="157" w:author="amandine_s10 amandine_s10" w:date="2021-04-15T16:42:00Z">
        <w:r w:rsidR="004F0175">
          <w:rPr>
            <w:rFonts w:asciiTheme="minorHAnsi" w:hAnsiTheme="minorHAnsi" w:cstheme="minorHAnsi"/>
            <w:szCs w:val="24"/>
            <w:lang w:val="en-AU"/>
          </w:rPr>
          <w:t xml:space="preserve"> the </w:t>
        </w:r>
        <w:r w:rsidR="0005781D">
          <w:rPr>
            <w:rFonts w:asciiTheme="minorHAnsi" w:hAnsiTheme="minorHAnsi" w:cstheme="minorHAnsi"/>
            <w:szCs w:val="24"/>
            <w:lang w:val="en-AU"/>
          </w:rPr>
          <w:t>patterns observed at various locations globally.</w:t>
        </w:r>
      </w:ins>
      <w:ins w:id="158" w:author="amandine_s10 amandine_s10" w:date="2021-04-15T16:41:00Z">
        <w:r w:rsidR="004F0175">
          <w:rPr>
            <w:rFonts w:asciiTheme="minorHAnsi" w:hAnsiTheme="minorHAnsi" w:cstheme="minorHAnsi"/>
            <w:szCs w:val="24"/>
            <w:lang w:val="en-AU"/>
          </w:rPr>
          <w:t xml:space="preserve"> </w:t>
        </w:r>
      </w:ins>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 xml:space="preserve">Brazilian Bight </w:t>
      </w:r>
      <w:r w:rsidR="00F0594A">
        <w:rPr>
          <w:rFonts w:asciiTheme="minorHAnsi" w:hAnsiTheme="minorHAnsi" w:cstheme="minorHAnsi"/>
          <w:lang w:val="en-AU"/>
        </w:rPr>
        <w:lastRenderedPageBreak/>
        <w:t>(</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7D71162"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r w:rsidR="007F2C08">
        <w:rPr>
          <w:rFonts w:asciiTheme="minorHAnsi" w:hAnsiTheme="minorHAnsi" w:cstheme="minorHAnsi"/>
          <w:lang w:val="en-AU"/>
        </w:rPr>
        <w:t>ic drivers are important</w:t>
      </w:r>
      <w:r>
        <w:rPr>
          <w:rFonts w:asciiTheme="minorHAnsi" w:hAnsiTheme="minorHAnsi" w:cstheme="minorHAnsi"/>
          <w:lang w:val="en-AU"/>
        </w:rPr>
        <w:t>.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4E9A38CE"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w:t>
      </w:r>
      <w:proofErr w:type="gramStart"/>
      <w:r w:rsidRPr="0029624C">
        <w:rPr>
          <w:rStyle w:val="captions"/>
          <w:rFonts w:asciiTheme="minorHAnsi" w:hAnsiTheme="minorHAnsi" w:cstheme="minorHAnsi"/>
          <w:lang w:val="en-AU"/>
        </w:rPr>
        <w:t>is</w:t>
      </w:r>
      <w:proofErr w:type="gramEnd"/>
      <w:r w:rsidRPr="0029624C">
        <w:rPr>
          <w:rStyle w:val="captions"/>
          <w:rFonts w:asciiTheme="minorHAnsi" w:hAnsiTheme="minorHAnsi" w:cstheme="minorHAnsi"/>
          <w:lang w:val="en-AU"/>
        </w:rPr>
        <w:t xml:space="preserve">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del w:id="159" w:author="Hayden Schilling" w:date="2021-04-06T11:29:00Z">
        <w:r w:rsidR="00475475" w:rsidDel="00D63FAB">
          <w:rPr>
            <w:rFonts w:asciiTheme="minorHAnsi" w:hAnsiTheme="minorHAnsi" w:cstheme="minorHAnsi"/>
            <w:szCs w:val="24"/>
            <w:lang w:val="en-AU"/>
          </w:rPr>
          <w:delText xml:space="preserve">, possibly as a response to light availability </w:delText>
        </w:r>
        <w:r w:rsidR="00475475" w:rsidDel="00D63FAB">
          <w:rPr>
            <w:rFonts w:asciiTheme="minorHAnsi" w:hAnsiTheme="minorHAnsi" w:cstheme="minorHAnsi"/>
            <w:szCs w:val="24"/>
            <w:lang w:val="en-AU"/>
          </w:rPr>
          <w:fldChar w:fldCharType="begin"/>
        </w:r>
        <w:r w:rsidR="00475475" w:rsidDel="00D63FAB">
          <w:rPr>
            <w:rFonts w:asciiTheme="minorHAnsi" w:hAnsiTheme="minorHAnsi" w:cstheme="minorHAnsi"/>
            <w:szCs w:val="24"/>
            <w:lang w:val="en-AU"/>
          </w:rPr>
          <w:del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delInstrText>
        </w:r>
        <w:r w:rsidR="00475475" w:rsidDel="00D63FAB">
          <w:rPr>
            <w:rFonts w:asciiTheme="minorHAnsi" w:hAnsiTheme="minorHAnsi" w:cstheme="minorHAnsi"/>
            <w:szCs w:val="24"/>
            <w:lang w:val="en-AU"/>
          </w:rPr>
          <w:fldChar w:fldCharType="separate"/>
        </w:r>
        <w:r w:rsidR="00475475" w:rsidRPr="00A925B7" w:rsidDel="00D63FAB">
          <w:rPr>
            <w:rFonts w:ascii="Calibri" w:hAnsi="Calibri" w:cs="Calibri"/>
            <w:szCs w:val="24"/>
          </w:rPr>
          <w:delText xml:space="preserve">(Aarflot </w:delText>
        </w:r>
        <w:r w:rsidR="00475475" w:rsidRPr="00A925B7" w:rsidDel="00D63FAB">
          <w:rPr>
            <w:rFonts w:ascii="Calibri" w:hAnsi="Calibri" w:cs="Calibri"/>
            <w:i/>
            <w:iCs/>
            <w:szCs w:val="24"/>
          </w:rPr>
          <w:delText>et al.</w:delText>
        </w:r>
        <w:r w:rsidR="00475475" w:rsidRPr="00A925B7" w:rsidDel="00D63FAB">
          <w:rPr>
            <w:rFonts w:ascii="Calibri" w:hAnsi="Calibri" w:cs="Calibri"/>
            <w:szCs w:val="24"/>
          </w:rPr>
          <w:delText>, 2019)</w:delText>
        </w:r>
        <w:r w:rsidR="00475475" w:rsidDel="00D63FAB">
          <w:rPr>
            <w:rFonts w:asciiTheme="minorHAnsi" w:hAnsiTheme="minorHAnsi" w:cstheme="minorHAnsi"/>
            <w:szCs w:val="24"/>
            <w:lang w:val="en-AU"/>
          </w:rPr>
          <w:fldChar w:fldCharType="end"/>
        </w:r>
      </w:del>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w:t>
      </w:r>
      <w:r w:rsidR="0074263E">
        <w:rPr>
          <w:rStyle w:val="captions"/>
          <w:rFonts w:asciiTheme="minorHAnsi" w:hAnsiTheme="minorHAnsi" w:cstheme="minorHAnsi"/>
          <w:lang w:val="en-AU"/>
        </w:rPr>
        <w:lastRenderedPageBreak/>
        <w:t xml:space="preserve">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4DAD7780"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w:t>
      </w:r>
      <w:r w:rsidR="00ED3E08">
        <w:rPr>
          <w:rFonts w:asciiTheme="minorHAnsi" w:hAnsiTheme="minorHAnsi" w:cstheme="minorHAnsi"/>
          <w:szCs w:val="24"/>
          <w:lang w:val="en-AU"/>
        </w:rPr>
        <w:lastRenderedPageBreak/>
        <w:t xml:space="preserve">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24A7E7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084B73F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 xml:space="preserve">ata was </w:t>
      </w:r>
      <w:r w:rsidR="007977BA" w:rsidRPr="00410CD3">
        <w:rPr>
          <w:rFonts w:asciiTheme="minorHAnsi" w:hAnsiTheme="minorHAnsi" w:cstheme="minorHAnsi"/>
          <w:lang w:val="en-AU"/>
        </w:rPr>
        <w:lastRenderedPageBreak/>
        <w:t>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0F9E49C4" w14:textId="77777777" w:rsidR="00551908" w:rsidRDefault="00232BF7" w:rsidP="0055190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551908">
        <w:t>Aguiar, A. L., Cirano, M., Pereira, J., and Marta-Almeida, M. 2014. Upwelling processes along a western boundary current in the Abrolhos–Campos region of Brazil. Continental Shelf Research, 85: 42–59.</w:t>
      </w:r>
    </w:p>
    <w:p w14:paraId="46809342" w14:textId="77777777" w:rsidR="00551908" w:rsidRDefault="00551908" w:rsidP="00551908">
      <w:pPr>
        <w:pStyle w:val="Bibliography"/>
      </w:pPr>
      <w:r>
        <w:t>Akima, H., and Gebhardt, A. 2020. akima: Interpolation of Irregularly and Regularly Spaced Data. R package version 0.6-2.1. https://CRAN.R-project.org/package=akima.</w:t>
      </w:r>
    </w:p>
    <w:p w14:paraId="4D9E2783" w14:textId="77777777" w:rsidR="00551908" w:rsidRDefault="00551908" w:rsidP="00551908">
      <w:pPr>
        <w:pStyle w:val="Bibliography"/>
      </w:pPr>
      <w:r>
        <w:t>Alldredge, A. L., and Silver, M. W. 1988. Characteristics, dynamics and significance of marine snow. Progress in Oceanography, 20: 41–82.</w:t>
      </w:r>
    </w:p>
    <w:p w14:paraId="475EB2F1" w14:textId="77777777" w:rsidR="00551908" w:rsidRDefault="00551908" w:rsidP="0055190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1703A60A" w14:textId="77777777" w:rsidR="00551908" w:rsidRDefault="00551908" w:rsidP="00551908">
      <w:pPr>
        <w:pStyle w:val="Bibliography"/>
      </w:pPr>
      <w:r>
        <w:t>Apte, S. C., Batley, G. E., Szymczak, R., Rendell, P. S., Lee, R., and Waite, T. D. 1998. Baseline trace metal concentrations in New South Wales coastal waters. Marine and Freshwater Research, 49: 203–214.</w:t>
      </w:r>
    </w:p>
    <w:p w14:paraId="020582FC" w14:textId="77777777" w:rsidR="00551908" w:rsidRDefault="00551908" w:rsidP="00551908">
      <w:pPr>
        <w:pStyle w:val="Bibliography"/>
      </w:pPr>
      <w:r>
        <w:t>Archer, M. R., Roughan, M., Keating, S. R., and Schaeffer, A. 2017. On the Variability of the East Australian Current: Jet Structure, Meandering, and Influence on Shelf Circulation. Journal of Geophysical Research: Oceans, 122: 8464–8481.</w:t>
      </w:r>
    </w:p>
    <w:p w14:paraId="287EBD9D" w14:textId="77777777" w:rsidR="00551908" w:rsidRDefault="00551908" w:rsidP="0055190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213CEF21" w14:textId="77777777" w:rsidR="00551908" w:rsidRDefault="00551908" w:rsidP="0055190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39AE8D38" w14:textId="77777777" w:rsidR="00551908" w:rsidRDefault="00551908" w:rsidP="0055190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786C7B13" w14:textId="77777777" w:rsidR="00551908" w:rsidRDefault="00551908" w:rsidP="00551908">
      <w:pPr>
        <w:pStyle w:val="Bibliography"/>
      </w:pPr>
      <w:r>
        <w:t>Baird, M. E., Timko, P. G., Middleton, J. H., Mullaney, T. J., Cox, D. R., and Suthers, I. M. 2008. Biological properties across the Tasman Front off southeast Australia. Deep-Sea Research Part I-Oceanographic Research Papers, 55: 1438–1455.</w:t>
      </w:r>
    </w:p>
    <w:p w14:paraId="74BA9105" w14:textId="77777777" w:rsidR="00551908" w:rsidRDefault="00551908" w:rsidP="00551908">
      <w:pPr>
        <w:pStyle w:val="Bibliography"/>
      </w:pPr>
      <w:r>
        <w:t>Bakun, A., and Weeks, S. J. 2008. The marine ecosystem off Peru: What are the secrets of its fishery productivity and what might its future hold? Progress in Oceanography, 79: 290–299.</w:t>
      </w:r>
    </w:p>
    <w:p w14:paraId="345A563E" w14:textId="77777777" w:rsidR="00551908" w:rsidRDefault="00551908" w:rsidP="00551908">
      <w:pPr>
        <w:pStyle w:val="Bibliography"/>
      </w:pPr>
      <w:r>
        <w:t>Barnes, C., Maxwell, D., Reuman, D. C., and Jennings, S. 2010. Global patterns in predator–prey size relationships reveal size dependency of trophic transfer efficiency. Ecology, 91: 222–232.</w:t>
      </w:r>
    </w:p>
    <w:p w14:paraId="08AB51E2" w14:textId="77777777" w:rsidR="00551908" w:rsidRDefault="00551908" w:rsidP="00551908">
      <w:pPr>
        <w:pStyle w:val="Bibliography"/>
      </w:pPr>
      <w:r>
        <w:t>Blanchard, J. L., Heneghan, R. F., Everett, J. D., Trebilco, R., and Richardson, A. J. 2017. From Bacteria to Whales: Using Functional Size Spectra to Model Marine Ecosystems. Trends in Ecology &amp; Evolution, 32: 174–186.</w:t>
      </w:r>
    </w:p>
    <w:p w14:paraId="2F70F7E9" w14:textId="77777777" w:rsidR="00551908" w:rsidRDefault="00551908" w:rsidP="00551908">
      <w:pPr>
        <w:pStyle w:val="Bibliography"/>
      </w:pPr>
      <w:r>
        <w:t>Brink, K. H. 2016. Cross-Shelf Exchange. Annual Review of Marine Science, 8: 59–78.</w:t>
      </w:r>
    </w:p>
    <w:p w14:paraId="1BE370F3" w14:textId="77777777" w:rsidR="00551908" w:rsidRDefault="00551908" w:rsidP="00551908">
      <w:pPr>
        <w:pStyle w:val="Bibliography"/>
      </w:pPr>
      <w:r>
        <w:t>Carr, M.-E., and Kearns, E. J. 2003. Production regimes in four Eastern Boundary Current systems. Deep Sea Research Part II: Topical Studies in Oceanography, 50: 3199–3221.</w:t>
      </w:r>
    </w:p>
    <w:p w14:paraId="7F70E2CE" w14:textId="77777777" w:rsidR="00551908" w:rsidRDefault="00551908" w:rsidP="00551908">
      <w:pPr>
        <w:pStyle w:val="Bibliography"/>
      </w:pPr>
      <w:r>
        <w:t>Cetina-Heredia, P., Roughan, M., van Sebille, E., and Coleman, M. A. 2014. Long-term trends in the East Australian Current separation latitude and eddy driven transport. Journal of Geophysical Research: Oceans, 119: 4351–4366.</w:t>
      </w:r>
    </w:p>
    <w:p w14:paraId="28B9F272" w14:textId="77777777" w:rsidR="00551908" w:rsidRDefault="00551908" w:rsidP="00551908">
      <w:pPr>
        <w:pStyle w:val="Bibliography"/>
      </w:pPr>
      <w:r>
        <w:lastRenderedPageBreak/>
        <w:t>Dai, A., and Trenberth, K. E. 2002. Estimates of Freshwater Discharge from Continents: Latitudinal and Seasonal Variations. Journal of Hydrometeorology, 3: 660–687.</w:t>
      </w:r>
    </w:p>
    <w:p w14:paraId="0096D1C4" w14:textId="77777777" w:rsidR="00551908" w:rsidRDefault="00551908" w:rsidP="00551908">
      <w:pPr>
        <w:pStyle w:val="Bibliography"/>
      </w:pPr>
      <w:r>
        <w:t>D’Croz, L., and O’Dea, A. 2007. Variability in upwelling along the Pacific shelf of Panama and implications for the distribution of nutrients and chlorophyll. Estuarine, Coastal and Shelf Science, 73: 325–340.</w:t>
      </w:r>
    </w:p>
    <w:p w14:paraId="34F9F138" w14:textId="77777777" w:rsidR="00551908" w:rsidRDefault="00551908" w:rsidP="00551908">
      <w:pPr>
        <w:pStyle w:val="Bibliography"/>
      </w:pPr>
      <w:r>
        <w:t>Edwards, A. M., Robinson, J. P. W., Plank, M. J., Baum, J. K., and Blanchard, J. L. 2017. Testing and recommending methods for fitting size spectra to data. Methods in Ecology and Evolution, 8: 57–67.</w:t>
      </w:r>
    </w:p>
    <w:p w14:paraId="73A7C0D7" w14:textId="77777777" w:rsidR="00551908" w:rsidRDefault="00551908" w:rsidP="00551908">
      <w:pPr>
        <w:pStyle w:val="Bibliography"/>
      </w:pPr>
      <w:r>
        <w:t>Espinasse, B., Basedow, S., Schultes, S., Zhou, M., Berline, L., and Carlotti, F. 2018. Conditions for assessing zooplankton abundance with LOPC in coastal waters. Progress in Oceanography, 163: 260–270.</w:t>
      </w:r>
    </w:p>
    <w:p w14:paraId="059DF919" w14:textId="77777777" w:rsidR="00551908" w:rsidRDefault="00551908" w:rsidP="00551908">
      <w:pPr>
        <w:pStyle w:val="Bibliography"/>
      </w:pPr>
      <w:r>
        <w:t>Everett, J. D., Baird, M. E., Oke, P. R., and Suthers, I. M. 2012. An avenue of eddies: Quantifying the biophysical properties of mesoscale eddies in the Tasman Sea. Geophysical Research Letters, 39: 5.</w:t>
      </w:r>
    </w:p>
    <w:p w14:paraId="1869EF0E" w14:textId="77777777" w:rsidR="00551908" w:rsidRDefault="00551908" w:rsidP="00551908">
      <w:pPr>
        <w:pStyle w:val="Bibliography"/>
      </w:pPr>
      <w:r>
        <w:t>Everett, J. D., Baird, M. E., Roughan, M., Suthers, I. M., and Doblin, M. A. 2014. Relative impact of seasonal and oceanographic drivers on surface chlorophyll a along a Western Boundary Current. Progress in Oceanography, 120: 340–351.</w:t>
      </w:r>
    </w:p>
    <w:p w14:paraId="33049DB1" w14:textId="77777777" w:rsidR="00551908" w:rsidRDefault="00551908" w:rsidP="00551908">
      <w:pPr>
        <w:pStyle w:val="Bibliography"/>
      </w:pPr>
      <w:r>
        <w:t>Fiedler, P. C., and Bernard, H. J. 1987. Tuna aggregation and feeding near fronts observed in satellite imagery. Continental Shelf Research, 7: 871–881.</w:t>
      </w:r>
    </w:p>
    <w:p w14:paraId="53224C37" w14:textId="77777777" w:rsidR="00551908" w:rsidRDefault="00551908" w:rsidP="0055190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5D2CDAB" w14:textId="77777777" w:rsidR="00551908" w:rsidRDefault="00551908" w:rsidP="00551908">
      <w:pPr>
        <w:pStyle w:val="Bibliography"/>
      </w:pPr>
      <w:r>
        <w:t>GEBCO Bathymetric Compilation Group. 2019. The GEBCO_2019 Grid - a continuous terrain model of the global oceans and land.</w:t>
      </w:r>
    </w:p>
    <w:p w14:paraId="63290457" w14:textId="77777777" w:rsidR="00551908" w:rsidRDefault="00551908" w:rsidP="00551908">
      <w:pPr>
        <w:pStyle w:val="Bibliography"/>
      </w:pPr>
      <w:r>
        <w:t>Guiet, J., Poggiale, J.-C., and Maury, O. 2016. Modelling the community size-spectrum: recent developments and new directions. Ecological Modelling, 337: 4–14.</w:t>
      </w:r>
    </w:p>
    <w:p w14:paraId="37987B09" w14:textId="77777777" w:rsidR="00551908" w:rsidRDefault="00551908" w:rsidP="00551908">
      <w:pPr>
        <w:pStyle w:val="Bibliography"/>
      </w:pPr>
      <w:r>
        <w:t>Heneghan, R. F., Hatton, I. A., and Galbraith, E. D. 2019. Climate change impacts on marine ecosystems through the lens of the size spectrum. Emerging Topics in Life Sciences, 3: 233–243.</w:t>
      </w:r>
    </w:p>
    <w:p w14:paraId="6FB4E4A7" w14:textId="77777777" w:rsidR="00551908" w:rsidRDefault="00551908" w:rsidP="00551908">
      <w:pPr>
        <w:pStyle w:val="Bibliography"/>
      </w:pPr>
      <w:r>
        <w:t>Herman, A. W. 1992. Design and calibration of a new optical plankton counter capable of sizing small zooplankton. Deep Sea Research Part A. Oceanographic Research Papers, 39: 395–415.</w:t>
      </w:r>
    </w:p>
    <w:p w14:paraId="09B4D973" w14:textId="77777777" w:rsidR="00551908" w:rsidRDefault="00551908" w:rsidP="00551908">
      <w:pPr>
        <w:pStyle w:val="Bibliography"/>
      </w:pPr>
      <w:r>
        <w:t>Hobday, A. J., and Hartmann, K. 2006. Near real-time spatial management based on habitat predictions for a longline bycatch species. Fisheries Management and Ecology, 13: 365–380.</w:t>
      </w:r>
    </w:p>
    <w:p w14:paraId="7A06D123" w14:textId="77777777" w:rsidR="00551908" w:rsidRDefault="00551908" w:rsidP="0055190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2922D0A" w14:textId="77777777" w:rsidR="00551908" w:rsidRDefault="00551908" w:rsidP="00551908">
      <w:pPr>
        <w:pStyle w:val="Bibliography"/>
      </w:pPr>
      <w:r>
        <w:t>Irigoien, X., Fernandes, J. A., Grosjean, P., Denis, K., Albaina, A., and Santos, M. 2009. Spring zooplankton distribution in the Bay of Biscay from 1998 to 2006 in relation with anchovy recruitment. Journal of Plankton Research, 31: 1–17.</w:t>
      </w:r>
    </w:p>
    <w:p w14:paraId="6CD6C640" w14:textId="77777777" w:rsidR="00551908" w:rsidRDefault="00551908" w:rsidP="0055190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6807B91" w14:textId="77777777" w:rsidR="00551908" w:rsidRDefault="00551908" w:rsidP="00551908">
      <w:pPr>
        <w:pStyle w:val="Bibliography"/>
      </w:pPr>
      <w:r>
        <w:t>Kerr, S. R., and Dickie, L. M. 2001. The biomass spectrum: a predator-prey theory of aquatic production. Columbia University Press.</w:t>
      </w:r>
    </w:p>
    <w:p w14:paraId="0A1115F6" w14:textId="77777777" w:rsidR="00551908" w:rsidRDefault="00551908" w:rsidP="00551908">
      <w:pPr>
        <w:pStyle w:val="Bibliography"/>
      </w:pPr>
      <w:r>
        <w:t xml:space="preserve">Kobari, T., Makihara, W., Kawafuchi, T., Sato, K., and Kume, G. 2018. Geographic variability in taxonomic composition, standing stock, and productivity of the </w:t>
      </w:r>
      <w:r>
        <w:lastRenderedPageBreak/>
        <w:t>mesozooplankton community around the Kuroshio Current in the East China Sea. Fisheries Oceanography, 27: 336–350.</w:t>
      </w:r>
    </w:p>
    <w:p w14:paraId="4C843F41" w14:textId="77777777" w:rsidR="00551908" w:rsidRDefault="00551908" w:rsidP="00551908">
      <w:pPr>
        <w:pStyle w:val="Bibliography"/>
      </w:pPr>
      <w:r>
        <w:t>Krupica, K. L., Sprules, W. G., and Herman, A. W. 2012. The utility of body size indices derived from optical plankton counter data for the characterization of marine zooplankton assemblages. Continental Shelf Research, 36: 29–40.</w:t>
      </w:r>
    </w:p>
    <w:p w14:paraId="087B85FF" w14:textId="77777777" w:rsidR="00551908" w:rsidRDefault="00551908" w:rsidP="00551908">
      <w:pPr>
        <w:pStyle w:val="Bibliography"/>
      </w:pPr>
      <w:r>
        <w:t>Lampert, W. 1989. The Adaptive Significance of Diel Vertical Migration of Zooplankton. Functional Ecology, 3: 21–27. [British Ecological Society, Wiley].</w:t>
      </w:r>
    </w:p>
    <w:p w14:paraId="05D031E6" w14:textId="77777777" w:rsidR="00551908" w:rsidRDefault="00551908" w:rsidP="00551908">
      <w:pPr>
        <w:pStyle w:val="Bibliography"/>
      </w:pPr>
      <w:r>
        <w:t>Lucas, A. J., Dupont, C. L., Tai, V., Largier, J. L., Palenik, B., and Franks, P. J. S. 2011a. The green ribbon: Multiscale physical control of phytoplankton productivity and community structure over a narrow continental shelf. Limnology and Oceanography, 56: 611–626.</w:t>
      </w:r>
    </w:p>
    <w:p w14:paraId="1F17091E" w14:textId="77777777" w:rsidR="00551908" w:rsidRDefault="00551908" w:rsidP="00551908">
      <w:pPr>
        <w:pStyle w:val="Bibliography"/>
      </w:pPr>
      <w:r>
        <w:t>Lucas, A. J., Franks, P. J. S., and Dupont, C. L. 2011b. Horizontal internal-tide fluxes support elevated phytoplankton productivity over the inner continental shelf. Limnology and Oceanography: Fluids and Environments, 1: 56–74.</w:t>
      </w:r>
    </w:p>
    <w:p w14:paraId="51C57F17" w14:textId="77777777" w:rsidR="00551908" w:rsidRDefault="00551908" w:rsidP="00551908">
      <w:pPr>
        <w:pStyle w:val="Bibliography"/>
      </w:pPr>
      <w:r>
        <w:t xml:space="preserve">Mackinson, S., Daskalov, G., Heymans, J. J., Neira, S., Arancibia, H., Zetina-Rejón,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20A9823A" w14:textId="77777777" w:rsidR="00551908" w:rsidRDefault="00551908" w:rsidP="0055190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21F5C1FD" w14:textId="77777777" w:rsidR="00551908" w:rsidRDefault="00551908" w:rsidP="0055190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6C1FD55C" w14:textId="77777777" w:rsidR="00551908" w:rsidRDefault="00551908" w:rsidP="00551908">
      <w:pPr>
        <w:pStyle w:val="Bibliography"/>
      </w:pPr>
      <w:r>
        <w:t>Marcolin, C. da R., Schultes, S., Jackson, G. A., and Lopes, R. M. 2013. Plankton and seston size spectra estimated by the LOPC and ZooScan in the Abrolhos Bank ecosystem (SE Atlantic). Continental Shelf Research, 70: 74–87.</w:t>
      </w:r>
    </w:p>
    <w:p w14:paraId="1C490B15" w14:textId="77777777" w:rsidR="00551908" w:rsidRDefault="00551908" w:rsidP="00551908">
      <w:pPr>
        <w:pStyle w:val="Bibliography"/>
      </w:pPr>
      <w:r>
        <w:t>Marcolin, C. da R., Lopes, R. M., and Jackson, G. A. 2015. Estimating zooplankton vertical distribution from combined LOPC and ZooScan observations on the Brazilian Coast. Marine Biology, 162: 2171–2186.</w:t>
      </w:r>
    </w:p>
    <w:p w14:paraId="393AE465" w14:textId="77777777" w:rsidR="00551908" w:rsidRDefault="00551908" w:rsidP="00551908">
      <w:pPr>
        <w:pStyle w:val="Bibliography"/>
      </w:pPr>
      <w:r>
        <w:t xml:space="preserve">Mitra, A., Castellani, C., Gentleman, W. C., Jónasdóttir, S. H., Flynn, K. J., Bode, A., Halsband, C., </w:t>
      </w:r>
      <w:r>
        <w:rPr>
          <w:i/>
          <w:iCs/>
        </w:rPr>
        <w:t>et al.</w:t>
      </w:r>
      <w:r>
        <w:t xml:space="preserve"> 2014. Bridging the gap between marine biogeochemical and fisheries sciences; configuring the zooplankton link. Progress in Oceanography, 129: 176–199.</w:t>
      </w:r>
    </w:p>
    <w:p w14:paraId="2358C046" w14:textId="77777777" w:rsidR="00551908" w:rsidRDefault="00551908" w:rsidP="0055190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1ED4FF25" w14:textId="77777777" w:rsidR="00551908" w:rsidRDefault="00551908" w:rsidP="00551908">
      <w:pPr>
        <w:pStyle w:val="Bibliography"/>
      </w:pPr>
      <w:r>
        <w:t>Nakata, H., Kimura, S., Okazaki, Y., and Kasai, A. 2000. Implications of meso-scale eddies caused by frontal disturbances of the Kuroshio Current for anchovy recruitment. ICES Journal of Marine Science, 57: 143–152.</w:t>
      </w:r>
    </w:p>
    <w:p w14:paraId="6C4CED61" w14:textId="77777777" w:rsidR="00551908" w:rsidRDefault="00551908" w:rsidP="0055190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5E3B9241" w14:textId="77777777" w:rsidR="00551908" w:rsidRDefault="00551908" w:rsidP="0055190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2E66B6BC" w14:textId="77777777" w:rsidR="00551908" w:rsidRDefault="00551908" w:rsidP="00551908">
      <w:pPr>
        <w:pStyle w:val="Bibliography"/>
      </w:pPr>
      <w:r>
        <w:lastRenderedPageBreak/>
        <w:t xml:space="preserve">Patti, B., Guisande, C., Vergara, A. R., Riveiro, I., Maneiro, I., Barreiro, A., Bonanno, A., </w:t>
      </w:r>
      <w:r>
        <w:rPr>
          <w:i/>
          <w:iCs/>
        </w:rPr>
        <w:t>et al.</w:t>
      </w:r>
      <w:r>
        <w:t xml:space="preserve"> 2008. Factors responsible for the differences in satellite-based chlorophyll a concentration between the major global upwelling areas. Estuarine, Coastal and Shelf Science, 76: 775–786.</w:t>
      </w:r>
    </w:p>
    <w:p w14:paraId="357D0C16" w14:textId="77777777" w:rsidR="00551908" w:rsidRDefault="00551908" w:rsidP="0055190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19456DE7" w14:textId="77777777" w:rsidR="00551908" w:rsidRDefault="00551908" w:rsidP="0055190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1795FC74" w14:textId="77777777" w:rsidR="00551908" w:rsidRDefault="00551908" w:rsidP="0055190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7002B731" w14:textId="77777777" w:rsidR="00551908" w:rsidRDefault="00551908" w:rsidP="0055190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33AD6D3" w14:textId="77777777" w:rsidR="00551908" w:rsidRDefault="00551908" w:rsidP="00551908">
      <w:pPr>
        <w:pStyle w:val="Bibliography"/>
      </w:pPr>
      <w:r>
        <w:t>Revill, A. T., Young, J. W., and Lansdell, M. 2009. Stable isotopic evidence for trophic groupings and bio-regionalization of predators and their prey in oceanic waters off eastern Australia. Marine Biology, 156: 1241–1253.</w:t>
      </w:r>
    </w:p>
    <w:p w14:paraId="73503896" w14:textId="77777777" w:rsidR="00551908" w:rsidRDefault="00551908" w:rsidP="00551908">
      <w:pPr>
        <w:pStyle w:val="Bibliography"/>
      </w:pPr>
      <w:r>
        <w:t>Richardson, A. J. 2008. In hot water: zooplankton and climate change. ICES Journal of Marine Science, 65: 279–295.</w:t>
      </w:r>
    </w:p>
    <w:p w14:paraId="6797CDD2" w14:textId="77777777" w:rsidR="00551908" w:rsidRDefault="00551908" w:rsidP="00551908">
      <w:pPr>
        <w:pStyle w:val="Bibliography"/>
      </w:pPr>
      <w:r>
        <w:t>Ridgway, K. R., and Dunn, J. R. 2003. Mesoscale structure of the mean East Australian Current System and its relationship with topography. Progress in Oceanography, 56: 189–222.</w:t>
      </w:r>
    </w:p>
    <w:p w14:paraId="45BFF0E4" w14:textId="77777777" w:rsidR="00551908" w:rsidRDefault="00551908" w:rsidP="00551908">
      <w:pPr>
        <w:pStyle w:val="Bibliography"/>
      </w:pPr>
      <w:r>
        <w:t>Rossberg, A. G., Gaedke, U., and Kratina, P. 2019. Dome patterns in pelagic size spectra reveal strong trophic cascades. Nature Communications, 10: 4396. Nature Publishing Group.</w:t>
      </w:r>
    </w:p>
    <w:p w14:paraId="6F89417A" w14:textId="77777777" w:rsidR="00551908" w:rsidRDefault="00551908" w:rsidP="0055190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FA1DFAD" w14:textId="77777777" w:rsidR="00551908" w:rsidRDefault="00551908" w:rsidP="00551908">
      <w:pPr>
        <w:pStyle w:val="Bibliography"/>
      </w:pPr>
      <w:r>
        <w:t>Roughan, M., and Middleton, J. H. 2002. A comparison of observed upwelling mechanisms off the east coast of Australia. Continental Shelf Research, 22: 2551–2572.</w:t>
      </w:r>
    </w:p>
    <w:p w14:paraId="000EE185" w14:textId="77777777" w:rsidR="00551908" w:rsidRDefault="00551908" w:rsidP="00551908">
      <w:pPr>
        <w:pStyle w:val="Bibliography"/>
      </w:pPr>
      <w:r>
        <w:t>Sabatès, A., Gili, J. M., and Pagès, F. 1989. Relationship between zooplankton distribution, geographic characteristics and hydrographic patterns off the Catalan coast (Western Mediterranean). Marine Biology, 103: 153–159.</w:t>
      </w:r>
    </w:p>
    <w:p w14:paraId="55EE4D8F" w14:textId="77777777" w:rsidR="00551908" w:rsidRDefault="00551908" w:rsidP="00551908">
      <w:pPr>
        <w:pStyle w:val="Bibliography"/>
      </w:pPr>
      <w:r>
        <w:t>Schaeffer, A., Roughan, M., and Morris, B. D. 2013. Cross-shelf dynamics in a western boundary current regime: Implications for upwelling. Journal of Physical Oceanography, 44: 2812–2813.</w:t>
      </w:r>
    </w:p>
    <w:p w14:paraId="3222412A" w14:textId="77777777" w:rsidR="00551908" w:rsidRDefault="00551908" w:rsidP="00551908">
      <w:pPr>
        <w:pStyle w:val="Bibliography"/>
      </w:pPr>
      <w:r>
        <w:t>Schaeffer, A., Roughan, M., and Wood, J. E. 2014. Observed bottom boundary layer transport and uplift on the continental shelf adjacent to a western boundary current. Journal of Geophysical Research-Oceans, 119: 4922–4939.</w:t>
      </w:r>
    </w:p>
    <w:p w14:paraId="672AC40B" w14:textId="77777777" w:rsidR="00551908" w:rsidRDefault="00551908" w:rsidP="00551908">
      <w:pPr>
        <w:pStyle w:val="Bibliography"/>
      </w:pPr>
      <w:r>
        <w:t>Schaeffer, A., and Roughan, M. 2015. Influence of a western boundary current on shelf dynamics and upwelling from repeat glider deployments. Geophysical Research Letters, 42: 121–128.</w:t>
      </w:r>
    </w:p>
    <w:p w14:paraId="6EAFC764" w14:textId="77777777" w:rsidR="00551908" w:rsidRDefault="00551908" w:rsidP="00551908">
      <w:pPr>
        <w:pStyle w:val="Bibliography"/>
      </w:pPr>
      <w:r>
        <w:t>Sourisseau, M., and Carlotti, F. 2006. Spatial distribution of zooplankton size spectra on the French continental shelf of the Bay of Biscay during spring 2000 and 2001. Journal of Geophysical Research: Oceans, 111.</w:t>
      </w:r>
    </w:p>
    <w:p w14:paraId="688128A8" w14:textId="77777777" w:rsidR="00551908" w:rsidRDefault="00551908" w:rsidP="00551908">
      <w:pPr>
        <w:pStyle w:val="Bibliography"/>
      </w:pPr>
      <w:r>
        <w:lastRenderedPageBreak/>
        <w:t>Sprules, W. G., and Barth, L. E. 2015. Surfing the biomass size spectrum: some remarks on history, theory, and application. Canadian Journal of Fisheries and Aquatic Sciences, 73: 477–495. NRC Research Press.</w:t>
      </w:r>
    </w:p>
    <w:p w14:paraId="3E01B370" w14:textId="77777777" w:rsidR="00551908" w:rsidRDefault="00551908" w:rsidP="00551908">
      <w:pPr>
        <w:pStyle w:val="Bibliography"/>
      </w:pPr>
      <w:r>
        <w:t>Suthers, I. M., Taggart, C. T., Rissik, D., and Baird, M. E. 2006. Day and night ichthyoplankton assemblages and zooplankton biomass size spectrum in a deep ocean island wake. Marine Ecology Progress Series, 322: 225–238.</w:t>
      </w:r>
    </w:p>
    <w:p w14:paraId="624D9392" w14:textId="77777777" w:rsidR="00551908" w:rsidRDefault="00551908" w:rsidP="0055190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5523379B" w14:textId="77777777" w:rsidR="00551908" w:rsidRDefault="00551908" w:rsidP="00551908">
      <w:pPr>
        <w:pStyle w:val="Bibliography"/>
      </w:pPr>
      <w:r>
        <w:t>Thompson, P. A., Baird, M. E., Ingleton, T., and Doblin, M. A. 2009. Long-term changes in temperate Australian coastal waters: implications for phytoplankton. Marine Ecology Progress Series, 394: 1–19.</w:t>
      </w:r>
    </w:p>
    <w:p w14:paraId="431920E8" w14:textId="77777777" w:rsidR="00551908" w:rsidRDefault="00551908" w:rsidP="00551908">
      <w:pPr>
        <w:pStyle w:val="Bibliography"/>
      </w:pPr>
      <w:r>
        <w:t>Truong, L., Suthers, I. M., Cruz, D. O., and Smith, J. A. 2017. Plankton supports the majority of fish biomass on temperate rocky reefs. Marine Biology, 164: 12.</w:t>
      </w:r>
    </w:p>
    <w:p w14:paraId="361037D4" w14:textId="77777777" w:rsidR="00551908" w:rsidRDefault="00551908" w:rsidP="00551908">
      <w:pPr>
        <w:pStyle w:val="Bibliography"/>
      </w:pPr>
      <w:r>
        <w:t>Tsukamoto, K., and Miller, M. J. 2020. The mysterious feeding ecology of leptocephali: a unique strategy of consuming marine snow materials. Fisheries Science. https://doi.org/10.1007/s12562-020-01477-3 (Accessed 14 December 2020).</w:t>
      </w:r>
    </w:p>
    <w:p w14:paraId="273A87CC" w14:textId="77777777" w:rsidR="00551908" w:rsidRDefault="00551908" w:rsidP="00551908">
      <w:pPr>
        <w:pStyle w:val="Bibliography"/>
      </w:pPr>
      <w:r>
        <w:t>Turner, J. T., and Dagg, M. J. 1983. Vertical Distributions of Continental Shelf Zooplankton in Stratified and Isothermal Waters. Biological Oceanography, 3: 1–40.</w:t>
      </w:r>
    </w:p>
    <w:p w14:paraId="0B787767" w14:textId="77777777" w:rsidR="00551908" w:rsidRDefault="00551908" w:rsidP="00551908">
      <w:pPr>
        <w:pStyle w:val="Bibliography"/>
      </w:pPr>
      <w:r>
        <w:t>Vandromme, P., Nogueira, E., Huret, M., Lopez-Urrutia, Á., González, G. G.-N., Sourisseau, M., and Petitgas, P. 2014. Springtime zooplankton size structure over the continental shelf of the Bay of Biscay. Ocean Science, 10: 821–835.</w:t>
      </w:r>
    </w:p>
    <w:p w14:paraId="2789592D" w14:textId="77777777" w:rsidR="00551908" w:rsidRDefault="00551908" w:rsidP="00551908">
      <w:pPr>
        <w:pStyle w:val="Bibliography"/>
      </w:pPr>
      <w:r>
        <w:t>Vidondo, B., Prairie, Y. T., Blanco, J. M., and Duarte, C. M. 1997. Some aspects of the analysis of size spectra in aquatic ecology. Limnology and Oceanography, 42: 184–192.</w:t>
      </w:r>
    </w:p>
    <w:p w14:paraId="5B2ED402" w14:textId="77777777" w:rsidR="00551908" w:rsidRDefault="00551908" w:rsidP="00551908">
      <w:pPr>
        <w:pStyle w:val="Bibliography"/>
      </w:pPr>
      <w:r>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2E884790" w14:textId="77777777" w:rsidR="00551908" w:rsidRDefault="00551908" w:rsidP="00551908">
      <w:pPr>
        <w:pStyle w:val="Bibliography"/>
      </w:pPr>
      <w:r>
        <w:t>White, E. P., Ernest, S. K. M., Kerkhoff, A. J., and Enquist, B. J. 2007. Relationships between body size and abundance in ecology. Trends in Ecology &amp; Evolution, 22: 323–330.</w:t>
      </w:r>
    </w:p>
    <w:p w14:paraId="3D2E3C4D" w14:textId="77777777" w:rsidR="00551908" w:rsidRDefault="00551908" w:rsidP="00551908">
      <w:pPr>
        <w:pStyle w:val="Bibliography"/>
      </w:pPr>
      <w:r>
        <w:t>Wickham, H. 2011. ggplot2. WIREs Computational Statistics, 3: 180–185.</w:t>
      </w:r>
    </w:p>
    <w:p w14:paraId="31CC1969" w14:textId="77777777" w:rsidR="00551908" w:rsidRDefault="00551908" w:rsidP="00551908">
      <w:pPr>
        <w:pStyle w:val="Bibliography"/>
      </w:pPr>
      <w:r>
        <w:t>Wood, J. E., Schaeffer, A., Roughan, M., and Tate, P. M. 2016. Seasonal variability in the continental shelf waters off southeastern Australia: Fact or fiction? Continental Shelf Research, 112: 92–103.</w:t>
      </w:r>
    </w:p>
    <w:p w14:paraId="7DF796E6" w14:textId="77777777" w:rsidR="00551908" w:rsidRDefault="00551908" w:rsidP="00551908">
      <w:pPr>
        <w:pStyle w:val="Bibliography"/>
      </w:pPr>
      <w:r>
        <w:t>Zhou, M. 2006. What determines the slope of a plankton biomass spectrum? Journal of Plankton Research, 28: 437–448. Oxford Academic.</w:t>
      </w:r>
    </w:p>
    <w:p w14:paraId="67B01510" w14:textId="22D2FE30"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1" w:author="amandine_s10 amandine_s10" w:date="2021-04-15T16:28:00Z" w:initials="aa">
    <w:p w14:paraId="12F880A6" w14:textId="44086645" w:rsidR="004F0175" w:rsidRDefault="004F0175">
      <w:pPr>
        <w:pStyle w:val="CommentText"/>
      </w:pPr>
      <w:r>
        <w:rPr>
          <w:rStyle w:val="CommentReference"/>
        </w:rPr>
        <w:annotationRef/>
      </w:r>
      <w:r>
        <w:t>Not super clear that it is southward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F880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2E81F" w16cex:dateUtc="2021-04-15T0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F880A6" w16cid:durableId="2422E8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FA7AA" w14:textId="77777777" w:rsidR="00430748" w:rsidRDefault="00430748" w:rsidP="000379AB">
      <w:r>
        <w:separator/>
      </w:r>
    </w:p>
  </w:endnote>
  <w:endnote w:type="continuationSeparator" w:id="0">
    <w:p w14:paraId="1CFA9D92" w14:textId="77777777" w:rsidR="00430748" w:rsidRDefault="0043074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042DFBB3" w:rsidR="004F0175" w:rsidRDefault="004F017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F0175" w:rsidRDefault="004F017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5A94E" w14:textId="77777777" w:rsidR="00430748" w:rsidRDefault="00430748" w:rsidP="000379AB">
      <w:r>
        <w:separator/>
      </w:r>
    </w:p>
  </w:footnote>
  <w:footnote w:type="continuationSeparator" w:id="0">
    <w:p w14:paraId="0570A53D" w14:textId="77777777" w:rsidR="00430748" w:rsidRDefault="0043074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4F0175" w:rsidRDefault="004F0175"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Schilling">
    <w15:presenceInfo w15:providerId="None" w15:userId="Hayden Schilling"/>
  </w15:person>
  <w15:person w15:author="amandine_s10 amandine_s10">
    <w15:presenceInfo w15:providerId="Windows Live" w15:userId="a8fdac41015348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2CA4"/>
    <w:rsid w:val="00056422"/>
    <w:rsid w:val="0005781D"/>
    <w:rsid w:val="000610B8"/>
    <w:rsid w:val="00063B54"/>
    <w:rsid w:val="00065806"/>
    <w:rsid w:val="00071284"/>
    <w:rsid w:val="00071EC6"/>
    <w:rsid w:val="0007414F"/>
    <w:rsid w:val="000747F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2663"/>
    <w:rsid w:val="001B4E60"/>
    <w:rsid w:val="001B5E24"/>
    <w:rsid w:val="001C01D1"/>
    <w:rsid w:val="001C1DFC"/>
    <w:rsid w:val="001C2B0D"/>
    <w:rsid w:val="001C2E9A"/>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5880"/>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1C29"/>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399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0748"/>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1275"/>
    <w:rsid w:val="004E3D1F"/>
    <w:rsid w:val="004E5496"/>
    <w:rsid w:val="004E5A8A"/>
    <w:rsid w:val="004F0175"/>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5187B"/>
    <w:rsid w:val="00551908"/>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07B2"/>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031E"/>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740F"/>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3C71"/>
    <w:rsid w:val="00735BCB"/>
    <w:rsid w:val="0073606B"/>
    <w:rsid w:val="007366D8"/>
    <w:rsid w:val="0074263E"/>
    <w:rsid w:val="0074652D"/>
    <w:rsid w:val="007506F4"/>
    <w:rsid w:val="00750D10"/>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3D18"/>
    <w:rsid w:val="007A68ED"/>
    <w:rsid w:val="007A763C"/>
    <w:rsid w:val="007A7E66"/>
    <w:rsid w:val="007B2C01"/>
    <w:rsid w:val="007B4703"/>
    <w:rsid w:val="007B4B93"/>
    <w:rsid w:val="007C0CBD"/>
    <w:rsid w:val="007C4F58"/>
    <w:rsid w:val="007C6749"/>
    <w:rsid w:val="007C7D4A"/>
    <w:rsid w:val="007D0191"/>
    <w:rsid w:val="007D2CB5"/>
    <w:rsid w:val="007D4649"/>
    <w:rsid w:val="007D707C"/>
    <w:rsid w:val="007E03B4"/>
    <w:rsid w:val="007E0955"/>
    <w:rsid w:val="007E26EF"/>
    <w:rsid w:val="007E36E7"/>
    <w:rsid w:val="007E5943"/>
    <w:rsid w:val="007F2C08"/>
    <w:rsid w:val="007F7C69"/>
    <w:rsid w:val="0080212F"/>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41DC"/>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0913"/>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3E7"/>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1B0D"/>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2885"/>
    <w:rsid w:val="00D23210"/>
    <w:rsid w:val="00D26711"/>
    <w:rsid w:val="00D32402"/>
    <w:rsid w:val="00D33C94"/>
    <w:rsid w:val="00D35734"/>
    <w:rsid w:val="00D37494"/>
    <w:rsid w:val="00D37A51"/>
    <w:rsid w:val="00D409F8"/>
    <w:rsid w:val="00D41212"/>
    <w:rsid w:val="00D4640E"/>
    <w:rsid w:val="00D47255"/>
    <w:rsid w:val="00D47A4C"/>
    <w:rsid w:val="00D506C9"/>
    <w:rsid w:val="00D52E89"/>
    <w:rsid w:val="00D56FF1"/>
    <w:rsid w:val="00D57724"/>
    <w:rsid w:val="00D603B8"/>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852AC"/>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227"/>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6.png"/><Relationship Id="rId20" Type="http://schemas.microsoft.com/office/2018/08/relationships/commentsExtensible" Target="commentsExtensible.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http://imos.aodn.org.au/imos/" TargetMode="External"/><Relationship Id="rId19" Type="http://schemas.microsoft.com/office/2016/09/relationships/commentsIds" Target="commentsIds.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63792</Words>
  <Characters>363616</Characters>
  <Application>Microsoft Office Word</Application>
  <DocSecurity>0</DocSecurity>
  <Lines>3030</Lines>
  <Paragraphs>853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2021-04-16T03:04:00Z</dcterms:created>
  <dcterms:modified xsi:type="dcterms:W3CDTF">2021-04-16T03:04:00Z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id="mwSmsHt1"/&gt;&lt;style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