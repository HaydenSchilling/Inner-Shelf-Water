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B3851" w14:textId="4D752602" w:rsidR="00CD400A" w:rsidRPr="00F9268B" w:rsidRDefault="00371537" w:rsidP="0048670C">
      <w:pPr>
        <w:spacing w:after="0"/>
        <w:rPr>
          <w:rFonts w:cstheme="minorHAnsi"/>
          <w:szCs w:val="22"/>
        </w:rPr>
      </w:pPr>
      <w:r w:rsidRPr="00F9268B">
        <w:rPr>
          <w:rFonts w:cstheme="minorHAnsi"/>
          <w:szCs w:val="22"/>
        </w:rPr>
        <w:t>R</w:t>
      </w:r>
      <w:r w:rsidR="004C37A1" w:rsidRPr="00F9268B">
        <w:rPr>
          <w:rFonts w:cstheme="minorHAnsi"/>
          <w:szCs w:val="22"/>
        </w:rPr>
        <w:t xml:space="preserve">esponse to </w:t>
      </w:r>
      <w:r w:rsidR="00C2035C" w:rsidRPr="00F9268B">
        <w:rPr>
          <w:rFonts w:cstheme="minorHAnsi"/>
          <w:szCs w:val="22"/>
        </w:rPr>
        <w:t>R</w:t>
      </w:r>
      <w:r w:rsidR="004C37A1" w:rsidRPr="00F9268B">
        <w:rPr>
          <w:rFonts w:cstheme="minorHAnsi"/>
          <w:szCs w:val="22"/>
        </w:rPr>
        <w:t>eviewers</w:t>
      </w:r>
      <w:r w:rsidRPr="00F9268B">
        <w:rPr>
          <w:rFonts w:cstheme="minorHAnsi"/>
          <w:szCs w:val="22"/>
        </w:rPr>
        <w:t xml:space="preserve"> </w:t>
      </w:r>
      <w:r w:rsidRPr="00F9268B">
        <w:rPr>
          <w:rFonts w:cstheme="minorHAnsi"/>
          <w:b/>
          <w:bCs/>
          <w:szCs w:val="22"/>
        </w:rPr>
        <w:t>Schilling et al</w:t>
      </w:r>
    </w:p>
    <w:p w14:paraId="1E61A734" w14:textId="23584B63" w:rsidR="00371537" w:rsidRPr="00F9268B" w:rsidRDefault="00371537" w:rsidP="0048670C">
      <w:pPr>
        <w:spacing w:after="0"/>
        <w:rPr>
          <w:rFonts w:cstheme="minorHAnsi"/>
          <w:szCs w:val="22"/>
        </w:rPr>
      </w:pPr>
    </w:p>
    <w:p w14:paraId="25FC36C0" w14:textId="6DD84092" w:rsidR="00371537" w:rsidRPr="00F9268B" w:rsidRDefault="00371537" w:rsidP="00371537">
      <w:pPr>
        <w:rPr>
          <w:rFonts w:cstheme="minorHAnsi"/>
          <w:szCs w:val="22"/>
        </w:rPr>
      </w:pPr>
      <w:r w:rsidRPr="00F9268B">
        <w:rPr>
          <w:rFonts w:cstheme="minorHAnsi"/>
          <w:szCs w:val="22"/>
        </w:rPr>
        <w:t xml:space="preserve">Thank you for the opportunity to respond to the reviews. This response letter is formatted to give each editor/reviewer comment (numbered) followed by a response to each comment in </w:t>
      </w:r>
      <w:r w:rsidRPr="00F9268B">
        <w:rPr>
          <w:rFonts w:cstheme="minorHAnsi"/>
          <w:color w:val="002060"/>
          <w:szCs w:val="22"/>
        </w:rPr>
        <w:t xml:space="preserve">blue </w:t>
      </w:r>
      <w:r w:rsidRPr="00F9268B">
        <w:rPr>
          <w:rFonts w:cstheme="minorHAnsi"/>
          <w:szCs w:val="22"/>
        </w:rPr>
        <w:t>and quotes from the main text in</w:t>
      </w:r>
      <w:r w:rsidR="005B11DF" w:rsidRPr="00F9268B">
        <w:rPr>
          <w:rFonts w:cstheme="minorHAnsi"/>
          <w:szCs w:val="22"/>
        </w:rPr>
        <w:t xml:space="preserve"> </w:t>
      </w:r>
      <w:r w:rsidR="005B11DF" w:rsidRPr="00F9268B">
        <w:rPr>
          <w:rFonts w:cstheme="minorHAnsi"/>
          <w:i/>
          <w:iCs/>
          <w:color w:val="002060"/>
          <w:szCs w:val="22"/>
        </w:rPr>
        <w:t>blue</w:t>
      </w:r>
      <w:r w:rsidRPr="00F9268B">
        <w:rPr>
          <w:rFonts w:cstheme="minorHAnsi"/>
          <w:i/>
          <w:iCs/>
          <w:color w:val="002060"/>
          <w:szCs w:val="22"/>
        </w:rPr>
        <w:t xml:space="preserve"> italics</w:t>
      </w:r>
      <w:r w:rsidRPr="00F9268B">
        <w:rPr>
          <w:rFonts w:cstheme="minorHAnsi"/>
          <w:szCs w:val="22"/>
        </w:rPr>
        <w:t>.</w:t>
      </w:r>
    </w:p>
    <w:p w14:paraId="0D50D21C" w14:textId="70993809" w:rsidR="00371537" w:rsidRPr="00F9268B" w:rsidRDefault="00371537" w:rsidP="0048670C">
      <w:pPr>
        <w:spacing w:after="0"/>
        <w:rPr>
          <w:rFonts w:cstheme="minorHAnsi"/>
          <w:szCs w:val="22"/>
        </w:rPr>
      </w:pPr>
    </w:p>
    <w:p w14:paraId="5164BFE3" w14:textId="354A65B4" w:rsidR="004C37A1" w:rsidRPr="00F9268B" w:rsidRDefault="004C37A1" w:rsidP="0048670C">
      <w:pPr>
        <w:spacing w:after="0"/>
        <w:rPr>
          <w:rFonts w:cstheme="minorHAnsi"/>
          <w:b/>
          <w:bCs/>
          <w:szCs w:val="22"/>
          <w:u w:val="single"/>
        </w:rPr>
      </w:pPr>
      <w:commentRangeStart w:id="0"/>
      <w:r w:rsidRPr="00F9268B">
        <w:rPr>
          <w:rFonts w:cstheme="minorHAnsi"/>
          <w:b/>
          <w:bCs/>
          <w:szCs w:val="22"/>
          <w:u w:val="single"/>
        </w:rPr>
        <w:t>Reviewer 1:</w:t>
      </w:r>
      <w:commentRangeEnd w:id="0"/>
      <w:r w:rsidR="00CB7A7D">
        <w:rPr>
          <w:rStyle w:val="CommentReference"/>
        </w:rPr>
        <w:commentReference w:id="0"/>
      </w:r>
    </w:p>
    <w:p w14:paraId="7304C112" w14:textId="0E3393D2" w:rsidR="004C37A1" w:rsidRPr="00F9268B" w:rsidRDefault="00C212CF" w:rsidP="0048670C">
      <w:pPr>
        <w:pStyle w:val="PlainText"/>
        <w:rPr>
          <w:rFonts w:asciiTheme="minorHAnsi" w:hAnsiTheme="minorHAnsi" w:cstheme="minorHAnsi"/>
          <w:szCs w:val="22"/>
        </w:rPr>
      </w:pPr>
      <w:r w:rsidRPr="00F9268B">
        <w:rPr>
          <w:rFonts w:asciiTheme="minorHAnsi" w:hAnsiTheme="minorHAnsi" w:cstheme="minorHAnsi"/>
          <w:b/>
          <w:bCs/>
          <w:szCs w:val="22"/>
        </w:rPr>
        <w:t>Comment #1:</w:t>
      </w:r>
      <w:r w:rsidRPr="00F9268B">
        <w:rPr>
          <w:rFonts w:asciiTheme="minorHAnsi" w:hAnsiTheme="minorHAnsi" w:cstheme="minorHAnsi"/>
          <w:szCs w:val="22"/>
        </w:rPr>
        <w:t xml:space="preserve"> </w:t>
      </w:r>
      <w:r w:rsidR="004C37A1" w:rsidRPr="00F9268B">
        <w:rPr>
          <w:rFonts w:asciiTheme="minorHAnsi" w:hAnsiTheme="minorHAnsi" w:cstheme="minorHAnsi"/>
          <w:szCs w:val="22"/>
        </w:rPr>
        <w:t xml:space="preserve">Zooplankton play important roles in marine ecosystem. The observation of biological oceanography is far behind the physical and chemical oceanography due to the limitation of the observing technique of biological variables. The authors presented the high resolution vertically resolved profiles of the zooplankton biomass and size structure across four transects over a continental </w:t>
      </w:r>
      <w:proofErr w:type="gramStart"/>
      <w:r w:rsidR="004C37A1" w:rsidRPr="00F9268B">
        <w:rPr>
          <w:rFonts w:asciiTheme="minorHAnsi" w:hAnsiTheme="minorHAnsi" w:cstheme="minorHAnsi"/>
          <w:szCs w:val="22"/>
        </w:rPr>
        <w:t>shelf, and</w:t>
      </w:r>
      <w:proofErr w:type="gramEnd"/>
      <w:r w:rsidR="004C37A1" w:rsidRPr="00F9268B">
        <w:rPr>
          <w:rFonts w:asciiTheme="minorHAnsi" w:hAnsiTheme="minorHAnsi" w:cstheme="minorHAnsi"/>
          <w:szCs w:val="22"/>
        </w:rPr>
        <w:t xml:space="preserve"> discussed the relationship between zooplankton and relevant physical processes, which provided important information on the zooplankton characteristics on the eastern continental shelf of Australia and insights of the zooplankton pattern over the continental shelf. However, the single cruise, the lack of the simultaneous chemical oceanographic observation, the lack of zooplankton taxa and statistical analysis make the mechanism more descriptive.</w:t>
      </w:r>
    </w:p>
    <w:p w14:paraId="76046FC5" w14:textId="2FFA5E55" w:rsidR="00D36187" w:rsidRPr="00F9268B" w:rsidRDefault="0048670C" w:rsidP="00D36187">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371537" w:rsidRPr="00F9268B">
        <w:rPr>
          <w:rFonts w:asciiTheme="minorHAnsi" w:hAnsiTheme="minorHAnsi" w:cstheme="minorHAnsi"/>
          <w:b/>
          <w:bCs/>
          <w:szCs w:val="22"/>
        </w:rPr>
        <w:t xml:space="preserve"> </w:t>
      </w:r>
      <w:r w:rsidR="00D36187" w:rsidRPr="00F9268B">
        <w:rPr>
          <w:rFonts w:asciiTheme="minorHAnsi" w:hAnsiTheme="minorHAnsi" w:cstheme="minorHAnsi"/>
          <w:color w:val="002060"/>
          <w:szCs w:val="22"/>
        </w:rPr>
        <w:t xml:space="preserve">We appreciate the reviewer highlighting the importance of our study in describing the zooplankton characteristics over the eastern continental shelf of Australia and acknowledge that our study is largely descriptive. This descriptive nature is due to the sampling design of 4 transects which may bias any statistical analyses due to autocorrelation. Rather than calculate spurious statistics we prefer to present the observed patterns. Remarkably, the cross-shelf patterns we observe seems to reflect other coasts around the world (Figure </w:t>
      </w:r>
      <w:r w:rsidR="007605CF" w:rsidRPr="00F9268B">
        <w:rPr>
          <w:rFonts w:asciiTheme="minorHAnsi" w:hAnsiTheme="minorHAnsi" w:cstheme="minorHAnsi"/>
          <w:color w:val="002060"/>
          <w:szCs w:val="22"/>
        </w:rPr>
        <w:t>8</w:t>
      </w:r>
      <w:r w:rsidR="00D36187" w:rsidRPr="00F9268B">
        <w:rPr>
          <w:rFonts w:asciiTheme="minorHAnsi" w:hAnsiTheme="minorHAnsi" w:cstheme="minorHAnsi"/>
          <w:color w:val="002060"/>
          <w:szCs w:val="22"/>
        </w:rPr>
        <w:t xml:space="preserve">). </w:t>
      </w:r>
    </w:p>
    <w:p w14:paraId="2340C0DE" w14:textId="77777777" w:rsidR="00D36187" w:rsidRPr="00F9268B" w:rsidRDefault="00D36187" w:rsidP="00D36187">
      <w:pPr>
        <w:pStyle w:val="PlainText"/>
        <w:rPr>
          <w:rFonts w:asciiTheme="minorHAnsi" w:hAnsiTheme="minorHAnsi" w:cstheme="minorHAnsi"/>
          <w:color w:val="002060"/>
          <w:szCs w:val="22"/>
        </w:rPr>
      </w:pPr>
    </w:p>
    <w:p w14:paraId="0633D87F" w14:textId="0888D9F0" w:rsidR="00D36187" w:rsidRPr="00F9268B" w:rsidRDefault="00D36187" w:rsidP="00D36187">
      <w:pPr>
        <w:pStyle w:val="PlainText"/>
        <w:rPr>
          <w:rFonts w:asciiTheme="minorHAnsi" w:hAnsiTheme="minorHAnsi" w:cstheme="minorHAnsi"/>
          <w:color w:val="002060"/>
          <w:szCs w:val="22"/>
        </w:rPr>
      </w:pPr>
      <w:r w:rsidRPr="00F9268B">
        <w:rPr>
          <w:rFonts w:asciiTheme="minorHAnsi" w:hAnsiTheme="minorHAnsi" w:cstheme="minorHAnsi"/>
          <w:color w:val="002060"/>
          <w:szCs w:val="22"/>
        </w:rPr>
        <w:t>We have now incorporated more chemical oceanographic observations which we think provide more certainty in some of our findings and help to place the observations from our study in a broader seasonal context. The newly included chemical observations all provided in the supplementary material include cross shelf transects of Salinity, Nitrate,</w:t>
      </w:r>
      <w:r w:rsidR="00AD37AD" w:rsidRPr="00F9268B">
        <w:rPr>
          <w:rFonts w:asciiTheme="minorHAnsi" w:hAnsiTheme="minorHAnsi" w:cstheme="minorHAnsi"/>
          <w:color w:val="002060"/>
          <w:szCs w:val="22"/>
        </w:rPr>
        <w:t xml:space="preserve"> Silicate,</w:t>
      </w:r>
      <w:r w:rsidRPr="00F9268B">
        <w:rPr>
          <w:rFonts w:asciiTheme="minorHAnsi" w:hAnsiTheme="minorHAnsi" w:cstheme="minorHAnsi"/>
          <w:color w:val="002060"/>
          <w:szCs w:val="22"/>
        </w:rPr>
        <w:t xml:space="preserve"> Oxygen and Chlorophyll </w:t>
      </w:r>
      <w:proofErr w:type="spellStart"/>
      <w:r w:rsidRPr="00F9268B">
        <w:rPr>
          <w:rFonts w:asciiTheme="minorHAnsi" w:hAnsiTheme="minorHAnsi" w:cstheme="minorHAnsi"/>
          <w:i/>
          <w:iCs/>
          <w:color w:val="002060"/>
          <w:szCs w:val="22"/>
        </w:rPr>
        <w:t>a</w:t>
      </w:r>
      <w:proofErr w:type="spellEnd"/>
      <w:r w:rsidRPr="00F9268B">
        <w:rPr>
          <w:rFonts w:asciiTheme="minorHAnsi" w:hAnsiTheme="minorHAnsi" w:cstheme="minorHAnsi"/>
          <w:color w:val="002060"/>
          <w:szCs w:val="22"/>
        </w:rPr>
        <w:t xml:space="preserve"> all overlaid with temperature contours for comparison (Supplemental Figures </w:t>
      </w:r>
      <w:r w:rsidR="00AD37AD" w:rsidRPr="00F9268B">
        <w:rPr>
          <w:rFonts w:asciiTheme="minorHAnsi" w:hAnsiTheme="minorHAnsi" w:cstheme="minorHAnsi"/>
          <w:color w:val="002060"/>
          <w:szCs w:val="22"/>
        </w:rPr>
        <w:t>9, 10,</w:t>
      </w:r>
      <w:r w:rsidRPr="00F9268B">
        <w:rPr>
          <w:rFonts w:asciiTheme="minorHAnsi" w:hAnsiTheme="minorHAnsi" w:cstheme="minorHAnsi"/>
          <w:color w:val="002060"/>
          <w:szCs w:val="22"/>
        </w:rPr>
        <w:t xml:space="preserve"> </w:t>
      </w:r>
      <w:r w:rsidR="00AD37AD" w:rsidRPr="00F9268B">
        <w:rPr>
          <w:rFonts w:asciiTheme="minorHAnsi" w:hAnsiTheme="minorHAnsi" w:cstheme="minorHAnsi"/>
          <w:color w:val="002060"/>
          <w:szCs w:val="22"/>
        </w:rPr>
        <w:t>11, 12,13</w:t>
      </w:r>
      <w:r w:rsidRPr="00F9268B">
        <w:rPr>
          <w:rFonts w:asciiTheme="minorHAnsi" w:hAnsiTheme="minorHAnsi" w:cstheme="minorHAnsi"/>
          <w:color w:val="002060"/>
          <w:szCs w:val="22"/>
        </w:rPr>
        <w:t>).</w:t>
      </w:r>
      <w:ins w:id="1" w:author="Jason Everett" w:date="2021-05-13T15:48:00Z">
        <w:r w:rsidR="00CB7A7D">
          <w:rPr>
            <w:rFonts w:asciiTheme="minorHAnsi" w:hAnsiTheme="minorHAnsi" w:cstheme="minorHAnsi"/>
            <w:color w:val="002060"/>
            <w:szCs w:val="22"/>
          </w:rPr>
          <w:t xml:space="preserve"> </w:t>
        </w:r>
        <w:commentRangeStart w:id="2"/>
        <w:proofErr w:type="gramStart"/>
        <w:r w:rsidR="00CB7A7D">
          <w:rPr>
            <w:rFonts w:asciiTheme="minorHAnsi" w:hAnsiTheme="minorHAnsi" w:cstheme="minorHAnsi"/>
            <w:color w:val="002060"/>
            <w:szCs w:val="22"/>
          </w:rPr>
          <w:t>Unfortunately</w:t>
        </w:r>
      </w:ins>
      <w:commentRangeEnd w:id="2"/>
      <w:proofErr w:type="gramEnd"/>
      <w:ins w:id="3" w:author="Jason Everett" w:date="2021-05-13T15:51:00Z">
        <w:r w:rsidR="008E3E3F">
          <w:rPr>
            <w:rStyle w:val="CommentReference"/>
            <w:rFonts w:asciiTheme="minorHAnsi" w:hAnsiTheme="minorHAnsi" w:cstheme="minorBidi"/>
          </w:rPr>
          <w:commentReference w:id="2"/>
        </w:r>
      </w:ins>
      <w:ins w:id="4" w:author="Jason Everett" w:date="2021-05-13T15:49:00Z">
        <w:r w:rsidR="00CB7A7D">
          <w:rPr>
            <w:rFonts w:asciiTheme="minorHAnsi" w:hAnsiTheme="minorHAnsi" w:cstheme="minorHAnsi"/>
            <w:color w:val="002060"/>
            <w:szCs w:val="22"/>
          </w:rPr>
          <w:t>,</w:t>
        </w:r>
      </w:ins>
      <w:ins w:id="5" w:author="Jason Everett" w:date="2021-05-13T15:48:00Z">
        <w:r w:rsidR="00CB7A7D">
          <w:rPr>
            <w:rFonts w:asciiTheme="minorHAnsi" w:hAnsiTheme="minorHAnsi" w:cstheme="minorHAnsi"/>
            <w:color w:val="002060"/>
            <w:szCs w:val="22"/>
          </w:rPr>
          <w:t xml:space="preserve"> zooplankton samples were not able to be collected on this voyage for l</w:t>
        </w:r>
      </w:ins>
      <w:ins w:id="6" w:author="Jason Everett" w:date="2021-05-13T15:49:00Z">
        <w:r w:rsidR="00CB7A7D">
          <w:rPr>
            <w:rFonts w:asciiTheme="minorHAnsi" w:hAnsiTheme="minorHAnsi" w:cstheme="minorHAnsi"/>
            <w:color w:val="002060"/>
            <w:szCs w:val="22"/>
          </w:rPr>
          <w:t xml:space="preserve">ogistical reasons. We agree that taxonomic information would add further value, </w:t>
        </w:r>
        <w:r w:rsidR="00D15CC4">
          <w:rPr>
            <w:rFonts w:asciiTheme="minorHAnsi" w:hAnsiTheme="minorHAnsi" w:cstheme="minorHAnsi"/>
            <w:color w:val="002060"/>
            <w:szCs w:val="22"/>
          </w:rPr>
          <w:t xml:space="preserve">but </w:t>
        </w:r>
      </w:ins>
      <w:ins w:id="7" w:author="Jason Everett" w:date="2021-05-13T15:50:00Z">
        <w:r w:rsidR="00D15CC4">
          <w:rPr>
            <w:rFonts w:asciiTheme="minorHAnsi" w:hAnsiTheme="minorHAnsi" w:cstheme="minorHAnsi"/>
            <w:color w:val="002060"/>
            <w:szCs w:val="22"/>
          </w:rPr>
          <w:t>the biomass, abundance and size-distribution information we present nonetheless provides important information about energy transfer within the planktonic ecosystem.</w:t>
        </w:r>
      </w:ins>
    </w:p>
    <w:p w14:paraId="186FD2BE" w14:textId="0E053D6E" w:rsidR="004C37A1" w:rsidRPr="00F9268B" w:rsidRDefault="004C37A1" w:rsidP="00D36187">
      <w:pPr>
        <w:pStyle w:val="PlainText"/>
        <w:rPr>
          <w:rFonts w:asciiTheme="minorHAnsi" w:hAnsiTheme="minorHAnsi" w:cstheme="minorHAnsi"/>
          <w:szCs w:val="22"/>
        </w:rPr>
      </w:pPr>
    </w:p>
    <w:p w14:paraId="14F4789A" w14:textId="41475450" w:rsidR="004C37A1" w:rsidRPr="00F9268B" w:rsidRDefault="00C212CF" w:rsidP="0048670C">
      <w:pPr>
        <w:pStyle w:val="PlainText"/>
        <w:rPr>
          <w:rFonts w:asciiTheme="minorHAnsi" w:hAnsiTheme="minorHAnsi" w:cstheme="minorHAnsi"/>
          <w:szCs w:val="22"/>
        </w:rPr>
      </w:pPr>
      <w:r w:rsidRPr="00F9268B">
        <w:rPr>
          <w:rFonts w:asciiTheme="minorHAnsi" w:hAnsiTheme="minorHAnsi" w:cstheme="minorHAnsi"/>
          <w:b/>
          <w:bCs/>
          <w:szCs w:val="22"/>
        </w:rPr>
        <w:t>Comment #2:</w:t>
      </w:r>
      <w:r w:rsidRPr="00F9268B">
        <w:rPr>
          <w:rFonts w:asciiTheme="minorHAnsi" w:hAnsiTheme="minorHAnsi" w:cstheme="minorHAnsi"/>
          <w:szCs w:val="22"/>
        </w:rPr>
        <w:t xml:space="preserve"> </w:t>
      </w:r>
      <w:r w:rsidR="004C37A1" w:rsidRPr="00F9268B">
        <w:rPr>
          <w:rFonts w:asciiTheme="minorHAnsi" w:hAnsiTheme="minorHAnsi" w:cstheme="minorHAnsi"/>
          <w:szCs w:val="22"/>
        </w:rPr>
        <w:t>1)</w:t>
      </w:r>
      <w:r w:rsidR="0022086C" w:rsidRPr="00F9268B">
        <w:rPr>
          <w:rFonts w:asciiTheme="minorHAnsi" w:hAnsiTheme="minorHAnsi" w:cstheme="minorHAnsi"/>
          <w:szCs w:val="22"/>
        </w:rPr>
        <w:t xml:space="preserve"> </w:t>
      </w:r>
      <w:r w:rsidR="004C37A1" w:rsidRPr="00F9268B">
        <w:rPr>
          <w:rFonts w:asciiTheme="minorHAnsi" w:hAnsiTheme="minorHAnsi" w:cstheme="minorHAnsi"/>
          <w:szCs w:val="22"/>
        </w:rPr>
        <w:t>Zooplankton biomass is highest inshore, which declines with increasing distance from shore and with increasing depth in the water column. This is true for most continental shelves or transects from the coast to the open ocean according to the published work. One purpose is to relate the observations to previous research to propose a general concept of zooplankton size-structure on continental shelves globally. The continental shelf is different globally, if there is a globally general pattern, does that mean that the influence of the western boundary current is not the key process affecting the zooplankton community structure? Maybe different inherent mechanisms can be classified based on different locations, not necessarily one general concept globally.</w:t>
      </w:r>
    </w:p>
    <w:p w14:paraId="6D80E4DE" w14:textId="1731FD45" w:rsidR="00D36187" w:rsidRPr="00F9268B" w:rsidRDefault="0048670C" w:rsidP="00D36187">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E14F40" w:rsidRPr="00F9268B">
        <w:rPr>
          <w:rFonts w:asciiTheme="minorHAnsi" w:hAnsiTheme="minorHAnsi" w:cstheme="minorHAnsi"/>
          <w:b/>
          <w:bCs/>
          <w:szCs w:val="22"/>
        </w:rPr>
        <w:t xml:space="preserve"> </w:t>
      </w:r>
      <w:r w:rsidR="00D36187" w:rsidRPr="00F9268B">
        <w:rPr>
          <w:rFonts w:asciiTheme="minorHAnsi" w:hAnsiTheme="minorHAnsi" w:cstheme="minorHAnsi"/>
          <w:color w:val="002060"/>
          <w:szCs w:val="22"/>
        </w:rPr>
        <w:t xml:space="preserve">The common fundamental process that unites all studies is the nutrient enrichment that occurs in all near-coastal waters, due to many different upwelling processes (coastal winds, reverse Ekman, or topographic effects) and estuarine processes and run-off from land. Therefore, western boundary currents do have a major influence on coastal </w:t>
      </w:r>
      <w:proofErr w:type="gramStart"/>
      <w:r w:rsidR="00D36187" w:rsidRPr="00F9268B">
        <w:rPr>
          <w:rFonts w:asciiTheme="minorHAnsi" w:hAnsiTheme="minorHAnsi" w:cstheme="minorHAnsi"/>
          <w:color w:val="002060"/>
          <w:szCs w:val="22"/>
        </w:rPr>
        <w:t>enrichment, but</w:t>
      </w:r>
      <w:proofErr w:type="gramEnd"/>
      <w:r w:rsidR="00D36187" w:rsidRPr="00F9268B">
        <w:rPr>
          <w:rFonts w:asciiTheme="minorHAnsi" w:hAnsiTheme="minorHAnsi" w:cstheme="minorHAnsi"/>
          <w:color w:val="002060"/>
          <w:szCs w:val="22"/>
        </w:rPr>
        <w:t xml:space="preserve"> are not the only cause. This drives the ubiquitous “green-ribbon” (Lucas et al. 2011) in chlorophyll-a observed along most coasts world-wide, and our study together with related work establishes a general pattern in zooplankton size and abundance.</w:t>
      </w:r>
      <w:r w:rsidR="007605CF" w:rsidRPr="00F9268B">
        <w:rPr>
          <w:rFonts w:asciiTheme="minorHAnsi" w:hAnsiTheme="minorHAnsi" w:cstheme="minorHAnsi"/>
          <w:color w:val="002060"/>
          <w:szCs w:val="22"/>
        </w:rPr>
        <w:t xml:space="preserve"> We have now made a point in the discussion of how the general patterns in </w:t>
      </w:r>
      <w:r w:rsidR="007605CF" w:rsidRPr="00F9268B">
        <w:rPr>
          <w:rFonts w:asciiTheme="minorHAnsi" w:hAnsiTheme="minorHAnsi" w:cstheme="minorHAnsi"/>
          <w:color w:val="002060"/>
          <w:szCs w:val="22"/>
        </w:rPr>
        <w:lastRenderedPageBreak/>
        <w:t>zooplankton are likely due to coastal nutrient enrichment which can be caused by both western boundary current among other causes. The discussion now states:</w:t>
      </w:r>
    </w:p>
    <w:p w14:paraId="73CE0D77" w14:textId="6EF8EDFF" w:rsidR="007605CF" w:rsidRPr="00F9268B" w:rsidRDefault="007605CF" w:rsidP="00D36187">
      <w:pPr>
        <w:pStyle w:val="PlainText"/>
        <w:rPr>
          <w:rFonts w:asciiTheme="minorHAnsi" w:hAnsiTheme="minorHAnsi" w:cstheme="minorHAnsi"/>
          <w:i/>
          <w:iCs/>
          <w:szCs w:val="22"/>
        </w:rPr>
      </w:pPr>
      <w:r w:rsidRPr="00F9268B">
        <w:rPr>
          <w:rFonts w:asciiTheme="minorHAnsi" w:hAnsiTheme="minorHAnsi" w:cstheme="minorHAnsi"/>
          <w:i/>
          <w:iCs/>
          <w:color w:val="002060"/>
          <w:szCs w:val="22"/>
        </w:rPr>
        <w:t>“</w:t>
      </w:r>
      <w:r w:rsidR="00E6165D" w:rsidRPr="00F9268B">
        <w:rPr>
          <w:rFonts w:asciiTheme="minorHAnsi" w:hAnsiTheme="minorHAnsi" w:cstheme="minorHAnsi"/>
          <w:i/>
          <w:iCs/>
          <w:color w:val="002060"/>
          <w:szCs w:val="22"/>
        </w:rPr>
        <w:t>These horizontal trends in the particulate (zooplankton) size-structure are consistent with the patterns in size-structure across other continental shelves and likely are an outcome of nutrient enrichment which tends to occur on continental shelves. This enrich can come from a variety of sources including cross-shelf flows and sporadic upwelling processes driven by ocean currents and coastal winds (Roughan and Middleton, 2002; Malan et al., 2020), estuarine process (Morris et al., 1995) or run-off from land (</w:t>
      </w:r>
      <w:proofErr w:type="spellStart"/>
      <w:r w:rsidR="00E6165D" w:rsidRPr="00F9268B">
        <w:rPr>
          <w:rFonts w:asciiTheme="minorHAnsi" w:hAnsiTheme="minorHAnsi" w:cstheme="minorHAnsi"/>
          <w:i/>
          <w:iCs/>
          <w:color w:val="002060"/>
          <w:szCs w:val="22"/>
        </w:rPr>
        <w:t>Correll</w:t>
      </w:r>
      <w:proofErr w:type="spellEnd"/>
      <w:r w:rsidR="00E6165D" w:rsidRPr="00F9268B">
        <w:rPr>
          <w:rFonts w:asciiTheme="minorHAnsi" w:hAnsiTheme="minorHAnsi" w:cstheme="minorHAnsi"/>
          <w:i/>
          <w:iCs/>
          <w:color w:val="002060"/>
          <w:szCs w:val="22"/>
        </w:rPr>
        <w:t xml:space="preserve"> et al., 1992).”</w:t>
      </w:r>
    </w:p>
    <w:p w14:paraId="64C4D088" w14:textId="2042484D" w:rsidR="00D36187" w:rsidRPr="00F9268B" w:rsidRDefault="00D36187" w:rsidP="0048670C">
      <w:pPr>
        <w:pStyle w:val="PlainText"/>
        <w:rPr>
          <w:rFonts w:asciiTheme="minorHAnsi" w:hAnsiTheme="minorHAnsi" w:cstheme="minorHAnsi"/>
          <w:b/>
          <w:bCs/>
          <w:szCs w:val="22"/>
        </w:rPr>
      </w:pPr>
    </w:p>
    <w:p w14:paraId="29DC7689" w14:textId="383ED7C7" w:rsidR="0097727A" w:rsidRPr="00F9268B" w:rsidRDefault="0097727A"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We have also added some discussion about how the cross-shelf gradients (produced as discussed above) are a key component of the observed zooplankton dynamics:</w:t>
      </w:r>
    </w:p>
    <w:p w14:paraId="2F96C7F9" w14:textId="5D2C94AE" w:rsidR="0097727A" w:rsidRPr="00F9268B" w:rsidRDefault="0097727A"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“Despite different regional dynamics, cross-shelf and vertical gradients in water-masses, here driven by the EAC and uplift, seem to be the dominant factor for the patterns observed at various locations worldwide.”</w:t>
      </w:r>
    </w:p>
    <w:p w14:paraId="01C35A8E" w14:textId="77777777" w:rsidR="004C37A1" w:rsidRPr="00F9268B" w:rsidRDefault="004C37A1" w:rsidP="0048670C">
      <w:pPr>
        <w:pStyle w:val="PlainText"/>
        <w:rPr>
          <w:rFonts w:asciiTheme="minorHAnsi" w:hAnsiTheme="minorHAnsi" w:cstheme="minorHAnsi"/>
          <w:szCs w:val="22"/>
        </w:rPr>
      </w:pPr>
    </w:p>
    <w:p w14:paraId="3E75AC50" w14:textId="37ED0DE0" w:rsidR="004C37A1" w:rsidRPr="00F9268B" w:rsidRDefault="00C212CF" w:rsidP="0048670C">
      <w:pPr>
        <w:pStyle w:val="PlainText"/>
        <w:rPr>
          <w:rFonts w:asciiTheme="minorHAnsi" w:hAnsiTheme="minorHAnsi" w:cstheme="minorHAnsi"/>
          <w:szCs w:val="22"/>
        </w:rPr>
      </w:pPr>
      <w:r w:rsidRPr="00F9268B">
        <w:rPr>
          <w:rFonts w:asciiTheme="minorHAnsi" w:hAnsiTheme="minorHAnsi" w:cstheme="minorHAnsi"/>
          <w:b/>
          <w:bCs/>
          <w:szCs w:val="22"/>
        </w:rPr>
        <w:t>Comment #3:</w:t>
      </w:r>
      <w:r w:rsidRPr="00F9268B">
        <w:rPr>
          <w:rFonts w:asciiTheme="minorHAnsi" w:hAnsiTheme="minorHAnsi" w:cstheme="minorHAnsi"/>
          <w:szCs w:val="22"/>
        </w:rPr>
        <w:t xml:space="preserve"> </w:t>
      </w:r>
      <w:r w:rsidR="004C37A1" w:rsidRPr="00F9268B">
        <w:rPr>
          <w:rFonts w:asciiTheme="minorHAnsi" w:hAnsiTheme="minorHAnsi" w:cstheme="minorHAnsi"/>
          <w:szCs w:val="22"/>
        </w:rPr>
        <w:t>2)</w:t>
      </w:r>
      <w:r w:rsidR="0022086C" w:rsidRPr="00F9268B">
        <w:rPr>
          <w:rFonts w:asciiTheme="minorHAnsi" w:hAnsiTheme="minorHAnsi" w:cstheme="minorHAnsi"/>
          <w:szCs w:val="22"/>
        </w:rPr>
        <w:t xml:space="preserve"> </w:t>
      </w:r>
      <w:r w:rsidR="004C37A1" w:rsidRPr="00F9268B">
        <w:rPr>
          <w:rFonts w:asciiTheme="minorHAnsi" w:hAnsiTheme="minorHAnsi" w:cstheme="minorHAnsi"/>
          <w:szCs w:val="22"/>
        </w:rPr>
        <w:t>According to the previous research, the change of the vertical patterns of the zooplankton size related to the depth of the target area. For example, the zooplankton became larger with increasing depth (&gt;100 m) in some areas. The depth of this research is about 100 meters or less, I think the authors should clarify that in the range of 0-100m, the size become smaller with the increasing depth.</w:t>
      </w:r>
    </w:p>
    <w:p w14:paraId="5F577E63" w14:textId="4B93BC6A"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22086C" w:rsidRPr="00F9268B">
        <w:rPr>
          <w:rFonts w:asciiTheme="minorHAnsi" w:hAnsiTheme="minorHAnsi" w:cstheme="minorHAnsi"/>
          <w:b/>
          <w:bCs/>
          <w:szCs w:val="22"/>
        </w:rPr>
        <w:t xml:space="preserve"> </w:t>
      </w:r>
      <w:r w:rsidR="0022086C" w:rsidRPr="00F9268B">
        <w:rPr>
          <w:rFonts w:asciiTheme="minorHAnsi" w:hAnsiTheme="minorHAnsi" w:cstheme="minorHAnsi"/>
          <w:color w:val="002060"/>
          <w:szCs w:val="22"/>
        </w:rPr>
        <w:t>We have now clarified this point in the abstract, results and discussion.</w:t>
      </w:r>
      <w:r w:rsidR="00D36187" w:rsidRPr="00F9268B">
        <w:rPr>
          <w:rFonts w:asciiTheme="minorHAnsi" w:hAnsiTheme="minorHAnsi" w:cstheme="minorHAnsi"/>
          <w:color w:val="002060"/>
          <w:szCs w:val="22"/>
        </w:rPr>
        <w:t xml:space="preserve"> </w:t>
      </w:r>
      <w:r w:rsidR="00A554F3" w:rsidRPr="00F9268B">
        <w:rPr>
          <w:rFonts w:asciiTheme="minorHAnsi" w:hAnsiTheme="minorHAnsi" w:cstheme="minorHAnsi"/>
          <w:color w:val="002060"/>
          <w:szCs w:val="22"/>
        </w:rPr>
        <w:t>For example</w:t>
      </w:r>
      <w:ins w:id="8" w:author="Jason Everett" w:date="2021-05-13T15:53:00Z">
        <w:r w:rsidR="008E3E3F">
          <w:rPr>
            <w:rFonts w:asciiTheme="minorHAnsi" w:hAnsiTheme="minorHAnsi" w:cstheme="minorHAnsi"/>
            <w:color w:val="002060"/>
            <w:szCs w:val="22"/>
          </w:rPr>
          <w:t>,</w:t>
        </w:r>
      </w:ins>
      <w:r w:rsidR="00A554F3" w:rsidRPr="00F9268B">
        <w:rPr>
          <w:rFonts w:asciiTheme="minorHAnsi" w:hAnsiTheme="minorHAnsi" w:cstheme="minorHAnsi"/>
          <w:color w:val="002060"/>
          <w:szCs w:val="22"/>
        </w:rPr>
        <w:t xml:space="preserve"> the abstract now states: </w:t>
      </w:r>
    </w:p>
    <w:p w14:paraId="19B26F1A" w14:textId="055AAA01" w:rsidR="00A554F3" w:rsidRPr="00F9268B" w:rsidRDefault="00A554F3"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“Particulate (zooplankton) biomass was highest inshore, declining with increasing distance from shore and with increasing depth in the top 100m of the water column.”</w:t>
      </w:r>
    </w:p>
    <w:p w14:paraId="0C39BC7A" w14:textId="35906EDF" w:rsidR="0022086C" w:rsidRPr="00F9268B" w:rsidRDefault="0022086C" w:rsidP="0048670C">
      <w:pPr>
        <w:pStyle w:val="PlainText"/>
        <w:rPr>
          <w:rFonts w:asciiTheme="minorHAnsi" w:hAnsiTheme="minorHAnsi" w:cstheme="minorHAnsi"/>
          <w:szCs w:val="22"/>
        </w:rPr>
      </w:pPr>
    </w:p>
    <w:p w14:paraId="44B5F9BF" w14:textId="77777777" w:rsidR="00C212CF" w:rsidRPr="00F9268B" w:rsidRDefault="00C212CF" w:rsidP="0048670C">
      <w:pPr>
        <w:pStyle w:val="PlainText"/>
        <w:rPr>
          <w:rFonts w:asciiTheme="minorHAnsi" w:hAnsiTheme="minorHAnsi" w:cstheme="minorHAnsi"/>
          <w:szCs w:val="22"/>
        </w:rPr>
      </w:pPr>
    </w:p>
    <w:p w14:paraId="436051C8" w14:textId="7EA8B6D8" w:rsidR="004C37A1" w:rsidRPr="00F9268B" w:rsidRDefault="00C212CF" w:rsidP="0048670C">
      <w:pPr>
        <w:pStyle w:val="PlainText"/>
        <w:rPr>
          <w:rFonts w:asciiTheme="minorHAnsi" w:hAnsiTheme="minorHAnsi" w:cstheme="minorHAnsi"/>
          <w:szCs w:val="22"/>
        </w:rPr>
      </w:pPr>
      <w:r w:rsidRPr="00F9268B">
        <w:rPr>
          <w:rFonts w:asciiTheme="minorHAnsi" w:hAnsiTheme="minorHAnsi" w:cstheme="minorHAnsi"/>
          <w:b/>
          <w:bCs/>
          <w:szCs w:val="22"/>
        </w:rPr>
        <w:t>Comment #4:</w:t>
      </w:r>
      <w:r w:rsidRPr="00F9268B">
        <w:rPr>
          <w:rFonts w:asciiTheme="minorHAnsi" w:hAnsiTheme="minorHAnsi" w:cstheme="minorHAnsi"/>
          <w:szCs w:val="22"/>
        </w:rPr>
        <w:t xml:space="preserve"> </w:t>
      </w:r>
      <w:r w:rsidR="004C37A1" w:rsidRPr="00F9268B">
        <w:rPr>
          <w:rFonts w:asciiTheme="minorHAnsi" w:hAnsiTheme="minorHAnsi" w:cstheme="minorHAnsi"/>
          <w:szCs w:val="22"/>
        </w:rPr>
        <w:t>3)</w:t>
      </w:r>
      <w:r w:rsidR="0022086C" w:rsidRPr="00F9268B">
        <w:rPr>
          <w:rFonts w:asciiTheme="minorHAnsi" w:hAnsiTheme="minorHAnsi" w:cstheme="minorHAnsi"/>
          <w:szCs w:val="22"/>
        </w:rPr>
        <w:t xml:space="preserve"> </w:t>
      </w:r>
      <w:bookmarkStart w:id="9" w:name="_Hlk68875938"/>
      <w:r w:rsidR="004C37A1" w:rsidRPr="00F9268B">
        <w:rPr>
          <w:rFonts w:asciiTheme="minorHAnsi" w:hAnsiTheme="minorHAnsi" w:cstheme="minorHAnsi"/>
          <w:szCs w:val="22"/>
        </w:rPr>
        <w:t xml:space="preserve">The survey was conducted in one week. Considering that one purpose of this work is to </w:t>
      </w:r>
      <w:commentRangeStart w:id="10"/>
      <w:r w:rsidR="004C37A1" w:rsidRPr="00F9268B">
        <w:rPr>
          <w:rFonts w:asciiTheme="minorHAnsi" w:hAnsiTheme="minorHAnsi" w:cstheme="minorHAnsi"/>
          <w:szCs w:val="22"/>
        </w:rPr>
        <w:t>find a general concept</w:t>
      </w:r>
      <w:commentRangeEnd w:id="10"/>
      <w:r w:rsidR="00966C81">
        <w:rPr>
          <w:rStyle w:val="CommentReference"/>
          <w:rFonts w:asciiTheme="minorHAnsi" w:hAnsiTheme="minorHAnsi" w:cstheme="minorBidi"/>
        </w:rPr>
        <w:commentReference w:id="10"/>
      </w:r>
      <w:r w:rsidR="004C37A1" w:rsidRPr="00F9268B">
        <w:rPr>
          <w:rFonts w:asciiTheme="minorHAnsi" w:hAnsiTheme="minorHAnsi" w:cstheme="minorHAnsi"/>
          <w:szCs w:val="22"/>
        </w:rPr>
        <w:t xml:space="preserve">, </w:t>
      </w:r>
      <w:bookmarkStart w:id="11" w:name="_Hlk68867487"/>
      <w:r w:rsidR="004C37A1" w:rsidRPr="00F9268B">
        <w:rPr>
          <w:rFonts w:asciiTheme="minorHAnsi" w:hAnsiTheme="minorHAnsi" w:cstheme="minorHAnsi"/>
          <w:szCs w:val="22"/>
        </w:rPr>
        <w:t xml:space="preserve">are there any </w:t>
      </w:r>
      <w:proofErr w:type="gramStart"/>
      <w:r w:rsidR="004C37A1" w:rsidRPr="00F9268B">
        <w:rPr>
          <w:rFonts w:asciiTheme="minorHAnsi" w:hAnsiTheme="minorHAnsi" w:cstheme="minorHAnsi"/>
          <w:szCs w:val="22"/>
        </w:rPr>
        <w:t>evidences</w:t>
      </w:r>
      <w:proofErr w:type="gramEnd"/>
      <w:r w:rsidR="004C37A1" w:rsidRPr="00F9268B">
        <w:rPr>
          <w:rFonts w:asciiTheme="minorHAnsi" w:hAnsiTheme="minorHAnsi" w:cstheme="minorHAnsi"/>
          <w:szCs w:val="22"/>
        </w:rPr>
        <w:t xml:space="preserve"> that can prove that the seasonal change is not dramatic in this area?</w:t>
      </w:r>
      <w:bookmarkEnd w:id="11"/>
    </w:p>
    <w:bookmarkEnd w:id="9"/>
    <w:p w14:paraId="1554DBF9" w14:textId="7E15A6B3" w:rsidR="00AC2719" w:rsidRPr="00F9268B" w:rsidRDefault="0048670C" w:rsidP="00D36187">
      <w:pPr>
        <w:pStyle w:val="PlainText"/>
        <w:rPr>
          <w:rFonts w:asciiTheme="minorHAnsi" w:hAnsiTheme="minorHAnsi" w:cstheme="minorHAnsi"/>
          <w:bCs/>
          <w:color w:val="002060"/>
          <w:szCs w:val="22"/>
        </w:rPr>
      </w:pPr>
      <w:r w:rsidRPr="00F9268B">
        <w:rPr>
          <w:rFonts w:asciiTheme="minorHAnsi" w:hAnsiTheme="minorHAnsi" w:cstheme="minorHAnsi"/>
          <w:b/>
          <w:bCs/>
          <w:szCs w:val="22"/>
        </w:rPr>
        <w:t>Response:</w:t>
      </w:r>
      <w:r w:rsidR="00E14F40" w:rsidRPr="00F9268B">
        <w:rPr>
          <w:rFonts w:asciiTheme="minorHAnsi" w:hAnsiTheme="minorHAnsi" w:cstheme="minorHAnsi"/>
          <w:b/>
          <w:bCs/>
          <w:szCs w:val="22"/>
        </w:rPr>
        <w:t xml:space="preserve"> </w:t>
      </w:r>
      <w:ins w:id="12" w:author="Jason Everett" w:date="2021-05-13T15:54:00Z">
        <w:r w:rsidR="002A294F">
          <w:rPr>
            <w:rFonts w:asciiTheme="minorHAnsi" w:hAnsiTheme="minorHAnsi" w:cstheme="minorHAnsi"/>
            <w:bCs/>
            <w:color w:val="002060"/>
            <w:szCs w:val="22"/>
          </w:rPr>
          <w:t>T</w:t>
        </w:r>
      </w:ins>
      <w:del w:id="13" w:author="Jason Everett" w:date="2021-05-13T15:54:00Z">
        <w:r w:rsidR="00D36187" w:rsidRPr="00F9268B" w:rsidDel="002A294F">
          <w:rPr>
            <w:rFonts w:asciiTheme="minorHAnsi" w:hAnsiTheme="minorHAnsi" w:cstheme="minorHAnsi"/>
            <w:bCs/>
            <w:color w:val="002060"/>
            <w:szCs w:val="22"/>
          </w:rPr>
          <w:delText>In fact t</w:delText>
        </w:r>
      </w:del>
      <w:r w:rsidR="00D36187" w:rsidRPr="00F9268B">
        <w:rPr>
          <w:rFonts w:asciiTheme="minorHAnsi" w:hAnsiTheme="minorHAnsi" w:cstheme="minorHAnsi"/>
          <w:bCs/>
          <w:color w:val="002060"/>
          <w:szCs w:val="22"/>
        </w:rPr>
        <w:t xml:space="preserve">here are substantial seasonal changes in the strength of the East Australian Current (faster in spring and summer, Fig. </w:t>
      </w:r>
      <w:r w:rsidR="00A40206" w:rsidRPr="00F9268B">
        <w:rPr>
          <w:rFonts w:asciiTheme="minorHAnsi" w:hAnsiTheme="minorHAnsi" w:cstheme="minorHAnsi"/>
          <w:bCs/>
          <w:color w:val="002060"/>
          <w:szCs w:val="22"/>
        </w:rPr>
        <w:t>2</w:t>
      </w:r>
      <w:r w:rsidR="00D36187" w:rsidRPr="00F9268B">
        <w:rPr>
          <w:rFonts w:asciiTheme="minorHAnsi" w:hAnsiTheme="minorHAnsi" w:cstheme="minorHAnsi"/>
          <w:bCs/>
          <w:color w:val="002060"/>
          <w:szCs w:val="22"/>
        </w:rPr>
        <w:t>), and therefore in the frequency of upwelling (strongest in spring,</w:t>
      </w:r>
      <w:r w:rsidR="00AC2719" w:rsidRPr="00F9268B">
        <w:rPr>
          <w:rFonts w:asciiTheme="minorHAnsi" w:hAnsiTheme="minorHAnsi" w:cstheme="minorHAnsi"/>
          <w:bCs/>
          <w:color w:val="002060"/>
          <w:szCs w:val="22"/>
        </w:rPr>
        <w:t xml:space="preserve"> Rossi </w:t>
      </w:r>
      <w:r w:rsidR="00AC2719" w:rsidRPr="00F9268B">
        <w:rPr>
          <w:rFonts w:asciiTheme="minorHAnsi" w:hAnsiTheme="minorHAnsi" w:cstheme="minorHAnsi"/>
          <w:bCs/>
          <w:i/>
          <w:iCs/>
          <w:color w:val="002060"/>
          <w:szCs w:val="22"/>
        </w:rPr>
        <w:t>et al</w:t>
      </w:r>
      <w:r w:rsidR="00AC2719" w:rsidRPr="00F9268B">
        <w:rPr>
          <w:rFonts w:asciiTheme="minorHAnsi" w:hAnsiTheme="minorHAnsi" w:cstheme="minorHAnsi"/>
          <w:bCs/>
          <w:color w:val="002060"/>
          <w:szCs w:val="22"/>
        </w:rPr>
        <w:t xml:space="preserve"> 2014</w:t>
      </w:r>
      <w:r w:rsidR="00D36187" w:rsidRPr="00F9268B">
        <w:rPr>
          <w:rFonts w:asciiTheme="minorHAnsi" w:hAnsiTheme="minorHAnsi" w:cstheme="minorHAnsi"/>
          <w:bCs/>
          <w:color w:val="002060"/>
          <w:szCs w:val="22"/>
        </w:rPr>
        <w:t xml:space="preserve">). We selected spring when many commercial fish </w:t>
      </w:r>
      <w:proofErr w:type="gramStart"/>
      <w:r w:rsidR="00D36187" w:rsidRPr="00F9268B">
        <w:rPr>
          <w:rFonts w:asciiTheme="minorHAnsi" w:hAnsiTheme="minorHAnsi" w:cstheme="minorHAnsi"/>
          <w:bCs/>
          <w:color w:val="002060"/>
          <w:szCs w:val="22"/>
        </w:rPr>
        <w:t>spawn</w:t>
      </w:r>
      <w:proofErr w:type="gramEnd"/>
      <w:r w:rsidR="00D36187" w:rsidRPr="00F9268B">
        <w:rPr>
          <w:rFonts w:asciiTheme="minorHAnsi" w:hAnsiTheme="minorHAnsi" w:cstheme="minorHAnsi"/>
          <w:bCs/>
          <w:color w:val="002060"/>
          <w:szCs w:val="22"/>
        </w:rPr>
        <w:t xml:space="preserve">, but as shown in Fig. </w:t>
      </w:r>
      <w:r w:rsidR="00A40206" w:rsidRPr="00F9268B">
        <w:rPr>
          <w:rFonts w:asciiTheme="minorHAnsi" w:hAnsiTheme="minorHAnsi" w:cstheme="minorHAnsi"/>
          <w:bCs/>
          <w:color w:val="002060"/>
          <w:szCs w:val="22"/>
        </w:rPr>
        <w:t>8</w:t>
      </w:r>
      <w:r w:rsidR="00D36187" w:rsidRPr="00F9268B">
        <w:rPr>
          <w:rFonts w:asciiTheme="minorHAnsi" w:hAnsiTheme="minorHAnsi" w:cstheme="minorHAnsi"/>
          <w:bCs/>
          <w:color w:val="002060"/>
          <w:szCs w:val="22"/>
        </w:rPr>
        <w:t xml:space="preserve"> these patterns seem to be ubiquitous regardless of season or location. It would be interesting </w:t>
      </w:r>
      <w:r w:rsidR="00AC2719" w:rsidRPr="00F9268B">
        <w:rPr>
          <w:rFonts w:asciiTheme="minorHAnsi" w:hAnsiTheme="minorHAnsi" w:cstheme="minorHAnsi"/>
          <w:bCs/>
          <w:color w:val="002060"/>
          <w:szCs w:val="22"/>
        </w:rPr>
        <w:t xml:space="preserve">in the future </w:t>
      </w:r>
      <w:r w:rsidR="00D36187" w:rsidRPr="00F9268B">
        <w:rPr>
          <w:rFonts w:asciiTheme="minorHAnsi" w:hAnsiTheme="minorHAnsi" w:cstheme="minorHAnsi"/>
          <w:bCs/>
          <w:color w:val="002060"/>
          <w:szCs w:val="22"/>
        </w:rPr>
        <w:t>to compare these changes in other seasons in relation to seasonal cross-shelf distributions of chlorophyll. We expect the patterns in other seasons to be similar (</w:t>
      </w:r>
      <w:proofErr w:type="gramStart"/>
      <w:r w:rsidR="00D36187" w:rsidRPr="00F9268B">
        <w:rPr>
          <w:rFonts w:asciiTheme="minorHAnsi" w:hAnsiTheme="minorHAnsi" w:cstheme="minorHAnsi"/>
          <w:bCs/>
          <w:color w:val="002060"/>
          <w:szCs w:val="22"/>
        </w:rPr>
        <w:t>i.e.</w:t>
      </w:r>
      <w:proofErr w:type="gramEnd"/>
      <w:r w:rsidR="00D36187" w:rsidRPr="00F9268B">
        <w:rPr>
          <w:rFonts w:asciiTheme="minorHAnsi" w:hAnsiTheme="minorHAnsi" w:cstheme="minorHAnsi"/>
          <w:bCs/>
          <w:color w:val="002060"/>
          <w:szCs w:val="22"/>
        </w:rPr>
        <w:t xml:space="preserve"> in proportion to the cross-shelf chlorophyll gradient), and interestingly this effect is evident in our most southern transect off Diamond Head (i.e. less horizontal gradients). We have clarified the effect of seasonality in the </w:t>
      </w:r>
      <w:r w:rsidR="00AC2719" w:rsidRPr="00F9268B">
        <w:rPr>
          <w:rFonts w:asciiTheme="minorHAnsi" w:hAnsiTheme="minorHAnsi" w:cstheme="minorHAnsi"/>
          <w:bCs/>
          <w:color w:val="002060"/>
          <w:szCs w:val="22"/>
        </w:rPr>
        <w:t>Methods</w:t>
      </w:r>
      <w:r w:rsidR="00D36187" w:rsidRPr="00F9268B">
        <w:rPr>
          <w:rFonts w:asciiTheme="minorHAnsi" w:hAnsiTheme="minorHAnsi" w:cstheme="minorHAnsi"/>
          <w:bCs/>
          <w:color w:val="002060"/>
          <w:szCs w:val="22"/>
        </w:rPr>
        <w:t xml:space="preserve"> section.</w:t>
      </w:r>
      <w:r w:rsidR="00AC2719" w:rsidRPr="00F9268B">
        <w:rPr>
          <w:rFonts w:asciiTheme="minorHAnsi" w:hAnsiTheme="minorHAnsi" w:cstheme="minorHAnsi"/>
          <w:bCs/>
          <w:color w:val="002060"/>
          <w:szCs w:val="22"/>
        </w:rPr>
        <w:t xml:space="preserve"> This section now reads:</w:t>
      </w:r>
    </w:p>
    <w:p w14:paraId="579079F6" w14:textId="449FEACB" w:rsidR="00D36187" w:rsidRPr="00F9268B" w:rsidRDefault="00AC2719" w:rsidP="00D36187">
      <w:pPr>
        <w:pStyle w:val="PlainText"/>
        <w:rPr>
          <w:rFonts w:asciiTheme="minorHAnsi" w:hAnsiTheme="minorHAnsi" w:cstheme="minorHAnsi"/>
          <w:bCs/>
          <w:color w:val="002060"/>
          <w:szCs w:val="22"/>
        </w:rPr>
      </w:pPr>
      <w:r w:rsidRPr="00F9268B">
        <w:rPr>
          <w:rFonts w:asciiTheme="minorHAnsi" w:hAnsiTheme="minorHAnsi" w:cstheme="minorHAnsi"/>
          <w:bCs/>
          <w:i/>
          <w:iCs/>
          <w:color w:val="002060"/>
          <w:szCs w:val="22"/>
        </w:rPr>
        <w:t>“</w:t>
      </w:r>
      <w:r w:rsidRPr="00F9268B">
        <w:rPr>
          <w:rFonts w:asciiTheme="minorHAnsi" w:hAnsiTheme="minorHAnsi" w:cstheme="minorHAnsi"/>
          <w:i/>
          <w:iCs/>
          <w:color w:val="002060"/>
          <w:szCs w:val="22"/>
        </w:rPr>
        <w:t xml:space="preserve">Along the continental shelf, particularly where the continental shelf narrows, the EAC has significant impact on shelf circulation </w:t>
      </w:r>
      <w:r w:rsidRPr="00F9268B">
        <w:rPr>
          <w:rFonts w:asciiTheme="minorHAnsi" w:eastAsia="Times New Roman"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Pr="00F9268B">
        <w:rPr>
          <w:rFonts w:asciiTheme="minorHAnsi" w:eastAsia="Times New Roman" w:hAnsiTheme="minorHAnsi" w:cstheme="minorHAnsi"/>
          <w:i/>
          <w:iCs/>
          <w:color w:val="002060"/>
          <w:szCs w:val="22"/>
        </w:rPr>
        <w:fldChar w:fldCharType="separate"/>
      </w:r>
      <w:r w:rsidRPr="00F9268B">
        <w:rPr>
          <w:rFonts w:asciiTheme="minorHAnsi" w:hAnsiTheme="minorHAnsi" w:cstheme="minorHAnsi"/>
          <w:i/>
          <w:iCs/>
          <w:color w:val="002060"/>
          <w:szCs w:val="22"/>
        </w:rPr>
        <w:t>(Schaeffer and Roughan, 2015)</w:t>
      </w:r>
      <w:r w:rsidRPr="00F9268B">
        <w:rPr>
          <w:rFonts w:asciiTheme="minorHAnsi" w:eastAsia="Times New Roman" w:hAnsiTheme="minorHAnsi" w:cstheme="minorHAnsi"/>
          <w:i/>
          <w:iCs/>
          <w:color w:val="002060"/>
          <w:szCs w:val="22"/>
        </w:rPr>
        <w:fldChar w:fldCharType="end"/>
      </w:r>
      <w:r w:rsidRPr="00F9268B">
        <w:rPr>
          <w:rFonts w:asciiTheme="minorHAnsi" w:hAnsiTheme="minorHAnsi" w:cstheme="minorHAnsi"/>
          <w:i/>
          <w:iCs/>
          <w:color w:val="002060"/>
          <w:szCs w:val="22"/>
        </w:rPr>
        <w:t xml:space="preserve">. Current driven bottom friction leads to Ekman transport in the bottom boundary layer, moving cooler denser water up the slope, resulting in uplift of isotherms and upwelling </w:t>
      </w:r>
      <w:r w:rsidRPr="00F9268B">
        <w:rPr>
          <w:rFonts w:asciiTheme="minorHAnsi" w:eastAsia="Times New Roman"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Pr="00F9268B">
        <w:rPr>
          <w:rFonts w:asciiTheme="minorHAnsi" w:eastAsia="Times New Roman" w:hAnsiTheme="minorHAnsi" w:cstheme="minorHAnsi"/>
          <w:i/>
          <w:iCs/>
          <w:color w:val="002060"/>
          <w:szCs w:val="22"/>
        </w:rPr>
        <w:fldChar w:fldCharType="separate"/>
      </w:r>
      <w:r w:rsidRPr="00F9268B">
        <w:rPr>
          <w:rFonts w:asciiTheme="minorHAnsi" w:hAnsiTheme="minorHAnsi" w:cstheme="minorHAnsi"/>
          <w:i/>
          <w:iCs/>
          <w:color w:val="002060"/>
          <w:szCs w:val="22"/>
        </w:rPr>
        <w:t>(Schaeffer et al., 2014)</w:t>
      </w:r>
      <w:r w:rsidRPr="00F9268B">
        <w:rPr>
          <w:rFonts w:asciiTheme="minorHAnsi" w:eastAsia="Times New Roman" w:hAnsiTheme="minorHAnsi" w:cstheme="minorHAnsi"/>
          <w:i/>
          <w:iCs/>
          <w:color w:val="002060"/>
          <w:szCs w:val="22"/>
        </w:rPr>
        <w:fldChar w:fldCharType="end"/>
      </w:r>
      <w:r w:rsidRPr="00F9268B">
        <w:rPr>
          <w:rFonts w:asciiTheme="minorHAnsi" w:hAnsiTheme="minorHAnsi" w:cstheme="minorHAnsi"/>
          <w:i/>
          <w:iCs/>
          <w:color w:val="002060"/>
          <w:szCs w:val="22"/>
        </w:rPr>
        <w:t xml:space="preserve">. These intrusion events have been shown to bring nutrient rich water into the euphotic zone, increasing nitrate </w:t>
      </w:r>
      <w:r w:rsidRPr="00F9268B">
        <w:rPr>
          <w:rFonts w:asciiTheme="minorHAnsi" w:eastAsia="Times New Roman"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Pr="00F9268B">
        <w:rPr>
          <w:rFonts w:ascii="Cambria Math" w:hAnsi="Cambria Math" w:cs="Cambria Math"/>
          <w:i/>
          <w:iCs/>
          <w:color w:val="002060"/>
          <w:szCs w:val="22"/>
        </w:rPr>
        <w:instrText>∼</w:instrText>
      </w:r>
      <w:r w:rsidRPr="00F9268B">
        <w:rPr>
          <w:rFonts w:asciiTheme="minorHAnsi" w:hAnsiTheme="minorHAnsi" w:cstheme="minorHAnsi"/>
          <w:i/>
          <w:iCs/>
          <w:color w:val="002060"/>
          <w:szCs w:val="22"/>
        </w:rPr>
        <w:instrText xml:space="preserve">32°S)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Pr="00F9268B">
        <w:rPr>
          <w:rFonts w:asciiTheme="minorHAnsi" w:eastAsia="Times New Roman" w:hAnsiTheme="minorHAnsi" w:cstheme="minorHAnsi"/>
          <w:i/>
          <w:iCs/>
          <w:color w:val="002060"/>
          <w:szCs w:val="22"/>
        </w:rPr>
        <w:fldChar w:fldCharType="separate"/>
      </w:r>
      <w:r w:rsidRPr="00F9268B">
        <w:rPr>
          <w:rFonts w:asciiTheme="minorHAnsi" w:hAnsiTheme="minorHAnsi" w:cstheme="minorHAnsi"/>
          <w:i/>
          <w:iCs/>
          <w:color w:val="002060"/>
          <w:szCs w:val="22"/>
        </w:rPr>
        <w:t>(Rossi et al., 2014)</w:t>
      </w:r>
      <w:r w:rsidRPr="00F9268B">
        <w:rPr>
          <w:rFonts w:asciiTheme="minorHAnsi" w:eastAsia="Times New Roman" w:hAnsiTheme="minorHAnsi" w:cstheme="minorHAnsi"/>
          <w:i/>
          <w:iCs/>
          <w:color w:val="002060"/>
          <w:szCs w:val="22"/>
        </w:rPr>
        <w:fldChar w:fldCharType="end"/>
      </w:r>
      <w:r w:rsidRPr="00F9268B">
        <w:rPr>
          <w:rStyle w:val="CommentReference"/>
          <w:rFonts w:asciiTheme="minorHAnsi" w:hAnsiTheme="minorHAnsi" w:cstheme="minorHAnsi"/>
          <w:i/>
          <w:iCs/>
          <w:color w:val="002060"/>
          <w:sz w:val="22"/>
          <w:szCs w:val="22"/>
        </w:rPr>
        <w:t xml:space="preserve"> </w:t>
      </w:r>
      <w:r w:rsidRPr="00F9268B">
        <w:rPr>
          <w:rFonts w:asciiTheme="minorHAnsi" w:hAnsiTheme="minorHAnsi" w:cstheme="minorHAnsi"/>
          <w:i/>
          <w:iCs/>
          <w:color w:val="002060"/>
          <w:szCs w:val="22"/>
        </w:rPr>
        <w:t xml:space="preserve">and chlorophyll a concentration </w:t>
      </w:r>
      <w:r w:rsidRPr="00F9268B">
        <w:rPr>
          <w:rFonts w:asciiTheme="minorHAnsi" w:eastAsia="Times New Roman"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Pr="00F9268B">
        <w:rPr>
          <w:rFonts w:asciiTheme="minorHAnsi" w:eastAsia="Times New Roman" w:hAnsiTheme="minorHAnsi" w:cstheme="minorHAnsi"/>
          <w:i/>
          <w:iCs/>
          <w:color w:val="002060"/>
          <w:szCs w:val="22"/>
        </w:rPr>
        <w:fldChar w:fldCharType="separate"/>
      </w:r>
      <w:r w:rsidRPr="00F9268B">
        <w:rPr>
          <w:rFonts w:asciiTheme="minorHAnsi" w:hAnsiTheme="minorHAnsi" w:cstheme="minorHAnsi"/>
          <w:i/>
          <w:iCs/>
          <w:color w:val="002060"/>
          <w:szCs w:val="22"/>
        </w:rPr>
        <w:t>(Everett et al., 2014)</w:t>
      </w:r>
      <w:r w:rsidRPr="00F9268B">
        <w:rPr>
          <w:rFonts w:asciiTheme="minorHAnsi" w:eastAsia="Times New Roman" w:hAnsiTheme="minorHAnsi" w:cstheme="minorHAnsi"/>
          <w:i/>
          <w:iCs/>
          <w:color w:val="002060"/>
          <w:szCs w:val="22"/>
        </w:rPr>
        <w:fldChar w:fldCharType="end"/>
      </w:r>
      <w:r w:rsidRPr="00F9268B">
        <w:rPr>
          <w:rFonts w:asciiTheme="minorHAnsi" w:hAnsiTheme="minorHAnsi" w:cstheme="minorHAnsi"/>
          <w:i/>
          <w:iCs/>
          <w:color w:val="002060"/>
          <w:szCs w:val="22"/>
        </w:rPr>
        <w:t xml:space="preserve">, and controlling vertical phytoplankton abundance and composition </w:t>
      </w:r>
      <w:r w:rsidRPr="00F9268B">
        <w:rPr>
          <w:rFonts w:asciiTheme="minorHAnsi" w:eastAsia="Times New Roman"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Pr="00F9268B">
        <w:rPr>
          <w:rFonts w:asciiTheme="minorHAnsi" w:eastAsia="Times New Roman" w:hAnsiTheme="minorHAnsi" w:cstheme="minorHAnsi"/>
          <w:i/>
          <w:iCs/>
          <w:color w:val="002060"/>
          <w:szCs w:val="22"/>
        </w:rPr>
        <w:fldChar w:fldCharType="separate"/>
      </w:r>
      <w:r w:rsidRPr="00F9268B">
        <w:rPr>
          <w:rFonts w:asciiTheme="minorHAnsi" w:hAnsiTheme="minorHAnsi" w:cstheme="minorHAnsi"/>
          <w:i/>
          <w:iCs/>
          <w:color w:val="002060"/>
          <w:szCs w:val="22"/>
        </w:rPr>
        <w:t>(Armbrecht et al., 2014, 2015)</w:t>
      </w:r>
      <w:r w:rsidRPr="00F9268B">
        <w:rPr>
          <w:rFonts w:asciiTheme="minorHAnsi" w:eastAsia="Times New Roman" w:hAnsiTheme="minorHAnsi" w:cstheme="minorHAnsi"/>
          <w:i/>
          <w:iCs/>
          <w:color w:val="002060"/>
          <w:szCs w:val="22"/>
        </w:rPr>
        <w:fldChar w:fldCharType="end"/>
      </w:r>
      <w:r w:rsidRPr="00F9268B">
        <w:rPr>
          <w:rFonts w:asciiTheme="minorHAnsi" w:hAnsiTheme="minorHAnsi" w:cstheme="minorHAnsi"/>
          <w:i/>
          <w:iCs/>
          <w:color w:val="002060"/>
          <w:szCs w:val="22"/>
        </w:rPr>
        <w:t>. These EAC-driven upwelling or uplift events vary latitudinally rather than seasonally. Using a monthly climatology of altimetry over 12 years, Rossi et al. (2014) showed that the occurrence of these events is relatively consistent all year long north of the EAC separation ~32°S, and quite rare further south.”</w:t>
      </w:r>
      <w:r w:rsidR="00D36187" w:rsidRPr="00F9268B">
        <w:rPr>
          <w:rFonts w:asciiTheme="minorHAnsi" w:hAnsiTheme="minorHAnsi" w:cstheme="minorHAnsi"/>
          <w:bCs/>
          <w:i/>
          <w:iCs/>
          <w:color w:val="002060"/>
          <w:szCs w:val="22"/>
        </w:rPr>
        <w:t xml:space="preserve"> </w:t>
      </w:r>
    </w:p>
    <w:p w14:paraId="45FF438A" w14:textId="6CCEDE25" w:rsidR="0097727A" w:rsidRPr="00F9268B" w:rsidRDefault="0097727A" w:rsidP="00D36187">
      <w:pPr>
        <w:pStyle w:val="PlainText"/>
        <w:rPr>
          <w:rFonts w:asciiTheme="minorHAnsi" w:hAnsiTheme="minorHAnsi" w:cstheme="minorHAnsi"/>
          <w:bCs/>
          <w:color w:val="002060"/>
          <w:szCs w:val="22"/>
        </w:rPr>
      </w:pPr>
    </w:p>
    <w:p w14:paraId="572D298D" w14:textId="514CF67B" w:rsidR="0097727A" w:rsidRPr="00F9268B" w:rsidRDefault="0097727A" w:rsidP="00D36187">
      <w:pPr>
        <w:pStyle w:val="PlainText"/>
        <w:rPr>
          <w:rFonts w:asciiTheme="minorHAnsi" w:hAnsiTheme="minorHAnsi" w:cstheme="minorHAnsi"/>
          <w:bCs/>
          <w:color w:val="002060"/>
          <w:szCs w:val="22"/>
        </w:rPr>
      </w:pPr>
      <w:r w:rsidRPr="00F9268B">
        <w:rPr>
          <w:rFonts w:asciiTheme="minorHAnsi" w:hAnsiTheme="minorHAnsi" w:cstheme="minorHAnsi"/>
          <w:bCs/>
          <w:color w:val="002060"/>
          <w:szCs w:val="22"/>
        </w:rPr>
        <w:t>We have also identified the value of further sampling in terms of our seasonal understanding in the conclusions:</w:t>
      </w:r>
    </w:p>
    <w:p w14:paraId="1098A2EE" w14:textId="0971E7BC" w:rsidR="0097727A" w:rsidRPr="00F9268B" w:rsidRDefault="0097727A" w:rsidP="00D36187">
      <w:pPr>
        <w:pStyle w:val="PlainText"/>
        <w:rPr>
          <w:rFonts w:asciiTheme="minorHAnsi" w:hAnsiTheme="minorHAnsi" w:cstheme="minorHAnsi"/>
          <w:bCs/>
          <w:i/>
          <w:iCs/>
          <w:color w:val="002060"/>
          <w:szCs w:val="22"/>
        </w:rPr>
      </w:pPr>
      <w:r w:rsidRPr="00F9268B">
        <w:rPr>
          <w:rFonts w:asciiTheme="minorHAnsi" w:hAnsiTheme="minorHAnsi" w:cstheme="minorHAnsi"/>
          <w:bCs/>
          <w:i/>
          <w:iCs/>
          <w:color w:val="002060"/>
          <w:szCs w:val="22"/>
        </w:rPr>
        <w:lastRenderedPageBreak/>
        <w:t>“</w:t>
      </w:r>
      <w:r w:rsidRPr="00F9268B">
        <w:rPr>
          <w:rFonts w:asciiTheme="minorHAnsi" w:eastAsia="Times New Roman" w:hAnsiTheme="minorHAnsi" w:cstheme="minorHAnsi"/>
          <w:i/>
          <w:iCs/>
          <w:color w:val="002060"/>
          <w:kern w:val="28"/>
          <w:szCs w:val="22"/>
        </w:rPr>
        <w:t>Future studies could answer these questions with more sustained monitoring of cross-shelf patterns in zooplankton size structure throughout the year.”</w:t>
      </w:r>
    </w:p>
    <w:p w14:paraId="72822F8E" w14:textId="5CA3C023" w:rsidR="0048670C" w:rsidRPr="00F9268B" w:rsidRDefault="0048670C" w:rsidP="0048670C">
      <w:pPr>
        <w:pStyle w:val="PlainText"/>
        <w:rPr>
          <w:rFonts w:asciiTheme="minorHAnsi" w:hAnsiTheme="minorHAnsi" w:cstheme="minorHAnsi"/>
          <w:b/>
          <w:bCs/>
          <w:szCs w:val="22"/>
        </w:rPr>
      </w:pPr>
    </w:p>
    <w:p w14:paraId="612E3288" w14:textId="380DB53A" w:rsidR="004C37A1" w:rsidRPr="00F9268B" w:rsidRDefault="00070D89" w:rsidP="0048670C">
      <w:pPr>
        <w:pStyle w:val="PlainText"/>
        <w:rPr>
          <w:rFonts w:asciiTheme="minorHAnsi" w:hAnsiTheme="minorHAnsi" w:cstheme="minorHAnsi"/>
          <w:szCs w:val="22"/>
        </w:rPr>
      </w:pPr>
      <w:r w:rsidRPr="00F9268B">
        <w:rPr>
          <w:rFonts w:asciiTheme="minorHAnsi" w:hAnsiTheme="minorHAnsi" w:cstheme="minorHAnsi"/>
          <w:b/>
          <w:bCs/>
          <w:szCs w:val="22"/>
        </w:rPr>
        <w:t>Comment #5:</w:t>
      </w:r>
      <w:r w:rsidRPr="00F9268B">
        <w:rPr>
          <w:rFonts w:asciiTheme="minorHAnsi" w:hAnsiTheme="minorHAnsi" w:cstheme="minorHAnsi"/>
          <w:szCs w:val="22"/>
        </w:rPr>
        <w:t xml:space="preserve"> </w:t>
      </w:r>
      <w:r w:rsidR="004C37A1" w:rsidRPr="00F9268B">
        <w:rPr>
          <w:rFonts w:asciiTheme="minorHAnsi" w:hAnsiTheme="minorHAnsi" w:cstheme="minorHAnsi"/>
          <w:szCs w:val="22"/>
        </w:rPr>
        <w:t>4)</w:t>
      </w:r>
      <w:r w:rsidR="00A3780E" w:rsidRPr="00F9268B">
        <w:rPr>
          <w:rFonts w:asciiTheme="minorHAnsi" w:hAnsiTheme="minorHAnsi" w:cstheme="minorHAnsi"/>
          <w:szCs w:val="22"/>
        </w:rPr>
        <w:t xml:space="preserve"> </w:t>
      </w:r>
      <w:r w:rsidR="004C37A1" w:rsidRPr="00F9268B">
        <w:rPr>
          <w:rFonts w:asciiTheme="minorHAnsi" w:hAnsiTheme="minorHAnsi" w:cstheme="minorHAnsi"/>
          <w:szCs w:val="22"/>
        </w:rPr>
        <w:t>The 21 °C isotherm is considered to be the dividing line for the change of zooplankton community characteristics. However, it seems not that clear for either biomass or particle size spectrum from the figures. Temperature, prey, depth, stability of the water mass, are all environmental factors that may affect zooplankton. It'll be ideal to conduct statistical analysis to discern the most critical factors that affect the size and biomass of zooplankton in the West Boundary Current area.</w:t>
      </w:r>
    </w:p>
    <w:p w14:paraId="77C8581B" w14:textId="53F9C2F9" w:rsidR="0048670C" w:rsidRPr="00F9268B"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2B6AF3" w:rsidRPr="00F9268B">
        <w:rPr>
          <w:rFonts w:asciiTheme="minorHAnsi" w:hAnsiTheme="minorHAnsi" w:cstheme="minorHAnsi"/>
          <w:b/>
          <w:bCs/>
          <w:color w:val="002060"/>
          <w:szCs w:val="22"/>
        </w:rPr>
        <w:t xml:space="preserve"> </w:t>
      </w:r>
      <w:r w:rsidR="002B6AF3" w:rsidRPr="00F9268B">
        <w:rPr>
          <w:rFonts w:asciiTheme="minorHAnsi" w:hAnsiTheme="minorHAnsi" w:cstheme="minorHAnsi"/>
          <w:color w:val="002060"/>
          <w:szCs w:val="22"/>
        </w:rPr>
        <w:t>Unfortunately, due the study design of 4 individual transects, the data are extremely autocorrelated with no true replicates and we were unable to run any statistical tests with confidence. As both reviewers have identified the 21C isotherm as not a very distinct boundary we have substantially removed our focus on this as a potential dividing line</w:t>
      </w:r>
      <w:r w:rsidR="00A40206" w:rsidRPr="00F9268B">
        <w:rPr>
          <w:rFonts w:asciiTheme="minorHAnsi" w:hAnsiTheme="minorHAnsi" w:cstheme="minorHAnsi"/>
          <w:color w:val="002060"/>
          <w:szCs w:val="22"/>
        </w:rPr>
        <w:t xml:space="preserve"> by deleting the discussion of this isotherm in the results and discussion.</w:t>
      </w:r>
    </w:p>
    <w:p w14:paraId="20BFC3D4" w14:textId="77777777" w:rsidR="0048670C" w:rsidRPr="00F9268B" w:rsidRDefault="0048670C" w:rsidP="0048670C">
      <w:pPr>
        <w:pStyle w:val="PlainText"/>
        <w:rPr>
          <w:rFonts w:asciiTheme="minorHAnsi" w:hAnsiTheme="minorHAnsi" w:cstheme="minorHAnsi"/>
          <w:b/>
          <w:bCs/>
          <w:szCs w:val="22"/>
        </w:rPr>
      </w:pPr>
    </w:p>
    <w:p w14:paraId="4455732F" w14:textId="604C008C" w:rsidR="004C37A1" w:rsidRPr="00F9268B" w:rsidRDefault="00070D89" w:rsidP="0048670C">
      <w:pPr>
        <w:pStyle w:val="PlainText"/>
        <w:rPr>
          <w:rFonts w:asciiTheme="minorHAnsi" w:hAnsiTheme="minorHAnsi" w:cstheme="minorHAnsi"/>
          <w:szCs w:val="22"/>
        </w:rPr>
      </w:pPr>
      <w:r w:rsidRPr="00F9268B">
        <w:rPr>
          <w:rFonts w:asciiTheme="minorHAnsi" w:hAnsiTheme="minorHAnsi" w:cstheme="minorHAnsi"/>
          <w:b/>
          <w:bCs/>
          <w:szCs w:val="22"/>
        </w:rPr>
        <w:t>Comment #6:</w:t>
      </w:r>
      <w:r w:rsidRPr="00F9268B">
        <w:rPr>
          <w:rFonts w:asciiTheme="minorHAnsi" w:hAnsiTheme="minorHAnsi" w:cstheme="minorHAnsi"/>
          <w:szCs w:val="22"/>
        </w:rPr>
        <w:t xml:space="preserve"> </w:t>
      </w:r>
      <w:r w:rsidR="004C37A1" w:rsidRPr="00F9268B">
        <w:rPr>
          <w:rFonts w:asciiTheme="minorHAnsi" w:hAnsiTheme="minorHAnsi" w:cstheme="minorHAnsi"/>
          <w:szCs w:val="22"/>
        </w:rPr>
        <w:t>5)</w:t>
      </w:r>
      <w:r w:rsidR="00A3780E" w:rsidRPr="00F9268B">
        <w:rPr>
          <w:rFonts w:asciiTheme="minorHAnsi" w:hAnsiTheme="minorHAnsi" w:cstheme="minorHAnsi"/>
          <w:szCs w:val="22"/>
        </w:rPr>
        <w:t xml:space="preserve"> </w:t>
      </w:r>
      <w:r w:rsidR="004C37A1" w:rsidRPr="00F9268B">
        <w:rPr>
          <w:rFonts w:asciiTheme="minorHAnsi" w:hAnsiTheme="minorHAnsi" w:cstheme="minorHAnsi"/>
          <w:szCs w:val="22"/>
        </w:rPr>
        <w:t xml:space="preserve">Due to the limitation of OPC, there is no taxa composition of zooplankton. In addition to fish mentioned in the article, predation among zooplankton is also an important factor that may cause the change of zooplankton size spectrum. That means the dominant zooplankton species or taxa are important for the size spectrum. Can you provide the background information of the zooplankton composition in this area? </w:t>
      </w:r>
    </w:p>
    <w:p w14:paraId="13562041" w14:textId="1D8E5840"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D81A3B" w:rsidRPr="00F9268B">
        <w:rPr>
          <w:rFonts w:asciiTheme="minorHAnsi" w:hAnsiTheme="minorHAnsi" w:cstheme="minorHAnsi"/>
          <w:b/>
          <w:bCs/>
          <w:szCs w:val="22"/>
        </w:rPr>
        <w:t xml:space="preserve"> </w:t>
      </w:r>
      <w:r w:rsidR="00D81A3B" w:rsidRPr="00F9268B">
        <w:rPr>
          <w:rFonts w:asciiTheme="minorHAnsi" w:hAnsiTheme="minorHAnsi" w:cstheme="minorHAnsi"/>
          <w:color w:val="002060"/>
          <w:szCs w:val="22"/>
        </w:rPr>
        <w:t xml:space="preserve">Information on zooplankton composition in this study area is limited and there are no zooplankton composition samples matching the spatial and temporal resolution of the study. To overcome </w:t>
      </w:r>
      <w:ins w:id="14" w:author="Jason Everett" w:date="2021-05-13T16:00:00Z">
        <w:r w:rsidR="00966C81">
          <w:rPr>
            <w:rFonts w:asciiTheme="minorHAnsi" w:hAnsiTheme="minorHAnsi" w:cstheme="minorHAnsi"/>
            <w:color w:val="002060"/>
            <w:szCs w:val="22"/>
          </w:rPr>
          <w:t>this</w:t>
        </w:r>
      </w:ins>
      <w:del w:id="15" w:author="Jason Everett" w:date="2021-05-13T16:00:00Z">
        <w:r w:rsidR="00D81A3B" w:rsidRPr="00F9268B" w:rsidDel="00966C81">
          <w:rPr>
            <w:rFonts w:asciiTheme="minorHAnsi" w:hAnsiTheme="minorHAnsi" w:cstheme="minorHAnsi"/>
            <w:color w:val="002060"/>
            <w:szCs w:val="22"/>
          </w:rPr>
          <w:delText>data deficiency</w:delText>
        </w:r>
      </w:del>
      <w:r w:rsidR="00D81A3B" w:rsidRPr="00F9268B">
        <w:rPr>
          <w:rFonts w:asciiTheme="minorHAnsi" w:hAnsiTheme="minorHAnsi" w:cstheme="minorHAnsi"/>
          <w:color w:val="002060"/>
          <w:szCs w:val="22"/>
        </w:rPr>
        <w:t>,</w:t>
      </w:r>
      <w:del w:id="16" w:author="Jason Everett" w:date="2021-05-13T16:00:00Z">
        <w:r w:rsidR="00D81A3B" w:rsidRPr="00F9268B" w:rsidDel="00966C81">
          <w:rPr>
            <w:rFonts w:asciiTheme="minorHAnsi" w:hAnsiTheme="minorHAnsi" w:cstheme="minorHAnsi"/>
            <w:color w:val="002060"/>
            <w:szCs w:val="22"/>
          </w:rPr>
          <w:delText xml:space="preserve"> this</w:delText>
        </w:r>
      </w:del>
      <w:r w:rsidR="00D81A3B" w:rsidRPr="00F9268B">
        <w:rPr>
          <w:rFonts w:asciiTheme="minorHAnsi" w:hAnsiTheme="minorHAnsi" w:cstheme="minorHAnsi"/>
          <w:color w:val="002060"/>
          <w:szCs w:val="22"/>
        </w:rPr>
        <w:t xml:space="preserve"> we have now </w:t>
      </w:r>
      <w:ins w:id="17" w:author="Jason Everett" w:date="2021-05-13T16:01:00Z">
        <w:r w:rsidR="00C50325">
          <w:rPr>
            <w:rFonts w:asciiTheme="minorHAnsi" w:hAnsiTheme="minorHAnsi" w:cstheme="minorHAnsi"/>
            <w:color w:val="002060"/>
            <w:szCs w:val="22"/>
          </w:rPr>
          <w:t>included</w:t>
        </w:r>
      </w:ins>
      <w:del w:id="18" w:author="Jason Everett" w:date="2021-05-13T16:01:00Z">
        <w:r w:rsidR="00D81A3B" w:rsidRPr="00F9268B" w:rsidDel="00C50325">
          <w:rPr>
            <w:rFonts w:asciiTheme="minorHAnsi" w:hAnsiTheme="minorHAnsi" w:cstheme="minorHAnsi"/>
            <w:color w:val="002060"/>
            <w:szCs w:val="22"/>
          </w:rPr>
          <w:delText>used</w:delText>
        </w:r>
      </w:del>
      <w:r w:rsidR="00D36187" w:rsidRPr="00F9268B">
        <w:rPr>
          <w:rFonts w:asciiTheme="minorHAnsi" w:hAnsiTheme="minorHAnsi" w:cstheme="minorHAnsi"/>
          <w:color w:val="002060"/>
          <w:szCs w:val="22"/>
        </w:rPr>
        <w:t xml:space="preserve"> the</w:t>
      </w:r>
      <w:r w:rsidR="00D81A3B" w:rsidRPr="00F9268B">
        <w:rPr>
          <w:rFonts w:asciiTheme="minorHAnsi" w:hAnsiTheme="minorHAnsi" w:cstheme="minorHAnsi"/>
          <w:color w:val="002060"/>
          <w:szCs w:val="22"/>
        </w:rPr>
        <w:t xml:space="preserve"> Continuous Plankton Recorder data from the spatial region of our study but from different times (2009 – 2018) to show the monthly averaged zooplankton composition. Assuming 2004 was of typical zooplankton composition this shows that in September almost </w:t>
      </w:r>
      <w:r w:rsidR="00EE04E9" w:rsidRPr="00F9268B">
        <w:rPr>
          <w:rFonts w:asciiTheme="minorHAnsi" w:hAnsiTheme="minorHAnsi" w:cstheme="minorHAnsi"/>
          <w:color w:val="002060"/>
          <w:szCs w:val="22"/>
        </w:rPr>
        <w:t>8</w:t>
      </w:r>
      <w:r w:rsidR="00D81A3B" w:rsidRPr="00F9268B">
        <w:rPr>
          <w:rFonts w:asciiTheme="minorHAnsi" w:hAnsiTheme="minorHAnsi" w:cstheme="minorHAnsi"/>
          <w:color w:val="002060"/>
          <w:szCs w:val="22"/>
        </w:rPr>
        <w:t>0% of zooplankton individuals are copepods and with only small proportions of other taxa. Th</w:t>
      </w:r>
      <w:ins w:id="19" w:author="Jason Everett" w:date="2021-05-13T16:01:00Z">
        <w:r w:rsidR="00446CEA">
          <w:rPr>
            <w:rFonts w:asciiTheme="minorHAnsi" w:hAnsiTheme="minorHAnsi" w:cstheme="minorHAnsi"/>
            <w:color w:val="002060"/>
            <w:szCs w:val="22"/>
          </w:rPr>
          <w:t>e</w:t>
        </w:r>
      </w:ins>
      <w:del w:id="20" w:author="Jason Everett" w:date="2021-05-13T16:01:00Z">
        <w:r w:rsidR="00D81A3B" w:rsidRPr="00F9268B" w:rsidDel="00446CEA">
          <w:rPr>
            <w:rFonts w:asciiTheme="minorHAnsi" w:hAnsiTheme="minorHAnsi" w:cstheme="minorHAnsi"/>
            <w:color w:val="002060"/>
            <w:szCs w:val="22"/>
          </w:rPr>
          <w:delText>is</w:delText>
        </w:r>
      </w:del>
      <w:r w:rsidR="00D81A3B" w:rsidRPr="00F9268B">
        <w:rPr>
          <w:rFonts w:asciiTheme="minorHAnsi" w:hAnsiTheme="minorHAnsi" w:cstheme="minorHAnsi"/>
          <w:color w:val="002060"/>
          <w:szCs w:val="22"/>
        </w:rPr>
        <w:t xml:space="preserve"> composition is relatively stable </w:t>
      </w:r>
      <w:r w:rsidR="00EE04E9" w:rsidRPr="00F9268B">
        <w:rPr>
          <w:rFonts w:asciiTheme="minorHAnsi" w:hAnsiTheme="minorHAnsi" w:cstheme="minorHAnsi"/>
          <w:color w:val="002060"/>
          <w:szCs w:val="22"/>
        </w:rPr>
        <w:t xml:space="preserve">in the </w:t>
      </w:r>
      <w:del w:id="21" w:author="Jason Everett" w:date="2021-05-13T16:01:00Z">
        <w:r w:rsidR="00EE04E9" w:rsidRPr="00F9268B" w:rsidDel="007E3E7D">
          <w:rPr>
            <w:rFonts w:asciiTheme="minorHAnsi" w:hAnsiTheme="minorHAnsi" w:cstheme="minorHAnsi"/>
            <w:color w:val="002060"/>
            <w:szCs w:val="22"/>
          </w:rPr>
          <w:delText xml:space="preserve">surrounding </w:delText>
        </w:r>
      </w:del>
      <w:ins w:id="22" w:author="Jason Everett" w:date="2021-05-13T16:01:00Z">
        <w:r w:rsidR="007E3E7D">
          <w:rPr>
            <w:rFonts w:asciiTheme="minorHAnsi" w:hAnsiTheme="minorHAnsi" w:cstheme="minorHAnsi"/>
            <w:color w:val="002060"/>
            <w:szCs w:val="22"/>
          </w:rPr>
          <w:t>adjacent</w:t>
        </w:r>
        <w:r w:rsidR="007E3E7D" w:rsidRPr="00F9268B">
          <w:rPr>
            <w:rFonts w:asciiTheme="minorHAnsi" w:hAnsiTheme="minorHAnsi" w:cstheme="minorHAnsi"/>
            <w:color w:val="002060"/>
            <w:szCs w:val="22"/>
          </w:rPr>
          <w:t xml:space="preserve"> </w:t>
        </w:r>
      </w:ins>
      <w:r w:rsidR="00EE04E9" w:rsidRPr="00F9268B">
        <w:rPr>
          <w:rFonts w:asciiTheme="minorHAnsi" w:hAnsiTheme="minorHAnsi" w:cstheme="minorHAnsi"/>
          <w:color w:val="002060"/>
          <w:szCs w:val="22"/>
        </w:rPr>
        <w:t>month</w:t>
      </w:r>
      <w:ins w:id="23" w:author="Jason Everett" w:date="2021-05-13T16:01:00Z">
        <w:r w:rsidR="007E3E7D">
          <w:rPr>
            <w:rFonts w:asciiTheme="minorHAnsi" w:hAnsiTheme="minorHAnsi" w:cstheme="minorHAnsi"/>
            <w:color w:val="002060"/>
            <w:szCs w:val="22"/>
          </w:rPr>
          <w:t>s</w:t>
        </w:r>
      </w:ins>
      <w:r w:rsidR="00D81A3B" w:rsidRPr="00F9268B">
        <w:rPr>
          <w:rFonts w:asciiTheme="minorHAnsi" w:hAnsiTheme="minorHAnsi" w:cstheme="minorHAnsi"/>
          <w:color w:val="002060"/>
          <w:szCs w:val="22"/>
        </w:rPr>
        <w:t xml:space="preserve"> (August-</w:t>
      </w:r>
      <w:r w:rsidR="00EE04E9" w:rsidRPr="00F9268B">
        <w:rPr>
          <w:rFonts w:asciiTheme="minorHAnsi" w:hAnsiTheme="minorHAnsi" w:cstheme="minorHAnsi"/>
          <w:color w:val="002060"/>
          <w:szCs w:val="22"/>
        </w:rPr>
        <w:t>October</w:t>
      </w:r>
      <w:r w:rsidR="00D81A3B" w:rsidRPr="00F9268B">
        <w:rPr>
          <w:rFonts w:asciiTheme="minorHAnsi" w:hAnsiTheme="minorHAnsi" w:cstheme="minorHAnsi"/>
          <w:color w:val="002060"/>
          <w:szCs w:val="22"/>
        </w:rPr>
        <w:t>) and we are confident this represents the 2004 community</w:t>
      </w:r>
      <w:r w:rsidR="002F41CD" w:rsidRPr="00F9268B">
        <w:rPr>
          <w:rFonts w:asciiTheme="minorHAnsi" w:hAnsiTheme="minorHAnsi" w:cstheme="minorHAnsi"/>
          <w:color w:val="002060"/>
          <w:szCs w:val="22"/>
        </w:rPr>
        <w:t xml:space="preserve"> sampled in our paper</w:t>
      </w:r>
      <w:r w:rsidR="00D81A3B" w:rsidRPr="00F9268B">
        <w:rPr>
          <w:rFonts w:asciiTheme="minorHAnsi" w:hAnsiTheme="minorHAnsi" w:cstheme="minorHAnsi"/>
          <w:color w:val="002060"/>
          <w:szCs w:val="22"/>
        </w:rPr>
        <w:t>.</w:t>
      </w:r>
      <w:r w:rsidR="00312062" w:rsidRPr="00F9268B">
        <w:rPr>
          <w:rFonts w:asciiTheme="minorHAnsi" w:hAnsiTheme="minorHAnsi" w:cstheme="minorHAnsi"/>
          <w:color w:val="002060"/>
          <w:szCs w:val="22"/>
        </w:rPr>
        <w:t xml:space="preserve"> We have added this detail to the methods and results. The methods section now states:</w:t>
      </w:r>
      <w:r w:rsidR="00312062" w:rsidRPr="00F9268B">
        <w:rPr>
          <w:rFonts w:asciiTheme="minorHAnsi" w:hAnsiTheme="minorHAnsi" w:cstheme="minorHAnsi"/>
          <w:color w:val="002060"/>
          <w:szCs w:val="22"/>
        </w:rPr>
        <w:br/>
      </w:r>
      <w:r w:rsidR="00312062" w:rsidRPr="00F9268B">
        <w:rPr>
          <w:rFonts w:asciiTheme="minorHAnsi" w:hAnsiTheme="minorHAnsi" w:cstheme="minorHAnsi"/>
          <w:i/>
          <w:iCs/>
          <w:color w:val="002060"/>
          <w:szCs w:val="22"/>
        </w:rPr>
        <w:t xml:space="preserve">“As zooplankton was not sampled for taxonomic investigation in the current study, in order to understand the likely composition of zooplankton at this time we explored Continuous Plankton Recorder (CPR) Data </w:t>
      </w:r>
      <w:r w:rsidR="00312062" w:rsidRPr="00F9268B">
        <w:rPr>
          <w:rFonts w:asciiTheme="minorHAnsi" w:hAnsiTheme="minorHAnsi" w:cstheme="minorHAnsi"/>
          <w:i/>
          <w:iCs/>
          <w:color w:val="002060"/>
          <w:szCs w:val="22"/>
        </w:rPr>
        <w:fldChar w:fldCharType="begin"/>
      </w:r>
      <w:r w:rsidR="00312062" w:rsidRPr="00F9268B">
        <w:rPr>
          <w:rFonts w:asciiTheme="minorHAnsi" w:hAnsiTheme="minorHAnsi" w:cstheme="minorHAnsi"/>
          <w:i/>
          <w:iCs/>
          <w:color w:val="002060"/>
          <w:szCs w:val="22"/>
        </w:rPr>
        <w:instrText xml:space="preserve"> ADDIN ZOTERO_ITEM CSL_CITATION {"citationID":"UUdNWJ09","properties":{"formattedCitation":"(Richardson {\\i{}et al.}, 2006)","plainCitation":"(Richardson et al., 2006)","noteIndex":0},"citationItems":[{"id":2016,"uris":["http://zotero.org/users/local/U6DoygBa/items/TVEJXHVH"],"uri":["http://zotero.org/users/local/U6DoygBa/items/TVEJXHVH"],"itemData":{"id":2016,"type":"article-journal","abstract":"The continuous plankton recorder (CPR) survey is the largest multi-decadal plankton monitoring programme in the world. It was initiated in 1931 and by the end of 2004 had counted 207,619 samples and identified 437 phyto- and zooplankton taxa throughout the North Atlantic. CPR data are used extensively by the research community and in recent years have been used increasingly to underpin marine management. Here, we take a critical look at how best to use CPR data. We first describe the CPR itself, CPR sampling, and plankton counting procedures. We discuss the spatial and temporal biases in the Survey, summarise environmental data that have not previously been available, and describe the new data access policy. We supply information essential to using CPR data, including descriptions of each CPR taxonomic entity, the idiosyncrasies associated with counting many of the taxa, the logic behind taxonomic changes in the Survey, the semi-quantitative nature of CPR sampling, and recommendations on choosing the spatial and temporal scale of study. This forms the basis for a broader discussion on how to use CPR data for deriving ecologically meaningful indices based on size, functional groups and biomass that can be used to support research and management. This contribution should be useful for plankton ecologists, modellers and policy makers that actively use CPR data.","container-title":"Progress in Oceanography","DOI":"10.1016/j.pocean.2005.09.011","ISSN":"0079-6611","issue":"1","journalAbbreviation":"Progress in Oceanography","language":"en","page":"27-74","source":"ScienceDirect","title":"Using continuous plankton recorder data","volume":"68","author":[{"family":"Richardson","given":"A. J."},{"family":"Walne","given":"A. W."},{"family":"John","given":"A. W. G."},{"family":"Jonas","given":"T. D."},{"family":"Lindley","given":"J. A."},{"family":"Sims","given":"D. W."},{"family":"Stevens","given":"D."},{"family":"Witt","given":"M."}],"issued":{"date-parts":[["2006",1,1]]}}}],"schema":"https://github.com/citation-style-language/schema/raw/master/csl-citation.json"} </w:instrText>
      </w:r>
      <w:r w:rsidR="00312062" w:rsidRPr="00F9268B">
        <w:rPr>
          <w:rFonts w:asciiTheme="minorHAnsi" w:hAnsiTheme="minorHAnsi" w:cstheme="minorHAnsi"/>
          <w:i/>
          <w:iCs/>
          <w:color w:val="002060"/>
          <w:szCs w:val="22"/>
        </w:rPr>
        <w:fldChar w:fldCharType="separate"/>
      </w:r>
      <w:r w:rsidR="00312062" w:rsidRPr="00F9268B">
        <w:rPr>
          <w:rFonts w:asciiTheme="minorHAnsi" w:hAnsiTheme="minorHAnsi" w:cstheme="minorHAnsi"/>
          <w:i/>
          <w:iCs/>
          <w:color w:val="002060"/>
          <w:szCs w:val="22"/>
        </w:rPr>
        <w:t>(Richardson et al., 2006)</w:t>
      </w:r>
      <w:r w:rsidR="00312062" w:rsidRPr="00F9268B">
        <w:rPr>
          <w:rFonts w:asciiTheme="minorHAnsi" w:hAnsiTheme="minorHAnsi" w:cstheme="minorHAnsi"/>
          <w:i/>
          <w:iCs/>
          <w:color w:val="002060"/>
          <w:szCs w:val="22"/>
        </w:rPr>
        <w:fldChar w:fldCharType="end"/>
      </w:r>
      <w:r w:rsidR="00312062" w:rsidRPr="00F9268B">
        <w:rPr>
          <w:rFonts w:asciiTheme="minorHAnsi" w:hAnsiTheme="minorHAnsi" w:cstheme="minorHAnsi"/>
          <w:i/>
          <w:iCs/>
          <w:color w:val="002060"/>
          <w:szCs w:val="22"/>
        </w:rPr>
        <w:t>. We extracted all CPR zooplankton abundance data within 28 – 32° S and 152 -155° E from the Australian Ocean Data Network (</w:t>
      </w:r>
      <w:hyperlink r:id="rId11" w:history="1">
        <w:r w:rsidR="00312062" w:rsidRPr="00F9268B">
          <w:rPr>
            <w:rStyle w:val="Hyperlink"/>
            <w:rFonts w:asciiTheme="minorHAnsi" w:hAnsiTheme="minorHAnsi" w:cstheme="minorHAnsi"/>
            <w:i/>
            <w:iCs/>
            <w:color w:val="002060"/>
            <w:szCs w:val="22"/>
          </w:rPr>
          <w:t>https://portal.aodn.org.au/</w:t>
        </w:r>
      </w:hyperlink>
      <w:r w:rsidR="00312062" w:rsidRPr="00F9268B">
        <w:rPr>
          <w:rFonts w:asciiTheme="minorHAnsi" w:hAnsiTheme="minorHAnsi" w:cstheme="minorHAnsi"/>
          <w:i/>
          <w:iCs/>
          <w:color w:val="002060"/>
          <w:szCs w:val="22"/>
        </w:rPr>
        <w:t>). Using the ‘higher taxonomic groups classifications” we calculated the average composition (by abundance) of zooplankton for each month in the study region.”</w:t>
      </w:r>
    </w:p>
    <w:p w14:paraId="19ACEE8E" w14:textId="1A487543" w:rsidR="00312062" w:rsidRPr="00F9268B" w:rsidRDefault="00312062" w:rsidP="0048670C">
      <w:pPr>
        <w:pStyle w:val="PlainText"/>
        <w:rPr>
          <w:rFonts w:asciiTheme="minorHAnsi" w:hAnsiTheme="minorHAnsi" w:cstheme="minorHAnsi"/>
          <w:color w:val="002060"/>
          <w:szCs w:val="22"/>
        </w:rPr>
      </w:pPr>
    </w:p>
    <w:p w14:paraId="68C73D3D" w14:textId="0553CA01" w:rsidR="00312062" w:rsidRPr="00F9268B" w:rsidRDefault="00312062"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The results section now states:</w:t>
      </w:r>
    </w:p>
    <w:p w14:paraId="7A7935FE" w14:textId="4C219FC0" w:rsidR="00312062" w:rsidRPr="00F9268B" w:rsidRDefault="00312062"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 xml:space="preserve">“Based upon 455 CPR observations within our study region, ranging from 2009 – 2020, </w:t>
      </w:r>
      <w:r w:rsidRPr="008A7FF8">
        <w:rPr>
          <w:rFonts w:asciiTheme="minorHAnsi" w:hAnsiTheme="minorHAnsi" w:cstheme="minorHAnsi"/>
          <w:i/>
          <w:iCs/>
          <w:color w:val="002060"/>
          <w:szCs w:val="22"/>
          <w:highlight w:val="yellow"/>
          <w:rPrChange w:id="24" w:author="amandine_s10 amandine_s10" w:date="2021-05-12T21:45:00Z">
            <w:rPr>
              <w:rFonts w:asciiTheme="minorHAnsi" w:hAnsiTheme="minorHAnsi" w:cstheme="minorHAnsi"/>
              <w:i/>
              <w:iCs/>
              <w:color w:val="002060"/>
              <w:szCs w:val="22"/>
            </w:rPr>
          </w:rPrChange>
        </w:rPr>
        <w:t xml:space="preserve">we found </w:t>
      </w:r>
      <w:commentRangeStart w:id="25"/>
      <w:r w:rsidRPr="008A7FF8">
        <w:rPr>
          <w:rFonts w:asciiTheme="minorHAnsi" w:hAnsiTheme="minorHAnsi" w:cstheme="minorHAnsi"/>
          <w:i/>
          <w:iCs/>
          <w:color w:val="002060"/>
          <w:szCs w:val="22"/>
          <w:highlight w:val="yellow"/>
          <w:rPrChange w:id="26" w:author="amandine_s10 amandine_s10" w:date="2021-05-12T21:45:00Z">
            <w:rPr>
              <w:rFonts w:asciiTheme="minorHAnsi" w:hAnsiTheme="minorHAnsi" w:cstheme="minorHAnsi"/>
              <w:i/>
              <w:iCs/>
              <w:color w:val="002060"/>
              <w:szCs w:val="22"/>
            </w:rPr>
          </w:rPrChange>
        </w:rPr>
        <w:t xml:space="preserve">some variation in zooplankton composition between months but relatively little variation </w:t>
      </w:r>
      <w:commentRangeEnd w:id="25"/>
      <w:r w:rsidR="00D21DBF">
        <w:rPr>
          <w:rStyle w:val="CommentReference"/>
          <w:rFonts w:asciiTheme="minorHAnsi" w:hAnsiTheme="minorHAnsi" w:cstheme="minorBidi"/>
        </w:rPr>
        <w:commentReference w:id="25"/>
      </w:r>
      <w:r w:rsidRPr="008A7FF8">
        <w:rPr>
          <w:rFonts w:asciiTheme="minorHAnsi" w:hAnsiTheme="minorHAnsi" w:cstheme="minorHAnsi"/>
          <w:i/>
          <w:iCs/>
          <w:color w:val="002060"/>
          <w:szCs w:val="22"/>
          <w:highlight w:val="yellow"/>
          <w:rPrChange w:id="27" w:author="amandine_s10 amandine_s10" w:date="2021-05-12T21:45:00Z">
            <w:rPr>
              <w:rFonts w:asciiTheme="minorHAnsi" w:hAnsiTheme="minorHAnsi" w:cstheme="minorHAnsi"/>
              <w:i/>
              <w:iCs/>
              <w:color w:val="002060"/>
              <w:szCs w:val="22"/>
            </w:rPr>
          </w:rPrChange>
        </w:rPr>
        <w:t>within months.</w:t>
      </w:r>
      <w:r w:rsidRPr="00F9268B">
        <w:rPr>
          <w:rFonts w:asciiTheme="minorHAnsi" w:hAnsiTheme="minorHAnsi" w:cstheme="minorHAnsi"/>
          <w:i/>
          <w:iCs/>
          <w:color w:val="002060"/>
          <w:szCs w:val="22"/>
        </w:rPr>
        <w:t xml:space="preserve"> During our sampling period, samples are typically dominated by copepods (&gt; 70%), with small amounts of </w:t>
      </w:r>
      <w:proofErr w:type="spellStart"/>
      <w:r w:rsidRPr="00F9268B">
        <w:rPr>
          <w:rFonts w:asciiTheme="minorHAnsi" w:hAnsiTheme="minorHAnsi" w:cstheme="minorHAnsi"/>
          <w:i/>
          <w:iCs/>
          <w:color w:val="002060"/>
          <w:szCs w:val="22"/>
        </w:rPr>
        <w:t>appendicularians</w:t>
      </w:r>
      <w:proofErr w:type="spellEnd"/>
      <w:r w:rsidRPr="00F9268B">
        <w:rPr>
          <w:rFonts w:asciiTheme="minorHAnsi" w:hAnsiTheme="minorHAnsi" w:cstheme="minorHAnsi"/>
          <w:i/>
          <w:iCs/>
          <w:color w:val="002060"/>
          <w:szCs w:val="22"/>
        </w:rPr>
        <w:t xml:space="preserve">, chaetognaths, </w:t>
      </w:r>
      <w:proofErr w:type="spellStart"/>
      <w:r w:rsidRPr="00F9268B">
        <w:rPr>
          <w:rFonts w:asciiTheme="minorHAnsi" w:hAnsiTheme="minorHAnsi" w:cstheme="minorHAnsi"/>
          <w:i/>
          <w:iCs/>
          <w:color w:val="002060"/>
          <w:szCs w:val="22"/>
        </w:rPr>
        <w:t>cladocerans</w:t>
      </w:r>
      <w:proofErr w:type="spellEnd"/>
      <w:r w:rsidRPr="00F9268B">
        <w:rPr>
          <w:rFonts w:asciiTheme="minorHAnsi" w:hAnsiTheme="minorHAnsi" w:cstheme="minorHAnsi"/>
          <w:i/>
          <w:iCs/>
          <w:color w:val="002060"/>
          <w:szCs w:val="22"/>
        </w:rPr>
        <w:t xml:space="preserve"> and </w:t>
      </w:r>
      <w:proofErr w:type="spellStart"/>
      <w:r w:rsidRPr="00F9268B">
        <w:rPr>
          <w:rFonts w:asciiTheme="minorHAnsi" w:hAnsiTheme="minorHAnsi" w:cstheme="minorHAnsi"/>
          <w:i/>
          <w:iCs/>
          <w:color w:val="002060"/>
          <w:szCs w:val="22"/>
        </w:rPr>
        <w:t>thaliaceans</w:t>
      </w:r>
      <w:proofErr w:type="spellEnd"/>
      <w:r w:rsidRPr="00F9268B">
        <w:rPr>
          <w:rFonts w:asciiTheme="minorHAnsi" w:hAnsiTheme="minorHAnsi" w:cstheme="minorHAnsi"/>
          <w:i/>
          <w:iCs/>
          <w:color w:val="002060"/>
          <w:szCs w:val="22"/>
        </w:rPr>
        <w:t xml:space="preserve"> (Figure 3).”</w:t>
      </w:r>
    </w:p>
    <w:p w14:paraId="469EB859" w14:textId="52130FF6" w:rsidR="00D81A3B" w:rsidRPr="00F9268B" w:rsidRDefault="00D81A3B" w:rsidP="0048670C">
      <w:pPr>
        <w:pStyle w:val="PlainText"/>
        <w:rPr>
          <w:rFonts w:asciiTheme="minorHAnsi" w:hAnsiTheme="minorHAnsi" w:cstheme="minorHAnsi"/>
          <w:color w:val="002060"/>
          <w:szCs w:val="22"/>
        </w:rPr>
      </w:pPr>
    </w:p>
    <w:p w14:paraId="40584435" w14:textId="7E30DC9B" w:rsidR="00D81A3B" w:rsidRPr="00F9268B" w:rsidRDefault="00EE04E9" w:rsidP="0048670C">
      <w:pPr>
        <w:pStyle w:val="PlainText"/>
        <w:rPr>
          <w:rFonts w:asciiTheme="minorHAnsi" w:hAnsiTheme="minorHAnsi" w:cstheme="minorHAnsi"/>
          <w:color w:val="002060"/>
          <w:szCs w:val="22"/>
        </w:rPr>
      </w:pPr>
      <w:r w:rsidRPr="00F9268B">
        <w:rPr>
          <w:rFonts w:asciiTheme="minorHAnsi" w:hAnsiTheme="minorHAnsi" w:cstheme="minorHAnsi"/>
          <w:noProof/>
          <w:color w:val="002060"/>
          <w:szCs w:val="22"/>
        </w:rPr>
        <w:lastRenderedPageBreak/>
        <w:drawing>
          <wp:inline distT="0" distB="0" distL="0" distR="0" wp14:anchorId="5C1CC1B3" wp14:editId="638EF3EE">
            <wp:extent cx="5734050" cy="4914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4050" cy="4914900"/>
                    </a:xfrm>
                    <a:prstGeom prst="rect">
                      <a:avLst/>
                    </a:prstGeom>
                    <a:noFill/>
                    <a:ln>
                      <a:noFill/>
                    </a:ln>
                  </pic:spPr>
                </pic:pic>
              </a:graphicData>
            </a:graphic>
          </wp:inline>
        </w:drawing>
      </w:r>
    </w:p>
    <w:p w14:paraId="58BEBE3A" w14:textId="723B77E2" w:rsidR="00D36187" w:rsidRPr="00F9268B" w:rsidRDefault="00312062" w:rsidP="0048670C">
      <w:pPr>
        <w:pStyle w:val="PlainText"/>
        <w:rPr>
          <w:rFonts w:asciiTheme="minorHAnsi" w:hAnsiTheme="minorHAnsi" w:cstheme="minorHAnsi"/>
          <w:i/>
          <w:iCs/>
          <w:color w:val="002060"/>
          <w:szCs w:val="22"/>
        </w:rPr>
      </w:pPr>
      <w:commentRangeStart w:id="28"/>
      <w:r w:rsidRPr="00F9268B">
        <w:rPr>
          <w:rFonts w:asciiTheme="minorHAnsi" w:hAnsiTheme="minorHAnsi" w:cstheme="minorHAnsi"/>
          <w:b/>
          <w:bCs/>
          <w:i/>
          <w:iCs/>
          <w:color w:val="002060"/>
          <w:szCs w:val="22"/>
        </w:rPr>
        <w:t>Figure 3</w:t>
      </w:r>
      <w:r w:rsidRPr="00F9268B">
        <w:rPr>
          <w:rFonts w:asciiTheme="minorHAnsi" w:hAnsiTheme="minorHAnsi" w:cstheme="minorHAnsi"/>
          <w:i/>
          <w:iCs/>
          <w:color w:val="002060"/>
          <w:szCs w:val="22"/>
        </w:rPr>
        <w:t xml:space="preserve"> </w:t>
      </w:r>
      <w:commentRangeEnd w:id="28"/>
      <w:r w:rsidR="00D21DBF">
        <w:rPr>
          <w:rStyle w:val="CommentReference"/>
          <w:rFonts w:asciiTheme="minorHAnsi" w:hAnsiTheme="minorHAnsi" w:cstheme="minorBidi"/>
        </w:rPr>
        <w:commentReference w:id="28"/>
      </w:r>
      <w:r w:rsidRPr="00F9268B">
        <w:rPr>
          <w:rFonts w:asciiTheme="minorHAnsi" w:hAnsiTheme="minorHAnsi" w:cstheme="minorHAnsi"/>
          <w:i/>
          <w:iCs/>
          <w:color w:val="002060"/>
          <w:szCs w:val="22"/>
        </w:rPr>
        <w:t>Monthly zooplankton composition based upon continuous plankton recorder data (n = 455) in eastern Australia (28 – 32°S, 152- 155°E, 2009 - 2020). Error bars show ±1 standard error.</w:t>
      </w:r>
    </w:p>
    <w:p w14:paraId="6E72FE8D" w14:textId="4C9C6554" w:rsidR="00312062" w:rsidRPr="00F9268B" w:rsidRDefault="00312062" w:rsidP="0048670C">
      <w:pPr>
        <w:pStyle w:val="PlainText"/>
        <w:rPr>
          <w:rFonts w:asciiTheme="minorHAnsi" w:hAnsiTheme="minorHAnsi" w:cstheme="minorHAnsi"/>
          <w:szCs w:val="22"/>
        </w:rPr>
      </w:pPr>
    </w:p>
    <w:p w14:paraId="26E815F8" w14:textId="77777777" w:rsidR="00312062" w:rsidRPr="00F9268B" w:rsidRDefault="00312062" w:rsidP="0048670C">
      <w:pPr>
        <w:pStyle w:val="PlainText"/>
        <w:rPr>
          <w:rFonts w:asciiTheme="minorHAnsi" w:hAnsiTheme="minorHAnsi" w:cstheme="minorHAnsi"/>
          <w:szCs w:val="22"/>
        </w:rPr>
      </w:pPr>
    </w:p>
    <w:p w14:paraId="2C941019" w14:textId="68CF04C1" w:rsidR="00070D89" w:rsidRPr="00F9268B" w:rsidRDefault="00070D89" w:rsidP="0048670C">
      <w:pPr>
        <w:pStyle w:val="PlainText"/>
        <w:rPr>
          <w:rFonts w:asciiTheme="minorHAnsi" w:hAnsiTheme="minorHAnsi" w:cstheme="minorHAnsi"/>
          <w:szCs w:val="22"/>
        </w:rPr>
      </w:pPr>
      <w:r w:rsidRPr="00F9268B">
        <w:rPr>
          <w:rFonts w:asciiTheme="minorHAnsi" w:hAnsiTheme="minorHAnsi" w:cstheme="minorHAnsi"/>
          <w:b/>
          <w:bCs/>
          <w:szCs w:val="22"/>
        </w:rPr>
        <w:t>Comment #7:</w:t>
      </w:r>
      <w:r w:rsidRPr="00F9268B">
        <w:rPr>
          <w:rFonts w:asciiTheme="minorHAnsi" w:hAnsiTheme="minorHAnsi" w:cstheme="minorHAnsi"/>
          <w:szCs w:val="22"/>
        </w:rPr>
        <w:t xml:space="preserve"> </w:t>
      </w:r>
      <w:r w:rsidR="004C37A1" w:rsidRPr="00F9268B">
        <w:rPr>
          <w:rFonts w:asciiTheme="minorHAnsi" w:hAnsiTheme="minorHAnsi" w:cstheme="minorHAnsi"/>
          <w:szCs w:val="22"/>
        </w:rPr>
        <w:t>6)</w:t>
      </w:r>
      <w:r w:rsidR="001D3810" w:rsidRPr="00F9268B">
        <w:rPr>
          <w:rFonts w:asciiTheme="minorHAnsi" w:hAnsiTheme="minorHAnsi" w:cstheme="minorHAnsi"/>
          <w:szCs w:val="22"/>
        </w:rPr>
        <w:t xml:space="preserve"> </w:t>
      </w:r>
      <w:r w:rsidR="004C37A1" w:rsidRPr="00F9268B">
        <w:rPr>
          <w:rFonts w:asciiTheme="minorHAnsi" w:hAnsiTheme="minorHAnsi" w:cstheme="minorHAnsi"/>
          <w:szCs w:val="22"/>
        </w:rPr>
        <w:t xml:space="preserve">Please check the minor problems, such as, P2L33, resulting in "zooplankton ecosystems", usually we don't say zooplankton ecosystems. </w:t>
      </w:r>
    </w:p>
    <w:p w14:paraId="6A200FE3" w14:textId="114E94FF" w:rsidR="0048670C" w:rsidRPr="00F9268B"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A3780E" w:rsidRPr="00F9268B">
        <w:rPr>
          <w:rFonts w:asciiTheme="minorHAnsi" w:hAnsiTheme="minorHAnsi" w:cstheme="minorHAnsi"/>
          <w:b/>
          <w:bCs/>
          <w:szCs w:val="22"/>
        </w:rPr>
        <w:t xml:space="preserve"> </w:t>
      </w:r>
      <w:r w:rsidR="00A3780E" w:rsidRPr="00F9268B">
        <w:rPr>
          <w:rFonts w:asciiTheme="minorHAnsi" w:hAnsiTheme="minorHAnsi" w:cstheme="minorHAnsi"/>
          <w:color w:val="002060"/>
          <w:szCs w:val="22"/>
        </w:rPr>
        <w:t xml:space="preserve">This </w:t>
      </w:r>
      <w:r w:rsidR="00312062" w:rsidRPr="00F9268B">
        <w:rPr>
          <w:rFonts w:asciiTheme="minorHAnsi" w:hAnsiTheme="minorHAnsi" w:cstheme="minorHAnsi"/>
          <w:color w:val="002060"/>
          <w:szCs w:val="22"/>
        </w:rPr>
        <w:t xml:space="preserve">phrase has </w:t>
      </w:r>
      <w:r w:rsidR="00A3780E" w:rsidRPr="00F9268B">
        <w:rPr>
          <w:rFonts w:asciiTheme="minorHAnsi" w:hAnsiTheme="minorHAnsi" w:cstheme="minorHAnsi"/>
          <w:color w:val="002060"/>
          <w:szCs w:val="22"/>
        </w:rPr>
        <w:t xml:space="preserve">been </w:t>
      </w:r>
      <w:r w:rsidR="00312062" w:rsidRPr="00F9268B">
        <w:rPr>
          <w:rFonts w:asciiTheme="minorHAnsi" w:hAnsiTheme="minorHAnsi" w:cstheme="minorHAnsi"/>
          <w:color w:val="002060"/>
          <w:szCs w:val="22"/>
        </w:rPr>
        <w:t>deleted</w:t>
      </w:r>
      <w:r w:rsidR="00A3780E" w:rsidRPr="00F9268B">
        <w:rPr>
          <w:rFonts w:asciiTheme="minorHAnsi" w:hAnsiTheme="minorHAnsi" w:cstheme="minorHAnsi"/>
          <w:color w:val="002060"/>
          <w:szCs w:val="22"/>
        </w:rPr>
        <w:t xml:space="preserve">. </w:t>
      </w:r>
      <w:r w:rsidR="003B7BFA" w:rsidRPr="00F9268B">
        <w:rPr>
          <w:rFonts w:asciiTheme="minorHAnsi" w:hAnsiTheme="minorHAnsi" w:cstheme="minorHAnsi"/>
          <w:color w:val="002060"/>
          <w:szCs w:val="22"/>
        </w:rPr>
        <w:t>Several</w:t>
      </w:r>
      <w:r w:rsidR="00A3780E" w:rsidRPr="00F9268B">
        <w:rPr>
          <w:rFonts w:asciiTheme="minorHAnsi" w:hAnsiTheme="minorHAnsi" w:cstheme="minorHAnsi"/>
          <w:color w:val="002060"/>
          <w:szCs w:val="22"/>
        </w:rPr>
        <w:t xml:space="preserve"> </w:t>
      </w:r>
      <w:r w:rsidR="003B7BFA" w:rsidRPr="00F9268B">
        <w:rPr>
          <w:rFonts w:asciiTheme="minorHAnsi" w:hAnsiTheme="minorHAnsi" w:cstheme="minorHAnsi"/>
          <w:color w:val="002060"/>
          <w:szCs w:val="22"/>
        </w:rPr>
        <w:t>other</w:t>
      </w:r>
      <w:r w:rsidR="00A3780E" w:rsidRPr="00F9268B">
        <w:rPr>
          <w:rFonts w:asciiTheme="minorHAnsi" w:hAnsiTheme="minorHAnsi" w:cstheme="minorHAnsi"/>
          <w:color w:val="002060"/>
          <w:szCs w:val="22"/>
        </w:rPr>
        <w:t xml:space="preserve"> minor issues have been resolved with full details provided in the following comments</w:t>
      </w:r>
      <w:r w:rsidR="0048350B" w:rsidRPr="00F9268B">
        <w:rPr>
          <w:rFonts w:asciiTheme="minorHAnsi" w:hAnsiTheme="minorHAnsi" w:cstheme="minorHAnsi"/>
          <w:color w:val="002060"/>
          <w:szCs w:val="22"/>
        </w:rPr>
        <w:t>.</w:t>
      </w:r>
    </w:p>
    <w:p w14:paraId="246254AF" w14:textId="77777777" w:rsidR="0048670C" w:rsidRPr="00F9268B" w:rsidRDefault="0048670C" w:rsidP="0048670C">
      <w:pPr>
        <w:pStyle w:val="PlainText"/>
        <w:rPr>
          <w:rFonts w:asciiTheme="minorHAnsi" w:hAnsiTheme="minorHAnsi" w:cstheme="minorHAnsi"/>
          <w:b/>
          <w:bCs/>
          <w:szCs w:val="22"/>
        </w:rPr>
      </w:pPr>
    </w:p>
    <w:p w14:paraId="1D309B82" w14:textId="6B0E7318" w:rsidR="004C37A1" w:rsidRPr="00F9268B" w:rsidRDefault="00070D89" w:rsidP="0048670C">
      <w:pPr>
        <w:pStyle w:val="PlainText"/>
        <w:rPr>
          <w:rFonts w:asciiTheme="minorHAnsi" w:hAnsiTheme="minorHAnsi" w:cstheme="minorHAnsi"/>
          <w:szCs w:val="22"/>
        </w:rPr>
      </w:pPr>
      <w:r w:rsidRPr="00F9268B">
        <w:rPr>
          <w:rFonts w:asciiTheme="minorHAnsi" w:hAnsiTheme="minorHAnsi" w:cstheme="minorHAnsi"/>
          <w:b/>
          <w:bCs/>
          <w:szCs w:val="22"/>
        </w:rPr>
        <w:t>Comment #7:</w:t>
      </w:r>
      <w:r w:rsidRPr="00F9268B">
        <w:rPr>
          <w:rFonts w:asciiTheme="minorHAnsi" w:hAnsiTheme="minorHAnsi" w:cstheme="minorHAnsi"/>
          <w:szCs w:val="22"/>
        </w:rPr>
        <w:t xml:space="preserve"> </w:t>
      </w:r>
      <w:r w:rsidR="004C37A1" w:rsidRPr="00F9268B">
        <w:rPr>
          <w:rFonts w:asciiTheme="minorHAnsi" w:hAnsiTheme="minorHAnsi" w:cstheme="minorHAnsi"/>
          <w:szCs w:val="22"/>
        </w:rPr>
        <w:t>P7L146, "a research voyage on the on the RV Southern", delete "on the", etc. Please check other parts of the manuscript.</w:t>
      </w:r>
    </w:p>
    <w:p w14:paraId="6B5785E1" w14:textId="6381EE23" w:rsidR="0048670C" w:rsidRPr="00F9268B"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A3780E" w:rsidRPr="00F9268B">
        <w:rPr>
          <w:rFonts w:asciiTheme="minorHAnsi" w:hAnsiTheme="minorHAnsi" w:cstheme="minorHAnsi"/>
          <w:b/>
          <w:bCs/>
          <w:szCs w:val="22"/>
        </w:rPr>
        <w:t xml:space="preserve"> </w:t>
      </w:r>
      <w:r w:rsidR="00A3780E" w:rsidRPr="00F9268B">
        <w:rPr>
          <w:rFonts w:asciiTheme="minorHAnsi" w:hAnsiTheme="minorHAnsi" w:cstheme="minorHAnsi"/>
          <w:color w:val="002060"/>
          <w:szCs w:val="22"/>
        </w:rPr>
        <w:t>The repeated “on the” has been deleted.</w:t>
      </w:r>
    </w:p>
    <w:p w14:paraId="061CE6B0" w14:textId="77777777" w:rsidR="0048670C" w:rsidRPr="00F9268B" w:rsidRDefault="0048670C" w:rsidP="0048670C">
      <w:pPr>
        <w:pStyle w:val="PlainText"/>
        <w:rPr>
          <w:rFonts w:asciiTheme="minorHAnsi" w:hAnsiTheme="minorHAnsi" w:cstheme="minorHAnsi"/>
          <w:b/>
          <w:bCs/>
          <w:szCs w:val="22"/>
        </w:rPr>
      </w:pPr>
    </w:p>
    <w:p w14:paraId="6CCA7E00" w14:textId="1B1DF531" w:rsidR="004C37A1" w:rsidRPr="00F9268B" w:rsidRDefault="00070D89" w:rsidP="0048670C">
      <w:pPr>
        <w:pStyle w:val="PlainText"/>
        <w:rPr>
          <w:rFonts w:asciiTheme="minorHAnsi" w:hAnsiTheme="minorHAnsi" w:cstheme="minorHAnsi"/>
          <w:szCs w:val="22"/>
        </w:rPr>
      </w:pPr>
      <w:r w:rsidRPr="00F9268B">
        <w:rPr>
          <w:rFonts w:asciiTheme="minorHAnsi" w:hAnsiTheme="minorHAnsi" w:cstheme="minorHAnsi"/>
          <w:b/>
          <w:bCs/>
          <w:szCs w:val="22"/>
        </w:rPr>
        <w:t>Comment #8:</w:t>
      </w:r>
      <w:r w:rsidRPr="00F9268B">
        <w:rPr>
          <w:rFonts w:asciiTheme="minorHAnsi" w:hAnsiTheme="minorHAnsi" w:cstheme="minorHAnsi"/>
          <w:szCs w:val="22"/>
        </w:rPr>
        <w:t xml:space="preserve"> </w:t>
      </w:r>
      <w:r w:rsidR="004C37A1" w:rsidRPr="00F9268B">
        <w:rPr>
          <w:rFonts w:asciiTheme="minorHAnsi" w:hAnsiTheme="minorHAnsi" w:cstheme="minorHAnsi"/>
          <w:szCs w:val="22"/>
        </w:rPr>
        <w:t>7)</w:t>
      </w:r>
      <w:r w:rsidR="00B042C8" w:rsidRPr="00F9268B">
        <w:rPr>
          <w:rFonts w:asciiTheme="minorHAnsi" w:hAnsiTheme="minorHAnsi" w:cstheme="minorHAnsi"/>
          <w:szCs w:val="22"/>
        </w:rPr>
        <w:t xml:space="preserve"> </w:t>
      </w:r>
      <w:r w:rsidR="004C37A1" w:rsidRPr="00F9268B">
        <w:rPr>
          <w:rFonts w:asciiTheme="minorHAnsi" w:hAnsiTheme="minorHAnsi" w:cstheme="minorHAnsi"/>
          <w:szCs w:val="22"/>
        </w:rPr>
        <w:t>P31L531-533, "Within the cross-shelf patterns of zooplankton, biomass and mean size also tend to decline with depth in the water column, possibly as a response to light availability (</w:t>
      </w:r>
      <w:proofErr w:type="spellStart"/>
      <w:r w:rsidR="004C37A1" w:rsidRPr="00F9268B">
        <w:rPr>
          <w:rFonts w:asciiTheme="minorHAnsi" w:hAnsiTheme="minorHAnsi" w:cstheme="minorHAnsi"/>
          <w:szCs w:val="22"/>
        </w:rPr>
        <w:t>Aarflot</w:t>
      </w:r>
      <w:proofErr w:type="spellEnd"/>
      <w:r w:rsidR="004C37A1" w:rsidRPr="00F9268B">
        <w:rPr>
          <w:rFonts w:asciiTheme="minorHAnsi" w:hAnsiTheme="minorHAnsi" w:cstheme="minorHAnsi"/>
          <w:szCs w:val="22"/>
        </w:rPr>
        <w:t xml:space="preserve"> et al., 2019)." Light is the limiting factor of phytoplankton, don't understand why the light availability could affect zooplankton.</w:t>
      </w:r>
    </w:p>
    <w:p w14:paraId="1DCAB13A" w14:textId="1E865DBC" w:rsidR="0048670C" w:rsidRPr="00F9268B"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B042C8" w:rsidRPr="00F9268B">
        <w:rPr>
          <w:rFonts w:asciiTheme="minorHAnsi" w:hAnsiTheme="minorHAnsi" w:cstheme="minorHAnsi"/>
          <w:b/>
          <w:bCs/>
          <w:szCs w:val="22"/>
        </w:rPr>
        <w:t xml:space="preserve"> </w:t>
      </w:r>
      <w:r w:rsidR="00B042C8" w:rsidRPr="00F9268B">
        <w:rPr>
          <w:rFonts w:asciiTheme="minorHAnsi" w:hAnsiTheme="minorHAnsi" w:cstheme="minorHAnsi"/>
          <w:color w:val="002060"/>
          <w:szCs w:val="22"/>
        </w:rPr>
        <w:t>This section has been deleted.</w:t>
      </w:r>
    </w:p>
    <w:p w14:paraId="3737D208" w14:textId="77777777" w:rsidR="0048670C" w:rsidRPr="00F9268B" w:rsidRDefault="0048670C" w:rsidP="0048670C">
      <w:pPr>
        <w:spacing w:after="0"/>
        <w:rPr>
          <w:rFonts w:cstheme="minorHAnsi"/>
          <w:szCs w:val="22"/>
        </w:rPr>
      </w:pPr>
    </w:p>
    <w:p w14:paraId="3D1E23FE" w14:textId="77777777" w:rsidR="009049B1" w:rsidRPr="00F9268B" w:rsidRDefault="009049B1">
      <w:pPr>
        <w:rPr>
          <w:rFonts w:cstheme="minorHAnsi"/>
          <w:b/>
          <w:bCs/>
          <w:szCs w:val="22"/>
          <w:u w:val="single"/>
        </w:rPr>
      </w:pPr>
      <w:r w:rsidRPr="00F9268B">
        <w:rPr>
          <w:rFonts w:cstheme="minorHAnsi"/>
          <w:b/>
          <w:bCs/>
          <w:szCs w:val="22"/>
          <w:u w:val="single"/>
        </w:rPr>
        <w:br w:type="page"/>
      </w:r>
    </w:p>
    <w:p w14:paraId="5627C7D9" w14:textId="3F5864C1" w:rsidR="004C37A1" w:rsidRPr="00F9268B" w:rsidRDefault="004C37A1" w:rsidP="0048670C">
      <w:pPr>
        <w:spacing w:after="0"/>
        <w:rPr>
          <w:rFonts w:cstheme="minorHAnsi"/>
          <w:b/>
          <w:bCs/>
          <w:szCs w:val="22"/>
          <w:u w:val="single"/>
        </w:rPr>
      </w:pPr>
      <w:r w:rsidRPr="00F9268B">
        <w:rPr>
          <w:rFonts w:cstheme="minorHAnsi"/>
          <w:b/>
          <w:bCs/>
          <w:szCs w:val="22"/>
          <w:u w:val="single"/>
        </w:rPr>
        <w:lastRenderedPageBreak/>
        <w:t>Reviewer 2:</w:t>
      </w:r>
    </w:p>
    <w:p w14:paraId="57A45F51" w14:textId="04866E7B" w:rsidR="004C37A1" w:rsidRPr="00F9268B" w:rsidRDefault="00070D89" w:rsidP="0048670C">
      <w:pPr>
        <w:pStyle w:val="PlainText"/>
        <w:rPr>
          <w:rFonts w:asciiTheme="minorHAnsi" w:hAnsiTheme="minorHAnsi" w:cstheme="minorHAnsi"/>
          <w:szCs w:val="22"/>
        </w:rPr>
      </w:pPr>
      <w:r w:rsidRPr="00F9268B">
        <w:rPr>
          <w:rFonts w:asciiTheme="minorHAnsi" w:hAnsiTheme="minorHAnsi" w:cstheme="minorHAnsi"/>
          <w:b/>
          <w:bCs/>
          <w:szCs w:val="22"/>
        </w:rPr>
        <w:t>Comment #9:</w:t>
      </w:r>
      <w:r w:rsidRPr="00F9268B">
        <w:rPr>
          <w:rFonts w:asciiTheme="minorHAnsi" w:hAnsiTheme="minorHAnsi" w:cstheme="minorHAnsi"/>
          <w:szCs w:val="22"/>
        </w:rPr>
        <w:t xml:space="preserve"> </w:t>
      </w:r>
      <w:r w:rsidR="004C37A1" w:rsidRPr="00F9268B">
        <w:rPr>
          <w:rFonts w:asciiTheme="minorHAnsi" w:hAnsiTheme="minorHAnsi" w:cstheme="minorHAnsi"/>
          <w:szCs w:val="22"/>
        </w:rPr>
        <w:t xml:space="preserve">This study presents an interesting dataset of spatial patterns of zooplankton in pelagic ecosystems associated with the East Australian Current. Study motivation and sampling design seem to be proper and interesting enough. However, overall data analyses and what has been done with results constitutes </w:t>
      </w:r>
      <w:commentRangeStart w:id="29"/>
      <w:r w:rsidR="004C37A1" w:rsidRPr="00F9268B">
        <w:rPr>
          <w:rFonts w:asciiTheme="minorHAnsi" w:hAnsiTheme="minorHAnsi" w:cstheme="minorHAnsi"/>
          <w:szCs w:val="22"/>
        </w:rPr>
        <w:t>basic research</w:t>
      </w:r>
      <w:commentRangeEnd w:id="29"/>
      <w:r w:rsidR="00D21DBF">
        <w:rPr>
          <w:rStyle w:val="CommentReference"/>
          <w:rFonts w:asciiTheme="minorHAnsi" w:hAnsiTheme="minorHAnsi" w:cstheme="minorBidi"/>
        </w:rPr>
        <w:commentReference w:id="29"/>
      </w:r>
      <w:r w:rsidR="004C37A1" w:rsidRPr="00F9268B">
        <w:rPr>
          <w:rFonts w:asciiTheme="minorHAnsi" w:hAnsiTheme="minorHAnsi" w:cstheme="minorHAnsi"/>
          <w:szCs w:val="22"/>
        </w:rPr>
        <w:t xml:space="preserve">.  In </w:t>
      </w:r>
      <w:proofErr w:type="gramStart"/>
      <w:r w:rsidR="004C37A1" w:rsidRPr="00F9268B">
        <w:rPr>
          <w:rFonts w:asciiTheme="minorHAnsi" w:hAnsiTheme="minorHAnsi" w:cstheme="minorHAnsi"/>
          <w:szCs w:val="22"/>
        </w:rPr>
        <w:t>general</w:t>
      </w:r>
      <w:proofErr w:type="gramEnd"/>
      <w:r w:rsidR="004C37A1" w:rsidRPr="00F9268B">
        <w:rPr>
          <w:rFonts w:asciiTheme="minorHAnsi" w:hAnsiTheme="minorHAnsi" w:cstheme="minorHAnsi"/>
          <w:szCs w:val="22"/>
        </w:rPr>
        <w:t xml:space="preserve"> the study could be much improved and strengthened in itself. </w:t>
      </w:r>
    </w:p>
    <w:p w14:paraId="73814D74" w14:textId="63475FFE" w:rsidR="0048670C" w:rsidRPr="00F9268B"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3523B1" w:rsidRPr="00F9268B">
        <w:rPr>
          <w:rFonts w:asciiTheme="minorHAnsi" w:hAnsiTheme="minorHAnsi" w:cstheme="minorHAnsi"/>
          <w:b/>
          <w:bCs/>
          <w:szCs w:val="22"/>
        </w:rPr>
        <w:t xml:space="preserve"> </w:t>
      </w:r>
      <w:r w:rsidR="00D36187" w:rsidRPr="00F9268B">
        <w:rPr>
          <w:rFonts w:asciiTheme="minorHAnsi" w:hAnsiTheme="minorHAnsi" w:cstheme="minorHAnsi"/>
          <w:color w:val="002060"/>
          <w:szCs w:val="22"/>
        </w:rPr>
        <w:t>We acknowledge that our research may be considered “basic research” as this research has not yet been conducted in the East Australian Current region, and in general cross-shelf studies are rare in the literature, including none in the southwest Pacific. By including 1</w:t>
      </w:r>
      <w:r w:rsidR="00C2035C" w:rsidRPr="00F9268B">
        <w:rPr>
          <w:rFonts w:asciiTheme="minorHAnsi" w:hAnsiTheme="minorHAnsi" w:cstheme="minorHAnsi"/>
          <w:color w:val="002060"/>
          <w:szCs w:val="22"/>
        </w:rPr>
        <w:t>8</w:t>
      </w:r>
      <w:r w:rsidR="00D36187" w:rsidRPr="00F9268B">
        <w:rPr>
          <w:rFonts w:asciiTheme="minorHAnsi" w:hAnsiTheme="minorHAnsi" w:cstheme="minorHAnsi"/>
          <w:color w:val="002060"/>
          <w:szCs w:val="22"/>
        </w:rPr>
        <w:t xml:space="preserve"> international studies a general pattern emerges at the crucial interface of oceans and society. This is also the first paper to present depth resolved transects of zooplankton size-structure across a continental shelf anywhere in the world. </w:t>
      </w:r>
      <w:r w:rsidR="009049B1" w:rsidRPr="00F9268B">
        <w:rPr>
          <w:rFonts w:asciiTheme="minorHAnsi" w:hAnsiTheme="minorHAnsi" w:cstheme="minorHAnsi"/>
          <w:color w:val="002060"/>
          <w:szCs w:val="22"/>
        </w:rPr>
        <w:t xml:space="preserve">We have improved the current study by now discussing the zooplankton composition based upon continuous plankton recorder data and also include a wider range of physical oceanography data in the supplementary as suggested. </w:t>
      </w:r>
      <w:r w:rsidR="00D36187" w:rsidRPr="00F9268B">
        <w:rPr>
          <w:rFonts w:asciiTheme="minorHAnsi" w:hAnsiTheme="minorHAnsi" w:cstheme="minorHAnsi"/>
          <w:color w:val="002060"/>
          <w:szCs w:val="22"/>
        </w:rPr>
        <w:t xml:space="preserve">For further details on how the study has been improved </w:t>
      </w:r>
      <w:r w:rsidR="009049B1" w:rsidRPr="00F9268B">
        <w:rPr>
          <w:rFonts w:asciiTheme="minorHAnsi" w:hAnsiTheme="minorHAnsi" w:cstheme="minorHAnsi"/>
          <w:color w:val="002060"/>
          <w:szCs w:val="22"/>
        </w:rPr>
        <w:t>see the following comments.</w:t>
      </w:r>
    </w:p>
    <w:p w14:paraId="57E97A1F" w14:textId="77777777" w:rsidR="004C37A1" w:rsidRPr="00F9268B" w:rsidRDefault="004C37A1" w:rsidP="0048670C">
      <w:pPr>
        <w:pStyle w:val="PlainText"/>
        <w:rPr>
          <w:rFonts w:asciiTheme="minorHAnsi" w:hAnsiTheme="minorHAnsi" w:cstheme="minorHAnsi"/>
          <w:szCs w:val="22"/>
        </w:rPr>
      </w:pPr>
    </w:p>
    <w:p w14:paraId="32FECCFB" w14:textId="70B28B46" w:rsidR="004C37A1" w:rsidRPr="00F9268B" w:rsidRDefault="00070D89" w:rsidP="0048670C">
      <w:pPr>
        <w:pStyle w:val="PlainText"/>
        <w:rPr>
          <w:rFonts w:asciiTheme="minorHAnsi" w:hAnsiTheme="minorHAnsi" w:cstheme="minorHAnsi"/>
          <w:szCs w:val="22"/>
        </w:rPr>
      </w:pPr>
      <w:r w:rsidRPr="00F9268B">
        <w:rPr>
          <w:rFonts w:asciiTheme="minorHAnsi" w:hAnsiTheme="minorHAnsi" w:cstheme="minorHAnsi"/>
          <w:b/>
          <w:bCs/>
          <w:szCs w:val="22"/>
        </w:rPr>
        <w:t>Comment #10:</w:t>
      </w:r>
      <w:r w:rsidRPr="00F9268B">
        <w:rPr>
          <w:rFonts w:asciiTheme="minorHAnsi" w:hAnsiTheme="minorHAnsi" w:cstheme="minorHAnsi"/>
          <w:szCs w:val="22"/>
        </w:rPr>
        <w:t xml:space="preserve"> </w:t>
      </w:r>
      <w:r w:rsidR="004C37A1" w:rsidRPr="00F9268B">
        <w:rPr>
          <w:rFonts w:asciiTheme="minorHAnsi" w:hAnsiTheme="minorHAnsi" w:cstheme="minorHAnsi"/>
          <w:szCs w:val="22"/>
        </w:rPr>
        <w:t>Below I point out a few general comments, while more specific are included in the pdf.</w:t>
      </w:r>
    </w:p>
    <w:p w14:paraId="42853F18" w14:textId="40974489"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FB0BAC" w:rsidRPr="00F9268B">
        <w:rPr>
          <w:rFonts w:asciiTheme="minorHAnsi" w:hAnsiTheme="minorHAnsi" w:cstheme="minorHAnsi"/>
          <w:b/>
          <w:bCs/>
          <w:szCs w:val="22"/>
        </w:rPr>
        <w:t xml:space="preserve"> </w:t>
      </w:r>
      <w:r w:rsidR="00FB0BAC" w:rsidRPr="00F9268B">
        <w:rPr>
          <w:rFonts w:asciiTheme="minorHAnsi" w:hAnsiTheme="minorHAnsi" w:cstheme="minorHAnsi"/>
          <w:color w:val="002060"/>
          <w:szCs w:val="22"/>
        </w:rPr>
        <w:t>Thank you for the comments, we have responded below to all the general and specific comments.</w:t>
      </w:r>
    </w:p>
    <w:p w14:paraId="740A8B3A" w14:textId="77777777" w:rsidR="004C37A1" w:rsidRPr="00F9268B" w:rsidRDefault="004C37A1" w:rsidP="0048670C">
      <w:pPr>
        <w:pStyle w:val="PlainText"/>
        <w:rPr>
          <w:rFonts w:asciiTheme="minorHAnsi" w:hAnsiTheme="minorHAnsi" w:cstheme="minorHAnsi"/>
          <w:szCs w:val="22"/>
        </w:rPr>
      </w:pPr>
    </w:p>
    <w:p w14:paraId="538C2C4D" w14:textId="6D3BD3C5" w:rsidR="004C37A1" w:rsidRPr="00F9268B" w:rsidRDefault="00070D89" w:rsidP="0048670C">
      <w:pPr>
        <w:pStyle w:val="PlainText"/>
        <w:rPr>
          <w:rFonts w:asciiTheme="minorHAnsi" w:hAnsiTheme="minorHAnsi" w:cstheme="minorHAnsi"/>
          <w:szCs w:val="22"/>
        </w:rPr>
      </w:pPr>
      <w:r w:rsidRPr="00F9268B">
        <w:rPr>
          <w:rFonts w:asciiTheme="minorHAnsi" w:hAnsiTheme="minorHAnsi" w:cstheme="minorHAnsi"/>
          <w:b/>
          <w:bCs/>
          <w:szCs w:val="22"/>
        </w:rPr>
        <w:t>Comment #11:</w:t>
      </w:r>
      <w:r w:rsidRPr="00F9268B">
        <w:rPr>
          <w:rFonts w:asciiTheme="minorHAnsi" w:hAnsiTheme="minorHAnsi" w:cstheme="minorHAnsi"/>
          <w:szCs w:val="22"/>
        </w:rPr>
        <w:t xml:space="preserve"> </w:t>
      </w:r>
      <w:r w:rsidR="004C37A1" w:rsidRPr="00F9268B">
        <w:rPr>
          <w:rFonts w:asciiTheme="minorHAnsi" w:hAnsiTheme="minorHAnsi" w:cstheme="minorHAnsi"/>
          <w:szCs w:val="22"/>
        </w:rPr>
        <w:t xml:space="preserve">- The title says 'zooplankton' but in truth you are </w:t>
      </w:r>
      <w:proofErr w:type="spellStart"/>
      <w:r w:rsidR="004C37A1" w:rsidRPr="00F9268B">
        <w:rPr>
          <w:rFonts w:asciiTheme="minorHAnsi" w:hAnsiTheme="minorHAnsi" w:cstheme="minorHAnsi"/>
          <w:szCs w:val="22"/>
        </w:rPr>
        <w:t>analyzing</w:t>
      </w:r>
      <w:proofErr w:type="spellEnd"/>
      <w:r w:rsidR="004C37A1" w:rsidRPr="00F9268B">
        <w:rPr>
          <w:rFonts w:asciiTheme="minorHAnsi" w:hAnsiTheme="minorHAnsi" w:cstheme="minorHAnsi"/>
          <w:szCs w:val="22"/>
        </w:rPr>
        <w:t xml:space="preserve"> particulates (plankton and detritus), please focus particulates or change the title.</w:t>
      </w:r>
    </w:p>
    <w:p w14:paraId="0CD2618D" w14:textId="0EF41136" w:rsidR="0048670C" w:rsidRPr="00F9268B" w:rsidRDefault="0048670C" w:rsidP="0048670C">
      <w:pPr>
        <w:pStyle w:val="PlainText"/>
        <w:rPr>
          <w:rFonts w:asciiTheme="minorHAnsi" w:hAnsiTheme="minorHAnsi" w:cstheme="minorHAnsi"/>
          <w:b/>
          <w:bCs/>
          <w:color w:val="002060"/>
          <w:szCs w:val="22"/>
        </w:rPr>
      </w:pPr>
      <w:r w:rsidRPr="00F9268B">
        <w:rPr>
          <w:rFonts w:asciiTheme="minorHAnsi" w:hAnsiTheme="minorHAnsi" w:cstheme="minorHAnsi"/>
          <w:b/>
          <w:bCs/>
          <w:szCs w:val="22"/>
        </w:rPr>
        <w:t>Response:</w:t>
      </w:r>
      <w:r w:rsidR="00166C15" w:rsidRPr="00F9268B">
        <w:rPr>
          <w:rFonts w:asciiTheme="minorHAnsi" w:hAnsiTheme="minorHAnsi" w:cstheme="minorHAnsi"/>
          <w:b/>
          <w:bCs/>
          <w:szCs w:val="22"/>
        </w:rPr>
        <w:t xml:space="preserve"> </w:t>
      </w:r>
      <w:r w:rsidR="00166C15" w:rsidRPr="00F9268B">
        <w:rPr>
          <w:rFonts w:asciiTheme="minorHAnsi" w:hAnsiTheme="minorHAnsi" w:cstheme="minorHAnsi"/>
          <w:color w:val="002060"/>
          <w:szCs w:val="22"/>
        </w:rPr>
        <w:t xml:space="preserve">The title has been changed to </w:t>
      </w:r>
      <w:r w:rsidR="00166C15" w:rsidRPr="00F9268B">
        <w:rPr>
          <w:rFonts w:asciiTheme="minorHAnsi" w:hAnsiTheme="minorHAnsi" w:cstheme="minorHAnsi"/>
          <w:i/>
          <w:iCs/>
          <w:color w:val="002060"/>
          <w:szCs w:val="22"/>
        </w:rPr>
        <w:t>“Vertically resolved particulate</w:t>
      </w:r>
      <w:r w:rsidR="009049B1" w:rsidRPr="00F9268B">
        <w:rPr>
          <w:rFonts w:asciiTheme="minorHAnsi" w:hAnsiTheme="minorHAnsi" w:cstheme="minorHAnsi"/>
          <w:i/>
          <w:iCs/>
          <w:color w:val="002060"/>
          <w:szCs w:val="22"/>
        </w:rPr>
        <w:t xml:space="preserve"> (zooplankton)</w:t>
      </w:r>
      <w:r w:rsidR="00166C15" w:rsidRPr="00F9268B">
        <w:rPr>
          <w:rFonts w:asciiTheme="minorHAnsi" w:hAnsiTheme="minorHAnsi" w:cstheme="minorHAnsi"/>
          <w:i/>
          <w:iCs/>
          <w:color w:val="002060"/>
          <w:szCs w:val="22"/>
        </w:rPr>
        <w:t xml:space="preserve"> biomass and size-structure across a continental shelf under the influence of a western boundary current”</w:t>
      </w:r>
    </w:p>
    <w:p w14:paraId="3CD77BA8" w14:textId="7C0057AC" w:rsidR="0048670C" w:rsidRPr="00F9268B" w:rsidRDefault="0048670C" w:rsidP="0048670C">
      <w:pPr>
        <w:pStyle w:val="PlainText"/>
        <w:rPr>
          <w:rFonts w:asciiTheme="minorHAnsi" w:hAnsiTheme="minorHAnsi" w:cstheme="minorHAnsi"/>
          <w:b/>
          <w:bCs/>
          <w:color w:val="002060"/>
          <w:szCs w:val="22"/>
        </w:rPr>
      </w:pPr>
    </w:p>
    <w:p w14:paraId="343054CD" w14:textId="443A8D68" w:rsidR="00DC506C" w:rsidRPr="00F9268B" w:rsidRDefault="00934932"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We know from previous research</w:t>
      </w:r>
      <w:r w:rsidR="00E048D2" w:rsidRPr="00F9268B">
        <w:rPr>
          <w:rFonts w:asciiTheme="minorHAnsi" w:hAnsiTheme="minorHAnsi" w:cstheme="minorHAnsi"/>
          <w:color w:val="002060"/>
          <w:szCs w:val="22"/>
        </w:rPr>
        <w:t xml:space="preserve"> in</w:t>
      </w:r>
      <w:r w:rsidR="00DC506C" w:rsidRPr="00F9268B">
        <w:rPr>
          <w:rFonts w:asciiTheme="minorHAnsi" w:hAnsiTheme="minorHAnsi" w:cstheme="minorHAnsi"/>
          <w:color w:val="002060"/>
          <w:szCs w:val="22"/>
        </w:rPr>
        <w:t xml:space="preserve"> this area has shown that the vast majority of particulates are zooplankton or </w:t>
      </w:r>
      <w:commentRangeStart w:id="30"/>
      <w:r w:rsidR="00DC506C" w:rsidRPr="00F9268B">
        <w:rPr>
          <w:rFonts w:asciiTheme="minorHAnsi" w:hAnsiTheme="minorHAnsi" w:cstheme="minorHAnsi"/>
          <w:color w:val="002060"/>
          <w:szCs w:val="22"/>
        </w:rPr>
        <w:t xml:space="preserve">marine snow </w:t>
      </w:r>
      <w:commentRangeEnd w:id="30"/>
      <w:r w:rsidR="00C764C0">
        <w:rPr>
          <w:rStyle w:val="CommentReference"/>
          <w:rFonts w:asciiTheme="minorHAnsi" w:hAnsiTheme="minorHAnsi" w:cstheme="minorBidi"/>
        </w:rPr>
        <w:commentReference w:id="30"/>
      </w:r>
      <w:r w:rsidR="00E048D2" w:rsidRPr="00F9268B">
        <w:rPr>
          <w:rFonts w:asciiTheme="minorHAnsi" w:hAnsiTheme="minorHAnsi" w:cstheme="minorHAnsi"/>
          <w:color w:val="002060"/>
          <w:szCs w:val="22"/>
        </w:rPr>
        <w:t xml:space="preserve">(Suthers et al 2004, Suthers unpublished data) </w:t>
      </w:r>
      <w:r w:rsidR="00DC506C" w:rsidRPr="00F9268B">
        <w:rPr>
          <w:rFonts w:asciiTheme="minorHAnsi" w:hAnsiTheme="minorHAnsi" w:cstheme="minorHAnsi"/>
          <w:color w:val="002060"/>
          <w:szCs w:val="22"/>
        </w:rPr>
        <w:t>which is an important part of the planktonic ecosystem we are including zooplankton in brackets after particulates to help the readership both understand and find the paper if they are interested in zooplankton dynamics.</w:t>
      </w:r>
      <w:r w:rsidRPr="00F9268B">
        <w:rPr>
          <w:rFonts w:asciiTheme="minorHAnsi" w:hAnsiTheme="minorHAnsi" w:cstheme="minorHAnsi"/>
          <w:color w:val="002060"/>
          <w:szCs w:val="22"/>
        </w:rPr>
        <w:t xml:space="preserve"> With such low levels of detritus, we can assume the OPC is accurately quantifying zooplankton (Zhang et al 2000)</w:t>
      </w:r>
      <w:r w:rsidR="00C2035C" w:rsidRPr="00F9268B">
        <w:rPr>
          <w:rFonts w:asciiTheme="minorHAnsi" w:hAnsiTheme="minorHAnsi" w:cstheme="minorHAnsi"/>
          <w:color w:val="002060"/>
          <w:szCs w:val="22"/>
        </w:rPr>
        <w:t>.</w:t>
      </w:r>
    </w:p>
    <w:p w14:paraId="0F9025BD" w14:textId="560F023A" w:rsidR="00934932" w:rsidRPr="00F9268B" w:rsidRDefault="00934932" w:rsidP="0048670C">
      <w:pPr>
        <w:pStyle w:val="PlainText"/>
        <w:rPr>
          <w:rFonts w:asciiTheme="minorHAnsi" w:hAnsiTheme="minorHAnsi" w:cstheme="minorHAnsi"/>
          <w:color w:val="002060"/>
          <w:szCs w:val="22"/>
        </w:rPr>
      </w:pPr>
    </w:p>
    <w:p w14:paraId="18D54E47" w14:textId="5B3F7CCE" w:rsidR="00E048D2" w:rsidRPr="00F9268B" w:rsidRDefault="00E048D2"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 xml:space="preserve">Suthers, I. M., Taggart, C. T., Kelley, D., Rissik, D., &amp; Middleton, J. H. (2004). Entrainment and advection in an island's tidal wake, as revealed by light </w:t>
      </w:r>
      <w:proofErr w:type="spellStart"/>
      <w:r w:rsidRPr="00F9268B">
        <w:rPr>
          <w:rFonts w:asciiTheme="minorHAnsi" w:hAnsiTheme="minorHAnsi" w:cstheme="minorHAnsi"/>
          <w:color w:val="002060"/>
          <w:szCs w:val="22"/>
        </w:rPr>
        <w:t>attenuance</w:t>
      </w:r>
      <w:proofErr w:type="spellEnd"/>
      <w:r w:rsidRPr="00F9268B">
        <w:rPr>
          <w:rFonts w:asciiTheme="minorHAnsi" w:hAnsiTheme="minorHAnsi" w:cstheme="minorHAnsi"/>
          <w:color w:val="002060"/>
          <w:szCs w:val="22"/>
        </w:rPr>
        <w:t>, zooplankton, and ichthyoplankton. </w:t>
      </w:r>
      <w:r w:rsidRPr="00F9268B">
        <w:rPr>
          <w:rFonts w:asciiTheme="minorHAnsi" w:hAnsiTheme="minorHAnsi" w:cstheme="minorHAnsi"/>
          <w:i/>
          <w:iCs/>
          <w:color w:val="002060"/>
          <w:szCs w:val="22"/>
        </w:rPr>
        <w:t>Limnology and oceanography</w:t>
      </w:r>
      <w:r w:rsidRPr="00F9268B">
        <w:rPr>
          <w:rFonts w:asciiTheme="minorHAnsi" w:hAnsiTheme="minorHAnsi" w:cstheme="minorHAnsi"/>
          <w:color w:val="002060"/>
          <w:szCs w:val="22"/>
        </w:rPr>
        <w:t>, </w:t>
      </w:r>
      <w:r w:rsidRPr="00F9268B">
        <w:rPr>
          <w:rFonts w:asciiTheme="minorHAnsi" w:hAnsiTheme="minorHAnsi" w:cstheme="minorHAnsi"/>
          <w:i/>
          <w:iCs/>
          <w:color w:val="002060"/>
          <w:szCs w:val="22"/>
        </w:rPr>
        <w:t>49</w:t>
      </w:r>
      <w:r w:rsidRPr="00F9268B">
        <w:rPr>
          <w:rFonts w:asciiTheme="minorHAnsi" w:hAnsiTheme="minorHAnsi" w:cstheme="minorHAnsi"/>
          <w:color w:val="002060"/>
          <w:szCs w:val="22"/>
        </w:rPr>
        <w:t>(1), 283-296.</w:t>
      </w:r>
    </w:p>
    <w:p w14:paraId="18606127" w14:textId="77777777" w:rsidR="00E048D2" w:rsidRPr="00F9268B" w:rsidRDefault="00E048D2" w:rsidP="0048670C">
      <w:pPr>
        <w:pStyle w:val="PlainText"/>
        <w:rPr>
          <w:rFonts w:asciiTheme="minorHAnsi" w:hAnsiTheme="minorHAnsi" w:cstheme="minorHAnsi"/>
          <w:color w:val="002060"/>
          <w:szCs w:val="22"/>
        </w:rPr>
      </w:pPr>
    </w:p>
    <w:p w14:paraId="508EB20A" w14:textId="7CEC7176" w:rsidR="00934932" w:rsidRPr="00F9268B" w:rsidRDefault="00934932" w:rsidP="0048670C">
      <w:pPr>
        <w:pStyle w:val="PlainText"/>
        <w:rPr>
          <w:rFonts w:asciiTheme="minorHAnsi" w:hAnsiTheme="minorHAnsi" w:cstheme="minorHAnsi"/>
          <w:color w:val="002060"/>
          <w:szCs w:val="22"/>
        </w:rPr>
      </w:pPr>
      <w:del w:id="31" w:author="Jason Everett" w:date="2021-05-13T16:31:00Z">
        <w:r w:rsidRPr="00F9268B" w:rsidDel="00C764C0">
          <w:rPr>
            <w:rFonts w:asciiTheme="minorHAnsi" w:hAnsiTheme="minorHAnsi" w:cstheme="minorHAnsi"/>
            <w:color w:val="002060"/>
            <w:szCs w:val="22"/>
          </w:rPr>
          <w:delText xml:space="preserve">X. </w:delText>
        </w:r>
      </w:del>
      <w:r w:rsidRPr="00F9268B">
        <w:rPr>
          <w:rFonts w:asciiTheme="minorHAnsi" w:hAnsiTheme="minorHAnsi" w:cstheme="minorHAnsi"/>
          <w:color w:val="002060"/>
          <w:szCs w:val="22"/>
        </w:rPr>
        <w:t>Zhang</w:t>
      </w:r>
      <w:ins w:id="32" w:author="Jason Everett" w:date="2021-05-13T16:31:00Z">
        <w:r w:rsidR="00C764C0">
          <w:rPr>
            <w:rFonts w:asciiTheme="minorHAnsi" w:hAnsiTheme="minorHAnsi" w:cstheme="minorHAnsi"/>
            <w:color w:val="002060"/>
            <w:szCs w:val="22"/>
          </w:rPr>
          <w:t>, X.</w:t>
        </w:r>
      </w:ins>
      <w:r w:rsidRPr="00F9268B">
        <w:rPr>
          <w:rFonts w:asciiTheme="minorHAnsi" w:hAnsiTheme="minorHAnsi" w:cstheme="minorHAnsi"/>
          <w:color w:val="002060"/>
          <w:szCs w:val="22"/>
        </w:rPr>
        <w:t xml:space="preserve">, M. Roman, A. Sanford, H. Adolf, C. </w:t>
      </w:r>
      <w:proofErr w:type="spellStart"/>
      <w:r w:rsidRPr="00F9268B">
        <w:rPr>
          <w:rFonts w:asciiTheme="minorHAnsi" w:hAnsiTheme="minorHAnsi" w:cstheme="minorHAnsi"/>
          <w:color w:val="002060"/>
          <w:szCs w:val="22"/>
        </w:rPr>
        <w:t>Lascara</w:t>
      </w:r>
      <w:proofErr w:type="spellEnd"/>
      <w:r w:rsidRPr="00F9268B">
        <w:rPr>
          <w:rFonts w:asciiTheme="minorHAnsi" w:hAnsiTheme="minorHAnsi" w:cstheme="minorHAnsi"/>
          <w:color w:val="002060"/>
          <w:szCs w:val="22"/>
        </w:rPr>
        <w:t xml:space="preserve">, R. </w:t>
      </w:r>
      <w:proofErr w:type="spellStart"/>
      <w:r w:rsidRPr="00F9268B">
        <w:rPr>
          <w:rFonts w:asciiTheme="minorHAnsi" w:hAnsiTheme="minorHAnsi" w:cstheme="minorHAnsi"/>
          <w:color w:val="002060"/>
          <w:szCs w:val="22"/>
        </w:rPr>
        <w:t>Burgett</w:t>
      </w:r>
      <w:proofErr w:type="spellEnd"/>
      <w:r w:rsidRPr="00F9268B">
        <w:rPr>
          <w:rFonts w:asciiTheme="minorHAnsi" w:hAnsiTheme="minorHAnsi" w:cstheme="minorHAnsi"/>
          <w:color w:val="002060"/>
          <w:szCs w:val="22"/>
        </w:rPr>
        <w:t>, Can an optical plankton counter produce reasonable estimates of zooplankton abundance and biovolume in water with high detritus?, </w:t>
      </w:r>
      <w:r w:rsidRPr="00F9268B">
        <w:rPr>
          <w:rFonts w:asciiTheme="minorHAnsi" w:hAnsiTheme="minorHAnsi" w:cstheme="minorHAnsi"/>
          <w:i/>
          <w:iCs/>
          <w:color w:val="002060"/>
          <w:szCs w:val="22"/>
        </w:rPr>
        <w:t>Journal of Plankton Research</w:t>
      </w:r>
      <w:r w:rsidRPr="00F9268B">
        <w:rPr>
          <w:rFonts w:asciiTheme="minorHAnsi" w:hAnsiTheme="minorHAnsi" w:cstheme="minorHAnsi"/>
          <w:color w:val="002060"/>
          <w:szCs w:val="22"/>
        </w:rPr>
        <w:t>, Volume 22, Issue 1, January 2000, Pages 137–150, </w:t>
      </w:r>
      <w:hyperlink r:id="rId13" w:history="1">
        <w:r w:rsidRPr="00F9268B">
          <w:rPr>
            <w:rStyle w:val="Hyperlink"/>
            <w:rFonts w:asciiTheme="minorHAnsi" w:hAnsiTheme="minorHAnsi" w:cstheme="minorHAnsi"/>
            <w:szCs w:val="22"/>
          </w:rPr>
          <w:t>https://doi.org/10.1093/plankt/22.1.137</w:t>
        </w:r>
      </w:hyperlink>
    </w:p>
    <w:p w14:paraId="42F3EABD" w14:textId="77777777" w:rsidR="00DC506C" w:rsidRPr="00F9268B" w:rsidRDefault="00DC506C" w:rsidP="0048670C">
      <w:pPr>
        <w:pStyle w:val="PlainText"/>
        <w:rPr>
          <w:rFonts w:asciiTheme="minorHAnsi" w:hAnsiTheme="minorHAnsi" w:cstheme="minorHAnsi"/>
          <w:b/>
          <w:bCs/>
          <w:szCs w:val="22"/>
        </w:rPr>
      </w:pPr>
    </w:p>
    <w:p w14:paraId="438C661B" w14:textId="7DF50BED" w:rsidR="004C37A1" w:rsidRPr="00F9268B" w:rsidRDefault="00070D89" w:rsidP="0048670C">
      <w:pPr>
        <w:pStyle w:val="PlainText"/>
        <w:rPr>
          <w:rFonts w:asciiTheme="minorHAnsi" w:hAnsiTheme="minorHAnsi" w:cstheme="minorHAnsi"/>
          <w:szCs w:val="22"/>
        </w:rPr>
      </w:pPr>
      <w:r w:rsidRPr="00F9268B">
        <w:rPr>
          <w:rFonts w:asciiTheme="minorHAnsi" w:hAnsiTheme="minorHAnsi" w:cstheme="minorHAnsi"/>
          <w:b/>
          <w:bCs/>
          <w:szCs w:val="22"/>
        </w:rPr>
        <w:t>Comment #12:</w:t>
      </w:r>
      <w:r w:rsidRPr="00F9268B">
        <w:rPr>
          <w:rFonts w:asciiTheme="minorHAnsi" w:hAnsiTheme="minorHAnsi" w:cstheme="minorHAnsi"/>
          <w:szCs w:val="22"/>
        </w:rPr>
        <w:t xml:space="preserve"> </w:t>
      </w:r>
      <w:r w:rsidR="004C37A1" w:rsidRPr="00F9268B">
        <w:rPr>
          <w:rFonts w:asciiTheme="minorHAnsi" w:hAnsiTheme="minorHAnsi" w:cstheme="minorHAnsi"/>
          <w:szCs w:val="22"/>
        </w:rPr>
        <w:t xml:space="preserve">- The manuscript requires greater supporting data to justify the claims made. </w:t>
      </w:r>
    </w:p>
    <w:p w14:paraId="31AFBFE9" w14:textId="7E7B9A3B" w:rsidR="0048670C" w:rsidRPr="00F9268B"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936B40" w:rsidRPr="00F9268B">
        <w:rPr>
          <w:rFonts w:asciiTheme="minorHAnsi" w:hAnsiTheme="minorHAnsi" w:cstheme="minorHAnsi"/>
          <w:b/>
          <w:bCs/>
          <w:szCs w:val="22"/>
        </w:rPr>
        <w:t xml:space="preserve"> </w:t>
      </w:r>
      <w:r w:rsidR="00936B40" w:rsidRPr="00F9268B">
        <w:rPr>
          <w:rFonts w:asciiTheme="minorHAnsi" w:hAnsiTheme="minorHAnsi" w:cstheme="minorHAnsi"/>
          <w:color w:val="002060"/>
          <w:szCs w:val="22"/>
        </w:rPr>
        <w:t>We respond below to the specific areas where the reviewer</w:t>
      </w:r>
      <w:del w:id="33" w:author="Jason Everett" w:date="2021-05-13T16:32:00Z">
        <w:r w:rsidR="00936B40" w:rsidRPr="00F9268B" w:rsidDel="00C764C0">
          <w:rPr>
            <w:rFonts w:asciiTheme="minorHAnsi" w:hAnsiTheme="minorHAnsi" w:cstheme="minorHAnsi"/>
            <w:color w:val="002060"/>
            <w:szCs w:val="22"/>
          </w:rPr>
          <w:delText>s</w:delText>
        </w:r>
      </w:del>
      <w:r w:rsidR="00936B40" w:rsidRPr="00F9268B">
        <w:rPr>
          <w:rFonts w:asciiTheme="minorHAnsi" w:hAnsiTheme="minorHAnsi" w:cstheme="minorHAnsi"/>
          <w:color w:val="002060"/>
          <w:szCs w:val="22"/>
        </w:rPr>
        <w:t xml:space="preserve"> suggests additional data are needed. </w:t>
      </w:r>
      <w:r w:rsidR="00934932" w:rsidRPr="00F9268B">
        <w:rPr>
          <w:rFonts w:asciiTheme="minorHAnsi" w:hAnsiTheme="minorHAnsi" w:cstheme="minorHAnsi"/>
          <w:color w:val="002060"/>
          <w:szCs w:val="22"/>
        </w:rPr>
        <w:t>This includ</w:t>
      </w:r>
      <w:ins w:id="34" w:author="Jason Everett" w:date="2021-05-13T16:35:00Z">
        <w:r w:rsidR="00950274">
          <w:rPr>
            <w:rFonts w:asciiTheme="minorHAnsi" w:hAnsiTheme="minorHAnsi" w:cstheme="minorHAnsi"/>
            <w:color w:val="002060"/>
            <w:szCs w:val="22"/>
          </w:rPr>
          <w:t>es</w:t>
        </w:r>
      </w:ins>
      <w:del w:id="35" w:author="Jason Everett" w:date="2021-05-13T16:35:00Z">
        <w:r w:rsidR="00934932" w:rsidRPr="00F9268B" w:rsidDel="00950274">
          <w:rPr>
            <w:rFonts w:asciiTheme="minorHAnsi" w:hAnsiTheme="minorHAnsi" w:cstheme="minorHAnsi"/>
            <w:color w:val="002060"/>
            <w:szCs w:val="22"/>
          </w:rPr>
          <w:delText>ed</w:delText>
        </w:r>
      </w:del>
      <w:r w:rsidR="00934932" w:rsidRPr="00F9268B">
        <w:rPr>
          <w:rFonts w:asciiTheme="minorHAnsi" w:hAnsiTheme="minorHAnsi" w:cstheme="minorHAnsi"/>
          <w:color w:val="002060"/>
          <w:szCs w:val="22"/>
        </w:rPr>
        <w:t xml:space="preserve"> the cross-shelf CTD data such as salinity, nitrate, silicate and oxygen. We have also add</w:t>
      </w:r>
      <w:r w:rsidR="00E048D2" w:rsidRPr="00F9268B">
        <w:rPr>
          <w:rFonts w:asciiTheme="minorHAnsi" w:hAnsiTheme="minorHAnsi" w:cstheme="minorHAnsi"/>
          <w:color w:val="002060"/>
          <w:szCs w:val="22"/>
        </w:rPr>
        <w:t>ed</w:t>
      </w:r>
      <w:r w:rsidR="00934932" w:rsidRPr="00F9268B">
        <w:rPr>
          <w:rFonts w:asciiTheme="minorHAnsi" w:hAnsiTheme="minorHAnsi" w:cstheme="minorHAnsi"/>
          <w:color w:val="002060"/>
          <w:szCs w:val="22"/>
        </w:rPr>
        <w:t xml:space="preserve"> information on likely zooplankton composition. See comment #6 for more information.</w:t>
      </w:r>
    </w:p>
    <w:p w14:paraId="574C6950" w14:textId="77777777" w:rsidR="0048670C" w:rsidRPr="00F9268B" w:rsidRDefault="0048670C" w:rsidP="0048670C">
      <w:pPr>
        <w:pStyle w:val="PlainText"/>
        <w:rPr>
          <w:rFonts w:asciiTheme="minorHAnsi" w:hAnsiTheme="minorHAnsi" w:cstheme="minorHAnsi"/>
          <w:b/>
          <w:bCs/>
          <w:szCs w:val="22"/>
        </w:rPr>
      </w:pPr>
    </w:p>
    <w:p w14:paraId="7C35F55E" w14:textId="2836AB74" w:rsidR="004C37A1" w:rsidRPr="00F9268B" w:rsidRDefault="00070D89" w:rsidP="0048670C">
      <w:pPr>
        <w:pStyle w:val="PlainText"/>
        <w:rPr>
          <w:rFonts w:asciiTheme="minorHAnsi" w:hAnsiTheme="minorHAnsi" w:cstheme="minorHAnsi"/>
          <w:szCs w:val="22"/>
        </w:rPr>
      </w:pPr>
      <w:r w:rsidRPr="00F9268B">
        <w:rPr>
          <w:rFonts w:asciiTheme="minorHAnsi" w:hAnsiTheme="minorHAnsi" w:cstheme="minorHAnsi"/>
          <w:b/>
          <w:bCs/>
          <w:szCs w:val="22"/>
        </w:rPr>
        <w:t>Comment #13:</w:t>
      </w:r>
      <w:r w:rsidRPr="00F9268B">
        <w:rPr>
          <w:rFonts w:asciiTheme="minorHAnsi" w:hAnsiTheme="minorHAnsi" w:cstheme="minorHAnsi"/>
          <w:szCs w:val="22"/>
        </w:rPr>
        <w:t xml:space="preserve"> </w:t>
      </w:r>
      <w:r w:rsidR="004C37A1" w:rsidRPr="00F9268B">
        <w:rPr>
          <w:rFonts w:asciiTheme="minorHAnsi" w:hAnsiTheme="minorHAnsi" w:cstheme="minorHAnsi"/>
          <w:szCs w:val="22"/>
        </w:rPr>
        <w:t xml:space="preserve">- The manuscript requires restructuring to </w:t>
      </w:r>
      <w:r w:rsidR="00936B40" w:rsidRPr="00F9268B">
        <w:rPr>
          <w:rFonts w:asciiTheme="minorHAnsi" w:hAnsiTheme="minorHAnsi" w:cstheme="minorHAnsi"/>
          <w:szCs w:val="22"/>
        </w:rPr>
        <w:t>improve</w:t>
      </w:r>
      <w:r w:rsidR="004C37A1" w:rsidRPr="00F9268B">
        <w:rPr>
          <w:rFonts w:asciiTheme="minorHAnsi" w:hAnsiTheme="minorHAnsi" w:cstheme="minorHAnsi"/>
          <w:szCs w:val="22"/>
        </w:rPr>
        <w:t xml:space="preserve"> the flow.</w:t>
      </w:r>
    </w:p>
    <w:p w14:paraId="2970FC21" w14:textId="6977B2C3" w:rsidR="0048670C" w:rsidRPr="00F9268B"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936B40" w:rsidRPr="00F9268B">
        <w:rPr>
          <w:rFonts w:asciiTheme="minorHAnsi" w:hAnsiTheme="minorHAnsi" w:cstheme="minorHAnsi"/>
          <w:b/>
          <w:bCs/>
          <w:szCs w:val="22"/>
        </w:rPr>
        <w:t xml:space="preserve"> </w:t>
      </w:r>
      <w:r w:rsidR="00936B40" w:rsidRPr="00F9268B">
        <w:rPr>
          <w:rFonts w:asciiTheme="minorHAnsi" w:hAnsiTheme="minorHAnsi" w:cstheme="minorHAnsi"/>
          <w:color w:val="002060"/>
          <w:szCs w:val="22"/>
        </w:rPr>
        <w:t>In line with the reviewer suggestions (detailed below) the manuscript has been restructured.</w:t>
      </w:r>
      <w:r w:rsidR="00FB0BAC" w:rsidRPr="00F9268B">
        <w:rPr>
          <w:rFonts w:asciiTheme="minorHAnsi" w:hAnsiTheme="minorHAnsi" w:cstheme="minorHAnsi"/>
          <w:color w:val="002060"/>
          <w:szCs w:val="22"/>
        </w:rPr>
        <w:t xml:space="preserve"> For full details see later responses.</w:t>
      </w:r>
    </w:p>
    <w:p w14:paraId="051B77B7" w14:textId="203FEBC6" w:rsidR="004C37A1" w:rsidRPr="00F9268B" w:rsidRDefault="004C37A1" w:rsidP="0048670C">
      <w:pPr>
        <w:spacing w:after="0"/>
        <w:rPr>
          <w:rFonts w:cstheme="minorHAnsi"/>
          <w:szCs w:val="22"/>
        </w:rPr>
      </w:pPr>
    </w:p>
    <w:p w14:paraId="4F44C260" w14:textId="0FF847CC" w:rsidR="004C37A1" w:rsidRPr="00F9268B" w:rsidRDefault="004C37A1" w:rsidP="0048670C">
      <w:pPr>
        <w:spacing w:after="0"/>
        <w:rPr>
          <w:rFonts w:cstheme="minorHAnsi"/>
          <w:b/>
          <w:bCs/>
          <w:szCs w:val="22"/>
          <w:u w:val="single"/>
        </w:rPr>
      </w:pPr>
      <w:r w:rsidRPr="00F9268B">
        <w:rPr>
          <w:rFonts w:cstheme="minorHAnsi"/>
          <w:b/>
          <w:bCs/>
          <w:szCs w:val="22"/>
          <w:u w:val="single"/>
        </w:rPr>
        <w:t>Reviewer 2 comments from annotated pdf</w:t>
      </w:r>
    </w:p>
    <w:p w14:paraId="42E70918" w14:textId="61422818" w:rsidR="004C37A1" w:rsidRPr="00F9268B" w:rsidRDefault="00070D89" w:rsidP="0048670C">
      <w:pPr>
        <w:spacing w:after="0"/>
        <w:rPr>
          <w:rFonts w:cstheme="minorHAnsi"/>
          <w:color w:val="000000"/>
          <w:szCs w:val="22"/>
          <w:lang w:bidi="ar-SA"/>
        </w:rPr>
      </w:pPr>
      <w:r w:rsidRPr="00F9268B">
        <w:rPr>
          <w:rFonts w:cstheme="minorHAnsi"/>
          <w:b/>
          <w:bCs/>
          <w:szCs w:val="22"/>
        </w:rPr>
        <w:t>Comment #14:</w:t>
      </w:r>
      <w:r w:rsidRPr="00F9268B">
        <w:rPr>
          <w:rFonts w:cstheme="minorHAnsi"/>
          <w:szCs w:val="22"/>
        </w:rPr>
        <w:t xml:space="preserve"> </w:t>
      </w:r>
      <w:r w:rsidR="003C4D9D" w:rsidRPr="00F9268B">
        <w:rPr>
          <w:rFonts w:cstheme="minorHAnsi"/>
          <w:color w:val="000000"/>
          <w:szCs w:val="22"/>
          <w:lang w:bidi="ar-SA"/>
        </w:rPr>
        <w:t>Line 45: Introduction: Summary</w:t>
      </w:r>
    </w:p>
    <w:p w14:paraId="70DD631F" w14:textId="16F4A794" w:rsidR="003C4D9D" w:rsidRPr="00F9268B" w:rsidRDefault="003C4D9D" w:rsidP="0048670C">
      <w:pPr>
        <w:pStyle w:val="ListParagraph"/>
        <w:numPr>
          <w:ilvl w:val="0"/>
          <w:numId w:val="1"/>
        </w:numPr>
        <w:spacing w:after="0"/>
        <w:rPr>
          <w:rFonts w:cstheme="minorHAnsi"/>
          <w:szCs w:val="22"/>
        </w:rPr>
      </w:pPr>
      <w:r w:rsidRPr="00F9268B">
        <w:rPr>
          <w:rFonts w:cstheme="minorHAnsi"/>
          <w:szCs w:val="22"/>
        </w:rPr>
        <w:t xml:space="preserve">Please restructure to improve flow (physics, nutrients, </w:t>
      </w:r>
      <w:proofErr w:type="spellStart"/>
      <w:r w:rsidRPr="00F9268B">
        <w:rPr>
          <w:rFonts w:cstheme="minorHAnsi"/>
          <w:szCs w:val="22"/>
        </w:rPr>
        <w:t>chl</w:t>
      </w:r>
      <w:proofErr w:type="spellEnd"/>
      <w:r w:rsidRPr="00F9268B">
        <w:rPr>
          <w:rFonts w:cstheme="minorHAnsi"/>
          <w:szCs w:val="22"/>
        </w:rPr>
        <w:t xml:space="preserve"> </w:t>
      </w:r>
      <w:proofErr w:type="gramStart"/>
      <w:r w:rsidRPr="00F9268B">
        <w:rPr>
          <w:rFonts w:cstheme="minorHAnsi"/>
          <w:szCs w:val="22"/>
        </w:rPr>
        <w:t>a and</w:t>
      </w:r>
      <w:proofErr w:type="gramEnd"/>
      <w:r w:rsidRPr="00F9268B">
        <w:rPr>
          <w:rFonts w:cstheme="minorHAnsi"/>
          <w:szCs w:val="22"/>
        </w:rPr>
        <w:t xml:space="preserve"> particulates/zooplankton)</w:t>
      </w:r>
    </w:p>
    <w:p w14:paraId="024845E6" w14:textId="77777777" w:rsidR="0048670C" w:rsidRPr="00F9268B" w:rsidRDefault="003C4D9D" w:rsidP="0048670C">
      <w:pPr>
        <w:pStyle w:val="ListParagraph"/>
        <w:numPr>
          <w:ilvl w:val="0"/>
          <w:numId w:val="1"/>
        </w:numPr>
        <w:spacing w:after="0"/>
        <w:rPr>
          <w:rFonts w:cstheme="minorHAnsi"/>
          <w:szCs w:val="22"/>
        </w:rPr>
      </w:pPr>
      <w:r w:rsidRPr="00F9268B">
        <w:rPr>
          <w:rFonts w:cstheme="minorHAnsi"/>
          <w:szCs w:val="22"/>
        </w:rPr>
        <w:t xml:space="preserve">- Please include how </w:t>
      </w:r>
      <w:proofErr w:type="gramStart"/>
      <w:r w:rsidRPr="00F9268B">
        <w:rPr>
          <w:rFonts w:cstheme="minorHAnsi"/>
          <w:szCs w:val="22"/>
        </w:rPr>
        <w:t>top down</w:t>
      </w:r>
      <w:proofErr w:type="gramEnd"/>
      <w:r w:rsidRPr="00F9268B">
        <w:rPr>
          <w:rFonts w:cstheme="minorHAnsi"/>
          <w:szCs w:val="22"/>
        </w:rPr>
        <w:t xml:space="preserve"> processes could influence particulate size structure</w:t>
      </w:r>
    </w:p>
    <w:p w14:paraId="624226EE" w14:textId="04688A5B" w:rsidR="003C4D9D" w:rsidRPr="00F9268B" w:rsidRDefault="0048670C" w:rsidP="0048670C">
      <w:pPr>
        <w:spacing w:after="0"/>
        <w:rPr>
          <w:rFonts w:cstheme="minorHAnsi"/>
          <w:color w:val="002060"/>
          <w:szCs w:val="22"/>
        </w:rPr>
      </w:pPr>
      <w:r w:rsidRPr="00F9268B">
        <w:rPr>
          <w:rFonts w:cstheme="minorHAnsi"/>
          <w:b/>
          <w:bCs/>
          <w:szCs w:val="22"/>
        </w:rPr>
        <w:t>Response:</w:t>
      </w:r>
      <w:r w:rsidR="00271CF3" w:rsidRPr="00F9268B">
        <w:rPr>
          <w:rFonts w:cstheme="minorHAnsi"/>
          <w:b/>
          <w:bCs/>
          <w:szCs w:val="22"/>
        </w:rPr>
        <w:t xml:space="preserve"> </w:t>
      </w:r>
      <w:r w:rsidR="00F5036A" w:rsidRPr="00F9268B">
        <w:rPr>
          <w:rFonts w:cstheme="minorHAnsi"/>
          <w:bCs/>
          <w:color w:val="002060"/>
          <w:szCs w:val="22"/>
        </w:rPr>
        <w:t xml:space="preserve">We thank you for these suggestions. </w:t>
      </w:r>
      <w:del w:id="36" w:author="Jason Everett" w:date="2021-05-13T16:35:00Z">
        <w:r w:rsidR="00F5036A" w:rsidRPr="00F9268B" w:rsidDel="00950274">
          <w:rPr>
            <w:rFonts w:cstheme="minorHAnsi"/>
            <w:bCs/>
            <w:color w:val="002060"/>
            <w:szCs w:val="22"/>
          </w:rPr>
          <w:delText xml:space="preserve"> </w:delText>
        </w:r>
      </w:del>
      <w:r w:rsidR="00F5036A" w:rsidRPr="00F9268B">
        <w:rPr>
          <w:rFonts w:cstheme="minorHAnsi"/>
          <w:bCs/>
          <w:color w:val="002060"/>
          <w:szCs w:val="22"/>
        </w:rPr>
        <w:t>We were concerned if we started off with a physics to ecology structure, the reader would not find zooplankton until the 3</w:t>
      </w:r>
      <w:r w:rsidR="00F5036A" w:rsidRPr="00F9268B">
        <w:rPr>
          <w:rFonts w:cstheme="minorHAnsi"/>
          <w:bCs/>
          <w:color w:val="002060"/>
          <w:szCs w:val="22"/>
          <w:vertAlign w:val="superscript"/>
        </w:rPr>
        <w:t>rd</w:t>
      </w:r>
      <w:r w:rsidR="00F5036A" w:rsidRPr="00F9268B">
        <w:rPr>
          <w:rFonts w:cstheme="minorHAnsi"/>
          <w:bCs/>
          <w:color w:val="002060"/>
          <w:szCs w:val="22"/>
        </w:rPr>
        <w:t xml:space="preserve"> paragraph. Our paper is about zooplankton size-structure, in a physical-nutrient-chlorophyll context rather than about coastal oceanography. </w:t>
      </w:r>
      <w:r w:rsidR="00F5036A" w:rsidRPr="00F9268B">
        <w:rPr>
          <w:rFonts w:cstheme="minorHAnsi"/>
          <w:color w:val="002060"/>
          <w:szCs w:val="22"/>
        </w:rPr>
        <w:t xml:space="preserve">With respect, we </w:t>
      </w:r>
      <w:ins w:id="37" w:author="Jason Everett" w:date="2021-05-13T16:36:00Z">
        <w:r w:rsidR="00950274">
          <w:rPr>
            <w:rFonts w:cstheme="minorHAnsi"/>
            <w:color w:val="002060"/>
            <w:szCs w:val="22"/>
          </w:rPr>
          <w:t>feel</w:t>
        </w:r>
      </w:ins>
      <w:del w:id="38" w:author="Jason Everett" w:date="2021-05-13T16:36:00Z">
        <w:r w:rsidR="00F5036A" w:rsidRPr="00F9268B" w:rsidDel="00950274">
          <w:rPr>
            <w:rFonts w:cstheme="minorHAnsi"/>
            <w:color w:val="002060"/>
            <w:szCs w:val="22"/>
          </w:rPr>
          <w:delText>wish</w:delText>
        </w:r>
      </w:del>
      <w:r w:rsidR="00F5036A" w:rsidRPr="00F9268B">
        <w:rPr>
          <w:rFonts w:cstheme="minorHAnsi"/>
          <w:color w:val="002060"/>
          <w:szCs w:val="22"/>
        </w:rPr>
        <w:t xml:space="preserve"> this paper benefits more from the present structure which highlights the biological and ecological importance of firstly continental shelves followed by zooplankton. We have included some additional information </w:t>
      </w:r>
      <w:ins w:id="39" w:author="Jason Everett" w:date="2021-05-13T16:36:00Z">
        <w:r w:rsidR="003E68FE">
          <w:rPr>
            <w:rFonts w:cstheme="minorHAnsi"/>
            <w:color w:val="002060"/>
            <w:szCs w:val="22"/>
          </w:rPr>
          <w:t xml:space="preserve">in these first paragraphs, </w:t>
        </w:r>
      </w:ins>
      <w:r w:rsidR="00F5036A" w:rsidRPr="00F9268B">
        <w:rPr>
          <w:rFonts w:cstheme="minorHAnsi"/>
          <w:color w:val="002060"/>
          <w:szCs w:val="22"/>
        </w:rPr>
        <w:t>about how top-down processes could influence particulate size structure.</w:t>
      </w:r>
    </w:p>
    <w:p w14:paraId="33124FF9" w14:textId="77777777" w:rsidR="00F5036A" w:rsidRPr="00F9268B" w:rsidRDefault="00F5036A" w:rsidP="00095452">
      <w:pPr>
        <w:spacing w:after="0"/>
        <w:rPr>
          <w:rFonts w:cstheme="minorHAnsi"/>
          <w:color w:val="002060"/>
          <w:szCs w:val="22"/>
        </w:rPr>
      </w:pPr>
    </w:p>
    <w:p w14:paraId="57AE6389" w14:textId="7FFD4A24" w:rsidR="00095452" w:rsidRPr="00F9268B" w:rsidRDefault="00095452" w:rsidP="00095452">
      <w:pPr>
        <w:spacing w:after="0"/>
        <w:rPr>
          <w:rFonts w:cstheme="minorHAnsi"/>
          <w:color w:val="002060"/>
          <w:szCs w:val="22"/>
        </w:rPr>
      </w:pPr>
      <w:r w:rsidRPr="00F9268B">
        <w:rPr>
          <w:rFonts w:cstheme="minorHAnsi"/>
          <w:color w:val="002060"/>
          <w:szCs w:val="22"/>
        </w:rPr>
        <w:t>The new text is:</w:t>
      </w:r>
      <w:r w:rsidRPr="00F9268B">
        <w:rPr>
          <w:rFonts w:cstheme="minorHAnsi"/>
          <w:color w:val="002060"/>
          <w:szCs w:val="22"/>
        </w:rPr>
        <w:br/>
      </w:r>
      <w:r w:rsidRPr="00F9268B">
        <w:rPr>
          <w:rFonts w:cstheme="minorHAnsi"/>
          <w:i/>
          <w:iCs/>
          <w:color w:val="002060"/>
          <w:szCs w:val="22"/>
        </w:rPr>
        <w:t xml:space="preserve">“Top-down pressure from larger predators can also increase the steepness of the size spectrum as increase the mortality rate of the zooplankton, thereby decreasing the efficiency of energy transfer along the spectrum </w:t>
      </w:r>
      <w:r w:rsidRPr="00F9268B">
        <w:rPr>
          <w:rFonts w:cstheme="minorHAnsi"/>
          <w:i/>
          <w:iCs/>
          <w:color w:val="002060"/>
          <w:szCs w:val="22"/>
        </w:rPr>
        <w:fldChar w:fldCharType="begin"/>
      </w:r>
      <w:r w:rsidRPr="00F9268B">
        <w:rPr>
          <w:rFonts w:cstheme="minorHAnsi"/>
          <w:i/>
          <w:iCs/>
          <w:color w:val="002060"/>
          <w:szCs w:val="22"/>
        </w:rPr>
        <w:instrText xml:space="preserve"> ADDIN ZOTERO_ITEM CSL_CITATION {"citationID":"4U85AqkX","properties":{"formattedCitation":"(Moore and Suthers, 2006; Rossberg {\\i{}et al.}, 2019)","plainCitation":"(Moore and Suthers, 2006; Rossberg et al., 2019)","noteIndex":0},"citationItems":[{"id":793,"uris":["http://zotero.org/users/local/U6DoygBa/items/YLHUBGBV"],"uri":["http://zotero.org/users/local/U6DoygBa/items/YLHUBGBV"],"itemData":{"id":793,"type":"article-journal","abstract":"High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M."}],"issued":{"date-parts":[["2006"]]}}},{"id":1987,"uris":["http://zotero.org/users/local/U6DoygBa/items/CAHA94ID"],"uri":["http://zotero.org/users/local/U6DoygBa/items/CAHA94ID"],"itemData":{"id":1987,"type":"article-journal","abstract":"In ecological communities, especially the pelagic zones of aquatic ecosystems, certain body-size ranges are often over-represented compared to others. Community size spectra, the distributions of community biomass over the logarithmic body-mass axis, tend to exhibit regularly spaced local maxima, called “domes”, separated by steep troughs. Contrasting established theory, we explain these dome patterns as manifestations of top-down trophic cascades along aquatic food chains. Compiling high quality size-spectrum data and comparing these with a size-spectrum model introduced in this study, we test this theory and develop a detailed picture of the mechanisms by which bottom-up and top-down effects interact to generate dome patterns. Results imply that strong top-down trophic cascades are common in freshwater communities, much more than hitherto demonstrated, and may arise in nutrient rich marine systems as well. Transferring insights from the general theory of non-linear pattern formation to domes patterns, we provide new interpretations of past lake-manipulation experiments.","container-title":"Nature Communications","DOI":"10.1038/s41467-019-12289-0","ISSN":"2041-1723","issue":"1","language":"en","note":"number: 1\npublisher: Nature Publishing Group","page":"4396","source":"www.nature.com","title":"Dome patterns in pelagic size spectra reveal strong trophic cascades","volume":"10","author":[{"family":"Rossberg","given":"Axel G."},{"family":"Gaedke","given":"Ursula"},{"family":"Kratina","given":"Pavel"}],"issued":{"date-parts":[["2019",9,27]]}}}],"schema":"https://github.com/citation-style-language/schema/raw/master/csl-citation.json"} </w:instrText>
      </w:r>
      <w:r w:rsidRPr="00F9268B">
        <w:rPr>
          <w:rFonts w:cstheme="minorHAnsi"/>
          <w:i/>
          <w:iCs/>
          <w:color w:val="002060"/>
          <w:szCs w:val="22"/>
        </w:rPr>
        <w:fldChar w:fldCharType="separate"/>
      </w:r>
      <w:r w:rsidRPr="00F9268B">
        <w:rPr>
          <w:rFonts w:cstheme="minorHAnsi"/>
          <w:i/>
          <w:iCs/>
          <w:color w:val="002060"/>
          <w:szCs w:val="22"/>
          <w:lang w:val="en-US"/>
        </w:rPr>
        <w:t>(Moore and Suthers, 2006; Rossberg et al., 2019)</w:t>
      </w:r>
      <w:r w:rsidRPr="00F9268B">
        <w:rPr>
          <w:rFonts w:cstheme="minorHAnsi"/>
          <w:i/>
          <w:iCs/>
          <w:color w:val="002060"/>
          <w:szCs w:val="22"/>
        </w:rPr>
        <w:fldChar w:fldCharType="end"/>
      </w:r>
      <w:r w:rsidRPr="00F9268B">
        <w:rPr>
          <w:rFonts w:cstheme="minorHAnsi"/>
          <w:i/>
          <w:iCs/>
          <w:color w:val="002060"/>
          <w:szCs w:val="22"/>
        </w:rPr>
        <w:t>.”</w:t>
      </w:r>
    </w:p>
    <w:p w14:paraId="6C8283EF" w14:textId="77777777" w:rsidR="00095452" w:rsidRPr="00F9268B" w:rsidRDefault="00095452" w:rsidP="0048670C">
      <w:pPr>
        <w:spacing w:after="0"/>
        <w:rPr>
          <w:rFonts w:cstheme="minorHAnsi"/>
          <w:szCs w:val="22"/>
        </w:rPr>
      </w:pPr>
    </w:p>
    <w:p w14:paraId="270A7A2B" w14:textId="053E1377" w:rsidR="003C4D9D" w:rsidRPr="00F9268B" w:rsidRDefault="00070D89" w:rsidP="0048670C">
      <w:pPr>
        <w:spacing w:after="0"/>
        <w:rPr>
          <w:rFonts w:cstheme="minorHAnsi"/>
          <w:szCs w:val="22"/>
        </w:rPr>
      </w:pPr>
      <w:r w:rsidRPr="00F9268B">
        <w:rPr>
          <w:rFonts w:cstheme="minorHAnsi"/>
          <w:b/>
          <w:bCs/>
          <w:szCs w:val="22"/>
        </w:rPr>
        <w:t>Comment #15:</w:t>
      </w:r>
      <w:r w:rsidRPr="00F9268B">
        <w:rPr>
          <w:rFonts w:cstheme="minorHAnsi"/>
          <w:szCs w:val="22"/>
        </w:rPr>
        <w:t xml:space="preserve"> </w:t>
      </w:r>
      <w:r w:rsidR="003C4D9D" w:rsidRPr="00F9268B">
        <w:rPr>
          <w:rFonts w:cstheme="minorHAnsi"/>
          <w:szCs w:val="22"/>
        </w:rPr>
        <w:t xml:space="preserve">Line 49: High chlorophyll a </w:t>
      </w:r>
      <w:proofErr w:type="gramStart"/>
      <w:r w:rsidR="003C4D9D" w:rsidRPr="00F9268B">
        <w:rPr>
          <w:rFonts w:cstheme="minorHAnsi"/>
          <w:szCs w:val="22"/>
        </w:rPr>
        <w:t>concentrations</w:t>
      </w:r>
      <w:proofErr w:type="gramEnd"/>
      <w:r w:rsidR="003C4D9D" w:rsidRPr="00F9268B">
        <w:rPr>
          <w:rFonts w:cstheme="minorHAnsi"/>
          <w:szCs w:val="22"/>
        </w:rPr>
        <w:t xml:space="preserve"> doesn't always translate to high primary productivity. High rates of primary productivity increase ecosystem productivity...</w:t>
      </w:r>
    </w:p>
    <w:p w14:paraId="48902EB8" w14:textId="77777777" w:rsidR="00E048D2"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736569" w:rsidRPr="00F9268B">
        <w:rPr>
          <w:rFonts w:asciiTheme="minorHAnsi" w:hAnsiTheme="minorHAnsi" w:cstheme="minorHAnsi"/>
          <w:b/>
          <w:bCs/>
          <w:szCs w:val="22"/>
        </w:rPr>
        <w:t xml:space="preserve"> </w:t>
      </w:r>
      <w:bookmarkStart w:id="40" w:name="_Hlk69199799"/>
      <w:commentRangeStart w:id="41"/>
      <w:r w:rsidR="00736569" w:rsidRPr="00F9268B">
        <w:rPr>
          <w:rFonts w:asciiTheme="minorHAnsi" w:hAnsiTheme="minorHAnsi" w:cstheme="minorHAnsi"/>
          <w:color w:val="002060"/>
          <w:szCs w:val="22"/>
        </w:rPr>
        <w:t xml:space="preserve">This line has been rephrased </w:t>
      </w:r>
      <w:commentRangeEnd w:id="41"/>
      <w:r w:rsidR="00F0697E">
        <w:rPr>
          <w:rStyle w:val="CommentReference"/>
          <w:rFonts w:asciiTheme="minorHAnsi" w:hAnsiTheme="minorHAnsi" w:cstheme="minorBidi"/>
        </w:rPr>
        <w:commentReference w:id="41"/>
      </w:r>
      <w:r w:rsidR="00736569" w:rsidRPr="00F9268B">
        <w:rPr>
          <w:rFonts w:asciiTheme="minorHAnsi" w:hAnsiTheme="minorHAnsi" w:cstheme="minorHAnsi"/>
          <w:color w:val="002060"/>
          <w:szCs w:val="22"/>
        </w:rPr>
        <w:t xml:space="preserve">to read </w:t>
      </w:r>
    </w:p>
    <w:p w14:paraId="1E106EF6" w14:textId="67D3EF4C" w:rsidR="0048670C" w:rsidRPr="00F9268B" w:rsidRDefault="00736569" w:rsidP="0048670C">
      <w:pPr>
        <w:pStyle w:val="PlainText"/>
        <w:rPr>
          <w:rFonts w:asciiTheme="minorHAnsi" w:hAnsiTheme="minorHAnsi" w:cstheme="minorHAnsi"/>
          <w:b/>
          <w:bCs/>
          <w:szCs w:val="22"/>
        </w:rPr>
      </w:pPr>
      <w:r w:rsidRPr="00F9268B">
        <w:rPr>
          <w:rFonts w:asciiTheme="minorHAnsi" w:hAnsiTheme="minorHAnsi" w:cstheme="minorHAnsi"/>
          <w:i/>
          <w:iCs/>
          <w:color w:val="002060"/>
          <w:szCs w:val="22"/>
        </w:rPr>
        <w:t>“</w:t>
      </w:r>
      <w:bookmarkStart w:id="42" w:name="_Hlk69200302"/>
      <w:bookmarkEnd w:id="40"/>
      <w:r w:rsidR="007E1868" w:rsidRPr="00F9268B">
        <w:rPr>
          <w:rFonts w:asciiTheme="minorHAnsi" w:hAnsiTheme="minorHAnsi" w:cstheme="minorHAnsi"/>
          <w:i/>
          <w:iCs/>
          <w:color w:val="002060"/>
          <w:szCs w:val="22"/>
          <w:lang w:bidi="ar-SA"/>
        </w:rPr>
        <w:t xml:space="preserve">These fisheries are supported by high primary productivity </w:t>
      </w:r>
      <w:r w:rsidR="007E1868" w:rsidRPr="00F9268B">
        <w:rPr>
          <w:rFonts w:asciiTheme="minorHAnsi" w:hAnsiTheme="minorHAnsi" w:cstheme="minorHAnsi"/>
          <w:i/>
          <w:iCs/>
          <w:color w:val="002060"/>
          <w:szCs w:val="22"/>
          <w:lang w:bidi="ar-SA"/>
        </w:rPr>
        <w:fldChar w:fldCharType="begin"/>
      </w:r>
      <w:r w:rsidR="007E1868" w:rsidRPr="00F9268B">
        <w:rPr>
          <w:rFonts w:asciiTheme="minorHAnsi" w:hAnsiTheme="minorHAnsi" w:cstheme="minorHAnsi"/>
          <w:i/>
          <w:iCs/>
          <w:color w:val="002060"/>
          <w:szCs w:val="22"/>
          <w:lang w:bidi="ar-SA"/>
        </w:rPr>
        <w:instrText xml:space="preserve"> ADDIN ZOTERO_ITEM CSL_CITATION {"citationID":"KpagTMDl","properties":{"formattedCitation":"(Bakun and Weeks, 2008; Mackinson {\\i{}et al.}, 2009)","plainCitation":"(Bakun and Weeks, 2008; Mackinson et al., 2009)","noteIndex":0},"citationItems":[{"id":8,"uris":["http://zotero.org/users/local/U6DoygBa/items/69TLI5MP"],"uri":["http://zotero.org/users/local/U6DoygBa/items/69TLI5MP"],"itemData":{"id":8,"type":"article-journal","container-title":"Progress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J."}],"issued":{"date-parts":[["2008",12]]}}},{"id":1990,"uris":["http://zotero.org/users/local/U6DoygBa/items/ZKBF2VY3"],"uri":["http://zotero.org/users/local/U6DoygBa/items/ZKBF2VY3"],"itemData":{"id":1990,"type":"article-journal","abstract":"Fishing mortality and primary production (or proxy for) were used to drive the dynamics of fish assemblages in 9 trophodynamic models of contrasting marine ecosystems. Historical trends in abundance were reconstructed by fitting model predictions to observations from stock assessments and fisheries independent survey data. The model fitting exercise derives values for otherwise unknown parameters that specify the relative strength of trophic interactions and, in some instances, a time series anomaly for changes in primary production. We measured how much better or worse were model predictions when bottom-up forcing by primary production were added to top-down forcing by fishing. Searching for cross system patterns, the relative contribution of fishing and changes in primary production, mediated through trophic interactions, are evaluated for the ecosystems as a whole and for selected similar species in different ecosystems. The analysis provides a simple qualitative way to explain which forcing factors have most influence on modeled dynamics. Both fishing and primary production forcing were required to obtain the best model fits to data. Fishing effects more strongly influenced 6 of 9 of the ecosystems, but primary production was more often found to be the main factor influencing the selected pelagic and demersal fish stock trends. Examination of sensitivity to ecological and model parameters suggests that the results are the product of complex food-web interactions rather than simple deterministic responses of the models.","collection-title":"Selected Papers from the Sixth European Conference on Ecological Modelling - ECEM '07, on Challenges for ecological modelling in a changing world: Global Changes, Sustainability and Ecosystem Based Management, November 27-30, 2007, Trieste, Italy","container-title":"Ecological Modelling","DOI":"10.1016/j.ecolmodel.2008.10.021","ISSN":"0304-3800","issue":"21","journalAbbreviation":"Ecological Modelling","language":"en","page":"2972-2987","source":"ScienceDirect","title":"Which forcing factors fit? Using ecosystem models to investigate the relative influence of fishing and changes in primary productivity on the dynamics of marine ecosystems","title-short":"Which forcing factors fit?","volume":"220","author":[{"family":"Mackinson","given":"S."},{"family":"Daskalov","given":"G."},{"family":"Heymans","given":"J. J."},{"family":"Neira","given":"S."},{"family":"Arancibia","given":"H."},{"family":"Zetina-Rejón","given":"M."},{"family":"Jiang","given":"H."},{"family":"Cheng","given":"H. Q."},{"family":"Coll","given":"M."},{"family":"Arreguin-Sanchez","given":"F."},{"family":"Keeble","given":"K."},{"family":"Shannon","given":"L."}],"issued":{"date-parts":[["2009",11,10]]}}}],"schema":"https://github.com/citation-style-language/schema/raw/master/csl-citation.json"} </w:instrText>
      </w:r>
      <w:r w:rsidR="007E1868" w:rsidRPr="00F9268B">
        <w:rPr>
          <w:rFonts w:asciiTheme="minorHAnsi" w:hAnsiTheme="minorHAnsi" w:cstheme="minorHAnsi"/>
          <w:i/>
          <w:iCs/>
          <w:color w:val="002060"/>
          <w:szCs w:val="22"/>
          <w:lang w:bidi="ar-SA"/>
        </w:rPr>
        <w:fldChar w:fldCharType="separate"/>
      </w:r>
      <w:r w:rsidR="007E1868" w:rsidRPr="00F9268B">
        <w:rPr>
          <w:rFonts w:asciiTheme="minorHAnsi" w:hAnsiTheme="minorHAnsi" w:cstheme="minorHAnsi"/>
          <w:i/>
          <w:iCs/>
          <w:color w:val="002060"/>
          <w:szCs w:val="22"/>
          <w:lang w:val="en-US" w:bidi="ar-SA"/>
        </w:rPr>
        <w:t>(Bakun and Weeks, 2008; Mackinson et al., 2009)</w:t>
      </w:r>
      <w:r w:rsidR="007E1868" w:rsidRPr="00F9268B">
        <w:rPr>
          <w:rFonts w:asciiTheme="minorHAnsi" w:hAnsiTheme="minorHAnsi" w:cstheme="minorHAnsi"/>
          <w:i/>
          <w:iCs/>
          <w:color w:val="002060"/>
          <w:szCs w:val="22"/>
          <w:lang w:bidi="ar-SA"/>
        </w:rPr>
        <w:fldChar w:fldCharType="end"/>
      </w:r>
      <w:r w:rsidR="007E1868" w:rsidRPr="00F9268B">
        <w:rPr>
          <w:rFonts w:asciiTheme="minorHAnsi" w:hAnsiTheme="minorHAnsi" w:cstheme="minorHAnsi"/>
          <w:i/>
          <w:iCs/>
          <w:color w:val="002060"/>
          <w:szCs w:val="22"/>
          <w:lang w:bidi="ar-SA"/>
        </w:rPr>
        <w:t xml:space="preserve">, often enhanced by coastal processes including upwelling, boundary currents and eddies </w:t>
      </w:r>
      <w:r w:rsidR="007E1868" w:rsidRPr="00F9268B">
        <w:rPr>
          <w:rFonts w:asciiTheme="minorHAnsi" w:hAnsiTheme="minorHAnsi" w:cstheme="minorHAnsi"/>
          <w:i/>
          <w:iCs/>
          <w:color w:val="002060"/>
          <w:szCs w:val="22"/>
          <w:lang w:bidi="ar-SA"/>
        </w:rPr>
        <w:fldChar w:fldCharType="begin"/>
      </w:r>
      <w:r w:rsidR="007E1868" w:rsidRPr="00F9268B">
        <w:rPr>
          <w:rFonts w:asciiTheme="minorHAnsi" w:hAnsiTheme="minorHAnsi" w:cstheme="minorHAnsi"/>
          <w:i/>
          <w:iCs/>
          <w:color w:val="002060"/>
          <w:szCs w:val="22"/>
          <w:lang w:bidi="ar-SA"/>
        </w:rPr>
        <w:instrText xml:space="preserve"> ADDIN ZOTERO_ITEM CSL_CITATION {"citationID":"OzZFNJAi","properties":{"formattedCitation":"(D\\uc0\\u8217{}Croz and O\\uc0\\u8217{}Dea, 2007; Patti {\\i{}et al.}, 2008)","plainCitation":"(D’Croz and O’Dea, 2007; Patti et al., 2008)","noteIndex":0},"citationItems":[{"id":2002,"uris":["http://zotero.org/users/local/U6DoygBa/items/4PY68U32"],"uri":["http://zotero.org/users/local/U6DoygBa/items/4PY68U32"],"itemData":{"id":2002,"type":"article-journal","abstract":"Seasonal dynamics of dissolved inorganic nutrients (NO3−, PO43−, and Si(OH)4) and chlorophyll a were investigated in the Pacific shelf of Panama. The shelf is divided into two large semi-open areas, namely the non-upwelling Gulf of Chiriquí and the upwelling Gulf of Panama. Four research cruises sampled the water column in cross-shelf transects during wet and dry seasons at each region. Hydrological measures varied spatially between regions and also varied temporally on a seasonal basis. Low concentrations of NO3− (&lt;0.50μM), PO43− (&lt;0.27μM), and chlorophyll a (&lt;0.34mg m−3) were typical near the surface in the Gulf of Chiriquí during both rainy and dry seasons, but in the Gulf of Panama nutrients and chlorophyll were low only during the rainy season. In contrast, during the dry season upwelling in the Gulf of Panama, high concentrations of NO3− (15μM) and PO43− (1.2μM) in the upper layer caused surface chlorophyll a to peak (1.5mg m−3). Median Si(OH)4 concentrations in the upper layer ranged from about 4μM in both regions during the rainy season to nearly 12μM in the Gulf of Panama during the dry season upwelling. Both the N:P and N:Si molar ratios suggest that phytoplankton is N-limited except in the Gulf of Panama during upwelling. In both regions, a subsurface chlorophyll maximum (&gt;0.5mg m−3) typically developed close to the usually shallow thermocline during non-upwelling conditions. We found no evidence of significant nutrient input from freshwater runoff. The position of the thermocline is considered to be the main source of nutrients to the euphotic zone in both regions.","container-title":"Estuarine, Coastal and Shelf Science","DOI":"10.1016/j.ecss.2007.01.013","ISSN":"0272-7714","issue":"1","journalAbbreviation":"Estuarine, Coastal and Shelf Science","language":"en","page":"325-340","source":"ScienceDirect","title":"Variability in upwelling along the Pacific shelf of Panama and implications for the distribution of nutrients and chlorophyll","volume":"73","author":[{"family":"D'Croz","given":"L."},{"family":"O'Dea","given":"A."}],"issued":{"date-parts":[["2007",6,1]]}}},{"id":1999,"uris":["http://zotero.org/users/local/U6DoygBa/items/DHJTMBTX"],"uri":["http://zotero.org/users/local/U6DoygBa/items/DHJTMBTX"],"itemData":{"id":1999,"type":"article-journal","abstract":"The aim of this study was to identify the factors responsible for the differences in chlorophyll a concentration (Chl-a) observed between the California, Canary, Humboldt and Benguela upwelling areas. Monthly climatologic values of Chl-a obtained from satellite images, covering the years 1998–2004, revealed that this pigment was higher in the Benguela system than in the other areas. Upwelling intensity, as derived from offshore Ekman transport computations, was higher in the Benguela and Humboldt regions and, for the same upwelling intensity, Chl-a was higher in Benguela than in the other regions. Upwelling intensity appears to be able to drive Chl-a densities through nutrient supply, as nutrients are correlated to offshore Ekman transport. A linear regression model including the fraction of sea surface over the shelf in each 1°×1° box, nitrate, silicate, turbulence and variability of offshore Ekman transport explained the 84.8% of the variance in Chl-a among the areas. Differences in offshore Ekman transport explained the lower Chl-a observed in Canary and California and the higher Chl-a observed in Benguela and Peru-Humboldt. A narrow continental shelf and low water column stability also contribute to reducing phytoplankton pigment biomass in the Canary and California areas. The higher Chl-a values observed in Benguela compared to Humboldt-Peru are due to a wider extension of the continental shelf in the Benguela region.","container-title":"Estuarine, Coastal and Shelf Science","DOI":"10.1016/j.ecss.2007.08.005","ISSN":"0272-7714","issue":"4","journalAbbreviation":"Estuarine, Coastal and Shelf Science","language":"en","page":"775-786","source":"ScienceDirect","title":"Factors responsible for the differences in satellite-based chlorophyll a concentration between the major global upwelling areas","volume":"76","author":[{"family":"Patti","given":"B."},{"family":"Guisande","given":"C."},{"family":"Vergara","given":"A. R."},{"family":"Riveiro","given":"I."},{"family":"Maneiro","given":"I."},{"family":"Barreiro","given":"A."},{"family":"Bonanno","given":"A."},{"family":"Buscaino","given":"G."},{"family":"Cuttitta","given":"A."},{"family":"Basilone","given":"G."},{"family":"Mazzola","given":"S."}],"issued":{"date-parts":[["2008",3,1]]}}}],"schema":"https://github.com/citation-style-language/schema/raw/master/csl-citation.json"} </w:instrText>
      </w:r>
      <w:r w:rsidR="007E1868" w:rsidRPr="00F9268B">
        <w:rPr>
          <w:rFonts w:asciiTheme="minorHAnsi" w:hAnsiTheme="minorHAnsi" w:cstheme="minorHAnsi"/>
          <w:i/>
          <w:iCs/>
          <w:color w:val="002060"/>
          <w:szCs w:val="22"/>
          <w:lang w:bidi="ar-SA"/>
        </w:rPr>
        <w:fldChar w:fldCharType="separate"/>
      </w:r>
      <w:r w:rsidR="007E1868" w:rsidRPr="00F9268B">
        <w:rPr>
          <w:rFonts w:asciiTheme="minorHAnsi" w:hAnsiTheme="minorHAnsi" w:cstheme="minorHAnsi"/>
          <w:i/>
          <w:iCs/>
          <w:color w:val="002060"/>
          <w:szCs w:val="22"/>
          <w:lang w:val="en-US" w:bidi="ar-SA"/>
        </w:rPr>
        <w:t>(D’Croz and O’Dea, 2007; Patti et al., 2008)</w:t>
      </w:r>
      <w:r w:rsidR="007E1868" w:rsidRPr="00F9268B">
        <w:rPr>
          <w:rFonts w:asciiTheme="minorHAnsi" w:hAnsiTheme="minorHAnsi" w:cstheme="minorHAnsi"/>
          <w:i/>
          <w:iCs/>
          <w:color w:val="002060"/>
          <w:szCs w:val="22"/>
          <w:lang w:bidi="ar-SA"/>
        </w:rPr>
        <w:fldChar w:fldCharType="end"/>
      </w:r>
      <w:bookmarkEnd w:id="42"/>
      <w:r w:rsidR="007E1868" w:rsidRPr="00F9268B">
        <w:rPr>
          <w:rFonts w:asciiTheme="minorHAnsi" w:hAnsiTheme="minorHAnsi" w:cstheme="minorHAnsi"/>
          <w:i/>
          <w:iCs/>
          <w:color w:val="002060"/>
          <w:szCs w:val="22"/>
          <w:lang w:bidi="ar-SA"/>
        </w:rPr>
        <w:t>.</w:t>
      </w:r>
      <w:r w:rsidRPr="00F9268B">
        <w:rPr>
          <w:rFonts w:asciiTheme="minorHAnsi" w:hAnsiTheme="minorHAnsi" w:cstheme="minorHAnsi"/>
          <w:i/>
          <w:iCs/>
          <w:color w:val="002060"/>
          <w:szCs w:val="22"/>
        </w:rPr>
        <w:t>”</w:t>
      </w:r>
    </w:p>
    <w:p w14:paraId="1FC15772" w14:textId="57446D2E" w:rsidR="003C4D9D" w:rsidRPr="00F9268B" w:rsidRDefault="003C4D9D" w:rsidP="0048670C">
      <w:pPr>
        <w:spacing w:after="0"/>
        <w:rPr>
          <w:rFonts w:cstheme="minorHAnsi"/>
          <w:szCs w:val="22"/>
        </w:rPr>
      </w:pPr>
    </w:p>
    <w:p w14:paraId="771D6376" w14:textId="777D8CD6" w:rsidR="003C4D9D" w:rsidRPr="00F9268B" w:rsidRDefault="00070D89" w:rsidP="0048670C">
      <w:pPr>
        <w:spacing w:after="0"/>
        <w:rPr>
          <w:rFonts w:cstheme="minorHAnsi"/>
          <w:szCs w:val="22"/>
        </w:rPr>
      </w:pPr>
      <w:r w:rsidRPr="00F9268B">
        <w:rPr>
          <w:rFonts w:cstheme="minorHAnsi"/>
          <w:b/>
          <w:bCs/>
          <w:szCs w:val="22"/>
        </w:rPr>
        <w:t>Comment #16:</w:t>
      </w:r>
      <w:r w:rsidRPr="00F9268B">
        <w:rPr>
          <w:rFonts w:cstheme="minorHAnsi"/>
          <w:szCs w:val="22"/>
        </w:rPr>
        <w:t xml:space="preserve"> </w:t>
      </w:r>
      <w:r w:rsidR="003C4D9D" w:rsidRPr="00F9268B">
        <w:rPr>
          <w:rFonts w:cstheme="minorHAnsi"/>
          <w:szCs w:val="22"/>
        </w:rPr>
        <w:t>Line 50: References</w:t>
      </w:r>
    </w:p>
    <w:p w14:paraId="1D19FBDF" w14:textId="0ACBA9AA"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736569" w:rsidRPr="00F9268B">
        <w:rPr>
          <w:rFonts w:asciiTheme="minorHAnsi" w:hAnsiTheme="minorHAnsi" w:cstheme="minorHAnsi"/>
          <w:b/>
          <w:bCs/>
          <w:szCs w:val="22"/>
        </w:rPr>
        <w:t xml:space="preserve"> </w:t>
      </w:r>
      <w:r w:rsidR="00736569" w:rsidRPr="00F9268B">
        <w:rPr>
          <w:rFonts w:asciiTheme="minorHAnsi" w:hAnsiTheme="minorHAnsi" w:cstheme="minorHAnsi"/>
          <w:color w:val="002060"/>
          <w:szCs w:val="22"/>
        </w:rPr>
        <w:t>References have been added, see above comment</w:t>
      </w:r>
      <w:r w:rsidR="001C02C8" w:rsidRPr="00F9268B">
        <w:rPr>
          <w:rFonts w:asciiTheme="minorHAnsi" w:hAnsiTheme="minorHAnsi" w:cstheme="minorHAnsi"/>
          <w:color w:val="002060"/>
          <w:szCs w:val="22"/>
        </w:rPr>
        <w:t xml:space="preserve"> (#15)</w:t>
      </w:r>
      <w:r w:rsidR="00E048D2" w:rsidRPr="00F9268B">
        <w:rPr>
          <w:rFonts w:asciiTheme="minorHAnsi" w:hAnsiTheme="minorHAnsi" w:cstheme="minorHAnsi"/>
          <w:color w:val="002060"/>
          <w:szCs w:val="22"/>
        </w:rPr>
        <w:t xml:space="preserve"> for new text.</w:t>
      </w:r>
    </w:p>
    <w:p w14:paraId="2690D3CC" w14:textId="77777777" w:rsidR="0048670C" w:rsidRPr="00F9268B" w:rsidRDefault="0048670C" w:rsidP="0048670C">
      <w:pPr>
        <w:spacing w:after="0"/>
        <w:rPr>
          <w:rFonts w:cstheme="minorHAnsi"/>
          <w:szCs w:val="22"/>
        </w:rPr>
      </w:pPr>
    </w:p>
    <w:p w14:paraId="54E16EDE" w14:textId="5E90AC19" w:rsidR="003C4D9D" w:rsidRPr="00F9268B" w:rsidRDefault="00070D89" w:rsidP="0048670C">
      <w:pPr>
        <w:spacing w:after="0"/>
        <w:rPr>
          <w:rFonts w:cstheme="minorHAnsi"/>
          <w:szCs w:val="22"/>
        </w:rPr>
      </w:pPr>
      <w:r w:rsidRPr="00F9268B">
        <w:rPr>
          <w:rFonts w:cstheme="minorHAnsi"/>
          <w:b/>
          <w:bCs/>
          <w:szCs w:val="22"/>
        </w:rPr>
        <w:t>Comment #17:</w:t>
      </w:r>
      <w:r w:rsidRPr="00F9268B">
        <w:rPr>
          <w:rFonts w:cstheme="minorHAnsi"/>
          <w:szCs w:val="22"/>
        </w:rPr>
        <w:t xml:space="preserve"> </w:t>
      </w:r>
      <w:r w:rsidR="003C4D9D" w:rsidRPr="00F9268B">
        <w:rPr>
          <w:rFonts w:cstheme="minorHAnsi"/>
          <w:szCs w:val="22"/>
        </w:rPr>
        <w:t>Line 52:  Requires references</w:t>
      </w:r>
    </w:p>
    <w:p w14:paraId="19EE58DE" w14:textId="77777777" w:rsidR="00E048D2"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7E1868" w:rsidRPr="00F9268B">
        <w:rPr>
          <w:rFonts w:asciiTheme="minorHAnsi" w:hAnsiTheme="minorHAnsi" w:cstheme="minorHAnsi"/>
          <w:b/>
          <w:bCs/>
          <w:szCs w:val="22"/>
        </w:rPr>
        <w:t xml:space="preserve"> </w:t>
      </w:r>
      <w:r w:rsidR="007E1868" w:rsidRPr="00F9268B">
        <w:rPr>
          <w:rFonts w:asciiTheme="minorHAnsi" w:hAnsiTheme="minorHAnsi" w:cstheme="minorHAnsi"/>
          <w:color w:val="002060"/>
          <w:szCs w:val="22"/>
        </w:rPr>
        <w:t xml:space="preserve">Reference add, </w:t>
      </w:r>
      <w:r w:rsidR="00E8692A" w:rsidRPr="00F9268B">
        <w:rPr>
          <w:rFonts w:asciiTheme="minorHAnsi" w:hAnsiTheme="minorHAnsi" w:cstheme="minorHAnsi"/>
          <w:color w:val="002060"/>
          <w:szCs w:val="22"/>
        </w:rPr>
        <w:t xml:space="preserve">this line now reads: </w:t>
      </w:r>
    </w:p>
    <w:p w14:paraId="4A9F44CB" w14:textId="24CAFA3A" w:rsidR="0048670C" w:rsidRPr="00F9268B" w:rsidRDefault="00E8692A" w:rsidP="0048670C">
      <w:pPr>
        <w:pStyle w:val="PlainText"/>
        <w:rPr>
          <w:rFonts w:asciiTheme="minorHAnsi" w:hAnsiTheme="minorHAnsi" w:cstheme="minorHAnsi"/>
          <w:i/>
          <w:iCs/>
          <w:szCs w:val="22"/>
        </w:rPr>
      </w:pPr>
      <w:r w:rsidRPr="00F9268B">
        <w:rPr>
          <w:rFonts w:asciiTheme="minorHAnsi" w:hAnsiTheme="minorHAnsi" w:cstheme="minorHAnsi"/>
          <w:i/>
          <w:iCs/>
          <w:color w:val="002060"/>
          <w:szCs w:val="22"/>
        </w:rPr>
        <w:t xml:space="preserve">“The high chlorophyll a levels often observed on the continental shelf, particularly the inner shelf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{"citationID":"sf3jl2Qa","properties":{"formattedCitation":"(Lucas {\\i{}et al.}, 2011a, 2011b)","plainCitation":"(Lucas et al., 2011a, 2011b)","noteIndex":0},"citationItems":[{"id":1739,"uris":["http://zotero.org/users/local/U6DoygBa/items/CUYZ2TBF"],"uri":["http://zotero.org/users/local/U6DoygBa/items/CUYZ2TBF"],"itemData":{"id":1739,"type":"article-journal","abstract":"Chlorophyll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S."}],"issued":{"date-parts":[["2011"]]}}},{"id":1993,"uris":["http://zotero.org/users/local/U6DoygBa/items/YC6AU2GX"],"uri":["http://zotero.org/users/local/U6DoygBa/items/YC6AU2GX"],"itemData":{"id":1993,"type":"article-journal","abstract":"Lay Abstract The small, free-living, photosynthetic organisms collectively called phytoplankton are the base of the oceanic food web. The phytoplankton use the energy from sunlight to convert carbon dioxide into organic carbon. Besides the necessity for sufficient light, phytoplankton also require nutrients to photosynthesize and grow. They acquire these nutrients from the dissolved pool of nutrients in the surrounding ocean. In the surface waters, where there is sufficient light for phytoplankton growth, nutrients are often in short supply and act to limit the growth of the phytoplankton. The renewal of the nutrients in the surface ocean is controlled by the physical dynamics of the upper ocean, including waves and tides, and the influence of the wind. Since the phytoplankton are limited by the availability of nutrients, the rate at which physical dynamics supply nutrients is a fundamental control on the rate of phytoplankton productivity and thus on the entire oceanic food web. In the Southern California Bight (SCB), the nutrient fluxes that regulate the productivity of the phytoplankton are caused by internal waves. Internal waves are waves that propagate through the body of the ocean much in the same way that waves propagate on the surface of the ocean. In the SCB, the most energetic internal waves are internal waves of tidal frequency, called the internal tide. The internal tide causes transport and mixing of nutrient-rich waters from deep and offshore to shallow coastal waters. This means that coastal waters are much more productive than the surface waters offshore (these productive coastal phytoplankton populations can even be observed from space). In this article, we demonstrate quantitatively that the horizontal flux of nutrients due to the internal tide controls the productivity of the coastal ocean in Southern California.","container-title":"Limnology and Oceanography: Fluids and Environments","DOI":"https://doi.org/10.1215/21573698-1258185","ISSN":"2157-3689","issue":"1","language":"en","note":"_eprint: https://aslopubs.onlinelibrary.wiley.com/doi/pdf/10.1215/21573698-1258185","page":"56-74","source":"Wiley Online Library","title":"Horizontal internal-tide fluxes support elevated phytoplankton productivity over the inner continental shelf","volume":"1","author":[{"family":"Lucas","given":"Andrew J."},{"family":"Franks","given":"Peter J. S."},{"family":"Dupont","given":"Christopher L."}],"issued":{"date-parts":[["2011"]]}}}],"schema":"https://github.com/citation-style-language/schema/raw/master/csl-citation.json"}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(Lucas et al., 2011a, 2011b)</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are a key driver of zooplankton communities which are a key resource for fisheries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{"citationID":"0WV9jKJe","properties":{"formattedCitation":"(Mitra {\\i{}et al.}, 2014)","plainCitation":"(Mitra et al., 2014)","noteIndex":0},"citationItems":[{"id":2005,"uris":["http://zotero.org/users/local/U6DoygBa/items/AFC5GRGZ"],"uri":["http://zotero.org/users/local/U6DoygBa/items/AFC5GRGZ"],"itemData":{"id":2005,"type":"article-journal","abstract":"Exploring climate and anthropogenic impacts on marine ecosystems requires an understanding of how trophic components interact. However, integrative end-to-end ecosystem studies (experimental and/or modelling) are rare. Experimental investigations often concentrate on a particular group or individual species within a trophic level, while tropho-dynamic field studies typically employ either a bottom-up approach concentrating on the phytoplankton community or a top-down approach concentrating on the fish community. Likewise the emphasis within modelling studies is usually placed upon phytoplankton-dominated biogeochemistry or on aspects of fisheries regulation. In consequence the roles of zooplankton communities (protists and metazoans) linking phytoplankton and fish communities are typically under-represented if not (especially in fisheries models) ignored. Where represented in ecosystem models, zooplankton are usually incorporated in an extremely simplistic fashion, using empirical descriptions merging various interacting physiological functions governing zooplankton growth and development, and thence ignoring physiological feedback mechanisms. Here we demonstrate, within a modelled plankton food-web system, how trophic dynamics are sensitive to small changes in parameter values describing zooplankton vital rates and thus the importance of using appropriate zooplankton descriptors. Through a comprehensive review, we reveal the mismatch between empirical understanding and modelling activities identifying important issues that warrant further experimental and modelling investigation. These include: food selectivity, kinetics of prey consumption and interactions with assimilation and growth, form of voided material, mortality rates at different age-stages relative to prior nutrient history. In particular there is a need for dynamic data series in which predator and prey of known nutrient history are studied interacting under varied pH and temperature regimes.","collection-title":"North Atlantic Ecosystems, the role of climate and anthropogenic forcing on their structure and function","container-title":"Progress in Oceanography","DOI":"10.1016/j.pocean.2014.04.025","ISSN":"0079-6611","journalAbbreviation":"Progress in Oceanography","language":"en","page":"176-199","source":"ScienceDirect","title":"Bridging the gap between marine biogeochemical and fisheries sciences; configuring the zooplankton link","volume":"129","author":[{"family":"Mitra","given":"Aditee"},{"family":"Castellani","given":"Claudia"},{"family":"Gentleman","given":"Wendy C."},{"family":"Jónasdóttir","given":"Sigrún H."},{"family":"Flynn","given":"Kevin J."},{"family":"Bode","given":"Antonio"},{"family":"Halsband","given":"Claudia"},{"family":"Kuhn","given":"Penelope"},{"family":"Licandro","given":"Priscilla"},{"family":"Agersted","given":"Mette D."},{"family":"Calbet","given":"Albert"},{"family":"Lindeque","given":"Penelope K."},{"family":"Koppelmann","given":"Rolf"},{"family":"Møller","given":"Eva F."},{"family":"Gislason","given":"Astthor"},{"family":"Nielsen","given":"Torkel Gissel"},{"family":"St. John","given":"Michael"}],"issued":{"date-parts":[["2014",12,1]]}}}],"schema":"https://github.com/citation-style-language/schema/raw/master/csl-citation.json"}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(Mitra et al., 2014)</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6F271D63" w14:textId="77777777" w:rsidR="0048670C" w:rsidRPr="00F9268B" w:rsidRDefault="0048670C" w:rsidP="0048670C">
      <w:pPr>
        <w:spacing w:after="0"/>
        <w:rPr>
          <w:rFonts w:cstheme="minorHAnsi"/>
          <w:szCs w:val="22"/>
        </w:rPr>
      </w:pPr>
    </w:p>
    <w:p w14:paraId="60E0866B" w14:textId="7B0B5382" w:rsidR="003C4D9D" w:rsidRPr="00F9268B" w:rsidRDefault="00070D89" w:rsidP="0048670C">
      <w:pPr>
        <w:spacing w:after="0"/>
        <w:rPr>
          <w:rFonts w:cstheme="minorHAnsi"/>
          <w:szCs w:val="22"/>
        </w:rPr>
      </w:pPr>
      <w:r w:rsidRPr="00F9268B">
        <w:rPr>
          <w:rFonts w:cstheme="minorHAnsi"/>
          <w:b/>
          <w:bCs/>
          <w:szCs w:val="22"/>
        </w:rPr>
        <w:t>Comment #18:</w:t>
      </w:r>
      <w:r w:rsidRPr="00F9268B">
        <w:rPr>
          <w:rFonts w:cstheme="minorHAnsi"/>
          <w:szCs w:val="22"/>
        </w:rPr>
        <w:t xml:space="preserve"> </w:t>
      </w:r>
      <w:r w:rsidR="003C4D9D" w:rsidRPr="00F9268B">
        <w:rPr>
          <w:rFonts w:cstheme="minorHAnsi"/>
          <w:szCs w:val="22"/>
        </w:rPr>
        <w:t>Line 58: Insight into what?</w:t>
      </w:r>
    </w:p>
    <w:p w14:paraId="370279FF" w14:textId="77777777" w:rsidR="00E048D2"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503619" w:rsidRPr="00F9268B">
        <w:rPr>
          <w:rFonts w:asciiTheme="minorHAnsi" w:hAnsiTheme="minorHAnsi" w:cstheme="minorHAnsi"/>
          <w:b/>
          <w:bCs/>
          <w:szCs w:val="22"/>
        </w:rPr>
        <w:t xml:space="preserve"> </w:t>
      </w:r>
      <w:r w:rsidR="00503619" w:rsidRPr="00F9268B">
        <w:rPr>
          <w:rFonts w:asciiTheme="minorHAnsi" w:hAnsiTheme="minorHAnsi" w:cstheme="minorHAnsi"/>
          <w:color w:val="002060"/>
          <w:szCs w:val="22"/>
        </w:rPr>
        <w:t xml:space="preserve">This sentence has been changed to: </w:t>
      </w:r>
    </w:p>
    <w:p w14:paraId="5B1EF3E4" w14:textId="5E5D2933" w:rsidR="0048670C" w:rsidRPr="00F9268B" w:rsidRDefault="00503619"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 xml:space="preserve">“the size frequency distribution of a community can provide valuable insight into the trophic dynamics of a community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{"citationID":"7lNZR6hd","properties":{"formattedCitation":"(Blanchard {\\i{}et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(Blanchard et al., 2017)</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276CD1F5" w14:textId="77777777" w:rsidR="0048670C" w:rsidRPr="00F9268B" w:rsidRDefault="0048670C" w:rsidP="0048670C">
      <w:pPr>
        <w:spacing w:after="0"/>
        <w:rPr>
          <w:rFonts w:cstheme="minorHAnsi"/>
          <w:b/>
          <w:bCs/>
          <w:szCs w:val="22"/>
        </w:rPr>
      </w:pPr>
    </w:p>
    <w:p w14:paraId="1C6E48D6" w14:textId="4D7F4AFE" w:rsidR="003C4D9D" w:rsidRPr="00F9268B" w:rsidRDefault="00070D89" w:rsidP="0048670C">
      <w:pPr>
        <w:spacing w:after="0"/>
        <w:rPr>
          <w:rFonts w:cstheme="minorHAnsi"/>
          <w:szCs w:val="22"/>
        </w:rPr>
      </w:pPr>
      <w:r w:rsidRPr="00F9268B">
        <w:rPr>
          <w:rFonts w:cstheme="minorHAnsi"/>
          <w:b/>
          <w:bCs/>
          <w:szCs w:val="22"/>
        </w:rPr>
        <w:t>Comment #19:</w:t>
      </w:r>
      <w:r w:rsidRPr="00F9268B">
        <w:rPr>
          <w:rFonts w:cstheme="minorHAnsi"/>
          <w:szCs w:val="22"/>
        </w:rPr>
        <w:t xml:space="preserve"> </w:t>
      </w:r>
      <w:r w:rsidR="003C4D9D" w:rsidRPr="00F9268B">
        <w:rPr>
          <w:rFonts w:cstheme="minorHAnsi"/>
          <w:szCs w:val="22"/>
        </w:rPr>
        <w:t>Line 64: delete “all”</w:t>
      </w:r>
    </w:p>
    <w:p w14:paraId="14BF7C1F" w14:textId="339BFCC9" w:rsidR="0048670C" w:rsidRPr="00F9268B"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503619" w:rsidRPr="00F9268B">
        <w:rPr>
          <w:rFonts w:asciiTheme="minorHAnsi" w:hAnsiTheme="minorHAnsi" w:cstheme="minorHAnsi"/>
          <w:b/>
          <w:bCs/>
          <w:szCs w:val="22"/>
        </w:rPr>
        <w:t xml:space="preserve"> </w:t>
      </w:r>
      <w:r w:rsidR="00503619" w:rsidRPr="00F9268B">
        <w:rPr>
          <w:rFonts w:asciiTheme="minorHAnsi" w:hAnsiTheme="minorHAnsi" w:cstheme="minorHAnsi"/>
          <w:color w:val="002060"/>
          <w:szCs w:val="22"/>
        </w:rPr>
        <w:t>deleted.</w:t>
      </w:r>
    </w:p>
    <w:p w14:paraId="33EB4FFC" w14:textId="77777777" w:rsidR="0048670C" w:rsidRPr="00F9268B" w:rsidRDefault="0048670C" w:rsidP="0048670C">
      <w:pPr>
        <w:spacing w:after="0"/>
        <w:rPr>
          <w:rFonts w:cstheme="minorHAnsi"/>
          <w:b/>
          <w:bCs/>
          <w:szCs w:val="22"/>
        </w:rPr>
      </w:pPr>
    </w:p>
    <w:p w14:paraId="78413540" w14:textId="11097C1E" w:rsidR="003C4D9D" w:rsidRPr="00F9268B" w:rsidRDefault="00070D89" w:rsidP="0048670C">
      <w:pPr>
        <w:spacing w:after="0"/>
        <w:rPr>
          <w:rFonts w:cstheme="minorHAnsi"/>
          <w:szCs w:val="22"/>
        </w:rPr>
      </w:pPr>
      <w:r w:rsidRPr="00F9268B">
        <w:rPr>
          <w:rFonts w:cstheme="minorHAnsi"/>
          <w:b/>
          <w:bCs/>
          <w:szCs w:val="22"/>
        </w:rPr>
        <w:t>Comment #20:</w:t>
      </w:r>
      <w:r w:rsidRPr="00F9268B">
        <w:rPr>
          <w:rFonts w:cstheme="minorHAnsi"/>
          <w:szCs w:val="22"/>
        </w:rPr>
        <w:t xml:space="preserve"> </w:t>
      </w:r>
      <w:r w:rsidR="003C4D9D" w:rsidRPr="00F9268B">
        <w:rPr>
          <w:rFonts w:cstheme="minorHAnsi"/>
          <w:szCs w:val="22"/>
        </w:rPr>
        <w:t>Line 66: and predation</w:t>
      </w:r>
    </w:p>
    <w:p w14:paraId="6F253460" w14:textId="77777777" w:rsidR="00C76675"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1B383F" w:rsidRPr="00F9268B">
        <w:rPr>
          <w:rFonts w:asciiTheme="minorHAnsi" w:hAnsiTheme="minorHAnsi" w:cstheme="minorHAnsi"/>
          <w:b/>
          <w:bCs/>
          <w:szCs w:val="22"/>
        </w:rPr>
        <w:t xml:space="preserve"> </w:t>
      </w:r>
      <w:r w:rsidR="001B383F" w:rsidRPr="00F9268B">
        <w:rPr>
          <w:rFonts w:asciiTheme="minorHAnsi" w:hAnsiTheme="minorHAnsi" w:cstheme="minorHAnsi"/>
          <w:color w:val="002060"/>
          <w:szCs w:val="22"/>
        </w:rPr>
        <w:t xml:space="preserve">Predation is mentioned at the beginning of this sentence. It reads: </w:t>
      </w:r>
    </w:p>
    <w:p w14:paraId="65683C27" w14:textId="381740FE" w:rsidR="0048670C" w:rsidRPr="00F9268B" w:rsidRDefault="001B383F" w:rsidP="0048670C">
      <w:pPr>
        <w:pStyle w:val="PlainText"/>
        <w:rPr>
          <w:rFonts w:asciiTheme="minorHAnsi" w:hAnsiTheme="minorHAnsi" w:cstheme="minorHAnsi"/>
          <w:i/>
          <w:iCs/>
          <w:szCs w:val="22"/>
        </w:rPr>
      </w:pPr>
      <w:r w:rsidRPr="00F9268B">
        <w:rPr>
          <w:rFonts w:asciiTheme="minorHAnsi" w:hAnsiTheme="minorHAnsi" w:cstheme="minorHAnsi"/>
          <w:i/>
          <w:iCs/>
          <w:color w:val="002060"/>
          <w:szCs w:val="22"/>
        </w:rPr>
        <w:t xml:space="preserve">“The size spectrum implicitly reﬂects the outcome of ecological processes including predation, the growth of individuals through different size classes, and the repopulation of smaller size classes through reproduction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{"citationID":"DEOQfZ4R","properties":{"formattedCitation":"(Sprules and Barth, 2015; Andersen {\\i{}et al.}, 2016; Blanchard {\\i{}et al.}, 2017)","plainCitation":"(Sprules and Barth, 2015; Andersen et al., 2016; Blanchard et al., 2017)","noteIndex":0},"citationItems":[{"id":1615,"uris":["http://zotero.org/users/local/U6DoygBa/items/KFLXWTWM"],"uri":["http://zotero.org/users/local/U6DoygBa/items/KFLXWTWM"],"itemData":{"id":1615,"type":"article-journal","abstract":"The size of an individual organism is a key trait to characterize its physiology and feeding ecology. Size-based scaling laws may have a limited size range of validity or undergo a transition from one scaling exponent to another at some characteristic size. We collate and review data on size-based scaling laws for resource acquisition, mobility, sensory range, and progeny size for all pelagic marine life, from bacteria to whales. Further, we review and develop simple theoretical arguments for observed scaling laws and the characteristic sizes of a change or breakdown of power laws. We divide life in the ocean into seven major realms based on trophic strategy, physiology, and life history strategy. Such a categorization represents a move away from a taxonomically oriented description toward a trait-based description of life in the oceans. Finally, we discuss life forms that transgress the simple size-based rules and identify unanswered questions.","container-title":"Annual Review of Marine Science","DOI":"10.1146/annurev-marine-122414-034144","issue":"1","note":"_eprint: https://doi.org/10.1146/annurev-marine-122414-034144\nPMID: 26163011","page":"217-241","source":"Annual Reviews","title":"Characteristic Sizes of Life in the Oceans, from Bacteria to Whales","volume":"8","author":[{"family":"Andersen","given":"K.H."},{"family":"Berge","given":"T."},{"family":"Gonçalves","given":"R.J."},{"family":"Hartvig","given":"M."},{"family":"Heuschele","given":"J."},{"family":"Hylander","given":"S."},{"family":"Jacobsen","given":"N.S."},{"family":"Lindemann","given":"C."},{"family":"Martens","given":"E.A."},{"family":"Neuheimer","given":"A.B."},{"family":"Olsson","given":"K."},{"family":"Palacz","given":"A."},{"family":"Prowe","given":"A.E.F."},{"family":"Sainmont","given":"J."},{"family":"Traving","given":"S.J."},{"family":"Visser","given":"A.W."},{"family":"Wadhwa","given":"N."},{"family":"Kiørboe","given":"T."}],"issued":{"date-parts":[["2016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(Sprules and Barth, 2015; Andersen et al., 2016; Blanchard et al., 2017)</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32ACEDCF" w14:textId="77777777" w:rsidR="0048670C" w:rsidRPr="00F9268B" w:rsidRDefault="0048670C" w:rsidP="0048670C">
      <w:pPr>
        <w:spacing w:after="0"/>
        <w:rPr>
          <w:rFonts w:cstheme="minorHAnsi"/>
          <w:b/>
          <w:bCs/>
          <w:szCs w:val="22"/>
        </w:rPr>
      </w:pPr>
    </w:p>
    <w:p w14:paraId="101250AE" w14:textId="77777777" w:rsidR="001C02C8" w:rsidRPr="00F9268B" w:rsidRDefault="001C02C8" w:rsidP="0048670C">
      <w:pPr>
        <w:spacing w:after="0"/>
        <w:rPr>
          <w:rFonts w:cstheme="minorHAnsi"/>
          <w:b/>
          <w:bCs/>
          <w:szCs w:val="22"/>
        </w:rPr>
      </w:pPr>
    </w:p>
    <w:p w14:paraId="40E0436A" w14:textId="42389754" w:rsidR="003C4D9D" w:rsidRPr="00F9268B" w:rsidRDefault="00070D89" w:rsidP="0048670C">
      <w:pPr>
        <w:spacing w:after="0"/>
        <w:rPr>
          <w:rFonts w:cstheme="minorHAnsi"/>
          <w:szCs w:val="22"/>
        </w:rPr>
      </w:pPr>
      <w:r w:rsidRPr="00F9268B">
        <w:rPr>
          <w:rFonts w:cstheme="minorHAnsi"/>
          <w:b/>
          <w:bCs/>
          <w:szCs w:val="22"/>
        </w:rPr>
        <w:lastRenderedPageBreak/>
        <w:t>Comment #21:</w:t>
      </w:r>
      <w:r w:rsidRPr="00F9268B">
        <w:rPr>
          <w:rFonts w:cstheme="minorHAnsi"/>
          <w:szCs w:val="22"/>
        </w:rPr>
        <w:t xml:space="preserve"> </w:t>
      </w:r>
      <w:r w:rsidR="003C4D9D" w:rsidRPr="00F9268B">
        <w:rPr>
          <w:rFonts w:cstheme="minorHAnsi"/>
          <w:szCs w:val="22"/>
        </w:rPr>
        <w:t xml:space="preserve">Line 68: Here </w:t>
      </w:r>
      <w:proofErr w:type="gramStart"/>
      <w:r w:rsidR="003C4D9D" w:rsidRPr="00F9268B">
        <w:rPr>
          <w:rFonts w:cstheme="minorHAnsi"/>
          <w:szCs w:val="22"/>
        </w:rPr>
        <w:t>you</w:t>
      </w:r>
      <w:proofErr w:type="gramEnd"/>
      <w:r w:rsidR="003C4D9D" w:rsidRPr="00F9268B">
        <w:rPr>
          <w:rFonts w:cstheme="minorHAnsi"/>
          <w:szCs w:val="22"/>
        </w:rPr>
        <w:t xml:space="preserve"> identity environmental variables that are important to zooplankton size structure. Need to follow through and present this information in this study.</w:t>
      </w:r>
    </w:p>
    <w:p w14:paraId="6AD89A8D" w14:textId="10253A39" w:rsidR="0048670C" w:rsidRPr="00F9268B"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B06376" w:rsidRPr="00F9268B">
        <w:rPr>
          <w:rFonts w:asciiTheme="minorHAnsi" w:hAnsiTheme="minorHAnsi" w:cstheme="minorHAnsi"/>
          <w:b/>
          <w:bCs/>
          <w:szCs w:val="22"/>
        </w:rPr>
        <w:t xml:space="preserve"> </w:t>
      </w:r>
      <w:r w:rsidR="00B06376" w:rsidRPr="00F9268B">
        <w:rPr>
          <w:rFonts w:asciiTheme="minorHAnsi" w:hAnsiTheme="minorHAnsi" w:cstheme="minorHAnsi"/>
          <w:color w:val="002060"/>
          <w:szCs w:val="22"/>
        </w:rPr>
        <w:t>As requested we now present information on environmental variables in the current study</w:t>
      </w:r>
      <w:r w:rsidR="00C76675" w:rsidRPr="00F9268B">
        <w:rPr>
          <w:rFonts w:asciiTheme="minorHAnsi" w:hAnsiTheme="minorHAnsi" w:cstheme="minorHAnsi"/>
          <w:color w:val="002060"/>
          <w:szCs w:val="22"/>
        </w:rPr>
        <w:t>. We discuss the CTD sampled variables of Nitrate, salinity, oxygen, silicate in the results of each transect. The cross-shelf figures are also</w:t>
      </w:r>
      <w:r w:rsidR="006F33A8" w:rsidRPr="00F9268B">
        <w:rPr>
          <w:rFonts w:asciiTheme="minorHAnsi" w:hAnsiTheme="minorHAnsi" w:cstheme="minorHAnsi"/>
          <w:color w:val="002060"/>
          <w:szCs w:val="22"/>
        </w:rPr>
        <w:t xml:space="preserve"> now</w:t>
      </w:r>
      <w:r w:rsidR="00C76675" w:rsidRPr="00F9268B">
        <w:rPr>
          <w:rFonts w:asciiTheme="minorHAnsi" w:hAnsiTheme="minorHAnsi" w:cstheme="minorHAnsi"/>
          <w:color w:val="002060"/>
          <w:szCs w:val="22"/>
        </w:rPr>
        <w:t xml:space="preserve"> </w:t>
      </w:r>
      <w:r w:rsidR="006F33A8" w:rsidRPr="00F9268B">
        <w:rPr>
          <w:rFonts w:asciiTheme="minorHAnsi" w:hAnsiTheme="minorHAnsi" w:cstheme="minorHAnsi"/>
          <w:color w:val="002060"/>
          <w:szCs w:val="22"/>
        </w:rPr>
        <w:t>available</w:t>
      </w:r>
      <w:r w:rsidR="00C76675" w:rsidRPr="00F9268B">
        <w:rPr>
          <w:rFonts w:asciiTheme="minorHAnsi" w:hAnsiTheme="minorHAnsi" w:cstheme="minorHAnsi"/>
          <w:color w:val="002060"/>
          <w:szCs w:val="22"/>
        </w:rPr>
        <w:t xml:space="preserve"> in the supplementary as Figures S9-S13</w:t>
      </w:r>
      <w:r w:rsidR="00B06376" w:rsidRPr="00F9268B">
        <w:rPr>
          <w:rFonts w:asciiTheme="minorHAnsi" w:hAnsiTheme="minorHAnsi" w:cstheme="minorHAnsi"/>
          <w:color w:val="002060"/>
          <w:szCs w:val="22"/>
        </w:rPr>
        <w:t>.</w:t>
      </w:r>
      <w:r w:rsidR="006F33A8" w:rsidRPr="00F9268B">
        <w:rPr>
          <w:rFonts w:asciiTheme="minorHAnsi" w:hAnsiTheme="minorHAnsi" w:cstheme="minorHAnsi"/>
          <w:color w:val="002060"/>
          <w:szCs w:val="22"/>
        </w:rPr>
        <w:t xml:space="preserve"> Temperature was already included in most of the plots as contour lines.</w:t>
      </w:r>
    </w:p>
    <w:p w14:paraId="3B208EDD" w14:textId="77777777" w:rsidR="0048670C" w:rsidRPr="00F9268B" w:rsidRDefault="0048670C" w:rsidP="0048670C">
      <w:pPr>
        <w:spacing w:after="0"/>
        <w:rPr>
          <w:rFonts w:cstheme="minorHAnsi"/>
          <w:b/>
          <w:bCs/>
          <w:szCs w:val="22"/>
        </w:rPr>
      </w:pPr>
    </w:p>
    <w:p w14:paraId="2D7B9632" w14:textId="12AE1321" w:rsidR="003C4D9D" w:rsidRPr="00F9268B" w:rsidRDefault="00070D89" w:rsidP="0048670C">
      <w:pPr>
        <w:spacing w:after="0"/>
        <w:rPr>
          <w:rFonts w:cstheme="minorHAnsi"/>
          <w:szCs w:val="22"/>
        </w:rPr>
      </w:pPr>
      <w:r w:rsidRPr="00F9268B">
        <w:rPr>
          <w:rFonts w:cstheme="minorHAnsi"/>
          <w:b/>
          <w:bCs/>
          <w:szCs w:val="22"/>
        </w:rPr>
        <w:t>Comment #22:</w:t>
      </w:r>
      <w:r w:rsidRPr="00F9268B">
        <w:rPr>
          <w:rFonts w:cstheme="minorHAnsi"/>
          <w:szCs w:val="22"/>
        </w:rPr>
        <w:t xml:space="preserve"> </w:t>
      </w:r>
      <w:r w:rsidR="003C4D9D" w:rsidRPr="00F9268B">
        <w:rPr>
          <w:rFonts w:cstheme="minorHAnsi"/>
          <w:szCs w:val="22"/>
        </w:rPr>
        <w:t>Line 69: Are there any other variables that have been found to explain variation in particle size-spectra?</w:t>
      </w:r>
    </w:p>
    <w:p w14:paraId="2F2BF87D" w14:textId="4A90FECB"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B94555" w:rsidRPr="00F9268B">
        <w:rPr>
          <w:rFonts w:asciiTheme="minorHAnsi" w:hAnsiTheme="minorHAnsi" w:cstheme="minorHAnsi"/>
          <w:b/>
          <w:bCs/>
          <w:szCs w:val="22"/>
        </w:rPr>
        <w:t xml:space="preserve"> </w:t>
      </w:r>
      <w:r w:rsidR="00B94555" w:rsidRPr="00F9268B">
        <w:rPr>
          <w:rFonts w:asciiTheme="minorHAnsi" w:hAnsiTheme="minorHAnsi" w:cstheme="minorHAnsi"/>
          <w:color w:val="002060"/>
          <w:szCs w:val="22"/>
        </w:rPr>
        <w:t>Size spectra are essentially a visualisation of the community response to any environmental factors, integrating many ecological processes as we discussed in the above sentences. We do not think it is worthwhile discussing individual instances of environmental variables being linked to size spectrum and would rather discuss the interpretation of the size spectra and how these may relate to environmental variables.</w:t>
      </w:r>
    </w:p>
    <w:p w14:paraId="378B8152" w14:textId="7DECFCE1" w:rsidR="007E7EB1" w:rsidRPr="00F9268B" w:rsidRDefault="007E7EB1" w:rsidP="0048670C">
      <w:pPr>
        <w:pStyle w:val="PlainText"/>
        <w:rPr>
          <w:rFonts w:asciiTheme="minorHAnsi" w:hAnsiTheme="minorHAnsi" w:cstheme="minorHAnsi"/>
          <w:color w:val="002060"/>
          <w:szCs w:val="22"/>
        </w:rPr>
      </w:pPr>
    </w:p>
    <w:p w14:paraId="723A2716" w14:textId="77777777" w:rsidR="00532CA9" w:rsidRPr="00F9268B" w:rsidRDefault="007E7EB1"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This section now reads:</w:t>
      </w:r>
    </w:p>
    <w:p w14:paraId="07AE38A1" w14:textId="69542F1B" w:rsidR="007E7EB1" w:rsidRPr="00F9268B" w:rsidRDefault="007E7EB1"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 xml:space="preserve"> “</w:t>
      </w:r>
      <w:bookmarkStart w:id="43" w:name="_Hlk69205180"/>
      <w:r w:rsidR="00665AB2" w:rsidRPr="00F9268B">
        <w:rPr>
          <w:rFonts w:asciiTheme="minorHAnsi" w:hAnsiTheme="minorHAnsi" w:cstheme="minorHAnsi"/>
          <w:i/>
          <w:iCs/>
          <w:color w:val="002060"/>
          <w:szCs w:val="22"/>
        </w:rPr>
        <w:t xml:space="preserve">While there is variability in interpretations of size spectra depending on the size of particles in the spectrum due to sampling efficiency and natural ‘dome shapes’ in some communities </w:t>
      </w:r>
      <w:r w:rsidR="00665AB2" w:rsidRPr="00F9268B">
        <w:rPr>
          <w:rFonts w:asciiTheme="minorHAnsi" w:hAnsiTheme="minorHAnsi" w:cstheme="minorHAnsi"/>
          <w:i/>
          <w:iCs/>
          <w:color w:val="002060"/>
          <w:szCs w:val="22"/>
        </w:rPr>
        <w:fldChar w:fldCharType="begin"/>
      </w:r>
      <w:r w:rsidR="00665AB2" w:rsidRPr="00F9268B">
        <w:rPr>
          <w:rFonts w:asciiTheme="minorHAnsi" w:hAnsiTheme="minorHAnsi" w:cstheme="minorHAnsi"/>
          <w:i/>
          <w:iCs/>
          <w:color w:val="002060"/>
          <w:szCs w:val="22"/>
        </w:rPr>
        <w:instrText xml:space="preserve"> ADDIN ZOTERO_ITEM CSL_CITATION {"citationID":"UlzZ09Xi","properties":{"formattedCitation":"(Marcolin {\\i{}et al.}, 2013; Rossberg {\\i{}et al.}, 2019)","plainCitation":"(Marcolin et al., 2013; Rossberg et al., 2019)","noteIndex":0},"citationItems":[{"id":762,"uris":["http://zotero.org/users/local/U6DoygBa/items/IICX74LG"],"uri":["http://zotero.org/users/local/U6DoygBa/items/IICX74LG"],"itemData":{"id":762,"type":"article-journal","abstract":"The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M."}],"issued":{"date-parts":[["2013",11,1]]}}},{"id":1987,"uris":["http://zotero.org/users/local/U6DoygBa/items/CAHA94ID"],"uri":["http://zotero.org/users/local/U6DoygBa/items/CAHA94ID"],"itemData":{"id":1987,"type":"article-journal","abstract":"In ecological communities, especially the pelagic zones of aquatic ecosystems, certain body-size ranges are often over-represented compared to others. Community size spectra, the distributions of community biomass over the logarithmic body-mass axis, tend to exhibit regularly spaced local maxima, called “domes”, separated by steep troughs. Contrasting established theory, we explain these dome patterns as manifestations of top-down trophic cascades along aquatic food chains. Compiling high quality size-spectrum data and comparing these with a size-spectrum model introduced in this study, we test this theory and develop a detailed picture of the mechanisms by which bottom-up and top-down effects interact to generate dome patterns. Results imply that strong top-down trophic cascades are common in freshwater communities, much more than hitherto demonstrated, and may arise in nutrient rich marine systems as well. Transferring insights from the general theory of non-linear pattern formation to domes patterns, we provide new interpretations of past lake-manipulation experiments.","container-title":"Nature Communications","DOI":"10.1038/s41467-019-12289-0","ISSN":"2041-1723","issue":"1","language":"en","note":"number: 1\npublisher: Nature Publishing Group","page":"4396","source":"www.nature.com","title":"Dome patterns in pelagic size spectra reveal strong trophic cascades","volume":"10","author":[{"family":"Rossberg","given":"Axel G."},{"family":"Gaedke","given":"Ursula"},{"family":"Kratina","given":"Pavel"}],"issued":{"date-parts":[["2019",9,27]]}}}],"schema":"https://github.com/citation-style-language/schema/raw/master/csl-citation.json"} </w:instrText>
      </w:r>
      <w:r w:rsidR="00665AB2" w:rsidRPr="00F9268B">
        <w:rPr>
          <w:rFonts w:asciiTheme="minorHAnsi" w:hAnsiTheme="minorHAnsi" w:cstheme="minorHAnsi"/>
          <w:i/>
          <w:iCs/>
          <w:color w:val="002060"/>
          <w:szCs w:val="22"/>
        </w:rPr>
        <w:fldChar w:fldCharType="separate"/>
      </w:r>
      <w:r w:rsidR="00665AB2" w:rsidRPr="00F9268B">
        <w:rPr>
          <w:rFonts w:asciiTheme="minorHAnsi" w:hAnsiTheme="minorHAnsi" w:cstheme="minorHAnsi"/>
          <w:i/>
          <w:iCs/>
          <w:color w:val="002060"/>
          <w:szCs w:val="22"/>
          <w:lang w:val="en-US"/>
        </w:rPr>
        <w:t>(Marcolin et al., 2013; Rossberg et al., 2019)</w:t>
      </w:r>
      <w:r w:rsidR="00665AB2" w:rsidRPr="00F9268B">
        <w:rPr>
          <w:rFonts w:asciiTheme="minorHAnsi" w:hAnsiTheme="minorHAnsi" w:cstheme="minorHAnsi"/>
          <w:i/>
          <w:iCs/>
          <w:color w:val="002060"/>
          <w:szCs w:val="22"/>
        </w:rPr>
        <w:fldChar w:fldCharType="end"/>
      </w:r>
      <w:r w:rsidR="00665AB2" w:rsidRPr="00F9268B">
        <w:rPr>
          <w:rFonts w:asciiTheme="minorHAnsi" w:hAnsiTheme="minorHAnsi" w:cstheme="minorHAnsi"/>
          <w:i/>
          <w:iCs/>
          <w:color w:val="002060"/>
          <w:szCs w:val="22"/>
        </w:rPr>
        <w:t xml:space="preserve">, within the </w:t>
      </w:r>
      <w:proofErr w:type="spellStart"/>
      <w:r w:rsidR="00665AB2" w:rsidRPr="00F9268B">
        <w:rPr>
          <w:rFonts w:asciiTheme="minorHAnsi" w:hAnsiTheme="minorHAnsi" w:cstheme="minorHAnsi"/>
          <w:i/>
          <w:iCs/>
          <w:color w:val="002060"/>
          <w:szCs w:val="22"/>
        </w:rPr>
        <w:t>mesozooplankton</w:t>
      </w:r>
      <w:proofErr w:type="spellEnd"/>
      <w:r w:rsidR="00665AB2" w:rsidRPr="00F9268B">
        <w:rPr>
          <w:rFonts w:asciiTheme="minorHAnsi" w:hAnsiTheme="minorHAnsi" w:cstheme="minorHAnsi"/>
          <w:i/>
          <w:iCs/>
          <w:color w:val="002060"/>
          <w:szCs w:val="22"/>
        </w:rPr>
        <w:t xml:space="preserve"> size range (≈0.2 – 3mm), the elevation of the spectrum reflects the environmental effects which overall primary production and biomass of a community </w:t>
      </w:r>
      <w:r w:rsidR="00665AB2" w:rsidRPr="00F9268B">
        <w:rPr>
          <w:rFonts w:asciiTheme="minorHAnsi" w:hAnsiTheme="minorHAnsi" w:cstheme="minorHAnsi"/>
          <w:i/>
          <w:iCs/>
          <w:color w:val="002060"/>
          <w:szCs w:val="22"/>
        </w:rPr>
        <w:fldChar w:fldCharType="begin"/>
      </w:r>
      <w:r w:rsidR="00665AB2" w:rsidRPr="00F9268B">
        <w:rPr>
          <w:rFonts w:asciiTheme="minorHAnsi" w:hAnsiTheme="minorHAnsi" w:cstheme="minorHAnsi"/>
          <w:i/>
          <w:iCs/>
          <w:color w:val="002060"/>
          <w:szCs w:val="22"/>
        </w:rPr>
        <w:instrText xml:space="preserve"> ADDIN ZOTERO_ITEM CSL_CITATION {"citationID":"zx4m6w6y","properties":{"formattedCitation":"(Moore and Suthers, 2006; Zhou, 2006)","plainCitation":"(Moore and Suthers, 2006; Zhou,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M."}],"issued":{"date-parts":[["2006"]]}}},{"id":1411,"uris":["http://zotero.org/users/local/U6DoygBa/items/ZQIV8R8N"],"uri":["http://zotero.org/users/local/U6DoygBa/items/ZQIV8R8N"],"itemData":{"id":1411,"type":"article-journal","abstract":"Abstract.  A number of studies have been performed to understand the characteristics of biomass (size) spectra in aquatic plankton communities around the world.","container-title":"Journal of Plankton Research","DOI":"10.1093/plankt/fbi119","ISSN":"0142-7873","issue":"5","journalAbbreviation":"J Plankton Res","language":"en","note":"publisher: Oxford Academic","page":"437-448","source":"academic.oup.com","title":"What determines the slope of a plankton biomass spectrum?","volume":"28","author":[{"family":"Zhou","given":"Meng"}],"issued":{"date-parts":[["2006",5,1]]}}}],"schema":"https://github.com/citation-style-language/schema/raw/master/csl-citation.json"} </w:instrText>
      </w:r>
      <w:r w:rsidR="00665AB2" w:rsidRPr="00F9268B">
        <w:rPr>
          <w:rFonts w:asciiTheme="minorHAnsi" w:hAnsiTheme="minorHAnsi" w:cstheme="minorHAnsi"/>
          <w:i/>
          <w:iCs/>
          <w:color w:val="002060"/>
          <w:szCs w:val="22"/>
        </w:rPr>
        <w:fldChar w:fldCharType="separate"/>
      </w:r>
      <w:r w:rsidR="00665AB2" w:rsidRPr="00F9268B">
        <w:rPr>
          <w:rFonts w:asciiTheme="minorHAnsi" w:hAnsiTheme="minorHAnsi" w:cstheme="minorHAnsi"/>
          <w:i/>
          <w:iCs/>
          <w:color w:val="002060"/>
          <w:szCs w:val="22"/>
          <w:lang w:val="en-US"/>
        </w:rPr>
        <w:t>(Moore and Suthers, 2006; Zhou, 2006)</w:t>
      </w:r>
      <w:r w:rsidR="00665AB2" w:rsidRPr="00F9268B">
        <w:rPr>
          <w:rFonts w:asciiTheme="minorHAnsi" w:hAnsiTheme="minorHAnsi" w:cstheme="minorHAnsi"/>
          <w:i/>
          <w:iCs/>
          <w:color w:val="002060"/>
          <w:szCs w:val="22"/>
        </w:rPr>
        <w:fldChar w:fldCharType="end"/>
      </w:r>
      <w:r w:rsidR="00665AB2" w:rsidRPr="00F9268B">
        <w:rPr>
          <w:rFonts w:asciiTheme="minorHAnsi" w:hAnsiTheme="minorHAnsi" w:cstheme="minorHAnsi"/>
          <w:i/>
          <w:iCs/>
          <w:color w:val="002060"/>
          <w:szCs w:val="22"/>
        </w:rPr>
        <w:t xml:space="preserve">. Higher primary production and biomass tends to result in a higher elevation (or intercept) with such impacts demonstrated with nutrient input in both estuarine and pelagic ecosystems </w:t>
      </w:r>
      <w:r w:rsidR="00665AB2" w:rsidRPr="00F9268B">
        <w:rPr>
          <w:rFonts w:asciiTheme="minorHAnsi" w:hAnsiTheme="minorHAnsi" w:cstheme="minorHAnsi"/>
          <w:i/>
          <w:iCs/>
          <w:color w:val="002060"/>
          <w:szCs w:val="22"/>
        </w:rPr>
        <w:fldChar w:fldCharType="begin"/>
      </w:r>
      <w:r w:rsidR="00665AB2" w:rsidRPr="00F9268B">
        <w:rPr>
          <w:rFonts w:asciiTheme="minorHAnsi" w:hAnsiTheme="minorHAnsi" w:cstheme="minorHAnsi"/>
          <w:i/>
          <w:iCs/>
          <w:color w:val="002060"/>
          <w:szCs w:val="22"/>
        </w:rPr>
        <w:instrText xml:space="preserve"> ADDIN ZOTERO_ITEM CSL_CITATION {"citationID":"eEqANmtI","properties":{"formattedCitation":"(Moore and Suthers, 2006; Baird {\\i{}et al.}, 2008)","plainCitation":"(Moore and Suthers, 2006; Baird et al., 2008)","noteIndex":0},"citationItems":[{"id":793,"uris":["http://zotero.org/users/local/U6DoygBa/items/YLHUBGBV"],"uri":["http://zotero.org/users/local/U6DoygBa/items/YLHUBGBV"],"itemData":{"id":793,"type":"article-journal","abstract":"High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65AB2" w:rsidRPr="00F9268B">
        <w:rPr>
          <w:rFonts w:asciiTheme="minorHAnsi" w:hAnsiTheme="minorHAnsi" w:cstheme="minorHAnsi"/>
          <w:i/>
          <w:iCs/>
          <w:color w:val="002060"/>
          <w:szCs w:val="22"/>
        </w:rPr>
        <w:fldChar w:fldCharType="separate"/>
      </w:r>
      <w:r w:rsidR="00665AB2" w:rsidRPr="00F9268B">
        <w:rPr>
          <w:rFonts w:asciiTheme="minorHAnsi" w:hAnsiTheme="minorHAnsi" w:cstheme="minorHAnsi"/>
          <w:i/>
          <w:iCs/>
          <w:color w:val="002060"/>
          <w:szCs w:val="22"/>
          <w:lang w:val="en-US"/>
        </w:rPr>
        <w:t>(Moore and Suthers, 2006; Baird et al., 2008)</w:t>
      </w:r>
      <w:r w:rsidR="00665AB2" w:rsidRPr="00F9268B">
        <w:rPr>
          <w:rFonts w:asciiTheme="minorHAnsi" w:hAnsiTheme="minorHAnsi" w:cstheme="minorHAnsi"/>
          <w:i/>
          <w:iCs/>
          <w:color w:val="002060"/>
          <w:szCs w:val="22"/>
        </w:rPr>
        <w:fldChar w:fldCharType="end"/>
      </w:r>
      <w:r w:rsidR="00665AB2" w:rsidRPr="00F9268B">
        <w:rPr>
          <w:rFonts w:asciiTheme="minorHAnsi" w:hAnsiTheme="minorHAnsi" w:cstheme="minorHAnsi"/>
          <w:i/>
          <w:iCs/>
          <w:color w:val="002060"/>
          <w:szCs w:val="22"/>
        </w:rPr>
        <w:t xml:space="preserve">. Steeper slopes in the size-spectrum represent inefficient energy transfer between trophic levels which can occur under both oligotrophic conditions as nutrients become scarce and eutrophic conditions as many bloom taxa are relatively large yet unpalatable which increases the chances of mass sinking of </w:t>
      </w:r>
      <w:proofErr w:type="spellStart"/>
      <w:r w:rsidR="00665AB2" w:rsidRPr="00F9268B">
        <w:rPr>
          <w:rFonts w:asciiTheme="minorHAnsi" w:hAnsiTheme="minorHAnsi" w:cstheme="minorHAnsi"/>
          <w:i/>
          <w:iCs/>
          <w:color w:val="002060"/>
          <w:szCs w:val="22"/>
        </w:rPr>
        <w:t>ungrazed</w:t>
      </w:r>
      <w:proofErr w:type="spellEnd"/>
      <w:r w:rsidR="00665AB2" w:rsidRPr="00F9268B">
        <w:rPr>
          <w:rFonts w:asciiTheme="minorHAnsi" w:hAnsiTheme="minorHAnsi" w:cstheme="minorHAnsi"/>
          <w:i/>
          <w:iCs/>
          <w:color w:val="002060"/>
          <w:szCs w:val="22"/>
        </w:rPr>
        <w:t xml:space="preserve"> blooms leading to reduced efficiency of energy transfer </w:t>
      </w:r>
      <w:r w:rsidR="00665AB2" w:rsidRPr="00F9268B">
        <w:rPr>
          <w:rFonts w:asciiTheme="minorHAnsi" w:hAnsiTheme="minorHAnsi" w:cstheme="minorHAnsi"/>
          <w:i/>
          <w:iCs/>
          <w:color w:val="002060"/>
          <w:szCs w:val="22"/>
        </w:rPr>
        <w:fldChar w:fldCharType="begin"/>
      </w:r>
      <w:r w:rsidR="00665AB2" w:rsidRPr="00F9268B">
        <w:rPr>
          <w:rFonts w:asciiTheme="minorHAnsi" w:hAnsiTheme="minorHAnsi" w:cstheme="minorHAnsi"/>
          <w:i/>
          <w:iCs/>
          <w:color w:val="002060"/>
          <w:szCs w:val="22"/>
        </w:rPr>
        <w:instrText xml:space="preserve"> ADDIN ZOTERO_ITEM CSL_CITATION {"citationID":"NxltOoj7","properties":{"formattedCitation":"(Atkinson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665AB2" w:rsidRPr="00F9268B">
        <w:rPr>
          <w:rFonts w:asciiTheme="minorHAnsi" w:hAnsiTheme="minorHAnsi" w:cstheme="minorHAnsi"/>
          <w:i/>
          <w:iCs/>
          <w:color w:val="002060"/>
          <w:szCs w:val="22"/>
        </w:rPr>
        <w:fldChar w:fldCharType="separate"/>
      </w:r>
      <w:r w:rsidR="00665AB2" w:rsidRPr="00F9268B">
        <w:rPr>
          <w:rFonts w:asciiTheme="minorHAnsi" w:hAnsiTheme="minorHAnsi" w:cstheme="minorHAnsi"/>
          <w:i/>
          <w:iCs/>
          <w:color w:val="002060"/>
          <w:szCs w:val="22"/>
          <w:lang w:val="en-US"/>
        </w:rPr>
        <w:t>(Atkinson et al., 2020)</w:t>
      </w:r>
      <w:r w:rsidR="00665AB2" w:rsidRPr="00F9268B">
        <w:rPr>
          <w:rFonts w:asciiTheme="minorHAnsi" w:hAnsiTheme="minorHAnsi" w:cstheme="minorHAnsi"/>
          <w:i/>
          <w:iCs/>
          <w:color w:val="002060"/>
          <w:szCs w:val="22"/>
        </w:rPr>
        <w:fldChar w:fldCharType="end"/>
      </w:r>
      <w:r w:rsidR="00665AB2" w:rsidRPr="00F9268B">
        <w:rPr>
          <w:rFonts w:asciiTheme="minorHAnsi" w:hAnsiTheme="minorHAnsi" w:cstheme="minorHAnsi"/>
          <w:i/>
          <w:iCs/>
          <w:color w:val="002060"/>
          <w:szCs w:val="22"/>
        </w:rPr>
        <w:t xml:space="preserve">. Top-down pressure from larger predators can also increase the steepness of the size spectrum as increase the mortality rate of the zooplankton, thereby decreasing the efficiency of energy transfer along the spectrum </w:t>
      </w:r>
      <w:r w:rsidR="00665AB2" w:rsidRPr="00F9268B">
        <w:rPr>
          <w:rFonts w:asciiTheme="minorHAnsi" w:hAnsiTheme="minorHAnsi" w:cstheme="minorHAnsi"/>
          <w:i/>
          <w:iCs/>
          <w:color w:val="002060"/>
          <w:szCs w:val="22"/>
        </w:rPr>
        <w:fldChar w:fldCharType="begin"/>
      </w:r>
      <w:r w:rsidR="009D65E0" w:rsidRPr="00F9268B">
        <w:rPr>
          <w:rFonts w:asciiTheme="minorHAnsi" w:hAnsiTheme="minorHAnsi" w:cstheme="minorHAnsi"/>
          <w:i/>
          <w:iCs/>
          <w:color w:val="002060"/>
          <w:szCs w:val="22"/>
        </w:rPr>
        <w:instrText xml:space="preserve"> ADDIN ZOTERO_ITEM CSL_CITATION {"citationID":"m9RxnvXZ","properties":{"formattedCitation":"(Moore and Suthers, 2006; Rossberg {\\i{}et al.}, 2019)","plainCitation":"(Moore and Suthers, 2006; Rossberg et al., 2019)","noteIndex":0},"citationItems":[{"id":793,"uris":["http://zotero.org/users/local/U6DoygBa/items/YLHUBGBV"],"uri":["http://zotero.org/users/local/U6DoygBa/items/YLHUBGBV"],"itemData":{"id":793,"type":"article-journal","abstract":"High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M."}],"issued":{"date-parts":[["2006"]]}}},{"id":1987,"uris":["http://zotero.org/users/local/U6DoygBa/items/CAHA94ID"],"uri":["http://zotero.org/users/local/U6DoygBa/items/CAHA94ID"],"itemData":{"id":1987,"type":"article-journal","abstract":"In ecological communities, especially the pelagic zones of aquatic ecosystems, certain body-size ranges are often over-represented compared to others. Community size spectra, the distributions of community biomass over the logarithmic body-mass axis, tend to exhibit regularly spaced local maxima, called “domes”, separated by steep troughs. Contrasting established theory, we explain these dome patterns as manifestations of top-down trophic cascades along aquatic food chains. Compiling high quality size-spectrum data and comparing these with a size-spectrum model introduced in this study, we test this theory and develop a detailed picture of the mechanisms by which bottom-up and top-down effects interact to generate dome patterns. Results imply that strong top-down trophic cascades are common in freshwater communities, much more than hitherto demonstrated, and may arise in nutrient rich marine systems as well. Transferring insights from the general theory of non-linear pattern formation to domes patterns, we provide new interpretations of past lake-manipulation experiments.","container-title":"Nature Communications","DOI":"10.1038/s41467-019-12289-0","ISSN":"2041-1723","issue":"1","language":"en","note":"number: 1\npublisher: Nature Publishing Group","page":"4396","source":"www.nature.com","title":"Dome patterns in pelagic size spectra reveal strong trophic cascades","volume":"10","author":[{"family":"Rossberg","given":"Axel G."},{"family":"Gaedke","given":"Ursula"},{"family":"Kratina","given":"Pavel"}],"issued":{"date-parts":[["2019",9,27]]}}}],"schema":"https://github.com/citation-style-language/schema/raw/master/csl-citation.json"} </w:instrText>
      </w:r>
      <w:r w:rsidR="00665AB2" w:rsidRPr="00F9268B">
        <w:rPr>
          <w:rFonts w:asciiTheme="minorHAnsi" w:hAnsiTheme="minorHAnsi" w:cstheme="minorHAnsi"/>
          <w:i/>
          <w:iCs/>
          <w:color w:val="002060"/>
          <w:szCs w:val="22"/>
        </w:rPr>
        <w:fldChar w:fldCharType="separate"/>
      </w:r>
      <w:r w:rsidR="00665AB2" w:rsidRPr="00F9268B">
        <w:rPr>
          <w:rFonts w:asciiTheme="minorHAnsi" w:hAnsiTheme="minorHAnsi" w:cstheme="minorHAnsi"/>
          <w:i/>
          <w:iCs/>
          <w:color w:val="002060"/>
          <w:szCs w:val="22"/>
          <w:lang w:val="en-US"/>
        </w:rPr>
        <w:t>(Moore and Suthers, 2006; Rossberg et al., 2019)</w:t>
      </w:r>
      <w:r w:rsidR="00665AB2" w:rsidRPr="00F9268B">
        <w:rPr>
          <w:rFonts w:asciiTheme="minorHAnsi" w:hAnsiTheme="minorHAnsi" w:cstheme="minorHAnsi"/>
          <w:i/>
          <w:iCs/>
          <w:color w:val="002060"/>
          <w:szCs w:val="22"/>
        </w:rPr>
        <w:fldChar w:fldCharType="end"/>
      </w:r>
      <w:r w:rsidR="00665AB2" w:rsidRPr="00F9268B">
        <w:rPr>
          <w:rFonts w:asciiTheme="minorHAnsi" w:hAnsiTheme="minorHAnsi" w:cstheme="minorHAnsi"/>
          <w:i/>
          <w:iCs/>
          <w:color w:val="002060"/>
          <w:szCs w:val="22"/>
        </w:rPr>
        <w:t>.</w:t>
      </w:r>
      <w:bookmarkEnd w:id="43"/>
      <w:r w:rsidRPr="00F9268B">
        <w:rPr>
          <w:rFonts w:asciiTheme="minorHAnsi" w:hAnsiTheme="minorHAnsi" w:cstheme="minorHAnsi"/>
          <w:i/>
          <w:iCs/>
          <w:color w:val="002060"/>
          <w:szCs w:val="22"/>
        </w:rPr>
        <w:t>”</w:t>
      </w:r>
    </w:p>
    <w:p w14:paraId="2C962A12" w14:textId="77777777" w:rsidR="0048670C" w:rsidRPr="00F9268B" w:rsidRDefault="0048670C" w:rsidP="0048670C">
      <w:pPr>
        <w:spacing w:after="0"/>
        <w:rPr>
          <w:rFonts w:cstheme="minorHAnsi"/>
          <w:b/>
          <w:bCs/>
          <w:szCs w:val="22"/>
        </w:rPr>
      </w:pPr>
    </w:p>
    <w:p w14:paraId="0E118A57" w14:textId="54E4E9DB" w:rsidR="003C4D9D" w:rsidRPr="00F9268B" w:rsidRDefault="00070D89" w:rsidP="0048670C">
      <w:pPr>
        <w:spacing w:after="0"/>
        <w:rPr>
          <w:rFonts w:cstheme="minorHAnsi"/>
          <w:color w:val="000000"/>
          <w:szCs w:val="22"/>
          <w:lang w:bidi="ar-SA"/>
        </w:rPr>
      </w:pPr>
      <w:r w:rsidRPr="00F9268B">
        <w:rPr>
          <w:rFonts w:cstheme="minorHAnsi"/>
          <w:b/>
          <w:bCs/>
          <w:szCs w:val="22"/>
        </w:rPr>
        <w:t>Comment #23:</w:t>
      </w:r>
      <w:r w:rsidRPr="00F9268B">
        <w:rPr>
          <w:rFonts w:cstheme="minorHAnsi"/>
          <w:szCs w:val="22"/>
        </w:rPr>
        <w:t xml:space="preserve"> </w:t>
      </w:r>
      <w:r w:rsidR="003C4D9D" w:rsidRPr="00F9268B">
        <w:rPr>
          <w:rFonts w:cstheme="minorHAnsi"/>
          <w:szCs w:val="22"/>
        </w:rPr>
        <w:t xml:space="preserve">Line 69: </w:t>
      </w:r>
      <w:r w:rsidR="003C4D9D" w:rsidRPr="00F9268B">
        <w:rPr>
          <w:rFonts w:cstheme="minorHAnsi"/>
          <w:color w:val="000000"/>
          <w:szCs w:val="22"/>
          <w:lang w:bidi="ar-SA"/>
        </w:rPr>
        <w:t>Should also consider how slope values are related to the size of range of particles studied (</w:t>
      </w:r>
      <w:proofErr w:type="spellStart"/>
      <w:r w:rsidR="003C4D9D" w:rsidRPr="00F9268B">
        <w:rPr>
          <w:rFonts w:cstheme="minorHAnsi"/>
          <w:color w:val="000000"/>
          <w:szCs w:val="22"/>
          <w:lang w:bidi="ar-SA"/>
        </w:rPr>
        <w:t>Marcolin</w:t>
      </w:r>
      <w:proofErr w:type="spellEnd"/>
      <w:r w:rsidR="003C4D9D" w:rsidRPr="00F9268B">
        <w:rPr>
          <w:rFonts w:cstheme="minorHAnsi"/>
          <w:color w:val="000000"/>
          <w:szCs w:val="22"/>
          <w:lang w:bidi="ar-SA"/>
        </w:rPr>
        <w:t xml:space="preserve"> et</w:t>
      </w:r>
      <w:r w:rsidR="001B383F" w:rsidRPr="00F9268B">
        <w:rPr>
          <w:rFonts w:cstheme="minorHAnsi"/>
          <w:color w:val="000000"/>
          <w:szCs w:val="22"/>
          <w:lang w:bidi="ar-SA"/>
        </w:rPr>
        <w:t xml:space="preserve"> </w:t>
      </w:r>
      <w:r w:rsidR="003C4D9D" w:rsidRPr="00F9268B">
        <w:rPr>
          <w:rFonts w:cstheme="minorHAnsi"/>
          <w:color w:val="000000"/>
          <w:szCs w:val="22"/>
          <w:lang w:bidi="ar-SA"/>
        </w:rPr>
        <w:t>al 2013).</w:t>
      </w:r>
    </w:p>
    <w:p w14:paraId="064A8085" w14:textId="77777777" w:rsidR="00B76D12"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665AB2" w:rsidRPr="00F9268B">
        <w:rPr>
          <w:rFonts w:asciiTheme="minorHAnsi" w:hAnsiTheme="minorHAnsi" w:cstheme="minorHAnsi"/>
          <w:b/>
          <w:bCs/>
          <w:szCs w:val="22"/>
        </w:rPr>
        <w:t xml:space="preserve"> </w:t>
      </w:r>
      <w:r w:rsidR="00665AB2" w:rsidRPr="00F9268B">
        <w:rPr>
          <w:rFonts w:asciiTheme="minorHAnsi" w:hAnsiTheme="minorHAnsi" w:cstheme="minorHAnsi"/>
          <w:color w:val="002060"/>
          <w:szCs w:val="22"/>
        </w:rPr>
        <w:t xml:space="preserve">This is a good </w:t>
      </w:r>
      <w:proofErr w:type="gramStart"/>
      <w:r w:rsidR="00665AB2" w:rsidRPr="00F9268B">
        <w:rPr>
          <w:rFonts w:asciiTheme="minorHAnsi" w:hAnsiTheme="minorHAnsi" w:cstheme="minorHAnsi"/>
          <w:color w:val="002060"/>
          <w:szCs w:val="22"/>
        </w:rPr>
        <w:t>point,</w:t>
      </w:r>
      <w:proofErr w:type="gramEnd"/>
      <w:r w:rsidR="00665AB2" w:rsidRPr="00F9268B">
        <w:rPr>
          <w:rFonts w:asciiTheme="minorHAnsi" w:hAnsiTheme="minorHAnsi" w:cstheme="minorHAnsi"/>
          <w:color w:val="002060"/>
          <w:szCs w:val="22"/>
        </w:rPr>
        <w:t xml:space="preserve"> we have made clearer we are referring to the </w:t>
      </w:r>
      <w:proofErr w:type="spellStart"/>
      <w:r w:rsidR="00665AB2" w:rsidRPr="00F9268B">
        <w:rPr>
          <w:rFonts w:asciiTheme="minorHAnsi" w:hAnsiTheme="minorHAnsi" w:cstheme="minorHAnsi"/>
          <w:color w:val="002060"/>
          <w:szCs w:val="22"/>
        </w:rPr>
        <w:t>mesozooplankton</w:t>
      </w:r>
      <w:proofErr w:type="spellEnd"/>
      <w:r w:rsidR="00665AB2" w:rsidRPr="00F9268B">
        <w:rPr>
          <w:rFonts w:asciiTheme="minorHAnsi" w:hAnsiTheme="minorHAnsi" w:cstheme="minorHAnsi"/>
          <w:color w:val="002060"/>
          <w:szCs w:val="22"/>
        </w:rPr>
        <w:t xml:space="preserve"> size range. This section now reads: </w:t>
      </w:r>
    </w:p>
    <w:p w14:paraId="17D8C504" w14:textId="7BB48F41" w:rsidR="0048670C" w:rsidRPr="00F9268B" w:rsidRDefault="00665AB2" w:rsidP="0048670C">
      <w:pPr>
        <w:pStyle w:val="PlainText"/>
        <w:rPr>
          <w:rFonts w:asciiTheme="minorHAnsi" w:hAnsiTheme="minorHAnsi" w:cstheme="minorHAnsi"/>
          <w:i/>
          <w:iCs/>
          <w:szCs w:val="22"/>
        </w:rPr>
      </w:pPr>
      <w:r w:rsidRPr="00F9268B">
        <w:rPr>
          <w:rFonts w:asciiTheme="minorHAnsi" w:hAnsiTheme="minorHAnsi" w:cstheme="minorHAnsi"/>
          <w:i/>
          <w:iCs/>
          <w:color w:val="002060"/>
          <w:szCs w:val="22"/>
        </w:rPr>
        <w:t xml:space="preserve">“While there is variability in interpretations of size spectra depending on the size of particles in the spectrum due to sampling efficiency and natural ‘dome shapes’ in some communities </w:t>
      </w:r>
      <w:r w:rsidRPr="00F9268B">
        <w:rPr>
          <w:rFonts w:asciiTheme="minorHAnsi" w:hAnsiTheme="minorHAnsi" w:cstheme="minorHAnsi"/>
          <w:i/>
          <w:iCs/>
          <w:color w:val="002060"/>
          <w:szCs w:val="22"/>
        </w:rPr>
        <w:fldChar w:fldCharType="begin"/>
      </w:r>
      <w:r w:rsidR="009D65E0" w:rsidRPr="00F9268B">
        <w:rPr>
          <w:rFonts w:asciiTheme="minorHAnsi" w:hAnsiTheme="minorHAnsi" w:cstheme="minorHAnsi"/>
          <w:i/>
          <w:iCs/>
          <w:color w:val="002060"/>
          <w:szCs w:val="22"/>
        </w:rPr>
        <w:instrText xml:space="preserve"> ADDIN ZOTERO_ITEM CSL_CITATION {"citationID":"sMpkwupD","properties":{"formattedCitation":"(Marcolin {\\i{}et al.}, 2013; Rossberg {\\i{}et al.}, 2019)","plainCitation":"(Marcolin et al., 2013; Rossberg et al., 2019)","noteIndex":0},"citationItems":[{"id":762,"uris":["http://zotero.org/users/local/U6DoygBa/items/IICX74LG"],"uri":["http://zotero.org/users/local/U6DoygBa/items/IICX74LG"],"itemData":{"id":762,"type":"article-journal","abstract":"The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M."}],"issued":{"date-parts":[["2013",11,1]]}}},{"id":1987,"uris":["http://zotero.org/users/local/U6DoygBa/items/CAHA94ID"],"uri":["http://zotero.org/users/local/U6DoygBa/items/CAHA94ID"],"itemData":{"id":1987,"type":"article-journal","abstract":"In ecological communities, especially the pelagic zones of aquatic ecosystems, certain body-size ranges are often over-represented compared to others. Community size spectra, the distributions of community biomass over the logarithmic body-mass axis, tend to exhibit regularly spaced local maxima, called “domes”, separated by steep troughs. Contrasting established theory, we explain these dome patterns as manifestations of top-down trophic cascades along aquatic food chains. Compiling high quality size-spectrum data and comparing these with a size-spectrum model introduced in this study, we test this theory and develop a detailed picture of the mechanisms by which bottom-up and top-down effects interact to generate dome patterns. Results imply that strong top-down trophic cascades are common in freshwater communities, much more than hitherto demonstrated, and may arise in nutrient rich marine systems as well. Transferring insights from the general theory of non-linear pattern formation to domes patterns, we provide new interpretations of past lake-manipulation experiments.","container-title":"Nature Communications","DOI":"10.1038/s41467-019-12289-0","ISSN":"2041-1723","issue":"1","language":"en","note":"number: 1\npublisher: Nature Publishing Group","page":"4396","source":"www.nature.com","title":"Dome patterns in pelagic size spectra reveal strong trophic cascades","volume":"10","author":[{"family":"Rossberg","given":"Axel G."},{"family":"Gaedke","given":"Ursula"},{"family":"Kratina","given":"Pavel"}],"issued":{"date-parts":[["2019",9,27]]}}}],"schema":"https://github.com/citation-style-language/schema/raw/master/csl-citation.json"}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(Marcolin et al., 2013; Rossberg et al., 2019)</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within the </w:t>
      </w:r>
      <w:proofErr w:type="spellStart"/>
      <w:r w:rsidRPr="00F9268B">
        <w:rPr>
          <w:rFonts w:asciiTheme="minorHAnsi" w:hAnsiTheme="minorHAnsi" w:cstheme="minorHAnsi"/>
          <w:i/>
          <w:iCs/>
          <w:color w:val="002060"/>
          <w:szCs w:val="22"/>
        </w:rPr>
        <w:t>mesozooplankton</w:t>
      </w:r>
      <w:proofErr w:type="spellEnd"/>
      <w:r w:rsidRPr="00F9268B">
        <w:rPr>
          <w:rFonts w:asciiTheme="minorHAnsi" w:hAnsiTheme="minorHAnsi" w:cstheme="minorHAnsi"/>
          <w:i/>
          <w:iCs/>
          <w:color w:val="002060"/>
          <w:szCs w:val="22"/>
        </w:rPr>
        <w:t xml:space="preserve"> size range (≈0.2 – 3mm), the elevation of the spectrum reflects the environmental effects which overall primary production and biomass of a community </w:t>
      </w:r>
      <w:r w:rsidRPr="00F9268B">
        <w:rPr>
          <w:rFonts w:asciiTheme="minorHAnsi" w:hAnsiTheme="minorHAnsi" w:cstheme="minorHAnsi"/>
          <w:i/>
          <w:iCs/>
          <w:color w:val="002060"/>
          <w:szCs w:val="22"/>
        </w:rPr>
        <w:fldChar w:fldCharType="begin"/>
      </w:r>
      <w:r w:rsidR="009D65E0" w:rsidRPr="00F9268B">
        <w:rPr>
          <w:rFonts w:asciiTheme="minorHAnsi" w:hAnsiTheme="minorHAnsi" w:cstheme="minorHAnsi"/>
          <w:i/>
          <w:iCs/>
          <w:color w:val="002060"/>
          <w:szCs w:val="22"/>
        </w:rPr>
        <w:instrText xml:space="preserve"> ADDIN ZOTERO_ITEM CSL_CITATION {"citationID":"WazvQmOW","properties":{"formattedCitation":"(Moore and Suthers, 2006; Zhou, 2006)","plainCitation":"(Moore and Suthers, 2006; Zhou,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M."}],"issued":{"date-parts":[["2006"]]}}},{"id":1411,"uris":["http://zotero.org/users/local/U6DoygBa/items/ZQIV8R8N"],"uri":["http://zotero.org/users/local/U6DoygBa/items/ZQIV8R8N"],"itemData":{"id":1411,"type":"article-journal","abstract":"Abstract.  A number of studies have been performed to understand the characteristics of biomass (size) spectra in aquatic plankton communities around the world.","container-title":"Journal of Plankton Research","DOI":"10.1093/plankt/fbi119","ISSN":"0142-7873","issue":"5","journalAbbreviation":"J Plankton Res","language":"en","note":"publisher: Oxford Academic","page":"437-448","source":"academic.oup.com","title":"What determines the slope of a plankton biomass spectrum?","volume":"28","author":[{"family":"Zhou","given":"Meng"}],"issued":{"date-parts":[["2006",5,1]]}}}],"schema":"https://github.com/citation-style-language/schema/raw/master/csl-citation.json"}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(Moore and Suthers, 2006; Zhou, 2006)</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26697FB4" w14:textId="77777777" w:rsidR="0048670C" w:rsidRPr="00F9268B" w:rsidRDefault="0048670C" w:rsidP="0048670C">
      <w:pPr>
        <w:spacing w:after="0"/>
        <w:rPr>
          <w:rFonts w:cstheme="minorHAnsi"/>
          <w:b/>
          <w:bCs/>
          <w:szCs w:val="22"/>
        </w:rPr>
      </w:pPr>
    </w:p>
    <w:p w14:paraId="3F65BAA1" w14:textId="720AE113" w:rsidR="003C4D9D" w:rsidRPr="00F9268B" w:rsidRDefault="00070D89" w:rsidP="0048670C">
      <w:pPr>
        <w:spacing w:after="0"/>
        <w:rPr>
          <w:rFonts w:cstheme="minorHAnsi"/>
          <w:color w:val="000000"/>
          <w:szCs w:val="22"/>
          <w:lang w:bidi="ar-SA"/>
        </w:rPr>
      </w:pPr>
      <w:r w:rsidRPr="00F9268B">
        <w:rPr>
          <w:rFonts w:cstheme="minorHAnsi"/>
          <w:b/>
          <w:bCs/>
          <w:szCs w:val="22"/>
        </w:rPr>
        <w:t>Comment #24:</w:t>
      </w:r>
      <w:r w:rsidRPr="00F9268B">
        <w:rPr>
          <w:rFonts w:cstheme="minorHAnsi"/>
          <w:szCs w:val="22"/>
        </w:rPr>
        <w:t xml:space="preserve"> </w:t>
      </w:r>
      <w:r w:rsidR="003C4D9D" w:rsidRPr="00F9268B">
        <w:rPr>
          <w:rFonts w:cstheme="minorHAnsi"/>
          <w:color w:val="000000"/>
          <w:szCs w:val="22"/>
          <w:lang w:bidi="ar-SA"/>
        </w:rPr>
        <w:t>Line 80: Include biophysical processes that influenced observations.</w:t>
      </w:r>
    </w:p>
    <w:p w14:paraId="5627D1FF" w14:textId="77777777" w:rsidR="0034369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EC2A1C" w:rsidRPr="00F9268B">
        <w:rPr>
          <w:rFonts w:asciiTheme="minorHAnsi" w:hAnsiTheme="minorHAnsi" w:cstheme="minorHAnsi"/>
          <w:b/>
          <w:bCs/>
          <w:szCs w:val="22"/>
        </w:rPr>
        <w:t xml:space="preserve"> </w:t>
      </w:r>
      <w:r w:rsidR="00EC2A1C" w:rsidRPr="00F9268B">
        <w:rPr>
          <w:rFonts w:asciiTheme="minorHAnsi" w:hAnsiTheme="minorHAnsi" w:cstheme="minorHAnsi"/>
          <w:color w:val="002060"/>
          <w:szCs w:val="22"/>
        </w:rPr>
        <w:t xml:space="preserve">This information has now been included. This section now reads: </w:t>
      </w:r>
    </w:p>
    <w:p w14:paraId="3854E226" w14:textId="37DA8B89" w:rsidR="0048670C" w:rsidRPr="00F9268B" w:rsidRDefault="00EC2A1C" w:rsidP="0048670C">
      <w:pPr>
        <w:pStyle w:val="PlainText"/>
        <w:rPr>
          <w:rFonts w:asciiTheme="minorHAnsi" w:hAnsiTheme="minorHAnsi" w:cstheme="minorHAnsi"/>
          <w:i/>
          <w:iCs/>
          <w:szCs w:val="22"/>
        </w:rPr>
      </w:pPr>
      <w:r w:rsidRPr="00F9268B">
        <w:rPr>
          <w:rFonts w:asciiTheme="minorHAnsi" w:hAnsiTheme="minorHAnsi" w:cstheme="minorHAnsi"/>
          <w:i/>
          <w:iCs/>
          <w:color w:val="002060"/>
          <w:szCs w:val="22"/>
        </w:rPr>
        <w:t xml:space="preserve">“This is similar to the northeast Atlantic where high zooplankton biomasses and steeper zooplankton size spectrum slopes were found in some but not all inshore regions, most often in the lower salinity, higher chlorophyll a coastal water, indicating potential effects of freshwater discharge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(Sourisseau and Carlotti, 2006; Irigoien et al., 2009; Vandromme et al., 2014)</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35A19580" w14:textId="77777777" w:rsidR="0048670C" w:rsidRPr="00F9268B" w:rsidRDefault="0048670C" w:rsidP="0048670C">
      <w:pPr>
        <w:spacing w:after="0"/>
        <w:rPr>
          <w:rFonts w:cstheme="minorHAnsi"/>
          <w:b/>
          <w:bCs/>
          <w:szCs w:val="22"/>
        </w:rPr>
      </w:pPr>
    </w:p>
    <w:p w14:paraId="0B404490" w14:textId="77777777" w:rsidR="001C02C8" w:rsidRPr="00F9268B" w:rsidRDefault="001C02C8" w:rsidP="0048670C">
      <w:pPr>
        <w:spacing w:after="0"/>
        <w:rPr>
          <w:rFonts w:cstheme="minorHAnsi"/>
          <w:b/>
          <w:bCs/>
          <w:szCs w:val="22"/>
        </w:rPr>
      </w:pPr>
    </w:p>
    <w:p w14:paraId="361624E9" w14:textId="29ADCA8D" w:rsidR="003C4D9D" w:rsidRPr="00F9268B" w:rsidRDefault="00070D89" w:rsidP="0048670C">
      <w:pPr>
        <w:spacing w:after="0"/>
        <w:rPr>
          <w:rFonts w:cstheme="minorHAnsi"/>
          <w:color w:val="000000"/>
          <w:szCs w:val="22"/>
          <w:lang w:bidi="ar-SA"/>
        </w:rPr>
      </w:pPr>
      <w:r w:rsidRPr="00F9268B">
        <w:rPr>
          <w:rFonts w:cstheme="minorHAnsi"/>
          <w:b/>
          <w:bCs/>
          <w:szCs w:val="22"/>
        </w:rPr>
        <w:lastRenderedPageBreak/>
        <w:t>Comment #25:</w:t>
      </w:r>
      <w:r w:rsidRPr="00F9268B">
        <w:rPr>
          <w:rFonts w:cstheme="minorHAnsi"/>
          <w:szCs w:val="22"/>
        </w:rPr>
        <w:t xml:space="preserve"> </w:t>
      </w:r>
      <w:r w:rsidR="003C4D9D" w:rsidRPr="00F9268B">
        <w:rPr>
          <w:rFonts w:cstheme="minorHAnsi"/>
          <w:color w:val="000000"/>
          <w:szCs w:val="22"/>
          <w:lang w:bidi="ar-SA"/>
        </w:rPr>
        <w:t>Line 82: Why is this important? Identify the need for cross-shelf vertically resolved observations of particulates.</w:t>
      </w:r>
    </w:p>
    <w:p w14:paraId="0CB86AAF" w14:textId="77777777" w:rsidR="0034369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89680C" w:rsidRPr="00F9268B">
        <w:rPr>
          <w:rFonts w:asciiTheme="minorHAnsi" w:hAnsiTheme="minorHAnsi" w:cstheme="minorHAnsi"/>
          <w:b/>
          <w:bCs/>
          <w:szCs w:val="22"/>
        </w:rPr>
        <w:t xml:space="preserve"> </w:t>
      </w:r>
      <w:r w:rsidR="0089680C" w:rsidRPr="00F9268B">
        <w:rPr>
          <w:rFonts w:asciiTheme="minorHAnsi" w:hAnsiTheme="minorHAnsi" w:cstheme="minorHAnsi"/>
          <w:color w:val="002060"/>
          <w:szCs w:val="22"/>
        </w:rPr>
        <w:t>This line has been rephrased to highlight the need for cross-shelf vertically resolved observations. The line now reads:</w:t>
      </w:r>
    </w:p>
    <w:p w14:paraId="12F12C6A" w14:textId="50B00B90" w:rsidR="0048670C" w:rsidRPr="00F9268B" w:rsidRDefault="0089680C" w:rsidP="0048670C">
      <w:pPr>
        <w:pStyle w:val="PlainText"/>
        <w:rPr>
          <w:rFonts w:asciiTheme="minorHAnsi" w:hAnsiTheme="minorHAnsi" w:cstheme="minorHAnsi"/>
          <w:i/>
          <w:iCs/>
          <w:color w:val="002060"/>
          <w:szCs w:val="22"/>
        </w:rPr>
      </w:pPr>
      <w:del w:id="44" w:author="Jason Everett" w:date="2021-05-13T16:44:00Z">
        <w:r w:rsidRPr="00F9268B" w:rsidDel="004F3D21">
          <w:rPr>
            <w:rFonts w:asciiTheme="minorHAnsi" w:hAnsiTheme="minorHAnsi" w:cstheme="minorHAnsi"/>
            <w:i/>
            <w:iCs/>
            <w:color w:val="002060"/>
            <w:szCs w:val="22"/>
          </w:rPr>
          <w:delText xml:space="preserve"> </w:delText>
        </w:r>
      </w:del>
      <w:r w:rsidRPr="00F9268B">
        <w:rPr>
          <w:rFonts w:asciiTheme="minorHAnsi" w:hAnsiTheme="minorHAnsi" w:cstheme="minorHAnsi"/>
          <w:i/>
          <w:iCs/>
          <w:color w:val="002060"/>
          <w:szCs w:val="22"/>
        </w:rPr>
        <w:t xml:space="preserve">“Fewer studies have examined the vertical patterns of zooplankton on continental shelves and this remains a key knowledge gap despite widespread recognition of variation in vertical distributions of zooplankton often attributed to diel vertical migration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{"citationID":"oszwNKm0","properties":{"formattedCitation":"(Lampert, 1989)","plainCitation":"(Lampert, 1989)","noteIndex":0},"citationItems":[{"id":2008,"uris":["http://zotero.org/users/local/U6DoygBa/items/9L5IZX54"],"uri":["http://zotero.org/users/local/U6DoygBa/items/9L5IZX54"],"itemData":{"id":2008,"type":"article-journal","container-title":"Functional Ecology","DOI":"10.2307/2389671","ISSN":"0269-8463","issue":"1","note":"publisher: [British Ecological Society, Wiley]","page":"21-27","source":"JSTOR","title":"The Adaptive Significance of Diel Vertical Migration of Zooplankton","volume":"3","author":[{"family":"Lampert","given":"W."}],"issued":{"date-parts":[["1989"]]}}}],"schema":"https://github.com/citation-style-language/schema/raw/master/csl-citation.json"}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lang w:val="en-US"/>
        </w:rPr>
        <w:t>(Lampert, 1989)</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and the 3-dimensional influences of continental shelf oceanography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{"citationID":"i9ZEuRrs","properties":{"formattedCitation":"(Schaeffer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lang w:val="en-US"/>
        </w:rPr>
        <w:t>(Schaeffer et al., 2013)</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74E332B2" w14:textId="77777777" w:rsidR="0048670C" w:rsidRPr="00F9268B" w:rsidRDefault="0048670C" w:rsidP="0048670C">
      <w:pPr>
        <w:spacing w:after="0"/>
        <w:rPr>
          <w:rFonts w:cstheme="minorHAnsi"/>
          <w:b/>
          <w:bCs/>
          <w:szCs w:val="22"/>
        </w:rPr>
      </w:pPr>
    </w:p>
    <w:p w14:paraId="13F8AEBA" w14:textId="49419AFA" w:rsidR="003C4D9D" w:rsidRPr="00F9268B" w:rsidRDefault="00070D89" w:rsidP="0048670C">
      <w:pPr>
        <w:spacing w:after="0"/>
        <w:rPr>
          <w:rFonts w:cstheme="minorHAnsi"/>
          <w:color w:val="000000"/>
          <w:szCs w:val="22"/>
          <w:lang w:bidi="ar-SA"/>
        </w:rPr>
      </w:pPr>
      <w:r w:rsidRPr="00F9268B">
        <w:rPr>
          <w:rFonts w:cstheme="minorHAnsi"/>
          <w:b/>
          <w:bCs/>
          <w:szCs w:val="22"/>
        </w:rPr>
        <w:t>Comment #26:</w:t>
      </w:r>
      <w:r w:rsidRPr="00F9268B">
        <w:rPr>
          <w:rFonts w:cstheme="minorHAnsi"/>
          <w:szCs w:val="22"/>
        </w:rPr>
        <w:t xml:space="preserve"> </w:t>
      </w:r>
      <w:r w:rsidR="003C4D9D" w:rsidRPr="00F9268B">
        <w:rPr>
          <w:rFonts w:cstheme="minorHAnsi"/>
          <w:color w:val="000000"/>
          <w:szCs w:val="22"/>
          <w:lang w:bidi="ar-SA"/>
        </w:rPr>
        <w:t>Line 84: What is it about the thermocline influences the distribution of particles.</w:t>
      </w:r>
    </w:p>
    <w:p w14:paraId="4B1CDA9D" w14:textId="4CF45FBC"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345834" w:rsidRPr="00F9268B">
        <w:rPr>
          <w:rFonts w:asciiTheme="minorHAnsi" w:hAnsiTheme="minorHAnsi" w:cstheme="minorHAnsi"/>
          <w:b/>
          <w:bCs/>
          <w:szCs w:val="22"/>
        </w:rPr>
        <w:t xml:space="preserve"> </w:t>
      </w:r>
      <w:r w:rsidR="00345834" w:rsidRPr="00F9268B">
        <w:rPr>
          <w:rFonts w:asciiTheme="minorHAnsi" w:hAnsiTheme="minorHAnsi" w:cstheme="minorHAnsi"/>
          <w:color w:val="002060"/>
          <w:szCs w:val="22"/>
        </w:rPr>
        <w:t>This has been reworded, the thermocline was not attributed to any differences in the original paper and was merely used by the original authors to highlight difference water masses.</w:t>
      </w:r>
    </w:p>
    <w:p w14:paraId="56097D25" w14:textId="042F17D5" w:rsidR="00345834" w:rsidRPr="00F9268B" w:rsidRDefault="00345834"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 xml:space="preserve">The new line is: “During late summer, in the northwest Atlantic, the vertical zooplankton distribution was strongly influenced by water mass with distinct zooplankton communities in the observed warmer and colder water masses </w:t>
      </w:r>
      <w:r w:rsidRPr="00F9268B">
        <w:rPr>
          <w:rFonts w:asciiTheme="minorHAnsi" w:hAnsiTheme="minorHAnsi" w:cstheme="minorHAnsi"/>
          <w:color w:val="002060"/>
          <w:szCs w:val="22"/>
        </w:rPr>
        <w:fldChar w:fldCharType="begin"/>
      </w:r>
      <w:r w:rsidRPr="00F9268B">
        <w:rPr>
          <w:rFonts w:asciiTheme="minorHAnsi" w:hAnsiTheme="minorHAnsi" w:cstheme="minorHAnsi"/>
          <w:color w:val="002060"/>
          <w:szCs w:val="22"/>
        </w:rPr>
        <w:instrText xml:space="preserve"> ADDIN ZOTERO_TEMP </w:instrText>
      </w:r>
      <w:r w:rsidRPr="00F9268B">
        <w:rPr>
          <w:rFonts w:asciiTheme="minorHAnsi" w:hAnsiTheme="minorHAnsi" w:cstheme="minorHAnsi"/>
          <w:color w:val="002060"/>
          <w:szCs w:val="22"/>
        </w:rPr>
        <w:fldChar w:fldCharType="separate"/>
      </w:r>
      <w:r w:rsidRPr="00F9268B">
        <w:rPr>
          <w:rFonts w:asciiTheme="minorHAnsi" w:hAnsiTheme="minorHAnsi" w:cstheme="minorHAnsi"/>
          <w:color w:val="002060"/>
          <w:szCs w:val="22"/>
        </w:rPr>
        <w:t>(Turner and Dagg, 1983)</w:t>
      </w:r>
      <w:r w:rsidRPr="00F9268B">
        <w:rPr>
          <w:rFonts w:asciiTheme="minorHAnsi" w:hAnsiTheme="minorHAnsi" w:cstheme="minorHAnsi"/>
          <w:color w:val="002060"/>
          <w:szCs w:val="22"/>
        </w:rPr>
        <w:fldChar w:fldCharType="end"/>
      </w:r>
      <w:r w:rsidRPr="00F9268B">
        <w:rPr>
          <w:rFonts w:asciiTheme="minorHAnsi" w:hAnsiTheme="minorHAnsi" w:cstheme="minorHAnsi"/>
          <w:color w:val="002060"/>
          <w:szCs w:val="22"/>
        </w:rPr>
        <w:t>.”</w:t>
      </w:r>
    </w:p>
    <w:p w14:paraId="4980B595" w14:textId="77777777" w:rsidR="0048670C" w:rsidRPr="00F9268B" w:rsidRDefault="0048670C" w:rsidP="0048670C">
      <w:pPr>
        <w:spacing w:after="0"/>
        <w:rPr>
          <w:rFonts w:cstheme="minorHAnsi"/>
          <w:b/>
          <w:bCs/>
          <w:szCs w:val="22"/>
        </w:rPr>
      </w:pPr>
    </w:p>
    <w:p w14:paraId="615B9168" w14:textId="4EA1581F" w:rsidR="003C4D9D" w:rsidRPr="00F9268B" w:rsidRDefault="00070D89" w:rsidP="0048670C">
      <w:pPr>
        <w:spacing w:after="0"/>
        <w:rPr>
          <w:rFonts w:cstheme="minorHAnsi"/>
          <w:color w:val="000000"/>
          <w:szCs w:val="22"/>
          <w:lang w:bidi="ar-SA"/>
        </w:rPr>
      </w:pPr>
      <w:r w:rsidRPr="00F9268B">
        <w:rPr>
          <w:rFonts w:cstheme="minorHAnsi"/>
          <w:b/>
          <w:bCs/>
          <w:szCs w:val="22"/>
        </w:rPr>
        <w:t>Comment #27:</w:t>
      </w:r>
      <w:r w:rsidRPr="00F9268B">
        <w:rPr>
          <w:rFonts w:cstheme="minorHAnsi"/>
          <w:szCs w:val="22"/>
        </w:rPr>
        <w:t xml:space="preserve"> </w:t>
      </w:r>
      <w:r w:rsidR="003C4D9D" w:rsidRPr="00F9268B">
        <w:rPr>
          <w:rFonts w:cstheme="minorHAnsi"/>
          <w:color w:val="000000"/>
          <w:szCs w:val="22"/>
          <w:lang w:bidi="ar-SA"/>
        </w:rPr>
        <w:t xml:space="preserve">Line 87: Contents of this paragraph does not lead to this concluding sentence. There is a number of studies that document the effects that oceanography </w:t>
      </w:r>
      <w:proofErr w:type="gramStart"/>
      <w:r w:rsidR="003C4D9D" w:rsidRPr="00F9268B">
        <w:rPr>
          <w:rFonts w:cstheme="minorHAnsi"/>
          <w:color w:val="000000"/>
          <w:szCs w:val="22"/>
          <w:lang w:bidi="ar-SA"/>
        </w:rPr>
        <w:t>have</w:t>
      </w:r>
      <w:proofErr w:type="gramEnd"/>
      <w:r w:rsidR="003C4D9D" w:rsidRPr="00F9268B">
        <w:rPr>
          <w:rFonts w:cstheme="minorHAnsi"/>
          <w:color w:val="000000"/>
          <w:szCs w:val="22"/>
          <w:lang w:bidi="ar-SA"/>
        </w:rPr>
        <w:t xml:space="preserve"> on</w:t>
      </w:r>
      <w:r w:rsidR="000F4656">
        <w:rPr>
          <w:rFonts w:cstheme="minorHAnsi"/>
          <w:color w:val="000000"/>
          <w:szCs w:val="22"/>
          <w:lang w:bidi="ar-SA"/>
        </w:rPr>
        <w:t xml:space="preserve"> </w:t>
      </w:r>
      <w:r w:rsidR="003C4D9D" w:rsidRPr="00F9268B">
        <w:rPr>
          <w:rFonts w:cstheme="minorHAnsi"/>
          <w:color w:val="000000"/>
          <w:szCs w:val="22"/>
          <w:lang w:bidi="ar-SA"/>
        </w:rPr>
        <w:t>zooplankton/particulate communities.</w:t>
      </w:r>
    </w:p>
    <w:p w14:paraId="66B2A19F" w14:textId="77777777" w:rsidR="00FB3EEF" w:rsidRPr="00F9268B" w:rsidRDefault="0048670C" w:rsidP="00F5036A">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345834" w:rsidRPr="00F9268B">
        <w:rPr>
          <w:rFonts w:asciiTheme="minorHAnsi" w:hAnsiTheme="minorHAnsi" w:cstheme="minorHAnsi"/>
          <w:b/>
          <w:bCs/>
          <w:szCs w:val="22"/>
        </w:rPr>
        <w:t xml:space="preserve"> </w:t>
      </w:r>
      <w:r w:rsidR="00F5036A" w:rsidRPr="00F9268B">
        <w:rPr>
          <w:rFonts w:asciiTheme="minorHAnsi" w:hAnsiTheme="minorHAnsi" w:cstheme="minorHAnsi"/>
          <w:color w:val="002060"/>
          <w:szCs w:val="22"/>
        </w:rPr>
        <w:t xml:space="preserve">This sentence has been rewritten to better reflect the paragraph. It now reads: </w:t>
      </w:r>
    </w:p>
    <w:p w14:paraId="2857D139" w14:textId="26C8214F" w:rsidR="0048670C" w:rsidRPr="00F9268B" w:rsidRDefault="00F5036A" w:rsidP="00F5036A">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w:t>
      </w:r>
      <w:bookmarkStart w:id="45" w:name="_Hlk70760224"/>
      <w:r w:rsidRPr="00F9268B">
        <w:rPr>
          <w:rFonts w:asciiTheme="minorHAnsi" w:hAnsiTheme="minorHAnsi" w:cstheme="minorHAnsi"/>
          <w:i/>
          <w:iCs/>
          <w:color w:val="002060"/>
          <w:szCs w:val="22"/>
        </w:rPr>
        <w:t>As observations of vertical patterns in zooplankton communities on continental shelves remain uncertain in many regions of the world, it is important to demonstrate how oceanographic features including boundary currents influence the zooplankton community in shallow coastal waters</w:t>
      </w:r>
      <w:bookmarkEnd w:id="45"/>
      <w:r w:rsidRPr="00F9268B">
        <w:rPr>
          <w:rFonts w:asciiTheme="minorHAnsi" w:hAnsiTheme="minorHAnsi" w:cstheme="minorHAnsi"/>
          <w:i/>
          <w:iCs/>
          <w:color w:val="002060"/>
          <w:szCs w:val="22"/>
        </w:rPr>
        <w:t>.”</w:t>
      </w:r>
    </w:p>
    <w:p w14:paraId="75210AF1" w14:textId="77777777" w:rsidR="00F5036A" w:rsidRPr="00F9268B" w:rsidRDefault="00F5036A" w:rsidP="00F5036A">
      <w:pPr>
        <w:pStyle w:val="PlainText"/>
        <w:rPr>
          <w:rFonts w:asciiTheme="minorHAnsi" w:hAnsiTheme="minorHAnsi" w:cstheme="minorHAnsi"/>
          <w:b/>
          <w:bCs/>
          <w:szCs w:val="22"/>
        </w:rPr>
      </w:pPr>
    </w:p>
    <w:p w14:paraId="6839A1CE" w14:textId="76C96C97" w:rsidR="003C4D9D"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#28:</w:t>
      </w:r>
      <w:r w:rsidRPr="00F9268B">
        <w:rPr>
          <w:rFonts w:cstheme="minorHAnsi"/>
          <w:szCs w:val="22"/>
        </w:rPr>
        <w:t xml:space="preserve"> </w:t>
      </w:r>
      <w:r w:rsidR="003C4D9D" w:rsidRPr="00F9268B">
        <w:rPr>
          <w:rFonts w:cstheme="minorHAnsi"/>
          <w:color w:val="000000"/>
          <w:szCs w:val="22"/>
          <w:lang w:bidi="ar-SA"/>
        </w:rPr>
        <w:t>Line 90: The following two paragraphs should come earlier on as they are the primary mechanisms (</w:t>
      </w:r>
      <w:proofErr w:type="gramStart"/>
      <w:r w:rsidR="003C4D9D" w:rsidRPr="00F9268B">
        <w:rPr>
          <w:rFonts w:cstheme="minorHAnsi"/>
          <w:color w:val="000000"/>
          <w:szCs w:val="22"/>
          <w:lang w:bidi="ar-SA"/>
        </w:rPr>
        <w:t>bottom up</w:t>
      </w:r>
      <w:proofErr w:type="gramEnd"/>
      <w:r w:rsidR="003C4D9D" w:rsidRPr="00F9268B">
        <w:rPr>
          <w:rFonts w:cstheme="minorHAnsi"/>
          <w:color w:val="000000"/>
          <w:szCs w:val="22"/>
          <w:lang w:bidi="ar-SA"/>
        </w:rPr>
        <w:t xml:space="preserve"> drivers) of shelf ecosystem productivity.  Add context of:</w:t>
      </w:r>
    </w:p>
    <w:p w14:paraId="06014FE7" w14:textId="77777777" w:rsidR="003C4D9D" w:rsidRPr="00F9268B" w:rsidRDefault="003C4D9D" w:rsidP="0048670C">
      <w:pPr>
        <w:autoSpaceDE w:val="0"/>
        <w:autoSpaceDN w:val="0"/>
        <w:adjustRightInd w:val="0"/>
        <w:spacing w:after="0" w:line="240" w:lineRule="auto"/>
        <w:rPr>
          <w:rFonts w:cstheme="minorHAnsi"/>
          <w:color w:val="000000"/>
          <w:szCs w:val="22"/>
          <w:lang w:bidi="ar-SA"/>
        </w:rPr>
      </w:pPr>
      <w:r w:rsidRPr="00F9268B">
        <w:rPr>
          <w:rFonts w:cstheme="minorHAnsi"/>
          <w:color w:val="000000"/>
          <w:szCs w:val="22"/>
          <w:lang w:bidi="ar-SA"/>
        </w:rPr>
        <w:t>- physical properties (flooding/upwelling/downwelling/ekman/fronts/uplift/temp/sal/ect)</w:t>
      </w:r>
    </w:p>
    <w:p w14:paraId="7B631241" w14:textId="77777777" w:rsidR="003C4D9D" w:rsidRPr="00F9268B" w:rsidRDefault="003C4D9D" w:rsidP="0048670C">
      <w:pPr>
        <w:autoSpaceDE w:val="0"/>
        <w:autoSpaceDN w:val="0"/>
        <w:adjustRightInd w:val="0"/>
        <w:spacing w:after="0" w:line="240" w:lineRule="auto"/>
        <w:rPr>
          <w:rFonts w:cstheme="minorHAnsi"/>
          <w:color w:val="000000"/>
          <w:szCs w:val="22"/>
          <w:lang w:bidi="ar-SA"/>
        </w:rPr>
      </w:pPr>
      <w:r w:rsidRPr="00F9268B">
        <w:rPr>
          <w:rFonts w:cstheme="minorHAnsi"/>
          <w:color w:val="000000"/>
          <w:szCs w:val="22"/>
          <w:lang w:bidi="ar-SA"/>
        </w:rPr>
        <w:t xml:space="preserve">- nutrients </w:t>
      </w:r>
    </w:p>
    <w:p w14:paraId="22C03071" w14:textId="77777777" w:rsidR="003C4D9D" w:rsidRPr="00F9268B" w:rsidRDefault="003C4D9D" w:rsidP="0048670C">
      <w:pPr>
        <w:autoSpaceDE w:val="0"/>
        <w:autoSpaceDN w:val="0"/>
        <w:adjustRightInd w:val="0"/>
        <w:spacing w:after="0" w:line="240" w:lineRule="auto"/>
        <w:rPr>
          <w:rFonts w:cstheme="minorHAnsi"/>
          <w:color w:val="000000"/>
          <w:szCs w:val="22"/>
          <w:lang w:bidi="ar-SA"/>
        </w:rPr>
      </w:pPr>
      <w:r w:rsidRPr="00F9268B">
        <w:rPr>
          <w:rFonts w:cstheme="minorHAnsi"/>
          <w:color w:val="000000"/>
          <w:szCs w:val="22"/>
          <w:lang w:bidi="ar-SA"/>
        </w:rPr>
        <w:t>- aggregation</w:t>
      </w:r>
    </w:p>
    <w:p w14:paraId="4C022EA1" w14:textId="386B19F8"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92459F" w:rsidRPr="00F9268B">
        <w:rPr>
          <w:rFonts w:asciiTheme="minorHAnsi" w:hAnsiTheme="minorHAnsi" w:cstheme="minorHAnsi"/>
          <w:b/>
          <w:bCs/>
          <w:szCs w:val="22"/>
        </w:rPr>
        <w:t xml:space="preserve"> </w:t>
      </w:r>
      <w:r w:rsidR="00E801C3" w:rsidRPr="00F9268B">
        <w:rPr>
          <w:rFonts w:asciiTheme="minorHAnsi" w:hAnsiTheme="minorHAnsi" w:cstheme="minorHAnsi"/>
          <w:color w:val="002060"/>
          <w:szCs w:val="22"/>
        </w:rPr>
        <w:t>This is very similar to comment #14 (also from reviewer 2). We were concerned if we started off with a physics to ecology structure, the reader would not find zooplankton until the 3</w:t>
      </w:r>
      <w:r w:rsidR="00E801C3" w:rsidRPr="00F9268B">
        <w:rPr>
          <w:rFonts w:asciiTheme="minorHAnsi" w:hAnsiTheme="minorHAnsi" w:cstheme="minorHAnsi"/>
          <w:color w:val="002060"/>
          <w:szCs w:val="22"/>
          <w:vertAlign w:val="superscript"/>
        </w:rPr>
        <w:t>rd</w:t>
      </w:r>
      <w:r w:rsidR="00E801C3" w:rsidRPr="00F9268B">
        <w:rPr>
          <w:rFonts w:asciiTheme="minorHAnsi" w:hAnsiTheme="minorHAnsi" w:cstheme="minorHAnsi"/>
          <w:color w:val="002060"/>
          <w:szCs w:val="22"/>
        </w:rPr>
        <w:t xml:space="preserve"> paragraph. Our paper is about zooplankton size-structure, in a physical-nutrient-chlorophyll context rather than about coastal oceanography. With respect, we </w:t>
      </w:r>
      <w:ins w:id="46" w:author="Jason Everett" w:date="2021-05-13T16:48:00Z">
        <w:r w:rsidR="004F3D21">
          <w:rPr>
            <w:rFonts w:asciiTheme="minorHAnsi" w:hAnsiTheme="minorHAnsi" w:cstheme="minorHAnsi"/>
            <w:color w:val="002060"/>
            <w:szCs w:val="22"/>
          </w:rPr>
          <w:t>feel</w:t>
        </w:r>
      </w:ins>
      <w:del w:id="47" w:author="Jason Everett" w:date="2021-05-13T16:48:00Z">
        <w:r w:rsidR="00E801C3" w:rsidRPr="00F9268B" w:rsidDel="004F3D21">
          <w:rPr>
            <w:rFonts w:asciiTheme="minorHAnsi" w:hAnsiTheme="minorHAnsi" w:cstheme="minorHAnsi"/>
            <w:color w:val="002060"/>
            <w:szCs w:val="22"/>
          </w:rPr>
          <w:delText>wish</w:delText>
        </w:r>
      </w:del>
      <w:r w:rsidR="00E801C3" w:rsidRPr="00F9268B">
        <w:rPr>
          <w:rFonts w:asciiTheme="minorHAnsi" w:hAnsiTheme="minorHAnsi" w:cstheme="minorHAnsi"/>
          <w:color w:val="002060"/>
          <w:szCs w:val="22"/>
        </w:rPr>
        <w:t xml:space="preserve"> this paper benefits more from the present structure which highlights the biological and ecological importance of firstly continental shelves followed by zooplankton.</w:t>
      </w:r>
    </w:p>
    <w:p w14:paraId="21663214" w14:textId="4619DC67" w:rsidR="003C4D9D" w:rsidRPr="00F9268B" w:rsidRDefault="003C4D9D" w:rsidP="0048670C">
      <w:pPr>
        <w:spacing w:after="0"/>
        <w:rPr>
          <w:rFonts w:cstheme="minorHAnsi"/>
          <w:szCs w:val="22"/>
        </w:rPr>
      </w:pPr>
    </w:p>
    <w:p w14:paraId="69293A0D" w14:textId="431C67EA" w:rsidR="003C4D9D" w:rsidRPr="00F9268B" w:rsidRDefault="00070D89" w:rsidP="0048670C">
      <w:pPr>
        <w:spacing w:after="0"/>
        <w:rPr>
          <w:rFonts w:cstheme="minorHAnsi"/>
          <w:szCs w:val="22"/>
        </w:rPr>
      </w:pPr>
      <w:r w:rsidRPr="00F9268B">
        <w:rPr>
          <w:rFonts w:cstheme="minorHAnsi"/>
          <w:b/>
          <w:bCs/>
          <w:szCs w:val="22"/>
        </w:rPr>
        <w:t>Comment #29:</w:t>
      </w:r>
      <w:r w:rsidRPr="00F9268B">
        <w:rPr>
          <w:rFonts w:cstheme="minorHAnsi"/>
          <w:szCs w:val="22"/>
        </w:rPr>
        <w:t xml:space="preserve"> </w:t>
      </w:r>
      <w:r w:rsidR="003C4D9D" w:rsidRPr="00F9268B">
        <w:rPr>
          <w:rFonts w:cstheme="minorHAnsi"/>
          <w:szCs w:val="22"/>
        </w:rPr>
        <w:t>Line 98: Need to present this supporting information.</w:t>
      </w:r>
    </w:p>
    <w:p w14:paraId="0AC3B5CD" w14:textId="5FC84C67"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166C15" w:rsidRPr="00F9268B">
        <w:rPr>
          <w:rFonts w:asciiTheme="minorHAnsi" w:hAnsiTheme="minorHAnsi" w:cstheme="minorHAnsi"/>
          <w:b/>
          <w:bCs/>
          <w:szCs w:val="22"/>
        </w:rPr>
        <w:t xml:space="preserve"> </w:t>
      </w:r>
      <w:r w:rsidR="00166C15" w:rsidRPr="00F9268B">
        <w:rPr>
          <w:rFonts w:asciiTheme="minorHAnsi" w:hAnsiTheme="minorHAnsi" w:cstheme="minorHAnsi"/>
          <w:color w:val="002060"/>
          <w:szCs w:val="22"/>
        </w:rPr>
        <w:t>This is now supported by reference</w:t>
      </w:r>
      <w:r w:rsidR="00271CF3" w:rsidRPr="00F9268B">
        <w:rPr>
          <w:rFonts w:asciiTheme="minorHAnsi" w:hAnsiTheme="minorHAnsi" w:cstheme="minorHAnsi"/>
          <w:color w:val="002060"/>
          <w:szCs w:val="22"/>
        </w:rPr>
        <w:t>s</w:t>
      </w:r>
      <w:r w:rsidR="00166C15" w:rsidRPr="00F9268B">
        <w:rPr>
          <w:rFonts w:asciiTheme="minorHAnsi" w:hAnsiTheme="minorHAnsi" w:cstheme="minorHAnsi"/>
          <w:color w:val="002060"/>
          <w:szCs w:val="22"/>
        </w:rPr>
        <w:t xml:space="preserve"> to</w:t>
      </w:r>
      <w:r w:rsidR="00271CF3" w:rsidRPr="00F9268B">
        <w:rPr>
          <w:rFonts w:asciiTheme="minorHAnsi" w:hAnsiTheme="minorHAnsi" w:cstheme="minorHAnsi"/>
          <w:color w:val="002060"/>
          <w:szCs w:val="22"/>
        </w:rPr>
        <w:t xml:space="preserve"> Schaeffer et al (2013),</w:t>
      </w:r>
      <w:r w:rsidR="00166C15" w:rsidRPr="00F9268B">
        <w:rPr>
          <w:rFonts w:asciiTheme="minorHAnsi" w:hAnsiTheme="minorHAnsi" w:cstheme="minorHAnsi"/>
          <w:color w:val="002060"/>
          <w:szCs w:val="22"/>
        </w:rPr>
        <w:t xml:space="preserve"> Everett et al (2014)</w:t>
      </w:r>
      <w:r w:rsidR="00271CF3" w:rsidRPr="00F9268B">
        <w:rPr>
          <w:rFonts w:asciiTheme="minorHAnsi" w:hAnsiTheme="minorHAnsi" w:cstheme="minorHAnsi"/>
          <w:color w:val="002060"/>
          <w:szCs w:val="22"/>
        </w:rPr>
        <w:t xml:space="preserve"> and </w:t>
      </w:r>
      <w:proofErr w:type="spellStart"/>
      <w:r w:rsidR="00271CF3" w:rsidRPr="00F9268B">
        <w:rPr>
          <w:rFonts w:asciiTheme="minorHAnsi" w:hAnsiTheme="minorHAnsi" w:cstheme="minorHAnsi"/>
          <w:color w:val="002060"/>
          <w:szCs w:val="22"/>
        </w:rPr>
        <w:t>Kobari</w:t>
      </w:r>
      <w:proofErr w:type="spellEnd"/>
      <w:r w:rsidR="00271CF3" w:rsidRPr="00F9268B">
        <w:rPr>
          <w:rFonts w:asciiTheme="minorHAnsi" w:hAnsiTheme="minorHAnsi" w:cstheme="minorHAnsi"/>
          <w:color w:val="002060"/>
          <w:szCs w:val="22"/>
        </w:rPr>
        <w:t xml:space="preserve"> et al (2018)</w:t>
      </w:r>
      <w:r w:rsidR="00166C15" w:rsidRPr="00F9268B">
        <w:rPr>
          <w:rFonts w:asciiTheme="minorHAnsi" w:hAnsiTheme="minorHAnsi" w:cstheme="minorHAnsi"/>
          <w:color w:val="002060"/>
          <w:szCs w:val="22"/>
        </w:rPr>
        <w:t>.</w:t>
      </w:r>
      <w:r w:rsidR="00FB3EEF" w:rsidRPr="00F9268B">
        <w:rPr>
          <w:rFonts w:asciiTheme="minorHAnsi" w:hAnsiTheme="minorHAnsi" w:cstheme="minorHAnsi"/>
          <w:color w:val="002060"/>
          <w:szCs w:val="22"/>
        </w:rPr>
        <w:t xml:space="preserve"> The line now reads:</w:t>
      </w:r>
    </w:p>
    <w:p w14:paraId="2227E9FB" w14:textId="5C25C7DA" w:rsidR="00FB3EEF" w:rsidRPr="00F9268B" w:rsidRDefault="00FB3EEF" w:rsidP="0048670C">
      <w:pPr>
        <w:pStyle w:val="PlainText"/>
        <w:rPr>
          <w:rFonts w:asciiTheme="minorHAnsi" w:hAnsiTheme="minorHAnsi" w:cstheme="minorHAnsi"/>
          <w:b/>
          <w:bCs/>
          <w:i/>
          <w:iCs/>
          <w:color w:val="002060"/>
          <w:szCs w:val="22"/>
        </w:rPr>
      </w:pPr>
      <w:r w:rsidRPr="00F9268B">
        <w:rPr>
          <w:rFonts w:asciiTheme="minorHAnsi" w:hAnsiTheme="minorHAnsi" w:cstheme="minorHAnsi"/>
          <w:i/>
          <w:iCs/>
          <w:color w:val="002060"/>
          <w:szCs w:val="22"/>
        </w:rPr>
        <w:t xml:space="preserve">“These processes often facilitate a nutrient and productivity gradient from oligotrophic WBCs across the continental shelves into the coast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{"citationID":"BujFbHFG","properties":{"formattedCitation":"(Schaeffer {\\i{}et al.}, 2013; Everett {\\i{}et al.}, 2014; Kobari {\\i{}et al.}, 2018)","plainCitation":"(Schaeffer et al., 2013; Everett et al., 2014; Kobari et al., 2018)","noteIndex":0},"citationItems":[{"id":164,"uris":["http://zotero.org/users/local/U6DoygBa/items/CNZWYK4B"],"uri":["http://zotero.org/users/local/U6DoygBa/items/CNZWYK4B"],"itemData":{"id":164,"type":"article-journal","container-title":"Journal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A."}],"issued":{"date-parts":[["2014",1]]}}},{"id":1984,"uris":["http://zotero.org/users/local/U6DoygBa/items/RETM58ZM"],"uri":["http://zotero.org/users/local/U6DoygBa/items/RETM58ZM"],"itemData":{"id":1984,"type":"article-journal","abstract":"Despite the low productivity that has been thought to characterize plankton communities in the western boundary current of the North Pacific Subtropical Gyre, many migratory fishes risk encountering low food availability during crucial life history stages by reproducing and recruiting in the Kuroshio region (i.e., the Kuroshio Paradox). Here, we report on geographic variability in taxonomic composition, biomass, and productivity of the mesozooplankton community in the Kuroshio Current and neighboring waters in the East China Sea. Calanoid copepods were the most abundant mesozooplankton taxon throughout our sampling stations. Small copepods, which include nauplii and poecilostomatoids, and gelatinous metazoans were the next most abundant. Seasonal variability in mesozooplankton standing stock (i.e., abundance and biomass) and productivity (i.e., production rate and protein synthetase activity) exceeded spatial variability across the stations and regions. The mesozooplankton community was characterized by high biomass and production rates in the summer, as well as high abundance and protein synthetase activity in the fall. No significant differences were found for mesozooplankton standing stock and productivity in the Kuroshio Path relative to those on the continental shelf or on the outside of the Kuroshio Path. Our results indicate that the standing stock and productivity of the mesozooplankton community in the Kuroshio Path are equivalent to those on the continental shelf, and that these communities are supported by small copepods and gelatinous zooplankton. We suggest that the mesozooplankton standing stocks and productivity provide adequate food availability for migratory fishes in the Kuroshio and neighboring waters in the East China Sea.","container-title":"Fisheries Oceanography","DOI":"https://doi.org/10.1111/fog.12256","ISSN":"1365-2419","issue":"4","language":"en","note":"_eprint: https://onlinelibrary.wiley.com/doi/pdf/10.1111/fog.12256","page":"336-350","source":"Wiley Online Library","title":"Geographic variability in taxonomic composition, standing stock, and productivity of the mesozooplankton community around the Kuroshio Current in the East China Sea","volume":"27","author":[{"family":"Kobari","given":"Toru"},{"family":"Makihara","given":"Wataru"},{"family":"Kawafuchi","given":"Takahiro"},{"family":"Sato","given":"Kie"},{"family":"Kume","given":"Gen"}],"issued":{"date-parts":[["2018"]]}}}],"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(Schaeffer et al., 2013; Everett et al., 2014; Kobari et al., 2018)</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676834D8" w14:textId="77777777" w:rsidR="0048670C" w:rsidRPr="00F9268B" w:rsidRDefault="0048670C" w:rsidP="0048670C">
      <w:pPr>
        <w:spacing w:after="0"/>
        <w:rPr>
          <w:rFonts w:cstheme="minorHAnsi"/>
          <w:b/>
          <w:bCs/>
          <w:szCs w:val="22"/>
        </w:rPr>
      </w:pPr>
    </w:p>
    <w:p w14:paraId="659913B9" w14:textId="11222EC0" w:rsidR="003C4D9D" w:rsidRPr="00F9268B" w:rsidRDefault="00070D89" w:rsidP="0048670C">
      <w:pPr>
        <w:spacing w:after="0"/>
        <w:rPr>
          <w:rFonts w:cstheme="minorHAnsi"/>
          <w:color w:val="000000"/>
          <w:szCs w:val="22"/>
          <w:lang w:bidi="ar-SA"/>
        </w:rPr>
      </w:pPr>
      <w:r w:rsidRPr="00F9268B">
        <w:rPr>
          <w:rFonts w:cstheme="minorHAnsi"/>
          <w:b/>
          <w:bCs/>
          <w:szCs w:val="22"/>
        </w:rPr>
        <w:t>Comment #30:</w:t>
      </w:r>
      <w:r w:rsidRPr="00F9268B">
        <w:rPr>
          <w:rFonts w:cstheme="minorHAnsi"/>
          <w:szCs w:val="22"/>
        </w:rPr>
        <w:t xml:space="preserve"> </w:t>
      </w:r>
      <w:r w:rsidR="003C4D9D" w:rsidRPr="00F9268B">
        <w:rPr>
          <w:rFonts w:cstheme="minorHAnsi"/>
          <w:szCs w:val="22"/>
        </w:rPr>
        <w:t xml:space="preserve">Line 103: </w:t>
      </w:r>
      <w:r w:rsidR="003C4D9D" w:rsidRPr="00F9268B">
        <w:rPr>
          <w:rFonts w:cstheme="minorHAnsi"/>
          <w:color w:val="000000"/>
          <w:szCs w:val="22"/>
          <w:lang w:bidi="ar-SA"/>
        </w:rPr>
        <w:t>rephrase paragraph - along shelf flows are the primary mechanisms responsible for cross shelf flow dynamics.</w:t>
      </w:r>
    </w:p>
    <w:p w14:paraId="0D7997C5" w14:textId="77777777" w:rsidR="00E801C3"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D060C3" w:rsidRPr="00F9268B">
        <w:rPr>
          <w:rFonts w:asciiTheme="minorHAnsi" w:hAnsiTheme="minorHAnsi" w:cstheme="minorHAnsi"/>
          <w:b/>
          <w:bCs/>
          <w:szCs w:val="22"/>
        </w:rPr>
        <w:t xml:space="preserve"> </w:t>
      </w:r>
      <w:r w:rsidR="00D060C3" w:rsidRPr="00F9268B">
        <w:rPr>
          <w:rFonts w:asciiTheme="minorHAnsi" w:hAnsiTheme="minorHAnsi" w:cstheme="minorHAnsi"/>
          <w:color w:val="002060"/>
          <w:szCs w:val="22"/>
        </w:rPr>
        <w:t xml:space="preserve">This section has been rephrased. It now reads: </w:t>
      </w:r>
    </w:p>
    <w:p w14:paraId="23C02C0B" w14:textId="7BD74B88" w:rsidR="0048670C" w:rsidRPr="00F9268B" w:rsidRDefault="00D060C3"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 xml:space="preserve">“Within both eastern and western boundary currents, cross-shelf flows are often driven by along shore flows and mesoscale oceanographic features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{"citationID":"3nkZYLXt","properties":{"formattedCitation":"(Malan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(Malan et al., 2020)</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Cross shelf flows are usually in smaller in magnitude than along-shelf flows but have a disproportional impact on shelf water properties such as plankton and fish distribution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{"citationID":"W0gnJtog","properties":{"formattedCitation":"(Brink, 2016)","plainCitation":"(Brink, 2016)","noteIndex":0},"citationItems":[{"id":1764,"uris":["http://zotero.org/users/local/U6DoygBa/items/UHVSY4T9"],"uri":["http://zotero.org/users/local/U6DoygBa/items/UHVSY4T9"],"itemData":{"id":1764,"type":"article-journal","abstract":"Cross-shelf exchange dominates the pathways and rates by which nutrients, biota, and materials on the continental shelf are delivered and removed. This follows because cross-shelf gradients of most properties are usually far greater than those in the alongshore direction. The resulting transports are limited by Earth's rotation, which inhibits flow from crossing isobaths. Thus, cross-shelf flows are generally weak compared with alongshore flows, and this leads to interesting observational issues. Cross-shelf flows are enabled by turbulent mixing processes, nonlinear processes (such as momentum advection), and time dependence. Thus, there is a wide range of possible effects that can allow these critical transports, and different natural settings are often governed by different combinations of processes. This review discusses examples of representative transport mechanisms and explores possible observational and theoretical paths to future progress.","container-title":"Annual Review of Marine Science","DOI":"10.1146/annurev-marine-010814-015717","issue":"1","note":"_eprint: https://doi.org/10.1146/annurev-marine-010814-015717\nPMID: 26747520","page":"59-78","source":"Annual Reviews","title":"Cross-Shelf Exchange","volume":"8","author":[{"family":"Brink","given":"K.H."}],"issued":{"date-parts":[["2016"]]}}}],"schema":"https://github.com/citation-style-language/schema/raw/master/csl-citation.json"}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(Brink, 2016)</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5C44F6F0" w14:textId="77777777" w:rsidR="0048670C" w:rsidRPr="00F9268B" w:rsidRDefault="0048670C" w:rsidP="0048670C">
      <w:pPr>
        <w:autoSpaceDE w:val="0"/>
        <w:autoSpaceDN w:val="0"/>
        <w:adjustRightInd w:val="0"/>
        <w:spacing w:after="0" w:line="240" w:lineRule="auto"/>
        <w:rPr>
          <w:rFonts w:cstheme="minorHAnsi"/>
          <w:b/>
          <w:bCs/>
          <w:szCs w:val="22"/>
        </w:rPr>
      </w:pPr>
    </w:p>
    <w:p w14:paraId="3AC55107" w14:textId="1E667937" w:rsidR="000A6176" w:rsidRPr="00F9268B" w:rsidRDefault="00070D89" w:rsidP="0048670C">
      <w:pPr>
        <w:autoSpaceDE w:val="0"/>
        <w:autoSpaceDN w:val="0"/>
        <w:adjustRightInd w:val="0"/>
        <w:spacing w:after="0" w:line="240" w:lineRule="auto"/>
        <w:rPr>
          <w:rFonts w:cstheme="minorHAnsi"/>
          <w:color w:val="000000"/>
          <w:szCs w:val="22"/>
          <w:lang w:bidi="ar-SA"/>
        </w:rPr>
      </w:pPr>
      <w:bookmarkStart w:id="48" w:name="_Hlk68868918"/>
      <w:r w:rsidRPr="00F9268B">
        <w:rPr>
          <w:rFonts w:cstheme="minorHAnsi"/>
          <w:b/>
          <w:bCs/>
          <w:szCs w:val="22"/>
        </w:rPr>
        <w:t>Comment #31:</w:t>
      </w:r>
      <w:r w:rsidRPr="00F9268B">
        <w:rPr>
          <w:rFonts w:cstheme="minorHAnsi"/>
          <w:szCs w:val="22"/>
        </w:rPr>
        <w:t xml:space="preserve"> </w:t>
      </w:r>
      <w:r w:rsidR="000A6176" w:rsidRPr="00F9268B">
        <w:rPr>
          <w:rFonts w:cstheme="minorHAnsi"/>
          <w:color w:val="000000"/>
          <w:szCs w:val="22"/>
          <w:lang w:bidi="ar-SA"/>
        </w:rPr>
        <w:t>Line 128 (Methods): Restructure to describe:</w:t>
      </w:r>
    </w:p>
    <w:p w14:paraId="14295637" w14:textId="77777777" w:rsidR="000A6176" w:rsidRPr="00F9268B" w:rsidRDefault="000A6176" w:rsidP="0048670C">
      <w:pPr>
        <w:pStyle w:val="ListParagraph"/>
        <w:numPr>
          <w:ilvl w:val="0"/>
          <w:numId w:val="1"/>
        </w:numPr>
        <w:autoSpaceDE w:val="0"/>
        <w:autoSpaceDN w:val="0"/>
        <w:adjustRightInd w:val="0"/>
        <w:spacing w:after="0" w:line="240" w:lineRule="auto"/>
        <w:rPr>
          <w:rFonts w:cstheme="minorHAnsi"/>
          <w:color w:val="000000"/>
          <w:szCs w:val="22"/>
          <w:lang w:bidi="ar-SA"/>
        </w:rPr>
      </w:pPr>
      <w:r w:rsidRPr="00F9268B">
        <w:rPr>
          <w:rFonts w:cstheme="minorHAnsi"/>
          <w:color w:val="000000"/>
          <w:szCs w:val="22"/>
          <w:lang w:bidi="ar-SA"/>
        </w:rPr>
        <w:t>context of the voyage in relation to seasonal variation in oceanography</w:t>
      </w:r>
    </w:p>
    <w:p w14:paraId="6AE6CD9F" w14:textId="77777777" w:rsidR="000A6176" w:rsidRPr="00F9268B" w:rsidRDefault="000A6176" w:rsidP="0048670C">
      <w:pPr>
        <w:pStyle w:val="ListParagraph"/>
        <w:numPr>
          <w:ilvl w:val="0"/>
          <w:numId w:val="1"/>
        </w:numPr>
        <w:autoSpaceDE w:val="0"/>
        <w:autoSpaceDN w:val="0"/>
        <w:adjustRightInd w:val="0"/>
        <w:spacing w:after="0" w:line="240" w:lineRule="auto"/>
        <w:rPr>
          <w:rFonts w:cstheme="minorHAnsi"/>
          <w:color w:val="000000"/>
          <w:szCs w:val="22"/>
          <w:lang w:bidi="ar-SA"/>
        </w:rPr>
      </w:pPr>
      <w:r w:rsidRPr="00F9268B">
        <w:rPr>
          <w:rFonts w:cstheme="minorHAnsi"/>
          <w:color w:val="000000"/>
          <w:szCs w:val="22"/>
          <w:lang w:bidi="ar-SA"/>
        </w:rPr>
        <w:t xml:space="preserve">Characterise the seasonal variation in EAC dynamics in area of interest (SSH, SST, velocity, </w:t>
      </w:r>
      <w:proofErr w:type="spellStart"/>
      <w:r w:rsidRPr="00F9268B">
        <w:rPr>
          <w:rFonts w:cstheme="minorHAnsi"/>
          <w:color w:val="000000"/>
          <w:szCs w:val="22"/>
          <w:lang w:bidi="ar-SA"/>
        </w:rPr>
        <w:t>chl</w:t>
      </w:r>
      <w:proofErr w:type="spellEnd"/>
      <w:r w:rsidRPr="00F9268B">
        <w:rPr>
          <w:rFonts w:cstheme="minorHAnsi"/>
          <w:color w:val="000000"/>
          <w:szCs w:val="22"/>
          <w:lang w:bidi="ar-SA"/>
        </w:rPr>
        <w:t xml:space="preserve"> a) (Is there any data from IMOS moorings that be used w sat data to do </w:t>
      </w:r>
      <w:proofErr w:type="gramStart"/>
      <w:r w:rsidRPr="00F9268B">
        <w:rPr>
          <w:rFonts w:cstheme="minorHAnsi"/>
          <w:color w:val="000000"/>
          <w:szCs w:val="22"/>
          <w:lang w:bidi="ar-SA"/>
        </w:rPr>
        <w:t>this ?</w:t>
      </w:r>
      <w:proofErr w:type="gramEnd"/>
      <w:r w:rsidRPr="00F9268B">
        <w:rPr>
          <w:rFonts w:cstheme="minorHAnsi"/>
          <w:color w:val="000000"/>
          <w:szCs w:val="22"/>
          <w:lang w:bidi="ar-SA"/>
        </w:rPr>
        <w:t>)</w:t>
      </w:r>
    </w:p>
    <w:p w14:paraId="0B24C355" w14:textId="77777777" w:rsidR="000A6176" w:rsidRPr="00F9268B" w:rsidRDefault="000A6176" w:rsidP="0048670C">
      <w:pPr>
        <w:pStyle w:val="ListParagraph"/>
        <w:numPr>
          <w:ilvl w:val="0"/>
          <w:numId w:val="1"/>
        </w:numPr>
        <w:autoSpaceDE w:val="0"/>
        <w:autoSpaceDN w:val="0"/>
        <w:adjustRightInd w:val="0"/>
        <w:spacing w:after="0" w:line="240" w:lineRule="auto"/>
        <w:rPr>
          <w:rFonts w:cstheme="minorHAnsi"/>
          <w:color w:val="000000"/>
          <w:szCs w:val="22"/>
          <w:lang w:bidi="ar-SA"/>
        </w:rPr>
      </w:pPr>
      <w:r w:rsidRPr="00F9268B">
        <w:rPr>
          <w:rFonts w:cstheme="minorHAnsi"/>
          <w:color w:val="000000"/>
          <w:szCs w:val="22"/>
          <w:lang w:bidi="ar-SA"/>
        </w:rPr>
        <w:t xml:space="preserve">Observed vertically resolved cross shelf plots of temperature, salinity, nutrients, </w:t>
      </w:r>
      <w:proofErr w:type="spellStart"/>
      <w:r w:rsidRPr="00F9268B">
        <w:rPr>
          <w:rFonts w:cstheme="minorHAnsi"/>
          <w:color w:val="000000"/>
          <w:szCs w:val="22"/>
          <w:lang w:bidi="ar-SA"/>
        </w:rPr>
        <w:t>chl</w:t>
      </w:r>
      <w:proofErr w:type="spellEnd"/>
      <w:r w:rsidRPr="00F9268B">
        <w:rPr>
          <w:rFonts w:cstheme="minorHAnsi"/>
          <w:color w:val="000000"/>
          <w:szCs w:val="22"/>
          <w:lang w:bidi="ar-SA"/>
        </w:rPr>
        <w:t xml:space="preserve"> a/fluorescence, particulates/zooplankton </w:t>
      </w:r>
    </w:p>
    <w:p w14:paraId="67436623" w14:textId="5A65B6DB" w:rsidR="000A6176" w:rsidRPr="00F9268B" w:rsidRDefault="000A6176" w:rsidP="0048670C">
      <w:pPr>
        <w:pStyle w:val="ListParagraph"/>
        <w:numPr>
          <w:ilvl w:val="0"/>
          <w:numId w:val="1"/>
        </w:numPr>
        <w:autoSpaceDE w:val="0"/>
        <w:autoSpaceDN w:val="0"/>
        <w:adjustRightInd w:val="0"/>
        <w:spacing w:after="0" w:line="240" w:lineRule="auto"/>
        <w:rPr>
          <w:rFonts w:cstheme="minorHAnsi"/>
          <w:color w:val="000000"/>
          <w:szCs w:val="22"/>
          <w:lang w:bidi="ar-SA"/>
        </w:rPr>
      </w:pPr>
      <w:r w:rsidRPr="00F9268B">
        <w:rPr>
          <w:rFonts w:cstheme="minorHAnsi"/>
          <w:color w:val="000000"/>
          <w:szCs w:val="22"/>
          <w:lang w:bidi="ar-SA"/>
        </w:rPr>
        <w:t>Actual zooplankton samples for community composition information would help verify cross shelf plots (are the RMT samples available)?</w:t>
      </w:r>
    </w:p>
    <w:bookmarkEnd w:id="48"/>
    <w:p w14:paraId="2F7BC384" w14:textId="25ECC751" w:rsidR="00417A7B"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E14F40" w:rsidRPr="00F9268B">
        <w:rPr>
          <w:rFonts w:asciiTheme="minorHAnsi" w:hAnsiTheme="minorHAnsi" w:cstheme="minorHAnsi"/>
          <w:b/>
          <w:bCs/>
          <w:szCs w:val="22"/>
        </w:rPr>
        <w:t xml:space="preserve"> </w:t>
      </w:r>
      <w:r w:rsidR="00417A7B" w:rsidRPr="00F9268B">
        <w:rPr>
          <w:rFonts w:asciiTheme="minorHAnsi" w:hAnsiTheme="minorHAnsi" w:cstheme="minorHAnsi"/>
          <w:color w:val="002060"/>
          <w:szCs w:val="22"/>
        </w:rPr>
        <w:t xml:space="preserve">We have restructured the methods section as suggested. We now first address the voyage context in terms of seasonal oceanographic variation. The typical oceanographic features in this region including the EAC are now described before we the use of satellite SST and altimetry data to investigate the seasonality </w:t>
      </w:r>
      <w:r w:rsidR="00D21FD5" w:rsidRPr="00F9268B">
        <w:rPr>
          <w:rFonts w:asciiTheme="minorHAnsi" w:hAnsiTheme="minorHAnsi" w:cstheme="minorHAnsi"/>
          <w:color w:val="002060"/>
          <w:szCs w:val="22"/>
        </w:rPr>
        <w:t xml:space="preserve">in both oceanography and zooplankton composition </w:t>
      </w:r>
      <w:r w:rsidR="00417A7B" w:rsidRPr="00F9268B">
        <w:rPr>
          <w:rFonts w:asciiTheme="minorHAnsi" w:hAnsiTheme="minorHAnsi" w:cstheme="minorHAnsi"/>
          <w:color w:val="002060"/>
          <w:szCs w:val="22"/>
        </w:rPr>
        <w:t>at our sampling locations. This section now includes increased discussion of the seasonal dynamics of the EAC</w:t>
      </w:r>
      <w:r w:rsidR="00D21FD5" w:rsidRPr="00F9268B">
        <w:rPr>
          <w:rFonts w:asciiTheme="minorHAnsi" w:hAnsiTheme="minorHAnsi" w:cstheme="minorHAnsi"/>
          <w:color w:val="002060"/>
          <w:szCs w:val="22"/>
        </w:rPr>
        <w:t xml:space="preserve"> and chlorophyll production.</w:t>
      </w:r>
    </w:p>
    <w:p w14:paraId="2A8D53C7" w14:textId="0AD3AFD9" w:rsidR="00D21FD5" w:rsidRPr="00F9268B" w:rsidRDefault="00D21FD5" w:rsidP="0048670C">
      <w:pPr>
        <w:pStyle w:val="PlainText"/>
        <w:rPr>
          <w:rFonts w:asciiTheme="minorHAnsi" w:hAnsiTheme="minorHAnsi" w:cstheme="minorHAnsi"/>
          <w:color w:val="002060"/>
          <w:szCs w:val="22"/>
        </w:rPr>
      </w:pPr>
    </w:p>
    <w:p w14:paraId="760DC4F0" w14:textId="3412E1A6" w:rsidR="00D21FD5" w:rsidRPr="00F9268B" w:rsidRDefault="00D21FD5"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 xml:space="preserve">Following the discussion of seasonality, we introduce the sampling procedures including the cross shelf transects with both the </w:t>
      </w:r>
      <w:proofErr w:type="spellStart"/>
      <w:r w:rsidRPr="00F9268B">
        <w:rPr>
          <w:rFonts w:asciiTheme="minorHAnsi" w:hAnsiTheme="minorHAnsi" w:cstheme="minorHAnsi"/>
          <w:color w:val="002060"/>
          <w:szCs w:val="22"/>
        </w:rPr>
        <w:t>SeaSoar</w:t>
      </w:r>
      <w:proofErr w:type="spellEnd"/>
      <w:r w:rsidRPr="00F9268B">
        <w:rPr>
          <w:rFonts w:asciiTheme="minorHAnsi" w:hAnsiTheme="minorHAnsi" w:cstheme="minorHAnsi"/>
          <w:color w:val="002060"/>
          <w:szCs w:val="22"/>
        </w:rPr>
        <w:t xml:space="preserve"> and CTD. Then we detail the use of the OPC to generate zooplankton size structure data. Finally</w:t>
      </w:r>
      <w:r w:rsidR="00BC1EF2" w:rsidRPr="00F9268B">
        <w:rPr>
          <w:rFonts w:asciiTheme="minorHAnsi" w:hAnsiTheme="minorHAnsi" w:cstheme="minorHAnsi"/>
          <w:color w:val="002060"/>
          <w:szCs w:val="22"/>
        </w:rPr>
        <w:t>,</w:t>
      </w:r>
      <w:r w:rsidRPr="00F9268B">
        <w:rPr>
          <w:rFonts w:asciiTheme="minorHAnsi" w:hAnsiTheme="minorHAnsi" w:cstheme="minorHAnsi"/>
          <w:color w:val="002060"/>
          <w:szCs w:val="22"/>
        </w:rPr>
        <w:t xml:space="preserve"> we provide the methods for the global comparison.</w:t>
      </w:r>
    </w:p>
    <w:p w14:paraId="2B307AEB" w14:textId="7DE85EF0" w:rsidR="00D21FD5" w:rsidRPr="00F9268B" w:rsidRDefault="00D21FD5" w:rsidP="0048670C">
      <w:pPr>
        <w:pStyle w:val="PlainText"/>
        <w:rPr>
          <w:rFonts w:asciiTheme="minorHAnsi" w:hAnsiTheme="minorHAnsi" w:cstheme="minorHAnsi"/>
          <w:color w:val="002060"/>
          <w:szCs w:val="22"/>
        </w:rPr>
      </w:pPr>
    </w:p>
    <w:p w14:paraId="568F07A9" w14:textId="2F2E8989" w:rsidR="00D21FD5" w:rsidRPr="00F9268B" w:rsidRDefault="00D21FD5"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 xml:space="preserve">The requested vertically </w:t>
      </w:r>
      <w:r w:rsidR="00BC1EF2" w:rsidRPr="00F9268B">
        <w:rPr>
          <w:rFonts w:asciiTheme="minorHAnsi" w:hAnsiTheme="minorHAnsi" w:cstheme="minorHAnsi"/>
          <w:color w:val="002060"/>
          <w:szCs w:val="22"/>
        </w:rPr>
        <w:t>resolved</w:t>
      </w:r>
      <w:r w:rsidRPr="00F9268B">
        <w:rPr>
          <w:rFonts w:asciiTheme="minorHAnsi" w:hAnsiTheme="minorHAnsi" w:cstheme="minorHAnsi"/>
          <w:color w:val="002060"/>
          <w:szCs w:val="22"/>
        </w:rPr>
        <w:t xml:space="preserve"> plots of temperature, salinity, nutrients, chlorophyll </w:t>
      </w:r>
      <w:proofErr w:type="gramStart"/>
      <w:r w:rsidRPr="00F9268B">
        <w:rPr>
          <w:rFonts w:asciiTheme="minorHAnsi" w:hAnsiTheme="minorHAnsi" w:cstheme="minorHAnsi"/>
          <w:i/>
          <w:iCs/>
          <w:color w:val="002060"/>
          <w:szCs w:val="22"/>
        </w:rPr>
        <w:t>a</w:t>
      </w:r>
      <w:r w:rsidRPr="00F9268B">
        <w:rPr>
          <w:rFonts w:asciiTheme="minorHAnsi" w:hAnsiTheme="minorHAnsi" w:cstheme="minorHAnsi"/>
          <w:color w:val="002060"/>
          <w:szCs w:val="22"/>
        </w:rPr>
        <w:t xml:space="preserve"> and</w:t>
      </w:r>
      <w:proofErr w:type="gramEnd"/>
      <w:r w:rsidR="00BC1EF2" w:rsidRPr="00F9268B">
        <w:rPr>
          <w:rFonts w:asciiTheme="minorHAnsi" w:hAnsiTheme="minorHAnsi" w:cstheme="minorHAnsi"/>
          <w:color w:val="002060"/>
          <w:szCs w:val="22"/>
        </w:rPr>
        <w:t xml:space="preserve"> </w:t>
      </w:r>
      <w:r w:rsidRPr="00F9268B">
        <w:rPr>
          <w:rFonts w:asciiTheme="minorHAnsi" w:hAnsiTheme="minorHAnsi" w:cstheme="minorHAnsi"/>
          <w:color w:val="002060"/>
          <w:szCs w:val="22"/>
        </w:rPr>
        <w:t>zooplankton are now all provided</w:t>
      </w:r>
      <w:r w:rsidR="00BC1EF2" w:rsidRPr="00F9268B">
        <w:rPr>
          <w:rFonts w:asciiTheme="minorHAnsi" w:hAnsiTheme="minorHAnsi" w:cstheme="minorHAnsi"/>
          <w:color w:val="002060"/>
          <w:szCs w:val="22"/>
        </w:rPr>
        <w:t>.</w:t>
      </w:r>
    </w:p>
    <w:p w14:paraId="521C47A2" w14:textId="21F50132" w:rsidR="00D21FD5" w:rsidRPr="00F9268B" w:rsidRDefault="00D21FD5" w:rsidP="0048670C">
      <w:pPr>
        <w:pStyle w:val="PlainText"/>
        <w:rPr>
          <w:rFonts w:asciiTheme="minorHAnsi" w:hAnsiTheme="minorHAnsi" w:cstheme="minorHAnsi"/>
          <w:color w:val="002060"/>
          <w:szCs w:val="22"/>
        </w:rPr>
      </w:pPr>
    </w:p>
    <w:p w14:paraId="4F3BB1DB" w14:textId="5DA6D368" w:rsidR="00D21FD5" w:rsidRPr="00F9268B" w:rsidRDefault="00D21FD5"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 xml:space="preserve">Actual zooplankton samples for community composition information are not available for this cruise as they have not been sorted for taxonomic composition, only fish larvae were sorted as part of Mullaney </w:t>
      </w:r>
      <w:r w:rsidRPr="00F9268B">
        <w:rPr>
          <w:rFonts w:asciiTheme="minorHAnsi" w:hAnsiTheme="minorHAnsi" w:cstheme="minorHAnsi"/>
          <w:i/>
          <w:iCs/>
          <w:color w:val="002060"/>
          <w:szCs w:val="22"/>
        </w:rPr>
        <w:t xml:space="preserve">et al. </w:t>
      </w:r>
      <w:r w:rsidRPr="00F9268B">
        <w:rPr>
          <w:rFonts w:asciiTheme="minorHAnsi" w:hAnsiTheme="minorHAnsi" w:cstheme="minorHAnsi"/>
          <w:color w:val="002060"/>
          <w:szCs w:val="22"/>
        </w:rPr>
        <w:t>(2014).</w:t>
      </w:r>
      <w:r w:rsidR="00BC1EF2" w:rsidRPr="00F9268B">
        <w:rPr>
          <w:rFonts w:asciiTheme="minorHAnsi" w:hAnsiTheme="minorHAnsi" w:cstheme="minorHAnsi"/>
          <w:color w:val="002060"/>
          <w:szCs w:val="22"/>
        </w:rPr>
        <w:t xml:space="preserve"> Instead</w:t>
      </w:r>
      <w:ins w:id="49" w:author="Jason Everett" w:date="2021-05-13T16:49:00Z">
        <w:r w:rsidR="00704B34">
          <w:rPr>
            <w:rFonts w:asciiTheme="minorHAnsi" w:hAnsiTheme="minorHAnsi" w:cstheme="minorHAnsi"/>
            <w:color w:val="002060"/>
            <w:szCs w:val="22"/>
          </w:rPr>
          <w:t>,</w:t>
        </w:r>
      </w:ins>
      <w:r w:rsidR="00BC1EF2" w:rsidRPr="00F9268B">
        <w:rPr>
          <w:rFonts w:asciiTheme="minorHAnsi" w:hAnsiTheme="minorHAnsi" w:cstheme="minorHAnsi"/>
          <w:color w:val="002060"/>
          <w:szCs w:val="22"/>
        </w:rPr>
        <w:t xml:space="preserve"> we have provided the likely zooplankton composition from the continuous plankton recorder data within the study area, see comment #6 for more information. </w:t>
      </w:r>
    </w:p>
    <w:p w14:paraId="722DA4BB" w14:textId="2190FC80" w:rsidR="00D21FD5" w:rsidRPr="00F9268B" w:rsidRDefault="00D21FD5" w:rsidP="0048670C">
      <w:pPr>
        <w:pStyle w:val="PlainText"/>
        <w:rPr>
          <w:rFonts w:asciiTheme="minorHAnsi" w:hAnsiTheme="minorHAnsi" w:cstheme="minorHAnsi"/>
          <w:color w:val="002060"/>
          <w:szCs w:val="22"/>
        </w:rPr>
      </w:pPr>
    </w:p>
    <w:p w14:paraId="40CA64DD" w14:textId="521BA02F" w:rsidR="00D21FD5" w:rsidRPr="00F9268B" w:rsidRDefault="00D21FD5"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 xml:space="preserve">Mullaney, T.J., Gillanders, B.M., </w:t>
      </w:r>
      <w:proofErr w:type="spellStart"/>
      <w:r w:rsidRPr="00F9268B">
        <w:rPr>
          <w:rFonts w:asciiTheme="minorHAnsi" w:hAnsiTheme="minorHAnsi" w:cstheme="minorHAnsi"/>
          <w:color w:val="002060"/>
          <w:szCs w:val="22"/>
        </w:rPr>
        <w:t>Heagney</w:t>
      </w:r>
      <w:proofErr w:type="spellEnd"/>
      <w:r w:rsidRPr="00F9268B">
        <w:rPr>
          <w:rFonts w:asciiTheme="minorHAnsi" w:hAnsiTheme="minorHAnsi" w:cstheme="minorHAnsi"/>
          <w:color w:val="002060"/>
          <w:szCs w:val="22"/>
        </w:rPr>
        <w:t>, E.C. and Suthers, I.M. (2014), Entrainment and advection of larval sardine, </w:t>
      </w:r>
      <w:proofErr w:type="spellStart"/>
      <w:r w:rsidRPr="00F9268B">
        <w:rPr>
          <w:rFonts w:asciiTheme="minorHAnsi" w:hAnsiTheme="minorHAnsi" w:cstheme="minorHAnsi"/>
          <w:i/>
          <w:iCs/>
          <w:color w:val="002060"/>
          <w:szCs w:val="22"/>
        </w:rPr>
        <w:t>Sardinops</w:t>
      </w:r>
      <w:proofErr w:type="spellEnd"/>
      <w:r w:rsidRPr="00F9268B">
        <w:rPr>
          <w:rFonts w:asciiTheme="minorHAnsi" w:hAnsiTheme="minorHAnsi" w:cstheme="minorHAnsi"/>
          <w:i/>
          <w:iCs/>
          <w:color w:val="002060"/>
          <w:szCs w:val="22"/>
        </w:rPr>
        <w:t xml:space="preserve"> </w:t>
      </w:r>
      <w:proofErr w:type="spellStart"/>
      <w:r w:rsidRPr="00F9268B">
        <w:rPr>
          <w:rFonts w:asciiTheme="minorHAnsi" w:hAnsiTheme="minorHAnsi" w:cstheme="minorHAnsi"/>
          <w:i/>
          <w:iCs/>
          <w:color w:val="002060"/>
          <w:szCs w:val="22"/>
        </w:rPr>
        <w:t>sagax</w:t>
      </w:r>
      <w:proofErr w:type="spellEnd"/>
      <w:r w:rsidRPr="00F9268B">
        <w:rPr>
          <w:rFonts w:asciiTheme="minorHAnsi" w:hAnsiTheme="minorHAnsi" w:cstheme="minorHAnsi"/>
          <w:i/>
          <w:iCs/>
          <w:color w:val="002060"/>
          <w:szCs w:val="22"/>
        </w:rPr>
        <w:t>,</w:t>
      </w:r>
      <w:r w:rsidRPr="00F9268B">
        <w:rPr>
          <w:rFonts w:asciiTheme="minorHAnsi" w:hAnsiTheme="minorHAnsi" w:cstheme="minorHAnsi"/>
          <w:color w:val="002060"/>
          <w:szCs w:val="22"/>
        </w:rPr>
        <w:t xml:space="preserve"> by the East Australian Current and retention in the western Tasman Front. Fish. </w:t>
      </w:r>
      <w:proofErr w:type="spellStart"/>
      <w:r w:rsidRPr="00F9268B">
        <w:rPr>
          <w:rFonts w:asciiTheme="minorHAnsi" w:hAnsiTheme="minorHAnsi" w:cstheme="minorHAnsi"/>
          <w:color w:val="002060"/>
          <w:szCs w:val="22"/>
        </w:rPr>
        <w:t>Oceanogr</w:t>
      </w:r>
      <w:proofErr w:type="spellEnd"/>
      <w:r w:rsidRPr="00F9268B">
        <w:rPr>
          <w:rFonts w:asciiTheme="minorHAnsi" w:hAnsiTheme="minorHAnsi" w:cstheme="minorHAnsi"/>
          <w:color w:val="002060"/>
          <w:szCs w:val="22"/>
        </w:rPr>
        <w:t>., 23: 554-567. </w:t>
      </w:r>
      <w:hyperlink r:id="rId14" w:history="1">
        <w:r w:rsidRPr="00F9268B">
          <w:rPr>
            <w:rStyle w:val="Hyperlink"/>
            <w:rFonts w:asciiTheme="minorHAnsi" w:hAnsiTheme="minorHAnsi" w:cstheme="minorHAnsi"/>
            <w:color w:val="002060"/>
            <w:szCs w:val="22"/>
          </w:rPr>
          <w:t>https://doi.org/10.1111/fog.12089</w:t>
        </w:r>
      </w:hyperlink>
    </w:p>
    <w:p w14:paraId="089EF04A" w14:textId="1C664A34" w:rsidR="000A6176" w:rsidRPr="00F9268B" w:rsidRDefault="000A6176" w:rsidP="0048670C">
      <w:pPr>
        <w:spacing w:after="0"/>
        <w:rPr>
          <w:rFonts w:cstheme="minorHAnsi"/>
          <w:color w:val="000000"/>
          <w:szCs w:val="22"/>
          <w:lang w:bidi="ar-SA"/>
        </w:rPr>
      </w:pPr>
      <w:r w:rsidRPr="00F9268B">
        <w:rPr>
          <w:rFonts w:cstheme="minorHAnsi"/>
          <w:color w:val="000000"/>
          <w:szCs w:val="22"/>
          <w:lang w:bidi="ar-SA"/>
        </w:rPr>
        <w:t xml:space="preserve"> </w:t>
      </w:r>
    </w:p>
    <w:p w14:paraId="1B397AD2" w14:textId="0311D027" w:rsidR="000A6176" w:rsidRPr="00F9268B" w:rsidRDefault="00070D89" w:rsidP="0048670C">
      <w:pPr>
        <w:spacing w:after="0"/>
        <w:rPr>
          <w:rFonts w:cstheme="minorHAnsi"/>
          <w:color w:val="000000"/>
          <w:szCs w:val="22"/>
          <w:lang w:bidi="ar-SA"/>
        </w:rPr>
      </w:pPr>
      <w:r w:rsidRPr="00F9268B">
        <w:rPr>
          <w:rFonts w:cstheme="minorHAnsi"/>
          <w:b/>
          <w:bCs/>
          <w:szCs w:val="22"/>
        </w:rPr>
        <w:t>Comment #32:</w:t>
      </w:r>
      <w:r w:rsidRPr="00F9268B">
        <w:rPr>
          <w:rFonts w:cstheme="minorHAnsi"/>
          <w:szCs w:val="22"/>
        </w:rPr>
        <w:t xml:space="preserve"> </w:t>
      </w:r>
      <w:r w:rsidR="000A6176" w:rsidRPr="00F9268B">
        <w:rPr>
          <w:rFonts w:cstheme="minorHAnsi"/>
          <w:color w:val="000000"/>
          <w:szCs w:val="22"/>
          <w:lang w:bidi="ar-SA"/>
        </w:rPr>
        <w:t xml:space="preserve">Line 153 (Figure 1): Need to add legend for velocity strength, also include SSH and </w:t>
      </w:r>
      <w:proofErr w:type="spellStart"/>
      <w:r w:rsidR="000A6176" w:rsidRPr="00F9268B">
        <w:rPr>
          <w:rFonts w:cstheme="minorHAnsi"/>
          <w:color w:val="000000"/>
          <w:szCs w:val="22"/>
          <w:lang w:bidi="ar-SA"/>
        </w:rPr>
        <w:t>Chl</w:t>
      </w:r>
      <w:proofErr w:type="spellEnd"/>
      <w:r w:rsidR="000A6176" w:rsidRPr="00F9268B">
        <w:rPr>
          <w:rFonts w:cstheme="minorHAnsi"/>
          <w:color w:val="000000"/>
          <w:szCs w:val="22"/>
          <w:lang w:bidi="ar-SA"/>
        </w:rPr>
        <w:t xml:space="preserve"> a plot here.</w:t>
      </w:r>
    </w:p>
    <w:p w14:paraId="1D873A1C" w14:textId="14E6A646" w:rsidR="0048670C" w:rsidRPr="00F9268B" w:rsidRDefault="0048670C" w:rsidP="0048670C">
      <w:pPr>
        <w:pStyle w:val="PlainText"/>
        <w:rPr>
          <w:rFonts w:asciiTheme="minorHAnsi" w:hAnsiTheme="minorHAnsi" w:cstheme="minorHAnsi"/>
          <w:b/>
          <w:bCs/>
          <w:color w:val="002060"/>
          <w:szCs w:val="22"/>
        </w:rPr>
      </w:pPr>
      <w:r w:rsidRPr="00F9268B">
        <w:rPr>
          <w:rFonts w:asciiTheme="minorHAnsi" w:hAnsiTheme="minorHAnsi" w:cstheme="minorHAnsi"/>
          <w:b/>
          <w:bCs/>
          <w:szCs w:val="22"/>
        </w:rPr>
        <w:t>Response:</w:t>
      </w:r>
      <w:r w:rsidR="00417A7B" w:rsidRPr="00F9268B">
        <w:rPr>
          <w:rFonts w:asciiTheme="minorHAnsi" w:hAnsiTheme="minorHAnsi" w:cstheme="minorHAnsi"/>
          <w:b/>
          <w:bCs/>
          <w:szCs w:val="22"/>
        </w:rPr>
        <w:t xml:space="preserve"> </w:t>
      </w:r>
      <w:commentRangeStart w:id="50"/>
      <w:r w:rsidR="00417A7B" w:rsidRPr="00F9268B">
        <w:rPr>
          <w:rFonts w:asciiTheme="minorHAnsi" w:hAnsiTheme="minorHAnsi" w:cstheme="minorHAnsi"/>
          <w:color w:val="002060"/>
          <w:szCs w:val="22"/>
        </w:rPr>
        <w:t>A legend for velocity strength</w:t>
      </w:r>
      <w:commentRangeEnd w:id="50"/>
      <w:r w:rsidR="00704B34">
        <w:rPr>
          <w:rStyle w:val="CommentReference"/>
          <w:rFonts w:asciiTheme="minorHAnsi" w:hAnsiTheme="minorHAnsi" w:cstheme="minorBidi"/>
        </w:rPr>
        <w:commentReference w:id="50"/>
      </w:r>
      <w:r w:rsidR="00417A7B" w:rsidRPr="00F9268B">
        <w:rPr>
          <w:rFonts w:asciiTheme="minorHAnsi" w:hAnsiTheme="minorHAnsi" w:cstheme="minorHAnsi"/>
          <w:color w:val="002060"/>
          <w:szCs w:val="22"/>
        </w:rPr>
        <w:t xml:space="preserve"> has been added to Figure 1. A plot of SSH and </w:t>
      </w:r>
      <w:proofErr w:type="spellStart"/>
      <w:r w:rsidR="00417A7B" w:rsidRPr="00F9268B">
        <w:rPr>
          <w:rFonts w:asciiTheme="minorHAnsi" w:hAnsiTheme="minorHAnsi" w:cstheme="minorHAnsi"/>
          <w:color w:val="002060"/>
          <w:szCs w:val="22"/>
        </w:rPr>
        <w:t>Chl</w:t>
      </w:r>
      <w:proofErr w:type="spellEnd"/>
      <w:r w:rsidR="00417A7B" w:rsidRPr="00F9268B">
        <w:rPr>
          <w:rFonts w:asciiTheme="minorHAnsi" w:hAnsiTheme="minorHAnsi" w:cstheme="minorHAnsi"/>
          <w:color w:val="002060"/>
          <w:szCs w:val="22"/>
        </w:rPr>
        <w:t xml:space="preserve"> has now been added to the supplementary as Figure S1.</w:t>
      </w:r>
    </w:p>
    <w:p w14:paraId="3E5F204E" w14:textId="55FAB59A" w:rsidR="0048670C" w:rsidRPr="00F9268B" w:rsidRDefault="0048670C" w:rsidP="0048670C">
      <w:pPr>
        <w:spacing w:after="0"/>
        <w:rPr>
          <w:rFonts w:cstheme="minorHAnsi"/>
          <w:b/>
          <w:bCs/>
          <w:color w:val="002060"/>
          <w:szCs w:val="22"/>
        </w:rPr>
      </w:pPr>
    </w:p>
    <w:p w14:paraId="0E15C57E" w14:textId="1ABE80AF" w:rsidR="00417A7B" w:rsidRPr="00F9268B" w:rsidRDefault="00417A7B" w:rsidP="0048670C">
      <w:pPr>
        <w:spacing w:after="0"/>
        <w:rPr>
          <w:rFonts w:cstheme="minorHAnsi"/>
          <w:color w:val="002060"/>
          <w:szCs w:val="22"/>
        </w:rPr>
      </w:pPr>
      <w:r w:rsidRPr="00F9268B">
        <w:rPr>
          <w:rFonts w:cstheme="minorHAnsi"/>
          <w:color w:val="002060"/>
          <w:szCs w:val="22"/>
        </w:rPr>
        <w:t>The revised Figure 1 is:</w:t>
      </w:r>
    </w:p>
    <w:p w14:paraId="7F3EE0D4" w14:textId="48AEB7AD" w:rsidR="00417A7B" w:rsidRPr="00F9268B" w:rsidRDefault="00417A7B" w:rsidP="0048670C">
      <w:pPr>
        <w:spacing w:after="0"/>
        <w:rPr>
          <w:rFonts w:cstheme="minorHAnsi"/>
          <w:szCs w:val="22"/>
        </w:rPr>
      </w:pPr>
      <w:r w:rsidRPr="00F9268B">
        <w:rPr>
          <w:rFonts w:cstheme="minorHAnsi"/>
          <w:b/>
          <w:bCs/>
          <w:noProof/>
          <w:szCs w:val="22"/>
          <w:lang w:eastAsia="en-AU"/>
        </w:rPr>
        <w:lastRenderedPageBreak/>
        <w:drawing>
          <wp:inline distT="0" distB="0" distL="0" distR="0" wp14:anchorId="1F4D7A00" wp14:editId="7A4E1848">
            <wp:extent cx="5305425" cy="584019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39584"/>
                    <a:stretch/>
                  </pic:blipFill>
                  <pic:spPr bwMode="auto">
                    <a:xfrm>
                      <a:off x="0" y="0"/>
                      <a:ext cx="5310358" cy="5845621"/>
                    </a:xfrm>
                    <a:prstGeom prst="rect">
                      <a:avLst/>
                    </a:prstGeom>
                    <a:noFill/>
                    <a:ln>
                      <a:noFill/>
                    </a:ln>
                    <a:extLst>
                      <a:ext uri="{53640926-AAD7-44D8-BBD7-CCE9431645EC}">
                        <a14:shadowObscured xmlns:a14="http://schemas.microsoft.com/office/drawing/2010/main"/>
                      </a:ext>
                    </a:extLst>
                  </pic:spPr>
                </pic:pic>
              </a:graphicData>
            </a:graphic>
          </wp:inline>
        </w:drawing>
      </w:r>
    </w:p>
    <w:p w14:paraId="2AD28E0A" w14:textId="77777777" w:rsidR="00417A7B" w:rsidRPr="00F9268B" w:rsidRDefault="00417A7B" w:rsidP="00371183">
      <w:pPr>
        <w:pStyle w:val="Heading-Main"/>
        <w:rPr>
          <w:rFonts w:asciiTheme="minorHAnsi" w:hAnsiTheme="minorHAnsi" w:cstheme="minorHAnsi"/>
          <w:b w:val="0"/>
          <w:bCs w:val="0"/>
          <w:i/>
          <w:iCs/>
          <w:color w:val="002060"/>
          <w:sz w:val="22"/>
          <w:szCs w:val="22"/>
          <w:lang w:val="en-AU"/>
        </w:rPr>
      </w:pPr>
      <w:r w:rsidRPr="00F3421D">
        <w:rPr>
          <w:rFonts w:asciiTheme="minorHAnsi" w:hAnsiTheme="minorHAnsi" w:cstheme="minorHAnsi"/>
          <w:i/>
          <w:iCs/>
          <w:color w:val="002060"/>
          <w:sz w:val="22"/>
          <w:szCs w:val="22"/>
          <w:highlight w:val="yellow"/>
          <w:lang w:val="en-AU"/>
          <w:rPrChange w:id="51" w:author="amandine_s10 amandine_s10" w:date="2021-05-12T21:51:00Z">
            <w:rPr>
              <w:rFonts w:asciiTheme="minorHAnsi" w:hAnsiTheme="minorHAnsi" w:cstheme="minorHAnsi"/>
              <w:i/>
              <w:iCs/>
              <w:color w:val="002060"/>
              <w:sz w:val="22"/>
              <w:szCs w:val="22"/>
              <w:lang w:val="en-AU"/>
            </w:rPr>
          </w:rPrChange>
        </w:rPr>
        <w:t>Figure 1</w:t>
      </w:r>
      <w:r w:rsidRPr="00F3421D">
        <w:rPr>
          <w:rFonts w:asciiTheme="minorHAnsi" w:hAnsiTheme="minorHAnsi" w:cstheme="minorHAnsi"/>
          <w:b w:val="0"/>
          <w:bCs w:val="0"/>
          <w:i/>
          <w:iCs/>
          <w:color w:val="002060"/>
          <w:sz w:val="22"/>
          <w:szCs w:val="22"/>
          <w:highlight w:val="yellow"/>
          <w:lang w:val="en-AU"/>
          <w:rPrChange w:id="52" w:author="amandine_s10 amandine_s10" w:date="2021-05-12T21:51:00Z">
            <w:rPr>
              <w:rFonts w:asciiTheme="minorHAnsi" w:hAnsiTheme="minorHAnsi" w:cstheme="minorHAnsi"/>
              <w:b w:val="0"/>
              <w:bCs w:val="0"/>
              <w:i/>
              <w:iCs/>
              <w:color w:val="002060"/>
              <w:sz w:val="22"/>
              <w:szCs w:val="22"/>
              <w:lang w:val="en-AU"/>
            </w:rPr>
          </w:rPrChange>
        </w:rPr>
        <w:t xml:space="preserve"> Locations of the four cross shelf sections which were sampled in September 2004. The sea-surface temperature for 6</w:t>
      </w:r>
      <w:r w:rsidRPr="00F3421D">
        <w:rPr>
          <w:rFonts w:asciiTheme="minorHAnsi" w:hAnsiTheme="minorHAnsi" w:cstheme="minorHAnsi"/>
          <w:b w:val="0"/>
          <w:bCs w:val="0"/>
          <w:i/>
          <w:iCs/>
          <w:color w:val="002060"/>
          <w:sz w:val="22"/>
          <w:szCs w:val="22"/>
          <w:highlight w:val="yellow"/>
          <w:vertAlign w:val="superscript"/>
          <w:lang w:val="en-AU"/>
          <w:rPrChange w:id="53" w:author="amandine_s10 amandine_s10" w:date="2021-05-12T21:51:00Z">
            <w:rPr>
              <w:rFonts w:asciiTheme="minorHAnsi" w:hAnsiTheme="minorHAnsi" w:cstheme="minorHAnsi"/>
              <w:b w:val="0"/>
              <w:bCs w:val="0"/>
              <w:i/>
              <w:iCs/>
              <w:color w:val="002060"/>
              <w:sz w:val="22"/>
              <w:szCs w:val="22"/>
              <w:vertAlign w:val="superscript"/>
              <w:lang w:val="en-AU"/>
            </w:rPr>
          </w:rPrChange>
        </w:rPr>
        <w:t>th</w:t>
      </w:r>
      <w:r w:rsidRPr="00F3421D">
        <w:rPr>
          <w:rFonts w:asciiTheme="minorHAnsi" w:hAnsiTheme="minorHAnsi" w:cstheme="minorHAnsi"/>
          <w:b w:val="0"/>
          <w:bCs w:val="0"/>
          <w:i/>
          <w:iCs/>
          <w:color w:val="002060"/>
          <w:sz w:val="22"/>
          <w:szCs w:val="22"/>
          <w:highlight w:val="yellow"/>
          <w:lang w:val="en-AU"/>
          <w:rPrChange w:id="54" w:author="amandine_s10 amandine_s10" w:date="2021-05-12T21:51:00Z">
            <w:rPr>
              <w:rFonts w:asciiTheme="minorHAnsi" w:hAnsiTheme="minorHAnsi" w:cstheme="minorHAnsi"/>
              <w:b w:val="0"/>
              <w:bCs w:val="0"/>
              <w:i/>
              <w:iCs/>
              <w:color w:val="002060"/>
              <w:sz w:val="22"/>
              <w:szCs w:val="22"/>
              <w:lang w:val="en-AU"/>
            </w:rPr>
          </w:rPrChange>
        </w:rPr>
        <w:t xml:space="preserve"> September 2004 is shown in colour with velocity arrows from satellite altimetry shown with black arrows.</w:t>
      </w:r>
      <w:r w:rsidRPr="00F3421D">
        <w:rPr>
          <w:rFonts w:asciiTheme="minorHAnsi" w:hAnsiTheme="minorHAnsi" w:cstheme="minorHAnsi"/>
          <w:i/>
          <w:iCs/>
          <w:color w:val="002060"/>
          <w:sz w:val="22"/>
          <w:szCs w:val="22"/>
          <w:highlight w:val="yellow"/>
          <w:lang w:val="en-AU"/>
          <w:rPrChange w:id="55" w:author="amandine_s10 amandine_s10" w:date="2021-05-12T21:51:00Z">
            <w:rPr>
              <w:rFonts w:asciiTheme="minorHAnsi" w:hAnsiTheme="minorHAnsi" w:cstheme="minorHAnsi"/>
              <w:i/>
              <w:iCs/>
              <w:color w:val="002060"/>
              <w:sz w:val="22"/>
              <w:szCs w:val="22"/>
              <w:lang w:val="en-AU"/>
            </w:rPr>
          </w:rPrChange>
        </w:rPr>
        <w:t xml:space="preserve"> </w:t>
      </w:r>
      <w:r w:rsidRPr="00F3421D">
        <w:rPr>
          <w:rFonts w:asciiTheme="minorHAnsi" w:hAnsiTheme="minorHAnsi" w:cstheme="minorHAnsi"/>
          <w:b w:val="0"/>
          <w:bCs w:val="0"/>
          <w:i/>
          <w:iCs/>
          <w:color w:val="002060"/>
          <w:sz w:val="22"/>
          <w:szCs w:val="22"/>
          <w:highlight w:val="yellow"/>
          <w:lang w:val="en-AU"/>
          <w:rPrChange w:id="56" w:author="amandine_s10 amandine_s10" w:date="2021-05-12T21:51:00Z">
            <w:rPr>
              <w:rFonts w:asciiTheme="minorHAnsi" w:hAnsiTheme="minorHAnsi" w:cstheme="minorHAnsi"/>
              <w:b w:val="0"/>
              <w:bCs w:val="0"/>
              <w:i/>
              <w:iCs/>
              <w:color w:val="002060"/>
              <w:sz w:val="22"/>
              <w:szCs w:val="22"/>
              <w:lang w:val="en-AU"/>
            </w:rPr>
          </w:rPrChange>
        </w:rPr>
        <w:t xml:space="preserve">Grey isobaths represent 200 and 2000m </w:t>
      </w:r>
      <w:commentRangeStart w:id="57"/>
      <w:r w:rsidRPr="00F3421D">
        <w:rPr>
          <w:rFonts w:asciiTheme="minorHAnsi" w:hAnsiTheme="minorHAnsi" w:cstheme="minorHAnsi"/>
          <w:b w:val="0"/>
          <w:bCs w:val="0"/>
          <w:i/>
          <w:iCs/>
          <w:color w:val="002060"/>
          <w:sz w:val="22"/>
          <w:szCs w:val="22"/>
          <w:highlight w:val="yellow"/>
          <w:lang w:val="en-AU"/>
          <w:rPrChange w:id="58" w:author="amandine_s10 amandine_s10" w:date="2021-05-12T21:51:00Z">
            <w:rPr>
              <w:rFonts w:asciiTheme="minorHAnsi" w:hAnsiTheme="minorHAnsi" w:cstheme="minorHAnsi"/>
              <w:b w:val="0"/>
              <w:bCs w:val="0"/>
              <w:i/>
              <w:iCs/>
              <w:color w:val="002060"/>
              <w:sz w:val="22"/>
              <w:szCs w:val="22"/>
              <w:lang w:val="en-AU"/>
            </w:rPr>
          </w:rPrChange>
        </w:rPr>
        <w:t>depths</w:t>
      </w:r>
      <w:commentRangeEnd w:id="57"/>
      <w:r w:rsidR="00F3421D">
        <w:rPr>
          <w:rStyle w:val="CommentReference"/>
          <w:rFonts w:asciiTheme="minorHAnsi" w:eastAsiaTheme="minorHAnsi" w:hAnsiTheme="minorHAnsi" w:cstheme="minorBidi"/>
          <w:b w:val="0"/>
          <w:bCs w:val="0"/>
          <w:kern w:val="0"/>
          <w:lang w:val="en-AU" w:bidi="th-TH"/>
        </w:rPr>
        <w:commentReference w:id="57"/>
      </w:r>
      <w:r w:rsidRPr="00F3421D">
        <w:rPr>
          <w:rFonts w:asciiTheme="minorHAnsi" w:hAnsiTheme="minorHAnsi" w:cstheme="minorHAnsi"/>
          <w:b w:val="0"/>
          <w:bCs w:val="0"/>
          <w:i/>
          <w:iCs/>
          <w:color w:val="002060"/>
          <w:sz w:val="22"/>
          <w:szCs w:val="22"/>
          <w:highlight w:val="yellow"/>
          <w:lang w:val="en-AU"/>
          <w:rPrChange w:id="59" w:author="amandine_s10 amandine_s10" w:date="2021-05-12T21:51:00Z">
            <w:rPr>
              <w:rFonts w:asciiTheme="minorHAnsi" w:hAnsiTheme="minorHAnsi" w:cstheme="minorHAnsi"/>
              <w:b w:val="0"/>
              <w:bCs w:val="0"/>
              <w:i/>
              <w:iCs/>
              <w:color w:val="002060"/>
              <w:sz w:val="22"/>
              <w:szCs w:val="22"/>
              <w:lang w:val="en-AU"/>
            </w:rPr>
          </w:rPrChange>
        </w:rPr>
        <w:t>.</w:t>
      </w:r>
    </w:p>
    <w:p w14:paraId="71C93672" w14:textId="77777777" w:rsidR="00417A7B" w:rsidRPr="00F9268B" w:rsidRDefault="00417A7B" w:rsidP="0048670C">
      <w:pPr>
        <w:spacing w:after="0"/>
        <w:rPr>
          <w:rFonts w:cstheme="minorHAnsi"/>
          <w:szCs w:val="22"/>
        </w:rPr>
      </w:pPr>
    </w:p>
    <w:p w14:paraId="38179E6D" w14:textId="77777777" w:rsidR="00371183" w:rsidRPr="00F9268B" w:rsidRDefault="00371183" w:rsidP="0048670C">
      <w:pPr>
        <w:spacing w:after="0"/>
        <w:rPr>
          <w:rFonts w:cstheme="minorHAnsi"/>
          <w:color w:val="002060"/>
          <w:szCs w:val="22"/>
        </w:rPr>
      </w:pPr>
    </w:p>
    <w:p w14:paraId="240E3071" w14:textId="77777777" w:rsidR="00371183" w:rsidRPr="00F9268B" w:rsidRDefault="00371183" w:rsidP="0048670C">
      <w:pPr>
        <w:spacing w:after="0"/>
        <w:rPr>
          <w:rFonts w:cstheme="minorHAnsi"/>
          <w:color w:val="002060"/>
          <w:szCs w:val="22"/>
        </w:rPr>
      </w:pPr>
    </w:p>
    <w:p w14:paraId="7664759B" w14:textId="77777777" w:rsidR="00371183" w:rsidRPr="00F9268B" w:rsidRDefault="00371183" w:rsidP="0048670C">
      <w:pPr>
        <w:spacing w:after="0"/>
        <w:rPr>
          <w:rFonts w:cstheme="minorHAnsi"/>
          <w:color w:val="002060"/>
          <w:szCs w:val="22"/>
        </w:rPr>
      </w:pPr>
    </w:p>
    <w:p w14:paraId="3F354438" w14:textId="77777777" w:rsidR="00371183" w:rsidRPr="00F9268B" w:rsidRDefault="00371183" w:rsidP="0048670C">
      <w:pPr>
        <w:spacing w:after="0"/>
        <w:rPr>
          <w:rFonts w:cstheme="minorHAnsi"/>
          <w:color w:val="002060"/>
          <w:szCs w:val="22"/>
        </w:rPr>
      </w:pPr>
    </w:p>
    <w:p w14:paraId="4AD491ED" w14:textId="77777777" w:rsidR="00371183" w:rsidRPr="00F9268B" w:rsidRDefault="00371183" w:rsidP="0048670C">
      <w:pPr>
        <w:spacing w:after="0"/>
        <w:rPr>
          <w:rFonts w:cstheme="minorHAnsi"/>
          <w:color w:val="002060"/>
          <w:szCs w:val="22"/>
        </w:rPr>
      </w:pPr>
    </w:p>
    <w:p w14:paraId="06C2FF0A" w14:textId="77777777" w:rsidR="00371183" w:rsidRPr="00F9268B" w:rsidRDefault="00371183" w:rsidP="0048670C">
      <w:pPr>
        <w:spacing w:after="0"/>
        <w:rPr>
          <w:rFonts w:cstheme="minorHAnsi"/>
          <w:color w:val="002060"/>
          <w:szCs w:val="22"/>
        </w:rPr>
      </w:pPr>
    </w:p>
    <w:p w14:paraId="0FB312A9" w14:textId="77777777" w:rsidR="00371183" w:rsidRPr="00F9268B" w:rsidRDefault="00371183" w:rsidP="0048670C">
      <w:pPr>
        <w:spacing w:after="0"/>
        <w:rPr>
          <w:rFonts w:cstheme="minorHAnsi"/>
          <w:color w:val="002060"/>
          <w:szCs w:val="22"/>
        </w:rPr>
      </w:pPr>
    </w:p>
    <w:p w14:paraId="1280A6CB" w14:textId="77777777" w:rsidR="00371183" w:rsidRPr="00F9268B" w:rsidRDefault="00371183" w:rsidP="0048670C">
      <w:pPr>
        <w:spacing w:after="0"/>
        <w:rPr>
          <w:rFonts w:cstheme="minorHAnsi"/>
          <w:color w:val="002060"/>
          <w:szCs w:val="22"/>
        </w:rPr>
      </w:pPr>
    </w:p>
    <w:p w14:paraId="3DCFBF86" w14:textId="77777777" w:rsidR="00371183" w:rsidRPr="00F9268B" w:rsidRDefault="00371183" w:rsidP="0048670C">
      <w:pPr>
        <w:spacing w:after="0"/>
        <w:rPr>
          <w:rFonts w:cstheme="minorHAnsi"/>
          <w:color w:val="002060"/>
          <w:szCs w:val="22"/>
        </w:rPr>
      </w:pPr>
    </w:p>
    <w:p w14:paraId="4199B7DA" w14:textId="77777777" w:rsidR="00371183" w:rsidRPr="00F9268B" w:rsidRDefault="00371183" w:rsidP="0048670C">
      <w:pPr>
        <w:spacing w:after="0"/>
        <w:rPr>
          <w:rFonts w:cstheme="minorHAnsi"/>
          <w:color w:val="002060"/>
          <w:szCs w:val="22"/>
        </w:rPr>
      </w:pPr>
    </w:p>
    <w:p w14:paraId="0CA109F9" w14:textId="77777777" w:rsidR="000F4656" w:rsidRDefault="000F4656" w:rsidP="0048670C">
      <w:pPr>
        <w:spacing w:after="0"/>
        <w:rPr>
          <w:rFonts w:cstheme="minorHAnsi"/>
          <w:color w:val="002060"/>
          <w:szCs w:val="22"/>
        </w:rPr>
      </w:pPr>
    </w:p>
    <w:p w14:paraId="1512331F" w14:textId="1EBE7BD3" w:rsidR="00417A7B" w:rsidRPr="00F9268B" w:rsidRDefault="00417A7B" w:rsidP="0048670C">
      <w:pPr>
        <w:spacing w:after="0"/>
        <w:rPr>
          <w:rFonts w:cstheme="minorHAnsi"/>
          <w:color w:val="002060"/>
          <w:szCs w:val="22"/>
        </w:rPr>
      </w:pPr>
      <w:r w:rsidRPr="00F9268B">
        <w:rPr>
          <w:rFonts w:cstheme="minorHAnsi"/>
          <w:color w:val="002060"/>
          <w:szCs w:val="22"/>
        </w:rPr>
        <w:lastRenderedPageBreak/>
        <w:t>The new Figure S1 is:</w:t>
      </w:r>
    </w:p>
    <w:p w14:paraId="463FEF4C" w14:textId="72A4319B" w:rsidR="00417A7B" w:rsidRPr="00F9268B" w:rsidRDefault="00417A7B" w:rsidP="0048670C">
      <w:pPr>
        <w:spacing w:after="0"/>
        <w:rPr>
          <w:rFonts w:cstheme="minorHAnsi"/>
          <w:szCs w:val="22"/>
        </w:rPr>
      </w:pPr>
      <w:r w:rsidRPr="00F9268B">
        <w:rPr>
          <w:rFonts w:cstheme="minorHAnsi"/>
          <w:noProof/>
          <w:szCs w:val="22"/>
        </w:rPr>
        <w:drawing>
          <wp:inline distT="0" distB="0" distL="0" distR="0" wp14:anchorId="70E394C2" wp14:editId="65CEDCE5">
            <wp:extent cx="4459605" cy="5106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9605" cy="5106670"/>
                    </a:xfrm>
                    <a:prstGeom prst="rect">
                      <a:avLst/>
                    </a:prstGeom>
                    <a:noFill/>
                    <a:ln>
                      <a:noFill/>
                    </a:ln>
                  </pic:spPr>
                </pic:pic>
              </a:graphicData>
            </a:graphic>
          </wp:inline>
        </w:drawing>
      </w:r>
    </w:p>
    <w:p w14:paraId="2AFE72EC" w14:textId="77777777" w:rsidR="00417A7B" w:rsidRPr="00F9268B" w:rsidRDefault="00417A7B" w:rsidP="00371183">
      <w:pPr>
        <w:spacing w:line="240" w:lineRule="auto"/>
        <w:rPr>
          <w:rFonts w:cstheme="minorHAnsi"/>
          <w:i/>
          <w:iCs/>
          <w:color w:val="002060"/>
          <w:szCs w:val="22"/>
        </w:rPr>
      </w:pPr>
      <w:r w:rsidRPr="00F9268B">
        <w:rPr>
          <w:rFonts w:cstheme="minorHAnsi"/>
          <w:b/>
          <w:bCs/>
          <w:i/>
          <w:iCs/>
          <w:color w:val="002060"/>
          <w:szCs w:val="22"/>
        </w:rPr>
        <w:t>Figure S1</w:t>
      </w:r>
      <w:r w:rsidRPr="00F9268B">
        <w:rPr>
          <w:rFonts w:cstheme="minorHAnsi"/>
          <w:i/>
          <w:iCs/>
          <w:color w:val="002060"/>
          <w:szCs w:val="22"/>
        </w:rPr>
        <w:t xml:space="preserve"> MODIS Chlorophyll a (mg m</w:t>
      </w:r>
      <w:r w:rsidRPr="00F9268B">
        <w:rPr>
          <w:rFonts w:cstheme="minorHAnsi"/>
          <w:i/>
          <w:iCs/>
          <w:color w:val="002060"/>
          <w:szCs w:val="22"/>
          <w:vertAlign w:val="superscript"/>
        </w:rPr>
        <w:t>-3</w:t>
      </w:r>
      <w:r w:rsidRPr="00F9268B">
        <w:rPr>
          <w:rFonts w:cstheme="minorHAnsi"/>
          <w:i/>
          <w:iCs/>
          <w:color w:val="002060"/>
          <w:szCs w:val="22"/>
        </w:rPr>
        <w:t>) in the region during our study showing low amounts of Chlorophyll at all the transect sites (black lines) during our study. Black contour lines connect areas of equal sea surface height anomaly.</w:t>
      </w:r>
    </w:p>
    <w:p w14:paraId="201008C9" w14:textId="77777777" w:rsidR="00417A7B" w:rsidRPr="00F9268B" w:rsidRDefault="00417A7B" w:rsidP="0048670C">
      <w:pPr>
        <w:spacing w:after="0"/>
        <w:rPr>
          <w:rFonts w:cstheme="minorHAnsi"/>
          <w:szCs w:val="22"/>
        </w:rPr>
      </w:pPr>
    </w:p>
    <w:p w14:paraId="333D693A" w14:textId="77777777" w:rsidR="00417A7B" w:rsidRPr="00F9268B" w:rsidRDefault="00417A7B" w:rsidP="0048670C">
      <w:pPr>
        <w:spacing w:after="0"/>
        <w:rPr>
          <w:rFonts w:cstheme="minorHAnsi"/>
          <w:b/>
          <w:bCs/>
          <w:szCs w:val="22"/>
        </w:rPr>
      </w:pPr>
    </w:p>
    <w:p w14:paraId="2BCB5F19" w14:textId="67CCFEFD" w:rsidR="000A6176" w:rsidRPr="00F9268B" w:rsidRDefault="00070D89" w:rsidP="0048670C">
      <w:pPr>
        <w:spacing w:after="0"/>
        <w:rPr>
          <w:rFonts w:cstheme="minorHAnsi"/>
          <w:color w:val="000000"/>
          <w:szCs w:val="22"/>
          <w:lang w:bidi="ar-SA"/>
        </w:rPr>
      </w:pPr>
      <w:r w:rsidRPr="00F9268B">
        <w:rPr>
          <w:rFonts w:cstheme="minorHAnsi"/>
          <w:b/>
          <w:bCs/>
          <w:szCs w:val="22"/>
        </w:rPr>
        <w:t>Comment #33:</w:t>
      </w:r>
      <w:r w:rsidRPr="00F9268B">
        <w:rPr>
          <w:rFonts w:cstheme="minorHAnsi"/>
          <w:szCs w:val="22"/>
        </w:rPr>
        <w:t xml:space="preserve"> </w:t>
      </w:r>
      <w:r w:rsidR="000A6176" w:rsidRPr="00F9268B">
        <w:rPr>
          <w:rFonts w:cstheme="minorHAnsi"/>
          <w:color w:val="000000"/>
          <w:szCs w:val="22"/>
          <w:lang w:bidi="ar-SA"/>
        </w:rPr>
        <w:t>Line 172 (Table 1): Add a day night field and add diel timing of transects to discussion</w:t>
      </w:r>
    </w:p>
    <w:p w14:paraId="74BF155F" w14:textId="60CBF8D5" w:rsidR="00371183" w:rsidRPr="00F9268B" w:rsidRDefault="0048670C" w:rsidP="0048670C">
      <w:pPr>
        <w:pStyle w:val="PlainText"/>
        <w:rPr>
          <w:rFonts w:asciiTheme="minorHAnsi" w:hAnsiTheme="minorHAnsi" w:cstheme="minorHAnsi"/>
          <w:i/>
          <w:iCs/>
          <w:color w:val="002060"/>
          <w:szCs w:val="22"/>
        </w:rPr>
      </w:pPr>
      <w:r w:rsidRPr="00F9268B">
        <w:rPr>
          <w:rFonts w:asciiTheme="minorHAnsi" w:hAnsiTheme="minorHAnsi" w:cstheme="minorHAnsi"/>
          <w:b/>
          <w:bCs/>
          <w:szCs w:val="22"/>
        </w:rPr>
        <w:t>Response:</w:t>
      </w:r>
      <w:r w:rsidR="007A57EE" w:rsidRPr="00F9268B">
        <w:rPr>
          <w:rFonts w:asciiTheme="minorHAnsi" w:hAnsiTheme="minorHAnsi" w:cstheme="minorHAnsi"/>
          <w:color w:val="002060"/>
          <w:szCs w:val="22"/>
        </w:rPr>
        <w:t xml:space="preserve"> We have added day</w:t>
      </w:r>
      <w:r w:rsidR="00371183" w:rsidRPr="00F9268B">
        <w:rPr>
          <w:rFonts w:asciiTheme="minorHAnsi" w:hAnsiTheme="minorHAnsi" w:cstheme="minorHAnsi"/>
          <w:color w:val="002060"/>
          <w:szCs w:val="22"/>
        </w:rPr>
        <w:t>/</w:t>
      </w:r>
      <w:r w:rsidR="007A57EE" w:rsidRPr="00F9268B">
        <w:rPr>
          <w:rFonts w:asciiTheme="minorHAnsi" w:hAnsiTheme="minorHAnsi" w:cstheme="minorHAnsi"/>
          <w:color w:val="002060"/>
          <w:szCs w:val="22"/>
        </w:rPr>
        <w:t>night information to</w:t>
      </w:r>
      <w:r w:rsidR="00371183" w:rsidRPr="00F9268B">
        <w:rPr>
          <w:rFonts w:asciiTheme="minorHAnsi" w:hAnsiTheme="minorHAnsi" w:cstheme="minorHAnsi"/>
          <w:color w:val="002060"/>
          <w:szCs w:val="22"/>
        </w:rPr>
        <w:t xml:space="preserve"> the caption of</w:t>
      </w:r>
      <w:r w:rsidR="007A57EE" w:rsidRPr="00F9268B">
        <w:rPr>
          <w:rFonts w:asciiTheme="minorHAnsi" w:hAnsiTheme="minorHAnsi" w:cstheme="minorHAnsi"/>
          <w:color w:val="002060"/>
          <w:szCs w:val="22"/>
        </w:rPr>
        <w:t xml:space="preserve"> Table 1</w:t>
      </w:r>
      <w:r w:rsidR="00371183" w:rsidRPr="00F9268B">
        <w:rPr>
          <w:rFonts w:asciiTheme="minorHAnsi" w:hAnsiTheme="minorHAnsi" w:cstheme="minorHAnsi"/>
          <w:color w:val="002060"/>
          <w:szCs w:val="22"/>
        </w:rPr>
        <w:t xml:space="preserve"> (local time is already in table)</w:t>
      </w:r>
      <w:r w:rsidR="007A57EE" w:rsidRPr="00F9268B">
        <w:rPr>
          <w:rFonts w:asciiTheme="minorHAnsi" w:hAnsiTheme="minorHAnsi" w:cstheme="minorHAnsi"/>
          <w:color w:val="002060"/>
          <w:szCs w:val="22"/>
        </w:rPr>
        <w:t xml:space="preserve"> and added some discussion of diel timing in the discussion.</w:t>
      </w:r>
      <w:r w:rsidR="00371183" w:rsidRPr="00F9268B">
        <w:rPr>
          <w:rFonts w:asciiTheme="minorHAnsi" w:hAnsiTheme="minorHAnsi" w:cstheme="minorHAnsi"/>
          <w:color w:val="002060"/>
          <w:szCs w:val="22"/>
        </w:rPr>
        <w:t xml:space="preserve"> The new text reads:</w:t>
      </w:r>
    </w:p>
    <w:p w14:paraId="53D01937" w14:textId="1226D05A" w:rsidR="00371183" w:rsidRPr="00F9268B" w:rsidRDefault="00371183"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“While this study provides the first high-resolution depth-resolved cross shelf transects, it is limited to the top 100m of the water column and there may be some influence of diel vertical migration of zooplankton on the vertical distribution. Despite this possibility we think the results are robust as two of the samples were conducted at night and two during the day with all four transect showing similar vertical gradients in particulate (zooplankton) properties.”</w:t>
      </w:r>
    </w:p>
    <w:p w14:paraId="37A0B962" w14:textId="77777777" w:rsidR="0048670C" w:rsidRPr="00F9268B" w:rsidRDefault="0048670C" w:rsidP="0048670C">
      <w:pPr>
        <w:autoSpaceDE w:val="0"/>
        <w:autoSpaceDN w:val="0"/>
        <w:adjustRightInd w:val="0"/>
        <w:spacing w:after="0" w:line="240" w:lineRule="auto"/>
        <w:rPr>
          <w:rFonts w:cstheme="minorHAnsi"/>
          <w:b/>
          <w:bCs/>
          <w:szCs w:val="22"/>
        </w:rPr>
      </w:pPr>
    </w:p>
    <w:p w14:paraId="1CE95701" w14:textId="27B075B7" w:rsidR="000A6176" w:rsidRPr="00F9268B" w:rsidRDefault="00070D89" w:rsidP="0048670C">
      <w:pPr>
        <w:autoSpaceDE w:val="0"/>
        <w:autoSpaceDN w:val="0"/>
        <w:adjustRightInd w:val="0"/>
        <w:spacing w:after="0" w:line="240" w:lineRule="auto"/>
        <w:rPr>
          <w:rFonts w:cstheme="minorHAnsi"/>
          <w:szCs w:val="22"/>
          <w:lang w:bidi="ar-SA"/>
        </w:rPr>
      </w:pPr>
      <w:r w:rsidRPr="00F9268B">
        <w:rPr>
          <w:rFonts w:cstheme="minorHAnsi"/>
          <w:b/>
          <w:bCs/>
          <w:szCs w:val="22"/>
        </w:rPr>
        <w:t>Comment #34:</w:t>
      </w:r>
      <w:r w:rsidRPr="00F9268B">
        <w:rPr>
          <w:rFonts w:cstheme="minorHAnsi"/>
          <w:szCs w:val="22"/>
        </w:rPr>
        <w:t xml:space="preserve"> </w:t>
      </w:r>
      <w:r w:rsidR="000A6176" w:rsidRPr="00F9268B">
        <w:rPr>
          <w:rFonts w:cstheme="minorHAnsi"/>
          <w:color w:val="000000"/>
          <w:szCs w:val="22"/>
          <w:lang w:bidi="ar-SA"/>
        </w:rPr>
        <w:t>Line 210: Seasonal variation and cross shelf plots of chlorophyll required in this study</w:t>
      </w:r>
    </w:p>
    <w:p w14:paraId="2BF4BE84" w14:textId="600212AC"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DF518C" w:rsidRPr="00F9268B">
        <w:rPr>
          <w:rFonts w:asciiTheme="minorHAnsi" w:hAnsiTheme="minorHAnsi" w:cstheme="minorHAnsi"/>
          <w:b/>
          <w:bCs/>
          <w:szCs w:val="22"/>
        </w:rPr>
        <w:t xml:space="preserve"> </w:t>
      </w:r>
      <w:r w:rsidR="00DF518C" w:rsidRPr="00F9268B">
        <w:rPr>
          <w:rFonts w:asciiTheme="minorHAnsi" w:hAnsiTheme="minorHAnsi" w:cstheme="minorHAnsi"/>
          <w:color w:val="002060"/>
          <w:szCs w:val="22"/>
        </w:rPr>
        <w:t xml:space="preserve">Cross shelf plots of chlorophyll </w:t>
      </w:r>
      <w:r w:rsidR="00DF518C" w:rsidRPr="00F9268B">
        <w:rPr>
          <w:rFonts w:asciiTheme="minorHAnsi" w:hAnsiTheme="minorHAnsi" w:cstheme="minorHAnsi"/>
          <w:i/>
          <w:iCs/>
          <w:color w:val="002060"/>
          <w:szCs w:val="22"/>
        </w:rPr>
        <w:t>a</w:t>
      </w:r>
      <w:r w:rsidR="00DF518C" w:rsidRPr="00F9268B">
        <w:rPr>
          <w:rFonts w:asciiTheme="minorHAnsi" w:hAnsiTheme="minorHAnsi" w:cstheme="minorHAnsi"/>
          <w:color w:val="002060"/>
          <w:szCs w:val="22"/>
        </w:rPr>
        <w:t xml:space="preserve"> are now included in the supplementary material</w:t>
      </w:r>
      <w:r w:rsidR="00371183" w:rsidRPr="00F9268B">
        <w:rPr>
          <w:rFonts w:asciiTheme="minorHAnsi" w:hAnsiTheme="minorHAnsi" w:cstheme="minorHAnsi"/>
          <w:color w:val="002060"/>
          <w:szCs w:val="22"/>
        </w:rPr>
        <w:t xml:space="preserve"> (Figure S11)</w:t>
      </w:r>
      <w:r w:rsidR="00DF518C" w:rsidRPr="00F9268B">
        <w:rPr>
          <w:rFonts w:asciiTheme="minorHAnsi" w:hAnsiTheme="minorHAnsi" w:cstheme="minorHAnsi"/>
          <w:color w:val="002060"/>
          <w:szCs w:val="22"/>
        </w:rPr>
        <w:t>.</w:t>
      </w:r>
      <w:r w:rsidR="00E6610C" w:rsidRPr="00F9268B">
        <w:rPr>
          <w:rFonts w:asciiTheme="minorHAnsi" w:hAnsiTheme="minorHAnsi" w:cstheme="minorHAnsi"/>
          <w:color w:val="002060"/>
          <w:szCs w:val="22"/>
        </w:rPr>
        <w:t xml:space="preserve"> These plots show</w:t>
      </w:r>
      <w:r w:rsidR="007A57EE" w:rsidRPr="00F9268B">
        <w:rPr>
          <w:rFonts w:asciiTheme="minorHAnsi" w:hAnsiTheme="minorHAnsi" w:cstheme="minorHAnsi"/>
          <w:color w:val="002060"/>
          <w:szCs w:val="22"/>
        </w:rPr>
        <w:t xml:space="preserve"> overall low concentrations with</w:t>
      </w:r>
      <w:r w:rsidR="00E6610C" w:rsidRPr="00F9268B">
        <w:rPr>
          <w:rFonts w:asciiTheme="minorHAnsi" w:hAnsiTheme="minorHAnsi" w:cstheme="minorHAnsi"/>
          <w:color w:val="002060"/>
          <w:szCs w:val="22"/>
        </w:rPr>
        <w:t xml:space="preserve"> minimal changes in chlorophyll across the transects</w:t>
      </w:r>
      <w:r w:rsidR="007A57EE" w:rsidRPr="00F9268B">
        <w:rPr>
          <w:rFonts w:asciiTheme="minorHAnsi" w:hAnsiTheme="minorHAnsi" w:cstheme="minorHAnsi"/>
          <w:color w:val="002060"/>
          <w:szCs w:val="22"/>
        </w:rPr>
        <w:t>. A</w:t>
      </w:r>
      <w:r w:rsidR="00E6610C" w:rsidRPr="00F9268B">
        <w:rPr>
          <w:rFonts w:asciiTheme="minorHAnsi" w:hAnsiTheme="minorHAnsi" w:cstheme="minorHAnsi"/>
          <w:color w:val="002060"/>
          <w:szCs w:val="22"/>
        </w:rPr>
        <w:t>ll transects show</w:t>
      </w:r>
      <w:r w:rsidR="007A57EE" w:rsidRPr="00F9268B">
        <w:rPr>
          <w:rFonts w:asciiTheme="minorHAnsi" w:hAnsiTheme="minorHAnsi" w:cstheme="minorHAnsi"/>
          <w:color w:val="002060"/>
          <w:szCs w:val="22"/>
        </w:rPr>
        <w:t>ed</w:t>
      </w:r>
      <w:r w:rsidR="00E6610C" w:rsidRPr="00F9268B">
        <w:rPr>
          <w:rFonts w:asciiTheme="minorHAnsi" w:hAnsiTheme="minorHAnsi" w:cstheme="minorHAnsi"/>
          <w:color w:val="002060"/>
          <w:szCs w:val="22"/>
        </w:rPr>
        <w:t xml:space="preserve"> between 1 and 1.5 </w:t>
      </w:r>
      <w:r w:rsidR="007A57EE" w:rsidRPr="00F9268B">
        <w:rPr>
          <w:rFonts w:asciiTheme="minorHAnsi" w:hAnsiTheme="minorHAnsi" w:cstheme="minorHAnsi"/>
          <w:color w:val="002060"/>
          <w:szCs w:val="22"/>
        </w:rPr>
        <w:t>mg m</w:t>
      </w:r>
      <w:r w:rsidR="007A57EE" w:rsidRPr="00F9268B">
        <w:rPr>
          <w:rFonts w:asciiTheme="minorHAnsi" w:hAnsiTheme="minorHAnsi" w:cstheme="minorHAnsi"/>
          <w:color w:val="002060"/>
          <w:szCs w:val="22"/>
          <w:vertAlign w:val="superscript"/>
        </w:rPr>
        <w:t>-3</w:t>
      </w:r>
      <w:r w:rsidR="00E6610C" w:rsidRPr="00F9268B">
        <w:rPr>
          <w:rFonts w:asciiTheme="minorHAnsi" w:hAnsiTheme="minorHAnsi" w:cstheme="minorHAnsi"/>
          <w:color w:val="002060"/>
          <w:szCs w:val="22"/>
        </w:rPr>
        <w:t xml:space="preserve"> with slight decreases with depth.</w:t>
      </w:r>
    </w:p>
    <w:p w14:paraId="742C1810" w14:textId="7A7E2AEF" w:rsidR="00E6610C" w:rsidRPr="00F9268B" w:rsidRDefault="00E6610C"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 xml:space="preserve">Seasonal variation in surface </w:t>
      </w:r>
      <w:ins w:id="60" w:author="Jason Everett" w:date="2021-05-13T16:52:00Z">
        <w:r w:rsidR="00D91A72">
          <w:rPr>
            <w:rFonts w:asciiTheme="minorHAnsi" w:hAnsiTheme="minorHAnsi" w:cstheme="minorHAnsi"/>
            <w:color w:val="002060"/>
            <w:szCs w:val="22"/>
          </w:rPr>
          <w:t>c</w:t>
        </w:r>
      </w:ins>
      <w:del w:id="61" w:author="Jason Everett" w:date="2021-05-13T16:52:00Z">
        <w:r w:rsidRPr="00F9268B" w:rsidDel="00D91A72">
          <w:rPr>
            <w:rFonts w:asciiTheme="minorHAnsi" w:hAnsiTheme="minorHAnsi" w:cstheme="minorHAnsi"/>
            <w:color w:val="002060"/>
            <w:szCs w:val="22"/>
          </w:rPr>
          <w:delText>C</w:delText>
        </w:r>
      </w:del>
      <w:r w:rsidRPr="00F9268B">
        <w:rPr>
          <w:rFonts w:asciiTheme="minorHAnsi" w:hAnsiTheme="minorHAnsi" w:cstheme="minorHAnsi"/>
          <w:color w:val="002060"/>
          <w:szCs w:val="22"/>
        </w:rPr>
        <w:t xml:space="preserve">hlorophyll </w:t>
      </w:r>
      <w:ins w:id="62" w:author="Jason Everett" w:date="2021-05-13T16:52:00Z">
        <w:r w:rsidR="00D91A72" w:rsidRPr="00D91A72">
          <w:rPr>
            <w:rFonts w:asciiTheme="minorHAnsi" w:hAnsiTheme="minorHAnsi" w:cstheme="minorHAnsi"/>
            <w:i/>
            <w:iCs/>
            <w:color w:val="002060"/>
            <w:szCs w:val="22"/>
            <w:rPrChange w:id="63" w:author="Jason Everett" w:date="2021-05-13T16:52:00Z">
              <w:rPr>
                <w:rFonts w:asciiTheme="minorHAnsi" w:hAnsiTheme="minorHAnsi" w:cstheme="minorHAnsi"/>
                <w:color w:val="002060"/>
                <w:szCs w:val="22"/>
              </w:rPr>
            </w:rPrChange>
          </w:rPr>
          <w:t>a</w:t>
        </w:r>
        <w:r w:rsidR="00D91A72">
          <w:rPr>
            <w:rFonts w:asciiTheme="minorHAnsi" w:hAnsiTheme="minorHAnsi" w:cstheme="minorHAnsi"/>
            <w:color w:val="002060"/>
            <w:szCs w:val="22"/>
          </w:rPr>
          <w:t xml:space="preserve"> </w:t>
        </w:r>
      </w:ins>
      <w:r w:rsidRPr="00F9268B">
        <w:rPr>
          <w:rFonts w:asciiTheme="minorHAnsi" w:hAnsiTheme="minorHAnsi" w:cstheme="minorHAnsi"/>
          <w:color w:val="002060"/>
          <w:szCs w:val="22"/>
        </w:rPr>
        <w:t>in this region was extensively investigated in Everett et al (2014)</w:t>
      </w:r>
      <w:r w:rsidR="001A4F04" w:rsidRPr="00F9268B">
        <w:rPr>
          <w:rFonts w:asciiTheme="minorHAnsi" w:hAnsiTheme="minorHAnsi" w:cstheme="minorHAnsi"/>
          <w:color w:val="002060"/>
          <w:szCs w:val="22"/>
        </w:rPr>
        <w:t xml:space="preserve"> based upon satellite data</w:t>
      </w:r>
      <w:r w:rsidRPr="00F9268B">
        <w:rPr>
          <w:rFonts w:asciiTheme="minorHAnsi" w:hAnsiTheme="minorHAnsi" w:cstheme="minorHAnsi"/>
          <w:color w:val="002060"/>
          <w:szCs w:val="22"/>
        </w:rPr>
        <w:t xml:space="preserve"> and it shows that the chlorophyll </w:t>
      </w:r>
      <w:ins w:id="64" w:author="Jason Everett" w:date="2021-05-13T16:52:00Z">
        <w:r w:rsidR="00D91A72" w:rsidRPr="00D91A72">
          <w:rPr>
            <w:rFonts w:asciiTheme="minorHAnsi" w:hAnsiTheme="minorHAnsi" w:cstheme="minorHAnsi"/>
            <w:i/>
            <w:iCs/>
            <w:color w:val="002060"/>
            <w:szCs w:val="22"/>
            <w:rPrChange w:id="65" w:author="Jason Everett" w:date="2021-05-13T16:52:00Z">
              <w:rPr>
                <w:rFonts w:asciiTheme="minorHAnsi" w:hAnsiTheme="minorHAnsi" w:cstheme="minorHAnsi"/>
                <w:color w:val="002060"/>
                <w:szCs w:val="22"/>
              </w:rPr>
            </w:rPrChange>
          </w:rPr>
          <w:t>a</w:t>
        </w:r>
        <w:r w:rsidR="00D91A72">
          <w:rPr>
            <w:rFonts w:asciiTheme="minorHAnsi" w:hAnsiTheme="minorHAnsi" w:cstheme="minorHAnsi"/>
            <w:color w:val="002060"/>
            <w:szCs w:val="22"/>
          </w:rPr>
          <w:t xml:space="preserve"> </w:t>
        </w:r>
      </w:ins>
      <w:proofErr w:type="gramStart"/>
      <w:r w:rsidRPr="00F9268B">
        <w:rPr>
          <w:rFonts w:asciiTheme="minorHAnsi" w:hAnsiTheme="minorHAnsi" w:cstheme="minorHAnsi"/>
          <w:color w:val="002060"/>
          <w:szCs w:val="22"/>
        </w:rPr>
        <w:t>values</w:t>
      </w:r>
      <w:proofErr w:type="gramEnd"/>
      <w:r w:rsidRPr="00F9268B">
        <w:rPr>
          <w:rFonts w:asciiTheme="minorHAnsi" w:hAnsiTheme="minorHAnsi" w:cstheme="minorHAnsi"/>
          <w:color w:val="002060"/>
          <w:szCs w:val="22"/>
        </w:rPr>
        <w:t xml:space="preserve"> observed in our study </w:t>
      </w:r>
      <w:r w:rsidRPr="00F9268B">
        <w:rPr>
          <w:rFonts w:asciiTheme="minorHAnsi" w:hAnsiTheme="minorHAnsi" w:cstheme="minorHAnsi"/>
          <w:color w:val="002060"/>
          <w:szCs w:val="22"/>
        </w:rPr>
        <w:lastRenderedPageBreak/>
        <w:t xml:space="preserve">are typical of the region (within 1 SD of the geometric mean Chlorophyll values). Chlorophyll </w:t>
      </w:r>
      <w:ins w:id="66" w:author="Jason Everett" w:date="2021-05-13T16:52:00Z">
        <w:r w:rsidR="00D91A72" w:rsidRPr="00D91A72">
          <w:rPr>
            <w:rFonts w:asciiTheme="minorHAnsi" w:hAnsiTheme="minorHAnsi" w:cstheme="minorHAnsi"/>
            <w:i/>
            <w:iCs/>
            <w:color w:val="002060"/>
            <w:szCs w:val="22"/>
            <w:rPrChange w:id="67" w:author="Jason Everett" w:date="2021-05-13T16:52:00Z">
              <w:rPr>
                <w:rFonts w:asciiTheme="minorHAnsi" w:hAnsiTheme="minorHAnsi" w:cstheme="minorHAnsi"/>
                <w:color w:val="002060"/>
                <w:szCs w:val="22"/>
              </w:rPr>
            </w:rPrChange>
          </w:rPr>
          <w:t xml:space="preserve">a </w:t>
        </w:r>
      </w:ins>
      <w:r w:rsidRPr="00F9268B">
        <w:rPr>
          <w:rFonts w:asciiTheme="minorHAnsi" w:hAnsiTheme="minorHAnsi" w:cstheme="minorHAnsi"/>
          <w:color w:val="002060"/>
          <w:szCs w:val="22"/>
        </w:rPr>
        <w:t>does typically have a spring bloom in but in the latitudinal region in the current study the mean chlorophyll in spring is typically lower than in winter and the spring is more of a moderate bloom (typically 27 -79 % increase on the annual average). The major spring bloom and seasonality patterns occurs to the south of our study (south of 32°S). Some of this information has now been highlighted better in our manuscript.</w:t>
      </w:r>
      <w:r w:rsidR="002E41BE" w:rsidRPr="00F9268B">
        <w:rPr>
          <w:rFonts w:asciiTheme="minorHAnsi" w:hAnsiTheme="minorHAnsi" w:cstheme="minorHAnsi"/>
          <w:color w:val="002060"/>
          <w:szCs w:val="22"/>
        </w:rPr>
        <w:t xml:space="preserve"> The introduction now reads:</w:t>
      </w:r>
    </w:p>
    <w:p w14:paraId="58A89F1C" w14:textId="2D4981B6" w:rsidR="002E41BE" w:rsidRPr="00F9268B" w:rsidRDefault="002E41BE"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 xml:space="preserve">“The western boundary current of the South Pacific is the East Australian Current which generates eddies (Everett et al 2012) and drives upwelling as it interacts with the continental shelf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{"citationID":"PuSyLHYT","properties":{"formattedCitation":"(Roughan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(Roughan and Middleton, 2002)</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These oceanographic processes influence nutrient availability and the biomass of chlorophyll a creating consistent observations where the spring bloom is typically south of 34°S with the northern areas having more consistent chlorophyll a levels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{"citationID":"sjFphWUO","properties":{"formattedCitation":"(Everett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(Everett et al., 2014)</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yet there are no studies investigating the influence of the East Australian Current on higher trophic levels including zooplankton.”</w:t>
      </w:r>
    </w:p>
    <w:p w14:paraId="5A328E16" w14:textId="6081B802" w:rsidR="00553B79" w:rsidRPr="00F9268B" w:rsidRDefault="00553B79" w:rsidP="0048670C">
      <w:pPr>
        <w:pStyle w:val="PlainText"/>
        <w:rPr>
          <w:rFonts w:asciiTheme="minorHAnsi" w:hAnsiTheme="minorHAnsi" w:cstheme="minorHAnsi"/>
          <w:color w:val="002060"/>
          <w:szCs w:val="22"/>
        </w:rPr>
      </w:pPr>
    </w:p>
    <w:p w14:paraId="6B7D12A5" w14:textId="220E74AC" w:rsidR="00553B79" w:rsidRPr="00F9268B" w:rsidRDefault="00553B79"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 xml:space="preserve">For the reviewer we are here providing Figure 4 from Everett et al, showing the </w:t>
      </w:r>
      <w:proofErr w:type="gramStart"/>
      <w:r w:rsidRPr="00F9268B">
        <w:rPr>
          <w:rFonts w:asciiTheme="minorHAnsi" w:hAnsiTheme="minorHAnsi" w:cstheme="minorHAnsi"/>
          <w:color w:val="002060"/>
          <w:szCs w:val="22"/>
        </w:rPr>
        <w:t>long term</w:t>
      </w:r>
      <w:proofErr w:type="gramEnd"/>
      <w:r w:rsidRPr="00F9268B">
        <w:rPr>
          <w:rFonts w:asciiTheme="minorHAnsi" w:hAnsiTheme="minorHAnsi" w:cstheme="minorHAnsi"/>
          <w:color w:val="002060"/>
          <w:szCs w:val="22"/>
        </w:rPr>
        <w:t xml:space="preserve"> time series of chlorophyl in this region. Showing that spring (September) 2004 is largely typical.</w:t>
      </w:r>
      <w:r w:rsidR="00916CF9" w:rsidRPr="00F9268B">
        <w:rPr>
          <w:rFonts w:asciiTheme="minorHAnsi" w:hAnsiTheme="minorHAnsi" w:cstheme="minorHAnsi"/>
          <w:color w:val="002060"/>
          <w:szCs w:val="22"/>
        </w:rPr>
        <w:t xml:space="preserve"> We have added the following line to the methods section:</w:t>
      </w:r>
    </w:p>
    <w:p w14:paraId="1F9EB437" w14:textId="6ADF815D" w:rsidR="00916CF9" w:rsidRPr="00F9268B" w:rsidRDefault="00916CF9"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 xml:space="preserve">“The observed chlorophyll a levels in the area are also typical of those observed in September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{"citationID":"Vgub8rM7","properties":{"formattedCitation":"(Everett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(Everett et al., 2014)</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631745AA" w14:textId="61C7A836" w:rsidR="00553B79" w:rsidRPr="00F9268B" w:rsidRDefault="00553B79" w:rsidP="0048670C">
      <w:pPr>
        <w:pStyle w:val="PlainText"/>
        <w:rPr>
          <w:rFonts w:asciiTheme="minorHAnsi" w:hAnsiTheme="minorHAnsi" w:cstheme="minorHAnsi"/>
          <w:color w:val="002060"/>
          <w:szCs w:val="22"/>
        </w:rPr>
      </w:pPr>
      <w:r w:rsidRPr="00F9268B">
        <w:rPr>
          <w:rFonts w:asciiTheme="minorHAnsi" w:hAnsiTheme="minorHAnsi" w:cstheme="minorHAnsi"/>
          <w:noProof/>
          <w:szCs w:val="22"/>
        </w:rPr>
        <w:drawing>
          <wp:inline distT="0" distB="0" distL="0" distR="0" wp14:anchorId="438D0A77" wp14:editId="408902FB">
            <wp:extent cx="5731510" cy="33337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33750"/>
                    </a:xfrm>
                    <a:prstGeom prst="rect">
                      <a:avLst/>
                    </a:prstGeom>
                  </pic:spPr>
                </pic:pic>
              </a:graphicData>
            </a:graphic>
          </wp:inline>
        </w:drawing>
      </w:r>
    </w:p>
    <w:p w14:paraId="768F3A96" w14:textId="633A54B3" w:rsidR="000A6176" w:rsidRPr="00F9268B" w:rsidRDefault="000A6176" w:rsidP="0048670C">
      <w:pPr>
        <w:spacing w:after="0"/>
        <w:rPr>
          <w:rFonts w:cstheme="minorHAnsi"/>
          <w:szCs w:val="22"/>
        </w:rPr>
      </w:pPr>
    </w:p>
    <w:p w14:paraId="4FD04938" w14:textId="670A7F2F" w:rsidR="0068430C" w:rsidRPr="00F9268B" w:rsidRDefault="0068430C" w:rsidP="0048670C">
      <w:pPr>
        <w:spacing w:after="0"/>
        <w:rPr>
          <w:rFonts w:cstheme="minorHAnsi"/>
          <w:color w:val="002060"/>
          <w:szCs w:val="22"/>
        </w:rPr>
      </w:pPr>
      <w:r w:rsidRPr="00F9268B">
        <w:rPr>
          <w:rFonts w:cstheme="minorHAnsi"/>
          <w:color w:val="002060"/>
          <w:szCs w:val="22"/>
        </w:rPr>
        <w:lastRenderedPageBreak/>
        <w:t>The typical nature of 2004 is also shown in Figure 5a of Everett et al, again pasted below:</w:t>
      </w:r>
      <w:r w:rsidRPr="00F9268B">
        <w:rPr>
          <w:rFonts w:cstheme="minorHAnsi"/>
          <w:color w:val="002060"/>
          <w:szCs w:val="22"/>
        </w:rPr>
        <w:br/>
      </w:r>
      <w:r w:rsidRPr="00F9268B">
        <w:rPr>
          <w:rFonts w:cstheme="minorHAnsi"/>
          <w:noProof/>
          <w:color w:val="002060"/>
          <w:szCs w:val="22"/>
        </w:rPr>
        <w:drawing>
          <wp:inline distT="0" distB="0" distL="0" distR="0" wp14:anchorId="18BE1361" wp14:editId="2108A245">
            <wp:extent cx="5731510" cy="34074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07410"/>
                    </a:xfrm>
                    <a:prstGeom prst="rect">
                      <a:avLst/>
                    </a:prstGeom>
                  </pic:spPr>
                </pic:pic>
              </a:graphicData>
            </a:graphic>
          </wp:inline>
        </w:drawing>
      </w:r>
    </w:p>
    <w:p w14:paraId="516BD4AC" w14:textId="77777777" w:rsidR="00E14F40" w:rsidRPr="00F9268B" w:rsidRDefault="00E14F40" w:rsidP="0048670C">
      <w:pPr>
        <w:spacing w:after="0"/>
        <w:rPr>
          <w:rFonts w:cstheme="minorHAnsi"/>
          <w:b/>
          <w:bCs/>
          <w:szCs w:val="22"/>
        </w:rPr>
      </w:pPr>
      <w:bookmarkStart w:id="68" w:name="_Hlk68868931"/>
    </w:p>
    <w:p w14:paraId="5F7CCCCF" w14:textId="44F3A0C7" w:rsidR="000A6176" w:rsidRPr="00F9268B" w:rsidRDefault="00070D89" w:rsidP="0048670C">
      <w:pPr>
        <w:spacing w:after="0"/>
        <w:rPr>
          <w:rFonts w:cstheme="minorHAnsi"/>
          <w:szCs w:val="22"/>
        </w:rPr>
      </w:pPr>
      <w:r w:rsidRPr="00F9268B">
        <w:rPr>
          <w:rFonts w:cstheme="minorHAnsi"/>
          <w:b/>
          <w:bCs/>
          <w:szCs w:val="22"/>
        </w:rPr>
        <w:t>Comment #35:</w:t>
      </w:r>
      <w:r w:rsidRPr="00F9268B">
        <w:rPr>
          <w:rFonts w:cstheme="minorHAnsi"/>
          <w:szCs w:val="22"/>
        </w:rPr>
        <w:t xml:space="preserve"> </w:t>
      </w:r>
      <w:r w:rsidR="000A6176" w:rsidRPr="00F9268B">
        <w:rPr>
          <w:rFonts w:cstheme="minorHAnsi"/>
          <w:szCs w:val="22"/>
        </w:rPr>
        <w:t xml:space="preserve">Line 215: </w:t>
      </w:r>
      <w:r w:rsidR="000A6176" w:rsidRPr="00F9268B">
        <w:rPr>
          <w:rFonts w:cstheme="minorHAnsi"/>
          <w:color w:val="000000"/>
          <w:szCs w:val="22"/>
          <w:lang w:bidi="ar-SA"/>
        </w:rPr>
        <w:t>I'd prefer OPC observations referred to as particulates and in-situ observations of zooplankton (RMT net samples) used to verify OPC observations. Is this possible?</w:t>
      </w:r>
    </w:p>
    <w:p w14:paraId="673DA697" w14:textId="7CCCABA3"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DF518C" w:rsidRPr="00F9268B">
        <w:rPr>
          <w:rFonts w:asciiTheme="minorHAnsi" w:hAnsiTheme="minorHAnsi" w:cstheme="minorHAnsi"/>
          <w:b/>
          <w:bCs/>
          <w:szCs w:val="22"/>
        </w:rPr>
        <w:t xml:space="preserve"> </w:t>
      </w:r>
      <w:r w:rsidR="00DF518C" w:rsidRPr="00F9268B">
        <w:rPr>
          <w:rFonts w:asciiTheme="minorHAnsi" w:hAnsiTheme="minorHAnsi" w:cstheme="minorHAnsi"/>
          <w:color w:val="002060"/>
          <w:szCs w:val="22"/>
        </w:rPr>
        <w:t>The zooplankton samples collected in this voyage have not been inspected for taxonomic composition</w:t>
      </w:r>
      <w:r w:rsidR="00146090" w:rsidRPr="00F9268B">
        <w:rPr>
          <w:rFonts w:asciiTheme="minorHAnsi" w:hAnsiTheme="minorHAnsi" w:cstheme="minorHAnsi"/>
          <w:color w:val="002060"/>
          <w:szCs w:val="22"/>
        </w:rPr>
        <w:t xml:space="preserve"> (except larval fish</w:t>
      </w:r>
      <w:proofErr w:type="gramStart"/>
      <w:r w:rsidR="00146090" w:rsidRPr="00F9268B">
        <w:rPr>
          <w:rFonts w:asciiTheme="minorHAnsi" w:hAnsiTheme="minorHAnsi" w:cstheme="minorHAnsi"/>
          <w:color w:val="002060"/>
          <w:szCs w:val="22"/>
        </w:rPr>
        <w:t>)</w:t>
      </w:r>
      <w:proofErr w:type="gramEnd"/>
      <w:r w:rsidR="00DF518C" w:rsidRPr="00F9268B">
        <w:rPr>
          <w:rFonts w:asciiTheme="minorHAnsi" w:hAnsiTheme="minorHAnsi" w:cstheme="minorHAnsi"/>
          <w:color w:val="002060"/>
          <w:szCs w:val="22"/>
        </w:rPr>
        <w:t xml:space="preserve"> but</w:t>
      </w:r>
      <w:r w:rsidR="00953AFC" w:rsidRPr="00F9268B">
        <w:rPr>
          <w:rFonts w:asciiTheme="minorHAnsi" w:hAnsiTheme="minorHAnsi" w:cstheme="minorHAnsi"/>
          <w:color w:val="002060"/>
          <w:szCs w:val="22"/>
        </w:rPr>
        <w:t xml:space="preserve"> some samples</w:t>
      </w:r>
      <w:r w:rsidR="00DF518C" w:rsidRPr="00F9268B">
        <w:rPr>
          <w:rFonts w:asciiTheme="minorHAnsi" w:hAnsiTheme="minorHAnsi" w:cstheme="minorHAnsi"/>
          <w:color w:val="002060"/>
          <w:szCs w:val="22"/>
        </w:rPr>
        <w:t xml:space="preserve"> were independently analysed with a lab based OPC</w:t>
      </w:r>
      <w:r w:rsidR="00953AFC" w:rsidRPr="00F9268B">
        <w:rPr>
          <w:rFonts w:asciiTheme="minorHAnsi" w:hAnsiTheme="minorHAnsi" w:cstheme="minorHAnsi"/>
          <w:color w:val="002060"/>
          <w:szCs w:val="22"/>
        </w:rPr>
        <w:t xml:space="preserve"> with the resulting biomass and size spectrum estimates comparable</w:t>
      </w:r>
      <w:r w:rsidR="00146090" w:rsidRPr="00F9268B">
        <w:rPr>
          <w:rFonts w:asciiTheme="minorHAnsi" w:hAnsiTheme="minorHAnsi" w:cstheme="minorHAnsi"/>
          <w:color w:val="002060"/>
          <w:szCs w:val="22"/>
        </w:rPr>
        <w:t xml:space="preserve"> to that observed in our study with the towed OPC</w:t>
      </w:r>
      <w:r w:rsidR="00953AFC" w:rsidRPr="00F9268B">
        <w:rPr>
          <w:rFonts w:asciiTheme="minorHAnsi" w:hAnsiTheme="minorHAnsi" w:cstheme="minorHAnsi"/>
          <w:color w:val="002060"/>
          <w:szCs w:val="22"/>
        </w:rPr>
        <w:t xml:space="preserve"> (Mullaney et al 2014).</w:t>
      </w:r>
      <w:r w:rsidR="009D65E0" w:rsidRPr="00F9268B">
        <w:rPr>
          <w:rFonts w:asciiTheme="minorHAnsi" w:hAnsiTheme="minorHAnsi" w:cstheme="minorHAnsi"/>
          <w:color w:val="002060"/>
          <w:szCs w:val="22"/>
        </w:rPr>
        <w:t xml:space="preserve"> While being sorted for larval fish there was no noticeable sediment or inorganic detritus.</w:t>
      </w:r>
    </w:p>
    <w:p w14:paraId="786D66D5" w14:textId="180EE5A7" w:rsidR="00953AFC" w:rsidRPr="00F9268B" w:rsidRDefault="00953AFC" w:rsidP="0048670C">
      <w:pPr>
        <w:pStyle w:val="PlainText"/>
        <w:rPr>
          <w:rFonts w:asciiTheme="minorHAnsi" w:hAnsiTheme="minorHAnsi" w:cstheme="minorHAnsi"/>
          <w:color w:val="002060"/>
          <w:szCs w:val="22"/>
        </w:rPr>
      </w:pPr>
    </w:p>
    <w:p w14:paraId="0E8CFD48" w14:textId="65C6A766" w:rsidR="00953AFC" w:rsidRPr="00F9268B" w:rsidRDefault="00953AFC"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 xml:space="preserve">Previous plankton sampling in the region in which samples were inspected onboard the voyages has shown that inorganic particulate matter is extremely rare (&lt;1%) and almost all collected “particles” consist of whole or fragmented zooplankton with it being likely that significant fragmentation of zooplankton is occurring in the net during the collection process. This fragmentation problem is not relevant for the towed OPC samples and can be seen as an advantage. </w:t>
      </w:r>
      <w:commentRangeStart w:id="69"/>
      <w:r w:rsidRPr="00F9268B">
        <w:rPr>
          <w:rFonts w:asciiTheme="minorHAnsi" w:hAnsiTheme="minorHAnsi" w:cstheme="minorHAnsi"/>
          <w:color w:val="002060"/>
          <w:szCs w:val="22"/>
        </w:rPr>
        <w:t>We prefer to refer to the particles as zooplankton as we are confident &gt;95% of particles from the OPC are in act zooplankton and if not they would be part of the planktonic ecosystem comprising of marine snow which is an essential part of the carbon cycle</w:t>
      </w:r>
      <w:r w:rsidR="009D65E0" w:rsidRPr="00F9268B">
        <w:rPr>
          <w:rFonts w:asciiTheme="minorHAnsi" w:hAnsiTheme="minorHAnsi" w:cstheme="minorHAnsi"/>
          <w:color w:val="002060"/>
          <w:szCs w:val="22"/>
        </w:rPr>
        <w:t xml:space="preserve"> </w:t>
      </w:r>
      <w:r w:rsidR="009D65E0" w:rsidRPr="00F9268B">
        <w:rPr>
          <w:rFonts w:asciiTheme="minorHAnsi" w:hAnsiTheme="minorHAnsi" w:cstheme="minorHAnsi"/>
          <w:color w:val="002060"/>
          <w:szCs w:val="22"/>
        </w:rPr>
        <w:fldChar w:fldCharType="begin"/>
      </w:r>
      <w:r w:rsidR="009D65E0" w:rsidRPr="00F9268B">
        <w:rPr>
          <w:rFonts w:asciiTheme="minorHAnsi" w:hAnsiTheme="minorHAnsi" w:cstheme="minorHAnsi"/>
          <w:color w:val="002060"/>
          <w:szCs w:val="22"/>
        </w:rPr>
        <w:instrText xml:space="preserve"> ADDIN ZOTERO_ITEM CSL_CITATION {"citationID":"aS1oEENu","properties":{"formattedCitation":"(Turner, 2015)","plainCitation":"(Turner, 2015)","noteIndex":0},"citationItems":[{"id":2030,"uris":["http://zotero.org/users/local/U6DoygBa/items/6MDE3RFD"],"uri":["http://zotero.org/users/local/U6DoygBa/items/6MDE3RFD"],"itemData":{"id":2030,"type":"article-journal","abstract":"The “biological pump” is the process by which photosynthetically-produced organic matter in the ocean descends from the surface layer to depth by a combination of sinking particles, advection or vertical mixing of dissolved organic matter, and transport by animals. Particulate organic matter that is exported downward from the euphotic zone is composed of combinations of fecal pellets from zooplankton and fish, organic aggregates known as “marine snow” and phytodetritus from sinking phytoplankton. Previous reviews by Turner and Ferrante (1979) and Turner (2002) focused on publications that appeared through late 2001. Since that time, studies of the biological pump have continued, and there have been &gt;300 papers on vertical export flux using sediment traps, large-volume filtration systems and other techniques from throughout the global ocean. This review will focus primarily on recent studies that have appeared since 2001. Major topics covered in this review are (1) an overview of the biological pump, and its efficiency and variability, and the role of dissolved organic carbon in the biological pump; (2) zooplankton fecal pellets, including the contribution of zooplankton fecal pellets to export flux, epipelagic retention of zooplankton fecal pellets due to zooplankton activities, zooplankton vertical migration and fecal pellet repackaging, microbial ecology of fecal pellets, sinking velocities of fecal pellets and aggregates, ballasting of sinking particles by mineral contents, phytoplankton cysts, intact cells and harmful algae toxins in fecal pellets, importance of fecal pellets from various types of zooplankton, and the role of zooplankton fecal pellets in picoplankton export; (3) marine snow, including the origins, abundance, and distributions of marine snow, particles and organisms associated with marine snow, consumption and fragmentation of marine snow by animals, pathogens associated with marine snow; (4) phytodetritus, including pulsed export of phytodetritus, phytodetritus from Phaeocystis spp., picoplankton in phytodetritus, the summer export pulse (SEP) of phytodetritus in the subtropical North Pacific, benthic community responses to phytodetritus; (5) other components of the biological pump, including fish fecal pellets and fish-mediated export, sinking carcasses of animals and macrophytes, feces from marine mammals, transparent exopolymer particles (TEP); (6) the biological pump and climate, including origins of the biological pump, the biological pump and glacial/interglacial cycles, the biological pump and contemporary climate variations, and the biological pump and anthropogenic climate change. The review concludes with potential future modifications in the biological pump due to climate change.","container-title":"Progress in Oceanography","DOI":"10.1016/j.pocean.2014.08.005","ISSN":"0079-6611","journalAbbreviation":"Progress in Oceanography","language":"en","page":"205-248","source":"ScienceDirect","title":"Zooplankton fecal pellets, marine snow, phytodetritus and the ocean’s biological pump","volume":"130","author":[{"family":"Turner","given":"Jefferson T."}],"issued":{"date-parts":[["2015",1,1]]}}}],"schema":"https://github.com/citation-style-language/schema/raw/master/csl-citation.json"} </w:instrText>
      </w:r>
      <w:r w:rsidR="009D65E0" w:rsidRPr="00F9268B">
        <w:rPr>
          <w:rFonts w:asciiTheme="minorHAnsi" w:hAnsiTheme="minorHAnsi" w:cstheme="minorHAnsi"/>
          <w:color w:val="002060"/>
          <w:szCs w:val="22"/>
        </w:rPr>
        <w:fldChar w:fldCharType="separate"/>
      </w:r>
      <w:r w:rsidR="009D65E0" w:rsidRPr="00F9268B">
        <w:rPr>
          <w:rFonts w:asciiTheme="minorHAnsi" w:hAnsiTheme="minorHAnsi" w:cstheme="minorHAnsi"/>
          <w:color w:val="002060"/>
          <w:szCs w:val="22"/>
        </w:rPr>
        <w:t>(Turner, 2015)</w:t>
      </w:r>
      <w:r w:rsidR="009D65E0" w:rsidRPr="00F9268B">
        <w:rPr>
          <w:rFonts w:asciiTheme="minorHAnsi" w:hAnsiTheme="minorHAnsi" w:cstheme="minorHAnsi"/>
          <w:color w:val="002060"/>
          <w:szCs w:val="22"/>
        </w:rPr>
        <w:fldChar w:fldCharType="end"/>
      </w:r>
      <w:r w:rsidRPr="00F9268B">
        <w:rPr>
          <w:rFonts w:asciiTheme="minorHAnsi" w:hAnsiTheme="minorHAnsi" w:cstheme="minorHAnsi"/>
          <w:color w:val="002060"/>
          <w:szCs w:val="22"/>
        </w:rPr>
        <w:t xml:space="preserve">. </w:t>
      </w:r>
      <w:commentRangeEnd w:id="69"/>
      <w:r w:rsidR="00D91A72">
        <w:rPr>
          <w:rStyle w:val="CommentReference"/>
          <w:rFonts w:asciiTheme="minorHAnsi" w:hAnsiTheme="minorHAnsi" w:cstheme="minorBidi"/>
        </w:rPr>
        <w:commentReference w:id="69"/>
      </w:r>
    </w:p>
    <w:p w14:paraId="3A510E88" w14:textId="52A74974" w:rsidR="00BE6544" w:rsidRPr="00F9268B" w:rsidRDefault="00BE6544" w:rsidP="0048670C">
      <w:pPr>
        <w:pStyle w:val="PlainText"/>
        <w:rPr>
          <w:rFonts w:asciiTheme="minorHAnsi" w:hAnsiTheme="minorHAnsi" w:cstheme="minorHAnsi"/>
          <w:color w:val="002060"/>
          <w:szCs w:val="22"/>
        </w:rPr>
      </w:pPr>
    </w:p>
    <w:p w14:paraId="45D2DA08" w14:textId="5752E590" w:rsidR="0032399C" w:rsidRPr="00F9268B" w:rsidRDefault="00BE6544"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Previous work in this region (including this OPC dataset) has shown that zooplankton biomass modelled off the OPC data correlates significantly with biomass derived from the CPR despite the methodology differences</w:t>
      </w:r>
      <w:r w:rsidR="00AA0925" w:rsidRPr="00F9268B">
        <w:rPr>
          <w:rFonts w:asciiTheme="minorHAnsi" w:hAnsiTheme="minorHAnsi" w:cstheme="minorHAnsi"/>
          <w:color w:val="002060"/>
          <w:szCs w:val="22"/>
        </w:rPr>
        <w:t xml:space="preserve"> (White 2018)</w:t>
      </w:r>
      <w:r w:rsidRPr="00F9268B">
        <w:rPr>
          <w:rFonts w:asciiTheme="minorHAnsi" w:hAnsiTheme="minorHAnsi" w:cstheme="minorHAnsi"/>
          <w:color w:val="002060"/>
          <w:szCs w:val="22"/>
        </w:rPr>
        <w:t xml:space="preserve">. </w:t>
      </w:r>
      <w:r w:rsidR="0032399C" w:rsidRPr="00F9268B">
        <w:rPr>
          <w:rFonts w:asciiTheme="minorHAnsi" w:hAnsiTheme="minorHAnsi" w:cstheme="minorHAnsi"/>
          <w:color w:val="002060"/>
          <w:szCs w:val="22"/>
        </w:rPr>
        <w:t xml:space="preserve">This lends additional support the argument that the </w:t>
      </w:r>
      <w:r w:rsidR="00C750D8" w:rsidRPr="00F9268B">
        <w:rPr>
          <w:rFonts w:asciiTheme="minorHAnsi" w:hAnsiTheme="minorHAnsi" w:cstheme="minorHAnsi"/>
          <w:color w:val="002060"/>
          <w:szCs w:val="22"/>
        </w:rPr>
        <w:t>majority</w:t>
      </w:r>
      <w:r w:rsidR="0032399C" w:rsidRPr="00F9268B">
        <w:rPr>
          <w:rFonts w:asciiTheme="minorHAnsi" w:hAnsiTheme="minorHAnsi" w:cstheme="minorHAnsi"/>
          <w:color w:val="002060"/>
          <w:szCs w:val="22"/>
        </w:rPr>
        <w:t xml:space="preserve"> of ‘particles’ measured are in fact zooplankton.</w:t>
      </w:r>
      <w:r w:rsidR="00AA0925" w:rsidRPr="00F9268B">
        <w:rPr>
          <w:rFonts w:asciiTheme="minorHAnsi" w:hAnsiTheme="minorHAnsi" w:cstheme="minorHAnsi"/>
          <w:color w:val="002060"/>
          <w:szCs w:val="22"/>
        </w:rPr>
        <w:t xml:space="preserve"> As a compromise, we now refer to the ‘particles’ as particulates (zooplankton)</w:t>
      </w:r>
    </w:p>
    <w:p w14:paraId="27F29DEA" w14:textId="77777777" w:rsidR="0032399C" w:rsidRPr="00F9268B" w:rsidRDefault="0032399C" w:rsidP="0048670C">
      <w:pPr>
        <w:pStyle w:val="PlainText"/>
        <w:rPr>
          <w:rFonts w:asciiTheme="minorHAnsi" w:hAnsiTheme="minorHAnsi" w:cstheme="minorHAnsi"/>
          <w:color w:val="002060"/>
          <w:szCs w:val="22"/>
        </w:rPr>
      </w:pPr>
    </w:p>
    <w:p w14:paraId="75AC2FCA" w14:textId="043C3B8C" w:rsidR="00953AFC" w:rsidRPr="00F9268B" w:rsidRDefault="00953AFC" w:rsidP="0048670C">
      <w:pPr>
        <w:pStyle w:val="PlainText"/>
        <w:rPr>
          <w:rStyle w:val="Hyperlink"/>
          <w:rFonts w:asciiTheme="minorHAnsi" w:hAnsiTheme="minorHAnsi" w:cstheme="minorHAnsi"/>
          <w:color w:val="002060"/>
          <w:szCs w:val="22"/>
        </w:rPr>
      </w:pPr>
      <w:r w:rsidRPr="00F9268B">
        <w:rPr>
          <w:rFonts w:asciiTheme="minorHAnsi" w:hAnsiTheme="minorHAnsi" w:cstheme="minorHAnsi"/>
          <w:color w:val="002060"/>
          <w:szCs w:val="22"/>
        </w:rPr>
        <w:t xml:space="preserve">Mullaney, T.J., Gillanders, B.M., </w:t>
      </w:r>
      <w:proofErr w:type="spellStart"/>
      <w:r w:rsidRPr="00F9268B">
        <w:rPr>
          <w:rFonts w:asciiTheme="minorHAnsi" w:hAnsiTheme="minorHAnsi" w:cstheme="minorHAnsi"/>
          <w:color w:val="002060"/>
          <w:szCs w:val="22"/>
        </w:rPr>
        <w:t>Heagney</w:t>
      </w:r>
      <w:proofErr w:type="spellEnd"/>
      <w:r w:rsidRPr="00F9268B">
        <w:rPr>
          <w:rFonts w:asciiTheme="minorHAnsi" w:hAnsiTheme="minorHAnsi" w:cstheme="minorHAnsi"/>
          <w:color w:val="002060"/>
          <w:szCs w:val="22"/>
        </w:rPr>
        <w:t>, E.C. and Suthers, I.M. (2014), Entrainment and advection of larval sardine, </w:t>
      </w:r>
      <w:proofErr w:type="spellStart"/>
      <w:r w:rsidRPr="00F9268B">
        <w:rPr>
          <w:rFonts w:asciiTheme="minorHAnsi" w:hAnsiTheme="minorHAnsi" w:cstheme="minorHAnsi"/>
          <w:color w:val="002060"/>
          <w:szCs w:val="22"/>
        </w:rPr>
        <w:t>Sardinops</w:t>
      </w:r>
      <w:proofErr w:type="spellEnd"/>
      <w:r w:rsidRPr="00F9268B">
        <w:rPr>
          <w:rFonts w:asciiTheme="minorHAnsi" w:hAnsiTheme="minorHAnsi" w:cstheme="minorHAnsi"/>
          <w:color w:val="002060"/>
          <w:szCs w:val="22"/>
        </w:rPr>
        <w:t xml:space="preserve"> </w:t>
      </w:r>
      <w:proofErr w:type="spellStart"/>
      <w:r w:rsidRPr="00F9268B">
        <w:rPr>
          <w:rFonts w:asciiTheme="minorHAnsi" w:hAnsiTheme="minorHAnsi" w:cstheme="minorHAnsi"/>
          <w:color w:val="002060"/>
          <w:szCs w:val="22"/>
        </w:rPr>
        <w:t>sagax</w:t>
      </w:r>
      <w:proofErr w:type="spellEnd"/>
      <w:r w:rsidRPr="00F9268B">
        <w:rPr>
          <w:rFonts w:asciiTheme="minorHAnsi" w:hAnsiTheme="minorHAnsi" w:cstheme="minorHAnsi"/>
          <w:color w:val="002060"/>
          <w:szCs w:val="22"/>
        </w:rPr>
        <w:t xml:space="preserve">, by the East Australian Current and retention in the western Tasman Front. Fish. </w:t>
      </w:r>
      <w:proofErr w:type="spellStart"/>
      <w:r w:rsidRPr="00F9268B">
        <w:rPr>
          <w:rFonts w:asciiTheme="minorHAnsi" w:hAnsiTheme="minorHAnsi" w:cstheme="minorHAnsi"/>
          <w:color w:val="002060"/>
          <w:szCs w:val="22"/>
        </w:rPr>
        <w:t>Oceanogr</w:t>
      </w:r>
      <w:proofErr w:type="spellEnd"/>
      <w:r w:rsidRPr="00F9268B">
        <w:rPr>
          <w:rFonts w:asciiTheme="minorHAnsi" w:hAnsiTheme="minorHAnsi" w:cstheme="minorHAnsi"/>
          <w:color w:val="002060"/>
          <w:szCs w:val="22"/>
        </w:rPr>
        <w:t>., 23: 554-567. </w:t>
      </w:r>
      <w:hyperlink r:id="rId19" w:history="1">
        <w:r w:rsidRPr="00F9268B">
          <w:rPr>
            <w:rStyle w:val="Hyperlink"/>
            <w:rFonts w:asciiTheme="minorHAnsi" w:hAnsiTheme="minorHAnsi" w:cstheme="minorHAnsi"/>
            <w:color w:val="002060"/>
            <w:szCs w:val="22"/>
          </w:rPr>
          <w:t>https://doi.org/10.1111/fog.12089</w:t>
        </w:r>
      </w:hyperlink>
    </w:p>
    <w:p w14:paraId="15C51B2A" w14:textId="5A967635" w:rsidR="009D65E0" w:rsidRPr="00F9268B" w:rsidRDefault="009D65E0" w:rsidP="0048670C">
      <w:pPr>
        <w:pStyle w:val="PlainText"/>
        <w:rPr>
          <w:rStyle w:val="Hyperlink"/>
          <w:rFonts w:asciiTheme="minorHAnsi" w:hAnsiTheme="minorHAnsi" w:cstheme="minorHAnsi"/>
          <w:color w:val="002060"/>
          <w:szCs w:val="22"/>
        </w:rPr>
      </w:pPr>
    </w:p>
    <w:p w14:paraId="5941B155" w14:textId="075A2EA5" w:rsidR="009D65E0" w:rsidRPr="00F9268B" w:rsidRDefault="009D65E0"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 xml:space="preserve">Turner, J. T. (2015). Zooplankton </w:t>
      </w:r>
      <w:proofErr w:type="spellStart"/>
      <w:r w:rsidRPr="00F9268B">
        <w:rPr>
          <w:rFonts w:asciiTheme="minorHAnsi" w:hAnsiTheme="minorHAnsi" w:cstheme="minorHAnsi"/>
          <w:color w:val="002060"/>
          <w:szCs w:val="22"/>
        </w:rPr>
        <w:t>fecal</w:t>
      </w:r>
      <w:proofErr w:type="spellEnd"/>
      <w:r w:rsidRPr="00F9268B">
        <w:rPr>
          <w:rFonts w:asciiTheme="minorHAnsi" w:hAnsiTheme="minorHAnsi" w:cstheme="minorHAnsi"/>
          <w:color w:val="002060"/>
          <w:szCs w:val="22"/>
        </w:rPr>
        <w:t xml:space="preserve"> pellets, marine snow, </w:t>
      </w:r>
      <w:proofErr w:type="spellStart"/>
      <w:r w:rsidRPr="00F9268B">
        <w:rPr>
          <w:rFonts w:asciiTheme="minorHAnsi" w:hAnsiTheme="minorHAnsi" w:cstheme="minorHAnsi"/>
          <w:color w:val="002060"/>
          <w:szCs w:val="22"/>
        </w:rPr>
        <w:t>phytodetritus</w:t>
      </w:r>
      <w:proofErr w:type="spellEnd"/>
      <w:r w:rsidRPr="00F9268B">
        <w:rPr>
          <w:rFonts w:asciiTheme="minorHAnsi" w:hAnsiTheme="minorHAnsi" w:cstheme="minorHAnsi"/>
          <w:color w:val="002060"/>
          <w:szCs w:val="22"/>
        </w:rPr>
        <w:t xml:space="preserve"> and the ocean’s biological pump. </w:t>
      </w:r>
      <w:r w:rsidRPr="00F9268B">
        <w:rPr>
          <w:rFonts w:asciiTheme="minorHAnsi" w:hAnsiTheme="minorHAnsi" w:cstheme="minorHAnsi"/>
          <w:i/>
          <w:iCs/>
          <w:color w:val="002060"/>
          <w:szCs w:val="22"/>
        </w:rPr>
        <w:t>Progress in Oceanography</w:t>
      </w:r>
      <w:r w:rsidRPr="00F9268B">
        <w:rPr>
          <w:rFonts w:asciiTheme="minorHAnsi" w:hAnsiTheme="minorHAnsi" w:cstheme="minorHAnsi"/>
          <w:color w:val="002060"/>
          <w:szCs w:val="22"/>
        </w:rPr>
        <w:t>, </w:t>
      </w:r>
      <w:r w:rsidRPr="00F9268B">
        <w:rPr>
          <w:rFonts w:asciiTheme="minorHAnsi" w:hAnsiTheme="minorHAnsi" w:cstheme="minorHAnsi"/>
          <w:i/>
          <w:iCs/>
          <w:color w:val="002060"/>
          <w:szCs w:val="22"/>
        </w:rPr>
        <w:t>130</w:t>
      </w:r>
      <w:r w:rsidRPr="00F9268B">
        <w:rPr>
          <w:rFonts w:asciiTheme="minorHAnsi" w:hAnsiTheme="minorHAnsi" w:cstheme="minorHAnsi"/>
          <w:color w:val="002060"/>
          <w:szCs w:val="22"/>
        </w:rPr>
        <w:t>, 205-248.</w:t>
      </w:r>
    </w:p>
    <w:bookmarkEnd w:id="68"/>
    <w:p w14:paraId="63541FDC" w14:textId="2035820F" w:rsidR="003C4D9D" w:rsidRPr="00F9268B" w:rsidRDefault="003C4D9D" w:rsidP="0048670C">
      <w:pPr>
        <w:spacing w:after="0"/>
        <w:rPr>
          <w:rFonts w:cstheme="minorHAnsi"/>
          <w:color w:val="002060"/>
          <w:szCs w:val="22"/>
        </w:rPr>
      </w:pPr>
    </w:p>
    <w:p w14:paraId="3FCB310C" w14:textId="00BB8DAA" w:rsidR="00BE6544" w:rsidRPr="00F9268B" w:rsidRDefault="00BE6544" w:rsidP="0048670C">
      <w:pPr>
        <w:spacing w:after="0"/>
        <w:rPr>
          <w:rFonts w:cstheme="minorHAnsi"/>
          <w:color w:val="002060"/>
          <w:szCs w:val="22"/>
        </w:rPr>
      </w:pPr>
      <w:r w:rsidRPr="00F9268B">
        <w:rPr>
          <w:rFonts w:cstheme="minorHAnsi"/>
          <w:color w:val="002060"/>
          <w:szCs w:val="22"/>
        </w:rPr>
        <w:t xml:space="preserve">White (2018) The spatial distribution of zooplankton production in the western Tasman Sea: A size-spectra approach. </w:t>
      </w:r>
      <w:proofErr w:type="spellStart"/>
      <w:r w:rsidRPr="00F9268B">
        <w:rPr>
          <w:rFonts w:cstheme="minorHAnsi"/>
          <w:color w:val="002060"/>
          <w:szCs w:val="22"/>
        </w:rPr>
        <w:t>Masters</w:t>
      </w:r>
      <w:proofErr w:type="spellEnd"/>
      <w:r w:rsidRPr="00F9268B">
        <w:rPr>
          <w:rFonts w:cstheme="minorHAnsi"/>
          <w:color w:val="002060"/>
          <w:szCs w:val="22"/>
        </w:rPr>
        <w:t xml:space="preserve"> Thesis (UNSW Australia) </w:t>
      </w:r>
      <w:r w:rsidRPr="00F9268B">
        <w:rPr>
          <w:rFonts w:cstheme="minorHAnsi"/>
          <w:color w:val="002060"/>
          <w:szCs w:val="22"/>
          <w:shd w:val="clear" w:color="auto" w:fill="F3F3F3"/>
        </w:rPr>
        <w:t>http://handle.unsw.edu.au/1959.4/60494</w:t>
      </w:r>
    </w:p>
    <w:p w14:paraId="43798BF1" w14:textId="77777777" w:rsidR="00BE6544" w:rsidRPr="00F9268B" w:rsidRDefault="00BE6544" w:rsidP="0048670C">
      <w:pPr>
        <w:spacing w:after="0"/>
        <w:rPr>
          <w:rFonts w:cstheme="minorHAnsi"/>
          <w:szCs w:val="22"/>
        </w:rPr>
      </w:pPr>
    </w:p>
    <w:p w14:paraId="07A6E408" w14:textId="7B13F2D9" w:rsidR="000A6176"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#36:</w:t>
      </w:r>
      <w:r w:rsidRPr="00F9268B">
        <w:rPr>
          <w:rFonts w:cstheme="minorHAnsi"/>
          <w:szCs w:val="22"/>
        </w:rPr>
        <w:t xml:space="preserve"> </w:t>
      </w:r>
      <w:r w:rsidR="000A6176" w:rsidRPr="00F9268B">
        <w:rPr>
          <w:rFonts w:cstheme="minorHAnsi"/>
          <w:szCs w:val="22"/>
        </w:rPr>
        <w:t xml:space="preserve">Line 224: </w:t>
      </w:r>
      <w:r w:rsidR="000A6176" w:rsidRPr="00F9268B">
        <w:rPr>
          <w:rFonts w:cstheme="minorHAnsi"/>
          <w:color w:val="000000"/>
          <w:szCs w:val="22"/>
          <w:lang w:bidi="ar-SA"/>
        </w:rPr>
        <w:t xml:space="preserve">Biovolume is commonly used in the literature, useful for comparisons and to be consistent. </w:t>
      </w:r>
      <w:r w:rsidRPr="00F9268B">
        <w:rPr>
          <w:rFonts w:cstheme="minorHAnsi"/>
          <w:color w:val="000000"/>
          <w:szCs w:val="22"/>
          <w:lang w:bidi="ar-SA"/>
        </w:rPr>
        <w:t xml:space="preserve"> </w:t>
      </w:r>
      <w:r w:rsidR="000A6176" w:rsidRPr="00F9268B">
        <w:rPr>
          <w:rFonts w:cstheme="minorHAnsi"/>
          <w:color w:val="000000"/>
          <w:szCs w:val="22"/>
          <w:lang w:bidi="ar-SA"/>
        </w:rPr>
        <w:t>Abundance would be a useful metric to include as well for ecological and global comparison purposes.</w:t>
      </w:r>
    </w:p>
    <w:p w14:paraId="432CEA7D" w14:textId="23F7312B"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4E1E9B" w:rsidRPr="00F9268B">
        <w:rPr>
          <w:rFonts w:asciiTheme="minorHAnsi" w:hAnsiTheme="minorHAnsi" w:cstheme="minorHAnsi"/>
          <w:b/>
          <w:bCs/>
          <w:szCs w:val="22"/>
        </w:rPr>
        <w:t xml:space="preserve"> </w:t>
      </w:r>
      <w:r w:rsidR="00513AC6" w:rsidRPr="00F9268B">
        <w:rPr>
          <w:rFonts w:asciiTheme="minorHAnsi" w:hAnsiTheme="minorHAnsi" w:cstheme="minorHAnsi"/>
          <w:color w:val="002060"/>
          <w:szCs w:val="22"/>
        </w:rPr>
        <w:t>We have now included plots of cross-shelf Abundance as supplementary material as it is highly correlated with biomass (and biovolume) and geometric mean size (as expected).</w:t>
      </w:r>
    </w:p>
    <w:p w14:paraId="5D26117E" w14:textId="6F351106" w:rsidR="00513AC6" w:rsidRPr="00F9268B" w:rsidRDefault="00513AC6"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 xml:space="preserve">We have retained the original wording of biomass for the majority of our paper for </w:t>
      </w:r>
      <w:r w:rsidR="00C45B13" w:rsidRPr="00F9268B">
        <w:rPr>
          <w:rFonts w:asciiTheme="minorHAnsi" w:hAnsiTheme="minorHAnsi" w:cstheme="minorHAnsi"/>
          <w:color w:val="002060"/>
          <w:szCs w:val="22"/>
        </w:rPr>
        <w:t>4</w:t>
      </w:r>
      <w:r w:rsidRPr="00F9268B">
        <w:rPr>
          <w:rFonts w:asciiTheme="minorHAnsi" w:hAnsiTheme="minorHAnsi" w:cstheme="minorHAnsi"/>
          <w:color w:val="002060"/>
          <w:szCs w:val="22"/>
        </w:rPr>
        <w:t xml:space="preserve"> main reasons.</w:t>
      </w:r>
    </w:p>
    <w:p w14:paraId="327F2369" w14:textId="37A3FE44" w:rsidR="00513AC6" w:rsidRPr="00F9268B" w:rsidRDefault="00437902" w:rsidP="00437902">
      <w:pPr>
        <w:pStyle w:val="PlainText"/>
        <w:numPr>
          <w:ilvl w:val="0"/>
          <w:numId w:val="2"/>
        </w:numPr>
        <w:rPr>
          <w:rFonts w:asciiTheme="minorHAnsi" w:hAnsiTheme="minorHAnsi" w:cstheme="minorHAnsi"/>
          <w:color w:val="002060"/>
          <w:szCs w:val="22"/>
        </w:rPr>
      </w:pPr>
      <w:r w:rsidRPr="00F9268B">
        <w:rPr>
          <w:rFonts w:asciiTheme="minorHAnsi" w:hAnsiTheme="minorHAnsi" w:cstheme="minorHAnsi"/>
          <w:color w:val="002060"/>
          <w:szCs w:val="22"/>
        </w:rPr>
        <w:t xml:space="preserve">Biomass aligns with the recently published compilation of zooplankton data in Australia (including LOPC and OPC derived biomass). This database is detailed here: </w:t>
      </w:r>
      <w:proofErr w:type="spellStart"/>
      <w:r w:rsidRPr="00F9268B">
        <w:rPr>
          <w:rFonts w:asciiTheme="minorHAnsi" w:hAnsiTheme="minorHAnsi" w:cstheme="minorHAnsi"/>
          <w:color w:val="002060"/>
          <w:szCs w:val="22"/>
        </w:rPr>
        <w:t>McEnnulty</w:t>
      </w:r>
      <w:proofErr w:type="spellEnd"/>
      <w:r w:rsidRPr="00F9268B">
        <w:rPr>
          <w:rFonts w:asciiTheme="minorHAnsi" w:hAnsiTheme="minorHAnsi" w:cstheme="minorHAnsi"/>
          <w:color w:val="002060"/>
          <w:szCs w:val="22"/>
        </w:rPr>
        <w:t>, F.R., Davies, C.H., Armstrong, A.O. </w:t>
      </w:r>
      <w:r w:rsidRPr="00F9268B">
        <w:rPr>
          <w:rFonts w:asciiTheme="minorHAnsi" w:hAnsiTheme="minorHAnsi" w:cstheme="minorHAnsi"/>
          <w:i/>
          <w:iCs/>
          <w:color w:val="002060"/>
          <w:szCs w:val="22"/>
        </w:rPr>
        <w:t>et al.</w:t>
      </w:r>
      <w:r w:rsidRPr="00F9268B">
        <w:rPr>
          <w:rFonts w:asciiTheme="minorHAnsi" w:hAnsiTheme="minorHAnsi" w:cstheme="minorHAnsi"/>
          <w:color w:val="002060"/>
          <w:szCs w:val="22"/>
        </w:rPr>
        <w:t> A database of zooplankton biomass in Australian marine waters. </w:t>
      </w:r>
      <w:r w:rsidRPr="00F9268B">
        <w:rPr>
          <w:rFonts w:asciiTheme="minorHAnsi" w:hAnsiTheme="minorHAnsi" w:cstheme="minorHAnsi"/>
          <w:i/>
          <w:iCs/>
          <w:color w:val="002060"/>
          <w:szCs w:val="22"/>
        </w:rPr>
        <w:t>Sci Data</w:t>
      </w:r>
      <w:r w:rsidRPr="00F9268B">
        <w:rPr>
          <w:rFonts w:asciiTheme="minorHAnsi" w:hAnsiTheme="minorHAnsi" w:cstheme="minorHAnsi"/>
          <w:color w:val="002060"/>
          <w:szCs w:val="22"/>
        </w:rPr>
        <w:t> </w:t>
      </w:r>
      <w:r w:rsidRPr="00F9268B">
        <w:rPr>
          <w:rFonts w:asciiTheme="minorHAnsi" w:hAnsiTheme="minorHAnsi" w:cstheme="minorHAnsi"/>
          <w:b/>
          <w:bCs/>
          <w:color w:val="002060"/>
          <w:szCs w:val="22"/>
        </w:rPr>
        <w:t>7, </w:t>
      </w:r>
      <w:r w:rsidRPr="00F9268B">
        <w:rPr>
          <w:rFonts w:asciiTheme="minorHAnsi" w:hAnsiTheme="minorHAnsi" w:cstheme="minorHAnsi"/>
          <w:color w:val="002060"/>
          <w:szCs w:val="22"/>
        </w:rPr>
        <w:t xml:space="preserve">297 (2020). </w:t>
      </w:r>
      <w:hyperlink r:id="rId20" w:history="1">
        <w:r w:rsidRPr="00F9268B">
          <w:rPr>
            <w:rStyle w:val="Hyperlink"/>
            <w:rFonts w:asciiTheme="minorHAnsi" w:hAnsiTheme="minorHAnsi" w:cstheme="minorHAnsi"/>
            <w:color w:val="002060"/>
            <w:szCs w:val="22"/>
          </w:rPr>
          <w:t>https://doi.org/10.1038/s41597-020-00625-9</w:t>
        </w:r>
      </w:hyperlink>
    </w:p>
    <w:p w14:paraId="7E52F5D3" w14:textId="47E6BB01" w:rsidR="00437902" w:rsidRPr="00F9268B" w:rsidRDefault="00437902" w:rsidP="00437902">
      <w:pPr>
        <w:pStyle w:val="PlainText"/>
        <w:numPr>
          <w:ilvl w:val="0"/>
          <w:numId w:val="2"/>
        </w:numPr>
        <w:rPr>
          <w:rFonts w:asciiTheme="minorHAnsi" w:hAnsiTheme="minorHAnsi" w:cstheme="minorHAnsi"/>
          <w:color w:val="002060"/>
          <w:szCs w:val="22"/>
        </w:rPr>
      </w:pPr>
      <w:r w:rsidRPr="00F9268B">
        <w:rPr>
          <w:rFonts w:asciiTheme="minorHAnsi" w:hAnsiTheme="minorHAnsi" w:cstheme="minorHAnsi"/>
          <w:color w:val="002060"/>
          <w:szCs w:val="22"/>
        </w:rPr>
        <w:t>Biomass is more readily understand and is more tangible to marine scientists in general, particularly those concerned with ecosystem modelling which often uses biomass as a key input parameter (</w:t>
      </w:r>
      <w:proofErr w:type="spellStart"/>
      <w:r w:rsidRPr="00F9268B">
        <w:rPr>
          <w:rFonts w:asciiTheme="minorHAnsi" w:hAnsiTheme="minorHAnsi" w:cstheme="minorHAnsi"/>
          <w:color w:val="002060"/>
          <w:szCs w:val="22"/>
        </w:rPr>
        <w:t>eg.</w:t>
      </w:r>
      <w:proofErr w:type="spellEnd"/>
      <w:r w:rsidRPr="00F9268B">
        <w:rPr>
          <w:rFonts w:asciiTheme="minorHAnsi" w:hAnsiTheme="minorHAnsi" w:cstheme="minorHAnsi"/>
          <w:color w:val="002060"/>
          <w:szCs w:val="22"/>
        </w:rPr>
        <w:t xml:space="preserve"> </w:t>
      </w:r>
      <w:proofErr w:type="spellStart"/>
      <w:r w:rsidRPr="00F9268B">
        <w:rPr>
          <w:rFonts w:asciiTheme="minorHAnsi" w:hAnsiTheme="minorHAnsi" w:cstheme="minorHAnsi"/>
          <w:color w:val="002060"/>
          <w:szCs w:val="22"/>
        </w:rPr>
        <w:t>Ecopath</w:t>
      </w:r>
      <w:proofErr w:type="spellEnd"/>
      <w:r w:rsidRPr="00F9268B">
        <w:rPr>
          <w:rFonts w:asciiTheme="minorHAnsi" w:hAnsiTheme="minorHAnsi" w:cstheme="minorHAnsi"/>
          <w:color w:val="002060"/>
          <w:szCs w:val="22"/>
        </w:rPr>
        <w:t xml:space="preserve"> models are built upon biomass)</w:t>
      </w:r>
    </w:p>
    <w:p w14:paraId="3E9DE05C" w14:textId="1BB5F6AF" w:rsidR="00437902" w:rsidRPr="00F9268B" w:rsidRDefault="00437902" w:rsidP="00437902">
      <w:pPr>
        <w:pStyle w:val="PlainText"/>
        <w:numPr>
          <w:ilvl w:val="0"/>
          <w:numId w:val="2"/>
        </w:numPr>
        <w:rPr>
          <w:rFonts w:asciiTheme="minorHAnsi" w:hAnsiTheme="minorHAnsi" w:cstheme="minorHAnsi"/>
          <w:color w:val="002060"/>
          <w:szCs w:val="22"/>
        </w:rPr>
      </w:pPr>
      <w:r w:rsidRPr="00F9268B">
        <w:rPr>
          <w:rFonts w:asciiTheme="minorHAnsi" w:hAnsiTheme="minorHAnsi" w:cstheme="minorHAnsi"/>
          <w:color w:val="002060"/>
          <w:szCs w:val="22"/>
        </w:rPr>
        <w:t>Biomass is also commonly reported in the literature</w:t>
      </w:r>
      <w:ins w:id="70" w:author="Jason Everett" w:date="2021-05-13T16:56:00Z">
        <w:r w:rsidR="00D91A72">
          <w:rPr>
            <w:rFonts w:asciiTheme="minorHAnsi" w:hAnsiTheme="minorHAnsi" w:cstheme="minorHAnsi"/>
            <w:color w:val="002060"/>
            <w:szCs w:val="22"/>
          </w:rPr>
          <w:t xml:space="preserve"> for OPC/LOPC studies</w:t>
        </w:r>
      </w:ins>
      <w:r w:rsidRPr="00F9268B">
        <w:rPr>
          <w:rFonts w:asciiTheme="minorHAnsi" w:hAnsiTheme="minorHAnsi" w:cstheme="minorHAnsi"/>
          <w:color w:val="002060"/>
          <w:szCs w:val="22"/>
        </w:rPr>
        <w:t xml:space="preserve">, </w:t>
      </w:r>
      <w:r w:rsidR="00E740A2" w:rsidRPr="00F9268B">
        <w:rPr>
          <w:rFonts w:asciiTheme="minorHAnsi" w:hAnsiTheme="minorHAnsi" w:cstheme="minorHAnsi"/>
          <w:color w:val="002060"/>
          <w:szCs w:val="22"/>
        </w:rPr>
        <w:t>for example</w:t>
      </w:r>
      <w:r w:rsidRPr="00F9268B">
        <w:rPr>
          <w:rFonts w:asciiTheme="minorHAnsi" w:hAnsiTheme="minorHAnsi" w:cstheme="minorHAnsi"/>
          <w:color w:val="002060"/>
          <w:szCs w:val="22"/>
        </w:rPr>
        <w:t>:</w:t>
      </w:r>
    </w:p>
    <w:p w14:paraId="6CFF11F5" w14:textId="14A4C397" w:rsidR="00437902" w:rsidRPr="00F9268B" w:rsidRDefault="00437902" w:rsidP="00437902">
      <w:pPr>
        <w:pStyle w:val="PlainText"/>
        <w:numPr>
          <w:ilvl w:val="1"/>
          <w:numId w:val="2"/>
        </w:numPr>
        <w:rPr>
          <w:rFonts w:asciiTheme="minorHAnsi" w:hAnsiTheme="minorHAnsi" w:cstheme="minorHAnsi"/>
          <w:color w:val="002060"/>
          <w:szCs w:val="22"/>
        </w:rPr>
      </w:pPr>
      <w:proofErr w:type="spellStart"/>
      <w:r w:rsidRPr="00F9268B">
        <w:rPr>
          <w:rFonts w:asciiTheme="minorHAnsi" w:hAnsiTheme="minorHAnsi" w:cstheme="minorHAnsi"/>
          <w:color w:val="002060"/>
          <w:szCs w:val="22"/>
        </w:rPr>
        <w:t>Espinasse</w:t>
      </w:r>
      <w:proofErr w:type="spellEnd"/>
      <w:r w:rsidRPr="00F9268B">
        <w:rPr>
          <w:rFonts w:asciiTheme="minorHAnsi" w:hAnsiTheme="minorHAnsi" w:cstheme="minorHAnsi"/>
          <w:color w:val="002060"/>
          <w:szCs w:val="22"/>
        </w:rPr>
        <w:t xml:space="preserve">, B. et al. Conditions for assessing zooplankton abundance with LOPC in coastal waters. Progress in Oceanography 1–0 (2017) </w:t>
      </w:r>
      <w:proofErr w:type="gramStart"/>
      <w:r w:rsidRPr="00F9268B">
        <w:rPr>
          <w:rFonts w:asciiTheme="minorHAnsi" w:hAnsiTheme="minorHAnsi" w:cstheme="minorHAnsi"/>
          <w:color w:val="002060"/>
          <w:szCs w:val="22"/>
        </w:rPr>
        <w:t>doi:10.1016/j.pocean</w:t>
      </w:r>
      <w:proofErr w:type="gramEnd"/>
      <w:r w:rsidRPr="00F9268B">
        <w:rPr>
          <w:rFonts w:asciiTheme="minorHAnsi" w:hAnsiTheme="minorHAnsi" w:cstheme="minorHAnsi"/>
          <w:color w:val="002060"/>
          <w:szCs w:val="22"/>
        </w:rPr>
        <w:t>.2017.10.012.</w:t>
      </w:r>
    </w:p>
    <w:p w14:paraId="5E291A23" w14:textId="65C411FD" w:rsidR="00437902" w:rsidRPr="00F9268B" w:rsidRDefault="00437902" w:rsidP="00437902">
      <w:pPr>
        <w:pStyle w:val="PlainText"/>
        <w:numPr>
          <w:ilvl w:val="1"/>
          <w:numId w:val="2"/>
        </w:numPr>
        <w:rPr>
          <w:rFonts w:asciiTheme="minorHAnsi" w:hAnsiTheme="minorHAnsi" w:cstheme="minorHAnsi"/>
          <w:color w:val="002060"/>
          <w:szCs w:val="22"/>
        </w:rPr>
      </w:pPr>
      <w:proofErr w:type="spellStart"/>
      <w:r w:rsidRPr="00F9268B">
        <w:rPr>
          <w:rFonts w:asciiTheme="minorHAnsi" w:hAnsiTheme="minorHAnsi" w:cstheme="minorHAnsi"/>
          <w:color w:val="002060"/>
          <w:szCs w:val="22"/>
        </w:rPr>
        <w:t>Kwong</w:t>
      </w:r>
      <w:proofErr w:type="spellEnd"/>
      <w:r w:rsidRPr="00F9268B">
        <w:rPr>
          <w:rFonts w:asciiTheme="minorHAnsi" w:hAnsiTheme="minorHAnsi" w:cstheme="minorHAnsi"/>
          <w:color w:val="002060"/>
          <w:szCs w:val="22"/>
        </w:rPr>
        <w:t xml:space="preserve">, L., </w:t>
      </w:r>
      <w:proofErr w:type="spellStart"/>
      <w:r w:rsidRPr="00F9268B">
        <w:rPr>
          <w:rFonts w:asciiTheme="minorHAnsi" w:hAnsiTheme="minorHAnsi" w:cstheme="minorHAnsi"/>
          <w:color w:val="002060"/>
          <w:szCs w:val="22"/>
        </w:rPr>
        <w:t>Suchy</w:t>
      </w:r>
      <w:proofErr w:type="spellEnd"/>
      <w:r w:rsidRPr="00F9268B">
        <w:rPr>
          <w:rFonts w:asciiTheme="minorHAnsi" w:hAnsiTheme="minorHAnsi" w:cstheme="minorHAnsi"/>
          <w:color w:val="002060"/>
          <w:szCs w:val="22"/>
        </w:rPr>
        <w:t xml:space="preserve">, K., </w:t>
      </w:r>
      <w:proofErr w:type="spellStart"/>
      <w:r w:rsidRPr="00F9268B">
        <w:rPr>
          <w:rFonts w:asciiTheme="minorHAnsi" w:hAnsiTheme="minorHAnsi" w:cstheme="minorHAnsi"/>
          <w:color w:val="002060"/>
          <w:szCs w:val="22"/>
        </w:rPr>
        <w:t>Sastri</w:t>
      </w:r>
      <w:proofErr w:type="spellEnd"/>
      <w:r w:rsidRPr="00F9268B">
        <w:rPr>
          <w:rFonts w:asciiTheme="minorHAnsi" w:hAnsiTheme="minorHAnsi" w:cstheme="minorHAnsi"/>
          <w:color w:val="002060"/>
          <w:szCs w:val="22"/>
        </w:rPr>
        <w:t xml:space="preserve">, A., Dower, J. &amp; </w:t>
      </w:r>
      <w:proofErr w:type="spellStart"/>
      <w:r w:rsidRPr="00F9268B">
        <w:rPr>
          <w:rFonts w:asciiTheme="minorHAnsi" w:hAnsiTheme="minorHAnsi" w:cstheme="minorHAnsi"/>
          <w:color w:val="002060"/>
          <w:szCs w:val="22"/>
        </w:rPr>
        <w:t>Pakhomov</w:t>
      </w:r>
      <w:proofErr w:type="spellEnd"/>
      <w:r w:rsidRPr="00F9268B">
        <w:rPr>
          <w:rFonts w:asciiTheme="minorHAnsi" w:hAnsiTheme="minorHAnsi" w:cstheme="minorHAnsi"/>
          <w:color w:val="002060"/>
          <w:szCs w:val="22"/>
        </w:rPr>
        <w:t xml:space="preserve">, E. Comparison of </w:t>
      </w:r>
      <w:proofErr w:type="spellStart"/>
      <w:r w:rsidRPr="00F9268B">
        <w:rPr>
          <w:rFonts w:asciiTheme="minorHAnsi" w:hAnsiTheme="minorHAnsi" w:cstheme="minorHAnsi"/>
          <w:color w:val="002060"/>
          <w:szCs w:val="22"/>
        </w:rPr>
        <w:t>mesozooplankton</w:t>
      </w:r>
      <w:proofErr w:type="spellEnd"/>
      <w:r w:rsidRPr="00F9268B">
        <w:rPr>
          <w:rFonts w:asciiTheme="minorHAnsi" w:hAnsiTheme="minorHAnsi" w:cstheme="minorHAnsi"/>
          <w:color w:val="002060"/>
          <w:szCs w:val="22"/>
        </w:rPr>
        <w:t xml:space="preserve"> production estimates from Saanich Inlet (British Columbia, Canada) using the </w:t>
      </w:r>
      <w:proofErr w:type="spellStart"/>
      <w:r w:rsidRPr="00F9268B">
        <w:rPr>
          <w:rFonts w:asciiTheme="minorHAnsi" w:hAnsiTheme="minorHAnsi" w:cstheme="minorHAnsi"/>
          <w:color w:val="002060"/>
          <w:szCs w:val="22"/>
        </w:rPr>
        <w:t>chitobiase</w:t>
      </w:r>
      <w:proofErr w:type="spellEnd"/>
      <w:r w:rsidRPr="00F9268B">
        <w:rPr>
          <w:rFonts w:asciiTheme="minorHAnsi" w:hAnsiTheme="minorHAnsi" w:cstheme="minorHAnsi"/>
          <w:color w:val="002060"/>
          <w:szCs w:val="22"/>
        </w:rPr>
        <w:t xml:space="preserve"> and biomass size spectra approaches. Mar </w:t>
      </w:r>
      <w:proofErr w:type="spellStart"/>
      <w:r w:rsidRPr="00F9268B">
        <w:rPr>
          <w:rFonts w:asciiTheme="minorHAnsi" w:hAnsiTheme="minorHAnsi" w:cstheme="minorHAnsi"/>
          <w:color w:val="002060"/>
          <w:szCs w:val="22"/>
        </w:rPr>
        <w:t>Ecol</w:t>
      </w:r>
      <w:proofErr w:type="spellEnd"/>
      <w:r w:rsidRPr="00F9268B">
        <w:rPr>
          <w:rFonts w:asciiTheme="minorHAnsi" w:hAnsiTheme="minorHAnsi" w:cstheme="minorHAnsi"/>
          <w:color w:val="002060"/>
          <w:szCs w:val="22"/>
        </w:rPr>
        <w:t xml:space="preserve"> Prog Ser 655, 59–75 (2020).</w:t>
      </w:r>
    </w:p>
    <w:p w14:paraId="69DC9F88" w14:textId="77777777" w:rsidR="00437902" w:rsidRPr="00F9268B" w:rsidRDefault="00437902" w:rsidP="00437902">
      <w:pPr>
        <w:pStyle w:val="PlainText"/>
        <w:numPr>
          <w:ilvl w:val="1"/>
          <w:numId w:val="2"/>
        </w:numPr>
        <w:rPr>
          <w:rFonts w:asciiTheme="minorHAnsi" w:hAnsiTheme="minorHAnsi" w:cstheme="minorHAnsi"/>
          <w:color w:val="002060"/>
          <w:szCs w:val="22"/>
        </w:rPr>
      </w:pPr>
      <w:proofErr w:type="spellStart"/>
      <w:r w:rsidRPr="00F9268B">
        <w:rPr>
          <w:rFonts w:asciiTheme="minorHAnsi" w:hAnsiTheme="minorHAnsi" w:cstheme="minorHAnsi"/>
          <w:color w:val="002060"/>
          <w:szCs w:val="22"/>
        </w:rPr>
        <w:t>Krupica</w:t>
      </w:r>
      <w:proofErr w:type="spellEnd"/>
      <w:r w:rsidRPr="00F9268B">
        <w:rPr>
          <w:rFonts w:asciiTheme="minorHAnsi" w:hAnsiTheme="minorHAnsi" w:cstheme="minorHAnsi"/>
          <w:color w:val="002060"/>
          <w:szCs w:val="22"/>
        </w:rPr>
        <w:t xml:space="preserve">, K. L., </w:t>
      </w:r>
      <w:proofErr w:type="spellStart"/>
      <w:r w:rsidRPr="00F9268B">
        <w:rPr>
          <w:rFonts w:asciiTheme="minorHAnsi" w:hAnsiTheme="minorHAnsi" w:cstheme="minorHAnsi"/>
          <w:color w:val="002060"/>
          <w:szCs w:val="22"/>
        </w:rPr>
        <w:t>Sprules</w:t>
      </w:r>
      <w:proofErr w:type="spellEnd"/>
      <w:r w:rsidRPr="00F9268B">
        <w:rPr>
          <w:rFonts w:asciiTheme="minorHAnsi" w:hAnsiTheme="minorHAnsi" w:cstheme="minorHAnsi"/>
          <w:color w:val="002060"/>
          <w:szCs w:val="22"/>
        </w:rPr>
        <w:t>, W. G. &amp; Herman, A. W. The utility of body size indices derived from optical plankton counter data for the characterization of marine zooplankton assemblages. Continental Shelf Research 36, 29–40 (2012).</w:t>
      </w:r>
    </w:p>
    <w:p w14:paraId="733D37C1" w14:textId="05A0EFB5" w:rsidR="00437902" w:rsidRPr="00F9268B" w:rsidRDefault="00513AC6" w:rsidP="00C45B13">
      <w:pPr>
        <w:pStyle w:val="PlainText"/>
        <w:numPr>
          <w:ilvl w:val="0"/>
          <w:numId w:val="2"/>
        </w:numPr>
        <w:rPr>
          <w:rFonts w:asciiTheme="minorHAnsi" w:hAnsiTheme="minorHAnsi" w:cstheme="minorHAnsi"/>
          <w:color w:val="002060"/>
          <w:szCs w:val="22"/>
        </w:rPr>
      </w:pPr>
      <w:r w:rsidRPr="00F9268B">
        <w:rPr>
          <w:rFonts w:asciiTheme="minorHAnsi" w:hAnsiTheme="minorHAnsi" w:cstheme="minorHAnsi"/>
          <w:color w:val="002060"/>
          <w:szCs w:val="22"/>
        </w:rPr>
        <w:t>Due to the conversion of ESD to biomass assuming plankton have the density of water, our biomass value (mg m</w:t>
      </w:r>
      <w:r w:rsidRPr="00F9268B">
        <w:rPr>
          <w:rFonts w:asciiTheme="minorHAnsi" w:hAnsiTheme="minorHAnsi" w:cstheme="minorHAnsi"/>
          <w:color w:val="002060"/>
          <w:szCs w:val="22"/>
          <w:vertAlign w:val="superscript"/>
        </w:rPr>
        <w:t>-3</w:t>
      </w:r>
      <w:r w:rsidRPr="00F9268B">
        <w:rPr>
          <w:rFonts w:asciiTheme="minorHAnsi" w:hAnsiTheme="minorHAnsi" w:cstheme="minorHAnsi"/>
          <w:color w:val="002060"/>
          <w:szCs w:val="22"/>
        </w:rPr>
        <w:t>) is directly convertible to biovolume (mm</w:t>
      </w:r>
      <w:r w:rsidRPr="00F9268B">
        <w:rPr>
          <w:rFonts w:asciiTheme="minorHAnsi" w:hAnsiTheme="minorHAnsi" w:cstheme="minorHAnsi"/>
          <w:color w:val="002060"/>
          <w:szCs w:val="22"/>
          <w:vertAlign w:val="superscript"/>
        </w:rPr>
        <w:t>3</w:t>
      </w:r>
      <w:r w:rsidRPr="00F9268B">
        <w:rPr>
          <w:rFonts w:asciiTheme="minorHAnsi" w:hAnsiTheme="minorHAnsi" w:cstheme="minorHAnsi"/>
          <w:color w:val="002060"/>
          <w:szCs w:val="22"/>
        </w:rPr>
        <w:t xml:space="preserve"> m</w:t>
      </w:r>
      <w:r w:rsidRPr="00F9268B">
        <w:rPr>
          <w:rFonts w:asciiTheme="minorHAnsi" w:hAnsiTheme="minorHAnsi" w:cstheme="minorHAnsi"/>
          <w:color w:val="002060"/>
          <w:szCs w:val="22"/>
          <w:vertAlign w:val="superscript"/>
        </w:rPr>
        <w:t>-3</w:t>
      </w:r>
      <w:r w:rsidRPr="00F9268B">
        <w:rPr>
          <w:rFonts w:asciiTheme="minorHAnsi" w:hAnsiTheme="minorHAnsi" w:cstheme="minorHAnsi"/>
          <w:color w:val="002060"/>
          <w:szCs w:val="22"/>
        </w:rPr>
        <w:t>) and we have added this information to the legend of the cross-shelf biomass plot and made specific reference to this in the methods section</w:t>
      </w:r>
      <w:r w:rsidR="00437902" w:rsidRPr="00F9268B">
        <w:rPr>
          <w:rFonts w:asciiTheme="minorHAnsi" w:hAnsiTheme="minorHAnsi" w:cstheme="minorHAnsi"/>
          <w:color w:val="002060"/>
          <w:szCs w:val="22"/>
        </w:rPr>
        <w:t xml:space="preserve">. </w:t>
      </w:r>
    </w:p>
    <w:p w14:paraId="63AB9259" w14:textId="77777777" w:rsidR="00437902" w:rsidRPr="00F9268B" w:rsidRDefault="00437902" w:rsidP="00437902">
      <w:pPr>
        <w:pStyle w:val="PlainText"/>
        <w:rPr>
          <w:rFonts w:asciiTheme="minorHAnsi" w:hAnsiTheme="minorHAnsi" w:cstheme="minorHAnsi"/>
          <w:color w:val="002060"/>
          <w:szCs w:val="22"/>
        </w:rPr>
      </w:pPr>
    </w:p>
    <w:p w14:paraId="3FCDF644" w14:textId="77777777" w:rsidR="00C04FB0" w:rsidRPr="00F9268B" w:rsidRDefault="00437902" w:rsidP="00437902">
      <w:pPr>
        <w:pStyle w:val="PlainText"/>
        <w:rPr>
          <w:rFonts w:asciiTheme="minorHAnsi" w:hAnsiTheme="minorHAnsi" w:cstheme="minorHAnsi"/>
          <w:color w:val="002060"/>
          <w:szCs w:val="22"/>
        </w:rPr>
      </w:pPr>
      <w:r w:rsidRPr="00F9268B">
        <w:rPr>
          <w:rFonts w:asciiTheme="minorHAnsi" w:hAnsiTheme="minorHAnsi" w:cstheme="minorHAnsi"/>
          <w:color w:val="002060"/>
          <w:szCs w:val="22"/>
        </w:rPr>
        <w:t xml:space="preserve">The new text now reads: </w:t>
      </w:r>
    </w:p>
    <w:p w14:paraId="62D25CC5" w14:textId="3A6FEF08" w:rsidR="00437902" w:rsidRPr="00F9268B" w:rsidRDefault="00437902" w:rsidP="00437902">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“Under our assumption that our particles have the density of water, 1mg is therefore equivalent to 1mm</w:t>
      </w:r>
      <w:r w:rsidRPr="00F9268B">
        <w:rPr>
          <w:rFonts w:asciiTheme="minorHAnsi" w:hAnsiTheme="minorHAnsi" w:cstheme="minorHAnsi"/>
          <w:i/>
          <w:iCs/>
          <w:color w:val="002060"/>
          <w:szCs w:val="22"/>
          <w:vertAlign w:val="superscript"/>
        </w:rPr>
        <w:t>3</w:t>
      </w:r>
      <w:r w:rsidRPr="00F9268B">
        <w:rPr>
          <w:rFonts w:asciiTheme="minorHAnsi" w:hAnsiTheme="minorHAnsi" w:cstheme="minorHAnsi"/>
          <w:i/>
          <w:iCs/>
          <w:color w:val="002060"/>
          <w:szCs w:val="22"/>
        </w:rPr>
        <w:t xml:space="preserve">, resulting in our </w:t>
      </w:r>
      <m:oMath>
        <m:r>
          <w:rPr>
            <w:rFonts w:ascii="Cambria Math" w:hAnsi="Cambria Math" w:cstheme="minorHAnsi"/>
            <w:color w:val="002060"/>
            <w:szCs w:val="22"/>
          </w:rPr>
          <m:t xml:space="preserve">Biomass </m:t>
        </m:r>
        <m:d>
          <m:dPr>
            <m:ctrlPr>
              <w:rPr>
                <w:rFonts w:ascii="Cambria Math" w:hAnsi="Cambria Math" w:cstheme="minorHAnsi"/>
                <w:i/>
                <w:iCs/>
                <w:color w:val="002060"/>
                <w:szCs w:val="22"/>
              </w:rPr>
            </m:ctrlPr>
          </m:dPr>
          <m:e>
            <m:r>
              <w:rPr>
                <w:rFonts w:ascii="Cambria Math" w:hAnsi="Cambria Math" w:cstheme="minorHAnsi"/>
                <w:color w:val="002060"/>
                <w:szCs w:val="22"/>
              </w:rPr>
              <m:t xml:space="preserve">mg </m:t>
            </m:r>
            <m:sSup>
              <m:sSupPr>
                <m:ctrlPr>
                  <w:rPr>
                    <w:rFonts w:ascii="Cambria Math" w:hAnsi="Cambria Math" w:cstheme="minorHAnsi"/>
                    <w:i/>
                    <w:iCs/>
                    <w:color w:val="002060"/>
                    <w:szCs w:val="22"/>
                  </w:rPr>
                </m:ctrlPr>
              </m:sSupPr>
              <m:e>
                <m:r>
                  <w:rPr>
                    <w:rFonts w:ascii="Cambria Math" w:hAnsi="Cambria Math" w:cstheme="minorHAnsi"/>
                    <w:color w:val="002060"/>
                    <w:szCs w:val="22"/>
                  </w:rPr>
                  <m:t>m</m:t>
                </m:r>
              </m:e>
              <m:sup>
                <m:r>
                  <w:rPr>
                    <w:rFonts w:ascii="Cambria Math" w:hAnsi="Cambria Math" w:cstheme="minorHAnsi"/>
                    <w:color w:val="002060"/>
                    <w:szCs w:val="22"/>
                  </w:rPr>
                  <m:t>-3</m:t>
                </m:r>
              </m:sup>
            </m:sSup>
          </m:e>
        </m:d>
      </m:oMath>
      <w:r w:rsidRPr="00F9268B">
        <w:rPr>
          <w:rFonts w:asciiTheme="minorHAnsi" w:hAnsiTheme="minorHAnsi" w:cstheme="minorHAnsi"/>
          <w:i/>
          <w:iCs/>
          <w:color w:val="002060"/>
          <w:szCs w:val="22"/>
        </w:rPr>
        <w:t xml:space="preserve"> being equivalent to biovolume (mm</w:t>
      </w:r>
      <w:r w:rsidRPr="00F9268B">
        <w:rPr>
          <w:rFonts w:asciiTheme="minorHAnsi" w:hAnsiTheme="minorHAnsi" w:cstheme="minorHAnsi"/>
          <w:i/>
          <w:iCs/>
          <w:color w:val="002060"/>
          <w:szCs w:val="22"/>
          <w:vertAlign w:val="superscript"/>
        </w:rPr>
        <w:t>3</w:t>
      </w:r>
      <w:r w:rsidRPr="00F9268B">
        <w:rPr>
          <w:rFonts w:asciiTheme="minorHAnsi" w:hAnsiTheme="minorHAnsi" w:cstheme="minorHAnsi"/>
          <w:i/>
          <w:iCs/>
          <w:color w:val="002060"/>
          <w:szCs w:val="22"/>
        </w:rPr>
        <w:t xml:space="preserve"> m</w:t>
      </w:r>
      <w:r w:rsidRPr="00F9268B">
        <w:rPr>
          <w:rFonts w:asciiTheme="minorHAnsi" w:hAnsiTheme="minorHAnsi" w:cstheme="minorHAnsi"/>
          <w:i/>
          <w:iCs/>
          <w:color w:val="002060"/>
          <w:szCs w:val="22"/>
          <w:vertAlign w:val="superscript"/>
        </w:rPr>
        <w:t>-3</w:t>
      </w:r>
      <w:r w:rsidRPr="00F9268B">
        <w:rPr>
          <w:rFonts w:asciiTheme="minorHAnsi" w:hAnsiTheme="minorHAnsi" w:cstheme="minorHAnsi"/>
          <w:i/>
          <w:iCs/>
          <w:color w:val="002060"/>
          <w:szCs w:val="22"/>
        </w:rPr>
        <w:t>) and we have labelled our plot axes as such.”</w:t>
      </w:r>
    </w:p>
    <w:p w14:paraId="3618E367" w14:textId="73D8A3DB" w:rsidR="00437902" w:rsidRPr="00F9268B" w:rsidRDefault="00437902" w:rsidP="00437902">
      <w:pPr>
        <w:pStyle w:val="PlainText"/>
        <w:rPr>
          <w:rFonts w:asciiTheme="minorHAnsi" w:hAnsiTheme="minorHAnsi" w:cstheme="minorHAnsi"/>
          <w:color w:val="002060"/>
          <w:szCs w:val="22"/>
        </w:rPr>
      </w:pPr>
    </w:p>
    <w:p w14:paraId="591306A9" w14:textId="69072DEC" w:rsidR="00437902" w:rsidRPr="00F9268B" w:rsidRDefault="00437902" w:rsidP="00437902">
      <w:pPr>
        <w:pStyle w:val="PlainText"/>
        <w:rPr>
          <w:rFonts w:asciiTheme="minorHAnsi" w:hAnsiTheme="minorHAnsi" w:cstheme="minorHAnsi"/>
          <w:color w:val="002060"/>
          <w:szCs w:val="22"/>
        </w:rPr>
      </w:pPr>
      <w:r w:rsidRPr="00F9268B">
        <w:rPr>
          <w:rFonts w:asciiTheme="minorHAnsi" w:hAnsiTheme="minorHAnsi" w:cstheme="minorHAnsi"/>
          <w:color w:val="002060"/>
          <w:szCs w:val="22"/>
        </w:rPr>
        <w:t xml:space="preserve">The revised </w:t>
      </w:r>
      <w:commentRangeStart w:id="71"/>
      <w:r w:rsidRPr="00F9268B">
        <w:rPr>
          <w:rFonts w:asciiTheme="minorHAnsi" w:hAnsiTheme="minorHAnsi" w:cstheme="minorHAnsi"/>
          <w:color w:val="002060"/>
          <w:szCs w:val="22"/>
        </w:rPr>
        <w:t xml:space="preserve">Biomass/Biovolume plots </w:t>
      </w:r>
      <w:commentRangeEnd w:id="71"/>
      <w:r w:rsidR="00C94AA0">
        <w:rPr>
          <w:rStyle w:val="CommentReference"/>
          <w:rFonts w:asciiTheme="minorHAnsi" w:hAnsiTheme="minorHAnsi" w:cstheme="minorBidi"/>
        </w:rPr>
        <w:commentReference w:id="71"/>
      </w:r>
      <w:r w:rsidRPr="00F9268B">
        <w:rPr>
          <w:rFonts w:asciiTheme="minorHAnsi" w:hAnsiTheme="minorHAnsi" w:cstheme="minorHAnsi"/>
          <w:color w:val="002060"/>
          <w:szCs w:val="22"/>
        </w:rPr>
        <w:t>is as follows:</w:t>
      </w:r>
    </w:p>
    <w:p w14:paraId="5379B477" w14:textId="04F63FBB" w:rsidR="00437902" w:rsidRPr="00F9268B" w:rsidRDefault="00437902" w:rsidP="00437902">
      <w:pPr>
        <w:pStyle w:val="PlainText"/>
        <w:rPr>
          <w:rFonts w:asciiTheme="minorHAnsi" w:hAnsiTheme="minorHAnsi" w:cstheme="minorHAnsi"/>
          <w:szCs w:val="22"/>
        </w:rPr>
      </w:pPr>
      <w:r w:rsidRPr="00F9268B">
        <w:rPr>
          <w:rFonts w:asciiTheme="minorHAnsi" w:hAnsiTheme="minorHAnsi" w:cstheme="minorHAnsi"/>
          <w:noProof/>
          <w:szCs w:val="22"/>
        </w:rPr>
        <w:lastRenderedPageBreak/>
        <w:drawing>
          <wp:inline distT="0" distB="0" distL="0" distR="0" wp14:anchorId="3A917576" wp14:editId="431C69D0">
            <wp:extent cx="5727700" cy="6685280"/>
            <wp:effectExtent l="0" t="0" r="635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6685280"/>
                    </a:xfrm>
                    <a:prstGeom prst="rect">
                      <a:avLst/>
                    </a:prstGeom>
                    <a:noFill/>
                    <a:ln>
                      <a:noFill/>
                    </a:ln>
                  </pic:spPr>
                </pic:pic>
              </a:graphicData>
            </a:graphic>
          </wp:inline>
        </w:drawing>
      </w:r>
    </w:p>
    <w:p w14:paraId="75F7A3E6" w14:textId="1C6A341B" w:rsidR="00437902" w:rsidRPr="00F9268B" w:rsidRDefault="00437902" w:rsidP="00437902">
      <w:pPr>
        <w:pStyle w:val="PlainText"/>
        <w:rPr>
          <w:rFonts w:asciiTheme="minorHAnsi" w:hAnsiTheme="minorHAnsi" w:cstheme="minorHAnsi"/>
          <w:szCs w:val="22"/>
        </w:rPr>
      </w:pPr>
    </w:p>
    <w:p w14:paraId="1BC97516" w14:textId="77777777" w:rsidR="00D12F3B" w:rsidRPr="00F9268B" w:rsidRDefault="00D12F3B" w:rsidP="00437902">
      <w:pPr>
        <w:pStyle w:val="PlainText"/>
        <w:rPr>
          <w:rFonts w:asciiTheme="minorHAnsi" w:hAnsiTheme="minorHAnsi" w:cstheme="minorHAnsi"/>
          <w:szCs w:val="22"/>
        </w:rPr>
      </w:pPr>
    </w:p>
    <w:p w14:paraId="190F5C25" w14:textId="77777777" w:rsidR="00D12F3B" w:rsidRPr="00F9268B" w:rsidRDefault="00D12F3B" w:rsidP="00D12F3B">
      <w:pPr>
        <w:spacing w:line="240" w:lineRule="auto"/>
        <w:rPr>
          <w:rFonts w:cstheme="minorHAnsi"/>
          <w:i/>
          <w:iCs/>
          <w:color w:val="002060"/>
          <w:szCs w:val="22"/>
        </w:rPr>
      </w:pPr>
      <w:r w:rsidRPr="00F9268B">
        <w:rPr>
          <w:rFonts w:cstheme="minorHAnsi"/>
          <w:b/>
          <w:bCs/>
          <w:i/>
          <w:iCs/>
          <w:color w:val="002060"/>
          <w:szCs w:val="22"/>
        </w:rPr>
        <w:t>Figure 5</w:t>
      </w:r>
      <w:r w:rsidRPr="00F9268B">
        <w:rPr>
          <w:rFonts w:cstheme="minorHAnsi"/>
          <w:i/>
          <w:iCs/>
          <w:color w:val="002060"/>
          <w:szCs w:val="22"/>
        </w:rPr>
        <w:t xml:space="preserve"> Zooplankton biomass (mg m</w:t>
      </w:r>
      <w:r w:rsidRPr="00F9268B">
        <w:rPr>
          <w:rFonts w:cstheme="minorHAnsi"/>
          <w:i/>
          <w:iCs/>
          <w:color w:val="002060"/>
          <w:szCs w:val="22"/>
          <w:vertAlign w:val="superscript"/>
        </w:rPr>
        <w:t>-3</w:t>
      </w:r>
      <w:r w:rsidRPr="00F9268B">
        <w:rPr>
          <w:rFonts w:cstheme="minorHAnsi"/>
          <w:i/>
          <w:iCs/>
          <w:color w:val="002060"/>
          <w:szCs w:val="22"/>
        </w:rPr>
        <w:t>) and biovolume (mm m</w:t>
      </w:r>
      <w:r w:rsidRPr="00F9268B">
        <w:rPr>
          <w:rFonts w:cstheme="minorHAnsi"/>
          <w:i/>
          <w:iCs/>
          <w:color w:val="002060"/>
          <w:szCs w:val="22"/>
          <w:vertAlign w:val="superscript"/>
        </w:rPr>
        <w:t>-3</w:t>
      </w:r>
      <w:r w:rsidRPr="00F9268B">
        <w:rPr>
          <w:rFonts w:cstheme="minorHAnsi"/>
          <w:i/>
          <w:iCs/>
          <w:color w:val="002060"/>
          <w:szCs w:val="22"/>
        </w:rPr>
        <w:t>) distributions from the four cross shelf transects (Figure 1). Transects were conducted from inshore to offshore with an undulating towed body with the path shown by the grey line with midpoints of each sample shown as dots. Temperature (°C) isotherms are shown in black. Note biomass the log transformed colour scale.</w:t>
      </w:r>
    </w:p>
    <w:p w14:paraId="269E558B" w14:textId="77777777" w:rsidR="00D12F3B" w:rsidRPr="00F9268B" w:rsidRDefault="00D12F3B" w:rsidP="00437902">
      <w:pPr>
        <w:pStyle w:val="PlainText"/>
        <w:rPr>
          <w:rFonts w:asciiTheme="minorHAnsi" w:hAnsiTheme="minorHAnsi" w:cstheme="minorHAnsi"/>
          <w:szCs w:val="22"/>
        </w:rPr>
      </w:pPr>
    </w:p>
    <w:p w14:paraId="22825037" w14:textId="77777777" w:rsidR="002B4997" w:rsidRPr="00F9268B" w:rsidRDefault="002B4997" w:rsidP="00437902">
      <w:pPr>
        <w:pStyle w:val="PlainText"/>
        <w:rPr>
          <w:rFonts w:asciiTheme="minorHAnsi" w:hAnsiTheme="minorHAnsi" w:cstheme="minorHAnsi"/>
          <w:color w:val="002060"/>
          <w:szCs w:val="22"/>
        </w:rPr>
      </w:pPr>
    </w:p>
    <w:p w14:paraId="0F6FC2AC" w14:textId="77777777" w:rsidR="002B4997" w:rsidRPr="00F9268B" w:rsidRDefault="002B4997" w:rsidP="00437902">
      <w:pPr>
        <w:pStyle w:val="PlainText"/>
        <w:rPr>
          <w:rFonts w:asciiTheme="minorHAnsi" w:hAnsiTheme="minorHAnsi" w:cstheme="minorHAnsi"/>
          <w:color w:val="002060"/>
          <w:szCs w:val="22"/>
        </w:rPr>
      </w:pPr>
    </w:p>
    <w:p w14:paraId="0F42DD36" w14:textId="77777777" w:rsidR="002B4997" w:rsidRPr="00F9268B" w:rsidRDefault="002B4997" w:rsidP="00437902">
      <w:pPr>
        <w:pStyle w:val="PlainText"/>
        <w:rPr>
          <w:rFonts w:asciiTheme="minorHAnsi" w:hAnsiTheme="minorHAnsi" w:cstheme="minorHAnsi"/>
          <w:color w:val="002060"/>
          <w:szCs w:val="22"/>
        </w:rPr>
      </w:pPr>
    </w:p>
    <w:p w14:paraId="457F5656" w14:textId="77777777" w:rsidR="002B4997" w:rsidRPr="00F9268B" w:rsidRDefault="002B4997" w:rsidP="00437902">
      <w:pPr>
        <w:pStyle w:val="PlainText"/>
        <w:rPr>
          <w:rFonts w:asciiTheme="minorHAnsi" w:hAnsiTheme="minorHAnsi" w:cstheme="minorHAnsi"/>
          <w:color w:val="002060"/>
          <w:szCs w:val="22"/>
        </w:rPr>
      </w:pPr>
    </w:p>
    <w:p w14:paraId="02FBA5CA" w14:textId="77777777" w:rsidR="002B4997" w:rsidRPr="00F9268B" w:rsidRDefault="002B4997" w:rsidP="00437902">
      <w:pPr>
        <w:pStyle w:val="PlainText"/>
        <w:rPr>
          <w:rFonts w:asciiTheme="minorHAnsi" w:hAnsiTheme="minorHAnsi" w:cstheme="minorHAnsi"/>
          <w:color w:val="002060"/>
          <w:szCs w:val="22"/>
        </w:rPr>
      </w:pPr>
    </w:p>
    <w:p w14:paraId="315DA143" w14:textId="411FFB62" w:rsidR="00437902" w:rsidRPr="00F9268B" w:rsidRDefault="00437902" w:rsidP="00437902">
      <w:pPr>
        <w:pStyle w:val="PlainText"/>
        <w:rPr>
          <w:rFonts w:asciiTheme="minorHAnsi" w:hAnsiTheme="minorHAnsi" w:cstheme="minorHAnsi"/>
          <w:color w:val="002060"/>
          <w:szCs w:val="22"/>
        </w:rPr>
      </w:pPr>
      <w:r w:rsidRPr="00F9268B">
        <w:rPr>
          <w:rFonts w:asciiTheme="minorHAnsi" w:hAnsiTheme="minorHAnsi" w:cstheme="minorHAnsi"/>
          <w:color w:val="002060"/>
          <w:szCs w:val="22"/>
        </w:rPr>
        <w:lastRenderedPageBreak/>
        <w:t xml:space="preserve">The </w:t>
      </w:r>
      <w:commentRangeStart w:id="72"/>
      <w:r w:rsidRPr="00F9268B">
        <w:rPr>
          <w:rFonts w:asciiTheme="minorHAnsi" w:hAnsiTheme="minorHAnsi" w:cstheme="minorHAnsi"/>
          <w:color w:val="002060"/>
          <w:szCs w:val="22"/>
        </w:rPr>
        <w:t>new</w:t>
      </w:r>
      <w:commentRangeEnd w:id="72"/>
      <w:r w:rsidR="00C94AA0">
        <w:rPr>
          <w:rStyle w:val="CommentReference"/>
          <w:rFonts w:asciiTheme="minorHAnsi" w:hAnsiTheme="minorHAnsi" w:cstheme="minorBidi"/>
        </w:rPr>
        <w:commentReference w:id="72"/>
      </w:r>
      <w:r w:rsidRPr="00F9268B">
        <w:rPr>
          <w:rFonts w:asciiTheme="minorHAnsi" w:hAnsiTheme="minorHAnsi" w:cstheme="minorHAnsi"/>
          <w:color w:val="002060"/>
          <w:szCs w:val="22"/>
        </w:rPr>
        <w:t xml:space="preserve"> supplementary abundance plot is as follows:</w:t>
      </w:r>
    </w:p>
    <w:p w14:paraId="19AFBBAD" w14:textId="3AEFE61C" w:rsidR="00437902" w:rsidRPr="00F9268B" w:rsidRDefault="00437902" w:rsidP="00437902">
      <w:pPr>
        <w:pStyle w:val="PlainText"/>
        <w:rPr>
          <w:rFonts w:asciiTheme="minorHAnsi" w:hAnsiTheme="minorHAnsi" w:cstheme="minorHAnsi"/>
          <w:szCs w:val="22"/>
        </w:rPr>
      </w:pPr>
      <w:r w:rsidRPr="00F9268B">
        <w:rPr>
          <w:rFonts w:asciiTheme="minorHAnsi" w:hAnsiTheme="minorHAnsi" w:cstheme="minorHAnsi"/>
          <w:noProof/>
          <w:szCs w:val="22"/>
        </w:rPr>
        <w:drawing>
          <wp:inline distT="0" distB="0" distL="0" distR="0" wp14:anchorId="25EED765" wp14:editId="05EEF313">
            <wp:extent cx="5727700" cy="6685280"/>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6685280"/>
                    </a:xfrm>
                    <a:prstGeom prst="rect">
                      <a:avLst/>
                    </a:prstGeom>
                    <a:noFill/>
                    <a:ln>
                      <a:noFill/>
                    </a:ln>
                  </pic:spPr>
                </pic:pic>
              </a:graphicData>
            </a:graphic>
          </wp:inline>
        </w:drawing>
      </w:r>
    </w:p>
    <w:p w14:paraId="127B660C" w14:textId="3B3DE721" w:rsidR="00513AC6" w:rsidRPr="00F9268B" w:rsidRDefault="00513AC6" w:rsidP="0048670C">
      <w:pPr>
        <w:pStyle w:val="PlainText"/>
        <w:rPr>
          <w:rFonts w:asciiTheme="minorHAnsi" w:hAnsiTheme="minorHAnsi" w:cstheme="minorHAnsi"/>
          <w:i/>
          <w:iCs/>
          <w:szCs w:val="22"/>
        </w:rPr>
      </w:pPr>
    </w:p>
    <w:p w14:paraId="1D225631" w14:textId="77777777" w:rsidR="00D12F3B" w:rsidRPr="00F9268B" w:rsidRDefault="00D12F3B" w:rsidP="00D12F3B">
      <w:pPr>
        <w:spacing w:line="240" w:lineRule="auto"/>
        <w:rPr>
          <w:rFonts w:cstheme="minorHAnsi"/>
          <w:i/>
          <w:iCs/>
          <w:color w:val="002060"/>
          <w:szCs w:val="22"/>
        </w:rPr>
      </w:pPr>
      <w:r w:rsidRPr="00F9268B">
        <w:rPr>
          <w:rFonts w:cstheme="minorHAnsi"/>
          <w:b/>
          <w:bCs/>
          <w:i/>
          <w:iCs/>
          <w:color w:val="002060"/>
          <w:szCs w:val="22"/>
        </w:rPr>
        <w:t xml:space="preserve">Figure S7 </w:t>
      </w:r>
      <w:r w:rsidRPr="00F9268B">
        <w:rPr>
          <w:rFonts w:cstheme="minorHAnsi"/>
          <w:i/>
          <w:iCs/>
          <w:color w:val="002060"/>
          <w:szCs w:val="22"/>
        </w:rPr>
        <w:t>Cross-shelf interpolations of zooplankton abundance (individuals m</w:t>
      </w:r>
      <w:r w:rsidRPr="00F9268B">
        <w:rPr>
          <w:rFonts w:cstheme="minorHAnsi"/>
          <w:i/>
          <w:iCs/>
          <w:color w:val="002060"/>
          <w:szCs w:val="22"/>
          <w:vertAlign w:val="superscript"/>
        </w:rPr>
        <w:t>-3</w:t>
      </w:r>
      <w:r w:rsidRPr="00F9268B">
        <w:rPr>
          <w:rFonts w:cstheme="minorHAnsi"/>
          <w:i/>
          <w:iCs/>
          <w:color w:val="002060"/>
          <w:szCs w:val="22"/>
        </w:rPr>
        <w:t>). Measurements were taken as part of a CTD transect (data points shown as dots). Black lines connect areas of equal temperature (°C). Transects were conducted from inshore to offshore with an undulating towed body with the path shown by the grey line with midpoints of each sample shown as dots. Temperature (° C) isotherms are shown in black.</w:t>
      </w:r>
    </w:p>
    <w:p w14:paraId="589D8FA5" w14:textId="77777777" w:rsidR="00513AC6" w:rsidRPr="00F9268B" w:rsidRDefault="00513AC6" w:rsidP="0048670C">
      <w:pPr>
        <w:pStyle w:val="PlainText"/>
        <w:rPr>
          <w:rFonts w:asciiTheme="minorHAnsi" w:hAnsiTheme="minorHAnsi" w:cstheme="minorHAnsi"/>
          <w:szCs w:val="22"/>
        </w:rPr>
      </w:pPr>
    </w:p>
    <w:p w14:paraId="6C37C71D" w14:textId="77777777" w:rsidR="00EF4371" w:rsidRPr="00F9268B" w:rsidRDefault="00EF4371" w:rsidP="0048670C">
      <w:pPr>
        <w:spacing w:after="0"/>
        <w:rPr>
          <w:rFonts w:cstheme="minorHAnsi"/>
          <w:szCs w:val="22"/>
        </w:rPr>
      </w:pPr>
    </w:p>
    <w:p w14:paraId="264A7740" w14:textId="444887D4" w:rsidR="006770C9" w:rsidRPr="00F9268B" w:rsidRDefault="00070D89" w:rsidP="0048670C">
      <w:pPr>
        <w:spacing w:after="0"/>
        <w:rPr>
          <w:rFonts w:cstheme="minorHAnsi"/>
          <w:szCs w:val="22"/>
        </w:rPr>
      </w:pPr>
      <w:bookmarkStart w:id="73" w:name="_Hlk69385198"/>
      <w:r w:rsidRPr="00F9268B">
        <w:rPr>
          <w:rFonts w:cstheme="minorHAnsi"/>
          <w:b/>
          <w:bCs/>
          <w:szCs w:val="22"/>
        </w:rPr>
        <w:t>Comment #37:</w:t>
      </w:r>
      <w:r w:rsidRPr="00F9268B">
        <w:rPr>
          <w:rFonts w:cstheme="minorHAnsi"/>
          <w:szCs w:val="22"/>
        </w:rPr>
        <w:t xml:space="preserve"> </w:t>
      </w:r>
      <w:r w:rsidR="006770C9" w:rsidRPr="00F9268B">
        <w:rPr>
          <w:rFonts w:cstheme="minorHAnsi"/>
          <w:szCs w:val="22"/>
        </w:rPr>
        <w:t>Line 236: Common practice in literature is to refer to as biovolume.</w:t>
      </w:r>
    </w:p>
    <w:bookmarkEnd w:id="73"/>
    <w:p w14:paraId="2D2C8C03" w14:textId="54716226"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FE4E63" w:rsidRPr="00F9268B">
        <w:rPr>
          <w:rFonts w:asciiTheme="minorHAnsi" w:hAnsiTheme="minorHAnsi" w:cstheme="minorHAnsi"/>
          <w:b/>
          <w:bCs/>
          <w:szCs w:val="22"/>
        </w:rPr>
        <w:t xml:space="preserve"> </w:t>
      </w:r>
      <w:r w:rsidR="00513AC6" w:rsidRPr="00F9268B">
        <w:rPr>
          <w:rFonts w:asciiTheme="minorHAnsi" w:hAnsiTheme="minorHAnsi" w:cstheme="minorHAnsi"/>
          <w:color w:val="002060"/>
          <w:szCs w:val="22"/>
        </w:rPr>
        <w:t>See comment</w:t>
      </w:r>
      <w:r w:rsidR="00EF4371" w:rsidRPr="00F9268B">
        <w:rPr>
          <w:rFonts w:asciiTheme="minorHAnsi" w:hAnsiTheme="minorHAnsi" w:cstheme="minorHAnsi"/>
          <w:color w:val="002060"/>
          <w:szCs w:val="22"/>
        </w:rPr>
        <w:t xml:space="preserve"> #36</w:t>
      </w:r>
      <w:r w:rsidR="00513AC6" w:rsidRPr="00F9268B">
        <w:rPr>
          <w:rFonts w:asciiTheme="minorHAnsi" w:hAnsiTheme="minorHAnsi" w:cstheme="minorHAnsi"/>
          <w:color w:val="002060"/>
          <w:szCs w:val="22"/>
        </w:rPr>
        <w:t>.</w:t>
      </w:r>
    </w:p>
    <w:p w14:paraId="63DADDA3" w14:textId="5E75AB54" w:rsidR="006770C9" w:rsidRPr="00F9268B" w:rsidRDefault="006770C9" w:rsidP="0048670C">
      <w:pPr>
        <w:spacing w:after="0"/>
        <w:rPr>
          <w:rFonts w:cstheme="minorHAnsi"/>
          <w:szCs w:val="22"/>
        </w:rPr>
      </w:pPr>
    </w:p>
    <w:p w14:paraId="0C0C7FB0" w14:textId="01A95244" w:rsidR="006770C9"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lastRenderedPageBreak/>
        <w:t>Comment #38:</w:t>
      </w:r>
      <w:r w:rsidRPr="00F9268B">
        <w:rPr>
          <w:rFonts w:cstheme="minorHAnsi"/>
          <w:szCs w:val="22"/>
        </w:rPr>
        <w:t xml:space="preserve"> </w:t>
      </w:r>
      <w:r w:rsidR="006770C9" w:rsidRPr="00F9268B">
        <w:rPr>
          <w:rFonts w:cstheme="minorHAnsi"/>
          <w:szCs w:val="22"/>
        </w:rPr>
        <w:t>Line 245:</w:t>
      </w:r>
      <w:r w:rsidR="006770C9" w:rsidRPr="00F9268B">
        <w:rPr>
          <w:rFonts w:cstheme="minorHAnsi"/>
          <w:color w:val="000000"/>
          <w:szCs w:val="22"/>
          <w:lang w:bidi="ar-SA"/>
        </w:rPr>
        <w:t xml:space="preserve"> Many of these studies describe results in context of environmental and ecological covariates.  Please include some way to characterise environmental and ecological context of studies. </w:t>
      </w:r>
    </w:p>
    <w:p w14:paraId="21041753" w14:textId="0CF288A0"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4731E1" w:rsidRPr="00F9268B">
        <w:rPr>
          <w:rFonts w:asciiTheme="minorHAnsi" w:hAnsiTheme="minorHAnsi" w:cstheme="minorHAnsi"/>
          <w:b/>
          <w:bCs/>
          <w:szCs w:val="22"/>
        </w:rPr>
        <w:t xml:space="preserve"> </w:t>
      </w:r>
      <w:r w:rsidR="004731E1" w:rsidRPr="00F9268B">
        <w:rPr>
          <w:rFonts w:asciiTheme="minorHAnsi" w:hAnsiTheme="minorHAnsi" w:cstheme="minorHAnsi"/>
          <w:color w:val="002060"/>
          <w:szCs w:val="22"/>
        </w:rPr>
        <w:t>Similar to the point raised by reviewer 1 in comment #2, we agree that the studies which we have combined in our global analysis are from a variety of locations, incorporating different environmental and ecological contexts.</w:t>
      </w:r>
      <w:r w:rsidR="00BE5676" w:rsidRPr="00F9268B">
        <w:rPr>
          <w:rFonts w:asciiTheme="minorHAnsi" w:hAnsiTheme="minorHAnsi" w:cstheme="minorHAnsi"/>
          <w:color w:val="002060"/>
          <w:szCs w:val="22"/>
        </w:rPr>
        <w:t xml:space="preserve"> With 19 different studies it is not feasible to address the environmental and ecological contexts in a meaningful way without substantially increasing the length of the paper. Instead</w:t>
      </w:r>
      <w:ins w:id="74" w:author="Jason Everett" w:date="2021-05-13T17:01:00Z">
        <w:r w:rsidR="00C94AA0">
          <w:rPr>
            <w:rFonts w:asciiTheme="minorHAnsi" w:hAnsiTheme="minorHAnsi" w:cstheme="minorHAnsi"/>
            <w:color w:val="002060"/>
            <w:szCs w:val="22"/>
          </w:rPr>
          <w:t>,</w:t>
        </w:r>
      </w:ins>
      <w:r w:rsidR="00BE5676" w:rsidRPr="00F9268B">
        <w:rPr>
          <w:rFonts w:asciiTheme="minorHAnsi" w:hAnsiTheme="minorHAnsi" w:cstheme="minorHAnsi"/>
          <w:color w:val="002060"/>
          <w:szCs w:val="22"/>
        </w:rPr>
        <w:t xml:space="preserve"> we have made clearer the links between all the studies by highlighting the fundamental process that links all the continental shelf studies.</w:t>
      </w:r>
    </w:p>
    <w:p w14:paraId="35C4664E" w14:textId="4A9582F8" w:rsidR="004731E1" w:rsidRPr="00F9268B" w:rsidRDefault="004731E1" w:rsidP="0048670C">
      <w:pPr>
        <w:pStyle w:val="PlainText"/>
        <w:rPr>
          <w:rFonts w:asciiTheme="minorHAnsi" w:hAnsiTheme="minorHAnsi" w:cstheme="minorHAnsi"/>
          <w:b/>
          <w:bCs/>
          <w:szCs w:val="22"/>
        </w:rPr>
      </w:pPr>
    </w:p>
    <w:p w14:paraId="595E3226" w14:textId="1E37F181" w:rsidR="004731E1" w:rsidRPr="00F9268B" w:rsidRDefault="004731E1" w:rsidP="004731E1">
      <w:pPr>
        <w:pStyle w:val="PlainText"/>
        <w:rPr>
          <w:rFonts w:asciiTheme="minorHAnsi" w:hAnsiTheme="minorHAnsi" w:cstheme="minorHAnsi"/>
          <w:color w:val="002060"/>
          <w:szCs w:val="22"/>
        </w:rPr>
      </w:pPr>
      <w:r w:rsidRPr="00F9268B">
        <w:rPr>
          <w:rFonts w:asciiTheme="minorHAnsi" w:hAnsiTheme="minorHAnsi" w:cstheme="minorHAnsi"/>
          <w:color w:val="002060"/>
          <w:szCs w:val="22"/>
        </w:rPr>
        <w:t xml:space="preserve">The common fundamental process that unites all studies is the nutrient enrichment that occurs in all near-coastal waters, due to many different upwelling processes (coastal winds, reverse Ekman, or topographic effects) and estuarine processes and run-off from land. Therefore, western boundary currents do have a major influence on coastal </w:t>
      </w:r>
      <w:proofErr w:type="gramStart"/>
      <w:r w:rsidRPr="00F9268B">
        <w:rPr>
          <w:rFonts w:asciiTheme="minorHAnsi" w:hAnsiTheme="minorHAnsi" w:cstheme="minorHAnsi"/>
          <w:color w:val="002060"/>
          <w:szCs w:val="22"/>
        </w:rPr>
        <w:t>enrichment, but</w:t>
      </w:r>
      <w:proofErr w:type="gramEnd"/>
      <w:r w:rsidRPr="00F9268B">
        <w:rPr>
          <w:rFonts w:asciiTheme="minorHAnsi" w:hAnsiTheme="minorHAnsi" w:cstheme="minorHAnsi"/>
          <w:color w:val="002060"/>
          <w:szCs w:val="22"/>
        </w:rPr>
        <w:t xml:space="preserve"> are not the only cause. This drives the ubiquitous “green-ribbon” (</w:t>
      </w:r>
      <w:r w:rsidRPr="00F9268B">
        <w:rPr>
          <w:rFonts w:asciiTheme="minorHAnsi" w:hAnsiTheme="minorHAnsi" w:cstheme="minorHAnsi"/>
          <w:color w:val="002060"/>
          <w:szCs w:val="22"/>
          <w:highlight w:val="cyan"/>
        </w:rPr>
        <w:t>Lucas et al. 2011</w:t>
      </w:r>
      <w:r w:rsidRPr="00F9268B">
        <w:rPr>
          <w:rFonts w:asciiTheme="minorHAnsi" w:hAnsiTheme="minorHAnsi" w:cstheme="minorHAnsi"/>
          <w:color w:val="002060"/>
          <w:szCs w:val="22"/>
        </w:rPr>
        <w:t xml:space="preserve">) in chlorophyll-a observed along most coasts world-wide, and our study together with related work establishes a general pattern in zooplankton size and abundance. We have now made a point in the discussion of how the general patterns in zooplankton are likely due to coastal nutrient enrichment which can be caused by </w:t>
      </w:r>
      <w:r w:rsidR="00BE5676" w:rsidRPr="00F9268B">
        <w:rPr>
          <w:rFonts w:asciiTheme="minorHAnsi" w:hAnsiTheme="minorHAnsi" w:cstheme="minorHAnsi"/>
          <w:color w:val="002060"/>
          <w:szCs w:val="22"/>
        </w:rPr>
        <w:t>many</w:t>
      </w:r>
      <w:r w:rsidRPr="00F9268B">
        <w:rPr>
          <w:rFonts w:asciiTheme="minorHAnsi" w:hAnsiTheme="minorHAnsi" w:cstheme="minorHAnsi"/>
          <w:color w:val="002060"/>
          <w:szCs w:val="22"/>
        </w:rPr>
        <w:t xml:space="preserve"> </w:t>
      </w:r>
      <w:r w:rsidR="00BE5676" w:rsidRPr="00F9268B">
        <w:rPr>
          <w:rFonts w:asciiTheme="minorHAnsi" w:hAnsiTheme="minorHAnsi" w:cstheme="minorHAnsi"/>
          <w:color w:val="002060"/>
          <w:szCs w:val="22"/>
        </w:rPr>
        <w:t>mechanisms</w:t>
      </w:r>
      <w:r w:rsidRPr="00F9268B">
        <w:rPr>
          <w:rFonts w:asciiTheme="minorHAnsi" w:hAnsiTheme="minorHAnsi" w:cstheme="minorHAnsi"/>
          <w:color w:val="002060"/>
          <w:szCs w:val="22"/>
        </w:rPr>
        <w:t>. The discussion now states:</w:t>
      </w:r>
    </w:p>
    <w:p w14:paraId="0DB6B319" w14:textId="77777777" w:rsidR="004731E1" w:rsidRPr="00F9268B" w:rsidRDefault="004731E1" w:rsidP="004731E1">
      <w:pPr>
        <w:pStyle w:val="PlainText"/>
        <w:rPr>
          <w:rFonts w:asciiTheme="minorHAnsi" w:hAnsiTheme="minorHAnsi" w:cstheme="minorHAnsi"/>
          <w:i/>
          <w:iCs/>
          <w:szCs w:val="22"/>
        </w:rPr>
      </w:pPr>
      <w:r w:rsidRPr="00F9268B">
        <w:rPr>
          <w:rFonts w:asciiTheme="minorHAnsi" w:hAnsiTheme="minorHAnsi" w:cstheme="minorHAnsi"/>
          <w:i/>
          <w:iCs/>
          <w:color w:val="002060"/>
          <w:szCs w:val="22"/>
        </w:rPr>
        <w:t xml:space="preserve">“These horizontal trends in the particulate (zooplankton) size-structure are consistent with the patterns in size-structure across other continental shelves and likely are an outcome of nutrient enrichment which tends to occur on continental shelves. This enrich can come from a variety of sources including cross-shelf flows and sporadic upwelling processes driven by ocean currents and coastal winds (Roughan and Middleton, 2002; Malan et al., </w:t>
      </w:r>
      <w:commentRangeStart w:id="75"/>
      <w:r w:rsidRPr="00F9268B">
        <w:rPr>
          <w:rFonts w:asciiTheme="minorHAnsi" w:hAnsiTheme="minorHAnsi" w:cstheme="minorHAnsi"/>
          <w:i/>
          <w:iCs/>
          <w:color w:val="002060"/>
          <w:szCs w:val="22"/>
        </w:rPr>
        <w:t>2020)</w:t>
      </w:r>
      <w:commentRangeEnd w:id="75"/>
      <w:r w:rsidR="00F3421D">
        <w:rPr>
          <w:rStyle w:val="CommentReference"/>
          <w:rFonts w:asciiTheme="minorHAnsi" w:hAnsiTheme="minorHAnsi" w:cstheme="minorBidi"/>
        </w:rPr>
        <w:commentReference w:id="75"/>
      </w:r>
      <w:r w:rsidRPr="00F9268B">
        <w:rPr>
          <w:rFonts w:asciiTheme="minorHAnsi" w:hAnsiTheme="minorHAnsi" w:cstheme="minorHAnsi"/>
          <w:i/>
          <w:iCs/>
          <w:color w:val="002060"/>
          <w:szCs w:val="22"/>
        </w:rPr>
        <w:t>, estuarine process (Morris et al., 1995) or run-off from land (</w:t>
      </w:r>
      <w:proofErr w:type="spellStart"/>
      <w:r w:rsidRPr="00F9268B">
        <w:rPr>
          <w:rFonts w:asciiTheme="minorHAnsi" w:hAnsiTheme="minorHAnsi" w:cstheme="minorHAnsi"/>
          <w:i/>
          <w:iCs/>
          <w:color w:val="002060"/>
          <w:szCs w:val="22"/>
        </w:rPr>
        <w:t>Correll</w:t>
      </w:r>
      <w:proofErr w:type="spellEnd"/>
      <w:r w:rsidRPr="00F9268B">
        <w:rPr>
          <w:rFonts w:asciiTheme="minorHAnsi" w:hAnsiTheme="minorHAnsi" w:cstheme="minorHAnsi"/>
          <w:i/>
          <w:iCs/>
          <w:color w:val="002060"/>
          <w:szCs w:val="22"/>
        </w:rPr>
        <w:t xml:space="preserve"> et al., 1992).”</w:t>
      </w:r>
    </w:p>
    <w:p w14:paraId="35019103" w14:textId="77777777" w:rsidR="004731E1" w:rsidRPr="00F9268B" w:rsidRDefault="004731E1" w:rsidP="004731E1">
      <w:pPr>
        <w:pStyle w:val="PlainText"/>
        <w:rPr>
          <w:rFonts w:asciiTheme="minorHAnsi" w:hAnsiTheme="minorHAnsi" w:cstheme="minorHAnsi"/>
          <w:b/>
          <w:bCs/>
          <w:szCs w:val="22"/>
        </w:rPr>
      </w:pPr>
    </w:p>
    <w:p w14:paraId="1824EC25" w14:textId="77777777" w:rsidR="004731E1" w:rsidRPr="00F9268B" w:rsidRDefault="004731E1" w:rsidP="004731E1">
      <w:pPr>
        <w:pStyle w:val="PlainText"/>
        <w:rPr>
          <w:rFonts w:asciiTheme="minorHAnsi" w:hAnsiTheme="minorHAnsi" w:cstheme="minorHAnsi"/>
          <w:color w:val="002060"/>
          <w:szCs w:val="22"/>
        </w:rPr>
      </w:pPr>
      <w:r w:rsidRPr="00F9268B">
        <w:rPr>
          <w:rFonts w:asciiTheme="minorHAnsi" w:hAnsiTheme="minorHAnsi" w:cstheme="minorHAnsi"/>
          <w:color w:val="002060"/>
          <w:szCs w:val="22"/>
        </w:rPr>
        <w:t>We have also added some discussion about how the cross-shelf gradients (produced as discussed above) are a key component of the observed zooplankton dynamics:</w:t>
      </w:r>
    </w:p>
    <w:p w14:paraId="5B8408ED" w14:textId="77777777" w:rsidR="004731E1" w:rsidRPr="00F9268B" w:rsidRDefault="004731E1" w:rsidP="004731E1">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“Despite different regional dynamics, cross-shelf and vertical gradients in water-masses, here driven by the EAC and uplift, seem to be the dominant factor for the patterns observed at various locations worldwide.”</w:t>
      </w:r>
    </w:p>
    <w:p w14:paraId="64CE4C9E" w14:textId="77777777" w:rsidR="004731E1" w:rsidRPr="00F9268B" w:rsidRDefault="004731E1" w:rsidP="0048670C">
      <w:pPr>
        <w:pStyle w:val="PlainText"/>
        <w:rPr>
          <w:rFonts w:asciiTheme="minorHAnsi" w:hAnsiTheme="minorHAnsi" w:cstheme="minorHAnsi"/>
          <w:b/>
          <w:bCs/>
          <w:color w:val="002060"/>
          <w:szCs w:val="22"/>
        </w:rPr>
      </w:pPr>
    </w:p>
    <w:p w14:paraId="70171832" w14:textId="2C97E6DD" w:rsidR="006770C9" w:rsidRPr="00F9268B" w:rsidRDefault="00BE5676" w:rsidP="0048670C">
      <w:pPr>
        <w:autoSpaceDE w:val="0"/>
        <w:autoSpaceDN w:val="0"/>
        <w:adjustRightInd w:val="0"/>
        <w:spacing w:after="0" w:line="240" w:lineRule="auto"/>
        <w:rPr>
          <w:rFonts w:cstheme="minorHAnsi"/>
          <w:color w:val="002060"/>
          <w:szCs w:val="22"/>
          <w:lang w:bidi="ar-SA"/>
        </w:rPr>
      </w:pPr>
      <w:r w:rsidRPr="00F9268B">
        <w:rPr>
          <w:rFonts w:cstheme="minorHAnsi"/>
          <w:color w:val="002060"/>
          <w:szCs w:val="22"/>
          <w:lang w:bidi="ar-SA"/>
        </w:rPr>
        <w:t>In the methods section we have also made clearer the reasoning behind using all these studies in this way. The new text reads:</w:t>
      </w:r>
    </w:p>
    <w:p w14:paraId="5A8078C9" w14:textId="29550FB8" w:rsidR="00BE5676" w:rsidRPr="00F9268B" w:rsidRDefault="00BE5676" w:rsidP="0048670C">
      <w:pPr>
        <w:autoSpaceDE w:val="0"/>
        <w:autoSpaceDN w:val="0"/>
        <w:adjustRightInd w:val="0"/>
        <w:spacing w:after="0" w:line="240" w:lineRule="auto"/>
        <w:rPr>
          <w:rFonts w:cstheme="minorHAnsi"/>
          <w:i/>
          <w:iCs/>
          <w:color w:val="002060"/>
          <w:szCs w:val="22"/>
          <w:lang w:bidi="ar-SA"/>
        </w:rPr>
      </w:pPr>
      <w:r w:rsidRPr="00F9268B">
        <w:rPr>
          <w:rFonts w:cstheme="minorHAnsi"/>
          <w:i/>
          <w:iCs/>
          <w:color w:val="002060"/>
          <w:szCs w:val="22"/>
          <w:lang w:bidi="ar-SA"/>
        </w:rPr>
        <w:t>“</w:t>
      </w:r>
      <w:r w:rsidRPr="00F9268B">
        <w:rPr>
          <w:rFonts w:cstheme="minorHAnsi"/>
          <w:i/>
          <w:iCs/>
          <w:color w:val="002060"/>
          <w:szCs w:val="22"/>
        </w:rPr>
        <w:t xml:space="preserve">While each continental shelf is unique and the ecological and environmental context of each study will differ, nutrient enrichment is common </w:t>
      </w:r>
      <w:proofErr w:type="spellStart"/>
      <w:r w:rsidRPr="00F9268B">
        <w:rPr>
          <w:rFonts w:cstheme="minorHAnsi"/>
          <w:i/>
          <w:iCs/>
          <w:color w:val="002060"/>
          <w:szCs w:val="22"/>
        </w:rPr>
        <w:t>along</w:t>
      </w:r>
      <w:proofErr w:type="spellEnd"/>
      <w:r w:rsidRPr="00F9268B">
        <w:rPr>
          <w:rFonts w:cstheme="minorHAnsi"/>
          <w:i/>
          <w:iCs/>
          <w:color w:val="002060"/>
          <w:szCs w:val="22"/>
        </w:rPr>
        <w:t xml:space="preserve"> all continental shelves. This enrichment comes from a variety of sources including upwelling </w:t>
      </w:r>
      <w:r w:rsidRPr="00F9268B">
        <w:rPr>
          <w:rFonts w:cstheme="minorHAnsi"/>
          <w:i/>
          <w:iCs/>
          <w:color w:val="002060"/>
          <w:szCs w:val="22"/>
        </w:rPr>
        <w:fldChar w:fldCharType="begin"/>
      </w:r>
      <w:r w:rsidRPr="00F9268B">
        <w:rPr>
          <w:rFonts w:cstheme="minorHAnsi"/>
          <w:i/>
          <w:iCs/>
          <w:color w:val="002060"/>
          <w:szCs w:val="22"/>
        </w:rPr>
        <w:instrText xml:space="preserve"> ADDIN ZOTERO_ITEM CSL_CITATION {"citationID":"JBdSyGKN","properties":{"formattedCitation":"(Roughan and Middleton, 2002; Malan {\\i{}et al.}, 2020)","plainCitation":"(Roughan and Middleton, 2002; Malan et al., 2020)","noteIndex":0},"citationItems":[{"id":917,"uris":["http://zotero.org/users/local/U6DoygBa/items/QWE4A3GC"],"uri":["http://zotero.org/users/local/U6DoygBa/items/QWE4A3GC"],"itemData":{"id":917,"type":"article-journal","abstract":"The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Pr="00F9268B">
        <w:rPr>
          <w:rFonts w:cstheme="minorHAnsi"/>
          <w:i/>
          <w:iCs/>
          <w:color w:val="002060"/>
          <w:szCs w:val="22"/>
        </w:rPr>
        <w:fldChar w:fldCharType="separate"/>
      </w:r>
      <w:r w:rsidRPr="00F9268B">
        <w:rPr>
          <w:rFonts w:cstheme="minorHAnsi"/>
          <w:i/>
          <w:iCs/>
          <w:color w:val="002060"/>
          <w:szCs w:val="22"/>
        </w:rPr>
        <w:t>(Roughan and Middleton, 2002; Malan et al., 2020)</w:t>
      </w:r>
      <w:r w:rsidRPr="00F9268B">
        <w:rPr>
          <w:rFonts w:cstheme="minorHAnsi"/>
          <w:i/>
          <w:iCs/>
          <w:color w:val="002060"/>
          <w:szCs w:val="22"/>
        </w:rPr>
        <w:fldChar w:fldCharType="end"/>
      </w:r>
      <w:r w:rsidRPr="00F9268B">
        <w:rPr>
          <w:rFonts w:cstheme="minorHAnsi"/>
          <w:i/>
          <w:iCs/>
          <w:color w:val="002060"/>
          <w:szCs w:val="22"/>
        </w:rPr>
        <w:t xml:space="preserve">, run-off </w:t>
      </w:r>
      <w:r w:rsidRPr="00F9268B">
        <w:rPr>
          <w:rFonts w:cstheme="minorHAnsi"/>
          <w:i/>
          <w:iCs/>
          <w:color w:val="002060"/>
          <w:szCs w:val="22"/>
        </w:rPr>
        <w:fldChar w:fldCharType="begin"/>
      </w:r>
      <w:r w:rsidRPr="00F9268B">
        <w:rPr>
          <w:rFonts w:cstheme="minorHAnsi"/>
          <w:i/>
          <w:iCs/>
          <w:color w:val="002060"/>
          <w:szCs w:val="22"/>
        </w:rPr>
        <w:instrText xml:space="preserve"> ADDIN ZOTERO_ITEM CSL_CITATION {"citationID":"p38HTGm2","properties":{"formattedCitation":"(Correll {\\i{}et al.}, 1992)","plainCitation":"(Correll et al., 1992)","noteIndex":0},"citationItems":[{"id":2022,"uris":["http://zotero.org/users/local/U6DoygBa/items/68Q4VA76"],"uri":["http://zotero.org/users/local/U6DoygBa/items/68Q4VA76"],"itemData":{"id":2022,"type":"article-journal","abstract":"Long-term interdisciplinary studies of the Rhode River estuary and its watershed in the mid-Atlantic coastal plain of North America have measured fluxes of nitrogen and phosphorus fractions through the hydrologically-linked ecosystems of this landscape. These ecosystems are upland forest, cropland, and pasture; streamside riparian forests; floodplain swamps; tidal brackish marshes and mudflats; and an estuarine embayment. Croplands discharged far more nitrogen per hectare in runoff than did forests and pastures. However, riparian deciduous hardwood forest bordering the cropland removed over 80 percent of the nitrate and total phosphorus in overland flows and about 85 percent of the nitrate in shallow groundwater drainage from cropland. Nevertheless, nutrient discharges from riparian forests downslope from croplands still exceeded discharges from pastures and other forests. The atomic ratio of nitrogen to phosphorus discharged from the watersheds into the estuary was about 9 for total nutrients and 6 for inorganic nutrient fractions. Such a low N:P ratio would promote nitrogen rather than phosphorus limitation of phytoplankton growth in the estuary. Estuarine tidal marshes trapped particulate nutrients and released dissolved nutrients. Subtidal mudflats in the upper estuary trapped particulate P, released dissolved phosphate, and consumed nitrate. This resulted in a decrease in the ratio of dissolved inorganic N:P in the estuary. However, the upper estuary was a major sink for total phosphorus due to sediment accretion in the subtidal area. Bulk precipitation accounted for 31 percent of the total nongaseous nitrogen influx to the landscape, while farming accounted for 69 percent. Forty-six percent of the total non-gaseous nitrogen influx was removed as farm products, 53 percent either accumulated in the watershed or was lost in gaseous forms, and 1 percent entered the Rhode River. Of the total phosphorus influx to the landscape, 7 percent was from bulk precipitation and 93 percent was from farming. Forty-five percent of the total phosphorus influx was removed as farm products, 48 percent accumulated in the watershed, and 7 percent entered the Rhode River. These nitrogen and phosphorus discharges into the Rhode River, although a small fraction of total loadings to the watershed, were large enough to cause seriously overenriched conditions in the upper estuary.","container-title":"Estuaries","DOI":"10.2307/1352388","ISSN":"0160-8347","issue":"4","journalAbbreviation":"Estuaries","language":"en","page":"431-442","source":"Springer Link","title":"Nutrient flux in a landscape: Effects of coastal land use and terrestrial community mosaic on nutrient transport to coastal waters","title-short":"Nutrient flux in a landscape","volume":"15","author":[{"family":"Correll","given":"David L."},{"family":"Jordan","given":"Thomas E."},{"family":"Weller","given":"Donald E."}],"issued":{"date-parts":[["1992",12,1]]}}}],"schema":"https://github.com/citation-style-language/schema/raw/master/csl-citation.json"} </w:instrText>
      </w:r>
      <w:r w:rsidRPr="00F9268B">
        <w:rPr>
          <w:rFonts w:cstheme="minorHAnsi"/>
          <w:i/>
          <w:iCs/>
          <w:color w:val="002060"/>
          <w:szCs w:val="22"/>
        </w:rPr>
        <w:fldChar w:fldCharType="separate"/>
      </w:r>
      <w:r w:rsidRPr="00F9268B">
        <w:rPr>
          <w:rFonts w:cstheme="minorHAnsi"/>
          <w:i/>
          <w:iCs/>
          <w:color w:val="002060"/>
          <w:szCs w:val="22"/>
        </w:rPr>
        <w:t>(Correll et al., 1992)</w:t>
      </w:r>
      <w:r w:rsidRPr="00F9268B">
        <w:rPr>
          <w:rFonts w:cstheme="minorHAnsi"/>
          <w:i/>
          <w:iCs/>
          <w:color w:val="002060"/>
          <w:szCs w:val="22"/>
        </w:rPr>
        <w:fldChar w:fldCharType="end"/>
      </w:r>
      <w:r w:rsidRPr="00F9268B">
        <w:rPr>
          <w:rFonts w:cstheme="minorHAnsi"/>
          <w:i/>
          <w:iCs/>
          <w:color w:val="002060"/>
          <w:szCs w:val="22"/>
        </w:rPr>
        <w:t xml:space="preserve"> and estuarine processes </w:t>
      </w:r>
      <w:r w:rsidRPr="00F9268B">
        <w:rPr>
          <w:rFonts w:cstheme="minorHAnsi"/>
          <w:i/>
          <w:iCs/>
          <w:color w:val="002060"/>
          <w:szCs w:val="22"/>
        </w:rPr>
        <w:fldChar w:fldCharType="begin"/>
      </w:r>
      <w:r w:rsidRPr="00F9268B">
        <w:rPr>
          <w:rFonts w:cstheme="minorHAnsi"/>
          <w:i/>
          <w:iCs/>
          <w:color w:val="002060"/>
          <w:szCs w:val="22"/>
        </w:rPr>
        <w:instrText xml:space="preserve"> ADDIN ZOTERO_ITEM CSL_CITATION {"citationID":"nnNorweA","properties":{"formattedCitation":"(Morris {\\i{}et al.}, 1995)","plainCitation":"(Morris et al., 1995)","noteIndex":0},"citationItems":[{"id":2024,"uris":["http://zotero.org/users/local/U6DoygBa/items/9KKSXT6C"],"uri":["http://zotero.org/users/local/U6DoygBa/items/9KKSXT6C"],"itemData":{"id":2024,"type":"article-journal","abstract":"The results from three cruises surveying nutrient distributions in the coastal plume discharge of the Humber Estuary, U.K., were used to examine ways of quantifying the influence of estuarine plume zones on the transfer of land-derived material from rivers and estuaries to coastal seas. The data were examined in three ways. First, the ‘mixing curve’ procedure, conventionally applied in estuarine studies was found to be only partially useful. This procedure indicated near-conservative behaviour of nitrate and silicate in winter. For nitrate, silicate and phosphate at other times, highly scattered data from the plume region indicated significant but generally unresolvable sources and sinks. The Wash area affected the plume distribution of phosphate in winter but not at other times. A second method, mass balancing based on estimates of the rates of all nutrient-controlling processes within the plume was considered impractical using presently available data due to the high spatial heterogeneity of significant nutrient-controlling processes, particularly primary production (as evidenced by chlorophyll distribution) and chemical fluxes across the sediment-water interface (as evidenced by shipboard, box-core incubations of sediments from the plume zone). Third, estimates of nutrient fluxes emanating from either the river or the estuary mouth were compared with estimates of fluxes across the plume boundary based on computer modeling of residual (non-tidal) water transport within the plume. Without unlimited resources, this procedure is the most practical method of obtaining quantitative flux estimates for assessing the influence of estuarine plume zones on river/estuary discharges. Using this latter procedure, it is shown that, in winter, river-derived nutrients are conservatively exported through the plume to the coastal sea. In spring, the plume zone acts as a net sink for nutrients derived both from the estuary and from the adjacent coastal sea. That is, nutrients are being consumed at a faster rate than they are supplied by the river/estuary system to the plume region. In summer, the plume is a net sink for nitrate and phosphate and a net supplier of silicate.","container-title":"Estuarine, Coastal and Shelf Science","DOI":"10.1006/ecss.1995.0027","ISSN":"0272-7714","issue":"4","journalAbbreviation":"Estuarine, Coastal and Shelf Science","language":"en","page":"387-402","source":"ScienceDirect","title":"The Estuary Plume Zone: Source or Sink for Land-derived Nutrient Discharges?","title-short":"The Estuary Plume Zone","volume":"40","author":[{"family":"Morris","given":"A. W."},{"family":"Allen","given":"J. I."},{"family":"Howland","given":"R. J. M."},{"family":"Wood","given":"R. G."}],"issued":{"date-parts":[["1995",4,1]]}}}],"schema":"https://github.com/citation-style-language/schema/raw/master/csl-citation.json"} </w:instrText>
      </w:r>
      <w:r w:rsidRPr="00F9268B">
        <w:rPr>
          <w:rFonts w:cstheme="minorHAnsi"/>
          <w:i/>
          <w:iCs/>
          <w:color w:val="002060"/>
          <w:szCs w:val="22"/>
        </w:rPr>
        <w:fldChar w:fldCharType="separate"/>
      </w:r>
      <w:r w:rsidRPr="00F9268B">
        <w:rPr>
          <w:rFonts w:cstheme="minorHAnsi"/>
          <w:i/>
          <w:iCs/>
          <w:color w:val="002060"/>
          <w:szCs w:val="22"/>
        </w:rPr>
        <w:t>(Morris et al., 1995)</w:t>
      </w:r>
      <w:r w:rsidRPr="00F9268B">
        <w:rPr>
          <w:rFonts w:cstheme="minorHAnsi"/>
          <w:i/>
          <w:iCs/>
          <w:color w:val="002060"/>
          <w:szCs w:val="22"/>
        </w:rPr>
        <w:fldChar w:fldCharType="end"/>
      </w:r>
      <w:r w:rsidRPr="00F9268B">
        <w:rPr>
          <w:rFonts w:cstheme="minorHAnsi"/>
          <w:i/>
          <w:iCs/>
          <w:color w:val="002060"/>
          <w:szCs w:val="22"/>
        </w:rPr>
        <w:t xml:space="preserve"> but for the context of our global comparison we are only concerned with the resulting pattern of zooplankton across the continental shelves.”</w:t>
      </w:r>
    </w:p>
    <w:p w14:paraId="0E302BFC" w14:textId="77777777" w:rsidR="00BE5676" w:rsidRPr="00F9268B" w:rsidRDefault="00BE5676" w:rsidP="0048670C">
      <w:pPr>
        <w:autoSpaceDE w:val="0"/>
        <w:autoSpaceDN w:val="0"/>
        <w:adjustRightInd w:val="0"/>
        <w:spacing w:after="0" w:line="240" w:lineRule="auto"/>
        <w:rPr>
          <w:rFonts w:cstheme="minorHAnsi"/>
          <w:color w:val="000000"/>
          <w:szCs w:val="22"/>
          <w:lang w:bidi="ar-SA"/>
        </w:rPr>
      </w:pPr>
    </w:p>
    <w:p w14:paraId="6809E0C2" w14:textId="2AF9C662" w:rsidR="006770C9"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#39:</w:t>
      </w:r>
      <w:r w:rsidRPr="00F9268B">
        <w:rPr>
          <w:rFonts w:cstheme="minorHAnsi"/>
          <w:szCs w:val="22"/>
        </w:rPr>
        <w:t xml:space="preserve"> </w:t>
      </w:r>
      <w:r w:rsidR="006770C9" w:rsidRPr="00F9268B">
        <w:rPr>
          <w:rFonts w:cstheme="minorHAnsi"/>
          <w:color w:val="000000"/>
          <w:szCs w:val="22"/>
          <w:lang w:bidi="ar-SA"/>
        </w:rPr>
        <w:t>Line 261: As suggested in the methods sections please restructure to describe:</w:t>
      </w:r>
    </w:p>
    <w:p w14:paraId="5E004FE9" w14:textId="0805070D" w:rsidR="006770C9" w:rsidRPr="00F9268B" w:rsidRDefault="006770C9" w:rsidP="0048670C">
      <w:pPr>
        <w:pStyle w:val="ListParagraph"/>
        <w:numPr>
          <w:ilvl w:val="0"/>
          <w:numId w:val="1"/>
        </w:numPr>
        <w:autoSpaceDE w:val="0"/>
        <w:autoSpaceDN w:val="0"/>
        <w:adjustRightInd w:val="0"/>
        <w:spacing w:after="0" w:line="240" w:lineRule="auto"/>
        <w:rPr>
          <w:rFonts w:cstheme="minorHAnsi"/>
          <w:color w:val="000000"/>
          <w:szCs w:val="22"/>
          <w:lang w:bidi="ar-SA"/>
        </w:rPr>
      </w:pPr>
      <w:r w:rsidRPr="00F9268B">
        <w:rPr>
          <w:rFonts w:cstheme="minorHAnsi"/>
          <w:color w:val="000000"/>
          <w:szCs w:val="22"/>
          <w:lang w:bidi="ar-SA"/>
        </w:rPr>
        <w:t xml:space="preserve">Seasonal variation in EAC dynamics (distance from shore, velocity, SSH, SST, </w:t>
      </w:r>
      <w:proofErr w:type="spellStart"/>
      <w:r w:rsidRPr="00F9268B">
        <w:rPr>
          <w:rFonts w:cstheme="minorHAnsi"/>
          <w:color w:val="000000"/>
          <w:szCs w:val="22"/>
          <w:lang w:bidi="ar-SA"/>
        </w:rPr>
        <w:t>chl</w:t>
      </w:r>
      <w:proofErr w:type="spellEnd"/>
      <w:r w:rsidRPr="00F9268B">
        <w:rPr>
          <w:rFonts w:cstheme="minorHAnsi"/>
          <w:color w:val="000000"/>
          <w:szCs w:val="22"/>
          <w:lang w:bidi="ar-SA"/>
        </w:rPr>
        <w:t xml:space="preserve"> a) </w:t>
      </w:r>
    </w:p>
    <w:p w14:paraId="0F0B203A" w14:textId="35384397" w:rsidR="006770C9" w:rsidRPr="00F9268B" w:rsidRDefault="006770C9" w:rsidP="0048670C">
      <w:pPr>
        <w:pStyle w:val="ListParagraph"/>
        <w:numPr>
          <w:ilvl w:val="0"/>
          <w:numId w:val="1"/>
        </w:numPr>
        <w:autoSpaceDE w:val="0"/>
        <w:autoSpaceDN w:val="0"/>
        <w:adjustRightInd w:val="0"/>
        <w:spacing w:after="0" w:line="240" w:lineRule="auto"/>
        <w:rPr>
          <w:rFonts w:cstheme="minorHAnsi"/>
          <w:color w:val="000000"/>
          <w:szCs w:val="22"/>
          <w:lang w:bidi="ar-SA"/>
        </w:rPr>
      </w:pPr>
      <w:r w:rsidRPr="00F9268B">
        <w:rPr>
          <w:rFonts w:cstheme="minorHAnsi"/>
          <w:color w:val="000000"/>
          <w:szCs w:val="22"/>
          <w:lang w:bidi="ar-SA"/>
        </w:rPr>
        <w:t xml:space="preserve">Observations of vertically resolved cross shelf plots of temperature, salinity, nutrients, </w:t>
      </w:r>
      <w:proofErr w:type="spellStart"/>
      <w:r w:rsidRPr="00F9268B">
        <w:rPr>
          <w:rFonts w:cstheme="minorHAnsi"/>
          <w:color w:val="000000"/>
          <w:szCs w:val="22"/>
          <w:lang w:bidi="ar-SA"/>
        </w:rPr>
        <w:t>chl</w:t>
      </w:r>
      <w:proofErr w:type="spellEnd"/>
      <w:r w:rsidRPr="00F9268B">
        <w:rPr>
          <w:rFonts w:cstheme="minorHAnsi"/>
          <w:color w:val="000000"/>
          <w:szCs w:val="22"/>
          <w:lang w:bidi="ar-SA"/>
        </w:rPr>
        <w:t xml:space="preserve"> a/fluorescence, particulates/zooplankton </w:t>
      </w:r>
    </w:p>
    <w:p w14:paraId="060F958B" w14:textId="018734C2" w:rsidR="006770C9" w:rsidRPr="00F9268B" w:rsidRDefault="006770C9" w:rsidP="0048670C">
      <w:pPr>
        <w:pStyle w:val="ListParagraph"/>
        <w:numPr>
          <w:ilvl w:val="0"/>
          <w:numId w:val="1"/>
        </w:numPr>
        <w:autoSpaceDE w:val="0"/>
        <w:autoSpaceDN w:val="0"/>
        <w:adjustRightInd w:val="0"/>
        <w:spacing w:after="0" w:line="240" w:lineRule="auto"/>
        <w:rPr>
          <w:rFonts w:cstheme="minorHAnsi"/>
          <w:color w:val="000000"/>
          <w:szCs w:val="22"/>
          <w:lang w:bidi="ar-SA"/>
        </w:rPr>
      </w:pPr>
      <w:r w:rsidRPr="00F9268B">
        <w:rPr>
          <w:rFonts w:cstheme="minorHAnsi"/>
          <w:color w:val="000000"/>
          <w:szCs w:val="22"/>
          <w:lang w:bidi="ar-SA"/>
        </w:rPr>
        <w:t>In-situ Zooplankton samples for community composition information would help verify cross shelf plots (RMT)?</w:t>
      </w:r>
    </w:p>
    <w:p w14:paraId="34FF8286" w14:textId="0AE78C52" w:rsidR="0048670C" w:rsidRPr="00F9268B" w:rsidRDefault="0048670C" w:rsidP="0048670C">
      <w:pPr>
        <w:pStyle w:val="PlainText"/>
        <w:rPr>
          <w:rFonts w:asciiTheme="minorHAnsi" w:hAnsiTheme="minorHAnsi" w:cstheme="minorHAnsi"/>
          <w:b/>
          <w:bCs/>
          <w:color w:val="002060"/>
          <w:szCs w:val="22"/>
        </w:rPr>
      </w:pPr>
      <w:r w:rsidRPr="00F9268B">
        <w:rPr>
          <w:rFonts w:asciiTheme="minorHAnsi" w:hAnsiTheme="minorHAnsi" w:cstheme="minorHAnsi"/>
          <w:b/>
          <w:bCs/>
          <w:szCs w:val="22"/>
        </w:rPr>
        <w:t>Response:</w:t>
      </w:r>
      <w:r w:rsidR="00417A7B" w:rsidRPr="00F9268B">
        <w:rPr>
          <w:rFonts w:asciiTheme="minorHAnsi" w:hAnsiTheme="minorHAnsi" w:cstheme="minorHAnsi"/>
          <w:b/>
          <w:bCs/>
          <w:szCs w:val="22"/>
        </w:rPr>
        <w:t xml:space="preserve"> </w:t>
      </w:r>
      <w:r w:rsidR="00417A7B" w:rsidRPr="00F9268B">
        <w:rPr>
          <w:rFonts w:asciiTheme="minorHAnsi" w:hAnsiTheme="minorHAnsi" w:cstheme="minorHAnsi"/>
          <w:color w:val="002060"/>
          <w:szCs w:val="22"/>
        </w:rPr>
        <w:t>As suggested we have restructured the results section to first cover the seasonal variation in regional oceanography (and zooplankton composition) before addressing the specifically sampled cross-shelf transects. The results section ends with the global comparison section.</w:t>
      </w:r>
    </w:p>
    <w:p w14:paraId="3AFF9CC4" w14:textId="431FDD7E" w:rsidR="006770C9" w:rsidRPr="00F9268B" w:rsidRDefault="006770C9" w:rsidP="0048670C">
      <w:pPr>
        <w:autoSpaceDE w:val="0"/>
        <w:autoSpaceDN w:val="0"/>
        <w:adjustRightInd w:val="0"/>
        <w:spacing w:after="0" w:line="240" w:lineRule="auto"/>
        <w:rPr>
          <w:rFonts w:cstheme="minorHAnsi"/>
          <w:color w:val="000000"/>
          <w:szCs w:val="22"/>
          <w:lang w:bidi="ar-SA"/>
        </w:rPr>
      </w:pPr>
    </w:p>
    <w:p w14:paraId="38810729" w14:textId="7FE6C6C4" w:rsidR="006770C9"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lastRenderedPageBreak/>
        <w:t>Comment #40:</w:t>
      </w:r>
      <w:r w:rsidRPr="00F9268B">
        <w:rPr>
          <w:rFonts w:cstheme="minorHAnsi"/>
          <w:szCs w:val="22"/>
        </w:rPr>
        <w:t xml:space="preserve"> </w:t>
      </w:r>
      <w:r w:rsidR="006770C9" w:rsidRPr="00F9268B">
        <w:rPr>
          <w:rFonts w:cstheme="minorHAnsi"/>
          <w:color w:val="000000"/>
          <w:szCs w:val="22"/>
          <w:lang w:bidi="ar-SA"/>
        </w:rPr>
        <w:t>Line 266: rephrase/remove</w:t>
      </w:r>
    </w:p>
    <w:p w14:paraId="3906AF5E" w14:textId="77777777" w:rsidR="00CF14DD"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146090" w:rsidRPr="00F9268B">
        <w:rPr>
          <w:rFonts w:asciiTheme="minorHAnsi" w:hAnsiTheme="minorHAnsi" w:cstheme="minorHAnsi"/>
          <w:b/>
          <w:bCs/>
          <w:szCs w:val="22"/>
        </w:rPr>
        <w:t xml:space="preserve"> </w:t>
      </w:r>
      <w:r w:rsidR="00146090" w:rsidRPr="00F9268B">
        <w:rPr>
          <w:rFonts w:asciiTheme="minorHAnsi" w:hAnsiTheme="minorHAnsi" w:cstheme="minorHAnsi"/>
          <w:color w:val="002060"/>
          <w:szCs w:val="22"/>
        </w:rPr>
        <w:t xml:space="preserve">This line has been </w:t>
      </w:r>
      <w:proofErr w:type="gramStart"/>
      <w:r w:rsidR="00146090" w:rsidRPr="00F9268B">
        <w:rPr>
          <w:rFonts w:asciiTheme="minorHAnsi" w:hAnsiTheme="minorHAnsi" w:cstheme="minorHAnsi"/>
          <w:color w:val="002060"/>
          <w:szCs w:val="22"/>
        </w:rPr>
        <w:t>rephrased,</w:t>
      </w:r>
      <w:proofErr w:type="gramEnd"/>
      <w:r w:rsidR="00146090" w:rsidRPr="00F9268B">
        <w:rPr>
          <w:rFonts w:asciiTheme="minorHAnsi" w:hAnsiTheme="minorHAnsi" w:cstheme="minorHAnsi"/>
          <w:color w:val="002060"/>
          <w:szCs w:val="22"/>
        </w:rPr>
        <w:t xml:space="preserve"> it now reads: </w:t>
      </w:r>
    </w:p>
    <w:p w14:paraId="48D52DB8" w14:textId="1CA31FC6" w:rsidR="0048670C" w:rsidRPr="00F9268B" w:rsidRDefault="00146090" w:rsidP="0048670C">
      <w:pPr>
        <w:pStyle w:val="PlainText"/>
        <w:rPr>
          <w:rFonts w:asciiTheme="minorHAnsi" w:hAnsiTheme="minorHAnsi" w:cstheme="minorHAnsi"/>
          <w:b/>
          <w:bCs/>
          <w:szCs w:val="22"/>
        </w:rPr>
      </w:pPr>
      <w:r w:rsidRPr="00F9268B">
        <w:rPr>
          <w:rFonts w:asciiTheme="minorHAnsi" w:hAnsiTheme="minorHAnsi" w:cstheme="minorHAnsi"/>
          <w:i/>
          <w:iCs/>
          <w:color w:val="002060"/>
          <w:szCs w:val="22"/>
        </w:rPr>
        <w:t>“At the time of our sampling, the three northern most transects (north of 30°S) all crossed from cooler inshore waters into warm EAC water but the southern transect (Diamond Head 31.75°S) was located south of where the EAC begins to separate from the shelf (“the separation zone”; Figure 1).”</w:t>
      </w:r>
    </w:p>
    <w:p w14:paraId="12F517A2" w14:textId="5F984E82" w:rsidR="006770C9" w:rsidRPr="00F9268B" w:rsidRDefault="006770C9" w:rsidP="0048670C">
      <w:pPr>
        <w:autoSpaceDE w:val="0"/>
        <w:autoSpaceDN w:val="0"/>
        <w:adjustRightInd w:val="0"/>
        <w:spacing w:after="0" w:line="240" w:lineRule="auto"/>
        <w:rPr>
          <w:rFonts w:cstheme="minorHAnsi"/>
          <w:color w:val="000000"/>
          <w:szCs w:val="22"/>
          <w:lang w:bidi="ar-SA"/>
        </w:rPr>
      </w:pPr>
    </w:p>
    <w:p w14:paraId="51AFC018" w14:textId="52E03152" w:rsidR="006770C9"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#41:</w:t>
      </w:r>
      <w:r w:rsidRPr="00F9268B">
        <w:rPr>
          <w:rFonts w:cstheme="minorHAnsi"/>
          <w:szCs w:val="22"/>
        </w:rPr>
        <w:t xml:space="preserve"> </w:t>
      </w:r>
      <w:r w:rsidR="006770C9" w:rsidRPr="00F9268B">
        <w:rPr>
          <w:rFonts w:cstheme="minorHAnsi"/>
          <w:color w:val="000000"/>
          <w:szCs w:val="22"/>
          <w:lang w:bidi="ar-SA"/>
        </w:rPr>
        <w:t xml:space="preserve">Line 276: Report EAC </w:t>
      </w:r>
      <w:proofErr w:type="spellStart"/>
      <w:r w:rsidR="006770C9" w:rsidRPr="00F9268B">
        <w:rPr>
          <w:rFonts w:cstheme="minorHAnsi"/>
          <w:color w:val="000000"/>
          <w:szCs w:val="22"/>
          <w:lang w:bidi="ar-SA"/>
        </w:rPr>
        <w:t>centered</w:t>
      </w:r>
      <w:proofErr w:type="spellEnd"/>
      <w:r w:rsidR="006770C9" w:rsidRPr="00F9268B">
        <w:rPr>
          <w:rFonts w:cstheme="minorHAnsi"/>
          <w:color w:val="000000"/>
          <w:szCs w:val="22"/>
          <w:lang w:bidi="ar-SA"/>
        </w:rPr>
        <w:t xml:space="preserve"> at xx km offshore above the xxx m depth contour. In the discussion cover how the </w:t>
      </w:r>
      <w:proofErr w:type="spellStart"/>
      <w:r w:rsidR="006770C9" w:rsidRPr="00F9268B">
        <w:rPr>
          <w:rFonts w:cstheme="minorHAnsi"/>
          <w:color w:val="000000"/>
          <w:szCs w:val="22"/>
          <w:lang w:bidi="ar-SA"/>
        </w:rPr>
        <w:t>center</w:t>
      </w:r>
      <w:proofErr w:type="spellEnd"/>
      <w:r w:rsidR="006770C9" w:rsidRPr="00F9268B">
        <w:rPr>
          <w:rFonts w:cstheme="minorHAnsi"/>
          <w:color w:val="000000"/>
          <w:szCs w:val="22"/>
          <w:lang w:bidi="ar-SA"/>
        </w:rPr>
        <w:t xml:space="preserve"> of EAC was located x distance from shore </w:t>
      </w:r>
      <w:proofErr w:type="gramStart"/>
      <w:r w:rsidR="006770C9" w:rsidRPr="00F9268B">
        <w:rPr>
          <w:rFonts w:cstheme="minorHAnsi"/>
          <w:color w:val="000000"/>
          <w:szCs w:val="22"/>
          <w:lang w:bidi="ar-SA"/>
        </w:rPr>
        <w:t>/  above</w:t>
      </w:r>
      <w:proofErr w:type="gramEnd"/>
      <w:r w:rsidR="006770C9" w:rsidRPr="00F9268B">
        <w:rPr>
          <w:rFonts w:cstheme="minorHAnsi"/>
          <w:color w:val="000000"/>
          <w:szCs w:val="22"/>
          <w:lang w:bidi="ar-SA"/>
        </w:rPr>
        <w:t xml:space="preserve"> x depth contour. And how its proximity to coast the depth of water it flowed in influenced uplift?</w:t>
      </w:r>
    </w:p>
    <w:p w14:paraId="3547CA8E" w14:textId="54BA4359"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BE6E6A" w:rsidRPr="00F9268B">
        <w:rPr>
          <w:rFonts w:asciiTheme="minorHAnsi" w:hAnsiTheme="minorHAnsi" w:cstheme="minorHAnsi"/>
          <w:b/>
          <w:bCs/>
          <w:szCs w:val="22"/>
        </w:rPr>
        <w:t xml:space="preserve"> </w:t>
      </w:r>
      <w:r w:rsidR="00BE6E6A" w:rsidRPr="00F9268B">
        <w:rPr>
          <w:rFonts w:asciiTheme="minorHAnsi" w:hAnsiTheme="minorHAnsi" w:cstheme="minorHAnsi"/>
          <w:color w:val="002060"/>
          <w:szCs w:val="22"/>
        </w:rPr>
        <w:t>This section has been rephrased as suggested and now reads:</w:t>
      </w:r>
    </w:p>
    <w:p w14:paraId="08B68C58" w14:textId="4D0D1809" w:rsidR="00BE6E6A" w:rsidRPr="00F9268B" w:rsidRDefault="00BE6E6A"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w:t>
      </w:r>
      <w:r w:rsidR="000C4140" w:rsidRPr="00F9268B">
        <w:rPr>
          <w:rFonts w:asciiTheme="minorHAnsi" w:hAnsiTheme="minorHAnsi" w:cstheme="minorHAnsi"/>
          <w:color w:val="002060"/>
          <w:szCs w:val="22"/>
        </w:rPr>
        <w:t>The northernmost transect at Cape Byron (28.6°S) was dominated by the EAC which had a strong alongshore flow (1.50 m s</w:t>
      </w:r>
      <w:r w:rsidR="000C4140" w:rsidRPr="00F9268B">
        <w:rPr>
          <w:rFonts w:asciiTheme="minorHAnsi" w:hAnsiTheme="minorHAnsi" w:cstheme="minorHAnsi"/>
          <w:color w:val="002060"/>
          <w:szCs w:val="22"/>
          <w:vertAlign w:val="superscript"/>
        </w:rPr>
        <w:t>-</w:t>
      </w:r>
      <w:proofErr w:type="gramStart"/>
      <w:r w:rsidR="000C4140" w:rsidRPr="00F9268B">
        <w:rPr>
          <w:rFonts w:asciiTheme="minorHAnsi" w:hAnsiTheme="minorHAnsi" w:cstheme="minorHAnsi"/>
          <w:color w:val="002060"/>
          <w:szCs w:val="22"/>
          <w:vertAlign w:val="superscript"/>
        </w:rPr>
        <w:t>1</w:t>
      </w:r>
      <w:r w:rsidR="000C4140" w:rsidRPr="00F9268B">
        <w:rPr>
          <w:rFonts w:asciiTheme="minorHAnsi" w:hAnsiTheme="minorHAnsi" w:cstheme="minorHAnsi"/>
          <w:color w:val="002060"/>
          <w:szCs w:val="22"/>
        </w:rPr>
        <w:t>;</w:t>
      </w:r>
      <w:proofErr w:type="gramEnd"/>
      <w:r w:rsidR="000C4140" w:rsidRPr="00F9268B">
        <w:rPr>
          <w:rFonts w:asciiTheme="minorHAnsi" w:hAnsiTheme="minorHAnsi" w:cstheme="minorHAnsi"/>
          <w:color w:val="002060"/>
          <w:szCs w:val="22"/>
        </w:rPr>
        <w:t xml:space="preserve"> Figure 4). The EAC was centred 27.6km offshore, above the 200 m isobath. Most of the continental shelf was flooded by warm EAC water (Figure 4). There was evidence of uplift with the 21°</w:t>
      </w:r>
      <w:r w:rsidR="00AE0327" w:rsidRPr="00F9268B">
        <w:rPr>
          <w:rFonts w:asciiTheme="minorHAnsi" w:hAnsiTheme="minorHAnsi" w:cstheme="minorHAnsi"/>
          <w:color w:val="002060"/>
          <w:szCs w:val="22"/>
        </w:rPr>
        <w:t xml:space="preserve"> </w:t>
      </w:r>
      <w:r w:rsidR="000C4140" w:rsidRPr="00F9268B">
        <w:rPr>
          <w:rFonts w:asciiTheme="minorHAnsi" w:hAnsiTheme="minorHAnsi" w:cstheme="minorHAnsi"/>
          <w:color w:val="002060"/>
          <w:szCs w:val="22"/>
        </w:rPr>
        <w:t>C isotherm rising to the surface from 70 m depth over 5 km and the 20°</w:t>
      </w:r>
      <w:r w:rsidR="00AE0327" w:rsidRPr="00F9268B">
        <w:rPr>
          <w:rFonts w:asciiTheme="minorHAnsi" w:hAnsiTheme="minorHAnsi" w:cstheme="minorHAnsi"/>
          <w:color w:val="002060"/>
          <w:szCs w:val="22"/>
        </w:rPr>
        <w:t xml:space="preserve"> </w:t>
      </w:r>
      <w:r w:rsidR="000C4140" w:rsidRPr="00F9268B">
        <w:rPr>
          <w:rFonts w:asciiTheme="minorHAnsi" w:hAnsiTheme="minorHAnsi" w:cstheme="minorHAnsi"/>
          <w:color w:val="002060"/>
          <w:szCs w:val="22"/>
        </w:rPr>
        <w:t>C isotherm rising to the surface from 100 m depth over 15 km. The EAC showed slight onshore movement which increased offshore and with depth, peaking between 100 and 200 m depth (up to 0.26 m s</w:t>
      </w:r>
      <w:r w:rsidR="000C4140" w:rsidRPr="00F9268B">
        <w:rPr>
          <w:rFonts w:asciiTheme="minorHAnsi" w:hAnsiTheme="minorHAnsi" w:cstheme="minorHAnsi"/>
          <w:color w:val="002060"/>
          <w:szCs w:val="22"/>
          <w:vertAlign w:val="superscript"/>
        </w:rPr>
        <w:t>-1</w:t>
      </w:r>
      <w:r w:rsidR="000C4140" w:rsidRPr="00F9268B">
        <w:rPr>
          <w:rFonts w:asciiTheme="minorHAnsi" w:hAnsiTheme="minorHAnsi" w:cstheme="minorHAnsi"/>
          <w:color w:val="002060"/>
          <w:szCs w:val="22"/>
        </w:rPr>
        <w:t>, Figure S4).</w:t>
      </w:r>
      <w:r w:rsidRPr="00F9268B">
        <w:rPr>
          <w:rFonts w:asciiTheme="minorHAnsi" w:hAnsiTheme="minorHAnsi" w:cstheme="minorHAnsi"/>
          <w:color w:val="002060"/>
          <w:szCs w:val="22"/>
        </w:rPr>
        <w:t>”</w:t>
      </w:r>
    </w:p>
    <w:p w14:paraId="0A5FE784" w14:textId="1C41690E" w:rsidR="009606D3" w:rsidRPr="00F9268B" w:rsidRDefault="009606D3" w:rsidP="0048670C">
      <w:pPr>
        <w:pStyle w:val="PlainText"/>
        <w:rPr>
          <w:rFonts w:asciiTheme="minorHAnsi" w:hAnsiTheme="minorHAnsi" w:cstheme="minorHAnsi"/>
          <w:color w:val="002060"/>
          <w:szCs w:val="22"/>
        </w:rPr>
      </w:pPr>
    </w:p>
    <w:p w14:paraId="1467F71C" w14:textId="6DAC7405" w:rsidR="009606D3" w:rsidRPr="00F9268B" w:rsidRDefault="009606D3" w:rsidP="0048670C">
      <w:pPr>
        <w:pStyle w:val="PlainText"/>
        <w:rPr>
          <w:rFonts w:asciiTheme="minorHAnsi" w:hAnsiTheme="minorHAnsi" w:cstheme="minorHAnsi"/>
          <w:color w:val="002060"/>
          <w:szCs w:val="22"/>
        </w:rPr>
      </w:pPr>
      <w:r w:rsidRPr="00F9268B">
        <w:rPr>
          <w:rFonts w:asciiTheme="minorHAnsi" w:hAnsiTheme="minorHAnsi" w:cstheme="minorHAnsi"/>
          <w:color w:val="002060"/>
          <w:szCs w:val="22"/>
        </w:rPr>
        <w:t>We have now added this discussion to the discussion. The new text reads:</w:t>
      </w:r>
    </w:p>
    <w:p w14:paraId="0BEBD4E3" w14:textId="661785FD" w:rsidR="009606D3" w:rsidRPr="00F9268B" w:rsidRDefault="009606D3"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 xml:space="preserve">“At Cape Byron and Evans Head, the EAC was in high proximity to the continental slope and the lack of upwelling-favourable wind stress (Figure S3) suggests that the observed isotherm uplift is likely to be current-driven, as shown in Schaeffer et al. (2014). This was contrasted by North Solitary where the EAC was further </w:t>
      </w:r>
      <w:proofErr w:type="gramStart"/>
      <w:r w:rsidRPr="00F9268B">
        <w:rPr>
          <w:rFonts w:asciiTheme="minorHAnsi" w:hAnsiTheme="minorHAnsi" w:cstheme="minorHAnsi"/>
          <w:i/>
          <w:iCs/>
          <w:color w:val="002060"/>
          <w:szCs w:val="22"/>
        </w:rPr>
        <w:t>offshore</w:t>
      </w:r>
      <w:proofErr w:type="gramEnd"/>
      <w:r w:rsidRPr="00F9268B">
        <w:rPr>
          <w:rFonts w:asciiTheme="minorHAnsi" w:hAnsiTheme="minorHAnsi" w:cstheme="minorHAnsi"/>
          <w:i/>
          <w:iCs/>
          <w:color w:val="002060"/>
          <w:szCs w:val="22"/>
        </w:rPr>
        <w:t xml:space="preserve"> and it was likely the uplift was at least partially caused by the upwelling favourable winds in the hours prior to samplin</w:t>
      </w:r>
      <w:commentRangeStart w:id="76"/>
      <w:r w:rsidRPr="00F9268B">
        <w:rPr>
          <w:rFonts w:asciiTheme="minorHAnsi" w:hAnsiTheme="minorHAnsi" w:cstheme="minorHAnsi"/>
          <w:i/>
          <w:iCs/>
          <w:color w:val="002060"/>
          <w:szCs w:val="22"/>
        </w:rPr>
        <w:t>g</w:t>
      </w:r>
      <w:commentRangeEnd w:id="76"/>
      <w:r w:rsidR="00F3421D">
        <w:rPr>
          <w:rStyle w:val="CommentReference"/>
          <w:rFonts w:asciiTheme="minorHAnsi" w:hAnsiTheme="minorHAnsi" w:cstheme="minorBidi"/>
        </w:rPr>
        <w:commentReference w:id="76"/>
      </w:r>
      <w:r w:rsidRPr="00F9268B">
        <w:rPr>
          <w:rFonts w:asciiTheme="minorHAnsi" w:hAnsiTheme="minorHAnsi" w:cstheme="minorHAnsi"/>
          <w:i/>
          <w:iCs/>
          <w:color w:val="002060"/>
          <w:szCs w:val="22"/>
        </w:rPr>
        <w:t>. As a contrast, Diamond Head which was located south of the EAC separation and therefore free from its influence was largely homogenous with little horizontal structure and limited uplift of isotherms.”</w:t>
      </w:r>
    </w:p>
    <w:p w14:paraId="5FCA79F9" w14:textId="75B6394B" w:rsidR="006770C9" w:rsidRPr="00F9268B" w:rsidRDefault="006770C9" w:rsidP="0048670C">
      <w:pPr>
        <w:autoSpaceDE w:val="0"/>
        <w:autoSpaceDN w:val="0"/>
        <w:adjustRightInd w:val="0"/>
        <w:spacing w:after="0" w:line="240" w:lineRule="auto"/>
        <w:rPr>
          <w:rFonts w:cstheme="minorHAnsi"/>
          <w:color w:val="000000"/>
          <w:szCs w:val="22"/>
          <w:lang w:bidi="ar-SA"/>
        </w:rPr>
      </w:pPr>
    </w:p>
    <w:p w14:paraId="6AC0EB67" w14:textId="3E2ABB22" w:rsidR="006770C9"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#42:</w:t>
      </w:r>
      <w:r w:rsidRPr="00F9268B">
        <w:rPr>
          <w:rFonts w:cstheme="minorHAnsi"/>
          <w:szCs w:val="22"/>
        </w:rPr>
        <w:t xml:space="preserve"> </w:t>
      </w:r>
      <w:r w:rsidR="006770C9" w:rsidRPr="00F9268B">
        <w:rPr>
          <w:rFonts w:cstheme="minorHAnsi"/>
          <w:color w:val="000000"/>
          <w:szCs w:val="22"/>
          <w:lang w:bidi="ar-SA"/>
        </w:rPr>
        <w:t>Line 279: Include data from along and cross shelf flow to make this point.</w:t>
      </w:r>
    </w:p>
    <w:p w14:paraId="1E3273D8" w14:textId="58DF8AAB"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F05C73" w:rsidRPr="00F9268B">
        <w:rPr>
          <w:rFonts w:asciiTheme="minorHAnsi" w:hAnsiTheme="minorHAnsi" w:cstheme="minorHAnsi"/>
          <w:b/>
          <w:bCs/>
          <w:szCs w:val="22"/>
        </w:rPr>
        <w:t xml:space="preserve"> </w:t>
      </w:r>
      <w:r w:rsidR="00F05C73" w:rsidRPr="00F9268B">
        <w:rPr>
          <w:rFonts w:asciiTheme="minorHAnsi" w:hAnsiTheme="minorHAnsi" w:cstheme="minorHAnsi"/>
          <w:color w:val="002060"/>
          <w:szCs w:val="22"/>
        </w:rPr>
        <w:t xml:space="preserve">This section has been rephrased and the requested along and cross shelf data are referred to </w:t>
      </w:r>
      <w:r w:rsidR="00200BAC" w:rsidRPr="00F9268B">
        <w:rPr>
          <w:rFonts w:asciiTheme="minorHAnsi" w:hAnsiTheme="minorHAnsi" w:cstheme="minorHAnsi"/>
          <w:color w:val="002060"/>
          <w:szCs w:val="22"/>
        </w:rPr>
        <w:t>as part of the revised paragraph</w:t>
      </w:r>
      <w:r w:rsidR="00F05C73" w:rsidRPr="00F9268B">
        <w:rPr>
          <w:rFonts w:asciiTheme="minorHAnsi" w:hAnsiTheme="minorHAnsi" w:cstheme="minorHAnsi"/>
          <w:color w:val="002060"/>
          <w:szCs w:val="22"/>
        </w:rPr>
        <w:t>. See above comment for new text.</w:t>
      </w:r>
    </w:p>
    <w:p w14:paraId="2DEA64E6" w14:textId="142DA240" w:rsidR="006770C9" w:rsidRPr="00F9268B" w:rsidRDefault="006770C9" w:rsidP="0048670C">
      <w:pPr>
        <w:autoSpaceDE w:val="0"/>
        <w:autoSpaceDN w:val="0"/>
        <w:adjustRightInd w:val="0"/>
        <w:spacing w:after="0" w:line="240" w:lineRule="auto"/>
        <w:rPr>
          <w:rFonts w:cstheme="minorHAnsi"/>
          <w:color w:val="000000"/>
          <w:szCs w:val="22"/>
          <w:lang w:bidi="ar-SA"/>
        </w:rPr>
      </w:pPr>
    </w:p>
    <w:p w14:paraId="35B62ACC" w14:textId="7917CFAD" w:rsidR="006770C9"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#43:</w:t>
      </w:r>
      <w:r w:rsidRPr="00F9268B">
        <w:rPr>
          <w:rFonts w:cstheme="minorHAnsi"/>
          <w:szCs w:val="22"/>
        </w:rPr>
        <w:t xml:space="preserve"> </w:t>
      </w:r>
      <w:r w:rsidR="006770C9" w:rsidRPr="00F9268B">
        <w:rPr>
          <w:rFonts w:cstheme="minorHAnsi"/>
          <w:color w:val="000000"/>
          <w:szCs w:val="22"/>
          <w:lang w:bidi="ar-SA"/>
        </w:rPr>
        <w:t>Line 285: Data does not support the strength of this statement.</w:t>
      </w:r>
    </w:p>
    <w:p w14:paraId="1092D92C" w14:textId="72512E5B" w:rsidR="0048670C" w:rsidRPr="00F9268B" w:rsidRDefault="0048670C" w:rsidP="0088501C">
      <w:pPr>
        <w:pStyle w:val="PlainText"/>
        <w:tabs>
          <w:tab w:val="left" w:pos="2160"/>
        </w:tabs>
        <w:rPr>
          <w:rFonts w:asciiTheme="minorHAnsi" w:hAnsiTheme="minorHAnsi" w:cstheme="minorHAnsi"/>
          <w:b/>
          <w:bCs/>
          <w:szCs w:val="22"/>
        </w:rPr>
      </w:pPr>
      <w:r w:rsidRPr="00F9268B">
        <w:rPr>
          <w:rFonts w:asciiTheme="minorHAnsi" w:hAnsiTheme="minorHAnsi" w:cstheme="minorHAnsi"/>
          <w:b/>
          <w:bCs/>
          <w:szCs w:val="22"/>
        </w:rPr>
        <w:t>Response:</w:t>
      </w:r>
      <w:r w:rsidR="0088501C" w:rsidRPr="00F9268B">
        <w:rPr>
          <w:rFonts w:asciiTheme="minorHAnsi" w:hAnsiTheme="minorHAnsi" w:cstheme="minorHAnsi"/>
          <w:b/>
          <w:bCs/>
          <w:szCs w:val="22"/>
        </w:rPr>
        <w:t xml:space="preserve"> </w:t>
      </w:r>
      <w:r w:rsidR="0088501C" w:rsidRPr="00F9268B">
        <w:rPr>
          <w:rFonts w:asciiTheme="minorHAnsi" w:hAnsiTheme="minorHAnsi" w:cstheme="minorHAnsi"/>
          <w:color w:val="002060"/>
          <w:szCs w:val="22"/>
        </w:rPr>
        <w:t>This statement has been deleted.</w:t>
      </w:r>
      <w:r w:rsidR="0088501C" w:rsidRPr="00F9268B">
        <w:rPr>
          <w:rFonts w:asciiTheme="minorHAnsi" w:hAnsiTheme="minorHAnsi" w:cstheme="minorHAnsi"/>
          <w:b/>
          <w:bCs/>
          <w:szCs w:val="22"/>
        </w:rPr>
        <w:tab/>
      </w:r>
    </w:p>
    <w:p w14:paraId="06CC58C8" w14:textId="6876A1BB" w:rsidR="006770C9" w:rsidRPr="00F9268B" w:rsidRDefault="006770C9" w:rsidP="0048670C">
      <w:pPr>
        <w:autoSpaceDE w:val="0"/>
        <w:autoSpaceDN w:val="0"/>
        <w:adjustRightInd w:val="0"/>
        <w:spacing w:after="0" w:line="240" w:lineRule="auto"/>
        <w:rPr>
          <w:rFonts w:cstheme="minorHAnsi"/>
          <w:color w:val="000000"/>
          <w:szCs w:val="22"/>
          <w:lang w:bidi="ar-SA"/>
        </w:rPr>
      </w:pPr>
    </w:p>
    <w:p w14:paraId="2A27822A" w14:textId="361826A3" w:rsidR="006770C9"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#44:</w:t>
      </w:r>
      <w:r w:rsidRPr="00F9268B">
        <w:rPr>
          <w:rFonts w:cstheme="minorHAnsi"/>
          <w:szCs w:val="22"/>
        </w:rPr>
        <w:t xml:space="preserve"> </w:t>
      </w:r>
      <w:r w:rsidR="006770C9" w:rsidRPr="00F9268B">
        <w:rPr>
          <w:rFonts w:cstheme="minorHAnsi"/>
          <w:color w:val="000000"/>
          <w:szCs w:val="22"/>
          <w:lang w:bidi="ar-SA"/>
        </w:rPr>
        <w:t xml:space="preserve">Line 291: This paragraph would benefit from consideration of cross shelf patterns in temperature, salinity, nutrients, </w:t>
      </w:r>
      <w:proofErr w:type="spellStart"/>
      <w:r w:rsidR="006770C9" w:rsidRPr="00F9268B">
        <w:rPr>
          <w:rFonts w:cstheme="minorHAnsi"/>
          <w:color w:val="000000"/>
          <w:szCs w:val="22"/>
          <w:lang w:bidi="ar-SA"/>
        </w:rPr>
        <w:t>chl</w:t>
      </w:r>
      <w:proofErr w:type="spellEnd"/>
      <w:r w:rsidR="006770C9" w:rsidRPr="00F9268B">
        <w:rPr>
          <w:rFonts w:cstheme="minorHAnsi"/>
          <w:color w:val="000000"/>
          <w:szCs w:val="22"/>
          <w:lang w:bidi="ar-SA"/>
        </w:rPr>
        <w:t xml:space="preserve"> a/ fluorescence</w:t>
      </w:r>
    </w:p>
    <w:p w14:paraId="166D6611" w14:textId="77777777" w:rsidR="009606D3"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6E05D8" w:rsidRPr="00F9268B">
        <w:rPr>
          <w:rFonts w:asciiTheme="minorHAnsi" w:hAnsiTheme="minorHAnsi" w:cstheme="minorHAnsi"/>
          <w:b/>
          <w:bCs/>
          <w:szCs w:val="22"/>
        </w:rPr>
        <w:t xml:space="preserve"> </w:t>
      </w:r>
      <w:r w:rsidR="006E05D8" w:rsidRPr="00F9268B">
        <w:rPr>
          <w:rFonts w:asciiTheme="minorHAnsi" w:hAnsiTheme="minorHAnsi" w:cstheme="minorHAnsi"/>
          <w:color w:val="002060"/>
          <w:szCs w:val="22"/>
        </w:rPr>
        <w:t xml:space="preserve">This consideration in temp, salinity, </w:t>
      </w:r>
      <w:proofErr w:type="spellStart"/>
      <w:r w:rsidR="006E05D8" w:rsidRPr="00F9268B">
        <w:rPr>
          <w:rFonts w:asciiTheme="minorHAnsi" w:hAnsiTheme="minorHAnsi" w:cstheme="minorHAnsi"/>
          <w:color w:val="002060"/>
          <w:szCs w:val="22"/>
        </w:rPr>
        <w:t>chl</w:t>
      </w:r>
      <w:proofErr w:type="spellEnd"/>
      <w:r w:rsidR="006E05D8" w:rsidRPr="00F9268B">
        <w:rPr>
          <w:rFonts w:asciiTheme="minorHAnsi" w:hAnsiTheme="minorHAnsi" w:cstheme="minorHAnsi"/>
          <w:color w:val="002060"/>
          <w:szCs w:val="22"/>
        </w:rPr>
        <w:t xml:space="preserve"> </w:t>
      </w:r>
      <w:proofErr w:type="gramStart"/>
      <w:r w:rsidR="006E05D8" w:rsidRPr="00F9268B">
        <w:rPr>
          <w:rFonts w:asciiTheme="minorHAnsi" w:hAnsiTheme="minorHAnsi" w:cstheme="minorHAnsi"/>
          <w:color w:val="002060"/>
          <w:szCs w:val="22"/>
        </w:rPr>
        <w:t>a and</w:t>
      </w:r>
      <w:proofErr w:type="gramEnd"/>
      <w:r w:rsidR="006E05D8" w:rsidRPr="00F9268B">
        <w:rPr>
          <w:rFonts w:asciiTheme="minorHAnsi" w:hAnsiTheme="minorHAnsi" w:cstheme="minorHAnsi"/>
          <w:color w:val="002060"/>
          <w:szCs w:val="22"/>
        </w:rPr>
        <w:t xml:space="preserve"> fluorescence has now been added. This section now reads: </w:t>
      </w:r>
    </w:p>
    <w:p w14:paraId="6CA22D32" w14:textId="6BE0496A" w:rsidR="0048670C" w:rsidRPr="00F9268B" w:rsidRDefault="006E05D8" w:rsidP="0048670C">
      <w:pPr>
        <w:pStyle w:val="PlainText"/>
        <w:rPr>
          <w:rFonts w:asciiTheme="minorHAnsi" w:hAnsiTheme="minorHAnsi" w:cstheme="minorHAnsi"/>
          <w:szCs w:val="22"/>
        </w:rPr>
      </w:pPr>
      <w:r w:rsidRPr="00F9268B">
        <w:rPr>
          <w:rFonts w:asciiTheme="minorHAnsi" w:hAnsiTheme="minorHAnsi" w:cstheme="minorHAnsi"/>
          <w:i/>
          <w:iCs/>
          <w:color w:val="002060"/>
          <w:szCs w:val="22"/>
        </w:rPr>
        <w:t xml:space="preserve">“No depth resolved cross shelf </w:t>
      </w:r>
      <w:commentRangeStart w:id="77"/>
      <w:r w:rsidRPr="00F9268B">
        <w:rPr>
          <w:rFonts w:asciiTheme="minorHAnsi" w:hAnsiTheme="minorHAnsi" w:cstheme="minorHAnsi"/>
          <w:i/>
          <w:iCs/>
          <w:color w:val="002060"/>
          <w:szCs w:val="22"/>
        </w:rPr>
        <w:t xml:space="preserve">chlorophyll a </w:t>
      </w:r>
      <w:commentRangeEnd w:id="77"/>
      <w:r w:rsidR="00B00DCA">
        <w:rPr>
          <w:rStyle w:val="CommentReference"/>
          <w:rFonts w:asciiTheme="minorHAnsi" w:hAnsiTheme="minorHAnsi" w:cstheme="minorBidi"/>
        </w:rPr>
        <w:commentReference w:id="77"/>
      </w:r>
      <w:r w:rsidRPr="00F9268B">
        <w:rPr>
          <w:rFonts w:asciiTheme="minorHAnsi" w:hAnsiTheme="minorHAnsi" w:cstheme="minorHAnsi"/>
          <w:i/>
          <w:iCs/>
          <w:color w:val="002060"/>
          <w:szCs w:val="22"/>
        </w:rPr>
        <w:t xml:space="preserve">or nutrient data was available for the Cape Byron transect but there was a gradient in both salinity and temperature across the shelf. Warmer saltier water was found in offshore water, with the salinity both showing similar uplift onto the shelf as described above for the temperature isotherms (Figure </w:t>
      </w:r>
      <w:r w:rsidR="009606D3" w:rsidRPr="00F9268B">
        <w:rPr>
          <w:rFonts w:asciiTheme="minorHAnsi" w:hAnsiTheme="minorHAnsi" w:cstheme="minorHAnsi"/>
          <w:i/>
          <w:iCs/>
          <w:color w:val="002060"/>
          <w:szCs w:val="22"/>
        </w:rPr>
        <w:t>S9</w:t>
      </w:r>
      <w:r w:rsidRPr="00F9268B">
        <w:rPr>
          <w:rFonts w:asciiTheme="minorHAnsi" w:hAnsiTheme="minorHAnsi" w:cstheme="minorHAnsi"/>
          <w:i/>
          <w:iCs/>
          <w:color w:val="002060"/>
          <w:szCs w:val="22"/>
        </w:rPr>
        <w:t>).”</w:t>
      </w:r>
    </w:p>
    <w:p w14:paraId="1FDEE136" w14:textId="4472883E" w:rsidR="006770C9" w:rsidRPr="00F9268B" w:rsidRDefault="006770C9" w:rsidP="0048670C">
      <w:pPr>
        <w:autoSpaceDE w:val="0"/>
        <w:autoSpaceDN w:val="0"/>
        <w:adjustRightInd w:val="0"/>
        <w:spacing w:after="0" w:line="240" w:lineRule="auto"/>
        <w:rPr>
          <w:rFonts w:cstheme="minorHAnsi"/>
          <w:color w:val="000000"/>
          <w:szCs w:val="22"/>
          <w:lang w:bidi="ar-SA"/>
        </w:rPr>
      </w:pPr>
    </w:p>
    <w:p w14:paraId="78E19221" w14:textId="05C22FA0" w:rsidR="006770C9"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#45:</w:t>
      </w:r>
      <w:r w:rsidRPr="00F9268B">
        <w:rPr>
          <w:rFonts w:cstheme="minorHAnsi"/>
          <w:szCs w:val="22"/>
        </w:rPr>
        <w:t xml:space="preserve"> </w:t>
      </w:r>
      <w:r w:rsidR="006770C9" w:rsidRPr="00F9268B">
        <w:rPr>
          <w:rFonts w:cstheme="minorHAnsi"/>
          <w:color w:val="000000"/>
          <w:szCs w:val="22"/>
          <w:lang w:bidi="ar-SA"/>
        </w:rPr>
        <w:t>Line 295 (Figure 2): Describe the direction of flow +- represents in the caption.</w:t>
      </w:r>
    </w:p>
    <w:p w14:paraId="24ACCA8E" w14:textId="4E1BAF19"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6E05D8" w:rsidRPr="00F9268B">
        <w:rPr>
          <w:rFonts w:asciiTheme="minorHAnsi" w:hAnsiTheme="minorHAnsi" w:cstheme="minorHAnsi"/>
          <w:b/>
          <w:bCs/>
          <w:szCs w:val="22"/>
        </w:rPr>
        <w:t xml:space="preserve"> </w:t>
      </w:r>
      <w:r w:rsidR="006E05D8" w:rsidRPr="00F9268B">
        <w:rPr>
          <w:rFonts w:asciiTheme="minorHAnsi" w:hAnsiTheme="minorHAnsi" w:cstheme="minorHAnsi"/>
          <w:color w:val="002060"/>
          <w:szCs w:val="22"/>
        </w:rPr>
        <w:t>This information has been added to the caption. The caption now reads:</w:t>
      </w:r>
    </w:p>
    <w:p w14:paraId="17192F25" w14:textId="2598021D" w:rsidR="006E05D8" w:rsidRPr="00F9268B" w:rsidRDefault="00D55625" w:rsidP="0048670C">
      <w:pPr>
        <w:pStyle w:val="PlainText"/>
        <w:rPr>
          <w:rFonts w:asciiTheme="minorHAnsi" w:hAnsiTheme="minorHAnsi" w:cstheme="minorHAnsi"/>
          <w:i/>
          <w:iCs/>
          <w:color w:val="002060"/>
          <w:szCs w:val="22"/>
        </w:rPr>
      </w:pPr>
      <w:r w:rsidRPr="00F9268B">
        <w:rPr>
          <w:rFonts w:asciiTheme="minorHAnsi" w:hAnsiTheme="minorHAnsi" w:cstheme="minorHAnsi"/>
          <w:b/>
          <w:bCs/>
          <w:i/>
          <w:iCs/>
          <w:color w:val="002060"/>
          <w:szCs w:val="22"/>
        </w:rPr>
        <w:t>“</w:t>
      </w:r>
      <w:r w:rsidR="000F10B1" w:rsidRPr="00F9268B">
        <w:rPr>
          <w:rFonts w:asciiTheme="minorHAnsi" w:hAnsiTheme="minorHAnsi" w:cstheme="minorHAnsi"/>
          <w:b/>
          <w:bCs/>
          <w:i/>
          <w:iCs/>
          <w:color w:val="002060"/>
          <w:szCs w:val="22"/>
        </w:rPr>
        <w:t>Figure 2:</w:t>
      </w:r>
      <w:r w:rsidR="000F10B1" w:rsidRPr="00F9268B">
        <w:rPr>
          <w:rFonts w:asciiTheme="minorHAnsi" w:hAnsiTheme="minorHAnsi" w:cstheme="minorHAnsi"/>
          <w:i/>
          <w:iCs/>
          <w:color w:val="002060"/>
          <w:szCs w:val="22"/>
        </w:rPr>
        <w:t xml:space="preserve"> Alongshore (towards ~195°, minor variation in coastline angle between sites) velocity across the four cross shelf transects (Figure 1), from the vessel’s Acoustic Doppler Current Profiler. Grey lines join areas of equal velocity.”</w:t>
      </w:r>
    </w:p>
    <w:p w14:paraId="40D33A02" w14:textId="02652957" w:rsidR="006770C9" w:rsidRPr="00F9268B" w:rsidRDefault="006770C9" w:rsidP="0048670C">
      <w:pPr>
        <w:autoSpaceDE w:val="0"/>
        <w:autoSpaceDN w:val="0"/>
        <w:adjustRightInd w:val="0"/>
        <w:spacing w:after="0" w:line="240" w:lineRule="auto"/>
        <w:rPr>
          <w:rFonts w:cstheme="minorHAnsi"/>
          <w:color w:val="000000"/>
          <w:szCs w:val="22"/>
          <w:lang w:bidi="ar-SA"/>
        </w:rPr>
      </w:pPr>
    </w:p>
    <w:p w14:paraId="7DEFA6A6" w14:textId="7F6B067A" w:rsidR="006770C9"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#46:</w:t>
      </w:r>
      <w:r w:rsidRPr="00F9268B">
        <w:rPr>
          <w:rFonts w:cstheme="minorHAnsi"/>
          <w:szCs w:val="22"/>
        </w:rPr>
        <w:t xml:space="preserve"> </w:t>
      </w:r>
      <w:r w:rsidR="006770C9" w:rsidRPr="00F9268B">
        <w:rPr>
          <w:rFonts w:cstheme="minorHAnsi"/>
          <w:color w:val="000000"/>
          <w:szCs w:val="22"/>
          <w:lang w:bidi="ar-SA"/>
        </w:rPr>
        <w:t>Line 319: Rephrase</w:t>
      </w:r>
    </w:p>
    <w:p w14:paraId="4F1E1A94" w14:textId="77777777" w:rsidR="009606D3"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0C4140" w:rsidRPr="00F9268B">
        <w:rPr>
          <w:rFonts w:asciiTheme="minorHAnsi" w:hAnsiTheme="minorHAnsi" w:cstheme="minorHAnsi"/>
          <w:b/>
          <w:bCs/>
          <w:szCs w:val="22"/>
        </w:rPr>
        <w:t xml:space="preserve"> </w:t>
      </w:r>
      <w:r w:rsidR="000C4140" w:rsidRPr="00F9268B">
        <w:rPr>
          <w:rFonts w:asciiTheme="minorHAnsi" w:hAnsiTheme="minorHAnsi" w:cstheme="minorHAnsi"/>
          <w:color w:val="002060"/>
          <w:szCs w:val="22"/>
        </w:rPr>
        <w:t xml:space="preserve">This has been rephrased and now reads: </w:t>
      </w:r>
    </w:p>
    <w:p w14:paraId="13E378F0" w14:textId="1E8E2B41" w:rsidR="0048670C" w:rsidRPr="00F9268B" w:rsidRDefault="000C4140"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lastRenderedPageBreak/>
        <w:t>“</w:t>
      </w:r>
      <w:r w:rsidR="009606D3" w:rsidRPr="00F9268B">
        <w:rPr>
          <w:rFonts w:asciiTheme="minorHAnsi" w:hAnsiTheme="minorHAnsi" w:cstheme="minorHAnsi"/>
          <w:i/>
          <w:iCs/>
          <w:color w:val="002060"/>
          <w:szCs w:val="22"/>
        </w:rPr>
        <w:t>The transect at Evans Head (29°S) extended only 5km past the continental shelf edge but was still largely influenced by the EAC. The EAC was centred 36.1km from the offshore above the 220m contour. The EAC had a strong along-shore flow (1.47 m s-1; Figure 4).”</w:t>
      </w:r>
    </w:p>
    <w:p w14:paraId="4D5B1EFF" w14:textId="3BC0FE45" w:rsidR="006770C9" w:rsidRPr="00F9268B" w:rsidRDefault="006770C9" w:rsidP="0048670C">
      <w:pPr>
        <w:autoSpaceDE w:val="0"/>
        <w:autoSpaceDN w:val="0"/>
        <w:adjustRightInd w:val="0"/>
        <w:spacing w:after="0" w:line="240" w:lineRule="auto"/>
        <w:rPr>
          <w:rFonts w:cstheme="minorHAnsi"/>
          <w:color w:val="000000"/>
          <w:szCs w:val="22"/>
          <w:lang w:bidi="ar-SA"/>
        </w:rPr>
      </w:pPr>
    </w:p>
    <w:p w14:paraId="2BC214AF" w14:textId="46031E30" w:rsidR="006770C9"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#47:</w:t>
      </w:r>
      <w:r w:rsidRPr="00F9268B">
        <w:rPr>
          <w:rFonts w:cstheme="minorHAnsi"/>
          <w:szCs w:val="22"/>
        </w:rPr>
        <w:t xml:space="preserve"> </w:t>
      </w:r>
      <w:r w:rsidR="006770C9" w:rsidRPr="00F9268B">
        <w:rPr>
          <w:rFonts w:cstheme="minorHAnsi"/>
          <w:color w:val="000000"/>
          <w:szCs w:val="22"/>
          <w:lang w:bidi="ar-SA"/>
        </w:rPr>
        <w:t xml:space="preserve">Line 322: Report EAC </w:t>
      </w:r>
      <w:proofErr w:type="spellStart"/>
      <w:r w:rsidR="006770C9" w:rsidRPr="00F9268B">
        <w:rPr>
          <w:rFonts w:cstheme="minorHAnsi"/>
          <w:color w:val="000000"/>
          <w:szCs w:val="22"/>
          <w:lang w:bidi="ar-SA"/>
        </w:rPr>
        <w:t>centered</w:t>
      </w:r>
      <w:proofErr w:type="spellEnd"/>
      <w:r w:rsidR="006770C9" w:rsidRPr="00F9268B">
        <w:rPr>
          <w:rFonts w:cstheme="minorHAnsi"/>
          <w:color w:val="000000"/>
          <w:szCs w:val="22"/>
          <w:lang w:bidi="ar-SA"/>
        </w:rPr>
        <w:t xml:space="preserve"> at xx km offshore above the xxx m depth contour. In the discussion cover how the </w:t>
      </w:r>
      <w:proofErr w:type="spellStart"/>
      <w:r w:rsidR="006770C9" w:rsidRPr="00F9268B">
        <w:rPr>
          <w:rFonts w:cstheme="minorHAnsi"/>
          <w:color w:val="000000"/>
          <w:szCs w:val="22"/>
          <w:lang w:bidi="ar-SA"/>
        </w:rPr>
        <w:t>center</w:t>
      </w:r>
      <w:proofErr w:type="spellEnd"/>
      <w:r w:rsidR="006770C9" w:rsidRPr="00F9268B">
        <w:rPr>
          <w:rFonts w:cstheme="minorHAnsi"/>
          <w:color w:val="000000"/>
          <w:szCs w:val="22"/>
          <w:lang w:bidi="ar-SA"/>
        </w:rPr>
        <w:t xml:space="preserve"> of EAC was located x distance from shore </w:t>
      </w:r>
      <w:proofErr w:type="gramStart"/>
      <w:r w:rsidR="006770C9" w:rsidRPr="00F9268B">
        <w:rPr>
          <w:rFonts w:cstheme="minorHAnsi"/>
          <w:color w:val="000000"/>
          <w:szCs w:val="22"/>
          <w:lang w:bidi="ar-SA"/>
        </w:rPr>
        <w:t>/  above</w:t>
      </w:r>
      <w:proofErr w:type="gramEnd"/>
      <w:r w:rsidR="006770C9" w:rsidRPr="00F9268B">
        <w:rPr>
          <w:rFonts w:cstheme="minorHAnsi"/>
          <w:color w:val="000000"/>
          <w:szCs w:val="22"/>
          <w:lang w:bidi="ar-SA"/>
        </w:rPr>
        <w:t xml:space="preserve"> x depth contour at each station. And how its proximity to coast / depth of water it flowed over influenced uplift.</w:t>
      </w:r>
    </w:p>
    <w:p w14:paraId="18A35061" w14:textId="397E0E3D"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0C4140" w:rsidRPr="00F9268B">
        <w:rPr>
          <w:rFonts w:asciiTheme="minorHAnsi" w:hAnsiTheme="minorHAnsi" w:cstheme="minorHAnsi"/>
          <w:b/>
          <w:bCs/>
          <w:szCs w:val="22"/>
        </w:rPr>
        <w:t xml:space="preserve"> </w:t>
      </w:r>
      <w:r w:rsidR="000C4140" w:rsidRPr="00F9268B">
        <w:rPr>
          <w:rFonts w:asciiTheme="minorHAnsi" w:hAnsiTheme="minorHAnsi" w:cstheme="minorHAnsi"/>
          <w:color w:val="002060"/>
          <w:szCs w:val="22"/>
        </w:rPr>
        <w:t>This has been rephrased as suggested. It now reads: “</w:t>
      </w:r>
      <w:bookmarkStart w:id="78" w:name="_Hlk69822564"/>
      <w:r w:rsidR="000C4140" w:rsidRPr="00F9268B">
        <w:rPr>
          <w:rFonts w:asciiTheme="minorHAnsi" w:hAnsiTheme="minorHAnsi" w:cstheme="minorHAnsi"/>
          <w:color w:val="002060"/>
          <w:szCs w:val="22"/>
        </w:rPr>
        <w:t>The transect at Evans Head (29°S) extended only 5</w:t>
      </w:r>
      <w:ins w:id="79" w:author="Jason Everett" w:date="2021-05-13T17:03:00Z">
        <w:r w:rsidR="00B00DCA">
          <w:rPr>
            <w:rFonts w:asciiTheme="minorHAnsi" w:hAnsiTheme="minorHAnsi" w:cstheme="minorHAnsi"/>
            <w:color w:val="002060"/>
            <w:szCs w:val="22"/>
          </w:rPr>
          <w:t xml:space="preserve"> </w:t>
        </w:r>
      </w:ins>
      <w:r w:rsidR="000C4140" w:rsidRPr="00F9268B">
        <w:rPr>
          <w:rFonts w:asciiTheme="minorHAnsi" w:hAnsiTheme="minorHAnsi" w:cstheme="minorHAnsi"/>
          <w:color w:val="002060"/>
          <w:szCs w:val="22"/>
        </w:rPr>
        <w:t>km past the continental shelf edge but was still largely influenced by the EAC. The EAC was centred 36.1</w:t>
      </w:r>
      <w:ins w:id="80" w:author="Jason Everett" w:date="2021-05-13T17:03:00Z">
        <w:r w:rsidR="00B00DCA">
          <w:rPr>
            <w:rFonts w:asciiTheme="minorHAnsi" w:hAnsiTheme="minorHAnsi" w:cstheme="minorHAnsi"/>
            <w:color w:val="002060"/>
            <w:szCs w:val="22"/>
          </w:rPr>
          <w:t xml:space="preserve"> </w:t>
        </w:r>
      </w:ins>
      <w:r w:rsidR="000C4140" w:rsidRPr="00F9268B">
        <w:rPr>
          <w:rFonts w:asciiTheme="minorHAnsi" w:hAnsiTheme="minorHAnsi" w:cstheme="minorHAnsi"/>
          <w:color w:val="002060"/>
          <w:szCs w:val="22"/>
        </w:rPr>
        <w:t>km from the offshore above the 220</w:t>
      </w:r>
      <w:ins w:id="81" w:author="Jason Everett" w:date="2021-05-13T17:03:00Z">
        <w:r w:rsidR="00B00DCA">
          <w:rPr>
            <w:rFonts w:asciiTheme="minorHAnsi" w:hAnsiTheme="minorHAnsi" w:cstheme="minorHAnsi"/>
            <w:color w:val="002060"/>
            <w:szCs w:val="22"/>
          </w:rPr>
          <w:t xml:space="preserve"> </w:t>
        </w:r>
      </w:ins>
      <w:r w:rsidR="000C4140" w:rsidRPr="00F9268B">
        <w:rPr>
          <w:rFonts w:asciiTheme="minorHAnsi" w:hAnsiTheme="minorHAnsi" w:cstheme="minorHAnsi"/>
          <w:color w:val="002060"/>
          <w:szCs w:val="22"/>
        </w:rPr>
        <w:t>m contour. The EAC had a strong along-shore flow (1.47 m s</w:t>
      </w:r>
      <w:r w:rsidR="000C4140" w:rsidRPr="00B00DCA">
        <w:rPr>
          <w:rFonts w:asciiTheme="minorHAnsi" w:hAnsiTheme="minorHAnsi" w:cstheme="minorHAnsi"/>
          <w:color w:val="002060"/>
          <w:szCs w:val="22"/>
          <w:vertAlign w:val="superscript"/>
          <w:rPrChange w:id="82" w:author="Jason Everett" w:date="2021-05-13T17:04:00Z">
            <w:rPr>
              <w:rFonts w:asciiTheme="minorHAnsi" w:hAnsiTheme="minorHAnsi" w:cstheme="minorHAnsi"/>
              <w:color w:val="002060"/>
              <w:szCs w:val="22"/>
            </w:rPr>
          </w:rPrChange>
        </w:rPr>
        <w:t>-</w:t>
      </w:r>
      <w:proofErr w:type="gramStart"/>
      <w:r w:rsidR="000C4140" w:rsidRPr="00B00DCA">
        <w:rPr>
          <w:rFonts w:asciiTheme="minorHAnsi" w:hAnsiTheme="minorHAnsi" w:cstheme="minorHAnsi"/>
          <w:color w:val="002060"/>
          <w:szCs w:val="22"/>
          <w:vertAlign w:val="superscript"/>
          <w:rPrChange w:id="83" w:author="Jason Everett" w:date="2021-05-13T17:04:00Z">
            <w:rPr>
              <w:rFonts w:asciiTheme="minorHAnsi" w:hAnsiTheme="minorHAnsi" w:cstheme="minorHAnsi"/>
              <w:color w:val="002060"/>
              <w:szCs w:val="22"/>
            </w:rPr>
          </w:rPrChange>
        </w:rPr>
        <w:t>1</w:t>
      </w:r>
      <w:r w:rsidR="000C4140" w:rsidRPr="00F9268B">
        <w:rPr>
          <w:rFonts w:asciiTheme="minorHAnsi" w:hAnsiTheme="minorHAnsi" w:cstheme="minorHAnsi"/>
          <w:color w:val="002060"/>
          <w:szCs w:val="22"/>
        </w:rPr>
        <w:t>;</w:t>
      </w:r>
      <w:proofErr w:type="gramEnd"/>
      <w:r w:rsidR="000C4140" w:rsidRPr="00F9268B">
        <w:rPr>
          <w:rFonts w:asciiTheme="minorHAnsi" w:hAnsiTheme="minorHAnsi" w:cstheme="minorHAnsi"/>
          <w:color w:val="002060"/>
          <w:szCs w:val="22"/>
        </w:rPr>
        <w:t xml:space="preserve"> Figure 2). The EAC showed offshore movement (0.27 m s</w:t>
      </w:r>
      <w:r w:rsidR="000C4140" w:rsidRPr="00B00DCA">
        <w:rPr>
          <w:rFonts w:asciiTheme="minorHAnsi" w:hAnsiTheme="minorHAnsi" w:cstheme="minorHAnsi"/>
          <w:color w:val="002060"/>
          <w:szCs w:val="22"/>
          <w:vertAlign w:val="superscript"/>
          <w:rPrChange w:id="84" w:author="Jason Everett" w:date="2021-05-13T17:04:00Z">
            <w:rPr>
              <w:rFonts w:asciiTheme="minorHAnsi" w:hAnsiTheme="minorHAnsi" w:cstheme="minorHAnsi"/>
              <w:color w:val="002060"/>
              <w:szCs w:val="22"/>
            </w:rPr>
          </w:rPrChange>
        </w:rPr>
        <w:t>-1</w:t>
      </w:r>
      <w:r w:rsidR="000C4140" w:rsidRPr="00F9268B">
        <w:rPr>
          <w:rFonts w:asciiTheme="minorHAnsi" w:hAnsiTheme="minorHAnsi" w:cstheme="minorHAnsi"/>
          <w:color w:val="002060"/>
          <w:szCs w:val="22"/>
        </w:rPr>
        <w:t xml:space="preserve">) which increased with distance offshore (Figure S4). </w:t>
      </w:r>
      <w:bookmarkStart w:id="85" w:name="_Hlk69822517"/>
      <w:r w:rsidR="000C4140" w:rsidRPr="00F9268B">
        <w:rPr>
          <w:rFonts w:asciiTheme="minorHAnsi" w:hAnsiTheme="minorHAnsi" w:cstheme="minorHAnsi"/>
          <w:color w:val="002060"/>
          <w:szCs w:val="22"/>
        </w:rPr>
        <w:t>There was strong current driven uplift of the isotherms inshore of the EAC with the 21 °C isotherm rising to the surface from 70 m depth over 6 km and the 20 °C isotherm rising to the surface from 100 m depth over 15 km</w:t>
      </w:r>
      <w:bookmarkEnd w:id="85"/>
      <w:r w:rsidR="000C4140" w:rsidRPr="00F9268B">
        <w:rPr>
          <w:rFonts w:asciiTheme="minorHAnsi" w:hAnsiTheme="minorHAnsi" w:cstheme="minorHAnsi"/>
          <w:color w:val="002060"/>
          <w:szCs w:val="22"/>
        </w:rPr>
        <w:t>.</w:t>
      </w:r>
      <w:bookmarkEnd w:id="78"/>
      <w:r w:rsidR="000C4140" w:rsidRPr="00F9268B">
        <w:rPr>
          <w:rFonts w:asciiTheme="minorHAnsi" w:hAnsiTheme="minorHAnsi" w:cstheme="minorHAnsi"/>
          <w:color w:val="002060"/>
          <w:szCs w:val="22"/>
        </w:rPr>
        <w:t>”</w:t>
      </w:r>
    </w:p>
    <w:p w14:paraId="7108B4F4" w14:textId="579E22A1" w:rsidR="006770C9" w:rsidRPr="00F9268B" w:rsidRDefault="006770C9" w:rsidP="0048670C">
      <w:pPr>
        <w:autoSpaceDE w:val="0"/>
        <w:autoSpaceDN w:val="0"/>
        <w:adjustRightInd w:val="0"/>
        <w:spacing w:after="0" w:line="240" w:lineRule="auto"/>
        <w:rPr>
          <w:rFonts w:cstheme="minorHAnsi"/>
          <w:color w:val="000000"/>
          <w:szCs w:val="22"/>
          <w:lang w:bidi="ar-SA"/>
        </w:rPr>
      </w:pPr>
    </w:p>
    <w:p w14:paraId="4E763E17" w14:textId="77777777" w:rsidR="009606D3" w:rsidRPr="00F9268B" w:rsidRDefault="009606D3" w:rsidP="009606D3">
      <w:pPr>
        <w:pStyle w:val="PlainText"/>
        <w:rPr>
          <w:rFonts w:asciiTheme="minorHAnsi" w:hAnsiTheme="minorHAnsi" w:cstheme="minorHAnsi"/>
          <w:color w:val="002060"/>
          <w:szCs w:val="22"/>
        </w:rPr>
      </w:pPr>
      <w:r w:rsidRPr="00F9268B">
        <w:rPr>
          <w:rFonts w:asciiTheme="minorHAnsi" w:hAnsiTheme="minorHAnsi" w:cstheme="minorHAnsi"/>
          <w:color w:val="002060"/>
          <w:szCs w:val="22"/>
        </w:rPr>
        <w:t>We have now added this discussion to the discussion. The new text reads:</w:t>
      </w:r>
    </w:p>
    <w:p w14:paraId="2938CC21" w14:textId="77777777" w:rsidR="009606D3" w:rsidRPr="00F9268B" w:rsidRDefault="009606D3" w:rsidP="009606D3">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 xml:space="preserve">“At Cape Byron and Evans Head, the EAC was in high proximity to the continental slope and the lack of upwelling-favourable wind stress (Figure S3) suggests that the observed isotherm uplift is likely to be current-driven, as shown in Schaeffer et al. (2014). This was contrasted by North Solitary where the EAC was further </w:t>
      </w:r>
      <w:proofErr w:type="gramStart"/>
      <w:r w:rsidRPr="00F9268B">
        <w:rPr>
          <w:rFonts w:asciiTheme="minorHAnsi" w:hAnsiTheme="minorHAnsi" w:cstheme="minorHAnsi"/>
          <w:i/>
          <w:iCs/>
          <w:color w:val="002060"/>
          <w:szCs w:val="22"/>
        </w:rPr>
        <w:t>offshore</w:t>
      </w:r>
      <w:proofErr w:type="gramEnd"/>
      <w:r w:rsidRPr="00F9268B">
        <w:rPr>
          <w:rFonts w:asciiTheme="minorHAnsi" w:hAnsiTheme="minorHAnsi" w:cstheme="minorHAnsi"/>
          <w:i/>
          <w:iCs/>
          <w:color w:val="002060"/>
          <w:szCs w:val="22"/>
        </w:rPr>
        <w:t xml:space="preserve"> and it was likely the uplift was at least partially caused by the upwelling favourable winds in the hours prior to sampling. As a contrast, Diamond Head which was located south of the EAC separation and therefore free from its influence was largely homogenous with little horizontal structure and limited uplift of isotherms.”</w:t>
      </w:r>
    </w:p>
    <w:p w14:paraId="68A370B9" w14:textId="61285B2C" w:rsidR="009606D3" w:rsidRPr="00F9268B" w:rsidRDefault="009606D3" w:rsidP="0048670C">
      <w:pPr>
        <w:autoSpaceDE w:val="0"/>
        <w:autoSpaceDN w:val="0"/>
        <w:adjustRightInd w:val="0"/>
        <w:spacing w:after="0" w:line="240" w:lineRule="auto"/>
        <w:rPr>
          <w:rFonts w:cstheme="minorHAnsi"/>
          <w:color w:val="000000"/>
          <w:szCs w:val="22"/>
          <w:lang w:bidi="ar-SA"/>
        </w:rPr>
      </w:pPr>
    </w:p>
    <w:p w14:paraId="643E8B63" w14:textId="77777777" w:rsidR="009606D3" w:rsidRPr="00F9268B" w:rsidRDefault="009606D3" w:rsidP="0048670C">
      <w:pPr>
        <w:autoSpaceDE w:val="0"/>
        <w:autoSpaceDN w:val="0"/>
        <w:adjustRightInd w:val="0"/>
        <w:spacing w:after="0" w:line="240" w:lineRule="auto"/>
        <w:rPr>
          <w:rFonts w:cstheme="minorHAnsi"/>
          <w:color w:val="000000"/>
          <w:szCs w:val="22"/>
          <w:lang w:bidi="ar-SA"/>
        </w:rPr>
      </w:pPr>
    </w:p>
    <w:p w14:paraId="73E97C95" w14:textId="6A5AF65A" w:rsidR="006770C9"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#48:</w:t>
      </w:r>
      <w:r w:rsidRPr="00F9268B">
        <w:rPr>
          <w:rFonts w:cstheme="minorHAnsi"/>
          <w:szCs w:val="22"/>
        </w:rPr>
        <w:t xml:space="preserve"> </w:t>
      </w:r>
      <w:r w:rsidR="006770C9" w:rsidRPr="00F9268B">
        <w:rPr>
          <w:rFonts w:cstheme="minorHAnsi"/>
          <w:szCs w:val="22"/>
          <w:lang w:bidi="ar-SA"/>
        </w:rPr>
        <w:t xml:space="preserve">Line 323: </w:t>
      </w:r>
      <w:bookmarkStart w:id="86" w:name="_Hlk69822498"/>
      <w:r w:rsidR="006770C9" w:rsidRPr="00F9268B">
        <w:rPr>
          <w:rFonts w:cstheme="minorHAnsi"/>
          <w:color w:val="000000"/>
          <w:szCs w:val="22"/>
          <w:lang w:bidi="ar-SA"/>
        </w:rPr>
        <w:t>Include data on along and cross shelf flow to support this point.</w:t>
      </w:r>
      <w:bookmarkEnd w:id="86"/>
    </w:p>
    <w:p w14:paraId="4C4F4DC3" w14:textId="79DB6A44" w:rsidR="0048670C" w:rsidRPr="00F9268B"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0C4140" w:rsidRPr="00F9268B">
        <w:rPr>
          <w:rFonts w:asciiTheme="minorHAnsi" w:hAnsiTheme="minorHAnsi" w:cstheme="minorHAnsi"/>
          <w:b/>
          <w:bCs/>
          <w:szCs w:val="22"/>
        </w:rPr>
        <w:t xml:space="preserve"> </w:t>
      </w:r>
      <w:r w:rsidR="000C4140" w:rsidRPr="00F9268B">
        <w:rPr>
          <w:rFonts w:asciiTheme="minorHAnsi" w:hAnsiTheme="minorHAnsi" w:cstheme="minorHAnsi"/>
          <w:color w:val="002060"/>
          <w:szCs w:val="22"/>
        </w:rPr>
        <w:t>This information is now included in this paragraph. It reads:” The transect at Evans Head (29°S) extended only 5km past the continental shelf edge but was still largely influenced by the EAC. The EAC was centred 36.1km from the offshore above the 220m contour. The EAC had a strong along-shore flow (1.47 m s</w:t>
      </w:r>
      <w:r w:rsidR="000C4140" w:rsidRPr="00F9268B">
        <w:rPr>
          <w:rFonts w:asciiTheme="minorHAnsi" w:hAnsiTheme="minorHAnsi" w:cstheme="minorHAnsi"/>
          <w:color w:val="002060"/>
          <w:szCs w:val="22"/>
          <w:vertAlign w:val="superscript"/>
        </w:rPr>
        <w:t>-</w:t>
      </w:r>
      <w:proofErr w:type="gramStart"/>
      <w:r w:rsidR="000C4140" w:rsidRPr="00F9268B">
        <w:rPr>
          <w:rFonts w:asciiTheme="minorHAnsi" w:hAnsiTheme="minorHAnsi" w:cstheme="minorHAnsi"/>
          <w:color w:val="002060"/>
          <w:szCs w:val="22"/>
          <w:vertAlign w:val="superscript"/>
        </w:rPr>
        <w:t>1</w:t>
      </w:r>
      <w:r w:rsidR="000C4140" w:rsidRPr="00F9268B">
        <w:rPr>
          <w:rFonts w:asciiTheme="minorHAnsi" w:hAnsiTheme="minorHAnsi" w:cstheme="minorHAnsi"/>
          <w:color w:val="002060"/>
          <w:szCs w:val="22"/>
        </w:rPr>
        <w:t>;</w:t>
      </w:r>
      <w:proofErr w:type="gramEnd"/>
      <w:r w:rsidR="000C4140" w:rsidRPr="00F9268B">
        <w:rPr>
          <w:rFonts w:asciiTheme="minorHAnsi" w:hAnsiTheme="minorHAnsi" w:cstheme="minorHAnsi"/>
          <w:color w:val="002060"/>
          <w:szCs w:val="22"/>
        </w:rPr>
        <w:t xml:space="preserve"> Figure 2). The EAC showed offshore movement (0.27 m s</w:t>
      </w:r>
      <w:r w:rsidR="000C4140" w:rsidRPr="00F9268B">
        <w:rPr>
          <w:rFonts w:asciiTheme="minorHAnsi" w:hAnsiTheme="minorHAnsi" w:cstheme="minorHAnsi"/>
          <w:color w:val="002060"/>
          <w:szCs w:val="22"/>
          <w:vertAlign w:val="superscript"/>
        </w:rPr>
        <w:t>-1</w:t>
      </w:r>
      <w:r w:rsidR="000C4140" w:rsidRPr="00F9268B">
        <w:rPr>
          <w:rFonts w:asciiTheme="minorHAnsi" w:hAnsiTheme="minorHAnsi" w:cstheme="minorHAnsi"/>
          <w:color w:val="002060"/>
          <w:szCs w:val="22"/>
        </w:rPr>
        <w:t>) which increased with distance offshore (Figure S4). There was strong current driven uplift of the isotherms inshore of the EAC with the 21 °C isotherm rising to the surface from 70 m depth over 6 km and the 20 °C isotherm rising to the surface from 100 m depth over 15 km.”</w:t>
      </w:r>
    </w:p>
    <w:p w14:paraId="08082BCB" w14:textId="3C84BF6C" w:rsidR="006770C9" w:rsidRPr="00F9268B" w:rsidRDefault="006770C9" w:rsidP="0048670C">
      <w:pPr>
        <w:autoSpaceDE w:val="0"/>
        <w:autoSpaceDN w:val="0"/>
        <w:adjustRightInd w:val="0"/>
        <w:spacing w:after="0" w:line="240" w:lineRule="auto"/>
        <w:rPr>
          <w:rFonts w:cstheme="minorHAnsi"/>
          <w:color w:val="000000"/>
          <w:szCs w:val="22"/>
          <w:lang w:bidi="ar-SA"/>
        </w:rPr>
      </w:pPr>
    </w:p>
    <w:p w14:paraId="4BB0604F" w14:textId="47E599E5" w:rsidR="006770C9" w:rsidRPr="00F9268B" w:rsidRDefault="00070D89" w:rsidP="0048670C">
      <w:pPr>
        <w:autoSpaceDE w:val="0"/>
        <w:autoSpaceDN w:val="0"/>
        <w:adjustRightInd w:val="0"/>
        <w:spacing w:after="0" w:line="240" w:lineRule="auto"/>
        <w:rPr>
          <w:rFonts w:cstheme="minorHAnsi"/>
          <w:szCs w:val="22"/>
          <w:lang w:bidi="ar-SA"/>
        </w:rPr>
      </w:pPr>
      <w:r w:rsidRPr="00F9268B">
        <w:rPr>
          <w:rFonts w:cstheme="minorHAnsi"/>
          <w:b/>
          <w:bCs/>
          <w:szCs w:val="22"/>
        </w:rPr>
        <w:t>Comment #49:</w:t>
      </w:r>
      <w:r w:rsidRPr="00F9268B">
        <w:rPr>
          <w:rFonts w:cstheme="minorHAnsi"/>
          <w:szCs w:val="22"/>
        </w:rPr>
        <w:t xml:space="preserve"> </w:t>
      </w:r>
      <w:r w:rsidR="006770C9" w:rsidRPr="00F9268B">
        <w:rPr>
          <w:rFonts w:cstheme="minorHAnsi"/>
          <w:color w:val="000000"/>
          <w:szCs w:val="22"/>
          <w:lang w:bidi="ar-SA"/>
        </w:rPr>
        <w:t xml:space="preserve">Line 324: This paragraph would benefit from the inclusion of cross shelf patterns in temperature, salinity, nutrients, </w:t>
      </w:r>
      <w:proofErr w:type="spellStart"/>
      <w:r w:rsidR="006770C9" w:rsidRPr="00F9268B">
        <w:rPr>
          <w:rFonts w:cstheme="minorHAnsi"/>
          <w:color w:val="000000"/>
          <w:szCs w:val="22"/>
          <w:lang w:bidi="ar-SA"/>
        </w:rPr>
        <w:t>chl</w:t>
      </w:r>
      <w:proofErr w:type="spellEnd"/>
      <w:r w:rsidR="006770C9" w:rsidRPr="00F9268B">
        <w:rPr>
          <w:rFonts w:cstheme="minorHAnsi"/>
          <w:color w:val="000000"/>
          <w:szCs w:val="22"/>
          <w:lang w:bidi="ar-SA"/>
        </w:rPr>
        <w:t xml:space="preserve"> a/ fluorescence</w:t>
      </w:r>
    </w:p>
    <w:p w14:paraId="40350245" w14:textId="77777777" w:rsidR="009A792D"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0C4140" w:rsidRPr="00F9268B">
        <w:rPr>
          <w:rFonts w:asciiTheme="minorHAnsi" w:hAnsiTheme="minorHAnsi" w:cstheme="minorHAnsi"/>
          <w:b/>
          <w:bCs/>
          <w:szCs w:val="22"/>
        </w:rPr>
        <w:t xml:space="preserve"> </w:t>
      </w:r>
      <w:r w:rsidR="000C4140" w:rsidRPr="00F9268B">
        <w:rPr>
          <w:rFonts w:asciiTheme="minorHAnsi" w:hAnsiTheme="minorHAnsi" w:cstheme="minorHAnsi"/>
          <w:color w:val="002060"/>
          <w:szCs w:val="22"/>
        </w:rPr>
        <w:t xml:space="preserve">This has now been added. The paragraph reads: </w:t>
      </w:r>
    </w:p>
    <w:p w14:paraId="19671858" w14:textId="48656370" w:rsidR="0048670C" w:rsidRPr="00F9268B" w:rsidRDefault="000C4140"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 xml:space="preserve">“The zooplankton size structure varied along the transect. The EAC was warmer and saltier compared to the inner shelf water (Figure </w:t>
      </w:r>
      <w:r w:rsidR="009A792D" w:rsidRPr="00F9268B">
        <w:rPr>
          <w:rFonts w:asciiTheme="minorHAnsi" w:hAnsiTheme="minorHAnsi" w:cstheme="minorHAnsi"/>
          <w:i/>
          <w:iCs/>
          <w:color w:val="002060"/>
          <w:szCs w:val="22"/>
        </w:rPr>
        <w:t>S9</w:t>
      </w:r>
      <w:r w:rsidRPr="00F9268B">
        <w:rPr>
          <w:rFonts w:asciiTheme="minorHAnsi" w:hAnsiTheme="minorHAnsi" w:cstheme="minorHAnsi"/>
          <w:i/>
          <w:iCs/>
          <w:color w:val="002060"/>
          <w:szCs w:val="22"/>
        </w:rPr>
        <w:t>). There was also a slight gradient in Nitrate and chlorophyll with higher levels of both in the inshore waters (3 mmol m</w:t>
      </w:r>
      <w:r w:rsidRPr="00F9268B">
        <w:rPr>
          <w:rFonts w:asciiTheme="minorHAnsi" w:hAnsiTheme="minorHAnsi" w:cstheme="minorHAnsi"/>
          <w:i/>
          <w:iCs/>
          <w:color w:val="002060"/>
          <w:szCs w:val="22"/>
          <w:vertAlign w:val="superscript"/>
        </w:rPr>
        <w:t>-3</w:t>
      </w:r>
      <w:r w:rsidRPr="00F9268B">
        <w:rPr>
          <w:rFonts w:asciiTheme="minorHAnsi" w:hAnsiTheme="minorHAnsi" w:cstheme="minorHAnsi"/>
          <w:i/>
          <w:iCs/>
          <w:color w:val="002060"/>
          <w:szCs w:val="22"/>
        </w:rPr>
        <w:t xml:space="preserve"> and 1.35 mg m</w:t>
      </w:r>
      <w:r w:rsidRPr="00F9268B">
        <w:rPr>
          <w:rFonts w:asciiTheme="minorHAnsi" w:hAnsiTheme="minorHAnsi" w:cstheme="minorHAnsi"/>
          <w:i/>
          <w:iCs/>
          <w:color w:val="002060"/>
          <w:szCs w:val="22"/>
          <w:vertAlign w:val="superscript"/>
        </w:rPr>
        <w:t>-3</w:t>
      </w:r>
      <w:r w:rsidRPr="00F9268B">
        <w:rPr>
          <w:rFonts w:asciiTheme="minorHAnsi" w:hAnsiTheme="minorHAnsi" w:cstheme="minorHAnsi"/>
          <w:i/>
          <w:iCs/>
          <w:color w:val="002060"/>
          <w:szCs w:val="22"/>
        </w:rPr>
        <w:t xml:space="preserve"> </w:t>
      </w:r>
      <w:proofErr w:type="gramStart"/>
      <w:r w:rsidRPr="00F9268B">
        <w:rPr>
          <w:rFonts w:asciiTheme="minorHAnsi" w:hAnsiTheme="minorHAnsi" w:cstheme="minorHAnsi"/>
          <w:i/>
          <w:iCs/>
          <w:color w:val="002060"/>
          <w:szCs w:val="22"/>
        </w:rPr>
        <w:t>respectively;</w:t>
      </w:r>
      <w:proofErr w:type="gramEnd"/>
      <w:r w:rsidRPr="00F9268B">
        <w:rPr>
          <w:rFonts w:asciiTheme="minorHAnsi" w:hAnsiTheme="minorHAnsi" w:cstheme="minorHAnsi"/>
          <w:i/>
          <w:iCs/>
          <w:color w:val="002060"/>
          <w:szCs w:val="22"/>
        </w:rPr>
        <w:t xml:space="preserve"> Figures S</w:t>
      </w:r>
      <w:r w:rsidR="009A792D" w:rsidRPr="00F9268B">
        <w:rPr>
          <w:rFonts w:asciiTheme="minorHAnsi" w:hAnsiTheme="minorHAnsi" w:cstheme="minorHAnsi"/>
          <w:i/>
          <w:iCs/>
          <w:color w:val="002060"/>
          <w:szCs w:val="22"/>
        </w:rPr>
        <w:t>10</w:t>
      </w:r>
      <w:r w:rsidRPr="00F9268B">
        <w:rPr>
          <w:rFonts w:asciiTheme="minorHAnsi" w:hAnsiTheme="minorHAnsi" w:cstheme="minorHAnsi"/>
          <w:i/>
          <w:iCs/>
          <w:color w:val="002060"/>
          <w:szCs w:val="22"/>
        </w:rPr>
        <w:t xml:space="preserve"> &amp; S</w:t>
      </w:r>
      <w:r w:rsidR="009A792D" w:rsidRPr="00F9268B">
        <w:rPr>
          <w:rFonts w:asciiTheme="minorHAnsi" w:hAnsiTheme="minorHAnsi" w:cstheme="minorHAnsi"/>
          <w:i/>
          <w:iCs/>
          <w:color w:val="002060"/>
          <w:szCs w:val="22"/>
        </w:rPr>
        <w:t>11</w:t>
      </w:r>
      <w:r w:rsidRPr="00F9268B">
        <w:rPr>
          <w:rFonts w:asciiTheme="minorHAnsi" w:hAnsiTheme="minorHAnsi" w:cstheme="minorHAnsi"/>
          <w:i/>
          <w:iCs/>
          <w:color w:val="002060"/>
          <w:szCs w:val="22"/>
        </w:rPr>
        <w:t>). Around the front between the continental shelf water (&lt; 21 °C) and the warm (&gt; 21 °C) EAC water the zooplankton community showed a similar GMS of ≈450 µm ESD to that observed at the northern Cape Byron transect but had a higher biomass and shallower pareto distribution shape parameter c (≈-1; Figures 3, 4 &amp; 5).”</w:t>
      </w:r>
    </w:p>
    <w:p w14:paraId="633A8BAE" w14:textId="77DC00F1" w:rsidR="006770C9" w:rsidRPr="00F9268B" w:rsidRDefault="006770C9" w:rsidP="0048670C">
      <w:pPr>
        <w:spacing w:after="0"/>
        <w:rPr>
          <w:rFonts w:cstheme="minorHAnsi"/>
          <w:szCs w:val="22"/>
        </w:rPr>
      </w:pPr>
    </w:p>
    <w:p w14:paraId="7FF636BD" w14:textId="6DD9D6FB" w:rsidR="006770C9" w:rsidRPr="00F9268B" w:rsidRDefault="00070D89" w:rsidP="0048670C">
      <w:pPr>
        <w:autoSpaceDE w:val="0"/>
        <w:autoSpaceDN w:val="0"/>
        <w:adjustRightInd w:val="0"/>
        <w:spacing w:after="0" w:line="240" w:lineRule="auto"/>
        <w:rPr>
          <w:rFonts w:cstheme="minorHAnsi"/>
          <w:szCs w:val="22"/>
          <w:lang w:bidi="ar-SA"/>
        </w:rPr>
      </w:pPr>
      <w:r w:rsidRPr="00F9268B">
        <w:rPr>
          <w:rFonts w:cstheme="minorHAnsi"/>
          <w:b/>
          <w:bCs/>
          <w:szCs w:val="22"/>
        </w:rPr>
        <w:t>Comment #50:</w:t>
      </w:r>
      <w:r w:rsidRPr="00F9268B">
        <w:rPr>
          <w:rFonts w:cstheme="minorHAnsi"/>
          <w:szCs w:val="22"/>
        </w:rPr>
        <w:t xml:space="preserve"> </w:t>
      </w:r>
      <w:r w:rsidR="006770C9" w:rsidRPr="00F9268B">
        <w:rPr>
          <w:rFonts w:cstheme="minorHAnsi"/>
          <w:szCs w:val="22"/>
        </w:rPr>
        <w:t xml:space="preserve">Line 327: </w:t>
      </w:r>
      <w:r w:rsidR="006770C9" w:rsidRPr="00F9268B">
        <w:rPr>
          <w:rFonts w:cstheme="minorHAnsi"/>
          <w:color w:val="000000"/>
          <w:szCs w:val="22"/>
          <w:lang w:bidi="ar-SA"/>
        </w:rPr>
        <w:t>Size structure of particulates, community refer</w:t>
      </w:r>
      <w:del w:id="87" w:author="Jason Everett" w:date="2021-05-13T17:05:00Z">
        <w:r w:rsidR="006770C9" w:rsidRPr="00F9268B" w:rsidDel="00910ACF">
          <w:rPr>
            <w:rFonts w:cstheme="minorHAnsi"/>
            <w:color w:val="000000"/>
            <w:szCs w:val="22"/>
            <w:lang w:bidi="ar-SA"/>
          </w:rPr>
          <w:delText>e</w:delText>
        </w:r>
      </w:del>
      <w:r w:rsidR="006770C9" w:rsidRPr="00F9268B">
        <w:rPr>
          <w:rFonts w:cstheme="minorHAnsi"/>
          <w:color w:val="000000"/>
          <w:szCs w:val="22"/>
          <w:lang w:bidi="ar-SA"/>
        </w:rPr>
        <w:t>s to species or functional groups. Data does not support this statement</w:t>
      </w:r>
    </w:p>
    <w:p w14:paraId="48CD65F2" w14:textId="77777777" w:rsidR="009A792D"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0C4140" w:rsidRPr="00F9268B">
        <w:rPr>
          <w:rFonts w:asciiTheme="minorHAnsi" w:hAnsiTheme="minorHAnsi" w:cstheme="minorHAnsi"/>
          <w:color w:val="002060"/>
          <w:szCs w:val="22"/>
        </w:rPr>
        <w:t xml:space="preserve"> This has been rephrased. It now reads: </w:t>
      </w:r>
    </w:p>
    <w:p w14:paraId="231DAE07" w14:textId="340F44C1" w:rsidR="0048670C" w:rsidRPr="00F9268B" w:rsidRDefault="000C4140"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w:t>
      </w:r>
      <w:r w:rsidR="00670163" w:rsidRPr="00F9268B">
        <w:rPr>
          <w:rFonts w:asciiTheme="minorHAnsi" w:hAnsiTheme="minorHAnsi" w:cstheme="minorHAnsi"/>
          <w:i/>
          <w:iCs/>
          <w:color w:val="002060"/>
          <w:szCs w:val="22"/>
        </w:rPr>
        <w:t>The zooplankton size structure varied along the transect.”</w:t>
      </w:r>
    </w:p>
    <w:p w14:paraId="4E1D2638" w14:textId="43628719" w:rsidR="006770C9" w:rsidRPr="00F9268B" w:rsidRDefault="006770C9" w:rsidP="0048670C">
      <w:pPr>
        <w:spacing w:after="0"/>
        <w:rPr>
          <w:rFonts w:cstheme="minorHAnsi"/>
          <w:szCs w:val="22"/>
        </w:rPr>
      </w:pPr>
    </w:p>
    <w:p w14:paraId="35E5B59B" w14:textId="7105B249" w:rsidR="006770C9" w:rsidRPr="00F9268B" w:rsidRDefault="00070D89" w:rsidP="0048670C">
      <w:pPr>
        <w:spacing w:after="0"/>
        <w:rPr>
          <w:rFonts w:cstheme="minorHAnsi"/>
          <w:szCs w:val="22"/>
        </w:rPr>
      </w:pPr>
      <w:r w:rsidRPr="00F9268B">
        <w:rPr>
          <w:rFonts w:cstheme="minorHAnsi"/>
          <w:b/>
          <w:bCs/>
          <w:szCs w:val="22"/>
        </w:rPr>
        <w:lastRenderedPageBreak/>
        <w:t>Comment #51:</w:t>
      </w:r>
      <w:r w:rsidRPr="00F9268B">
        <w:rPr>
          <w:rFonts w:cstheme="minorHAnsi"/>
          <w:szCs w:val="22"/>
        </w:rPr>
        <w:t xml:space="preserve"> </w:t>
      </w:r>
      <w:r w:rsidR="006770C9" w:rsidRPr="00F9268B">
        <w:rPr>
          <w:rFonts w:cstheme="minorHAnsi"/>
          <w:szCs w:val="22"/>
        </w:rPr>
        <w:t>Line 331: Results are not as clear-cut as reported</w:t>
      </w:r>
    </w:p>
    <w:p w14:paraId="44AA1603" w14:textId="453F304D"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670163" w:rsidRPr="00F9268B">
        <w:rPr>
          <w:rFonts w:asciiTheme="minorHAnsi" w:hAnsiTheme="minorHAnsi" w:cstheme="minorHAnsi"/>
          <w:b/>
          <w:bCs/>
          <w:szCs w:val="22"/>
        </w:rPr>
        <w:t xml:space="preserve"> </w:t>
      </w:r>
      <w:r w:rsidR="00670163" w:rsidRPr="00F9268B">
        <w:rPr>
          <w:rFonts w:asciiTheme="minorHAnsi" w:hAnsiTheme="minorHAnsi" w:cstheme="minorHAnsi"/>
          <w:color w:val="002060"/>
          <w:szCs w:val="22"/>
        </w:rPr>
        <w:t xml:space="preserve">This section has been rephrased. It now reads: “The zooplankton size structure varied along the transect. The EAC was warmer and saltier compared to the inner shelf water (Figure </w:t>
      </w:r>
      <w:r w:rsidR="009A792D" w:rsidRPr="00F9268B">
        <w:rPr>
          <w:rFonts w:asciiTheme="minorHAnsi" w:hAnsiTheme="minorHAnsi" w:cstheme="minorHAnsi"/>
          <w:color w:val="002060"/>
          <w:szCs w:val="22"/>
        </w:rPr>
        <w:t>S9</w:t>
      </w:r>
      <w:r w:rsidR="00670163" w:rsidRPr="00F9268B">
        <w:rPr>
          <w:rFonts w:asciiTheme="minorHAnsi" w:hAnsiTheme="minorHAnsi" w:cstheme="minorHAnsi"/>
          <w:color w:val="002060"/>
          <w:szCs w:val="22"/>
        </w:rPr>
        <w:t>). There was also a slight gradient in Nitrate and chlorophyll with higher levels of both in the inshore waters (3 mmol m</w:t>
      </w:r>
      <w:r w:rsidR="00670163" w:rsidRPr="00F9268B">
        <w:rPr>
          <w:rFonts w:asciiTheme="minorHAnsi" w:hAnsiTheme="minorHAnsi" w:cstheme="minorHAnsi"/>
          <w:color w:val="002060"/>
          <w:szCs w:val="22"/>
          <w:vertAlign w:val="superscript"/>
        </w:rPr>
        <w:t>-3</w:t>
      </w:r>
      <w:r w:rsidR="00670163" w:rsidRPr="00F9268B">
        <w:rPr>
          <w:rFonts w:asciiTheme="minorHAnsi" w:hAnsiTheme="minorHAnsi" w:cstheme="minorHAnsi"/>
          <w:color w:val="002060"/>
          <w:szCs w:val="22"/>
        </w:rPr>
        <w:t xml:space="preserve"> and 1.35 mg m</w:t>
      </w:r>
      <w:r w:rsidR="00670163" w:rsidRPr="00F9268B">
        <w:rPr>
          <w:rFonts w:asciiTheme="minorHAnsi" w:hAnsiTheme="minorHAnsi" w:cstheme="minorHAnsi"/>
          <w:color w:val="002060"/>
          <w:szCs w:val="22"/>
          <w:vertAlign w:val="superscript"/>
        </w:rPr>
        <w:t>-3</w:t>
      </w:r>
      <w:r w:rsidR="00670163" w:rsidRPr="00F9268B">
        <w:rPr>
          <w:rFonts w:asciiTheme="minorHAnsi" w:hAnsiTheme="minorHAnsi" w:cstheme="minorHAnsi"/>
          <w:color w:val="002060"/>
          <w:szCs w:val="22"/>
        </w:rPr>
        <w:t xml:space="preserve"> </w:t>
      </w:r>
      <w:proofErr w:type="gramStart"/>
      <w:r w:rsidR="00670163" w:rsidRPr="00F9268B">
        <w:rPr>
          <w:rFonts w:asciiTheme="minorHAnsi" w:hAnsiTheme="minorHAnsi" w:cstheme="minorHAnsi"/>
          <w:color w:val="002060"/>
          <w:szCs w:val="22"/>
        </w:rPr>
        <w:t>respectively;</w:t>
      </w:r>
      <w:proofErr w:type="gramEnd"/>
      <w:r w:rsidR="00670163" w:rsidRPr="00F9268B">
        <w:rPr>
          <w:rFonts w:asciiTheme="minorHAnsi" w:hAnsiTheme="minorHAnsi" w:cstheme="minorHAnsi"/>
          <w:color w:val="002060"/>
          <w:szCs w:val="22"/>
        </w:rPr>
        <w:t xml:space="preserve"> Figures </w:t>
      </w:r>
      <w:r w:rsidR="009A792D" w:rsidRPr="00F9268B">
        <w:rPr>
          <w:rFonts w:asciiTheme="minorHAnsi" w:hAnsiTheme="minorHAnsi" w:cstheme="minorHAnsi"/>
          <w:color w:val="002060"/>
          <w:szCs w:val="22"/>
        </w:rPr>
        <w:t>S10</w:t>
      </w:r>
      <w:r w:rsidR="00670163" w:rsidRPr="00F9268B">
        <w:rPr>
          <w:rFonts w:asciiTheme="minorHAnsi" w:hAnsiTheme="minorHAnsi" w:cstheme="minorHAnsi"/>
          <w:color w:val="002060"/>
          <w:szCs w:val="22"/>
        </w:rPr>
        <w:t xml:space="preserve"> &amp; S</w:t>
      </w:r>
      <w:r w:rsidR="009A792D" w:rsidRPr="00F9268B">
        <w:rPr>
          <w:rFonts w:asciiTheme="minorHAnsi" w:hAnsiTheme="minorHAnsi" w:cstheme="minorHAnsi"/>
          <w:color w:val="002060"/>
          <w:szCs w:val="22"/>
        </w:rPr>
        <w:t>11</w:t>
      </w:r>
      <w:r w:rsidR="00670163" w:rsidRPr="00F9268B">
        <w:rPr>
          <w:rFonts w:asciiTheme="minorHAnsi" w:hAnsiTheme="minorHAnsi" w:cstheme="minorHAnsi"/>
          <w:color w:val="002060"/>
          <w:szCs w:val="22"/>
        </w:rPr>
        <w:t xml:space="preserve">). In the warmer offshore </w:t>
      </w:r>
      <w:proofErr w:type="gramStart"/>
      <w:r w:rsidR="00670163" w:rsidRPr="00F9268B">
        <w:rPr>
          <w:rFonts w:asciiTheme="minorHAnsi" w:hAnsiTheme="minorHAnsi" w:cstheme="minorHAnsi"/>
          <w:color w:val="002060"/>
          <w:szCs w:val="22"/>
        </w:rPr>
        <w:t>water</w:t>
      </w:r>
      <w:proofErr w:type="gramEnd"/>
      <w:r w:rsidR="00670163" w:rsidRPr="00F9268B">
        <w:rPr>
          <w:rFonts w:asciiTheme="minorHAnsi" w:hAnsiTheme="minorHAnsi" w:cstheme="minorHAnsi"/>
          <w:color w:val="002060"/>
          <w:szCs w:val="22"/>
        </w:rPr>
        <w:t xml:space="preserve"> the zooplankton biomass and geometric mean size was similar that offshore at Cape Byron while in the cool inshore waters, there was again high zooplankton biomass (Figure </w:t>
      </w:r>
      <w:r w:rsidR="009A792D" w:rsidRPr="00F9268B">
        <w:rPr>
          <w:rFonts w:asciiTheme="minorHAnsi" w:hAnsiTheme="minorHAnsi" w:cstheme="minorHAnsi"/>
          <w:color w:val="002060"/>
          <w:szCs w:val="22"/>
        </w:rPr>
        <w:t>5</w:t>
      </w:r>
      <w:r w:rsidR="00670163" w:rsidRPr="00F9268B">
        <w:rPr>
          <w:rFonts w:asciiTheme="minorHAnsi" w:hAnsiTheme="minorHAnsi" w:cstheme="minorHAnsi"/>
          <w:color w:val="002060"/>
          <w:szCs w:val="22"/>
        </w:rPr>
        <w:t>), but the community had shifted towards smaller particles which resulted in a steeper c (&lt; -1.3; Figures 4 &amp; 5). There was also low abundance in the deeper samples</w:t>
      </w:r>
      <w:r w:rsidR="008D5FDC" w:rsidRPr="00F9268B">
        <w:rPr>
          <w:rFonts w:asciiTheme="minorHAnsi" w:hAnsiTheme="minorHAnsi" w:cstheme="minorHAnsi"/>
          <w:color w:val="002060"/>
          <w:szCs w:val="22"/>
        </w:rPr>
        <w:t xml:space="preserve"> </w:t>
      </w:r>
      <w:r w:rsidR="00670163" w:rsidRPr="00F9268B">
        <w:rPr>
          <w:rFonts w:asciiTheme="minorHAnsi" w:hAnsiTheme="minorHAnsi" w:cstheme="minorHAnsi"/>
          <w:szCs w:val="22"/>
        </w:rPr>
        <w:t xml:space="preserve">(Figure </w:t>
      </w:r>
      <w:r w:rsidR="009A792D" w:rsidRPr="00F9268B">
        <w:rPr>
          <w:rFonts w:asciiTheme="minorHAnsi" w:hAnsiTheme="minorHAnsi" w:cstheme="minorHAnsi"/>
          <w:szCs w:val="22"/>
        </w:rPr>
        <w:t>S7</w:t>
      </w:r>
      <w:r w:rsidR="00670163" w:rsidRPr="00F9268B">
        <w:rPr>
          <w:rFonts w:asciiTheme="minorHAnsi" w:hAnsiTheme="minorHAnsi" w:cstheme="minorHAnsi"/>
          <w:szCs w:val="22"/>
        </w:rPr>
        <w:t>)</w:t>
      </w:r>
      <w:r w:rsidR="00670163" w:rsidRPr="00F9268B">
        <w:rPr>
          <w:rFonts w:asciiTheme="minorHAnsi" w:hAnsiTheme="minorHAnsi" w:cstheme="minorHAnsi"/>
          <w:color w:val="002060"/>
          <w:szCs w:val="22"/>
        </w:rPr>
        <w:t>.”</w:t>
      </w:r>
    </w:p>
    <w:p w14:paraId="5016071D" w14:textId="77777777" w:rsidR="0048670C" w:rsidRPr="00F9268B" w:rsidRDefault="0048670C" w:rsidP="0048670C">
      <w:pPr>
        <w:spacing w:after="0"/>
        <w:rPr>
          <w:rFonts w:cstheme="minorHAnsi"/>
          <w:b/>
          <w:bCs/>
          <w:szCs w:val="22"/>
        </w:rPr>
      </w:pPr>
    </w:p>
    <w:p w14:paraId="30237159" w14:textId="4C1B5844" w:rsidR="006770C9" w:rsidRPr="00F9268B" w:rsidRDefault="00070D89" w:rsidP="0048670C">
      <w:pPr>
        <w:spacing w:after="0"/>
        <w:rPr>
          <w:rFonts w:cstheme="minorHAnsi"/>
          <w:szCs w:val="22"/>
        </w:rPr>
      </w:pPr>
      <w:r w:rsidRPr="00F9268B">
        <w:rPr>
          <w:rFonts w:cstheme="minorHAnsi"/>
          <w:b/>
          <w:bCs/>
          <w:szCs w:val="22"/>
        </w:rPr>
        <w:t>Comment #52:</w:t>
      </w:r>
      <w:r w:rsidRPr="00F9268B">
        <w:rPr>
          <w:rFonts w:cstheme="minorHAnsi"/>
          <w:szCs w:val="22"/>
        </w:rPr>
        <w:t xml:space="preserve"> </w:t>
      </w:r>
      <w:r w:rsidR="006770C9" w:rsidRPr="00F9268B">
        <w:rPr>
          <w:rFonts w:cstheme="minorHAnsi"/>
          <w:szCs w:val="22"/>
        </w:rPr>
        <w:t>Line 334: Abundance data would be useful</w:t>
      </w:r>
    </w:p>
    <w:p w14:paraId="781BB847" w14:textId="006514C5"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670163" w:rsidRPr="00F9268B">
        <w:rPr>
          <w:rFonts w:asciiTheme="minorHAnsi" w:hAnsiTheme="minorHAnsi" w:cstheme="minorHAnsi"/>
          <w:b/>
          <w:bCs/>
          <w:szCs w:val="22"/>
        </w:rPr>
        <w:t xml:space="preserve"> </w:t>
      </w:r>
      <w:r w:rsidR="00670163" w:rsidRPr="00F9268B">
        <w:rPr>
          <w:rFonts w:asciiTheme="minorHAnsi" w:hAnsiTheme="minorHAnsi" w:cstheme="minorHAnsi"/>
          <w:color w:val="002060"/>
          <w:szCs w:val="22"/>
        </w:rPr>
        <w:t>Abundance data has been added. See above response for example.</w:t>
      </w:r>
    </w:p>
    <w:p w14:paraId="64C61ECF" w14:textId="1F98CBEF" w:rsidR="006770C9" w:rsidRPr="00F9268B" w:rsidRDefault="006770C9" w:rsidP="0048670C">
      <w:pPr>
        <w:spacing w:after="0"/>
        <w:rPr>
          <w:rFonts w:cstheme="minorHAnsi"/>
          <w:szCs w:val="22"/>
        </w:rPr>
      </w:pPr>
    </w:p>
    <w:p w14:paraId="43D45668" w14:textId="5D41C651" w:rsidR="006770C9" w:rsidRPr="00F9268B" w:rsidRDefault="00070D89" w:rsidP="0048670C">
      <w:pPr>
        <w:spacing w:after="0"/>
        <w:rPr>
          <w:rFonts w:cstheme="minorHAnsi"/>
          <w:color w:val="000000"/>
          <w:szCs w:val="22"/>
          <w:lang w:bidi="ar-SA"/>
        </w:rPr>
      </w:pPr>
      <w:r w:rsidRPr="00F9268B">
        <w:rPr>
          <w:rFonts w:cstheme="minorHAnsi"/>
          <w:b/>
          <w:bCs/>
          <w:szCs w:val="22"/>
        </w:rPr>
        <w:t>Comment #53:</w:t>
      </w:r>
      <w:r w:rsidRPr="00F9268B">
        <w:rPr>
          <w:rFonts w:cstheme="minorHAnsi"/>
          <w:szCs w:val="22"/>
        </w:rPr>
        <w:t xml:space="preserve"> </w:t>
      </w:r>
      <w:r w:rsidR="006770C9" w:rsidRPr="00F9268B">
        <w:rPr>
          <w:rFonts w:cstheme="minorHAnsi"/>
          <w:szCs w:val="22"/>
        </w:rPr>
        <w:t xml:space="preserve">Line 337: </w:t>
      </w:r>
      <w:r w:rsidR="006770C9" w:rsidRPr="00F9268B">
        <w:rPr>
          <w:rFonts w:cstheme="minorHAnsi"/>
          <w:color w:val="000000"/>
          <w:szCs w:val="22"/>
          <w:lang w:bidi="ar-SA"/>
        </w:rPr>
        <w:t>Include numbers of along and cross shelf flow to make this point.</w:t>
      </w:r>
    </w:p>
    <w:p w14:paraId="5A796657" w14:textId="45960B94"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936469" w:rsidRPr="00F9268B">
        <w:rPr>
          <w:rFonts w:asciiTheme="minorHAnsi" w:hAnsiTheme="minorHAnsi" w:cstheme="minorHAnsi"/>
          <w:b/>
          <w:bCs/>
          <w:szCs w:val="22"/>
        </w:rPr>
        <w:t xml:space="preserve"> </w:t>
      </w:r>
      <w:r w:rsidR="00936469" w:rsidRPr="00F9268B">
        <w:rPr>
          <w:rFonts w:asciiTheme="minorHAnsi" w:hAnsiTheme="minorHAnsi" w:cstheme="minorHAnsi"/>
          <w:color w:val="002060"/>
          <w:szCs w:val="22"/>
        </w:rPr>
        <w:t>This information has been added. This section now reads:</w:t>
      </w:r>
    </w:p>
    <w:p w14:paraId="28470C60" w14:textId="74EFE2CB" w:rsidR="00936469" w:rsidRPr="00F9268B" w:rsidRDefault="00936469"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w:t>
      </w:r>
      <w:bookmarkStart w:id="88" w:name="_Hlk69824748"/>
      <w:r w:rsidRPr="00F9268B">
        <w:rPr>
          <w:rFonts w:asciiTheme="minorHAnsi" w:hAnsiTheme="minorHAnsi" w:cstheme="minorHAnsi"/>
          <w:i/>
          <w:iCs/>
          <w:color w:val="002060"/>
          <w:szCs w:val="22"/>
        </w:rPr>
        <w:t>The EAC was centred of the EAC was 37.7 km offshore (alongshore flow 1.59 m s</w:t>
      </w:r>
      <w:r w:rsidRPr="00F9268B">
        <w:rPr>
          <w:rFonts w:asciiTheme="minorHAnsi" w:hAnsiTheme="minorHAnsi" w:cstheme="minorHAnsi"/>
          <w:i/>
          <w:iCs/>
          <w:color w:val="002060"/>
          <w:szCs w:val="22"/>
          <w:vertAlign w:val="superscript"/>
        </w:rPr>
        <w:t>-1</w:t>
      </w:r>
      <w:r w:rsidRPr="00F9268B">
        <w:rPr>
          <w:rFonts w:asciiTheme="minorHAnsi" w:hAnsiTheme="minorHAnsi" w:cstheme="minorHAnsi"/>
          <w:i/>
          <w:iCs/>
          <w:color w:val="002060"/>
          <w:szCs w:val="22"/>
        </w:rPr>
        <w:t>), located above the 310 m bathymetry contour (Figure 4)</w:t>
      </w:r>
      <w:bookmarkEnd w:id="88"/>
      <w:r w:rsidRPr="00F9268B">
        <w:rPr>
          <w:rFonts w:asciiTheme="minorHAnsi" w:hAnsiTheme="minorHAnsi" w:cstheme="minorHAnsi"/>
          <w:i/>
          <w:iCs/>
          <w:color w:val="002060"/>
          <w:szCs w:val="22"/>
        </w:rPr>
        <w:t xml:space="preserve">. </w:t>
      </w:r>
      <w:bookmarkStart w:id="89" w:name="_Hlk69824948"/>
      <w:r w:rsidRPr="00F9268B">
        <w:rPr>
          <w:rFonts w:asciiTheme="minorHAnsi" w:hAnsiTheme="minorHAnsi" w:cstheme="minorHAnsi"/>
          <w:i/>
          <w:iCs/>
          <w:color w:val="002060"/>
          <w:szCs w:val="22"/>
        </w:rPr>
        <w:t>This uplift could potentially have been driven by the upwelling favourable winds in the hours leading up to sampling (Fig S3). The offshore waters of the EAC showed slight onshore movement, at depths of 100-150m (0.15 m s</w:t>
      </w:r>
      <w:r w:rsidRPr="00F9268B">
        <w:rPr>
          <w:rFonts w:asciiTheme="minorHAnsi" w:hAnsiTheme="minorHAnsi" w:cstheme="minorHAnsi"/>
          <w:i/>
          <w:iCs/>
          <w:color w:val="002060"/>
          <w:szCs w:val="22"/>
          <w:vertAlign w:val="superscript"/>
        </w:rPr>
        <w:t>-1</w:t>
      </w:r>
      <w:r w:rsidRPr="00F9268B">
        <w:rPr>
          <w:rFonts w:asciiTheme="minorHAnsi" w:hAnsiTheme="minorHAnsi" w:cstheme="minorHAnsi"/>
          <w:i/>
          <w:iCs/>
          <w:color w:val="002060"/>
          <w:szCs w:val="22"/>
        </w:rPr>
        <w:t>; Figure S4).</w:t>
      </w:r>
      <w:bookmarkEnd w:id="89"/>
      <w:r w:rsidRPr="00F9268B">
        <w:rPr>
          <w:rFonts w:asciiTheme="minorHAnsi" w:hAnsiTheme="minorHAnsi" w:cstheme="minorHAnsi"/>
          <w:i/>
          <w:iCs/>
          <w:color w:val="002060"/>
          <w:szCs w:val="22"/>
        </w:rPr>
        <w:t>”</w:t>
      </w:r>
    </w:p>
    <w:p w14:paraId="108B606E" w14:textId="77777777" w:rsidR="0048670C" w:rsidRPr="00F9268B" w:rsidRDefault="0048670C" w:rsidP="0048670C">
      <w:pPr>
        <w:autoSpaceDE w:val="0"/>
        <w:autoSpaceDN w:val="0"/>
        <w:adjustRightInd w:val="0"/>
        <w:spacing w:after="0" w:line="240" w:lineRule="auto"/>
        <w:rPr>
          <w:rFonts w:cstheme="minorHAnsi"/>
          <w:b/>
          <w:bCs/>
          <w:szCs w:val="22"/>
        </w:rPr>
      </w:pPr>
    </w:p>
    <w:p w14:paraId="1EEA3740" w14:textId="7E57FCD5" w:rsidR="006770C9" w:rsidRPr="00F9268B" w:rsidRDefault="00070D89" w:rsidP="0048670C">
      <w:pPr>
        <w:autoSpaceDE w:val="0"/>
        <w:autoSpaceDN w:val="0"/>
        <w:adjustRightInd w:val="0"/>
        <w:spacing w:after="0" w:line="240" w:lineRule="auto"/>
        <w:rPr>
          <w:rFonts w:cstheme="minorHAnsi"/>
          <w:szCs w:val="22"/>
          <w:lang w:bidi="ar-SA"/>
        </w:rPr>
      </w:pPr>
      <w:r w:rsidRPr="00F9268B">
        <w:rPr>
          <w:rFonts w:cstheme="minorHAnsi"/>
          <w:b/>
          <w:bCs/>
          <w:szCs w:val="22"/>
        </w:rPr>
        <w:t>Comment #54:</w:t>
      </w:r>
      <w:r w:rsidRPr="00F9268B">
        <w:rPr>
          <w:rFonts w:cstheme="minorHAnsi"/>
          <w:szCs w:val="22"/>
        </w:rPr>
        <w:t xml:space="preserve"> </w:t>
      </w:r>
      <w:r w:rsidR="006770C9" w:rsidRPr="00F9268B">
        <w:rPr>
          <w:rFonts w:cstheme="minorHAnsi"/>
          <w:color w:val="000000"/>
          <w:szCs w:val="22"/>
          <w:lang w:bidi="ar-SA"/>
        </w:rPr>
        <w:t xml:space="preserve">Line 340: Report EAC </w:t>
      </w:r>
      <w:proofErr w:type="spellStart"/>
      <w:r w:rsidR="006770C9" w:rsidRPr="00F9268B">
        <w:rPr>
          <w:rFonts w:cstheme="minorHAnsi"/>
          <w:color w:val="000000"/>
          <w:szCs w:val="22"/>
          <w:lang w:bidi="ar-SA"/>
        </w:rPr>
        <w:t>centered</w:t>
      </w:r>
      <w:proofErr w:type="spellEnd"/>
      <w:r w:rsidR="006770C9" w:rsidRPr="00F9268B">
        <w:rPr>
          <w:rFonts w:cstheme="minorHAnsi"/>
          <w:color w:val="000000"/>
          <w:szCs w:val="22"/>
          <w:lang w:bidi="ar-SA"/>
        </w:rPr>
        <w:t xml:space="preserve"> at xx km offshore above the xxx m depth contour. In the discussion cover how the </w:t>
      </w:r>
      <w:proofErr w:type="spellStart"/>
      <w:r w:rsidR="006770C9" w:rsidRPr="00F9268B">
        <w:rPr>
          <w:rFonts w:cstheme="minorHAnsi"/>
          <w:color w:val="000000"/>
          <w:szCs w:val="22"/>
          <w:lang w:bidi="ar-SA"/>
        </w:rPr>
        <w:t>center</w:t>
      </w:r>
      <w:proofErr w:type="spellEnd"/>
      <w:r w:rsidR="006770C9" w:rsidRPr="00F9268B">
        <w:rPr>
          <w:rFonts w:cstheme="minorHAnsi"/>
          <w:color w:val="000000"/>
          <w:szCs w:val="22"/>
          <w:lang w:bidi="ar-SA"/>
        </w:rPr>
        <w:t xml:space="preserve"> of EAC was located x distance from shore </w:t>
      </w:r>
      <w:proofErr w:type="gramStart"/>
      <w:r w:rsidR="006770C9" w:rsidRPr="00F9268B">
        <w:rPr>
          <w:rFonts w:cstheme="minorHAnsi"/>
          <w:color w:val="000000"/>
          <w:szCs w:val="22"/>
          <w:lang w:bidi="ar-SA"/>
        </w:rPr>
        <w:t>/  above</w:t>
      </w:r>
      <w:proofErr w:type="gramEnd"/>
      <w:r w:rsidR="006770C9" w:rsidRPr="00F9268B">
        <w:rPr>
          <w:rFonts w:cstheme="minorHAnsi"/>
          <w:color w:val="000000"/>
          <w:szCs w:val="22"/>
          <w:lang w:bidi="ar-SA"/>
        </w:rPr>
        <w:t xml:space="preserve"> x depth contour. And how its proximity to coast the depth of water it flowed in influenced uplift?</w:t>
      </w:r>
    </w:p>
    <w:p w14:paraId="4DFF28E9" w14:textId="06E890D4"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D923AD" w:rsidRPr="00F9268B">
        <w:rPr>
          <w:rFonts w:asciiTheme="minorHAnsi" w:hAnsiTheme="minorHAnsi" w:cstheme="minorHAnsi"/>
          <w:b/>
          <w:bCs/>
          <w:szCs w:val="22"/>
        </w:rPr>
        <w:t xml:space="preserve"> </w:t>
      </w:r>
      <w:r w:rsidR="00D923AD" w:rsidRPr="00F9268B">
        <w:rPr>
          <w:rFonts w:asciiTheme="minorHAnsi" w:hAnsiTheme="minorHAnsi" w:cstheme="minorHAnsi"/>
          <w:color w:val="002060"/>
          <w:szCs w:val="22"/>
        </w:rPr>
        <w:t>This has been rephrased as suggested. It now reads: “The EAC was centred of the EAC was 37.7 km offshore (alongshore flow 1.59 m s</w:t>
      </w:r>
      <w:r w:rsidR="00D923AD" w:rsidRPr="00F9268B">
        <w:rPr>
          <w:rFonts w:asciiTheme="minorHAnsi" w:hAnsiTheme="minorHAnsi" w:cstheme="minorHAnsi"/>
          <w:color w:val="002060"/>
          <w:szCs w:val="22"/>
          <w:vertAlign w:val="superscript"/>
        </w:rPr>
        <w:t>-1</w:t>
      </w:r>
      <w:r w:rsidR="00D923AD" w:rsidRPr="00F9268B">
        <w:rPr>
          <w:rFonts w:asciiTheme="minorHAnsi" w:hAnsiTheme="minorHAnsi" w:cstheme="minorHAnsi"/>
          <w:color w:val="002060"/>
          <w:szCs w:val="22"/>
        </w:rPr>
        <w:t>), located above the 310 m bathymetry contour (Figure</w:t>
      </w:r>
      <w:r w:rsidR="00936469" w:rsidRPr="00F9268B">
        <w:rPr>
          <w:rFonts w:asciiTheme="minorHAnsi" w:hAnsiTheme="minorHAnsi" w:cstheme="minorHAnsi"/>
          <w:color w:val="002060"/>
          <w:szCs w:val="22"/>
        </w:rPr>
        <w:t>s</w:t>
      </w:r>
      <w:r w:rsidR="00D923AD" w:rsidRPr="00F9268B">
        <w:rPr>
          <w:rFonts w:asciiTheme="minorHAnsi" w:hAnsiTheme="minorHAnsi" w:cstheme="minorHAnsi"/>
          <w:color w:val="002060"/>
          <w:szCs w:val="22"/>
        </w:rPr>
        <w:t xml:space="preserve"> </w:t>
      </w:r>
      <w:r w:rsidR="00936469" w:rsidRPr="00F9268B">
        <w:rPr>
          <w:rFonts w:asciiTheme="minorHAnsi" w:hAnsiTheme="minorHAnsi" w:cstheme="minorHAnsi"/>
          <w:color w:val="002060"/>
          <w:szCs w:val="22"/>
        </w:rPr>
        <w:t>4</w:t>
      </w:r>
      <w:r w:rsidR="00D923AD" w:rsidRPr="00F9268B">
        <w:rPr>
          <w:rFonts w:asciiTheme="minorHAnsi" w:hAnsiTheme="minorHAnsi" w:cstheme="minorHAnsi"/>
          <w:color w:val="002060"/>
          <w:szCs w:val="22"/>
        </w:rPr>
        <w:t>)”.</w:t>
      </w:r>
    </w:p>
    <w:p w14:paraId="2308BF0D" w14:textId="21962BBE" w:rsidR="00936469" w:rsidRPr="00F9268B" w:rsidRDefault="00936469" w:rsidP="0048670C">
      <w:pPr>
        <w:pStyle w:val="PlainText"/>
        <w:rPr>
          <w:rFonts w:asciiTheme="minorHAnsi" w:hAnsiTheme="minorHAnsi" w:cstheme="minorHAnsi"/>
          <w:color w:val="002060"/>
          <w:szCs w:val="22"/>
        </w:rPr>
      </w:pPr>
    </w:p>
    <w:p w14:paraId="6A461C83" w14:textId="77777777" w:rsidR="00936469" w:rsidRPr="00F9268B" w:rsidRDefault="00936469" w:rsidP="00936469">
      <w:pPr>
        <w:pStyle w:val="PlainText"/>
        <w:rPr>
          <w:rFonts w:asciiTheme="minorHAnsi" w:hAnsiTheme="minorHAnsi" w:cstheme="minorHAnsi"/>
          <w:color w:val="002060"/>
          <w:szCs w:val="22"/>
        </w:rPr>
      </w:pPr>
      <w:r w:rsidRPr="00F9268B">
        <w:rPr>
          <w:rFonts w:asciiTheme="minorHAnsi" w:hAnsiTheme="minorHAnsi" w:cstheme="minorHAnsi"/>
          <w:color w:val="002060"/>
          <w:szCs w:val="22"/>
        </w:rPr>
        <w:t>We have now added this discussion to the discussion. The new text reads:</w:t>
      </w:r>
    </w:p>
    <w:p w14:paraId="1EC0AF13" w14:textId="77777777" w:rsidR="00936469" w:rsidRPr="00F9268B" w:rsidRDefault="00936469" w:rsidP="00936469">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 xml:space="preserve">“At Cape Byron and Evans Head, the EAC was in high proximity to the continental slope and the lack of upwelling-favourable wind stress (Figure S3) suggests that the observed isotherm uplift is likely to be current-driven, as shown in Schaeffer et al. (2014). This was contrasted by North Solitary where the EAC was further </w:t>
      </w:r>
      <w:proofErr w:type="gramStart"/>
      <w:r w:rsidRPr="00F9268B">
        <w:rPr>
          <w:rFonts w:asciiTheme="minorHAnsi" w:hAnsiTheme="minorHAnsi" w:cstheme="minorHAnsi"/>
          <w:i/>
          <w:iCs/>
          <w:color w:val="002060"/>
          <w:szCs w:val="22"/>
        </w:rPr>
        <w:t>offshore</w:t>
      </w:r>
      <w:proofErr w:type="gramEnd"/>
      <w:r w:rsidRPr="00F9268B">
        <w:rPr>
          <w:rFonts w:asciiTheme="minorHAnsi" w:hAnsiTheme="minorHAnsi" w:cstheme="minorHAnsi"/>
          <w:i/>
          <w:iCs/>
          <w:color w:val="002060"/>
          <w:szCs w:val="22"/>
        </w:rPr>
        <w:t xml:space="preserve"> and it was likely the uplift was at least partially caused by the upwelling favourable winds in the hours prior to sampling. As a contrast, Diamond Head which was located south of the EAC separation and therefore free from its influence was largely homogenous with little horizontal structure and limited uplift of isotherms.”</w:t>
      </w:r>
    </w:p>
    <w:p w14:paraId="76FEF63A" w14:textId="50D16163" w:rsidR="006770C9" w:rsidRPr="00F9268B" w:rsidRDefault="006770C9" w:rsidP="0048670C">
      <w:pPr>
        <w:spacing w:after="0"/>
        <w:rPr>
          <w:rFonts w:cstheme="minorHAnsi"/>
          <w:szCs w:val="22"/>
        </w:rPr>
      </w:pPr>
    </w:p>
    <w:p w14:paraId="25BF6668" w14:textId="192CBD6B" w:rsidR="00DB7DF6" w:rsidRPr="00F9268B" w:rsidRDefault="00070D89" w:rsidP="0048670C">
      <w:pPr>
        <w:spacing w:after="0"/>
        <w:rPr>
          <w:rFonts w:cstheme="minorHAnsi"/>
          <w:szCs w:val="22"/>
        </w:rPr>
      </w:pPr>
      <w:r w:rsidRPr="00F9268B">
        <w:rPr>
          <w:rFonts w:cstheme="minorHAnsi"/>
          <w:b/>
          <w:bCs/>
          <w:szCs w:val="22"/>
        </w:rPr>
        <w:t>Comment #55:</w:t>
      </w:r>
      <w:r w:rsidRPr="00F9268B">
        <w:rPr>
          <w:rFonts w:cstheme="minorHAnsi"/>
          <w:szCs w:val="22"/>
        </w:rPr>
        <w:t xml:space="preserve"> </w:t>
      </w:r>
      <w:r w:rsidR="00DB7DF6" w:rsidRPr="00F9268B">
        <w:rPr>
          <w:rFonts w:cstheme="minorHAnsi"/>
          <w:szCs w:val="22"/>
        </w:rPr>
        <w:t>Line 342: Rephrase</w:t>
      </w:r>
    </w:p>
    <w:p w14:paraId="7AE28DBA" w14:textId="303053A8"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D923AD" w:rsidRPr="00F9268B">
        <w:rPr>
          <w:rFonts w:asciiTheme="minorHAnsi" w:hAnsiTheme="minorHAnsi" w:cstheme="minorHAnsi"/>
          <w:b/>
          <w:bCs/>
          <w:szCs w:val="22"/>
        </w:rPr>
        <w:t xml:space="preserve"> </w:t>
      </w:r>
      <w:r w:rsidR="00D923AD" w:rsidRPr="00F9268B">
        <w:rPr>
          <w:rFonts w:asciiTheme="minorHAnsi" w:hAnsiTheme="minorHAnsi" w:cstheme="minorHAnsi"/>
          <w:color w:val="002060"/>
          <w:szCs w:val="22"/>
        </w:rPr>
        <w:t>This has been rephrased. It now reads: “The offshore waters of the EAC showed slight onshore movement, at depths of 100-150m (0.15 m s</w:t>
      </w:r>
      <w:r w:rsidR="00D923AD" w:rsidRPr="00F9268B">
        <w:rPr>
          <w:rFonts w:asciiTheme="minorHAnsi" w:hAnsiTheme="minorHAnsi" w:cstheme="minorHAnsi"/>
          <w:color w:val="002060"/>
          <w:szCs w:val="22"/>
          <w:vertAlign w:val="superscript"/>
        </w:rPr>
        <w:t>-1</w:t>
      </w:r>
      <w:r w:rsidR="00D923AD" w:rsidRPr="00F9268B">
        <w:rPr>
          <w:rFonts w:asciiTheme="minorHAnsi" w:hAnsiTheme="minorHAnsi" w:cstheme="minorHAnsi"/>
          <w:color w:val="002060"/>
          <w:szCs w:val="22"/>
        </w:rPr>
        <w:t>; Figure S4).”</w:t>
      </w:r>
    </w:p>
    <w:p w14:paraId="77C45BF4" w14:textId="77777777" w:rsidR="0048670C" w:rsidRPr="00F9268B" w:rsidRDefault="0048670C" w:rsidP="0048670C">
      <w:pPr>
        <w:spacing w:after="0"/>
        <w:rPr>
          <w:rFonts w:cstheme="minorHAnsi"/>
          <w:b/>
          <w:bCs/>
          <w:szCs w:val="22"/>
        </w:rPr>
      </w:pPr>
    </w:p>
    <w:p w14:paraId="196CB972" w14:textId="60640298" w:rsidR="00DB7DF6" w:rsidRPr="00F9268B" w:rsidRDefault="00070D89" w:rsidP="0048670C">
      <w:pPr>
        <w:spacing w:after="0"/>
        <w:rPr>
          <w:rFonts w:cstheme="minorHAnsi"/>
          <w:color w:val="000000"/>
          <w:szCs w:val="22"/>
          <w:lang w:bidi="ar-SA"/>
        </w:rPr>
      </w:pPr>
      <w:r w:rsidRPr="00F9268B">
        <w:rPr>
          <w:rFonts w:cstheme="minorHAnsi"/>
          <w:b/>
          <w:bCs/>
          <w:szCs w:val="22"/>
        </w:rPr>
        <w:t>Comment #56:</w:t>
      </w:r>
      <w:r w:rsidRPr="00F9268B">
        <w:rPr>
          <w:rFonts w:cstheme="minorHAnsi"/>
          <w:szCs w:val="22"/>
        </w:rPr>
        <w:t xml:space="preserve"> </w:t>
      </w:r>
      <w:r w:rsidR="00DB7DF6" w:rsidRPr="00F9268B">
        <w:rPr>
          <w:rFonts w:cstheme="minorHAnsi"/>
          <w:szCs w:val="22"/>
        </w:rPr>
        <w:t xml:space="preserve">Line 343: </w:t>
      </w:r>
      <w:r w:rsidR="00DB7DF6" w:rsidRPr="00F9268B">
        <w:rPr>
          <w:rFonts w:cstheme="minorHAnsi"/>
          <w:color w:val="000000"/>
          <w:szCs w:val="22"/>
          <w:lang w:bidi="ar-SA"/>
        </w:rPr>
        <w:t xml:space="preserve">This paragraph would benefit from the inclusion of cross shelf patterns in temperature, salinity, nutrients, </w:t>
      </w:r>
      <w:proofErr w:type="spellStart"/>
      <w:r w:rsidR="00DB7DF6" w:rsidRPr="00F9268B">
        <w:rPr>
          <w:rFonts w:cstheme="minorHAnsi"/>
          <w:color w:val="000000"/>
          <w:szCs w:val="22"/>
          <w:lang w:bidi="ar-SA"/>
        </w:rPr>
        <w:t>chl</w:t>
      </w:r>
      <w:proofErr w:type="spellEnd"/>
      <w:r w:rsidR="00DB7DF6" w:rsidRPr="00F9268B">
        <w:rPr>
          <w:rFonts w:cstheme="minorHAnsi"/>
          <w:color w:val="000000"/>
          <w:szCs w:val="22"/>
          <w:lang w:bidi="ar-SA"/>
        </w:rPr>
        <w:t xml:space="preserve"> a/ fluorescence</w:t>
      </w:r>
    </w:p>
    <w:p w14:paraId="2D041FB5" w14:textId="77777777" w:rsidR="00542409"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D350A9" w:rsidRPr="00F9268B">
        <w:rPr>
          <w:rFonts w:asciiTheme="minorHAnsi" w:hAnsiTheme="minorHAnsi" w:cstheme="minorHAnsi"/>
          <w:b/>
          <w:bCs/>
          <w:szCs w:val="22"/>
        </w:rPr>
        <w:t xml:space="preserve"> </w:t>
      </w:r>
      <w:r w:rsidR="00D350A9" w:rsidRPr="00F9268B">
        <w:rPr>
          <w:rFonts w:asciiTheme="minorHAnsi" w:hAnsiTheme="minorHAnsi" w:cstheme="minorHAnsi"/>
          <w:color w:val="002060"/>
          <w:szCs w:val="22"/>
        </w:rPr>
        <w:t>This has now been included. The paragraph now reads:</w:t>
      </w:r>
      <w:r w:rsidR="00FB7946" w:rsidRPr="00F9268B">
        <w:rPr>
          <w:rFonts w:asciiTheme="minorHAnsi" w:hAnsiTheme="minorHAnsi" w:cstheme="minorHAnsi"/>
          <w:color w:val="002060"/>
          <w:szCs w:val="22"/>
        </w:rPr>
        <w:t xml:space="preserve"> </w:t>
      </w:r>
    </w:p>
    <w:p w14:paraId="43089E92" w14:textId="188B0A58" w:rsidR="0048670C" w:rsidRPr="00F9268B" w:rsidRDefault="00FB7946"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 xml:space="preserve">“Biomass and abundance generally decreased with distance offshore and with depth (Figures </w:t>
      </w:r>
      <w:r w:rsidR="00E32AA5" w:rsidRPr="00F9268B">
        <w:rPr>
          <w:rFonts w:asciiTheme="minorHAnsi" w:hAnsiTheme="minorHAnsi" w:cstheme="minorHAnsi"/>
          <w:i/>
          <w:iCs/>
          <w:color w:val="002060"/>
          <w:szCs w:val="22"/>
        </w:rPr>
        <w:t>5</w:t>
      </w:r>
      <w:r w:rsidRPr="00F9268B">
        <w:rPr>
          <w:rFonts w:asciiTheme="minorHAnsi" w:hAnsiTheme="minorHAnsi" w:cstheme="minorHAnsi"/>
          <w:i/>
          <w:iCs/>
          <w:color w:val="002060"/>
          <w:szCs w:val="22"/>
        </w:rPr>
        <w:t>, S5 &amp; S6</w:t>
      </w:r>
      <w:r w:rsidR="00E32AA5" w:rsidRPr="00F9268B">
        <w:rPr>
          <w:rFonts w:asciiTheme="minorHAnsi" w:hAnsiTheme="minorHAnsi" w:cstheme="minorHAnsi"/>
          <w:i/>
          <w:iCs/>
          <w:color w:val="002060"/>
          <w:szCs w:val="22"/>
        </w:rPr>
        <w:t xml:space="preserve"> &amp; S7</w:t>
      </w:r>
      <w:r w:rsidRPr="00F9268B">
        <w:rPr>
          <w:rFonts w:asciiTheme="minorHAnsi" w:hAnsiTheme="minorHAnsi" w:cstheme="minorHAnsi"/>
          <w:i/>
          <w:iCs/>
          <w:color w:val="002060"/>
          <w:szCs w:val="22"/>
        </w:rPr>
        <w:t xml:space="preserve">). </w:t>
      </w:r>
      <w:r w:rsidR="00396644" w:rsidRPr="00F9268B">
        <w:rPr>
          <w:rFonts w:asciiTheme="minorHAnsi" w:hAnsiTheme="minorHAnsi" w:cstheme="minorHAnsi"/>
          <w:i/>
          <w:iCs/>
          <w:color w:val="002060"/>
          <w:szCs w:val="22"/>
        </w:rPr>
        <w:t xml:space="preserve">The warmer water, located offshore, contained low biomass with a shallow pareto distribution shape parameter c (-0.9) and GMS of ~450 µm (Figures </w:t>
      </w:r>
      <w:r w:rsidR="00E32AA5" w:rsidRPr="00F9268B">
        <w:rPr>
          <w:rFonts w:asciiTheme="minorHAnsi" w:hAnsiTheme="minorHAnsi" w:cstheme="minorHAnsi"/>
          <w:i/>
          <w:iCs/>
          <w:color w:val="002060"/>
          <w:szCs w:val="22"/>
        </w:rPr>
        <w:t>5</w:t>
      </w:r>
      <w:r w:rsidR="00396644" w:rsidRPr="00F9268B">
        <w:rPr>
          <w:rFonts w:asciiTheme="minorHAnsi" w:hAnsiTheme="minorHAnsi" w:cstheme="minorHAnsi"/>
          <w:i/>
          <w:iCs/>
          <w:color w:val="002060"/>
          <w:szCs w:val="22"/>
        </w:rPr>
        <w:t xml:space="preserve">, </w:t>
      </w:r>
      <w:r w:rsidR="00E32AA5" w:rsidRPr="00F9268B">
        <w:rPr>
          <w:rFonts w:asciiTheme="minorHAnsi" w:hAnsiTheme="minorHAnsi" w:cstheme="minorHAnsi"/>
          <w:i/>
          <w:iCs/>
          <w:color w:val="002060"/>
          <w:szCs w:val="22"/>
        </w:rPr>
        <w:t>6</w:t>
      </w:r>
      <w:r w:rsidR="00396644" w:rsidRPr="00F9268B">
        <w:rPr>
          <w:rFonts w:asciiTheme="minorHAnsi" w:hAnsiTheme="minorHAnsi" w:cstheme="minorHAnsi"/>
          <w:i/>
          <w:iCs/>
          <w:color w:val="002060"/>
          <w:szCs w:val="22"/>
        </w:rPr>
        <w:t xml:space="preserve"> &amp; </w:t>
      </w:r>
      <w:r w:rsidR="00E32AA5" w:rsidRPr="00F9268B">
        <w:rPr>
          <w:rFonts w:asciiTheme="minorHAnsi" w:hAnsiTheme="minorHAnsi" w:cstheme="minorHAnsi"/>
          <w:i/>
          <w:iCs/>
          <w:color w:val="002060"/>
          <w:szCs w:val="22"/>
        </w:rPr>
        <w:t>7</w:t>
      </w:r>
      <w:r w:rsidR="00396644" w:rsidRPr="00F9268B">
        <w:rPr>
          <w:rFonts w:asciiTheme="minorHAnsi" w:hAnsiTheme="minorHAnsi" w:cstheme="minorHAnsi"/>
          <w:i/>
          <w:iCs/>
          <w:color w:val="002060"/>
          <w:szCs w:val="22"/>
        </w:rPr>
        <w:t>).</w:t>
      </w:r>
      <w:r w:rsidRPr="00F9268B">
        <w:rPr>
          <w:rFonts w:asciiTheme="minorHAnsi" w:hAnsiTheme="minorHAnsi" w:cstheme="minorHAnsi"/>
          <w:i/>
          <w:iCs/>
          <w:color w:val="002060"/>
          <w:szCs w:val="22"/>
        </w:rPr>
        <w:t xml:space="preserve"> Zooplankton in cooler water &lt; 20 °C had a much smaller GMS (~400µm ESD) resulting in a steeper c (&lt; -1.3). This was particularly evident where the 20°C isotherm reach the surface ~24 km from the coastline, bringing with it a highly productive zooplankton community (Figures </w:t>
      </w:r>
      <w:r w:rsidR="00E32AA5" w:rsidRPr="00F9268B">
        <w:rPr>
          <w:rFonts w:asciiTheme="minorHAnsi" w:hAnsiTheme="minorHAnsi" w:cstheme="minorHAnsi"/>
          <w:i/>
          <w:iCs/>
          <w:color w:val="002060"/>
          <w:szCs w:val="22"/>
        </w:rPr>
        <w:t>6</w:t>
      </w:r>
      <w:r w:rsidRPr="00F9268B">
        <w:rPr>
          <w:rFonts w:asciiTheme="minorHAnsi" w:hAnsiTheme="minorHAnsi" w:cstheme="minorHAnsi"/>
          <w:i/>
          <w:iCs/>
          <w:color w:val="002060"/>
          <w:szCs w:val="22"/>
        </w:rPr>
        <w:t xml:space="preserve"> &amp; </w:t>
      </w:r>
      <w:r w:rsidR="00E32AA5" w:rsidRPr="00F9268B">
        <w:rPr>
          <w:rFonts w:asciiTheme="minorHAnsi" w:hAnsiTheme="minorHAnsi" w:cstheme="minorHAnsi"/>
          <w:i/>
          <w:iCs/>
          <w:color w:val="002060"/>
          <w:szCs w:val="22"/>
        </w:rPr>
        <w:t>7</w:t>
      </w:r>
      <w:r w:rsidRPr="00F9268B">
        <w:rPr>
          <w:rFonts w:asciiTheme="minorHAnsi" w:hAnsiTheme="minorHAnsi" w:cstheme="minorHAnsi"/>
          <w:i/>
          <w:iCs/>
          <w:color w:val="002060"/>
          <w:szCs w:val="22"/>
        </w:rPr>
        <w:t>). This peak also aligned with a minor peak in chlorophyll a (1.45 mg m</w:t>
      </w:r>
      <w:r w:rsidRPr="00F9268B">
        <w:rPr>
          <w:rFonts w:asciiTheme="minorHAnsi" w:hAnsiTheme="minorHAnsi" w:cstheme="minorHAnsi"/>
          <w:i/>
          <w:iCs/>
          <w:color w:val="002060"/>
          <w:szCs w:val="22"/>
          <w:vertAlign w:val="superscript"/>
        </w:rPr>
        <w:t>-</w:t>
      </w:r>
      <w:proofErr w:type="gramStart"/>
      <w:r w:rsidRPr="00F9268B">
        <w:rPr>
          <w:rFonts w:asciiTheme="minorHAnsi" w:hAnsiTheme="minorHAnsi" w:cstheme="minorHAnsi"/>
          <w:i/>
          <w:iCs/>
          <w:color w:val="002060"/>
          <w:szCs w:val="22"/>
          <w:vertAlign w:val="superscript"/>
        </w:rPr>
        <w:t>3</w:t>
      </w:r>
      <w:r w:rsidR="00E32AA5" w:rsidRPr="00F9268B">
        <w:rPr>
          <w:rFonts w:asciiTheme="minorHAnsi" w:hAnsiTheme="minorHAnsi" w:cstheme="minorHAnsi"/>
          <w:i/>
          <w:iCs/>
          <w:color w:val="002060"/>
          <w:szCs w:val="22"/>
        </w:rPr>
        <w:t>;</w:t>
      </w:r>
      <w:proofErr w:type="gramEnd"/>
      <w:r w:rsidR="00E32AA5" w:rsidRPr="00F9268B">
        <w:rPr>
          <w:rFonts w:asciiTheme="minorHAnsi" w:hAnsiTheme="minorHAnsi" w:cstheme="minorHAnsi"/>
          <w:i/>
          <w:iCs/>
          <w:color w:val="002060"/>
          <w:szCs w:val="22"/>
        </w:rPr>
        <w:t xml:space="preserve"> Figure S11</w:t>
      </w:r>
      <w:r w:rsidRPr="00F9268B">
        <w:rPr>
          <w:rFonts w:asciiTheme="minorHAnsi" w:hAnsiTheme="minorHAnsi" w:cstheme="minorHAnsi"/>
          <w:i/>
          <w:iCs/>
          <w:color w:val="002060"/>
          <w:szCs w:val="22"/>
        </w:rPr>
        <w:t xml:space="preserve">). North Solitary showed evidence of uplift with the small GMS community from deep uplifted to the surface. The uplift could have resulted from the </w:t>
      </w:r>
      <w:r w:rsidRPr="00F9268B">
        <w:rPr>
          <w:rFonts w:asciiTheme="minorHAnsi" w:hAnsiTheme="minorHAnsi" w:cstheme="minorHAnsi"/>
          <w:i/>
          <w:iCs/>
          <w:color w:val="002060"/>
          <w:szCs w:val="22"/>
        </w:rPr>
        <w:lastRenderedPageBreak/>
        <w:t>close-by EAC and the short upwelling-favourable wind a few hours before sampling. The deep cold water (&lt; 16°C) had higher levels of Nitrate and Silicate</w:t>
      </w:r>
      <w:r w:rsidR="00E32AA5" w:rsidRPr="00F9268B">
        <w:rPr>
          <w:rFonts w:asciiTheme="minorHAnsi" w:hAnsiTheme="minorHAnsi" w:cstheme="minorHAnsi"/>
          <w:i/>
          <w:iCs/>
          <w:color w:val="002060"/>
          <w:szCs w:val="22"/>
        </w:rPr>
        <w:t xml:space="preserve"> (Figure S10 &amp; S12)</w:t>
      </w:r>
      <w:r w:rsidRPr="00F9268B">
        <w:rPr>
          <w:rFonts w:asciiTheme="minorHAnsi" w:hAnsiTheme="minorHAnsi" w:cstheme="minorHAnsi"/>
          <w:i/>
          <w:iCs/>
          <w:color w:val="002060"/>
          <w:szCs w:val="22"/>
        </w:rPr>
        <w:t>, but this does not appear to have been lifted to the surface waters with the surface waters low in nutrients across the transect.”</w:t>
      </w:r>
    </w:p>
    <w:p w14:paraId="5E0E3CEA" w14:textId="6343CC46" w:rsidR="00DB7DF6" w:rsidRPr="00F9268B" w:rsidRDefault="00DB7DF6" w:rsidP="0048670C">
      <w:pPr>
        <w:spacing w:after="0"/>
        <w:rPr>
          <w:rFonts w:cstheme="minorHAnsi"/>
          <w:color w:val="000000"/>
          <w:szCs w:val="22"/>
          <w:lang w:bidi="ar-SA"/>
        </w:rPr>
      </w:pPr>
    </w:p>
    <w:p w14:paraId="3B008F84" w14:textId="24674B7D" w:rsidR="00DB7DF6" w:rsidRPr="00F9268B" w:rsidRDefault="00070D89" w:rsidP="0048670C">
      <w:pPr>
        <w:spacing w:after="0"/>
        <w:rPr>
          <w:rFonts w:cstheme="minorHAnsi"/>
          <w:color w:val="000000"/>
          <w:szCs w:val="22"/>
          <w:lang w:bidi="ar-SA"/>
        </w:rPr>
      </w:pPr>
      <w:r w:rsidRPr="00F9268B">
        <w:rPr>
          <w:rFonts w:cstheme="minorHAnsi"/>
          <w:b/>
          <w:bCs/>
          <w:szCs w:val="22"/>
        </w:rPr>
        <w:t>Comment #57:</w:t>
      </w:r>
      <w:r w:rsidRPr="00F9268B">
        <w:rPr>
          <w:rFonts w:cstheme="minorHAnsi"/>
          <w:szCs w:val="22"/>
        </w:rPr>
        <w:t xml:space="preserve"> </w:t>
      </w:r>
      <w:r w:rsidR="00DB7DF6" w:rsidRPr="00F9268B">
        <w:rPr>
          <w:rFonts w:cstheme="minorHAnsi"/>
          <w:color w:val="000000"/>
          <w:szCs w:val="22"/>
          <w:lang w:bidi="ar-SA"/>
        </w:rPr>
        <w:t>Line 344: Rephrase</w:t>
      </w:r>
    </w:p>
    <w:p w14:paraId="3CB8157D" w14:textId="74C93ADC"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FB7946" w:rsidRPr="00F9268B">
        <w:rPr>
          <w:rFonts w:asciiTheme="minorHAnsi" w:hAnsiTheme="minorHAnsi" w:cstheme="minorHAnsi"/>
          <w:b/>
          <w:bCs/>
          <w:szCs w:val="22"/>
        </w:rPr>
        <w:t xml:space="preserve"> </w:t>
      </w:r>
      <w:r w:rsidR="00FB7946" w:rsidRPr="00F9268B">
        <w:rPr>
          <w:rFonts w:asciiTheme="minorHAnsi" w:hAnsiTheme="minorHAnsi" w:cstheme="minorHAnsi"/>
          <w:color w:val="002060"/>
          <w:szCs w:val="22"/>
        </w:rPr>
        <w:t xml:space="preserve">This line has been rephrased. See </w:t>
      </w:r>
      <w:del w:id="90" w:author="Jason Everett" w:date="2021-05-13T17:07:00Z">
        <w:r w:rsidR="00FB7946" w:rsidRPr="00F9268B" w:rsidDel="00910ACF">
          <w:rPr>
            <w:rFonts w:asciiTheme="minorHAnsi" w:hAnsiTheme="minorHAnsi" w:cstheme="minorHAnsi"/>
            <w:color w:val="002060"/>
            <w:szCs w:val="22"/>
          </w:rPr>
          <w:delText xml:space="preserve">above </w:delText>
        </w:r>
      </w:del>
      <w:r w:rsidR="00FB7946" w:rsidRPr="00F9268B">
        <w:rPr>
          <w:rFonts w:asciiTheme="minorHAnsi" w:hAnsiTheme="minorHAnsi" w:cstheme="minorHAnsi"/>
          <w:color w:val="002060"/>
          <w:szCs w:val="22"/>
        </w:rPr>
        <w:t>comment</w:t>
      </w:r>
      <w:ins w:id="91" w:author="Jason Everett" w:date="2021-05-13T17:07:00Z">
        <w:r w:rsidR="00910ACF">
          <w:rPr>
            <w:rFonts w:asciiTheme="minorHAnsi" w:hAnsiTheme="minorHAnsi" w:cstheme="minorHAnsi"/>
            <w:color w:val="002060"/>
            <w:szCs w:val="22"/>
          </w:rPr>
          <w:t xml:space="preserve"> #56 (above)</w:t>
        </w:r>
      </w:ins>
      <w:r w:rsidR="00FB7946" w:rsidRPr="00F9268B">
        <w:rPr>
          <w:rFonts w:asciiTheme="minorHAnsi" w:hAnsiTheme="minorHAnsi" w:cstheme="minorHAnsi"/>
          <w:color w:val="002060"/>
          <w:szCs w:val="22"/>
        </w:rPr>
        <w:t xml:space="preserve"> for full paragraph.</w:t>
      </w:r>
    </w:p>
    <w:p w14:paraId="65BC9B27" w14:textId="77777777" w:rsidR="0048670C" w:rsidRPr="00F9268B" w:rsidRDefault="0048670C" w:rsidP="0048670C">
      <w:pPr>
        <w:spacing w:after="0"/>
        <w:rPr>
          <w:rFonts w:cstheme="minorHAnsi"/>
          <w:b/>
          <w:bCs/>
          <w:szCs w:val="22"/>
        </w:rPr>
      </w:pPr>
    </w:p>
    <w:p w14:paraId="4070DEBC" w14:textId="7D1D3D10" w:rsidR="00DB7DF6" w:rsidRPr="00F9268B" w:rsidRDefault="00070D89" w:rsidP="0048670C">
      <w:pPr>
        <w:spacing w:after="0"/>
        <w:rPr>
          <w:rFonts w:cstheme="minorHAnsi"/>
          <w:color w:val="000000"/>
          <w:szCs w:val="22"/>
          <w:lang w:bidi="ar-SA"/>
        </w:rPr>
      </w:pPr>
      <w:r w:rsidRPr="00F9268B">
        <w:rPr>
          <w:rFonts w:cstheme="minorHAnsi"/>
          <w:b/>
          <w:bCs/>
          <w:szCs w:val="22"/>
        </w:rPr>
        <w:t>Comment #58:</w:t>
      </w:r>
      <w:r w:rsidRPr="00F9268B">
        <w:rPr>
          <w:rFonts w:cstheme="minorHAnsi"/>
          <w:szCs w:val="22"/>
        </w:rPr>
        <w:t xml:space="preserve"> </w:t>
      </w:r>
      <w:r w:rsidR="00DB7DF6" w:rsidRPr="00F9268B">
        <w:rPr>
          <w:rFonts w:cstheme="minorHAnsi"/>
          <w:color w:val="000000"/>
          <w:szCs w:val="22"/>
          <w:lang w:bidi="ar-SA"/>
        </w:rPr>
        <w:t>Line 344: particle biomass</w:t>
      </w:r>
    </w:p>
    <w:p w14:paraId="0F990941" w14:textId="4912BA4D"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FB7946" w:rsidRPr="00F9268B">
        <w:rPr>
          <w:rFonts w:asciiTheme="minorHAnsi" w:hAnsiTheme="minorHAnsi" w:cstheme="minorHAnsi"/>
          <w:b/>
          <w:bCs/>
          <w:szCs w:val="22"/>
        </w:rPr>
        <w:t xml:space="preserve"> </w:t>
      </w:r>
      <w:r w:rsidR="00FB7946" w:rsidRPr="00F9268B">
        <w:rPr>
          <w:rFonts w:asciiTheme="minorHAnsi" w:hAnsiTheme="minorHAnsi" w:cstheme="minorHAnsi"/>
          <w:color w:val="002060"/>
          <w:szCs w:val="22"/>
        </w:rPr>
        <w:t>This line has been rephrased. See comment #56 for full paragraph.</w:t>
      </w:r>
    </w:p>
    <w:p w14:paraId="66528574" w14:textId="77777777" w:rsidR="0048670C" w:rsidRPr="00F9268B" w:rsidRDefault="0048670C" w:rsidP="0048670C">
      <w:pPr>
        <w:spacing w:after="0"/>
        <w:rPr>
          <w:rFonts w:cstheme="minorHAnsi"/>
          <w:b/>
          <w:bCs/>
          <w:szCs w:val="22"/>
        </w:rPr>
      </w:pPr>
    </w:p>
    <w:p w14:paraId="79C2D4DE" w14:textId="160559CB" w:rsidR="00DB7DF6" w:rsidRPr="00F9268B" w:rsidRDefault="00070D89" w:rsidP="0048670C">
      <w:pPr>
        <w:spacing w:after="0"/>
        <w:rPr>
          <w:rFonts w:cstheme="minorHAnsi"/>
          <w:color w:val="000000"/>
          <w:szCs w:val="22"/>
          <w:lang w:bidi="ar-SA"/>
        </w:rPr>
      </w:pPr>
      <w:r w:rsidRPr="00F9268B">
        <w:rPr>
          <w:rFonts w:cstheme="minorHAnsi"/>
          <w:b/>
          <w:bCs/>
          <w:szCs w:val="22"/>
        </w:rPr>
        <w:t>Comment #59:</w:t>
      </w:r>
      <w:r w:rsidRPr="00F9268B">
        <w:rPr>
          <w:rFonts w:cstheme="minorHAnsi"/>
          <w:szCs w:val="22"/>
        </w:rPr>
        <w:t xml:space="preserve"> </w:t>
      </w:r>
      <w:r w:rsidR="00DB7DF6" w:rsidRPr="00F9268B">
        <w:rPr>
          <w:rFonts w:cstheme="minorHAnsi"/>
          <w:color w:val="000000"/>
          <w:szCs w:val="22"/>
          <w:lang w:bidi="ar-SA"/>
        </w:rPr>
        <w:t>Line 345: Data does not support this.</w:t>
      </w:r>
    </w:p>
    <w:p w14:paraId="7D04AD2B" w14:textId="0CEC28E5"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D350A9" w:rsidRPr="00F9268B">
        <w:rPr>
          <w:rFonts w:asciiTheme="minorHAnsi" w:hAnsiTheme="minorHAnsi" w:cstheme="minorHAnsi"/>
          <w:b/>
          <w:bCs/>
          <w:szCs w:val="22"/>
        </w:rPr>
        <w:t xml:space="preserve"> </w:t>
      </w:r>
      <w:r w:rsidR="00D350A9" w:rsidRPr="00F9268B">
        <w:rPr>
          <w:rFonts w:asciiTheme="minorHAnsi" w:hAnsiTheme="minorHAnsi" w:cstheme="minorHAnsi"/>
          <w:color w:val="002060"/>
          <w:szCs w:val="22"/>
        </w:rPr>
        <w:t>Figures S</w:t>
      </w:r>
      <w:r w:rsidR="0019156F" w:rsidRPr="00F9268B">
        <w:rPr>
          <w:rFonts w:asciiTheme="minorHAnsi" w:hAnsiTheme="minorHAnsi" w:cstheme="minorHAnsi"/>
          <w:color w:val="002060"/>
          <w:szCs w:val="22"/>
        </w:rPr>
        <w:t>5</w:t>
      </w:r>
      <w:r w:rsidR="00D350A9" w:rsidRPr="00F9268B">
        <w:rPr>
          <w:rFonts w:asciiTheme="minorHAnsi" w:hAnsiTheme="minorHAnsi" w:cstheme="minorHAnsi"/>
          <w:color w:val="002060"/>
          <w:szCs w:val="22"/>
        </w:rPr>
        <w:t xml:space="preserve"> and S</w:t>
      </w:r>
      <w:r w:rsidR="0019156F" w:rsidRPr="00F9268B">
        <w:rPr>
          <w:rFonts w:asciiTheme="minorHAnsi" w:hAnsiTheme="minorHAnsi" w:cstheme="minorHAnsi"/>
          <w:color w:val="002060"/>
          <w:szCs w:val="22"/>
        </w:rPr>
        <w:t>6</w:t>
      </w:r>
      <w:r w:rsidR="00D350A9" w:rsidRPr="00F9268B">
        <w:rPr>
          <w:rFonts w:asciiTheme="minorHAnsi" w:hAnsiTheme="minorHAnsi" w:cstheme="minorHAnsi"/>
          <w:color w:val="002060"/>
          <w:szCs w:val="22"/>
        </w:rPr>
        <w:t xml:space="preserve"> clearly support this pattern</w:t>
      </w:r>
      <w:r w:rsidR="00FB7946" w:rsidRPr="00F9268B">
        <w:rPr>
          <w:rFonts w:asciiTheme="minorHAnsi" w:hAnsiTheme="minorHAnsi" w:cstheme="minorHAnsi"/>
          <w:color w:val="002060"/>
          <w:szCs w:val="22"/>
        </w:rPr>
        <w:t>, particularly on the log scale</w:t>
      </w:r>
      <w:r w:rsidR="00D350A9" w:rsidRPr="00F9268B">
        <w:rPr>
          <w:rFonts w:asciiTheme="minorHAnsi" w:hAnsiTheme="minorHAnsi" w:cstheme="minorHAnsi"/>
          <w:color w:val="002060"/>
          <w:szCs w:val="22"/>
        </w:rPr>
        <w:t xml:space="preserve"> and are pasted here for reference:</w:t>
      </w:r>
    </w:p>
    <w:p w14:paraId="0208FC08" w14:textId="77777777" w:rsidR="00D350A9" w:rsidRPr="00F9268B" w:rsidRDefault="00D350A9" w:rsidP="00D350A9">
      <w:pPr>
        <w:spacing w:line="360" w:lineRule="auto"/>
        <w:rPr>
          <w:rFonts w:cstheme="minorHAnsi"/>
          <w:b/>
          <w:bCs/>
          <w:szCs w:val="22"/>
        </w:rPr>
      </w:pPr>
      <w:r w:rsidRPr="00F9268B">
        <w:rPr>
          <w:rFonts w:cstheme="minorHAnsi"/>
          <w:b/>
          <w:bCs/>
          <w:noProof/>
          <w:szCs w:val="22"/>
        </w:rPr>
        <w:drawing>
          <wp:inline distT="0" distB="0" distL="0" distR="0" wp14:anchorId="0F0A497E" wp14:editId="00C50AFA">
            <wp:extent cx="2904980" cy="48480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9350" cy="4855339"/>
                    </a:xfrm>
                    <a:prstGeom prst="rect">
                      <a:avLst/>
                    </a:prstGeom>
                    <a:noFill/>
                    <a:ln>
                      <a:noFill/>
                    </a:ln>
                  </pic:spPr>
                </pic:pic>
              </a:graphicData>
            </a:graphic>
          </wp:inline>
        </w:drawing>
      </w:r>
    </w:p>
    <w:p w14:paraId="2DB96439" w14:textId="77777777" w:rsidR="00D350A9" w:rsidRPr="00F9268B" w:rsidRDefault="00D350A9" w:rsidP="00D350A9">
      <w:pPr>
        <w:spacing w:line="360" w:lineRule="auto"/>
        <w:rPr>
          <w:rFonts w:cstheme="minorHAnsi"/>
          <w:b/>
          <w:bCs/>
          <w:szCs w:val="22"/>
        </w:rPr>
      </w:pPr>
      <w:r w:rsidRPr="00F9268B">
        <w:rPr>
          <w:rFonts w:cstheme="minorHAnsi"/>
          <w:b/>
          <w:bCs/>
          <w:szCs w:val="22"/>
        </w:rPr>
        <w:t>Figure S5</w:t>
      </w:r>
      <w:r w:rsidRPr="00F9268B">
        <w:rPr>
          <w:rFonts w:cstheme="minorHAnsi"/>
          <w:szCs w:val="22"/>
        </w:rPr>
        <w:t xml:space="preserve"> Biomass by distance from the coast for the four transects. Note the log</w:t>
      </w:r>
      <w:r w:rsidRPr="00F9268B">
        <w:rPr>
          <w:rFonts w:cstheme="minorHAnsi"/>
          <w:szCs w:val="22"/>
          <w:vertAlign w:val="subscript"/>
        </w:rPr>
        <w:t>10</w:t>
      </w:r>
      <w:r w:rsidRPr="00F9268B">
        <w:rPr>
          <w:rFonts w:cstheme="minorHAnsi"/>
          <w:szCs w:val="22"/>
        </w:rPr>
        <w:t xml:space="preserve"> transformed y-axis. Each dot represents a 6 s integration from the OPC mounted on the undulating towed body. Blue lines represent the linear trend line with the 95% confidence intervals shown in grey.</w:t>
      </w:r>
      <w:r w:rsidRPr="00F9268B">
        <w:rPr>
          <w:rFonts w:cstheme="minorHAnsi"/>
          <w:b/>
          <w:bCs/>
          <w:szCs w:val="22"/>
        </w:rPr>
        <w:br w:type="page"/>
      </w:r>
    </w:p>
    <w:p w14:paraId="3C46A3B8" w14:textId="77777777" w:rsidR="00D350A9" w:rsidRPr="00F9268B" w:rsidRDefault="00D350A9" w:rsidP="00D350A9">
      <w:pPr>
        <w:spacing w:line="360" w:lineRule="auto"/>
        <w:rPr>
          <w:rFonts w:cstheme="minorHAnsi"/>
          <w:szCs w:val="22"/>
        </w:rPr>
      </w:pPr>
      <w:r w:rsidRPr="00F9268B">
        <w:rPr>
          <w:rFonts w:cstheme="minorHAnsi"/>
          <w:noProof/>
          <w:szCs w:val="22"/>
          <w:lang w:eastAsia="en-AU"/>
        </w:rPr>
        <w:lastRenderedPageBreak/>
        <w:drawing>
          <wp:inline distT="0" distB="0" distL="0" distR="0" wp14:anchorId="03B15A69" wp14:editId="45E610B0">
            <wp:extent cx="3915304" cy="6534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16375" cy="6535938"/>
                    </a:xfrm>
                    <a:prstGeom prst="rect">
                      <a:avLst/>
                    </a:prstGeom>
                    <a:noFill/>
                    <a:ln>
                      <a:noFill/>
                    </a:ln>
                  </pic:spPr>
                </pic:pic>
              </a:graphicData>
            </a:graphic>
          </wp:inline>
        </w:drawing>
      </w:r>
      <w:r w:rsidRPr="00F9268B">
        <w:rPr>
          <w:rFonts w:cstheme="minorHAnsi"/>
          <w:szCs w:val="22"/>
        </w:rPr>
        <w:t xml:space="preserve"> </w:t>
      </w:r>
    </w:p>
    <w:p w14:paraId="7D039F7C" w14:textId="77777777" w:rsidR="00D350A9" w:rsidRPr="00F9268B" w:rsidRDefault="00D350A9" w:rsidP="00D350A9">
      <w:pPr>
        <w:spacing w:before="240" w:line="360" w:lineRule="auto"/>
        <w:rPr>
          <w:rFonts w:cstheme="minorHAnsi"/>
          <w:szCs w:val="22"/>
        </w:rPr>
      </w:pPr>
      <w:r w:rsidRPr="00F9268B">
        <w:rPr>
          <w:rFonts w:cstheme="minorHAnsi"/>
          <w:b/>
          <w:bCs/>
          <w:szCs w:val="22"/>
        </w:rPr>
        <w:t xml:space="preserve">Figure S6 </w:t>
      </w:r>
      <w:r w:rsidRPr="00F9268B">
        <w:rPr>
          <w:rFonts w:cstheme="minorHAnsi"/>
          <w:szCs w:val="22"/>
        </w:rPr>
        <w:t>Biomass by sample depth for the four transects. Note the log</w:t>
      </w:r>
      <w:r w:rsidRPr="00F9268B">
        <w:rPr>
          <w:rFonts w:cstheme="minorHAnsi"/>
          <w:szCs w:val="22"/>
          <w:vertAlign w:val="subscript"/>
        </w:rPr>
        <w:t>1</w:t>
      </w:r>
      <w:r w:rsidRPr="00F9268B">
        <w:rPr>
          <w:rFonts w:cstheme="minorHAnsi"/>
          <w:szCs w:val="22"/>
          <w:vertAlign w:val="subscript"/>
        </w:rPr>
        <w:softHyphen/>
        <w:t>0</w:t>
      </w:r>
      <w:r w:rsidRPr="00F9268B">
        <w:rPr>
          <w:rFonts w:cstheme="minorHAnsi"/>
          <w:szCs w:val="22"/>
        </w:rPr>
        <w:t xml:space="preserve"> transformed y-axis. Each dot represents a 6 s integration from the OPC mounted on the undulating towed body. Blue lines represent the linear trend line with the 95% confidence intervals shown in grey.</w:t>
      </w:r>
    </w:p>
    <w:p w14:paraId="57E4DD41" w14:textId="77777777" w:rsidR="00D350A9" w:rsidRPr="00F9268B" w:rsidRDefault="00D350A9" w:rsidP="0048670C">
      <w:pPr>
        <w:pStyle w:val="PlainText"/>
        <w:rPr>
          <w:rFonts w:asciiTheme="minorHAnsi" w:hAnsiTheme="minorHAnsi" w:cstheme="minorHAnsi"/>
          <w:b/>
          <w:bCs/>
          <w:szCs w:val="22"/>
        </w:rPr>
      </w:pPr>
    </w:p>
    <w:p w14:paraId="04644706" w14:textId="77777777" w:rsidR="0048670C" w:rsidRPr="00F9268B" w:rsidRDefault="0048670C" w:rsidP="0048670C">
      <w:pPr>
        <w:spacing w:after="0"/>
        <w:rPr>
          <w:rFonts w:cstheme="minorHAnsi"/>
          <w:b/>
          <w:bCs/>
          <w:szCs w:val="22"/>
        </w:rPr>
      </w:pPr>
    </w:p>
    <w:p w14:paraId="677848C0" w14:textId="3774516B" w:rsidR="00DB7DF6" w:rsidRPr="00F9268B" w:rsidRDefault="00070D89" w:rsidP="0048670C">
      <w:pPr>
        <w:spacing w:after="0"/>
        <w:rPr>
          <w:rFonts w:cstheme="minorHAnsi"/>
          <w:color w:val="000000"/>
          <w:szCs w:val="22"/>
          <w:lang w:bidi="ar-SA"/>
        </w:rPr>
      </w:pPr>
      <w:r w:rsidRPr="00F9268B">
        <w:rPr>
          <w:rFonts w:cstheme="minorHAnsi"/>
          <w:b/>
          <w:bCs/>
          <w:szCs w:val="22"/>
        </w:rPr>
        <w:t>Comment #60:</w:t>
      </w:r>
      <w:r w:rsidRPr="00F9268B">
        <w:rPr>
          <w:rFonts w:cstheme="minorHAnsi"/>
          <w:szCs w:val="22"/>
        </w:rPr>
        <w:t xml:space="preserve"> </w:t>
      </w:r>
      <w:r w:rsidR="00DB7DF6" w:rsidRPr="00F9268B">
        <w:rPr>
          <w:rFonts w:cstheme="minorHAnsi"/>
          <w:color w:val="000000"/>
          <w:szCs w:val="22"/>
          <w:lang w:bidi="ar-SA"/>
        </w:rPr>
        <w:t>Line 345: Rephrase</w:t>
      </w:r>
    </w:p>
    <w:p w14:paraId="62F1C3BF" w14:textId="4CABBE4F" w:rsidR="00396644" w:rsidRPr="00F9268B" w:rsidRDefault="0048670C" w:rsidP="00396644">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396644" w:rsidRPr="00F9268B">
        <w:rPr>
          <w:rFonts w:asciiTheme="minorHAnsi" w:hAnsiTheme="minorHAnsi" w:cstheme="minorHAnsi"/>
          <w:color w:val="002060"/>
          <w:szCs w:val="22"/>
        </w:rPr>
        <w:t xml:space="preserve"> This line has been rephrased. See comment #56 for full paragraph.</w:t>
      </w:r>
    </w:p>
    <w:p w14:paraId="06D6A2A3" w14:textId="6FEF5C10" w:rsidR="0048670C" w:rsidRPr="00F9268B" w:rsidRDefault="0048670C" w:rsidP="0048670C">
      <w:pPr>
        <w:pStyle w:val="PlainText"/>
        <w:rPr>
          <w:rFonts w:asciiTheme="minorHAnsi" w:hAnsiTheme="minorHAnsi" w:cstheme="minorHAnsi"/>
          <w:b/>
          <w:bCs/>
          <w:szCs w:val="22"/>
        </w:rPr>
      </w:pPr>
    </w:p>
    <w:p w14:paraId="2E21175A" w14:textId="77777777" w:rsidR="0048670C" w:rsidRPr="00F9268B" w:rsidRDefault="0048670C" w:rsidP="0048670C">
      <w:pPr>
        <w:spacing w:after="0"/>
        <w:rPr>
          <w:rFonts w:cstheme="minorHAnsi"/>
          <w:b/>
          <w:bCs/>
          <w:szCs w:val="22"/>
        </w:rPr>
      </w:pPr>
    </w:p>
    <w:p w14:paraId="0F34B3C8" w14:textId="2AE38340" w:rsidR="00DB7DF6" w:rsidRPr="00F9268B" w:rsidRDefault="00070D89" w:rsidP="0048670C">
      <w:pPr>
        <w:spacing w:after="0"/>
        <w:rPr>
          <w:rFonts w:cstheme="minorHAnsi"/>
          <w:color w:val="000000"/>
          <w:szCs w:val="22"/>
          <w:lang w:bidi="ar-SA"/>
        </w:rPr>
      </w:pPr>
      <w:r w:rsidRPr="00F9268B">
        <w:rPr>
          <w:rFonts w:cstheme="minorHAnsi"/>
          <w:b/>
          <w:bCs/>
          <w:szCs w:val="22"/>
        </w:rPr>
        <w:lastRenderedPageBreak/>
        <w:t>Comment #61:</w:t>
      </w:r>
      <w:r w:rsidRPr="00F9268B">
        <w:rPr>
          <w:rFonts w:cstheme="minorHAnsi"/>
          <w:szCs w:val="22"/>
        </w:rPr>
        <w:t xml:space="preserve"> </w:t>
      </w:r>
      <w:r w:rsidR="00DB7DF6" w:rsidRPr="00F9268B">
        <w:rPr>
          <w:rFonts w:cstheme="minorHAnsi"/>
          <w:color w:val="000000"/>
          <w:szCs w:val="22"/>
          <w:lang w:bidi="ar-SA"/>
        </w:rPr>
        <w:t xml:space="preserve">Line </w:t>
      </w:r>
      <w:r w:rsidR="00396644" w:rsidRPr="00F9268B">
        <w:rPr>
          <w:rFonts w:cstheme="minorHAnsi"/>
          <w:color w:val="000000"/>
          <w:szCs w:val="22"/>
          <w:lang w:bidi="ar-SA"/>
        </w:rPr>
        <w:t xml:space="preserve">348: </w:t>
      </w:r>
      <w:r w:rsidR="00DB7DF6" w:rsidRPr="00F9268B">
        <w:rPr>
          <w:rFonts w:cstheme="minorHAnsi"/>
          <w:color w:val="000000"/>
          <w:szCs w:val="22"/>
          <w:lang w:bidi="ar-SA"/>
        </w:rPr>
        <w:t>Data does not support this statement.</w:t>
      </w:r>
    </w:p>
    <w:p w14:paraId="46899F40" w14:textId="291D5352"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396644" w:rsidRPr="00F9268B">
        <w:rPr>
          <w:rFonts w:asciiTheme="minorHAnsi" w:hAnsiTheme="minorHAnsi" w:cstheme="minorHAnsi"/>
          <w:b/>
          <w:bCs/>
          <w:szCs w:val="22"/>
        </w:rPr>
        <w:t xml:space="preserve"> </w:t>
      </w:r>
      <w:r w:rsidR="00396644" w:rsidRPr="00F9268B">
        <w:rPr>
          <w:rFonts w:asciiTheme="minorHAnsi" w:hAnsiTheme="minorHAnsi" w:cstheme="minorHAnsi"/>
          <w:color w:val="002060"/>
          <w:szCs w:val="22"/>
        </w:rPr>
        <w:t>This line has been deleted.</w:t>
      </w:r>
    </w:p>
    <w:p w14:paraId="671D291E" w14:textId="77777777" w:rsidR="0048670C" w:rsidRPr="00F9268B" w:rsidRDefault="0048670C" w:rsidP="0048670C">
      <w:pPr>
        <w:autoSpaceDE w:val="0"/>
        <w:autoSpaceDN w:val="0"/>
        <w:adjustRightInd w:val="0"/>
        <w:spacing w:after="0" w:line="240" w:lineRule="auto"/>
        <w:rPr>
          <w:rFonts w:cstheme="minorHAnsi"/>
          <w:b/>
          <w:bCs/>
          <w:szCs w:val="22"/>
        </w:rPr>
      </w:pPr>
    </w:p>
    <w:p w14:paraId="08C8ED70" w14:textId="28AF4600" w:rsidR="00DB7DF6" w:rsidRPr="00F9268B" w:rsidRDefault="00070D89" w:rsidP="0048670C">
      <w:pPr>
        <w:autoSpaceDE w:val="0"/>
        <w:autoSpaceDN w:val="0"/>
        <w:adjustRightInd w:val="0"/>
        <w:spacing w:after="0" w:line="240" w:lineRule="auto"/>
        <w:rPr>
          <w:rFonts w:cstheme="minorHAnsi"/>
          <w:szCs w:val="22"/>
          <w:lang w:bidi="ar-SA"/>
        </w:rPr>
      </w:pPr>
      <w:r w:rsidRPr="00F9268B">
        <w:rPr>
          <w:rFonts w:cstheme="minorHAnsi"/>
          <w:b/>
          <w:bCs/>
          <w:szCs w:val="22"/>
        </w:rPr>
        <w:t>Comment #62:</w:t>
      </w:r>
      <w:r w:rsidRPr="00F9268B">
        <w:rPr>
          <w:rFonts w:cstheme="minorHAnsi"/>
          <w:szCs w:val="22"/>
        </w:rPr>
        <w:t xml:space="preserve"> </w:t>
      </w:r>
      <w:r w:rsidR="00DB7DF6" w:rsidRPr="00F9268B">
        <w:rPr>
          <w:rFonts w:cstheme="minorHAnsi"/>
          <w:color w:val="000000"/>
          <w:szCs w:val="22"/>
          <w:lang w:bidi="ar-SA"/>
        </w:rPr>
        <w:t xml:space="preserve">Line 357: This paragraph would benefit from the inclusion of cross shelf patterns in temperature, salinity, nutrients, </w:t>
      </w:r>
      <w:proofErr w:type="spellStart"/>
      <w:r w:rsidR="00DB7DF6" w:rsidRPr="00F9268B">
        <w:rPr>
          <w:rFonts w:cstheme="minorHAnsi"/>
          <w:color w:val="000000"/>
          <w:szCs w:val="22"/>
          <w:lang w:bidi="ar-SA"/>
        </w:rPr>
        <w:t>chl</w:t>
      </w:r>
      <w:proofErr w:type="spellEnd"/>
      <w:r w:rsidR="00DB7DF6" w:rsidRPr="00F9268B">
        <w:rPr>
          <w:rFonts w:cstheme="minorHAnsi"/>
          <w:color w:val="000000"/>
          <w:szCs w:val="22"/>
          <w:lang w:bidi="ar-SA"/>
        </w:rPr>
        <w:t xml:space="preserve"> a/ fluorescence</w:t>
      </w:r>
    </w:p>
    <w:p w14:paraId="777C71F7" w14:textId="77777777" w:rsidR="00E40499"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071032" w:rsidRPr="00F9268B">
        <w:rPr>
          <w:rFonts w:asciiTheme="minorHAnsi" w:hAnsiTheme="minorHAnsi" w:cstheme="minorHAnsi"/>
          <w:b/>
          <w:bCs/>
          <w:szCs w:val="22"/>
        </w:rPr>
        <w:t xml:space="preserve"> </w:t>
      </w:r>
      <w:r w:rsidR="00071032" w:rsidRPr="00F9268B">
        <w:rPr>
          <w:rFonts w:asciiTheme="minorHAnsi" w:hAnsiTheme="minorHAnsi" w:cstheme="minorHAnsi"/>
          <w:color w:val="002060"/>
          <w:szCs w:val="22"/>
        </w:rPr>
        <w:t xml:space="preserve">This information has been added. The paragraph now reads: </w:t>
      </w:r>
    </w:p>
    <w:p w14:paraId="64BF49CD" w14:textId="0F136E55" w:rsidR="0048670C" w:rsidRPr="00F9268B" w:rsidRDefault="00071032"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 xml:space="preserve">“The most southern transect located at Diamond Head (31.75°S) was not influenced by the EAC which had separated from the coast to the north and was characterised by a more homogeneous water mass. Here, the alongshore velocities were low (&lt; 0.43 m s-1, Figure </w:t>
      </w:r>
      <w:r w:rsidR="00937843" w:rsidRPr="00F9268B">
        <w:rPr>
          <w:rFonts w:asciiTheme="minorHAnsi" w:hAnsiTheme="minorHAnsi" w:cstheme="minorHAnsi"/>
          <w:i/>
          <w:iCs/>
          <w:color w:val="002060"/>
          <w:szCs w:val="22"/>
        </w:rPr>
        <w:t>4</w:t>
      </w:r>
      <w:r w:rsidRPr="00F9268B">
        <w:rPr>
          <w:rFonts w:asciiTheme="minorHAnsi" w:hAnsiTheme="minorHAnsi" w:cstheme="minorHAnsi"/>
          <w:i/>
          <w:iCs/>
          <w:color w:val="002060"/>
          <w:szCs w:val="22"/>
        </w:rPr>
        <w:t>) with low onshore movement of water (0.11 m s</w:t>
      </w:r>
      <w:r w:rsidRPr="00F9268B">
        <w:rPr>
          <w:rFonts w:asciiTheme="minorHAnsi" w:hAnsiTheme="minorHAnsi" w:cstheme="minorHAnsi"/>
          <w:i/>
          <w:iCs/>
          <w:color w:val="002060"/>
          <w:szCs w:val="22"/>
          <w:vertAlign w:val="superscript"/>
        </w:rPr>
        <w:t>-1</w:t>
      </w:r>
      <w:r w:rsidRPr="00F9268B">
        <w:rPr>
          <w:rFonts w:asciiTheme="minorHAnsi" w:hAnsiTheme="minorHAnsi" w:cstheme="minorHAnsi"/>
          <w:i/>
          <w:iCs/>
          <w:color w:val="002060"/>
          <w:szCs w:val="22"/>
        </w:rPr>
        <w:t>) in the surface waters and offshore movement (0.27 m s</w:t>
      </w:r>
      <w:r w:rsidRPr="00F9268B">
        <w:rPr>
          <w:rFonts w:asciiTheme="minorHAnsi" w:hAnsiTheme="minorHAnsi" w:cstheme="minorHAnsi"/>
          <w:i/>
          <w:iCs/>
          <w:color w:val="002060"/>
          <w:szCs w:val="22"/>
          <w:vertAlign w:val="superscript"/>
        </w:rPr>
        <w:t>-1</w:t>
      </w:r>
      <w:r w:rsidRPr="00F9268B">
        <w:rPr>
          <w:rFonts w:asciiTheme="minorHAnsi" w:hAnsiTheme="minorHAnsi" w:cstheme="minorHAnsi"/>
          <w:i/>
          <w:iCs/>
          <w:color w:val="002060"/>
          <w:szCs w:val="22"/>
        </w:rPr>
        <w:t>) in the deeper waters (Figure S4). The lack of horizontal variation was reflected in the Nitrate, Silicate, temperature and salinity with almost all variation being observed with depth</w:t>
      </w:r>
      <w:r w:rsidR="00937843" w:rsidRPr="00F9268B">
        <w:rPr>
          <w:rFonts w:asciiTheme="minorHAnsi" w:hAnsiTheme="minorHAnsi" w:cstheme="minorHAnsi"/>
          <w:i/>
          <w:iCs/>
          <w:color w:val="002060"/>
          <w:szCs w:val="22"/>
        </w:rPr>
        <w:t xml:space="preserve"> (Figures S9, S10, S12)</w:t>
      </w:r>
      <w:r w:rsidRPr="00F9268B">
        <w:rPr>
          <w:rFonts w:asciiTheme="minorHAnsi" w:hAnsiTheme="minorHAnsi" w:cstheme="minorHAnsi"/>
          <w:i/>
          <w:iCs/>
          <w:color w:val="002060"/>
          <w:szCs w:val="22"/>
        </w:rPr>
        <w:t>. Chlorophyll and Oxygen showed small peaks (1.2 mg m</w:t>
      </w:r>
      <w:r w:rsidRPr="00F9268B">
        <w:rPr>
          <w:rFonts w:asciiTheme="minorHAnsi" w:hAnsiTheme="minorHAnsi" w:cstheme="minorHAnsi"/>
          <w:i/>
          <w:iCs/>
          <w:color w:val="002060"/>
          <w:szCs w:val="22"/>
          <w:vertAlign w:val="superscript"/>
        </w:rPr>
        <w:t>-3</w:t>
      </w:r>
      <w:r w:rsidRPr="00F9268B">
        <w:rPr>
          <w:rFonts w:asciiTheme="minorHAnsi" w:hAnsiTheme="minorHAnsi" w:cstheme="minorHAnsi"/>
          <w:i/>
          <w:iCs/>
          <w:color w:val="002060"/>
          <w:szCs w:val="22"/>
        </w:rPr>
        <w:t xml:space="preserve"> and 240 </w:t>
      </w:r>
      <w:r w:rsidR="00937843" w:rsidRPr="00F9268B">
        <w:rPr>
          <w:rFonts w:asciiTheme="minorHAnsi" w:hAnsiTheme="minorHAnsi" w:cstheme="minorHAnsi"/>
          <w:i/>
          <w:iCs/>
          <w:color w:val="002060"/>
          <w:szCs w:val="22"/>
        </w:rPr>
        <w:t>mmol m</w:t>
      </w:r>
      <w:r w:rsidR="00937843" w:rsidRPr="00F9268B">
        <w:rPr>
          <w:rFonts w:asciiTheme="minorHAnsi" w:hAnsiTheme="minorHAnsi" w:cstheme="minorHAnsi"/>
          <w:i/>
          <w:iCs/>
          <w:color w:val="002060"/>
          <w:szCs w:val="22"/>
          <w:vertAlign w:val="superscript"/>
        </w:rPr>
        <w:t>-3</w:t>
      </w:r>
      <w:r w:rsidRPr="00F9268B">
        <w:rPr>
          <w:rFonts w:asciiTheme="minorHAnsi" w:hAnsiTheme="minorHAnsi" w:cstheme="minorHAnsi"/>
          <w:i/>
          <w:iCs/>
          <w:color w:val="002060"/>
          <w:szCs w:val="22"/>
        </w:rPr>
        <w:t xml:space="preserve"> respectively</w:t>
      </w:r>
      <w:r w:rsidR="00937843" w:rsidRPr="00F9268B">
        <w:rPr>
          <w:rFonts w:asciiTheme="minorHAnsi" w:hAnsiTheme="minorHAnsi" w:cstheme="minorHAnsi"/>
          <w:i/>
          <w:iCs/>
          <w:color w:val="002060"/>
          <w:szCs w:val="22"/>
        </w:rPr>
        <w:t>; Figures S11 &amp; S13</w:t>
      </w:r>
      <w:r w:rsidRPr="00F9268B">
        <w:rPr>
          <w:rFonts w:asciiTheme="minorHAnsi" w:hAnsiTheme="minorHAnsi" w:cstheme="minorHAnsi"/>
          <w:i/>
          <w:iCs/>
          <w:color w:val="002060"/>
          <w:szCs w:val="22"/>
        </w:rPr>
        <w:t>) at the surface near the beginning of the transect. There was minor uplift of the temperature isotherms with all isotherms rising approximately 20 – 40 m as they came onto the continental shelf. This uplift is likely caused by the separation of the EAC from the coast to the north, generating uplift through the creation of eddies near Diamond Head rather than current driven uplift observed at the northern EAC influenced sites (Roughan and Middleton, 2002; Schaeffer and Roughan, 2015).”</w:t>
      </w:r>
    </w:p>
    <w:p w14:paraId="3BDC27AA" w14:textId="77777777" w:rsidR="0048670C" w:rsidRPr="00F9268B" w:rsidRDefault="0048670C" w:rsidP="0048670C">
      <w:pPr>
        <w:spacing w:after="0"/>
        <w:rPr>
          <w:rFonts w:cstheme="minorHAnsi"/>
          <w:szCs w:val="22"/>
        </w:rPr>
      </w:pPr>
    </w:p>
    <w:p w14:paraId="1D079797" w14:textId="7794CB32" w:rsidR="00DB7DF6" w:rsidRPr="00F9268B" w:rsidRDefault="00070D89" w:rsidP="0048670C">
      <w:pPr>
        <w:spacing w:after="0"/>
        <w:rPr>
          <w:rFonts w:cstheme="minorHAnsi"/>
          <w:color w:val="000000"/>
          <w:szCs w:val="22"/>
          <w:lang w:bidi="ar-SA"/>
        </w:rPr>
      </w:pPr>
      <w:r w:rsidRPr="00F9268B">
        <w:rPr>
          <w:rFonts w:cstheme="minorHAnsi"/>
          <w:b/>
          <w:bCs/>
          <w:szCs w:val="22"/>
        </w:rPr>
        <w:t>Comment #63:</w:t>
      </w:r>
      <w:r w:rsidRPr="00F9268B">
        <w:rPr>
          <w:rFonts w:cstheme="minorHAnsi"/>
          <w:szCs w:val="22"/>
        </w:rPr>
        <w:t xml:space="preserve"> </w:t>
      </w:r>
      <w:r w:rsidR="00DB7DF6" w:rsidRPr="00F9268B">
        <w:rPr>
          <w:rFonts w:cstheme="minorHAnsi"/>
          <w:szCs w:val="22"/>
        </w:rPr>
        <w:t xml:space="preserve">Line 364: Broad summary </w:t>
      </w:r>
      <w:r w:rsidR="00DB7DF6" w:rsidRPr="00F9268B">
        <w:rPr>
          <w:rFonts w:cstheme="minorHAnsi"/>
          <w:color w:val="000000"/>
          <w:szCs w:val="22"/>
          <w:lang w:bidi="ar-SA"/>
        </w:rPr>
        <w:t>"This transect had the highest observed biomass of particles..."</w:t>
      </w:r>
    </w:p>
    <w:p w14:paraId="6223CC26" w14:textId="77777777" w:rsidR="009121AB"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071032" w:rsidRPr="00F9268B">
        <w:rPr>
          <w:rFonts w:asciiTheme="minorHAnsi" w:hAnsiTheme="minorHAnsi" w:cstheme="minorHAnsi"/>
          <w:b/>
          <w:bCs/>
          <w:szCs w:val="22"/>
        </w:rPr>
        <w:t xml:space="preserve"> </w:t>
      </w:r>
      <w:r w:rsidR="00071032" w:rsidRPr="00F9268B">
        <w:rPr>
          <w:rFonts w:asciiTheme="minorHAnsi" w:hAnsiTheme="minorHAnsi" w:cstheme="minorHAnsi"/>
          <w:color w:val="002060"/>
          <w:szCs w:val="22"/>
        </w:rPr>
        <w:t xml:space="preserve">This has been added to the beginning of the paragraph as suggested. It now reads: </w:t>
      </w:r>
    </w:p>
    <w:p w14:paraId="07EA88F1" w14:textId="20F4006E" w:rsidR="0048670C" w:rsidRPr="00F9268B" w:rsidRDefault="00071032"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“This transect has the highest observed biomass of particles (1000 mg m</w:t>
      </w:r>
      <w:r w:rsidRPr="00F9268B">
        <w:rPr>
          <w:rFonts w:asciiTheme="minorHAnsi" w:hAnsiTheme="minorHAnsi" w:cstheme="minorHAnsi"/>
          <w:i/>
          <w:iCs/>
          <w:color w:val="002060"/>
          <w:szCs w:val="22"/>
          <w:vertAlign w:val="superscript"/>
        </w:rPr>
        <w:t>-3</w:t>
      </w:r>
      <w:r w:rsidRPr="00F9268B">
        <w:rPr>
          <w:rFonts w:asciiTheme="minorHAnsi" w:hAnsiTheme="minorHAnsi" w:cstheme="minorHAnsi"/>
          <w:i/>
          <w:iCs/>
          <w:color w:val="002060"/>
          <w:szCs w:val="22"/>
        </w:rPr>
        <w:t>), particularly inshore</w:t>
      </w:r>
      <w:r w:rsidR="009121AB" w:rsidRPr="00F9268B">
        <w:rPr>
          <w:rFonts w:asciiTheme="minorHAnsi" w:hAnsiTheme="minorHAnsi" w:cstheme="minorHAnsi"/>
          <w:i/>
          <w:iCs/>
          <w:color w:val="002060"/>
          <w:szCs w:val="22"/>
        </w:rPr>
        <w:t xml:space="preserve"> (Figure 5)</w:t>
      </w:r>
      <w:r w:rsidRPr="00F9268B">
        <w:rPr>
          <w:rFonts w:asciiTheme="minorHAnsi" w:hAnsiTheme="minorHAnsi" w:cstheme="minorHAnsi"/>
          <w:i/>
          <w:iCs/>
          <w:color w:val="002060"/>
          <w:szCs w:val="22"/>
        </w:rPr>
        <w:t>.”</w:t>
      </w:r>
    </w:p>
    <w:p w14:paraId="0F84FCEB" w14:textId="77777777" w:rsidR="0048670C" w:rsidRPr="00F9268B" w:rsidRDefault="0048670C" w:rsidP="0048670C">
      <w:pPr>
        <w:spacing w:after="0"/>
        <w:rPr>
          <w:rFonts w:cstheme="minorHAnsi"/>
          <w:b/>
          <w:bCs/>
          <w:szCs w:val="22"/>
        </w:rPr>
      </w:pPr>
    </w:p>
    <w:p w14:paraId="0660DB32" w14:textId="4B943368" w:rsidR="00DB7DF6" w:rsidRPr="00F9268B" w:rsidRDefault="00070D89" w:rsidP="0048670C">
      <w:pPr>
        <w:spacing w:after="0"/>
        <w:rPr>
          <w:rFonts w:cstheme="minorHAnsi"/>
          <w:color w:val="000000"/>
          <w:szCs w:val="22"/>
          <w:lang w:bidi="ar-SA"/>
        </w:rPr>
      </w:pPr>
      <w:r w:rsidRPr="00F9268B">
        <w:rPr>
          <w:rFonts w:cstheme="minorHAnsi"/>
          <w:b/>
          <w:bCs/>
          <w:szCs w:val="22"/>
        </w:rPr>
        <w:t>Comment #64:</w:t>
      </w:r>
      <w:r w:rsidRPr="00F9268B">
        <w:rPr>
          <w:rFonts w:cstheme="minorHAnsi"/>
          <w:szCs w:val="22"/>
        </w:rPr>
        <w:t xml:space="preserve"> </w:t>
      </w:r>
      <w:r w:rsidR="00DB7DF6" w:rsidRPr="00F9268B">
        <w:rPr>
          <w:rFonts w:cstheme="minorHAnsi"/>
          <w:color w:val="000000"/>
          <w:szCs w:val="22"/>
          <w:lang w:bidi="ar-SA"/>
        </w:rPr>
        <w:t>Line 365: delete “zooplankton community”</w:t>
      </w:r>
    </w:p>
    <w:p w14:paraId="0AEC4D5B" w14:textId="77777777" w:rsidR="006B3E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732EAF" w:rsidRPr="00F9268B">
        <w:rPr>
          <w:rFonts w:asciiTheme="minorHAnsi" w:hAnsiTheme="minorHAnsi" w:cstheme="minorHAnsi"/>
          <w:b/>
          <w:bCs/>
          <w:szCs w:val="22"/>
        </w:rPr>
        <w:t xml:space="preserve"> </w:t>
      </w:r>
      <w:r w:rsidR="00732EAF" w:rsidRPr="00F9268B">
        <w:rPr>
          <w:rFonts w:asciiTheme="minorHAnsi" w:hAnsiTheme="minorHAnsi" w:cstheme="minorHAnsi"/>
          <w:color w:val="002060"/>
          <w:szCs w:val="22"/>
        </w:rPr>
        <w:t xml:space="preserve">This has been rephrased. It now reads: </w:t>
      </w:r>
    </w:p>
    <w:p w14:paraId="7BE77891" w14:textId="264046E4" w:rsidR="0048670C" w:rsidRPr="00F9268B" w:rsidRDefault="00732EAF"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“The zooplankton size structure was not clearly related to water masses reflecting the more homogenous water mass here”</w:t>
      </w:r>
    </w:p>
    <w:p w14:paraId="08BD312D" w14:textId="5D144797" w:rsidR="00DB7DF6" w:rsidRPr="00F9268B" w:rsidRDefault="00DB7DF6" w:rsidP="0048670C">
      <w:pPr>
        <w:spacing w:after="0"/>
        <w:rPr>
          <w:rFonts w:cstheme="minorHAnsi"/>
          <w:color w:val="000000"/>
          <w:szCs w:val="22"/>
          <w:lang w:bidi="ar-SA"/>
        </w:rPr>
      </w:pPr>
    </w:p>
    <w:p w14:paraId="6E0B4731" w14:textId="1E6E6BF7" w:rsidR="00DB7DF6" w:rsidRPr="00F9268B" w:rsidRDefault="00070D89" w:rsidP="0048670C">
      <w:pPr>
        <w:spacing w:after="0"/>
        <w:rPr>
          <w:rFonts w:cstheme="minorHAnsi"/>
          <w:color w:val="000000"/>
          <w:szCs w:val="22"/>
          <w:lang w:bidi="ar-SA"/>
        </w:rPr>
      </w:pPr>
      <w:r w:rsidRPr="00F9268B">
        <w:rPr>
          <w:rFonts w:cstheme="minorHAnsi"/>
          <w:b/>
          <w:bCs/>
          <w:szCs w:val="22"/>
        </w:rPr>
        <w:t>Comment #65:</w:t>
      </w:r>
      <w:r w:rsidRPr="00F9268B">
        <w:rPr>
          <w:rFonts w:cstheme="minorHAnsi"/>
          <w:szCs w:val="22"/>
        </w:rPr>
        <w:t xml:space="preserve"> </w:t>
      </w:r>
      <w:r w:rsidR="00DB7DF6" w:rsidRPr="00F9268B">
        <w:rPr>
          <w:rFonts w:cstheme="minorHAnsi"/>
          <w:color w:val="000000"/>
          <w:szCs w:val="22"/>
          <w:lang w:bidi="ar-SA"/>
        </w:rPr>
        <w:t>Line 371: Synthesis of EAC position relative to distance from shore and depth, along and cross shelf flow and how it determines uplift at transect is required</w:t>
      </w:r>
    </w:p>
    <w:p w14:paraId="7A095187" w14:textId="3DA04E07"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05384A" w:rsidRPr="00F9268B">
        <w:rPr>
          <w:rFonts w:asciiTheme="minorHAnsi" w:hAnsiTheme="minorHAnsi" w:cstheme="minorHAnsi"/>
          <w:color w:val="002060"/>
          <w:szCs w:val="22"/>
        </w:rPr>
        <w:t xml:space="preserve"> We have added a comment about the relative influence of the EAC on cross-shelf flow at the different sites. This section now opens with:</w:t>
      </w:r>
    </w:p>
    <w:p w14:paraId="49DE332A" w14:textId="18FB39CA" w:rsidR="0005384A" w:rsidRPr="00F9268B" w:rsidRDefault="0005384A"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 xml:space="preserve">‘The influence of the EAC varied between the three transects. The three northern transects were influenced strongly by the EAC, particularly the offshore sections while the Diamond Head transect was not influenced by the EAC. At the two northern sites the EAC was located close to the continental shelf and likely drove current driven upwelling. In contrast at the North Solitary site, the EAC was located further offshore, and the weaker observed uplift was potentially caused by wind driven upwelling (Fig </w:t>
      </w:r>
      <w:r w:rsidR="00E363EB" w:rsidRPr="00F9268B">
        <w:rPr>
          <w:rFonts w:asciiTheme="minorHAnsi" w:hAnsiTheme="minorHAnsi" w:cstheme="minorHAnsi"/>
          <w:i/>
          <w:iCs/>
          <w:color w:val="002060"/>
          <w:szCs w:val="22"/>
        </w:rPr>
        <w:t>S3</w:t>
      </w:r>
      <w:r w:rsidRPr="00F9268B">
        <w:rPr>
          <w:rFonts w:asciiTheme="minorHAnsi" w:hAnsiTheme="minorHAnsi" w:cstheme="minorHAnsi"/>
          <w:i/>
          <w:iCs/>
          <w:color w:val="002060"/>
          <w:szCs w:val="22"/>
        </w:rPr>
        <w:t>).”</w:t>
      </w:r>
    </w:p>
    <w:p w14:paraId="03452A74" w14:textId="77777777" w:rsidR="0048670C" w:rsidRPr="00F9268B" w:rsidRDefault="0048670C" w:rsidP="0048670C">
      <w:pPr>
        <w:spacing w:after="0"/>
        <w:rPr>
          <w:rFonts w:cstheme="minorHAnsi"/>
          <w:b/>
          <w:bCs/>
          <w:szCs w:val="22"/>
        </w:rPr>
      </w:pPr>
    </w:p>
    <w:p w14:paraId="4F3CA907" w14:textId="528995D0" w:rsidR="00DB7DF6" w:rsidRPr="00F9268B" w:rsidRDefault="00070D89" w:rsidP="0048670C">
      <w:pPr>
        <w:spacing w:after="0"/>
        <w:rPr>
          <w:rFonts w:cstheme="minorHAnsi"/>
          <w:color w:val="000000"/>
          <w:szCs w:val="22"/>
          <w:lang w:bidi="ar-SA"/>
        </w:rPr>
      </w:pPr>
      <w:r w:rsidRPr="00F9268B">
        <w:rPr>
          <w:rFonts w:cstheme="minorHAnsi"/>
          <w:b/>
          <w:bCs/>
          <w:szCs w:val="22"/>
        </w:rPr>
        <w:t>Comment #66:</w:t>
      </w:r>
      <w:r w:rsidRPr="00F9268B">
        <w:rPr>
          <w:rFonts w:cstheme="minorHAnsi"/>
          <w:szCs w:val="22"/>
        </w:rPr>
        <w:t xml:space="preserve"> </w:t>
      </w:r>
      <w:r w:rsidR="00DB7DF6" w:rsidRPr="00F9268B">
        <w:rPr>
          <w:rFonts w:cstheme="minorHAnsi"/>
          <w:color w:val="000000"/>
          <w:szCs w:val="22"/>
          <w:lang w:bidi="ar-SA"/>
        </w:rPr>
        <w:t>Line 371: See comment about restructure</w:t>
      </w:r>
    </w:p>
    <w:p w14:paraId="0F7A481C" w14:textId="41432A8A"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5B0102" w:rsidRPr="00F9268B">
        <w:rPr>
          <w:rFonts w:asciiTheme="minorHAnsi" w:hAnsiTheme="minorHAnsi" w:cstheme="minorHAnsi"/>
          <w:b/>
          <w:bCs/>
          <w:szCs w:val="22"/>
        </w:rPr>
        <w:t xml:space="preserve"> </w:t>
      </w:r>
      <w:r w:rsidR="005B0102" w:rsidRPr="00F9268B">
        <w:rPr>
          <w:rFonts w:asciiTheme="minorHAnsi" w:hAnsiTheme="minorHAnsi" w:cstheme="minorHAnsi"/>
          <w:color w:val="002060"/>
          <w:szCs w:val="22"/>
        </w:rPr>
        <w:t>The results section was restructured as suggested and now starts with a discussion of seasonality, followed by the transect observations then a synthesis of the observations.</w:t>
      </w:r>
    </w:p>
    <w:p w14:paraId="19857591" w14:textId="77777777" w:rsidR="0048670C" w:rsidRPr="00F9268B" w:rsidRDefault="0048670C" w:rsidP="0048670C">
      <w:pPr>
        <w:spacing w:after="0"/>
        <w:rPr>
          <w:rFonts w:cstheme="minorHAnsi"/>
          <w:b/>
          <w:bCs/>
          <w:szCs w:val="22"/>
        </w:rPr>
      </w:pPr>
    </w:p>
    <w:p w14:paraId="24F3D3AD" w14:textId="612D14D7" w:rsidR="00DB7DF6" w:rsidRPr="00F9268B" w:rsidRDefault="00070D89" w:rsidP="0048670C">
      <w:pPr>
        <w:spacing w:after="0"/>
        <w:rPr>
          <w:rFonts w:cstheme="minorHAnsi"/>
          <w:color w:val="000000"/>
          <w:szCs w:val="22"/>
          <w:lang w:bidi="ar-SA"/>
        </w:rPr>
      </w:pPr>
      <w:r w:rsidRPr="00F9268B">
        <w:rPr>
          <w:rFonts w:cstheme="minorHAnsi"/>
          <w:b/>
          <w:bCs/>
          <w:szCs w:val="22"/>
        </w:rPr>
        <w:t>Comment #67:</w:t>
      </w:r>
      <w:r w:rsidRPr="00F9268B">
        <w:rPr>
          <w:rFonts w:cstheme="minorHAnsi"/>
          <w:szCs w:val="22"/>
        </w:rPr>
        <w:t xml:space="preserve"> </w:t>
      </w:r>
      <w:r w:rsidR="00DB7DF6" w:rsidRPr="00F9268B">
        <w:rPr>
          <w:rFonts w:cstheme="minorHAnsi"/>
          <w:color w:val="000000"/>
          <w:szCs w:val="22"/>
          <w:lang w:bidi="ar-SA"/>
        </w:rPr>
        <w:t>Line 374: Rephrase</w:t>
      </w:r>
    </w:p>
    <w:p w14:paraId="7AAC0309" w14:textId="77777777" w:rsidR="00E363EB"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5B0102" w:rsidRPr="00F9268B">
        <w:rPr>
          <w:rFonts w:asciiTheme="minorHAnsi" w:hAnsiTheme="minorHAnsi" w:cstheme="minorHAnsi"/>
          <w:b/>
          <w:bCs/>
          <w:szCs w:val="22"/>
        </w:rPr>
        <w:t xml:space="preserve"> </w:t>
      </w:r>
      <w:r w:rsidR="005B0102" w:rsidRPr="00F9268B">
        <w:rPr>
          <w:rFonts w:asciiTheme="minorHAnsi" w:hAnsiTheme="minorHAnsi" w:cstheme="minorHAnsi"/>
          <w:color w:val="002060"/>
          <w:szCs w:val="22"/>
        </w:rPr>
        <w:t xml:space="preserve">This has been rephrased. It now reads: </w:t>
      </w:r>
    </w:p>
    <w:p w14:paraId="2FFC0003" w14:textId="78E4C023" w:rsidR="0048670C" w:rsidRPr="00F9268B" w:rsidRDefault="005B0102"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“The alongshore velocity at all sites was reduced between April and August before increasing in Spring (when our observations were taken) and Summer. This seasonality is consistent with previous findings from higher-resolution HF radar observations around 30°S (Archer et al., 2019).”</w:t>
      </w:r>
    </w:p>
    <w:p w14:paraId="1F2F2EE5" w14:textId="77777777" w:rsidR="0048670C" w:rsidRPr="00F9268B" w:rsidRDefault="0048670C" w:rsidP="0048670C">
      <w:pPr>
        <w:spacing w:after="0"/>
        <w:rPr>
          <w:rFonts w:cstheme="minorHAnsi"/>
          <w:b/>
          <w:bCs/>
          <w:szCs w:val="22"/>
        </w:rPr>
      </w:pPr>
    </w:p>
    <w:p w14:paraId="18B06D64" w14:textId="14DB55F5" w:rsidR="00DB7DF6" w:rsidRPr="00F9268B" w:rsidRDefault="00070D89" w:rsidP="0048670C">
      <w:pPr>
        <w:spacing w:after="0"/>
        <w:rPr>
          <w:rFonts w:cstheme="minorHAnsi"/>
          <w:color w:val="000000"/>
          <w:szCs w:val="22"/>
          <w:lang w:bidi="ar-SA"/>
        </w:rPr>
      </w:pPr>
      <w:r w:rsidRPr="00F9268B">
        <w:rPr>
          <w:rFonts w:cstheme="minorHAnsi"/>
          <w:b/>
          <w:bCs/>
          <w:szCs w:val="22"/>
        </w:rPr>
        <w:t>Comment #68:</w:t>
      </w:r>
      <w:r w:rsidRPr="00F9268B">
        <w:rPr>
          <w:rFonts w:cstheme="minorHAnsi"/>
          <w:szCs w:val="22"/>
        </w:rPr>
        <w:t xml:space="preserve"> </w:t>
      </w:r>
      <w:r w:rsidR="00DB7DF6" w:rsidRPr="00F9268B">
        <w:rPr>
          <w:rFonts w:cstheme="minorHAnsi"/>
          <w:color w:val="000000"/>
          <w:szCs w:val="22"/>
          <w:lang w:bidi="ar-SA"/>
        </w:rPr>
        <w:t>Line 376: Rephrase</w:t>
      </w:r>
    </w:p>
    <w:p w14:paraId="5587CCE2" w14:textId="77777777" w:rsidR="00633B2F"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5B0102" w:rsidRPr="00F9268B">
        <w:rPr>
          <w:rFonts w:asciiTheme="minorHAnsi" w:hAnsiTheme="minorHAnsi" w:cstheme="minorHAnsi"/>
          <w:b/>
          <w:bCs/>
          <w:szCs w:val="22"/>
        </w:rPr>
        <w:t xml:space="preserve"> </w:t>
      </w:r>
      <w:r w:rsidR="005B0102" w:rsidRPr="00F9268B">
        <w:rPr>
          <w:rFonts w:asciiTheme="minorHAnsi" w:hAnsiTheme="minorHAnsi" w:cstheme="minorHAnsi"/>
          <w:color w:val="002060"/>
          <w:szCs w:val="22"/>
        </w:rPr>
        <w:t xml:space="preserve">This has been rephrased. It now reads: </w:t>
      </w:r>
    </w:p>
    <w:p w14:paraId="0BDF32AF" w14:textId="64CE3302" w:rsidR="0048670C" w:rsidRPr="00F9268B" w:rsidRDefault="005B0102"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“The Cape Byron, North Solitary and Diamond Head transects had higher zooplankton biomasses observed in continental shelf waters with declines offshore and with depth in the top 100m of the water column (Figures S5 &amp; S6). The transect at Evans Head did not show a noticeable decline in biomass with distance from the coast but this transect did not extend past the edge of the continental shelf where the declines were seen in the other 3 transects.</w:t>
      </w:r>
      <w:r w:rsidR="00633B2F" w:rsidRPr="00F9268B">
        <w:rPr>
          <w:rFonts w:asciiTheme="minorHAnsi" w:hAnsiTheme="minorHAnsi" w:cstheme="minorHAnsi"/>
          <w:i/>
          <w:iCs/>
          <w:color w:val="002060"/>
          <w:szCs w:val="22"/>
        </w:rPr>
        <w:t>”</w:t>
      </w:r>
    </w:p>
    <w:p w14:paraId="3D7D52D3" w14:textId="77777777" w:rsidR="0048670C" w:rsidRPr="00F9268B" w:rsidRDefault="0048670C" w:rsidP="0048670C">
      <w:pPr>
        <w:spacing w:after="0"/>
        <w:rPr>
          <w:rFonts w:cstheme="minorHAnsi"/>
          <w:color w:val="000000"/>
          <w:szCs w:val="22"/>
          <w:lang w:bidi="ar-SA"/>
        </w:rPr>
      </w:pPr>
    </w:p>
    <w:p w14:paraId="7026DD22" w14:textId="21A07C8A" w:rsidR="0048670C" w:rsidRPr="00F9268B" w:rsidRDefault="00070D89" w:rsidP="0048670C">
      <w:pPr>
        <w:pStyle w:val="PlainText"/>
        <w:rPr>
          <w:rFonts w:asciiTheme="minorHAnsi" w:hAnsiTheme="minorHAnsi" w:cstheme="minorHAnsi"/>
          <w:b/>
          <w:bCs/>
          <w:szCs w:val="22"/>
        </w:rPr>
      </w:pPr>
      <w:r w:rsidRPr="00F9268B">
        <w:rPr>
          <w:rFonts w:asciiTheme="minorHAnsi" w:hAnsiTheme="minorHAnsi" w:cstheme="minorHAnsi"/>
          <w:b/>
          <w:bCs/>
          <w:szCs w:val="22"/>
        </w:rPr>
        <w:t>Comment #69:</w:t>
      </w:r>
      <w:r w:rsidRPr="00F9268B">
        <w:rPr>
          <w:rFonts w:asciiTheme="minorHAnsi" w:hAnsiTheme="minorHAnsi" w:cstheme="minorHAnsi"/>
          <w:szCs w:val="22"/>
        </w:rPr>
        <w:t xml:space="preserve"> </w:t>
      </w:r>
      <w:r w:rsidR="00DB7DF6" w:rsidRPr="00F9268B">
        <w:rPr>
          <w:rFonts w:asciiTheme="minorHAnsi" w:hAnsiTheme="minorHAnsi" w:cstheme="minorHAnsi"/>
          <w:color w:val="000000"/>
          <w:szCs w:val="22"/>
          <w:lang w:bidi="ar-SA"/>
        </w:rPr>
        <w:t>Line 379: Data does not support this.</w:t>
      </w:r>
      <w:r w:rsidR="0048670C" w:rsidRPr="00F9268B">
        <w:rPr>
          <w:rFonts w:asciiTheme="minorHAnsi" w:hAnsiTheme="minorHAnsi" w:cstheme="minorHAnsi"/>
          <w:b/>
          <w:bCs/>
          <w:szCs w:val="22"/>
        </w:rPr>
        <w:t xml:space="preserve"> </w:t>
      </w:r>
    </w:p>
    <w:p w14:paraId="0CA828BD" w14:textId="47B84A84"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5B0102" w:rsidRPr="00F9268B">
        <w:rPr>
          <w:rFonts w:asciiTheme="minorHAnsi" w:hAnsiTheme="minorHAnsi" w:cstheme="minorHAnsi"/>
          <w:b/>
          <w:bCs/>
          <w:szCs w:val="22"/>
        </w:rPr>
        <w:t xml:space="preserve"> </w:t>
      </w:r>
      <w:r w:rsidR="005B0102" w:rsidRPr="00F9268B">
        <w:rPr>
          <w:rFonts w:asciiTheme="minorHAnsi" w:hAnsiTheme="minorHAnsi" w:cstheme="minorHAnsi"/>
          <w:color w:val="002060"/>
          <w:szCs w:val="22"/>
        </w:rPr>
        <w:t>This statement has been deleted.</w:t>
      </w:r>
    </w:p>
    <w:p w14:paraId="0F5B0E61" w14:textId="1DFE484E" w:rsidR="00DB7DF6" w:rsidRPr="00F9268B" w:rsidRDefault="00DB7DF6" w:rsidP="0048670C">
      <w:pPr>
        <w:spacing w:after="0"/>
        <w:rPr>
          <w:rFonts w:cstheme="minorHAnsi"/>
          <w:color w:val="000000"/>
          <w:szCs w:val="22"/>
          <w:lang w:bidi="ar-SA"/>
        </w:rPr>
      </w:pPr>
    </w:p>
    <w:p w14:paraId="7B999A3B" w14:textId="45806B60" w:rsidR="00DB7DF6" w:rsidRPr="00F9268B" w:rsidRDefault="00070D89" w:rsidP="0048670C">
      <w:pPr>
        <w:spacing w:after="0"/>
        <w:rPr>
          <w:rFonts w:cstheme="minorHAnsi"/>
          <w:color w:val="000000"/>
          <w:szCs w:val="22"/>
          <w:lang w:bidi="ar-SA"/>
        </w:rPr>
      </w:pPr>
      <w:r w:rsidRPr="00F9268B">
        <w:rPr>
          <w:rFonts w:cstheme="minorHAnsi"/>
          <w:b/>
          <w:bCs/>
          <w:szCs w:val="22"/>
        </w:rPr>
        <w:t>Comment #70:</w:t>
      </w:r>
      <w:r w:rsidRPr="00F9268B">
        <w:rPr>
          <w:rFonts w:cstheme="minorHAnsi"/>
          <w:szCs w:val="22"/>
        </w:rPr>
        <w:t xml:space="preserve"> </w:t>
      </w:r>
      <w:r w:rsidR="00DB7DF6" w:rsidRPr="00F9268B">
        <w:rPr>
          <w:rFonts w:cstheme="minorHAnsi"/>
          <w:color w:val="000000"/>
          <w:szCs w:val="22"/>
          <w:lang w:bidi="ar-SA"/>
        </w:rPr>
        <w:t>Line 385: I suspect that an alternative mechanism might have generated localised uplift, 24km from the coast at Nth Solitary, as pattern is not observed in alongshore and cross shelf velocity profiles.</w:t>
      </w:r>
    </w:p>
    <w:p w14:paraId="0BA7C706" w14:textId="77777777" w:rsidR="00633B2F"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9A5F28" w:rsidRPr="00F9268B">
        <w:rPr>
          <w:rFonts w:asciiTheme="minorHAnsi" w:hAnsiTheme="minorHAnsi" w:cstheme="minorHAnsi"/>
          <w:b/>
          <w:bCs/>
          <w:szCs w:val="22"/>
        </w:rPr>
        <w:t xml:space="preserve"> </w:t>
      </w:r>
      <w:r w:rsidR="009A5EF2" w:rsidRPr="00F9268B">
        <w:rPr>
          <w:rFonts w:asciiTheme="minorHAnsi" w:hAnsiTheme="minorHAnsi" w:cstheme="minorHAnsi"/>
          <w:color w:val="002060"/>
          <w:szCs w:val="22"/>
        </w:rPr>
        <w:t xml:space="preserve">North Solitary showed evidence of uplift with the small GMS community from deep uplifted to the surface. The uplift could have resulted from the close-by EAC and the short upwelling-favourable wind a few hours before sampling. We have added this to the manuscript where the lines read: </w:t>
      </w:r>
    </w:p>
    <w:p w14:paraId="2A2F80E0" w14:textId="55CBEF4A" w:rsidR="0048670C" w:rsidRPr="00F9268B" w:rsidRDefault="009A5EF2" w:rsidP="0048670C">
      <w:pPr>
        <w:pStyle w:val="PlainText"/>
        <w:rPr>
          <w:rFonts w:asciiTheme="minorHAnsi" w:hAnsiTheme="minorHAnsi" w:cstheme="minorHAnsi"/>
          <w:b/>
          <w:bCs/>
          <w:i/>
          <w:iCs/>
          <w:color w:val="002060"/>
          <w:szCs w:val="22"/>
        </w:rPr>
      </w:pPr>
      <w:r w:rsidRPr="00F9268B">
        <w:rPr>
          <w:rFonts w:asciiTheme="minorHAnsi" w:hAnsiTheme="minorHAnsi" w:cstheme="minorHAnsi"/>
          <w:i/>
          <w:iCs/>
          <w:color w:val="002060"/>
          <w:szCs w:val="22"/>
        </w:rPr>
        <w:t>“</w:t>
      </w:r>
      <w:bookmarkStart w:id="92" w:name="_Hlk69910634"/>
      <w:r w:rsidRPr="00F9268B">
        <w:rPr>
          <w:rFonts w:asciiTheme="minorHAnsi" w:hAnsiTheme="minorHAnsi" w:cstheme="minorHAnsi"/>
          <w:i/>
          <w:iCs/>
          <w:color w:val="002060"/>
          <w:szCs w:val="22"/>
        </w:rPr>
        <w:t>North Solitary showed evidence of uplift with the small GMS community from deep uplifted to the surface. The uplift could have resulted from the close-by EAC and the short upwelling-favourable wind a few hours before sampling.</w:t>
      </w:r>
      <w:bookmarkEnd w:id="92"/>
      <w:r w:rsidRPr="00F9268B">
        <w:rPr>
          <w:rFonts w:asciiTheme="minorHAnsi" w:hAnsiTheme="minorHAnsi" w:cstheme="minorHAnsi"/>
          <w:i/>
          <w:iCs/>
          <w:color w:val="002060"/>
          <w:szCs w:val="22"/>
        </w:rPr>
        <w:t>”</w:t>
      </w:r>
    </w:p>
    <w:p w14:paraId="0D88C6B6" w14:textId="77777777" w:rsidR="0048670C" w:rsidRPr="00F9268B" w:rsidRDefault="0048670C" w:rsidP="0048670C">
      <w:pPr>
        <w:spacing w:after="0"/>
        <w:rPr>
          <w:rFonts w:cstheme="minorHAnsi"/>
          <w:b/>
          <w:bCs/>
          <w:szCs w:val="22"/>
        </w:rPr>
      </w:pPr>
    </w:p>
    <w:p w14:paraId="7300530B" w14:textId="7B6FDD46" w:rsidR="00DB7DF6" w:rsidRPr="00F9268B" w:rsidRDefault="00070D89" w:rsidP="0048670C">
      <w:pPr>
        <w:spacing w:after="0"/>
        <w:rPr>
          <w:rFonts w:cstheme="minorHAnsi"/>
          <w:color w:val="000000"/>
          <w:szCs w:val="22"/>
          <w:lang w:bidi="ar-SA"/>
        </w:rPr>
      </w:pPr>
      <w:r w:rsidRPr="00F9268B">
        <w:rPr>
          <w:rFonts w:cstheme="minorHAnsi"/>
          <w:b/>
          <w:bCs/>
          <w:szCs w:val="22"/>
        </w:rPr>
        <w:t>Comment #71:</w:t>
      </w:r>
      <w:r w:rsidRPr="00F9268B">
        <w:rPr>
          <w:rFonts w:cstheme="minorHAnsi"/>
          <w:szCs w:val="22"/>
        </w:rPr>
        <w:t xml:space="preserve"> </w:t>
      </w:r>
      <w:r w:rsidR="00DB7DF6" w:rsidRPr="00F9268B">
        <w:rPr>
          <w:rFonts w:cstheme="minorHAnsi"/>
          <w:color w:val="000000"/>
          <w:szCs w:val="22"/>
          <w:lang w:bidi="ar-SA"/>
        </w:rPr>
        <w:t>Line 434: Particulate</w:t>
      </w:r>
    </w:p>
    <w:p w14:paraId="533BE665" w14:textId="05CBDBA3" w:rsidR="0048670C" w:rsidRPr="00F9268B" w:rsidRDefault="0048670C" w:rsidP="0048670C">
      <w:pPr>
        <w:pStyle w:val="PlainText"/>
        <w:rPr>
          <w:rFonts w:asciiTheme="minorHAnsi" w:hAnsiTheme="minorHAnsi" w:cstheme="minorHAnsi"/>
          <w:b/>
          <w:bCs/>
          <w:i/>
          <w:iCs/>
          <w:szCs w:val="22"/>
        </w:rPr>
      </w:pPr>
      <w:r w:rsidRPr="00F9268B">
        <w:rPr>
          <w:rFonts w:asciiTheme="minorHAnsi" w:hAnsiTheme="minorHAnsi" w:cstheme="minorHAnsi"/>
          <w:b/>
          <w:bCs/>
          <w:szCs w:val="22"/>
        </w:rPr>
        <w:t>Response:</w:t>
      </w:r>
      <w:r w:rsidR="00CD5DF5" w:rsidRPr="00F9268B">
        <w:rPr>
          <w:rFonts w:asciiTheme="minorHAnsi" w:hAnsiTheme="minorHAnsi" w:cstheme="minorHAnsi"/>
          <w:b/>
          <w:bCs/>
          <w:szCs w:val="22"/>
        </w:rPr>
        <w:t xml:space="preserve"> </w:t>
      </w:r>
      <w:r w:rsidR="00CD5DF5" w:rsidRPr="00F9268B">
        <w:rPr>
          <w:rFonts w:asciiTheme="minorHAnsi" w:hAnsiTheme="minorHAnsi" w:cstheme="minorHAnsi"/>
          <w:color w:val="002060"/>
          <w:szCs w:val="22"/>
        </w:rPr>
        <w:t xml:space="preserve">This has been changed to </w:t>
      </w:r>
      <w:r w:rsidR="00CD5DF5" w:rsidRPr="00F9268B">
        <w:rPr>
          <w:rFonts w:asciiTheme="minorHAnsi" w:hAnsiTheme="minorHAnsi" w:cstheme="minorHAnsi"/>
          <w:i/>
          <w:iCs/>
          <w:color w:val="002060"/>
          <w:szCs w:val="22"/>
        </w:rPr>
        <w:t>“</w:t>
      </w:r>
      <w:r w:rsidR="00B1344F" w:rsidRPr="00F9268B">
        <w:rPr>
          <w:rFonts w:asciiTheme="minorHAnsi" w:hAnsiTheme="minorHAnsi" w:cstheme="minorHAnsi"/>
          <w:i/>
          <w:iCs/>
          <w:color w:val="002060"/>
          <w:szCs w:val="22"/>
        </w:rPr>
        <w:t>We found consistent declines from inshore to offshore in particulate (zooplankton) biomass”</w:t>
      </w:r>
    </w:p>
    <w:p w14:paraId="47D9FCF8" w14:textId="77777777" w:rsidR="0048670C" w:rsidRPr="00F9268B" w:rsidRDefault="0048670C" w:rsidP="0048670C">
      <w:pPr>
        <w:spacing w:after="0"/>
        <w:rPr>
          <w:rFonts w:cstheme="minorHAnsi"/>
          <w:b/>
          <w:bCs/>
          <w:szCs w:val="22"/>
        </w:rPr>
      </w:pPr>
    </w:p>
    <w:p w14:paraId="035CFFDF" w14:textId="3C0285F6" w:rsidR="00DB7DF6" w:rsidRPr="00F9268B" w:rsidRDefault="00070D89" w:rsidP="0048670C">
      <w:pPr>
        <w:spacing w:after="0"/>
        <w:rPr>
          <w:rFonts w:cstheme="minorHAnsi"/>
          <w:color w:val="000000"/>
          <w:szCs w:val="22"/>
          <w:lang w:bidi="ar-SA"/>
        </w:rPr>
      </w:pPr>
      <w:r w:rsidRPr="00F9268B">
        <w:rPr>
          <w:rFonts w:cstheme="minorHAnsi"/>
          <w:b/>
          <w:bCs/>
          <w:szCs w:val="22"/>
        </w:rPr>
        <w:t>Comment #72:</w:t>
      </w:r>
      <w:r w:rsidRPr="00F9268B">
        <w:rPr>
          <w:rFonts w:cstheme="minorHAnsi"/>
          <w:szCs w:val="22"/>
        </w:rPr>
        <w:t xml:space="preserve"> </w:t>
      </w:r>
      <w:r w:rsidR="00DB7DF6" w:rsidRPr="00F9268B">
        <w:rPr>
          <w:rFonts w:cstheme="minorHAnsi"/>
          <w:color w:val="000000"/>
          <w:szCs w:val="22"/>
          <w:lang w:bidi="ar-SA"/>
        </w:rPr>
        <w:t>Line 434: biovolume</w:t>
      </w:r>
    </w:p>
    <w:p w14:paraId="10CA7E54" w14:textId="0043331E" w:rsidR="0048670C" w:rsidRPr="00F9268B" w:rsidRDefault="0048670C" w:rsidP="0048670C">
      <w:pPr>
        <w:pStyle w:val="PlainText"/>
        <w:rPr>
          <w:rFonts w:asciiTheme="minorHAnsi" w:hAnsiTheme="minorHAnsi" w:cstheme="minorHAnsi"/>
          <w:szCs w:val="22"/>
        </w:rPr>
      </w:pPr>
      <w:r w:rsidRPr="00F9268B">
        <w:rPr>
          <w:rFonts w:asciiTheme="minorHAnsi" w:hAnsiTheme="minorHAnsi" w:cstheme="minorHAnsi"/>
          <w:b/>
          <w:bCs/>
          <w:szCs w:val="22"/>
        </w:rPr>
        <w:t>Response:</w:t>
      </w:r>
      <w:r w:rsidR="00B1344F" w:rsidRPr="00F9268B">
        <w:rPr>
          <w:rFonts w:asciiTheme="minorHAnsi" w:hAnsiTheme="minorHAnsi" w:cstheme="minorHAnsi"/>
          <w:b/>
          <w:bCs/>
          <w:szCs w:val="22"/>
        </w:rPr>
        <w:t xml:space="preserve"> </w:t>
      </w:r>
      <w:r w:rsidR="00B1344F" w:rsidRPr="00F9268B">
        <w:rPr>
          <w:rFonts w:asciiTheme="minorHAnsi" w:hAnsiTheme="minorHAnsi" w:cstheme="minorHAnsi"/>
          <w:color w:val="002060"/>
          <w:szCs w:val="22"/>
        </w:rPr>
        <w:t>See response to comment #36 regarding biovolume and biomass.</w:t>
      </w:r>
    </w:p>
    <w:p w14:paraId="64D0CE38" w14:textId="77777777" w:rsidR="0048670C" w:rsidRPr="00F9268B" w:rsidRDefault="0048670C" w:rsidP="0048670C">
      <w:pPr>
        <w:spacing w:after="0"/>
        <w:rPr>
          <w:rFonts w:cstheme="minorHAnsi"/>
          <w:b/>
          <w:bCs/>
          <w:szCs w:val="22"/>
        </w:rPr>
      </w:pPr>
    </w:p>
    <w:p w14:paraId="0C542EF7" w14:textId="435D13E3" w:rsidR="00DB7DF6" w:rsidRPr="00F9268B" w:rsidRDefault="00070D89" w:rsidP="0048670C">
      <w:pPr>
        <w:spacing w:after="0"/>
        <w:rPr>
          <w:rFonts w:cstheme="minorHAnsi"/>
          <w:color w:val="000000"/>
          <w:szCs w:val="22"/>
          <w:lang w:bidi="ar-SA"/>
        </w:rPr>
      </w:pPr>
      <w:r w:rsidRPr="00F9268B">
        <w:rPr>
          <w:rFonts w:cstheme="minorHAnsi"/>
          <w:b/>
          <w:bCs/>
          <w:szCs w:val="22"/>
        </w:rPr>
        <w:t>Comment #73:</w:t>
      </w:r>
      <w:r w:rsidRPr="00F9268B">
        <w:rPr>
          <w:rFonts w:cstheme="minorHAnsi"/>
          <w:szCs w:val="22"/>
        </w:rPr>
        <w:t xml:space="preserve"> </w:t>
      </w:r>
      <w:r w:rsidR="00DB7DF6" w:rsidRPr="00F9268B">
        <w:rPr>
          <w:rFonts w:cstheme="minorHAnsi"/>
          <w:color w:val="000000"/>
          <w:szCs w:val="22"/>
          <w:lang w:bidi="ar-SA"/>
        </w:rPr>
        <w:t>Line 434</w:t>
      </w:r>
      <w:proofErr w:type="gramStart"/>
      <w:r w:rsidR="00DB7DF6" w:rsidRPr="00F9268B">
        <w:rPr>
          <w:rFonts w:cstheme="minorHAnsi"/>
          <w:color w:val="000000"/>
          <w:szCs w:val="22"/>
          <w:lang w:bidi="ar-SA"/>
        </w:rPr>
        <w:t>: ?</w:t>
      </w:r>
      <w:proofErr w:type="gramEnd"/>
      <w:r w:rsidR="00DB7DF6" w:rsidRPr="00F9268B">
        <w:rPr>
          <w:rFonts w:cstheme="minorHAnsi"/>
          <w:color w:val="000000"/>
          <w:szCs w:val="22"/>
          <w:lang w:bidi="ar-SA"/>
        </w:rPr>
        <w:t xml:space="preserve"> altered</w:t>
      </w:r>
    </w:p>
    <w:p w14:paraId="7A972CEA" w14:textId="77777777" w:rsidR="00EE4FD0"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AF58E6" w:rsidRPr="00F9268B">
        <w:rPr>
          <w:rFonts w:asciiTheme="minorHAnsi" w:hAnsiTheme="minorHAnsi" w:cstheme="minorHAnsi"/>
          <w:b/>
          <w:bCs/>
          <w:szCs w:val="22"/>
        </w:rPr>
        <w:t xml:space="preserve"> </w:t>
      </w:r>
      <w:r w:rsidR="00AF58E6" w:rsidRPr="00F9268B">
        <w:rPr>
          <w:rFonts w:asciiTheme="minorHAnsi" w:hAnsiTheme="minorHAnsi" w:cstheme="minorHAnsi"/>
          <w:color w:val="002060"/>
          <w:szCs w:val="22"/>
        </w:rPr>
        <w:t xml:space="preserve">This has been rephrased. It now reads: </w:t>
      </w:r>
    </w:p>
    <w:p w14:paraId="3984239E" w14:textId="14A2FB15" w:rsidR="0048670C" w:rsidRPr="00F9268B" w:rsidRDefault="00AF58E6"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w:t>
      </w:r>
      <w:bookmarkStart w:id="93" w:name="_Hlk69910809"/>
      <w:r w:rsidRPr="00F9268B">
        <w:rPr>
          <w:rFonts w:asciiTheme="minorHAnsi" w:hAnsiTheme="minorHAnsi" w:cstheme="minorHAnsi"/>
          <w:i/>
          <w:iCs/>
          <w:color w:val="002060"/>
          <w:szCs w:val="22"/>
        </w:rPr>
        <w:t xml:space="preserve">We found consistent declines from inshore to offshore in particulate (zooplankton) biomass </w:t>
      </w:r>
      <w:bookmarkEnd w:id="93"/>
      <w:r w:rsidRPr="00F9268B">
        <w:rPr>
          <w:rFonts w:asciiTheme="minorHAnsi" w:hAnsiTheme="minorHAnsi" w:cstheme="minorHAnsi"/>
          <w:i/>
          <w:iCs/>
          <w:color w:val="002060"/>
          <w:szCs w:val="22"/>
        </w:rPr>
        <w:t>and variation in size-structure both horizontally and vertically across the narrow continental shelf off eastern Australia</w:t>
      </w:r>
      <w:r w:rsidR="00EE4FD0" w:rsidRPr="00F9268B">
        <w:rPr>
          <w:rFonts w:asciiTheme="minorHAnsi" w:hAnsiTheme="minorHAnsi" w:cstheme="minorHAnsi"/>
          <w:i/>
          <w:iCs/>
          <w:color w:val="002060"/>
          <w:szCs w:val="22"/>
        </w:rPr>
        <w:t>.</w:t>
      </w:r>
      <w:r w:rsidRPr="00F9268B">
        <w:rPr>
          <w:rFonts w:asciiTheme="minorHAnsi" w:hAnsiTheme="minorHAnsi" w:cstheme="minorHAnsi"/>
          <w:i/>
          <w:iCs/>
          <w:color w:val="002060"/>
          <w:szCs w:val="22"/>
        </w:rPr>
        <w:t>”</w:t>
      </w:r>
    </w:p>
    <w:p w14:paraId="38294E41" w14:textId="77777777" w:rsidR="0048670C" w:rsidRPr="00F9268B" w:rsidRDefault="0048670C" w:rsidP="0048670C">
      <w:pPr>
        <w:spacing w:after="0"/>
        <w:rPr>
          <w:rFonts w:cstheme="minorHAnsi"/>
          <w:b/>
          <w:bCs/>
          <w:szCs w:val="22"/>
        </w:rPr>
      </w:pPr>
    </w:p>
    <w:p w14:paraId="63B19F8A" w14:textId="1D57461B" w:rsidR="00DB7DF6" w:rsidRPr="00F9268B" w:rsidRDefault="00070D89" w:rsidP="0048670C">
      <w:pPr>
        <w:spacing w:after="0"/>
        <w:rPr>
          <w:rFonts w:cstheme="minorHAnsi"/>
          <w:color w:val="000000"/>
          <w:szCs w:val="22"/>
          <w:lang w:bidi="ar-SA"/>
        </w:rPr>
      </w:pPr>
      <w:r w:rsidRPr="00F9268B">
        <w:rPr>
          <w:rFonts w:cstheme="minorHAnsi"/>
          <w:b/>
          <w:bCs/>
          <w:szCs w:val="22"/>
        </w:rPr>
        <w:t>Comment #74:</w:t>
      </w:r>
      <w:r w:rsidRPr="00F9268B">
        <w:rPr>
          <w:rFonts w:cstheme="minorHAnsi"/>
          <w:szCs w:val="22"/>
        </w:rPr>
        <w:t xml:space="preserve"> </w:t>
      </w:r>
      <w:r w:rsidR="00DB7DF6" w:rsidRPr="00F9268B">
        <w:rPr>
          <w:rFonts w:cstheme="minorHAnsi"/>
          <w:color w:val="000000"/>
          <w:szCs w:val="22"/>
          <w:lang w:bidi="ar-SA"/>
        </w:rPr>
        <w:t xml:space="preserve">Line 437: Need to present and describe results in context of </w:t>
      </w:r>
      <w:proofErr w:type="spellStart"/>
      <w:r w:rsidR="00DB7DF6" w:rsidRPr="00F9268B">
        <w:rPr>
          <w:rFonts w:cstheme="minorHAnsi"/>
          <w:color w:val="000000"/>
          <w:szCs w:val="22"/>
          <w:lang w:bidi="ar-SA"/>
        </w:rPr>
        <w:t>along</w:t>
      </w:r>
      <w:proofErr w:type="spellEnd"/>
      <w:r w:rsidR="00DB7DF6" w:rsidRPr="00F9268B">
        <w:rPr>
          <w:rFonts w:cstheme="minorHAnsi"/>
          <w:color w:val="000000"/>
          <w:szCs w:val="22"/>
          <w:lang w:bidi="ar-SA"/>
        </w:rPr>
        <w:t xml:space="preserve"> and cross shelf flow.</w:t>
      </w:r>
    </w:p>
    <w:p w14:paraId="48D4CA8D" w14:textId="77777777" w:rsidR="007B6B17"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AF58E6" w:rsidRPr="00F9268B">
        <w:rPr>
          <w:rFonts w:asciiTheme="minorHAnsi" w:hAnsiTheme="minorHAnsi" w:cstheme="minorHAnsi"/>
          <w:b/>
          <w:bCs/>
          <w:szCs w:val="22"/>
        </w:rPr>
        <w:t xml:space="preserve"> </w:t>
      </w:r>
      <w:r w:rsidR="00AF58E6" w:rsidRPr="00F9268B">
        <w:rPr>
          <w:rFonts w:asciiTheme="minorHAnsi" w:hAnsiTheme="minorHAnsi" w:cstheme="minorHAnsi"/>
          <w:color w:val="002060"/>
          <w:szCs w:val="22"/>
        </w:rPr>
        <w:t>This sentence is part of the summary paragraph to open the discussion. We have now expanded on this in the following paragraph.</w:t>
      </w:r>
      <w:r w:rsidR="003B74B5" w:rsidRPr="00F9268B">
        <w:rPr>
          <w:rFonts w:asciiTheme="minorHAnsi" w:hAnsiTheme="minorHAnsi" w:cstheme="minorHAnsi"/>
          <w:color w:val="002060"/>
          <w:szCs w:val="22"/>
        </w:rPr>
        <w:t xml:space="preserve"> This paragraph now begins with: </w:t>
      </w:r>
    </w:p>
    <w:p w14:paraId="23ABE24A" w14:textId="3B6DE6C5" w:rsidR="0048670C" w:rsidRPr="00F9268B" w:rsidRDefault="003B74B5"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 xml:space="preserve">“The cross-shelf observations of chlorophyll </w:t>
      </w:r>
      <w:proofErr w:type="gramStart"/>
      <w:r w:rsidRPr="00F9268B">
        <w:rPr>
          <w:rFonts w:asciiTheme="minorHAnsi" w:hAnsiTheme="minorHAnsi" w:cstheme="minorHAnsi"/>
          <w:i/>
          <w:iCs/>
          <w:color w:val="002060"/>
          <w:szCs w:val="22"/>
        </w:rPr>
        <w:t>a and</w:t>
      </w:r>
      <w:proofErr w:type="gramEnd"/>
      <w:r w:rsidRPr="00F9268B">
        <w:rPr>
          <w:rFonts w:asciiTheme="minorHAnsi" w:hAnsiTheme="minorHAnsi" w:cstheme="minorHAnsi"/>
          <w:i/>
          <w:iCs/>
          <w:color w:val="002060"/>
          <w:szCs w:val="22"/>
        </w:rPr>
        <w:t xml:space="preserve"> nutrients showed little patterns across our transects the majority of variation in water properties being observable through temperature and salinity. The warm salty EAC dominated the upper 100m of the offshore portions of the three northern transects with cooler inner shelf water. At Cape Byron and Evans Head, the EAC was in high proximity to the continental slope and the lack of upwelling-favourable wind stress (Figure </w:t>
      </w:r>
      <w:r w:rsidR="007B6B17" w:rsidRPr="00F9268B">
        <w:rPr>
          <w:rFonts w:asciiTheme="minorHAnsi" w:hAnsiTheme="minorHAnsi" w:cstheme="minorHAnsi"/>
          <w:i/>
          <w:iCs/>
          <w:color w:val="002060"/>
          <w:szCs w:val="22"/>
        </w:rPr>
        <w:t>S3</w:t>
      </w:r>
      <w:r w:rsidRPr="00F9268B">
        <w:rPr>
          <w:rFonts w:asciiTheme="minorHAnsi" w:hAnsiTheme="minorHAnsi" w:cstheme="minorHAnsi"/>
          <w:i/>
          <w:iCs/>
          <w:color w:val="002060"/>
          <w:szCs w:val="22"/>
        </w:rPr>
        <w:t xml:space="preserve">) suggests that the observed isotherm uplift is likely to be current-driven, as shown in Schaeffer et al. (2014). This was contrasted by North Solitary where the EAC was further </w:t>
      </w:r>
      <w:proofErr w:type="gramStart"/>
      <w:r w:rsidRPr="00F9268B">
        <w:rPr>
          <w:rFonts w:asciiTheme="minorHAnsi" w:hAnsiTheme="minorHAnsi" w:cstheme="minorHAnsi"/>
          <w:i/>
          <w:iCs/>
          <w:color w:val="002060"/>
          <w:szCs w:val="22"/>
        </w:rPr>
        <w:t>offshore</w:t>
      </w:r>
      <w:proofErr w:type="gramEnd"/>
      <w:r w:rsidRPr="00F9268B">
        <w:rPr>
          <w:rFonts w:asciiTheme="minorHAnsi" w:hAnsiTheme="minorHAnsi" w:cstheme="minorHAnsi"/>
          <w:i/>
          <w:iCs/>
          <w:color w:val="002060"/>
          <w:szCs w:val="22"/>
        </w:rPr>
        <w:t xml:space="preserve"> and it was likely the uplift was at least partially caused by the upwelling favourable winds in the hours prior to sampling. As a contrast, Diamond Head which was located south of the EAC separation and therefore </w:t>
      </w:r>
      <w:r w:rsidRPr="00F9268B">
        <w:rPr>
          <w:rFonts w:asciiTheme="minorHAnsi" w:hAnsiTheme="minorHAnsi" w:cstheme="minorHAnsi"/>
          <w:i/>
          <w:iCs/>
          <w:color w:val="002060"/>
          <w:szCs w:val="22"/>
        </w:rPr>
        <w:lastRenderedPageBreak/>
        <w:t>free from its influence was largely homogenous with little horizontal structure and limited uplift of isotherms.”</w:t>
      </w:r>
    </w:p>
    <w:p w14:paraId="04B0FF3F" w14:textId="77777777" w:rsidR="0048670C" w:rsidRPr="00F9268B" w:rsidRDefault="0048670C" w:rsidP="0048670C">
      <w:pPr>
        <w:spacing w:after="0"/>
        <w:rPr>
          <w:rFonts w:cstheme="minorHAnsi"/>
          <w:b/>
          <w:bCs/>
          <w:szCs w:val="22"/>
        </w:rPr>
      </w:pPr>
    </w:p>
    <w:p w14:paraId="1ACCDECE" w14:textId="14150016" w:rsidR="00DB7DF6" w:rsidRPr="00F9268B" w:rsidRDefault="00070D89" w:rsidP="0048670C">
      <w:pPr>
        <w:spacing w:after="0"/>
        <w:rPr>
          <w:rFonts w:cstheme="minorHAnsi"/>
          <w:color w:val="000000"/>
          <w:szCs w:val="22"/>
          <w:lang w:bidi="ar-SA"/>
        </w:rPr>
      </w:pPr>
      <w:r w:rsidRPr="00F9268B">
        <w:rPr>
          <w:rFonts w:cstheme="minorHAnsi"/>
          <w:b/>
          <w:bCs/>
          <w:szCs w:val="22"/>
        </w:rPr>
        <w:t>Comment #75:</w:t>
      </w:r>
      <w:r w:rsidRPr="00F9268B">
        <w:rPr>
          <w:rFonts w:cstheme="minorHAnsi"/>
          <w:szCs w:val="22"/>
        </w:rPr>
        <w:t xml:space="preserve"> </w:t>
      </w:r>
      <w:r w:rsidR="00DB7DF6" w:rsidRPr="00F9268B">
        <w:rPr>
          <w:rFonts w:cstheme="minorHAnsi"/>
          <w:color w:val="000000"/>
          <w:szCs w:val="22"/>
          <w:lang w:bidi="ar-SA"/>
        </w:rPr>
        <w:t>Line 440: Particulate biovolume</w:t>
      </w:r>
    </w:p>
    <w:p w14:paraId="153CD0A8" w14:textId="1FB3D190"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3B74B5" w:rsidRPr="00F9268B">
        <w:rPr>
          <w:rFonts w:asciiTheme="minorHAnsi" w:hAnsiTheme="minorHAnsi" w:cstheme="minorHAnsi"/>
          <w:b/>
          <w:bCs/>
          <w:szCs w:val="22"/>
        </w:rPr>
        <w:t xml:space="preserve"> </w:t>
      </w:r>
      <w:r w:rsidR="003B74B5" w:rsidRPr="00F9268B">
        <w:rPr>
          <w:rFonts w:asciiTheme="minorHAnsi" w:hAnsiTheme="minorHAnsi" w:cstheme="minorHAnsi"/>
          <w:color w:val="002060"/>
          <w:szCs w:val="22"/>
        </w:rPr>
        <w:t xml:space="preserve">This has been changed to: </w:t>
      </w:r>
      <w:r w:rsidR="003B74B5" w:rsidRPr="00F9268B">
        <w:rPr>
          <w:rFonts w:asciiTheme="minorHAnsi" w:hAnsiTheme="minorHAnsi" w:cstheme="minorHAnsi"/>
          <w:i/>
          <w:iCs/>
          <w:color w:val="002060"/>
          <w:szCs w:val="22"/>
        </w:rPr>
        <w:t>“Particulate (zooplankton) biomass”</w:t>
      </w:r>
      <w:r w:rsidR="003B74B5" w:rsidRPr="00F9268B">
        <w:rPr>
          <w:rFonts w:asciiTheme="minorHAnsi" w:hAnsiTheme="minorHAnsi" w:cstheme="minorHAnsi"/>
          <w:color w:val="002060"/>
          <w:szCs w:val="22"/>
        </w:rPr>
        <w:t>.</w:t>
      </w:r>
    </w:p>
    <w:p w14:paraId="5B3B0856" w14:textId="77777777" w:rsidR="0048670C" w:rsidRPr="00F9268B" w:rsidRDefault="0048670C" w:rsidP="0048670C">
      <w:pPr>
        <w:spacing w:after="0"/>
        <w:rPr>
          <w:rFonts w:cstheme="minorHAnsi"/>
          <w:b/>
          <w:bCs/>
          <w:szCs w:val="22"/>
        </w:rPr>
      </w:pPr>
    </w:p>
    <w:p w14:paraId="4E24A0DE" w14:textId="591D7C6B" w:rsidR="00DB7DF6" w:rsidRPr="00F9268B" w:rsidRDefault="00070D89" w:rsidP="0048670C">
      <w:pPr>
        <w:spacing w:after="0"/>
        <w:rPr>
          <w:rFonts w:cstheme="minorHAnsi"/>
          <w:color w:val="000000"/>
          <w:szCs w:val="22"/>
          <w:lang w:bidi="ar-SA"/>
        </w:rPr>
      </w:pPr>
      <w:r w:rsidRPr="00F9268B">
        <w:rPr>
          <w:rFonts w:cstheme="minorHAnsi"/>
          <w:b/>
          <w:bCs/>
          <w:szCs w:val="22"/>
        </w:rPr>
        <w:t>Comment #76:</w:t>
      </w:r>
      <w:r w:rsidRPr="00F9268B">
        <w:rPr>
          <w:rFonts w:cstheme="minorHAnsi"/>
          <w:szCs w:val="22"/>
        </w:rPr>
        <w:t xml:space="preserve"> </w:t>
      </w:r>
      <w:r w:rsidR="00DB7DF6" w:rsidRPr="00F9268B">
        <w:rPr>
          <w:rFonts w:cstheme="minorHAnsi"/>
          <w:color w:val="000000"/>
          <w:szCs w:val="22"/>
          <w:lang w:bidi="ar-SA"/>
        </w:rPr>
        <w:t>Line 441: Rephrase</w:t>
      </w:r>
    </w:p>
    <w:p w14:paraId="5CC82CF4" w14:textId="77777777" w:rsidR="00CD3B54"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E104DD" w:rsidRPr="00F9268B">
        <w:rPr>
          <w:rFonts w:asciiTheme="minorHAnsi" w:hAnsiTheme="minorHAnsi" w:cstheme="minorHAnsi"/>
          <w:b/>
          <w:bCs/>
          <w:szCs w:val="22"/>
        </w:rPr>
        <w:t xml:space="preserve"> </w:t>
      </w:r>
      <w:r w:rsidR="00E104DD" w:rsidRPr="00F9268B">
        <w:rPr>
          <w:rFonts w:asciiTheme="minorHAnsi" w:hAnsiTheme="minorHAnsi" w:cstheme="minorHAnsi"/>
          <w:color w:val="002060"/>
          <w:szCs w:val="22"/>
        </w:rPr>
        <w:t xml:space="preserve">This has been rephrased to: </w:t>
      </w:r>
    </w:p>
    <w:p w14:paraId="02BBA190" w14:textId="3929C98A" w:rsidR="0048670C" w:rsidRPr="00F9268B" w:rsidRDefault="00E104DD"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“Particulate (zooplankton) biomass and mean size was generally reflective of the horizonal and vertical structure of the water. Distinct from the warmer offshore EAC, the cooler shelf water revealed a zooplankton community with higher biomass, smaller geometric mean size and steeper size spectrum slope (Figure</w:t>
      </w:r>
      <w:r w:rsidR="00CD3B54" w:rsidRPr="00F9268B">
        <w:rPr>
          <w:rFonts w:asciiTheme="minorHAnsi" w:hAnsiTheme="minorHAnsi" w:cstheme="minorHAnsi"/>
          <w:i/>
          <w:iCs/>
          <w:color w:val="002060"/>
          <w:szCs w:val="22"/>
        </w:rPr>
        <w:t>s</w:t>
      </w:r>
      <w:r w:rsidRPr="00F9268B">
        <w:rPr>
          <w:rFonts w:asciiTheme="minorHAnsi" w:hAnsiTheme="minorHAnsi" w:cstheme="minorHAnsi"/>
          <w:i/>
          <w:iCs/>
          <w:color w:val="002060"/>
          <w:szCs w:val="22"/>
        </w:rPr>
        <w:t xml:space="preserve"> </w:t>
      </w:r>
      <w:r w:rsidR="00CD3B54" w:rsidRPr="00F9268B">
        <w:rPr>
          <w:rFonts w:asciiTheme="minorHAnsi" w:hAnsiTheme="minorHAnsi" w:cstheme="minorHAnsi"/>
          <w:i/>
          <w:iCs/>
          <w:color w:val="002060"/>
          <w:szCs w:val="22"/>
        </w:rPr>
        <w:t>5, 6 &amp; 7</w:t>
      </w:r>
      <w:r w:rsidRPr="00F9268B">
        <w:rPr>
          <w:rFonts w:asciiTheme="minorHAnsi" w:hAnsiTheme="minorHAnsi" w:cstheme="minorHAnsi"/>
          <w:i/>
          <w:iCs/>
          <w:color w:val="002060"/>
          <w:szCs w:val="22"/>
        </w:rPr>
        <w:t>).”</w:t>
      </w:r>
    </w:p>
    <w:p w14:paraId="58C73A81" w14:textId="77777777" w:rsidR="0048670C" w:rsidRPr="00F9268B" w:rsidRDefault="0048670C" w:rsidP="0048670C">
      <w:pPr>
        <w:spacing w:after="0"/>
        <w:rPr>
          <w:rFonts w:cstheme="minorHAnsi"/>
          <w:b/>
          <w:bCs/>
          <w:szCs w:val="22"/>
        </w:rPr>
      </w:pPr>
    </w:p>
    <w:p w14:paraId="2CAEC3E9" w14:textId="7331CE60" w:rsidR="00DB7DF6" w:rsidRPr="00F9268B" w:rsidRDefault="00070D89" w:rsidP="0048670C">
      <w:pPr>
        <w:spacing w:after="0"/>
        <w:rPr>
          <w:rFonts w:cstheme="minorHAnsi"/>
          <w:color w:val="000000"/>
          <w:szCs w:val="22"/>
          <w:lang w:bidi="ar-SA"/>
        </w:rPr>
      </w:pPr>
      <w:r w:rsidRPr="00F9268B">
        <w:rPr>
          <w:rFonts w:cstheme="minorHAnsi"/>
          <w:b/>
          <w:bCs/>
          <w:szCs w:val="22"/>
        </w:rPr>
        <w:t>Comment #77:</w:t>
      </w:r>
      <w:r w:rsidRPr="00F9268B">
        <w:rPr>
          <w:rFonts w:cstheme="minorHAnsi"/>
          <w:szCs w:val="22"/>
        </w:rPr>
        <w:t xml:space="preserve"> </w:t>
      </w:r>
      <w:r w:rsidR="00DB7DF6" w:rsidRPr="00F9268B">
        <w:rPr>
          <w:rFonts w:cstheme="minorHAnsi"/>
          <w:color w:val="000000"/>
          <w:szCs w:val="22"/>
          <w:lang w:bidi="ar-SA"/>
        </w:rPr>
        <w:t>Line 447: Need to present data to support this statement</w:t>
      </w:r>
    </w:p>
    <w:p w14:paraId="324E460F" w14:textId="77777777" w:rsidR="00CD3B54"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79372D" w:rsidRPr="00F9268B">
        <w:rPr>
          <w:rFonts w:asciiTheme="minorHAnsi" w:hAnsiTheme="minorHAnsi" w:cstheme="minorHAnsi"/>
          <w:b/>
          <w:bCs/>
          <w:szCs w:val="22"/>
        </w:rPr>
        <w:t xml:space="preserve"> </w:t>
      </w:r>
      <w:r w:rsidR="0079372D" w:rsidRPr="00F9268B">
        <w:rPr>
          <w:rFonts w:asciiTheme="minorHAnsi" w:hAnsiTheme="minorHAnsi" w:cstheme="minorHAnsi"/>
          <w:color w:val="002060"/>
          <w:szCs w:val="22"/>
        </w:rPr>
        <w:t xml:space="preserve">This data is presented in Figures </w:t>
      </w:r>
      <w:r w:rsidR="00CD3B54" w:rsidRPr="00F9268B">
        <w:rPr>
          <w:rFonts w:asciiTheme="minorHAnsi" w:hAnsiTheme="minorHAnsi" w:cstheme="minorHAnsi"/>
          <w:color w:val="002060"/>
          <w:szCs w:val="22"/>
        </w:rPr>
        <w:t>5, 6 &amp; 7</w:t>
      </w:r>
      <w:r w:rsidR="0079372D" w:rsidRPr="00F9268B">
        <w:rPr>
          <w:rFonts w:asciiTheme="minorHAnsi" w:hAnsiTheme="minorHAnsi" w:cstheme="minorHAnsi"/>
          <w:color w:val="002060"/>
          <w:szCs w:val="22"/>
        </w:rPr>
        <w:t xml:space="preserve">. This is now referred to in text as: </w:t>
      </w:r>
    </w:p>
    <w:p w14:paraId="6E1C3A8E" w14:textId="043CF9F8" w:rsidR="0048670C" w:rsidRPr="00F9268B" w:rsidRDefault="0079372D" w:rsidP="0048670C">
      <w:pPr>
        <w:pStyle w:val="PlainText"/>
        <w:rPr>
          <w:rFonts w:asciiTheme="minorHAnsi" w:hAnsiTheme="minorHAnsi" w:cstheme="minorHAnsi"/>
          <w:b/>
          <w:bCs/>
          <w:szCs w:val="22"/>
        </w:rPr>
      </w:pPr>
      <w:r w:rsidRPr="00F9268B">
        <w:rPr>
          <w:rFonts w:asciiTheme="minorHAnsi" w:hAnsiTheme="minorHAnsi" w:cstheme="minorHAnsi"/>
          <w:i/>
          <w:iCs/>
          <w:color w:val="002060"/>
          <w:szCs w:val="22"/>
        </w:rPr>
        <w:t xml:space="preserve">“Distinct from the warmer offshore EAC, the cooler shelf water revealed a zooplankton community with higher biomass, smaller geometric mean size and steeper size spectrum slope (Figures </w:t>
      </w:r>
      <w:r w:rsidR="00CD3B54" w:rsidRPr="00F9268B">
        <w:rPr>
          <w:rFonts w:asciiTheme="minorHAnsi" w:hAnsiTheme="minorHAnsi" w:cstheme="minorHAnsi"/>
          <w:i/>
          <w:iCs/>
          <w:color w:val="002060"/>
          <w:szCs w:val="22"/>
        </w:rPr>
        <w:t>5, 6 &amp; 7</w:t>
      </w:r>
      <w:r w:rsidRPr="00F9268B">
        <w:rPr>
          <w:rFonts w:asciiTheme="minorHAnsi" w:hAnsiTheme="minorHAnsi" w:cstheme="minorHAnsi"/>
          <w:i/>
          <w:iCs/>
          <w:color w:val="002060"/>
          <w:szCs w:val="22"/>
        </w:rPr>
        <w:t>).”</w:t>
      </w:r>
    </w:p>
    <w:p w14:paraId="1D86532C" w14:textId="77777777" w:rsidR="0048670C" w:rsidRPr="00F9268B" w:rsidRDefault="0048670C" w:rsidP="0048670C">
      <w:pPr>
        <w:spacing w:after="0"/>
        <w:rPr>
          <w:rFonts w:cstheme="minorHAnsi"/>
          <w:b/>
          <w:bCs/>
          <w:szCs w:val="22"/>
        </w:rPr>
      </w:pPr>
    </w:p>
    <w:p w14:paraId="4989D683" w14:textId="4BFF55AB" w:rsidR="00DB7DF6" w:rsidRPr="00F9268B" w:rsidRDefault="00070D89" w:rsidP="0048670C">
      <w:pPr>
        <w:spacing w:after="0"/>
        <w:rPr>
          <w:rFonts w:cstheme="minorHAnsi"/>
          <w:color w:val="000000"/>
          <w:szCs w:val="22"/>
          <w:lang w:bidi="ar-SA"/>
        </w:rPr>
      </w:pPr>
      <w:r w:rsidRPr="00F9268B">
        <w:rPr>
          <w:rFonts w:cstheme="minorHAnsi"/>
          <w:b/>
          <w:bCs/>
          <w:szCs w:val="22"/>
        </w:rPr>
        <w:t>Comment #78:</w:t>
      </w:r>
      <w:r w:rsidRPr="00F9268B">
        <w:rPr>
          <w:rFonts w:cstheme="minorHAnsi"/>
          <w:szCs w:val="22"/>
        </w:rPr>
        <w:t xml:space="preserve"> </w:t>
      </w:r>
      <w:r w:rsidR="00DB7DF6" w:rsidRPr="00F9268B">
        <w:rPr>
          <w:rFonts w:cstheme="minorHAnsi"/>
          <w:color w:val="000000"/>
          <w:szCs w:val="22"/>
          <w:lang w:bidi="ar-SA"/>
        </w:rPr>
        <w:t>Line 448: add data to support this statement.</w:t>
      </w:r>
    </w:p>
    <w:p w14:paraId="10AE583F" w14:textId="77777777" w:rsidR="006E482F"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E104DD" w:rsidRPr="00F9268B">
        <w:rPr>
          <w:rFonts w:asciiTheme="minorHAnsi" w:hAnsiTheme="minorHAnsi" w:cstheme="minorHAnsi"/>
          <w:b/>
          <w:bCs/>
          <w:szCs w:val="22"/>
        </w:rPr>
        <w:t xml:space="preserve"> </w:t>
      </w:r>
      <w:r w:rsidR="00E104DD" w:rsidRPr="00F9268B">
        <w:rPr>
          <w:rFonts w:asciiTheme="minorHAnsi" w:hAnsiTheme="minorHAnsi" w:cstheme="minorHAnsi"/>
          <w:color w:val="002060"/>
          <w:szCs w:val="22"/>
        </w:rPr>
        <w:t xml:space="preserve">The data to support this statement are reflected by the citations now provided. This is now referred to in text as: </w:t>
      </w:r>
    </w:p>
    <w:p w14:paraId="45316E7D" w14:textId="6B78B46B" w:rsidR="0048670C" w:rsidRPr="00F9268B" w:rsidRDefault="00E104DD" w:rsidP="0048670C">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 xml:space="preserve">“These observations are consistent with higher chlorophyll a on the continental shelf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{"citationID":"FqVGSRHE","properties":{"formattedCitation":"(Everett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(Everett et al., 2014)</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and are likely driven by uplift of the cooler water due to the EAC interacting with the sloping topography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{"citationID":"ocQW2f8A","properties":{"formattedCitation":"(Schaeffer {\\i{}et al.}, 2014; Schaeffer and Roughan, 2015)","plainCitation":"(Schaeffer et al., 2014; Schaeffer and Roughan, 2015)","noteIndex":0},"citationItems":[{"id":167,"uris":["http://zotero.org/users/local/U6DoygBa/items/TSJAHY6F"],"uri":["http://zotero.org/users/local/U6DoygBa/items/TSJAHY6F"],"itemData":{"id":167,"type":"article-journal","container-title":"Journal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(Schaeffer et al., 2014; Schaeffer and Roughan, 2015)</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0A9E9D52" w14:textId="77777777" w:rsidR="0048670C" w:rsidRPr="00F9268B" w:rsidRDefault="0048670C" w:rsidP="0048670C">
      <w:pPr>
        <w:spacing w:after="0"/>
        <w:rPr>
          <w:rFonts w:cstheme="minorHAnsi"/>
          <w:b/>
          <w:bCs/>
          <w:szCs w:val="22"/>
        </w:rPr>
      </w:pPr>
    </w:p>
    <w:p w14:paraId="0F5B5861" w14:textId="14689165" w:rsidR="00DB7DF6" w:rsidRPr="00F9268B" w:rsidRDefault="00070D89" w:rsidP="0048670C">
      <w:pPr>
        <w:spacing w:after="0"/>
        <w:rPr>
          <w:rFonts w:cstheme="minorHAnsi"/>
          <w:color w:val="000000"/>
          <w:szCs w:val="22"/>
          <w:lang w:bidi="ar-SA"/>
        </w:rPr>
      </w:pPr>
      <w:r w:rsidRPr="00F9268B">
        <w:rPr>
          <w:rFonts w:cstheme="minorHAnsi"/>
          <w:b/>
          <w:bCs/>
          <w:szCs w:val="22"/>
        </w:rPr>
        <w:t>Comment #79:</w:t>
      </w:r>
      <w:r w:rsidRPr="00F9268B">
        <w:rPr>
          <w:rFonts w:cstheme="minorHAnsi"/>
          <w:szCs w:val="22"/>
        </w:rPr>
        <w:t xml:space="preserve"> </w:t>
      </w:r>
      <w:r w:rsidR="00DB7DF6" w:rsidRPr="00F9268B">
        <w:rPr>
          <w:rFonts w:cstheme="minorHAnsi"/>
          <w:color w:val="000000"/>
          <w:szCs w:val="22"/>
          <w:lang w:bidi="ar-SA"/>
        </w:rPr>
        <w:t>Line 451: Go on and discuss how planktivorous fish are associated with shelf habitats / shelf break / boundary currents and how they can influence the size structure of zooplankton communities.</w:t>
      </w:r>
    </w:p>
    <w:p w14:paraId="397D845F" w14:textId="26C50A75" w:rsidR="00CA6053" w:rsidRPr="00F9268B" w:rsidRDefault="0048670C" w:rsidP="008E49E5">
      <w:pPr>
        <w:pStyle w:val="PlainText"/>
        <w:rPr>
          <w:rFonts w:asciiTheme="minorHAnsi" w:hAnsiTheme="minorHAnsi" w:cstheme="minorHAnsi"/>
          <w:bCs/>
          <w:color w:val="002060"/>
          <w:szCs w:val="22"/>
        </w:rPr>
      </w:pPr>
      <w:r w:rsidRPr="00F9268B">
        <w:rPr>
          <w:rFonts w:asciiTheme="minorHAnsi" w:hAnsiTheme="minorHAnsi" w:cstheme="minorHAnsi"/>
          <w:b/>
          <w:bCs/>
          <w:szCs w:val="22"/>
        </w:rPr>
        <w:t>Response:</w:t>
      </w:r>
      <w:r w:rsidR="009A5F28" w:rsidRPr="00F9268B">
        <w:rPr>
          <w:rFonts w:asciiTheme="minorHAnsi" w:hAnsiTheme="minorHAnsi" w:cstheme="minorHAnsi"/>
          <w:b/>
          <w:bCs/>
          <w:szCs w:val="22"/>
        </w:rPr>
        <w:t xml:space="preserve"> </w:t>
      </w:r>
      <w:r w:rsidR="00205E75" w:rsidRPr="00F9268B">
        <w:rPr>
          <w:rFonts w:asciiTheme="minorHAnsi" w:hAnsiTheme="minorHAnsi" w:cstheme="minorHAnsi"/>
          <w:bCs/>
          <w:color w:val="002060"/>
          <w:szCs w:val="22"/>
        </w:rPr>
        <w:t>We have expanded on this idea and a</w:t>
      </w:r>
      <w:r w:rsidR="00CA6053" w:rsidRPr="00F9268B">
        <w:rPr>
          <w:rFonts w:asciiTheme="minorHAnsi" w:hAnsiTheme="minorHAnsi" w:cstheme="minorHAnsi"/>
          <w:bCs/>
          <w:color w:val="002060"/>
          <w:szCs w:val="22"/>
        </w:rPr>
        <w:t>dded following sentence</w:t>
      </w:r>
      <w:r w:rsidR="00205E75" w:rsidRPr="00F9268B">
        <w:rPr>
          <w:rFonts w:asciiTheme="minorHAnsi" w:hAnsiTheme="minorHAnsi" w:cstheme="minorHAnsi"/>
          <w:bCs/>
          <w:color w:val="002060"/>
          <w:szCs w:val="22"/>
        </w:rPr>
        <w:t>:</w:t>
      </w:r>
    </w:p>
    <w:p w14:paraId="1F4C1392" w14:textId="098163D6" w:rsidR="00CA6053" w:rsidRPr="00F9268B" w:rsidRDefault="00CA6053" w:rsidP="00CA6053">
      <w:pPr>
        <w:spacing w:after="0"/>
        <w:rPr>
          <w:rFonts w:cstheme="minorHAnsi"/>
          <w:bCs/>
          <w:i/>
          <w:iCs/>
          <w:color w:val="002060"/>
          <w:szCs w:val="22"/>
        </w:rPr>
      </w:pPr>
      <w:r w:rsidRPr="00F9268B">
        <w:rPr>
          <w:rFonts w:cstheme="minorHAnsi"/>
          <w:bCs/>
          <w:i/>
          <w:iCs/>
          <w:color w:val="002060"/>
          <w:szCs w:val="22"/>
        </w:rPr>
        <w:t>“</w:t>
      </w:r>
      <w:bookmarkStart w:id="94" w:name="_Hlk71021170"/>
      <w:r w:rsidR="00205E75" w:rsidRPr="00F9268B">
        <w:rPr>
          <w:rFonts w:cstheme="minorHAnsi"/>
          <w:i/>
          <w:iCs/>
          <w:color w:val="002060"/>
          <w:szCs w:val="22"/>
        </w:rPr>
        <w:t xml:space="preserve">Therefore, a steeper zooplankton size spectrum slope could arise not only from increased production of smaller zooplankton </w:t>
      </w:r>
      <w:r w:rsidR="00205E75" w:rsidRPr="00F9268B">
        <w:rPr>
          <w:rFonts w:cstheme="minorHAnsi"/>
          <w:i/>
          <w:iCs/>
          <w:color w:val="002060"/>
          <w:szCs w:val="22"/>
        </w:rPr>
        <w:fldChar w:fldCharType="begin"/>
      </w:r>
      <w:r w:rsidR="00205E75" w:rsidRPr="00F9268B">
        <w:rPr>
          <w:rFonts w:cstheme="minorHAnsi"/>
          <w:i/>
          <w:iCs/>
          <w:color w:val="002060"/>
          <w:szCs w:val="22"/>
        </w:rPr>
        <w:instrText xml:space="preserve"> ADDIN ZOTERO_ITEM CSL_CITATION {"citationID":"XvbM4C7Z","properties":{"formattedCitation":"(Guiet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205E75" w:rsidRPr="00F9268B">
        <w:rPr>
          <w:rFonts w:cstheme="minorHAnsi"/>
          <w:i/>
          <w:iCs/>
          <w:color w:val="002060"/>
          <w:szCs w:val="22"/>
        </w:rPr>
        <w:fldChar w:fldCharType="separate"/>
      </w:r>
      <w:r w:rsidR="00205E75" w:rsidRPr="00F9268B">
        <w:rPr>
          <w:rFonts w:cstheme="minorHAnsi"/>
          <w:i/>
          <w:iCs/>
          <w:color w:val="002060"/>
          <w:szCs w:val="22"/>
        </w:rPr>
        <w:t>(Guiet et al., 2016)</w:t>
      </w:r>
      <w:r w:rsidR="00205E75" w:rsidRPr="00F9268B">
        <w:rPr>
          <w:rFonts w:cstheme="minorHAnsi"/>
          <w:i/>
          <w:iCs/>
          <w:color w:val="002060"/>
          <w:szCs w:val="22"/>
        </w:rPr>
        <w:fldChar w:fldCharType="end"/>
      </w:r>
      <w:r w:rsidR="00205E75" w:rsidRPr="00F9268B">
        <w:rPr>
          <w:rFonts w:cstheme="minorHAnsi"/>
          <w:i/>
          <w:iCs/>
          <w:color w:val="002060"/>
          <w:szCs w:val="22"/>
        </w:rPr>
        <w:t xml:space="preserve">, but also by predation on larger zooplankton prey by planktivorous fish </w:t>
      </w:r>
      <w:r w:rsidR="00205E75" w:rsidRPr="00F9268B">
        <w:rPr>
          <w:rFonts w:cstheme="minorHAnsi"/>
          <w:i/>
          <w:iCs/>
          <w:color w:val="002060"/>
          <w:szCs w:val="22"/>
        </w:rPr>
        <w:fldChar w:fldCharType="begin"/>
      </w:r>
      <w:r w:rsidR="00205E75" w:rsidRPr="00F9268B">
        <w:rPr>
          <w:rFonts w:cstheme="minorHAnsi"/>
          <w:i/>
          <w:iCs/>
          <w:color w:val="002060"/>
          <w:szCs w:val="22"/>
        </w:rPr>
        <w:instrText xml:space="preserve"> ADDIN ZOTERO_ITEM CSL_CITATION {"citationID":"7k2jf71p","properties":{"formattedCitation":"(Moore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205E75" w:rsidRPr="00F9268B">
        <w:rPr>
          <w:rFonts w:cstheme="minorHAnsi"/>
          <w:i/>
          <w:iCs/>
          <w:color w:val="002060"/>
          <w:szCs w:val="22"/>
        </w:rPr>
        <w:fldChar w:fldCharType="separate"/>
      </w:r>
      <w:r w:rsidR="00205E75" w:rsidRPr="00F9268B">
        <w:rPr>
          <w:rFonts w:cstheme="minorHAnsi"/>
          <w:i/>
          <w:iCs/>
          <w:color w:val="002060"/>
          <w:szCs w:val="22"/>
        </w:rPr>
        <w:t>(Moore and Suthers, 2006)</w:t>
      </w:r>
      <w:r w:rsidR="00205E75" w:rsidRPr="00F9268B">
        <w:rPr>
          <w:rFonts w:cstheme="minorHAnsi"/>
          <w:i/>
          <w:iCs/>
          <w:color w:val="002060"/>
          <w:szCs w:val="22"/>
        </w:rPr>
        <w:fldChar w:fldCharType="end"/>
      </w:r>
      <w:r w:rsidR="00205E75" w:rsidRPr="00F9268B">
        <w:rPr>
          <w:rFonts w:cstheme="minorHAnsi"/>
          <w:i/>
          <w:iCs/>
          <w:color w:val="002060"/>
          <w:szCs w:val="22"/>
        </w:rPr>
        <w:t>.</w:t>
      </w:r>
      <w:bookmarkEnd w:id="94"/>
      <w:r w:rsidR="00205E75" w:rsidRPr="00F9268B">
        <w:rPr>
          <w:rFonts w:cstheme="minorHAnsi"/>
          <w:i/>
          <w:iCs/>
          <w:color w:val="002060"/>
          <w:szCs w:val="22"/>
        </w:rPr>
        <w:t xml:space="preserve"> In the region of our study, </w:t>
      </w:r>
      <w:r w:rsidR="00205E75" w:rsidRPr="00F9268B">
        <w:rPr>
          <w:rFonts w:cstheme="minorHAnsi"/>
          <w:bCs/>
          <w:i/>
          <w:iCs/>
          <w:color w:val="002060"/>
          <w:szCs w:val="22"/>
        </w:rPr>
        <w:t>p</w:t>
      </w:r>
      <w:r w:rsidR="00205E75" w:rsidRPr="00F9268B">
        <w:rPr>
          <w:rFonts w:cstheme="minorHAnsi"/>
          <w:bCs/>
          <w:i/>
          <w:iCs/>
          <w:color w:val="002060"/>
          <w:szCs w:val="22"/>
          <w:lang w:bidi="ar-SA"/>
        </w:rPr>
        <w:t>lanktivorous fish such as mackerel and scad consume zooplankton in the 0.5-1 mm particle diameters (</w:t>
      </w:r>
      <w:r w:rsidR="00205E75" w:rsidRPr="00F9268B">
        <w:rPr>
          <w:rFonts w:cstheme="minorHAnsi"/>
          <w:bCs/>
          <w:i/>
          <w:iCs/>
          <w:color w:val="002060"/>
          <w:szCs w:val="22"/>
        </w:rPr>
        <w:t>Schilling, unpublished data</w:t>
      </w:r>
      <w:r w:rsidR="00205E75" w:rsidRPr="00F9268B">
        <w:rPr>
          <w:rFonts w:cstheme="minorHAnsi"/>
          <w:bCs/>
          <w:i/>
          <w:iCs/>
          <w:color w:val="002060"/>
          <w:szCs w:val="22"/>
          <w:lang w:bidi="ar-SA"/>
        </w:rPr>
        <w:t xml:space="preserve">) and </w:t>
      </w:r>
      <w:r w:rsidR="00205E75" w:rsidRPr="00F9268B">
        <w:rPr>
          <w:rFonts w:cstheme="minorHAnsi"/>
          <w:bCs/>
          <w:i/>
          <w:iCs/>
          <w:color w:val="002060"/>
          <w:szCs w:val="22"/>
        </w:rPr>
        <w:t xml:space="preserve">are often found aggregating at the shelf edge </w:t>
      </w:r>
      <w:r w:rsidR="00205E75" w:rsidRPr="00F9268B">
        <w:rPr>
          <w:rFonts w:cstheme="minorHAnsi"/>
          <w:bCs/>
          <w:i/>
          <w:iCs/>
          <w:color w:val="002060"/>
          <w:szCs w:val="22"/>
        </w:rPr>
        <w:fldChar w:fldCharType="begin"/>
      </w:r>
      <w:r w:rsidR="00205E75" w:rsidRPr="00F9268B">
        <w:rPr>
          <w:rFonts w:cstheme="minorHAnsi"/>
          <w:bCs/>
          <w:i/>
          <w:iCs/>
          <w:color w:val="002060"/>
          <w:szCs w:val="22"/>
        </w:rPr>
        <w:instrText xml:space="preserve"> ADDIN ZOTERO_ITEM CSL_CITATION {"citationID":"AvXvlZg8","properties":{"formattedCitation":"(Holland {\\i{}et al.}, 2021)","plainCitation":"(Holland et al., 2021)","noteIndex":0},"citationItems":[{"id":2027,"uris":["http://zotero.org/users/local/U6DoygBa/items/598Y23Y5"],"uri":["http://zotero.org/users/local/U6DoygBa/items/598Y23Y5"],"itemData":{"id":2027,"type":"article-journal","abstract":"The fine-scale distribution of pelagic forage fish is shaped by competing factors as fish optimise foraging while avoiding predation. We investigated the distribution of forage fish in surface waters of a dynamic coastal environment during two spring seasons to examine their distribution in relation to environmental variables. Using a multi-frequency echosounder and a towed Laser Optical Plankton Counter (LOPC), we investigated the effects of bathymetry, temperature, chlorophyll a concentration and zooplankton biomass on forage fish density. Relationships between fish density and these variables were consistent between surveys, despite large differences in total acoustic energy attributed to fish. Fish density showed a strong positive relationship with bathymetry and water temperature, and no relationship with surface zooplankton biomass density or chlorophyll a. This mismatch between fish and zooplankton may be caused by differences in the way fish perceive the distribution of prey versus temperature and predators in shallow coastal waters. Seeking out warmer temperatures along the shelf break may also improve fish physiological performance when cooler spring temperatures are below their thermal optimum. Understanding the distribution of coastal forage fish may contribute to interpreting nearshore movements of their predators.","container-title":"Estuarine, Coastal and Shelf Science","DOI":"10.1016/j.ecss.2020.107074","ISSN":"0272-7714","journalAbbreviation":"Estuarine, Coastal and Shelf Science","language":"en","page":"107074","source":"ScienceDirect","title":"Pelagic forage fish distribution in a dynamic shelf ecosystem – Thermal demands and zooplankton prey distribution","volume":"249","author":[{"family":"Holland","given":"Matthew M."},{"family":"Everett","given":"Jason D."},{"family":"Cox","given":"Martin J."},{"family":"Doblin","given":"Martina A."},{"family":"Suthers","given":"Iain M."}],"issued":{"date-parts":[["2021",2,5]]}}}],"schema":"https://github.com/citation-style-language/schema/raw/master/csl-citation.json"} </w:instrText>
      </w:r>
      <w:r w:rsidR="00205E75" w:rsidRPr="00F9268B">
        <w:rPr>
          <w:rFonts w:cstheme="minorHAnsi"/>
          <w:bCs/>
          <w:i/>
          <w:iCs/>
          <w:color w:val="002060"/>
          <w:szCs w:val="22"/>
        </w:rPr>
        <w:fldChar w:fldCharType="separate"/>
      </w:r>
      <w:r w:rsidR="00205E75" w:rsidRPr="00F9268B">
        <w:rPr>
          <w:rFonts w:cstheme="minorHAnsi"/>
          <w:i/>
          <w:iCs/>
          <w:color w:val="002060"/>
          <w:szCs w:val="22"/>
        </w:rPr>
        <w:t>(Holland et al., 2021)</w:t>
      </w:r>
      <w:r w:rsidR="00205E75" w:rsidRPr="00F9268B">
        <w:rPr>
          <w:rFonts w:cstheme="minorHAnsi"/>
          <w:bCs/>
          <w:i/>
          <w:iCs/>
          <w:color w:val="002060"/>
          <w:szCs w:val="22"/>
        </w:rPr>
        <w:fldChar w:fldCharType="end"/>
      </w:r>
      <w:r w:rsidR="00205E75" w:rsidRPr="00F9268B">
        <w:rPr>
          <w:rFonts w:cstheme="minorHAnsi"/>
          <w:bCs/>
          <w:i/>
          <w:iCs/>
          <w:color w:val="002060"/>
          <w:szCs w:val="22"/>
        </w:rPr>
        <w:t>. S</w:t>
      </w:r>
      <w:r w:rsidR="00205E75" w:rsidRPr="00F9268B">
        <w:rPr>
          <w:rFonts w:cstheme="minorHAnsi"/>
          <w:bCs/>
          <w:i/>
          <w:iCs/>
          <w:color w:val="002060"/>
          <w:szCs w:val="22"/>
          <w:lang w:bidi="ar-SA"/>
        </w:rPr>
        <w:t xml:space="preserve">uch predators </w:t>
      </w:r>
      <w:r w:rsidR="00205E75" w:rsidRPr="00F9268B">
        <w:rPr>
          <w:rFonts w:cstheme="minorHAnsi"/>
          <w:bCs/>
          <w:i/>
          <w:iCs/>
          <w:color w:val="002060"/>
          <w:szCs w:val="22"/>
        </w:rPr>
        <w:t>could</w:t>
      </w:r>
      <w:r w:rsidR="00205E75" w:rsidRPr="00F9268B">
        <w:rPr>
          <w:rFonts w:cstheme="minorHAnsi"/>
          <w:bCs/>
          <w:i/>
          <w:iCs/>
          <w:color w:val="002060"/>
          <w:szCs w:val="22"/>
          <w:lang w:bidi="ar-SA"/>
        </w:rPr>
        <w:t xml:space="preserve"> steepen the slope of the zooplankton biomass size spectrum</w:t>
      </w:r>
      <w:r w:rsidR="00205E75" w:rsidRPr="00F9268B">
        <w:rPr>
          <w:rFonts w:cstheme="minorHAnsi"/>
          <w:bCs/>
          <w:i/>
          <w:iCs/>
          <w:color w:val="002060"/>
          <w:szCs w:val="22"/>
        </w:rPr>
        <w:t xml:space="preserve"> as they target larger prey.”</w:t>
      </w:r>
    </w:p>
    <w:p w14:paraId="3C94F4BB" w14:textId="77777777" w:rsidR="00CA6053" w:rsidRPr="00F9268B" w:rsidRDefault="00CA6053" w:rsidP="0048670C">
      <w:pPr>
        <w:pStyle w:val="PlainText"/>
        <w:rPr>
          <w:rFonts w:asciiTheme="minorHAnsi" w:hAnsiTheme="minorHAnsi" w:cstheme="minorHAnsi"/>
          <w:b/>
          <w:bCs/>
          <w:szCs w:val="22"/>
        </w:rPr>
      </w:pPr>
    </w:p>
    <w:p w14:paraId="0139BA36" w14:textId="77777777" w:rsidR="0048670C" w:rsidRPr="00F9268B" w:rsidRDefault="0048670C" w:rsidP="0048670C">
      <w:pPr>
        <w:spacing w:after="0"/>
        <w:rPr>
          <w:rFonts w:cstheme="minorHAnsi"/>
          <w:b/>
          <w:bCs/>
          <w:szCs w:val="22"/>
        </w:rPr>
      </w:pPr>
    </w:p>
    <w:p w14:paraId="50816561" w14:textId="3D33A47A" w:rsidR="00DB7DF6" w:rsidRPr="00F9268B" w:rsidRDefault="00070D89" w:rsidP="0048670C">
      <w:pPr>
        <w:spacing w:after="0"/>
        <w:rPr>
          <w:rFonts w:cstheme="minorHAnsi"/>
          <w:color w:val="000000"/>
          <w:szCs w:val="22"/>
          <w:lang w:bidi="ar-SA"/>
        </w:rPr>
      </w:pPr>
      <w:r w:rsidRPr="00F9268B">
        <w:rPr>
          <w:rFonts w:cstheme="minorHAnsi"/>
          <w:b/>
          <w:bCs/>
          <w:szCs w:val="22"/>
        </w:rPr>
        <w:t>Comment #80:</w:t>
      </w:r>
      <w:r w:rsidRPr="00F9268B">
        <w:rPr>
          <w:rFonts w:cstheme="minorHAnsi"/>
          <w:szCs w:val="22"/>
        </w:rPr>
        <w:t xml:space="preserve"> </w:t>
      </w:r>
      <w:r w:rsidR="00DB7DF6" w:rsidRPr="00F9268B">
        <w:rPr>
          <w:rFonts w:cstheme="minorHAnsi"/>
          <w:color w:val="000000"/>
          <w:szCs w:val="22"/>
          <w:lang w:bidi="ar-SA"/>
        </w:rPr>
        <w:t xml:space="preserve">Line 455 (Figure 8): Does the data your presenting support this? might need more detail as it looks like light is the primary background. </w:t>
      </w:r>
    </w:p>
    <w:p w14:paraId="1EA96497" w14:textId="2B20C4B9"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624EC9" w:rsidRPr="00F9268B">
        <w:rPr>
          <w:rFonts w:asciiTheme="minorHAnsi" w:hAnsiTheme="minorHAnsi" w:cstheme="minorHAnsi"/>
          <w:b/>
          <w:bCs/>
          <w:szCs w:val="22"/>
        </w:rPr>
        <w:t xml:space="preserve"> </w:t>
      </w:r>
      <w:r w:rsidR="00116F4D" w:rsidRPr="00F9268B">
        <w:rPr>
          <w:rFonts w:asciiTheme="minorHAnsi" w:hAnsiTheme="minorHAnsi" w:cstheme="minorHAnsi"/>
          <w:color w:val="002060"/>
          <w:szCs w:val="22"/>
        </w:rPr>
        <w:t xml:space="preserve">Yes, our data does support this, the horizontal gradient is widely </w:t>
      </w:r>
      <w:proofErr w:type="gramStart"/>
      <w:r w:rsidR="00116F4D" w:rsidRPr="00F9268B">
        <w:rPr>
          <w:rFonts w:asciiTheme="minorHAnsi" w:hAnsiTheme="minorHAnsi" w:cstheme="minorHAnsi"/>
          <w:color w:val="002060"/>
          <w:szCs w:val="22"/>
        </w:rPr>
        <w:t>supported</w:t>
      </w:r>
      <w:proofErr w:type="gramEnd"/>
      <w:r w:rsidR="00116F4D" w:rsidRPr="00F9268B">
        <w:rPr>
          <w:rFonts w:asciiTheme="minorHAnsi" w:hAnsiTheme="minorHAnsi" w:cstheme="minorHAnsi"/>
          <w:color w:val="002060"/>
          <w:szCs w:val="22"/>
        </w:rPr>
        <w:t xml:space="preserve"> and the vertical response holds with what few observations are available including this study. To reduce confusions with light driving patterns, the background colour has been changed to a constant blue. The new figure is shown below:</w:t>
      </w:r>
    </w:p>
    <w:p w14:paraId="72F2C548" w14:textId="0BD7122D" w:rsidR="0048670C" w:rsidRPr="00F9268B" w:rsidRDefault="00F34C5C" w:rsidP="0048670C">
      <w:pPr>
        <w:autoSpaceDE w:val="0"/>
        <w:autoSpaceDN w:val="0"/>
        <w:adjustRightInd w:val="0"/>
        <w:spacing w:after="0" w:line="240" w:lineRule="auto"/>
        <w:rPr>
          <w:rFonts w:cstheme="minorHAnsi"/>
          <w:b/>
          <w:bCs/>
          <w:szCs w:val="22"/>
        </w:rPr>
      </w:pPr>
      <w:r w:rsidRPr="00F9268B">
        <w:rPr>
          <w:rFonts w:cstheme="minorHAnsi"/>
          <w:b/>
          <w:bCs/>
          <w:noProof/>
          <w:szCs w:val="22"/>
        </w:rPr>
        <w:lastRenderedPageBreak/>
        <w:drawing>
          <wp:inline distT="0" distB="0" distL="0" distR="0" wp14:anchorId="54E0F47B" wp14:editId="13A158CD">
            <wp:extent cx="5731510" cy="3133725"/>
            <wp:effectExtent l="0" t="0" r="2540" b="952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14:paraId="03D21B30" w14:textId="6384A675" w:rsidR="00DB7DF6"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#81:</w:t>
      </w:r>
      <w:r w:rsidRPr="00F9268B">
        <w:rPr>
          <w:rFonts w:cstheme="minorHAnsi"/>
          <w:szCs w:val="22"/>
        </w:rPr>
        <w:t xml:space="preserve"> </w:t>
      </w:r>
      <w:r w:rsidR="00DB7DF6" w:rsidRPr="00F9268B">
        <w:rPr>
          <w:rFonts w:cstheme="minorHAnsi"/>
          <w:color w:val="000000"/>
          <w:szCs w:val="22"/>
          <w:lang w:bidi="ar-SA"/>
        </w:rPr>
        <w:t xml:space="preserve">Line 467: Looks like </w:t>
      </w:r>
      <w:proofErr w:type="spellStart"/>
      <w:r w:rsidR="00DB7DF6" w:rsidRPr="00F9268B">
        <w:rPr>
          <w:rFonts w:cstheme="minorHAnsi"/>
          <w:color w:val="000000"/>
          <w:szCs w:val="22"/>
          <w:lang w:bidi="ar-SA"/>
        </w:rPr>
        <w:t>along</w:t>
      </w:r>
      <w:proofErr w:type="spellEnd"/>
      <w:r w:rsidR="00DB7DF6" w:rsidRPr="00F9268B">
        <w:rPr>
          <w:rFonts w:cstheme="minorHAnsi"/>
          <w:color w:val="000000"/>
          <w:szCs w:val="22"/>
          <w:lang w:bidi="ar-SA"/>
        </w:rPr>
        <w:t xml:space="preserve"> shelf flow has a greater </w:t>
      </w:r>
      <w:proofErr w:type="gramStart"/>
      <w:r w:rsidR="00DB7DF6" w:rsidRPr="00F9268B">
        <w:rPr>
          <w:rFonts w:cstheme="minorHAnsi"/>
          <w:color w:val="000000"/>
          <w:szCs w:val="22"/>
          <w:lang w:bidi="ar-SA"/>
        </w:rPr>
        <w:t>influence ?</w:t>
      </w:r>
      <w:proofErr w:type="gramEnd"/>
      <w:r w:rsidR="00DB7DF6" w:rsidRPr="00F9268B">
        <w:rPr>
          <w:rFonts w:cstheme="minorHAnsi"/>
          <w:color w:val="000000"/>
          <w:szCs w:val="22"/>
          <w:lang w:bidi="ar-SA"/>
        </w:rPr>
        <w:t xml:space="preserve"> cross shelf flow not strongly supportive of this statement. Cross shelf plots of temperature, salinity, nutrients and fluorescence will help here.</w:t>
      </w:r>
    </w:p>
    <w:p w14:paraId="66875D88" w14:textId="77777777"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p>
    <w:p w14:paraId="1AC9C183" w14:textId="491191E9" w:rsidR="00DB7DF6" w:rsidRPr="00F9268B" w:rsidRDefault="00DB7DF6" w:rsidP="0048670C">
      <w:pPr>
        <w:autoSpaceDE w:val="0"/>
        <w:autoSpaceDN w:val="0"/>
        <w:adjustRightInd w:val="0"/>
        <w:spacing w:after="0" w:line="240" w:lineRule="auto"/>
        <w:rPr>
          <w:rFonts w:cstheme="minorHAnsi"/>
          <w:color w:val="000000"/>
          <w:szCs w:val="22"/>
          <w:lang w:bidi="ar-SA"/>
        </w:rPr>
      </w:pPr>
    </w:p>
    <w:p w14:paraId="6951AB0E" w14:textId="02757346" w:rsidR="00DB7DF6" w:rsidRPr="00F9268B" w:rsidRDefault="00070D89" w:rsidP="0048670C">
      <w:pPr>
        <w:autoSpaceDE w:val="0"/>
        <w:autoSpaceDN w:val="0"/>
        <w:adjustRightInd w:val="0"/>
        <w:spacing w:after="0" w:line="240" w:lineRule="auto"/>
        <w:rPr>
          <w:rFonts w:cstheme="minorHAnsi"/>
          <w:color w:val="000000"/>
          <w:szCs w:val="22"/>
          <w:lang w:bidi="ar-SA"/>
        </w:rPr>
      </w:pPr>
      <w:r w:rsidRPr="00F9268B">
        <w:rPr>
          <w:rFonts w:cstheme="minorHAnsi"/>
          <w:b/>
          <w:bCs/>
          <w:szCs w:val="22"/>
        </w:rPr>
        <w:t>Comment #82:</w:t>
      </w:r>
      <w:r w:rsidRPr="00F9268B">
        <w:rPr>
          <w:rFonts w:cstheme="minorHAnsi"/>
          <w:szCs w:val="22"/>
        </w:rPr>
        <w:t xml:space="preserve"> </w:t>
      </w:r>
      <w:r w:rsidR="00DB7DF6" w:rsidRPr="00F9268B">
        <w:rPr>
          <w:rFonts w:cstheme="minorHAnsi"/>
          <w:color w:val="000000"/>
          <w:szCs w:val="22"/>
          <w:lang w:bidi="ar-SA"/>
        </w:rPr>
        <w:t>Line 470: See comment above. How could these fish communities possibly contribute to observations of biomass and size of particles across the shelf?</w:t>
      </w:r>
    </w:p>
    <w:p w14:paraId="0D29E660" w14:textId="1AAC415C" w:rsidR="008E49E5" w:rsidRPr="00F9268B" w:rsidRDefault="009A5F28" w:rsidP="008E49E5">
      <w:pPr>
        <w:pStyle w:val="PlainText"/>
        <w:rPr>
          <w:rFonts w:asciiTheme="minorHAnsi" w:hAnsiTheme="minorHAnsi" w:cstheme="minorHAnsi"/>
          <w:bCs/>
          <w:i/>
          <w:iCs/>
          <w:color w:val="002060"/>
          <w:szCs w:val="22"/>
        </w:rPr>
      </w:pPr>
      <w:r w:rsidRPr="00F9268B">
        <w:rPr>
          <w:rFonts w:asciiTheme="minorHAnsi" w:hAnsiTheme="minorHAnsi" w:cstheme="minorHAnsi"/>
          <w:b/>
          <w:bCs/>
          <w:szCs w:val="22"/>
        </w:rPr>
        <w:t xml:space="preserve">Response: </w:t>
      </w:r>
      <w:r w:rsidR="00CA6053" w:rsidRPr="00F9268B">
        <w:rPr>
          <w:rFonts w:asciiTheme="minorHAnsi" w:hAnsiTheme="minorHAnsi" w:cstheme="minorHAnsi"/>
          <w:color w:val="002060"/>
          <w:szCs w:val="22"/>
          <w:lang w:bidi="ar-SA"/>
        </w:rPr>
        <w:t>As noted above (comment #79); and note that the subsequent sentence</w:t>
      </w:r>
      <w:r w:rsidR="008E49E5" w:rsidRPr="00F9268B">
        <w:rPr>
          <w:rFonts w:asciiTheme="minorHAnsi" w:hAnsiTheme="minorHAnsi" w:cstheme="minorHAnsi"/>
          <w:color w:val="002060"/>
          <w:szCs w:val="22"/>
          <w:lang w:bidi="ar-SA"/>
        </w:rPr>
        <w:t>s</w:t>
      </w:r>
      <w:r w:rsidR="00CA6053" w:rsidRPr="00F9268B">
        <w:rPr>
          <w:rFonts w:asciiTheme="minorHAnsi" w:hAnsiTheme="minorHAnsi" w:cstheme="minorHAnsi"/>
          <w:color w:val="002060"/>
          <w:szCs w:val="22"/>
          <w:lang w:bidi="ar-SA"/>
        </w:rPr>
        <w:t xml:space="preserve"> address this question</w:t>
      </w:r>
      <w:r w:rsidR="008E49E5" w:rsidRPr="00F9268B">
        <w:rPr>
          <w:rFonts w:asciiTheme="minorHAnsi" w:hAnsiTheme="minorHAnsi" w:cstheme="minorHAnsi"/>
          <w:color w:val="002060"/>
          <w:szCs w:val="22"/>
          <w:lang w:bidi="ar-SA"/>
        </w:rPr>
        <w:t>.</w:t>
      </w:r>
      <w:r w:rsidR="00CA6053" w:rsidRPr="00F9268B">
        <w:rPr>
          <w:rFonts w:asciiTheme="minorHAnsi" w:hAnsiTheme="minorHAnsi" w:cstheme="minorHAnsi"/>
          <w:color w:val="002060"/>
          <w:szCs w:val="22"/>
          <w:lang w:bidi="ar-SA"/>
        </w:rPr>
        <w:t xml:space="preserve"> </w:t>
      </w:r>
      <w:r w:rsidR="008E49E5" w:rsidRPr="00F9268B">
        <w:rPr>
          <w:rFonts w:asciiTheme="minorHAnsi" w:hAnsiTheme="minorHAnsi" w:cstheme="minorHAnsi"/>
          <w:bCs/>
          <w:i/>
          <w:iCs/>
          <w:color w:val="002060"/>
          <w:szCs w:val="22"/>
        </w:rPr>
        <w:t>“</w:t>
      </w:r>
      <w:r w:rsidR="008E49E5" w:rsidRPr="00F9268B">
        <w:rPr>
          <w:rFonts w:asciiTheme="minorHAnsi" w:hAnsiTheme="minorHAnsi" w:cstheme="minorHAnsi"/>
          <w:i/>
          <w:iCs/>
          <w:color w:val="002060"/>
          <w:szCs w:val="22"/>
        </w:rPr>
        <w:t xml:space="preserve">Therefore, a steeper zooplankton size spectrum slope could arise not only from increased production of smaller zooplankton </w:t>
      </w:r>
      <w:r w:rsidR="008E49E5" w:rsidRPr="00F9268B">
        <w:rPr>
          <w:rFonts w:asciiTheme="minorHAnsi" w:hAnsiTheme="minorHAnsi" w:cstheme="minorHAnsi"/>
          <w:i/>
          <w:iCs/>
          <w:color w:val="002060"/>
          <w:szCs w:val="22"/>
        </w:rPr>
        <w:fldChar w:fldCharType="begin"/>
      </w:r>
      <w:r w:rsidR="008E49E5" w:rsidRPr="00F9268B">
        <w:rPr>
          <w:rFonts w:asciiTheme="minorHAnsi" w:hAnsiTheme="minorHAnsi" w:cstheme="minorHAnsi"/>
          <w:i/>
          <w:iCs/>
          <w:color w:val="002060"/>
          <w:szCs w:val="22"/>
        </w:rPr>
        <w:instrText xml:space="preserve"> ADDIN ZOTERO_ITEM CSL_CITATION {"citationID":"XvbM4C7Z","properties":{"formattedCitation":"(Guiet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8E49E5" w:rsidRPr="00F9268B">
        <w:rPr>
          <w:rFonts w:asciiTheme="minorHAnsi" w:hAnsiTheme="minorHAnsi" w:cstheme="minorHAnsi"/>
          <w:i/>
          <w:iCs/>
          <w:color w:val="002060"/>
          <w:szCs w:val="22"/>
        </w:rPr>
        <w:fldChar w:fldCharType="separate"/>
      </w:r>
      <w:r w:rsidR="008E49E5" w:rsidRPr="00F9268B">
        <w:rPr>
          <w:rFonts w:asciiTheme="minorHAnsi" w:hAnsiTheme="minorHAnsi" w:cstheme="minorHAnsi"/>
          <w:i/>
          <w:iCs/>
          <w:color w:val="002060"/>
          <w:szCs w:val="22"/>
        </w:rPr>
        <w:t>(Guiet et al., 2016)</w:t>
      </w:r>
      <w:r w:rsidR="008E49E5" w:rsidRPr="00F9268B">
        <w:rPr>
          <w:rFonts w:asciiTheme="minorHAnsi" w:hAnsiTheme="minorHAnsi" w:cstheme="minorHAnsi"/>
          <w:i/>
          <w:iCs/>
          <w:color w:val="002060"/>
          <w:szCs w:val="22"/>
        </w:rPr>
        <w:fldChar w:fldCharType="end"/>
      </w:r>
      <w:r w:rsidR="008E49E5" w:rsidRPr="00F9268B">
        <w:rPr>
          <w:rFonts w:asciiTheme="minorHAnsi" w:hAnsiTheme="minorHAnsi" w:cstheme="minorHAnsi"/>
          <w:i/>
          <w:iCs/>
          <w:color w:val="002060"/>
          <w:szCs w:val="22"/>
        </w:rPr>
        <w:t xml:space="preserve">, but also by predation on larger zooplankton prey by planktivorous fish </w:t>
      </w:r>
      <w:r w:rsidR="008E49E5" w:rsidRPr="00F9268B">
        <w:rPr>
          <w:rFonts w:asciiTheme="minorHAnsi" w:hAnsiTheme="minorHAnsi" w:cstheme="minorHAnsi"/>
          <w:i/>
          <w:iCs/>
          <w:color w:val="002060"/>
          <w:szCs w:val="22"/>
        </w:rPr>
        <w:fldChar w:fldCharType="begin"/>
      </w:r>
      <w:r w:rsidR="008E49E5" w:rsidRPr="00F9268B">
        <w:rPr>
          <w:rFonts w:asciiTheme="minorHAnsi" w:hAnsiTheme="minorHAnsi" w:cstheme="minorHAnsi"/>
          <w:i/>
          <w:iCs/>
          <w:color w:val="002060"/>
          <w:szCs w:val="22"/>
        </w:rPr>
        <w:instrText xml:space="preserve"> ADDIN ZOTERO_ITEM CSL_CITATION {"citationID":"7k2jf71p","properties":{"formattedCitation":"(Moore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8E49E5" w:rsidRPr="00F9268B">
        <w:rPr>
          <w:rFonts w:asciiTheme="minorHAnsi" w:hAnsiTheme="minorHAnsi" w:cstheme="minorHAnsi"/>
          <w:i/>
          <w:iCs/>
          <w:color w:val="002060"/>
          <w:szCs w:val="22"/>
        </w:rPr>
        <w:fldChar w:fldCharType="separate"/>
      </w:r>
      <w:r w:rsidR="008E49E5" w:rsidRPr="00F9268B">
        <w:rPr>
          <w:rFonts w:asciiTheme="minorHAnsi" w:hAnsiTheme="minorHAnsi" w:cstheme="minorHAnsi"/>
          <w:i/>
          <w:iCs/>
          <w:color w:val="002060"/>
          <w:szCs w:val="22"/>
        </w:rPr>
        <w:t>(Moore and Suthers, 2006)</w:t>
      </w:r>
      <w:r w:rsidR="008E49E5" w:rsidRPr="00F9268B">
        <w:rPr>
          <w:rFonts w:asciiTheme="minorHAnsi" w:hAnsiTheme="minorHAnsi" w:cstheme="minorHAnsi"/>
          <w:i/>
          <w:iCs/>
          <w:color w:val="002060"/>
          <w:szCs w:val="22"/>
        </w:rPr>
        <w:fldChar w:fldCharType="end"/>
      </w:r>
      <w:r w:rsidR="008E49E5" w:rsidRPr="00F9268B">
        <w:rPr>
          <w:rFonts w:asciiTheme="minorHAnsi" w:hAnsiTheme="minorHAnsi" w:cstheme="minorHAnsi"/>
          <w:i/>
          <w:iCs/>
          <w:color w:val="002060"/>
          <w:szCs w:val="22"/>
        </w:rPr>
        <w:t xml:space="preserve">. In the region of our study, </w:t>
      </w:r>
      <w:r w:rsidR="008E49E5" w:rsidRPr="00F9268B">
        <w:rPr>
          <w:rFonts w:asciiTheme="minorHAnsi" w:hAnsiTheme="minorHAnsi" w:cstheme="minorHAnsi"/>
          <w:bCs/>
          <w:i/>
          <w:iCs/>
          <w:color w:val="002060"/>
          <w:szCs w:val="22"/>
        </w:rPr>
        <w:t>p</w:t>
      </w:r>
      <w:r w:rsidR="008E49E5" w:rsidRPr="00F9268B">
        <w:rPr>
          <w:rFonts w:asciiTheme="minorHAnsi" w:hAnsiTheme="minorHAnsi" w:cstheme="minorHAnsi"/>
          <w:bCs/>
          <w:i/>
          <w:iCs/>
          <w:color w:val="002060"/>
          <w:szCs w:val="22"/>
          <w:lang w:bidi="ar-SA"/>
        </w:rPr>
        <w:t>lanktivorous fish such as mackerel and scad consume zooplankton in the 0.5-1 mm particle diameters (</w:t>
      </w:r>
      <w:r w:rsidR="008E49E5" w:rsidRPr="00F9268B">
        <w:rPr>
          <w:rFonts w:asciiTheme="minorHAnsi" w:hAnsiTheme="minorHAnsi" w:cstheme="minorHAnsi"/>
          <w:bCs/>
          <w:i/>
          <w:iCs/>
          <w:color w:val="002060"/>
          <w:szCs w:val="22"/>
        </w:rPr>
        <w:t>Schilling, unpublished data</w:t>
      </w:r>
      <w:r w:rsidR="008E49E5" w:rsidRPr="00F9268B">
        <w:rPr>
          <w:rFonts w:asciiTheme="minorHAnsi" w:hAnsiTheme="minorHAnsi" w:cstheme="minorHAnsi"/>
          <w:bCs/>
          <w:i/>
          <w:iCs/>
          <w:color w:val="002060"/>
          <w:szCs w:val="22"/>
          <w:lang w:bidi="ar-SA"/>
        </w:rPr>
        <w:t xml:space="preserve">) and </w:t>
      </w:r>
      <w:r w:rsidR="008E49E5" w:rsidRPr="00F9268B">
        <w:rPr>
          <w:rFonts w:asciiTheme="minorHAnsi" w:hAnsiTheme="minorHAnsi" w:cstheme="minorHAnsi"/>
          <w:bCs/>
          <w:i/>
          <w:iCs/>
          <w:color w:val="002060"/>
          <w:szCs w:val="22"/>
        </w:rPr>
        <w:t xml:space="preserve">are often found aggregating at the shelf edge </w:t>
      </w:r>
      <w:r w:rsidR="008E49E5" w:rsidRPr="00F9268B">
        <w:rPr>
          <w:rFonts w:asciiTheme="minorHAnsi" w:hAnsiTheme="minorHAnsi" w:cstheme="minorHAnsi"/>
          <w:bCs/>
          <w:i/>
          <w:iCs/>
          <w:color w:val="002060"/>
          <w:szCs w:val="22"/>
        </w:rPr>
        <w:fldChar w:fldCharType="begin"/>
      </w:r>
      <w:r w:rsidR="008E49E5" w:rsidRPr="00F9268B">
        <w:rPr>
          <w:rFonts w:asciiTheme="minorHAnsi" w:hAnsiTheme="minorHAnsi" w:cstheme="minorHAnsi"/>
          <w:bCs/>
          <w:i/>
          <w:iCs/>
          <w:color w:val="002060"/>
          <w:szCs w:val="22"/>
        </w:rPr>
        <w:instrText xml:space="preserve"> ADDIN ZOTERO_ITEM CSL_CITATION {"citationID":"AvXvlZg8","properties":{"formattedCitation":"(Holland {\\i{}et al.}, 2021)","plainCitation":"(Holland et al., 2021)","noteIndex":0},"citationItems":[{"id":2027,"uris":["http://zotero.org/users/local/U6DoygBa/items/598Y23Y5"],"uri":["http://zotero.org/users/local/U6DoygBa/items/598Y23Y5"],"itemData":{"id":2027,"type":"article-journal","abstract":"The fine-scale distribution of pelagic forage fish is shaped by competing factors as fish optimise foraging while avoiding predation. We investigated the distribution of forage fish in surface waters of a dynamic coastal environment during two spring seasons to examine their distribution in relation to environmental variables. Using a multi-frequency echosounder and a towed Laser Optical Plankton Counter (LOPC), we investigated the effects of bathymetry, temperature, chlorophyll a concentration and zooplankton biomass on forage fish density. Relationships between fish density and these variables were consistent between surveys, despite large differences in total acoustic energy attributed to fish. Fish density showed a strong positive relationship with bathymetry and water temperature, and no relationship with surface zooplankton biomass density or chlorophyll a. This mismatch between fish and zooplankton may be caused by differences in the way fish perceive the distribution of prey versus temperature and predators in shallow coastal waters. Seeking out warmer temperatures along the shelf break may also improve fish physiological performance when cooler spring temperatures are below their thermal optimum. Understanding the distribution of coastal forage fish may contribute to interpreting nearshore movements of their predators.","container-title":"Estuarine, Coastal and Shelf Science","DOI":"10.1016/j.ecss.2020.107074","ISSN":"0272-7714","journalAbbreviation":"Estuarine, Coastal and Shelf Science","language":"en","page":"107074","source":"ScienceDirect","title":"Pelagic forage fish distribution in a dynamic shelf ecosystem – Thermal demands and zooplankton prey distribution","volume":"249","author":[{"family":"Holland","given":"Matthew M."},{"family":"Everett","given":"Jason D."},{"family":"Cox","given":"Martin J."},{"family":"Doblin","given":"Martina A."},{"family":"Suthers","given":"Iain M."}],"issued":{"date-parts":[["2021",2,5]]}}}],"schema":"https://github.com/citation-style-language/schema/raw/master/csl-citation.json"} </w:instrText>
      </w:r>
      <w:r w:rsidR="008E49E5" w:rsidRPr="00F9268B">
        <w:rPr>
          <w:rFonts w:asciiTheme="minorHAnsi" w:hAnsiTheme="minorHAnsi" w:cstheme="minorHAnsi"/>
          <w:bCs/>
          <w:i/>
          <w:iCs/>
          <w:color w:val="002060"/>
          <w:szCs w:val="22"/>
        </w:rPr>
        <w:fldChar w:fldCharType="separate"/>
      </w:r>
      <w:r w:rsidR="008E49E5" w:rsidRPr="00F9268B">
        <w:rPr>
          <w:rFonts w:asciiTheme="minorHAnsi" w:hAnsiTheme="minorHAnsi" w:cstheme="minorHAnsi"/>
          <w:i/>
          <w:iCs/>
          <w:color w:val="002060"/>
          <w:szCs w:val="22"/>
        </w:rPr>
        <w:t>(Holland et al., 2021)</w:t>
      </w:r>
      <w:r w:rsidR="008E49E5" w:rsidRPr="00F9268B">
        <w:rPr>
          <w:rFonts w:asciiTheme="minorHAnsi" w:hAnsiTheme="minorHAnsi" w:cstheme="minorHAnsi"/>
          <w:bCs/>
          <w:i/>
          <w:iCs/>
          <w:color w:val="002060"/>
          <w:szCs w:val="22"/>
        </w:rPr>
        <w:fldChar w:fldCharType="end"/>
      </w:r>
      <w:r w:rsidR="008E49E5" w:rsidRPr="00F9268B">
        <w:rPr>
          <w:rFonts w:asciiTheme="minorHAnsi" w:hAnsiTheme="minorHAnsi" w:cstheme="minorHAnsi"/>
          <w:bCs/>
          <w:i/>
          <w:iCs/>
          <w:color w:val="002060"/>
          <w:szCs w:val="22"/>
        </w:rPr>
        <w:t>. S</w:t>
      </w:r>
      <w:r w:rsidR="008E49E5" w:rsidRPr="00F9268B">
        <w:rPr>
          <w:rFonts w:asciiTheme="minorHAnsi" w:hAnsiTheme="minorHAnsi" w:cstheme="minorHAnsi"/>
          <w:bCs/>
          <w:i/>
          <w:iCs/>
          <w:color w:val="002060"/>
          <w:szCs w:val="22"/>
          <w:lang w:bidi="ar-SA"/>
        </w:rPr>
        <w:t xml:space="preserve">uch predators </w:t>
      </w:r>
      <w:r w:rsidR="008E49E5" w:rsidRPr="00F9268B">
        <w:rPr>
          <w:rFonts w:asciiTheme="minorHAnsi" w:hAnsiTheme="minorHAnsi" w:cstheme="minorHAnsi"/>
          <w:bCs/>
          <w:i/>
          <w:iCs/>
          <w:color w:val="002060"/>
          <w:szCs w:val="22"/>
        </w:rPr>
        <w:t>could</w:t>
      </w:r>
      <w:r w:rsidR="008E49E5" w:rsidRPr="00F9268B">
        <w:rPr>
          <w:rFonts w:asciiTheme="minorHAnsi" w:hAnsiTheme="minorHAnsi" w:cstheme="minorHAnsi"/>
          <w:bCs/>
          <w:i/>
          <w:iCs/>
          <w:color w:val="002060"/>
          <w:szCs w:val="22"/>
          <w:lang w:bidi="ar-SA"/>
        </w:rPr>
        <w:t xml:space="preserve"> steepen the slope of the zooplankton biomass size spectrum</w:t>
      </w:r>
      <w:r w:rsidR="008E49E5" w:rsidRPr="00F9268B">
        <w:rPr>
          <w:rFonts w:asciiTheme="minorHAnsi" w:hAnsiTheme="minorHAnsi" w:cstheme="minorHAnsi"/>
          <w:bCs/>
          <w:i/>
          <w:iCs/>
          <w:color w:val="002060"/>
          <w:szCs w:val="22"/>
        </w:rPr>
        <w:t xml:space="preserve"> as they target larger prey.”</w:t>
      </w:r>
    </w:p>
    <w:p w14:paraId="5D1A7290" w14:textId="1B77A9C0" w:rsidR="00CA6053" w:rsidRPr="00F9268B" w:rsidDel="00910ACF" w:rsidRDefault="00CA6053" w:rsidP="00CA6053">
      <w:pPr>
        <w:autoSpaceDE w:val="0"/>
        <w:autoSpaceDN w:val="0"/>
        <w:adjustRightInd w:val="0"/>
        <w:spacing w:after="0" w:line="240" w:lineRule="auto"/>
        <w:rPr>
          <w:del w:id="95" w:author="Jason Everett" w:date="2021-05-13T17:11:00Z"/>
          <w:rFonts w:cstheme="minorHAnsi"/>
          <w:szCs w:val="22"/>
          <w:lang w:bidi="ar-SA"/>
        </w:rPr>
      </w:pPr>
    </w:p>
    <w:p w14:paraId="7B91CA30" w14:textId="77777777" w:rsidR="00CE7D62" w:rsidRPr="00F9268B" w:rsidDel="00910ACF" w:rsidRDefault="00CE7D62" w:rsidP="0048670C">
      <w:pPr>
        <w:autoSpaceDE w:val="0"/>
        <w:autoSpaceDN w:val="0"/>
        <w:adjustRightInd w:val="0"/>
        <w:spacing w:after="0" w:line="240" w:lineRule="auto"/>
        <w:rPr>
          <w:del w:id="96" w:author="Jason Everett" w:date="2021-05-13T17:11:00Z"/>
          <w:rFonts w:cstheme="minorHAnsi"/>
          <w:szCs w:val="22"/>
          <w:lang w:bidi="ar-SA"/>
        </w:rPr>
      </w:pPr>
    </w:p>
    <w:p w14:paraId="4F0FE440" w14:textId="77777777" w:rsidR="00CE7D62" w:rsidRPr="00F9268B" w:rsidRDefault="00CE7D62" w:rsidP="0048670C">
      <w:pPr>
        <w:autoSpaceDE w:val="0"/>
        <w:autoSpaceDN w:val="0"/>
        <w:adjustRightInd w:val="0"/>
        <w:spacing w:after="0" w:line="240" w:lineRule="auto"/>
        <w:rPr>
          <w:rFonts w:cstheme="minorHAnsi"/>
          <w:szCs w:val="22"/>
          <w:lang w:bidi="ar-SA"/>
        </w:rPr>
      </w:pPr>
    </w:p>
    <w:p w14:paraId="3526CE5C" w14:textId="2E5E6843" w:rsidR="00CE7D62" w:rsidRPr="00F9268B" w:rsidRDefault="00CE7D62" w:rsidP="0048670C">
      <w:pPr>
        <w:autoSpaceDE w:val="0"/>
        <w:autoSpaceDN w:val="0"/>
        <w:adjustRightInd w:val="0"/>
        <w:spacing w:after="0" w:line="240" w:lineRule="auto"/>
        <w:rPr>
          <w:rFonts w:cstheme="minorHAnsi"/>
          <w:b/>
          <w:bCs/>
          <w:szCs w:val="22"/>
          <w:lang w:bidi="ar-SA"/>
        </w:rPr>
      </w:pPr>
      <w:r w:rsidRPr="00F9268B">
        <w:rPr>
          <w:rFonts w:cstheme="minorHAnsi"/>
          <w:b/>
          <w:bCs/>
          <w:szCs w:val="22"/>
          <w:lang w:bidi="ar-SA"/>
        </w:rPr>
        <w:t xml:space="preserve">Comment </w:t>
      </w:r>
      <w:r w:rsidR="00E14F40" w:rsidRPr="00F9268B">
        <w:rPr>
          <w:rFonts w:cstheme="minorHAnsi"/>
          <w:b/>
          <w:bCs/>
          <w:szCs w:val="22"/>
          <w:lang w:bidi="ar-SA"/>
        </w:rPr>
        <w:t>#83</w:t>
      </w:r>
      <w:r w:rsidRPr="00F9268B">
        <w:rPr>
          <w:rFonts w:cstheme="minorHAnsi"/>
          <w:b/>
          <w:bCs/>
          <w:szCs w:val="22"/>
          <w:lang w:bidi="ar-SA"/>
        </w:rPr>
        <w:t>:</w:t>
      </w:r>
    </w:p>
    <w:p w14:paraId="421770E2" w14:textId="2FB45B7E" w:rsidR="00DB7DF6" w:rsidRPr="00F9268B" w:rsidRDefault="00C212CF" w:rsidP="0048670C">
      <w:pPr>
        <w:autoSpaceDE w:val="0"/>
        <w:autoSpaceDN w:val="0"/>
        <w:adjustRightInd w:val="0"/>
        <w:spacing w:after="0" w:line="240" w:lineRule="auto"/>
        <w:rPr>
          <w:rFonts w:cstheme="minorHAnsi"/>
          <w:szCs w:val="22"/>
          <w:lang w:bidi="ar-SA"/>
        </w:rPr>
      </w:pPr>
      <w:r w:rsidRPr="00F9268B">
        <w:rPr>
          <w:rFonts w:cstheme="minorHAnsi"/>
          <w:szCs w:val="22"/>
          <w:lang w:bidi="ar-SA"/>
        </w:rPr>
        <w:t>Line 478: Inclusion of recommended data would strengthen this statement.</w:t>
      </w:r>
    </w:p>
    <w:p w14:paraId="58AF2F97" w14:textId="77777777" w:rsidR="008E49E5"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79372D" w:rsidRPr="00F9268B">
        <w:rPr>
          <w:rFonts w:asciiTheme="minorHAnsi" w:hAnsiTheme="minorHAnsi" w:cstheme="minorHAnsi"/>
          <w:b/>
          <w:bCs/>
          <w:szCs w:val="22"/>
        </w:rPr>
        <w:t xml:space="preserve"> </w:t>
      </w:r>
      <w:r w:rsidR="0079372D" w:rsidRPr="00F9268B">
        <w:rPr>
          <w:rFonts w:asciiTheme="minorHAnsi" w:hAnsiTheme="minorHAnsi" w:cstheme="minorHAnsi"/>
          <w:color w:val="002060"/>
          <w:szCs w:val="22"/>
        </w:rPr>
        <w:t xml:space="preserve">We have now included the recommended data as supplementary material and we refer to it in text here. The text now reads: </w:t>
      </w:r>
    </w:p>
    <w:p w14:paraId="721C0657" w14:textId="6106B088" w:rsidR="0048670C" w:rsidRPr="00F9268B" w:rsidRDefault="0079372D" w:rsidP="0048670C">
      <w:pPr>
        <w:pStyle w:val="PlainText"/>
        <w:rPr>
          <w:rFonts w:asciiTheme="minorHAnsi" w:hAnsiTheme="minorHAnsi" w:cstheme="minorHAnsi"/>
          <w:b/>
          <w:bCs/>
          <w:szCs w:val="22"/>
        </w:rPr>
      </w:pPr>
      <w:r w:rsidRPr="00F9268B">
        <w:rPr>
          <w:rFonts w:asciiTheme="minorHAnsi" w:hAnsiTheme="minorHAnsi" w:cstheme="minorHAnsi"/>
          <w:color w:val="002060"/>
          <w:szCs w:val="22"/>
        </w:rPr>
        <w:t>“</w:t>
      </w:r>
      <w:r w:rsidRPr="00F9268B">
        <w:rPr>
          <w:rStyle w:val="captions"/>
          <w:rFonts w:asciiTheme="minorHAnsi" w:hAnsiTheme="minorHAnsi" w:cstheme="minorHAnsi"/>
          <w:color w:val="002060"/>
          <w:szCs w:val="22"/>
        </w:rPr>
        <w:t xml:space="preserve">In general, the Tasman Sea has an elevated nutrient concentration and higher zooplankton biomass compared to the oligotrophic EAC waters </w:t>
      </w:r>
      <w:r w:rsidRPr="00F9268B">
        <w:rPr>
          <w:rStyle w:val="captions"/>
          <w:rFonts w:asciiTheme="minorHAnsi" w:hAnsiTheme="minorHAnsi" w:cstheme="minorHAnsi"/>
          <w:color w:val="002060"/>
          <w:szCs w:val="22"/>
        </w:rPr>
        <w:fldChar w:fldCharType="begin"/>
      </w:r>
      <w:r w:rsidRPr="00F9268B">
        <w:rPr>
          <w:rStyle w:val="captions"/>
          <w:rFonts w:asciiTheme="minorHAnsi" w:hAnsiTheme="minorHAnsi" w:cstheme="minorHAnsi"/>
          <w:color w:val="002060"/>
          <w:szCs w:val="22"/>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Pr="00F9268B">
        <w:rPr>
          <w:rStyle w:val="captions"/>
          <w:rFonts w:asciiTheme="minorHAnsi" w:hAnsiTheme="minorHAnsi" w:cstheme="minorHAnsi"/>
          <w:color w:val="002060"/>
          <w:szCs w:val="22"/>
        </w:rPr>
        <w:fldChar w:fldCharType="separate"/>
      </w:r>
      <w:r w:rsidRPr="00F9268B">
        <w:rPr>
          <w:rFonts w:asciiTheme="minorHAnsi" w:hAnsiTheme="minorHAnsi" w:cstheme="minorHAnsi"/>
          <w:color w:val="002060"/>
          <w:szCs w:val="22"/>
        </w:rPr>
        <w:t xml:space="preserve">(Baird </w:t>
      </w:r>
      <w:r w:rsidRPr="00F9268B">
        <w:rPr>
          <w:rFonts w:asciiTheme="minorHAnsi" w:hAnsiTheme="minorHAnsi" w:cstheme="minorHAnsi"/>
          <w:i/>
          <w:iCs/>
          <w:color w:val="002060"/>
          <w:szCs w:val="22"/>
        </w:rPr>
        <w:t>et al.</w:t>
      </w:r>
      <w:r w:rsidRPr="00F9268B">
        <w:rPr>
          <w:rFonts w:asciiTheme="minorHAnsi" w:hAnsiTheme="minorHAnsi" w:cstheme="minorHAnsi"/>
          <w:color w:val="002060"/>
          <w:szCs w:val="22"/>
        </w:rPr>
        <w:t>, 2008)</w:t>
      </w:r>
      <w:r w:rsidRPr="00F9268B">
        <w:rPr>
          <w:rStyle w:val="captions"/>
          <w:rFonts w:asciiTheme="minorHAnsi" w:hAnsiTheme="minorHAnsi" w:cstheme="minorHAnsi"/>
          <w:color w:val="002060"/>
          <w:szCs w:val="22"/>
        </w:rPr>
        <w:fldChar w:fldCharType="end"/>
      </w:r>
      <w:r w:rsidRPr="00F9268B">
        <w:rPr>
          <w:rStyle w:val="captions"/>
          <w:rFonts w:asciiTheme="minorHAnsi" w:hAnsiTheme="minorHAnsi" w:cstheme="minorHAnsi"/>
          <w:color w:val="002060"/>
          <w:szCs w:val="22"/>
        </w:rPr>
        <w:t xml:space="preserve">, this was observed in our surveys to a limited extent with the EAC showing very small nutrient concentrations compared to the deeper and inner shelf waters (Figure </w:t>
      </w:r>
      <w:r w:rsidR="008E49E5" w:rsidRPr="00F9268B">
        <w:rPr>
          <w:rStyle w:val="captions"/>
          <w:rFonts w:asciiTheme="minorHAnsi" w:hAnsiTheme="minorHAnsi" w:cstheme="minorHAnsi"/>
          <w:color w:val="002060"/>
          <w:szCs w:val="22"/>
        </w:rPr>
        <w:t>S10 &amp; S12</w:t>
      </w:r>
      <w:r w:rsidRPr="00F9268B">
        <w:rPr>
          <w:rStyle w:val="captions"/>
          <w:rFonts w:asciiTheme="minorHAnsi" w:hAnsiTheme="minorHAnsi" w:cstheme="minorHAnsi"/>
          <w:color w:val="002060"/>
          <w:szCs w:val="22"/>
        </w:rPr>
        <w:t>).”</w:t>
      </w:r>
    </w:p>
    <w:p w14:paraId="1814A120" w14:textId="6A760697" w:rsidR="00C212CF" w:rsidRPr="00F9268B" w:rsidRDefault="00C212CF" w:rsidP="0048670C">
      <w:pPr>
        <w:autoSpaceDE w:val="0"/>
        <w:autoSpaceDN w:val="0"/>
        <w:adjustRightInd w:val="0"/>
        <w:spacing w:after="0" w:line="240" w:lineRule="auto"/>
        <w:rPr>
          <w:rFonts w:cstheme="minorHAnsi"/>
          <w:szCs w:val="22"/>
          <w:lang w:bidi="ar-SA"/>
        </w:rPr>
      </w:pPr>
    </w:p>
    <w:p w14:paraId="587F3AF3" w14:textId="068107CC" w:rsidR="00C212CF" w:rsidRPr="00F9268B" w:rsidRDefault="00070D89" w:rsidP="0048670C">
      <w:pPr>
        <w:autoSpaceDE w:val="0"/>
        <w:autoSpaceDN w:val="0"/>
        <w:adjustRightInd w:val="0"/>
        <w:spacing w:after="0" w:line="240" w:lineRule="auto"/>
        <w:rPr>
          <w:rFonts w:cstheme="minorHAnsi"/>
          <w:szCs w:val="22"/>
          <w:lang w:bidi="ar-SA"/>
        </w:rPr>
      </w:pPr>
      <w:r w:rsidRPr="00F9268B">
        <w:rPr>
          <w:rFonts w:cstheme="minorHAnsi"/>
          <w:b/>
          <w:bCs/>
          <w:szCs w:val="22"/>
        </w:rPr>
        <w:t>Comment #8</w:t>
      </w:r>
      <w:r w:rsidR="00E14F40" w:rsidRPr="00F9268B">
        <w:rPr>
          <w:rFonts w:cstheme="minorHAnsi"/>
          <w:b/>
          <w:bCs/>
          <w:szCs w:val="22"/>
        </w:rPr>
        <w:t>4</w:t>
      </w:r>
      <w:r w:rsidRPr="00F9268B">
        <w:rPr>
          <w:rFonts w:cstheme="minorHAnsi"/>
          <w:b/>
          <w:bCs/>
          <w:szCs w:val="22"/>
        </w:rPr>
        <w:t>:</w:t>
      </w:r>
      <w:r w:rsidRPr="00F9268B">
        <w:rPr>
          <w:rFonts w:cstheme="minorHAnsi"/>
          <w:szCs w:val="22"/>
        </w:rPr>
        <w:t xml:space="preserve"> </w:t>
      </w:r>
      <w:r w:rsidR="00C212CF" w:rsidRPr="00F9268B">
        <w:rPr>
          <w:rFonts w:cstheme="minorHAnsi"/>
          <w:szCs w:val="22"/>
          <w:lang w:bidi="ar-SA"/>
        </w:rPr>
        <w:t xml:space="preserve">Line 489: </w:t>
      </w:r>
      <w:r w:rsidR="00C212CF" w:rsidRPr="00F9268B">
        <w:rPr>
          <w:rFonts w:cstheme="minorHAnsi"/>
          <w:color w:val="000000"/>
          <w:szCs w:val="22"/>
          <w:lang w:bidi="ar-SA"/>
        </w:rPr>
        <w:t>Provide details, looks like Baird et</w:t>
      </w:r>
      <w:r w:rsidR="00DF518C" w:rsidRPr="00F9268B">
        <w:rPr>
          <w:rFonts w:cstheme="minorHAnsi"/>
          <w:color w:val="000000"/>
          <w:szCs w:val="22"/>
          <w:lang w:bidi="ar-SA"/>
        </w:rPr>
        <w:t xml:space="preserve"> </w:t>
      </w:r>
      <w:r w:rsidR="00C212CF" w:rsidRPr="00F9268B">
        <w:rPr>
          <w:rFonts w:cstheme="minorHAnsi"/>
          <w:color w:val="000000"/>
          <w:szCs w:val="22"/>
          <w:lang w:bidi="ar-SA"/>
        </w:rPr>
        <w:t>al 08 was focused on Tasman sea waters not shelf waters?</w:t>
      </w:r>
    </w:p>
    <w:p w14:paraId="382C32F0" w14:textId="7203F09E"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D92445" w:rsidRPr="00F9268B">
        <w:rPr>
          <w:rFonts w:asciiTheme="minorHAnsi" w:hAnsiTheme="minorHAnsi" w:cstheme="minorHAnsi"/>
          <w:b/>
          <w:bCs/>
          <w:szCs w:val="22"/>
        </w:rPr>
        <w:t xml:space="preserve"> </w:t>
      </w:r>
      <w:r w:rsidR="00D92445" w:rsidRPr="00F9268B">
        <w:rPr>
          <w:rFonts w:asciiTheme="minorHAnsi" w:hAnsiTheme="minorHAnsi" w:cstheme="minorHAnsi"/>
          <w:color w:val="002060"/>
          <w:szCs w:val="22"/>
        </w:rPr>
        <w:t>This paragraph has been deleted as previous comments suggested we reduce the focus on frontal regions.</w:t>
      </w:r>
    </w:p>
    <w:p w14:paraId="4CE7B103" w14:textId="7BA8CFDC" w:rsidR="00C212CF" w:rsidRPr="00F9268B" w:rsidRDefault="00C212CF" w:rsidP="0048670C">
      <w:pPr>
        <w:autoSpaceDE w:val="0"/>
        <w:autoSpaceDN w:val="0"/>
        <w:adjustRightInd w:val="0"/>
        <w:spacing w:after="0" w:line="240" w:lineRule="auto"/>
        <w:rPr>
          <w:rFonts w:cstheme="minorHAnsi"/>
          <w:szCs w:val="22"/>
          <w:lang w:bidi="ar-SA"/>
        </w:rPr>
      </w:pPr>
    </w:p>
    <w:p w14:paraId="163B2D86" w14:textId="7E9E04A0" w:rsidR="00C212CF" w:rsidRPr="00F9268B" w:rsidRDefault="00070D89" w:rsidP="0048670C">
      <w:pPr>
        <w:autoSpaceDE w:val="0"/>
        <w:autoSpaceDN w:val="0"/>
        <w:adjustRightInd w:val="0"/>
        <w:spacing w:after="0" w:line="240" w:lineRule="auto"/>
        <w:rPr>
          <w:rFonts w:cstheme="minorHAnsi"/>
          <w:szCs w:val="22"/>
          <w:lang w:bidi="ar-SA"/>
        </w:rPr>
      </w:pPr>
      <w:r w:rsidRPr="00F9268B">
        <w:rPr>
          <w:rFonts w:cstheme="minorHAnsi"/>
          <w:b/>
          <w:bCs/>
          <w:szCs w:val="22"/>
        </w:rPr>
        <w:t>Comment #8</w:t>
      </w:r>
      <w:r w:rsidR="00E14F40" w:rsidRPr="00F9268B">
        <w:rPr>
          <w:rFonts w:cstheme="minorHAnsi"/>
          <w:b/>
          <w:bCs/>
          <w:szCs w:val="22"/>
        </w:rPr>
        <w:t>5</w:t>
      </w:r>
      <w:r w:rsidRPr="00F9268B">
        <w:rPr>
          <w:rFonts w:cstheme="minorHAnsi"/>
          <w:b/>
          <w:bCs/>
          <w:szCs w:val="22"/>
        </w:rPr>
        <w:t>:</w:t>
      </w:r>
      <w:r w:rsidRPr="00F9268B">
        <w:rPr>
          <w:rFonts w:cstheme="minorHAnsi"/>
          <w:szCs w:val="22"/>
        </w:rPr>
        <w:t xml:space="preserve"> </w:t>
      </w:r>
      <w:r w:rsidR="00C212CF" w:rsidRPr="00F9268B">
        <w:rPr>
          <w:rFonts w:cstheme="minorHAnsi"/>
          <w:szCs w:val="22"/>
          <w:lang w:bidi="ar-SA"/>
        </w:rPr>
        <w:t xml:space="preserve">Line 495: </w:t>
      </w:r>
      <w:proofErr w:type="gramStart"/>
      <w:r w:rsidR="00C212CF" w:rsidRPr="00F9268B">
        <w:rPr>
          <w:rFonts w:cstheme="minorHAnsi"/>
          <w:color w:val="000000"/>
          <w:szCs w:val="22"/>
          <w:lang w:bidi="ar-SA"/>
        </w:rPr>
        <w:t>Why ?</w:t>
      </w:r>
      <w:proofErr w:type="gramEnd"/>
      <w:r w:rsidR="00C212CF" w:rsidRPr="00F9268B">
        <w:rPr>
          <w:rFonts w:cstheme="minorHAnsi"/>
          <w:color w:val="000000"/>
          <w:szCs w:val="22"/>
          <w:lang w:bidi="ar-SA"/>
        </w:rPr>
        <w:t xml:space="preserve"> What mechanisms drive </w:t>
      </w:r>
      <w:proofErr w:type="gramStart"/>
      <w:r w:rsidR="00C212CF" w:rsidRPr="00F9268B">
        <w:rPr>
          <w:rFonts w:cstheme="minorHAnsi"/>
          <w:color w:val="000000"/>
          <w:szCs w:val="22"/>
          <w:lang w:bidi="ar-SA"/>
        </w:rPr>
        <w:t>this ?</w:t>
      </w:r>
      <w:proofErr w:type="gramEnd"/>
      <w:r w:rsidR="00C212CF" w:rsidRPr="00F9268B">
        <w:rPr>
          <w:rFonts w:cstheme="minorHAnsi"/>
          <w:color w:val="000000"/>
          <w:szCs w:val="22"/>
          <w:lang w:bidi="ar-SA"/>
        </w:rPr>
        <w:t xml:space="preserve"> and relevance to this study?</w:t>
      </w:r>
    </w:p>
    <w:p w14:paraId="12AAFA6E" w14:textId="61FB20FB" w:rsidR="0048670C" w:rsidRPr="00F9268B" w:rsidRDefault="00DB7DF6" w:rsidP="0048670C">
      <w:pPr>
        <w:pStyle w:val="PlainText"/>
        <w:rPr>
          <w:rFonts w:asciiTheme="minorHAnsi" w:hAnsiTheme="minorHAnsi" w:cstheme="minorHAnsi"/>
          <w:b/>
          <w:bCs/>
          <w:szCs w:val="22"/>
        </w:rPr>
      </w:pPr>
      <w:r w:rsidRPr="00F9268B">
        <w:rPr>
          <w:rFonts w:asciiTheme="minorHAnsi" w:hAnsiTheme="minorHAnsi" w:cstheme="minorHAnsi"/>
          <w:color w:val="000000"/>
          <w:szCs w:val="22"/>
          <w:lang w:bidi="ar-SA"/>
        </w:rPr>
        <w:lastRenderedPageBreak/>
        <w:t xml:space="preserve"> </w:t>
      </w:r>
      <w:r w:rsidR="0048670C" w:rsidRPr="00F9268B">
        <w:rPr>
          <w:rFonts w:asciiTheme="minorHAnsi" w:hAnsiTheme="minorHAnsi" w:cstheme="minorHAnsi"/>
          <w:b/>
          <w:bCs/>
          <w:szCs w:val="22"/>
        </w:rPr>
        <w:t>Response:</w:t>
      </w:r>
      <w:r w:rsidR="00D92445" w:rsidRPr="00F9268B">
        <w:rPr>
          <w:rFonts w:asciiTheme="minorHAnsi" w:hAnsiTheme="minorHAnsi" w:cstheme="minorHAnsi"/>
          <w:color w:val="002060"/>
          <w:szCs w:val="22"/>
        </w:rPr>
        <w:t xml:space="preserve"> This paragraph has been deleted as previous comments suggested we reduce the focus on frontal regions.</w:t>
      </w:r>
    </w:p>
    <w:p w14:paraId="6C517BC4" w14:textId="44560E40" w:rsidR="00DB7DF6" w:rsidRPr="00F9268B" w:rsidRDefault="00DB7DF6" w:rsidP="0048670C">
      <w:pPr>
        <w:spacing w:after="0"/>
        <w:rPr>
          <w:rFonts w:cstheme="minorHAnsi"/>
          <w:szCs w:val="22"/>
        </w:rPr>
      </w:pPr>
    </w:p>
    <w:p w14:paraId="4190663F" w14:textId="006D8383" w:rsidR="003C4D9D" w:rsidRPr="00F9268B" w:rsidRDefault="00070D89" w:rsidP="0048670C">
      <w:pPr>
        <w:spacing w:after="0"/>
        <w:rPr>
          <w:rFonts w:cstheme="minorHAnsi"/>
          <w:color w:val="000000"/>
          <w:szCs w:val="22"/>
          <w:lang w:bidi="ar-SA"/>
        </w:rPr>
      </w:pPr>
      <w:r w:rsidRPr="00F9268B">
        <w:rPr>
          <w:rFonts w:cstheme="minorHAnsi"/>
          <w:b/>
          <w:bCs/>
          <w:szCs w:val="22"/>
        </w:rPr>
        <w:t>Comment #8</w:t>
      </w:r>
      <w:r w:rsidR="00E14F40" w:rsidRPr="00F9268B">
        <w:rPr>
          <w:rFonts w:cstheme="minorHAnsi"/>
          <w:b/>
          <w:bCs/>
          <w:szCs w:val="22"/>
        </w:rPr>
        <w:t>6</w:t>
      </w:r>
      <w:r w:rsidRPr="00F9268B">
        <w:rPr>
          <w:rFonts w:cstheme="minorHAnsi"/>
          <w:b/>
          <w:bCs/>
          <w:szCs w:val="22"/>
        </w:rPr>
        <w:t>:</w:t>
      </w:r>
      <w:r w:rsidRPr="00F9268B">
        <w:rPr>
          <w:rFonts w:cstheme="minorHAnsi"/>
          <w:szCs w:val="22"/>
        </w:rPr>
        <w:t xml:space="preserve"> </w:t>
      </w:r>
      <w:r w:rsidR="00C212CF" w:rsidRPr="00F9268B">
        <w:rPr>
          <w:rFonts w:cstheme="minorHAnsi"/>
          <w:szCs w:val="22"/>
        </w:rPr>
        <w:t xml:space="preserve">Line 505: </w:t>
      </w:r>
      <w:r w:rsidR="00C212CF" w:rsidRPr="00F9268B">
        <w:rPr>
          <w:rFonts w:cstheme="minorHAnsi"/>
          <w:color w:val="000000"/>
          <w:szCs w:val="22"/>
          <w:lang w:bidi="ar-SA"/>
        </w:rPr>
        <w:t>Compare and contrast results of this and other studies in context of large, mesoscale oceanography and the vertical structure of the water column.</w:t>
      </w:r>
    </w:p>
    <w:p w14:paraId="346D813F" w14:textId="30269194" w:rsidR="0048670C" w:rsidRPr="00F9268B" w:rsidRDefault="0048670C" w:rsidP="0048670C">
      <w:pPr>
        <w:pStyle w:val="PlainText"/>
        <w:rPr>
          <w:rFonts w:asciiTheme="minorHAnsi" w:hAnsiTheme="minorHAnsi" w:cstheme="minorHAnsi"/>
          <w:color w:val="002060"/>
          <w:szCs w:val="22"/>
        </w:rPr>
      </w:pPr>
      <w:commentRangeStart w:id="97"/>
      <w:r w:rsidRPr="00F9268B">
        <w:rPr>
          <w:rFonts w:asciiTheme="minorHAnsi" w:hAnsiTheme="minorHAnsi" w:cstheme="minorHAnsi"/>
          <w:b/>
          <w:bCs/>
          <w:szCs w:val="22"/>
        </w:rPr>
        <w:t>Response</w:t>
      </w:r>
      <w:commentRangeEnd w:id="97"/>
      <w:r w:rsidR="00D81234">
        <w:rPr>
          <w:rStyle w:val="CommentReference"/>
          <w:rFonts w:asciiTheme="minorHAnsi" w:hAnsiTheme="minorHAnsi" w:cstheme="minorBidi"/>
        </w:rPr>
        <w:commentReference w:id="97"/>
      </w:r>
      <w:r w:rsidRPr="00F9268B">
        <w:rPr>
          <w:rFonts w:asciiTheme="minorHAnsi" w:hAnsiTheme="minorHAnsi" w:cstheme="minorHAnsi"/>
          <w:b/>
          <w:bCs/>
          <w:szCs w:val="22"/>
        </w:rPr>
        <w:t>:</w:t>
      </w:r>
      <w:r w:rsidR="000A113A" w:rsidRPr="00F9268B">
        <w:rPr>
          <w:rFonts w:asciiTheme="minorHAnsi" w:hAnsiTheme="minorHAnsi" w:cstheme="minorHAnsi"/>
          <w:color w:val="002060"/>
          <w:szCs w:val="22"/>
        </w:rPr>
        <w:t xml:space="preserve"> This section has been greatly expanded it now reads:</w:t>
      </w:r>
    </w:p>
    <w:p w14:paraId="302D9AF0" w14:textId="58ABDF21" w:rsidR="000A113A" w:rsidRPr="00F9268B" w:rsidRDefault="000A113A" w:rsidP="000A113A">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w:t>
      </w:r>
      <w:bookmarkStart w:id="98" w:name="_Hlk69915018"/>
      <w:r w:rsidRPr="00F9268B">
        <w:rPr>
          <w:rFonts w:asciiTheme="minorHAnsi" w:hAnsiTheme="minorHAnsi" w:cstheme="minorHAnsi"/>
          <w:i/>
          <w:iCs/>
          <w:color w:val="002060"/>
          <w:szCs w:val="22"/>
        </w:rPr>
        <w:t xml:space="preserve">Our study showed a consistent decline in biomass with increasing distance from shore and with increasing depth (to 100m depth) with the largest biomasses observed in the surface inner shelf waters, likely due to coastal nutrient enrichment (from a variety of mechanisms). </w:t>
      </w:r>
      <w:bookmarkEnd w:id="98"/>
      <w:r w:rsidRPr="00F9268B">
        <w:rPr>
          <w:rFonts w:asciiTheme="minorHAnsi" w:hAnsiTheme="minorHAnsi" w:cstheme="minorHAnsi"/>
          <w:i/>
          <w:iCs/>
          <w:color w:val="002060"/>
          <w:szCs w:val="22"/>
        </w:rPr>
        <w:t xml:space="preserve">This was similar to almost all other comparable studies with the exception being the western Mediterranean which is not located in a boundary current system but included in our continental shelf comparison for completeness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lang w:val="en-US"/>
        </w:rPr>
        <w:t>(Sabatès et al., 1989)</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w:t>
      </w:r>
      <w:bookmarkStart w:id="99" w:name="_Hlk70709913"/>
      <w:r w:rsidRPr="00F9268B">
        <w:rPr>
          <w:rFonts w:asciiTheme="minorHAnsi" w:hAnsiTheme="minorHAnsi" w:cstheme="minorHAnsi"/>
          <w:i/>
          <w:iCs/>
          <w:color w:val="002060"/>
          <w:szCs w:val="22"/>
        </w:rPr>
        <w:t xml:space="preserve">Despite different regional dynamics, cross-shelf and vertical gradients in water-masses, here driven by the EAC and uplift, seem to be the dominant factor for the patterns observed at various locations worldwide. </w:t>
      </w:r>
      <w:bookmarkEnd w:id="99"/>
      <w:r w:rsidRPr="00F9268B">
        <w:rPr>
          <w:rFonts w:asciiTheme="minorHAnsi" w:hAnsiTheme="minorHAnsi" w:cstheme="minorHAnsi"/>
          <w:i/>
          <w:iCs/>
          <w:color w:val="002060"/>
          <w:szCs w:val="22"/>
        </w:rPr>
        <w:t xml:space="preserve">In the northeast Atlantic, the declining pattern of biomass across the shelf was attributed to coastal nutrient inputs and long residence times of water masses over the shelf break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lang w:val="en-US"/>
        </w:rPr>
        <w:t>(Sourisseau and Carlotti, 2006; Irigoien et al., 2009; Vandromme et al., 2014)</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However, in the Brazilian Bight (southwest Atlantic), the increase in inshore zooplankton biomass was attributed to bottom intrusions of cooler nutrient rich South Atlantic Central Water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lang w:val="en-US"/>
        </w:rPr>
        <w:t>(Pereira Brandini et al., 2014)</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w:t>
      </w:r>
      <w:bookmarkStart w:id="100" w:name="_Hlk69915110"/>
      <w:r w:rsidRPr="00F9268B">
        <w:rPr>
          <w:rFonts w:asciiTheme="minorHAnsi" w:hAnsiTheme="minorHAnsi" w:cstheme="minorHAnsi"/>
          <w:i/>
          <w:iCs/>
          <w:color w:val="002060"/>
          <w:szCs w:val="22"/>
        </w:rPr>
        <w:t xml:space="preserve">Further south of the Brazilian Bight, similar results were observed on the Abrolhos Bank </w:t>
      </w:r>
      <w:bookmarkEnd w:id="100"/>
      <w:r w:rsidRPr="00F9268B">
        <w:rPr>
          <w:rFonts w:asciiTheme="minorHAnsi" w:hAnsiTheme="minorHAnsi" w:cstheme="minorHAnsi"/>
          <w:i/>
          <w:iCs/>
          <w:color w:val="002060"/>
          <w:szCs w:val="22"/>
        </w:rPr>
        <w:t xml:space="preserve">where higher zooplankton biomass was observed on the continental shelf due to the Brazil Current interacting with the sea-floor, generating uplift and eddies which increased mixing over the continental shelf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lang w:val="en-US"/>
        </w:rPr>
        <w:t>(Marcolin et al., 2013)</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w:t>
      </w:r>
    </w:p>
    <w:p w14:paraId="549BD472" w14:textId="77777777" w:rsidR="000A113A" w:rsidRPr="00F9268B" w:rsidRDefault="000A113A" w:rsidP="000A113A">
      <w:pPr>
        <w:pStyle w:val="PlainText"/>
        <w:rPr>
          <w:rFonts w:asciiTheme="minorHAnsi" w:hAnsiTheme="minorHAnsi" w:cstheme="minorHAnsi"/>
          <w:i/>
          <w:iCs/>
          <w:color w:val="002060"/>
          <w:szCs w:val="22"/>
        </w:rPr>
      </w:pPr>
    </w:p>
    <w:p w14:paraId="609DC8F2" w14:textId="793202FC" w:rsidR="000A113A" w:rsidRPr="00F9268B" w:rsidRDefault="000A113A" w:rsidP="000A113A">
      <w:pPr>
        <w:pStyle w:val="PlainText"/>
        <w:rPr>
          <w:rFonts w:asciiTheme="minorHAnsi" w:hAnsiTheme="minorHAnsi" w:cstheme="minorHAnsi"/>
          <w:i/>
          <w:iCs/>
          <w:color w:val="002060"/>
          <w:szCs w:val="22"/>
        </w:rPr>
      </w:pPr>
      <w:r w:rsidRPr="000A113A">
        <w:rPr>
          <w:rFonts w:asciiTheme="minorHAnsi" w:hAnsiTheme="minorHAnsi" w:cstheme="minorHAnsi"/>
          <w:i/>
          <w:iCs/>
          <w:color w:val="002060"/>
          <w:szCs w:val="22"/>
        </w:rPr>
        <w:t xml:space="preserve">In the southwest Pacific, there are relatively small terrestrial influences compared to other sources of nutrients such as upwelling are important </w:t>
      </w:r>
      <w:r w:rsidRPr="000A113A">
        <w:rPr>
          <w:rFonts w:asciiTheme="minorHAnsi" w:hAnsiTheme="minorHAnsi" w:cstheme="minorHAnsi"/>
          <w:i/>
          <w:iCs/>
          <w:color w:val="002060"/>
          <w:szCs w:val="22"/>
        </w:rPr>
        <w:fldChar w:fldCharType="begin"/>
      </w:r>
      <w:r w:rsidRPr="000A113A">
        <w:rPr>
          <w:rFonts w:asciiTheme="minorHAnsi" w:hAnsiTheme="minorHAnsi" w:cstheme="minorHAnsi"/>
          <w:i/>
          <w:iCs/>
          <w:color w:val="002060"/>
          <w:szCs w:val="22"/>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sidRPr="000A113A">
        <w:rPr>
          <w:rFonts w:asciiTheme="minorHAnsi" w:hAnsiTheme="minorHAnsi" w:cstheme="minorHAnsi"/>
          <w:i/>
          <w:iCs/>
          <w:color w:val="002060"/>
          <w:szCs w:val="22"/>
        </w:rPr>
        <w:fldChar w:fldCharType="separate"/>
      </w:r>
      <w:r w:rsidRPr="000A113A">
        <w:rPr>
          <w:rFonts w:asciiTheme="minorHAnsi" w:hAnsiTheme="minorHAnsi" w:cstheme="minorHAnsi"/>
          <w:i/>
          <w:iCs/>
          <w:color w:val="002060"/>
          <w:szCs w:val="22"/>
          <w:lang w:val="en-US"/>
        </w:rPr>
        <w:t>(Apte et al., 1998; Dai and Trenberth, 2002; Pritchard et al., 2003; Suthers et al., 2011)</w:t>
      </w:r>
      <w:r w:rsidRPr="000A113A">
        <w:rPr>
          <w:rFonts w:asciiTheme="minorHAnsi" w:hAnsiTheme="minorHAnsi" w:cstheme="minorHAnsi"/>
          <w:i/>
          <w:iCs/>
          <w:color w:val="002060"/>
          <w:szCs w:val="22"/>
        </w:rPr>
        <w:fldChar w:fldCharType="end"/>
      </w:r>
      <w:r w:rsidRPr="000A113A">
        <w:rPr>
          <w:rFonts w:asciiTheme="minorHAnsi" w:hAnsiTheme="minorHAnsi" w:cstheme="minorHAnsi"/>
          <w:i/>
          <w:iCs/>
          <w:color w:val="002060"/>
          <w:szCs w:val="22"/>
        </w:rPr>
        <w:t xml:space="preserve">. Similar to the Brazilian Current and the Abrolhos bank, in the southwest Pacific the EAC interacts with the topography which in turn generates uplift of cooler water onto the continental shelf </w:t>
      </w:r>
      <w:r w:rsidRPr="000A113A">
        <w:rPr>
          <w:rFonts w:asciiTheme="minorHAnsi" w:hAnsiTheme="minorHAnsi" w:cstheme="minorHAnsi"/>
          <w:i/>
          <w:iCs/>
          <w:color w:val="002060"/>
          <w:szCs w:val="22"/>
        </w:rPr>
        <w:fldChar w:fldCharType="begin"/>
      </w:r>
      <w:r w:rsidRPr="000A113A">
        <w:rPr>
          <w:rFonts w:asciiTheme="minorHAnsi" w:hAnsiTheme="minorHAnsi" w:cstheme="minorHAnsi"/>
          <w:i/>
          <w:iCs/>
          <w:color w:val="002060"/>
          <w:szCs w:val="22"/>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0A113A">
        <w:rPr>
          <w:rFonts w:asciiTheme="minorHAnsi" w:hAnsiTheme="minorHAnsi" w:cstheme="minorHAnsi"/>
          <w:i/>
          <w:iCs/>
          <w:color w:val="002060"/>
          <w:szCs w:val="22"/>
        </w:rPr>
        <w:fldChar w:fldCharType="separate"/>
      </w:r>
      <w:r w:rsidRPr="000A113A">
        <w:rPr>
          <w:rFonts w:asciiTheme="minorHAnsi" w:hAnsiTheme="minorHAnsi" w:cstheme="minorHAnsi"/>
          <w:i/>
          <w:iCs/>
          <w:color w:val="002060"/>
          <w:szCs w:val="22"/>
          <w:lang w:val="en-US"/>
        </w:rPr>
        <w:t>(Roughan and Middleton, 2002)</w:t>
      </w:r>
      <w:r w:rsidRPr="000A113A">
        <w:rPr>
          <w:rFonts w:asciiTheme="minorHAnsi" w:hAnsiTheme="minorHAnsi" w:cstheme="minorHAnsi"/>
          <w:i/>
          <w:iCs/>
          <w:color w:val="002060"/>
          <w:szCs w:val="22"/>
        </w:rPr>
        <w:fldChar w:fldCharType="end"/>
      </w:r>
      <w:r w:rsidRPr="000A113A">
        <w:rPr>
          <w:rFonts w:asciiTheme="minorHAnsi" w:hAnsiTheme="minorHAnsi" w:cstheme="minorHAnsi"/>
          <w:i/>
          <w:iCs/>
          <w:color w:val="002060"/>
          <w:szCs w:val="22"/>
        </w:rPr>
        <w:t xml:space="preserve">. </w:t>
      </w:r>
    </w:p>
    <w:p w14:paraId="0EA97B21" w14:textId="77777777" w:rsidR="000A113A" w:rsidRPr="000A113A" w:rsidRDefault="000A113A" w:rsidP="000A113A">
      <w:pPr>
        <w:pStyle w:val="PlainText"/>
        <w:rPr>
          <w:rFonts w:asciiTheme="minorHAnsi" w:hAnsiTheme="minorHAnsi" w:cstheme="minorHAnsi"/>
          <w:i/>
          <w:iCs/>
          <w:color w:val="002060"/>
          <w:szCs w:val="22"/>
        </w:rPr>
      </w:pPr>
    </w:p>
    <w:p w14:paraId="2032CB00" w14:textId="16E564F3" w:rsidR="000A113A" w:rsidRPr="00F9268B" w:rsidRDefault="000A113A" w:rsidP="000A113A">
      <w:pPr>
        <w:pStyle w:val="PlainText"/>
        <w:rPr>
          <w:rFonts w:asciiTheme="minorHAnsi" w:hAnsiTheme="minorHAnsi" w:cstheme="minorHAnsi"/>
          <w:i/>
          <w:iCs/>
          <w:color w:val="002060"/>
          <w:szCs w:val="22"/>
        </w:rPr>
      </w:pPr>
      <w:r w:rsidRPr="000A113A">
        <w:rPr>
          <w:rFonts w:asciiTheme="minorHAnsi" w:hAnsiTheme="minorHAnsi" w:cstheme="minorHAnsi"/>
          <w:i/>
          <w:iCs/>
          <w:color w:val="002060"/>
          <w:szCs w:val="22"/>
        </w:rPr>
        <w:t xml:space="preserve">Steeper zooplankton size spectrum slopes in inshore regions </w:t>
      </w:r>
      <w:proofErr w:type="gramStart"/>
      <w:r w:rsidRPr="000A113A">
        <w:rPr>
          <w:rFonts w:asciiTheme="minorHAnsi" w:hAnsiTheme="minorHAnsi" w:cstheme="minorHAnsi"/>
          <w:i/>
          <w:iCs/>
          <w:color w:val="002060"/>
          <w:szCs w:val="22"/>
        </w:rPr>
        <w:t>is</w:t>
      </w:r>
      <w:proofErr w:type="gramEnd"/>
      <w:r w:rsidRPr="000A113A">
        <w:rPr>
          <w:rFonts w:asciiTheme="minorHAnsi" w:hAnsiTheme="minorHAnsi" w:cstheme="minorHAnsi"/>
          <w:i/>
          <w:iCs/>
          <w:color w:val="002060"/>
          <w:szCs w:val="22"/>
        </w:rPr>
        <w:t xml:space="preserve"> another feature of zooplankton communities which are consistently observed. In some regions the areas of steepest slopes have been linked to estuarine-derived nutrients </w:t>
      </w:r>
      <w:r w:rsidRPr="000A113A">
        <w:rPr>
          <w:rFonts w:asciiTheme="minorHAnsi" w:hAnsiTheme="minorHAnsi" w:cstheme="minorHAnsi"/>
          <w:i/>
          <w:iCs/>
          <w:color w:val="002060"/>
          <w:szCs w:val="22"/>
        </w:rPr>
        <w:fldChar w:fldCharType="begin"/>
      </w:r>
      <w:r w:rsidRPr="000A113A">
        <w:rPr>
          <w:rFonts w:asciiTheme="minorHAnsi" w:hAnsiTheme="minorHAnsi" w:cstheme="minorHAnsi"/>
          <w:i/>
          <w:iCs/>
          <w:color w:val="002060"/>
          <w:szCs w:val="22"/>
        </w:rPr>
        <w:instrText xml:space="preserve"> ADDIN ZOTERO_ITEM CSL_CITATION {"citationID":"WC0k1Gl4","properties":{"formattedCitation":"(Moore and Suthers, 2006; Irigoien {\\i{}et al.}, 2009)","plainCitation":"(Moore and Suthers, 2006; Irigoien et al., 2009)","noteIndex":0},"citationItems":[{"id":793,"uris":["http://zotero.org/users/local/U6DoygBa/items/YLHUBGBV"],"uri":["http://zotero.org/users/local/U6DoygBa/items/YLHUBGBV"],"itemData":{"id":793,"type":"article-journal","abstract":"High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Pr="000A113A">
        <w:rPr>
          <w:rFonts w:asciiTheme="minorHAnsi" w:hAnsiTheme="minorHAnsi" w:cstheme="minorHAnsi"/>
          <w:i/>
          <w:iCs/>
          <w:color w:val="002060"/>
          <w:szCs w:val="22"/>
        </w:rPr>
        <w:fldChar w:fldCharType="separate"/>
      </w:r>
      <w:r w:rsidRPr="000A113A">
        <w:rPr>
          <w:rFonts w:asciiTheme="minorHAnsi" w:hAnsiTheme="minorHAnsi" w:cstheme="minorHAnsi"/>
          <w:i/>
          <w:iCs/>
          <w:color w:val="002060"/>
          <w:szCs w:val="22"/>
          <w:lang w:val="en-US"/>
        </w:rPr>
        <w:t>(Moore and Suthers, 2006; Irigoien et al., 2009)</w:t>
      </w:r>
      <w:r w:rsidRPr="000A113A">
        <w:rPr>
          <w:rFonts w:asciiTheme="minorHAnsi" w:hAnsiTheme="minorHAnsi" w:cstheme="minorHAnsi"/>
          <w:i/>
          <w:iCs/>
          <w:color w:val="002060"/>
          <w:szCs w:val="22"/>
        </w:rPr>
        <w:fldChar w:fldCharType="end"/>
      </w:r>
      <w:r w:rsidRPr="000A113A">
        <w:rPr>
          <w:rFonts w:asciiTheme="minorHAnsi" w:hAnsiTheme="minorHAnsi" w:cstheme="minorHAnsi"/>
          <w:i/>
          <w:iCs/>
          <w:color w:val="002060"/>
          <w:szCs w:val="22"/>
          <w:lang w:val="en-US"/>
        </w:rPr>
        <w:t>,</w:t>
      </w:r>
      <w:r w:rsidRPr="000A113A">
        <w:rPr>
          <w:rFonts w:asciiTheme="minorHAnsi" w:hAnsiTheme="minorHAnsi" w:cstheme="minorHAnsi"/>
          <w:i/>
          <w:iCs/>
          <w:color w:val="002060"/>
          <w:szCs w:val="22"/>
        </w:rPr>
        <w:t xml:space="preserve"> which are exploited by nearshore planktonic communities while steep slopes occurring further offshore are more temporally consistent and potentially due to local circulation patterns and retention </w:t>
      </w:r>
      <w:r w:rsidRPr="000A113A">
        <w:rPr>
          <w:rFonts w:asciiTheme="minorHAnsi" w:hAnsiTheme="minorHAnsi" w:cstheme="minorHAnsi"/>
          <w:i/>
          <w:iCs/>
          <w:color w:val="002060"/>
          <w:szCs w:val="22"/>
        </w:rPr>
        <w:fldChar w:fldCharType="begin"/>
      </w:r>
      <w:r w:rsidRPr="000A113A">
        <w:rPr>
          <w:rFonts w:asciiTheme="minorHAnsi" w:hAnsiTheme="minorHAnsi" w:cstheme="minorHAnsi"/>
          <w:i/>
          <w:iCs/>
          <w:color w:val="002060"/>
          <w:szCs w:val="22"/>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Pr="000A113A">
        <w:rPr>
          <w:rFonts w:asciiTheme="minorHAnsi" w:hAnsiTheme="minorHAnsi" w:cstheme="minorHAnsi"/>
          <w:i/>
          <w:iCs/>
          <w:color w:val="002060"/>
          <w:szCs w:val="22"/>
        </w:rPr>
        <w:fldChar w:fldCharType="separate"/>
      </w:r>
      <w:r w:rsidRPr="000A113A">
        <w:rPr>
          <w:rFonts w:asciiTheme="minorHAnsi" w:hAnsiTheme="minorHAnsi" w:cstheme="minorHAnsi"/>
          <w:i/>
          <w:iCs/>
          <w:color w:val="002060"/>
          <w:szCs w:val="22"/>
          <w:lang w:val="en-US"/>
        </w:rPr>
        <w:t>(Vandromme et al., 2014)</w:t>
      </w:r>
      <w:r w:rsidRPr="000A113A">
        <w:rPr>
          <w:rFonts w:asciiTheme="minorHAnsi" w:hAnsiTheme="minorHAnsi" w:cstheme="minorHAnsi"/>
          <w:i/>
          <w:iCs/>
          <w:color w:val="002060"/>
          <w:szCs w:val="22"/>
        </w:rPr>
        <w:fldChar w:fldCharType="end"/>
      </w:r>
      <w:r w:rsidRPr="000A113A">
        <w:rPr>
          <w:rFonts w:asciiTheme="minorHAnsi" w:hAnsiTheme="minorHAnsi" w:cstheme="minorHAnsi"/>
          <w:i/>
          <w:iCs/>
          <w:color w:val="002060"/>
          <w:szCs w:val="22"/>
        </w:rPr>
        <w:t>. Within the cross-shelf patterns of zooplankton, biomass and mean size also tend to decline with depth in the water column.</w:t>
      </w:r>
    </w:p>
    <w:p w14:paraId="795E8E73" w14:textId="77777777" w:rsidR="000A113A" w:rsidRPr="000A113A" w:rsidRDefault="000A113A" w:rsidP="000A113A">
      <w:pPr>
        <w:pStyle w:val="PlainText"/>
        <w:rPr>
          <w:rFonts w:asciiTheme="minorHAnsi" w:hAnsiTheme="minorHAnsi" w:cstheme="minorHAnsi"/>
          <w:i/>
          <w:iCs/>
          <w:color w:val="002060"/>
          <w:szCs w:val="22"/>
        </w:rPr>
      </w:pPr>
    </w:p>
    <w:p w14:paraId="57A285BB" w14:textId="77777777" w:rsidR="000A113A" w:rsidRPr="000A113A" w:rsidRDefault="000A113A" w:rsidP="000A113A">
      <w:pPr>
        <w:pStyle w:val="PlainText"/>
        <w:rPr>
          <w:rFonts w:asciiTheme="minorHAnsi" w:hAnsiTheme="minorHAnsi" w:cstheme="minorHAnsi"/>
          <w:i/>
          <w:iCs/>
          <w:color w:val="002060"/>
          <w:szCs w:val="22"/>
        </w:rPr>
      </w:pPr>
      <w:bookmarkStart w:id="101" w:name="_Hlk69915666"/>
      <w:r w:rsidRPr="000A113A">
        <w:rPr>
          <w:rFonts w:asciiTheme="minorHAnsi" w:hAnsiTheme="minorHAnsi" w:cstheme="minorHAnsi"/>
          <w:i/>
          <w:iCs/>
          <w:color w:val="002060"/>
          <w:szCs w:val="22"/>
        </w:rPr>
        <w:t xml:space="preserve">There are exceptions to the general trends that we identified in biomass, abundance and size spectrum slope. For example, Nogueira et al. </w:t>
      </w:r>
      <w:r w:rsidRPr="000A113A">
        <w:rPr>
          <w:rFonts w:asciiTheme="minorHAnsi" w:hAnsiTheme="minorHAnsi" w:cstheme="minorHAnsi"/>
          <w:i/>
          <w:iCs/>
          <w:color w:val="002060"/>
          <w:szCs w:val="22"/>
        </w:rPr>
        <w:fldChar w:fldCharType="begin"/>
      </w:r>
      <w:r w:rsidRPr="000A113A">
        <w:rPr>
          <w:rFonts w:asciiTheme="minorHAnsi" w:hAnsiTheme="minorHAnsi" w:cstheme="minorHAnsi"/>
          <w:i/>
          <w:iCs/>
          <w:color w:val="002060"/>
          <w:szCs w:val="22"/>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Pr="000A113A">
        <w:rPr>
          <w:rFonts w:asciiTheme="minorHAnsi" w:hAnsiTheme="minorHAnsi" w:cstheme="minorHAnsi"/>
          <w:i/>
          <w:iCs/>
          <w:color w:val="002060"/>
          <w:szCs w:val="22"/>
        </w:rPr>
        <w:fldChar w:fldCharType="separate"/>
      </w:r>
      <w:r w:rsidRPr="000A113A">
        <w:rPr>
          <w:rFonts w:asciiTheme="minorHAnsi" w:hAnsiTheme="minorHAnsi" w:cstheme="minorHAnsi"/>
          <w:i/>
          <w:iCs/>
          <w:color w:val="002060"/>
          <w:szCs w:val="22"/>
          <w:lang w:val="en-US"/>
        </w:rPr>
        <w:t>(2004)</w:t>
      </w:r>
      <w:r w:rsidRPr="000A113A">
        <w:rPr>
          <w:rFonts w:asciiTheme="minorHAnsi" w:hAnsiTheme="minorHAnsi" w:cstheme="minorHAnsi"/>
          <w:i/>
          <w:iCs/>
          <w:color w:val="002060"/>
          <w:szCs w:val="22"/>
        </w:rPr>
        <w:fldChar w:fldCharType="end"/>
      </w:r>
      <w:r w:rsidRPr="000A113A">
        <w:rPr>
          <w:rFonts w:asciiTheme="minorHAnsi" w:hAnsiTheme="minorHAnsi" w:cstheme="minorHAnsi"/>
          <w:i/>
          <w:iCs/>
          <w:color w:val="002060"/>
          <w:szCs w:val="22"/>
        </w:rPr>
        <w:t xml:space="preserve"> showed a shallow inshore slope compared to offshore, which was attributed to nearby continental inputs increasing the proportion of large zooplankton possibly due to a eutrophic environment </w:t>
      </w:r>
      <w:r w:rsidRPr="000A113A">
        <w:rPr>
          <w:rFonts w:asciiTheme="minorHAnsi" w:hAnsiTheme="minorHAnsi" w:cstheme="minorHAnsi"/>
          <w:i/>
          <w:iCs/>
          <w:color w:val="002060"/>
          <w:szCs w:val="22"/>
        </w:rPr>
        <w:fldChar w:fldCharType="begin"/>
      </w:r>
      <w:r w:rsidRPr="000A113A">
        <w:rPr>
          <w:rFonts w:asciiTheme="minorHAnsi" w:hAnsiTheme="minorHAnsi" w:cstheme="minorHAnsi"/>
          <w:i/>
          <w:iCs/>
          <w:color w:val="002060"/>
          <w:szCs w:val="22"/>
        </w:rPr>
        <w:instrText xml:space="preserve"> ADDIN ZOTERO_ITEM CSL_CITATION {"citationID":"Zs9VxLdl","properties":{"formattedCitation":"(Atkinson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Pr="000A113A">
        <w:rPr>
          <w:rFonts w:asciiTheme="minorHAnsi" w:hAnsiTheme="minorHAnsi" w:cstheme="minorHAnsi"/>
          <w:i/>
          <w:iCs/>
          <w:color w:val="002060"/>
          <w:szCs w:val="22"/>
        </w:rPr>
        <w:fldChar w:fldCharType="separate"/>
      </w:r>
      <w:r w:rsidRPr="000A113A">
        <w:rPr>
          <w:rFonts w:asciiTheme="minorHAnsi" w:hAnsiTheme="minorHAnsi" w:cstheme="minorHAnsi"/>
          <w:i/>
          <w:iCs/>
          <w:color w:val="002060"/>
          <w:szCs w:val="22"/>
          <w:lang w:val="en-US"/>
        </w:rPr>
        <w:t>(Atkinson et al., 2020)</w:t>
      </w:r>
      <w:r w:rsidRPr="000A113A">
        <w:rPr>
          <w:rFonts w:asciiTheme="minorHAnsi" w:hAnsiTheme="minorHAnsi" w:cstheme="minorHAnsi"/>
          <w:i/>
          <w:iCs/>
          <w:color w:val="002060"/>
          <w:szCs w:val="22"/>
        </w:rPr>
        <w:fldChar w:fldCharType="end"/>
      </w:r>
      <w:r w:rsidRPr="000A113A">
        <w:rPr>
          <w:rFonts w:asciiTheme="minorHAnsi" w:hAnsiTheme="minorHAnsi" w:cstheme="minorHAnsi"/>
          <w:i/>
          <w:iCs/>
          <w:color w:val="002060"/>
          <w:szCs w:val="22"/>
        </w:rPr>
        <w:t xml:space="preserve">. Some studies also show these onshore-offshore gradients are highly variable as observed in the East China Sea where onshore-offshore gradients in different years showed no consistency, but insufficient data was provided for these samples to be included in our analysis </w:t>
      </w:r>
      <w:r w:rsidRPr="000A113A">
        <w:rPr>
          <w:rFonts w:asciiTheme="minorHAnsi" w:hAnsiTheme="minorHAnsi" w:cstheme="minorHAnsi"/>
          <w:i/>
          <w:iCs/>
          <w:color w:val="002060"/>
          <w:szCs w:val="22"/>
        </w:rPr>
        <w:fldChar w:fldCharType="begin"/>
      </w:r>
      <w:r w:rsidRPr="000A113A">
        <w:rPr>
          <w:rFonts w:asciiTheme="minorHAnsi" w:hAnsiTheme="minorHAnsi" w:cstheme="minorHAnsi"/>
          <w:i/>
          <w:iCs/>
          <w:color w:val="002060"/>
          <w:szCs w:val="22"/>
        </w:rPr>
        <w:instrText xml:space="preserve"> ADDIN ZOTERO_ITEM CSL_CITATION {"citationID":"RSYasub1","properties":{"formattedCitation":"(Garc\\uc0\\u237{}a-Comas {\\i{}et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sidRPr="000A113A">
        <w:rPr>
          <w:rFonts w:asciiTheme="minorHAnsi" w:hAnsiTheme="minorHAnsi" w:cstheme="minorHAnsi"/>
          <w:i/>
          <w:iCs/>
          <w:color w:val="002060"/>
          <w:szCs w:val="22"/>
        </w:rPr>
        <w:fldChar w:fldCharType="separate"/>
      </w:r>
      <w:r w:rsidRPr="000A113A">
        <w:rPr>
          <w:rFonts w:asciiTheme="minorHAnsi" w:hAnsiTheme="minorHAnsi" w:cstheme="minorHAnsi"/>
          <w:i/>
          <w:iCs/>
          <w:color w:val="002060"/>
          <w:szCs w:val="22"/>
          <w:lang w:val="en-US"/>
        </w:rPr>
        <w:t>(García-Comas et al., 2014)</w:t>
      </w:r>
      <w:r w:rsidRPr="000A113A">
        <w:rPr>
          <w:rFonts w:asciiTheme="minorHAnsi" w:hAnsiTheme="minorHAnsi" w:cstheme="minorHAnsi"/>
          <w:i/>
          <w:iCs/>
          <w:color w:val="002060"/>
          <w:szCs w:val="22"/>
        </w:rPr>
        <w:fldChar w:fldCharType="end"/>
      </w:r>
      <w:r w:rsidRPr="000A113A">
        <w:rPr>
          <w:rFonts w:asciiTheme="minorHAnsi" w:hAnsiTheme="minorHAnsi" w:cstheme="minorHAnsi"/>
          <w:i/>
          <w:iCs/>
          <w:color w:val="002060"/>
          <w:szCs w:val="22"/>
        </w:rPr>
        <w:t>. This temporal instability in some regions may suggest that repeated surveys under different oceanographic conditions may be necessary to fully understand the drivers of zooplankton on continental shelfs. The current study had no temporal replication and while it was shown that the conditions which were sampled are regularly occurring features, additional studies would be useful to confirm the occurrence of the patterns in particulate (zooplankton) biomass and size structure.</w:t>
      </w:r>
    </w:p>
    <w:bookmarkEnd w:id="101"/>
    <w:p w14:paraId="10F142C2" w14:textId="52203ECD" w:rsidR="000A113A" w:rsidRPr="000A113A" w:rsidDel="002A38EE" w:rsidRDefault="000A113A" w:rsidP="000A113A">
      <w:pPr>
        <w:pStyle w:val="PlainText"/>
        <w:rPr>
          <w:del w:id="102" w:author="Jason Everett" w:date="2021-05-13T17:14:00Z"/>
          <w:rFonts w:asciiTheme="minorHAnsi" w:hAnsiTheme="minorHAnsi" w:cstheme="minorHAnsi"/>
          <w:i/>
          <w:iCs/>
          <w:color w:val="002060"/>
          <w:szCs w:val="22"/>
        </w:rPr>
      </w:pPr>
      <w:r w:rsidRPr="000A113A">
        <w:rPr>
          <w:rFonts w:asciiTheme="minorHAnsi" w:hAnsiTheme="minorHAnsi" w:cstheme="minorHAnsi"/>
          <w:i/>
          <w:iCs/>
          <w:color w:val="002060"/>
          <w:szCs w:val="22"/>
        </w:rPr>
        <w:t xml:space="preserve">While none of the previous studies have examined the vertical structure of continental shelf zooplankton communities in the same detail as horizontal structure, several studies have made </w:t>
      </w:r>
      <w:r w:rsidRPr="000A113A">
        <w:rPr>
          <w:rFonts w:asciiTheme="minorHAnsi" w:hAnsiTheme="minorHAnsi" w:cstheme="minorHAnsi"/>
          <w:i/>
          <w:iCs/>
          <w:color w:val="002060"/>
          <w:szCs w:val="22"/>
        </w:rPr>
        <w:lastRenderedPageBreak/>
        <w:t xml:space="preserve">similar conclusions to that observed in the current study. In the southeast Atlantic, a higher biomass of zooplankton was found above the pycnocline attributed to the increased chlorophyll-a in these waters </w:t>
      </w:r>
      <w:r w:rsidRPr="000A113A">
        <w:rPr>
          <w:rFonts w:cstheme="minorHAnsi"/>
          <w:i/>
          <w:iCs/>
          <w:color w:val="002060"/>
          <w:szCs w:val="22"/>
        </w:rPr>
        <w:fldChar w:fldCharType="begin"/>
      </w:r>
      <w:r w:rsidRPr="000A113A">
        <w:rPr>
          <w:rFonts w:asciiTheme="minorHAnsi" w:hAnsiTheme="minorHAnsi" w:cstheme="minorHAnsi"/>
          <w:i/>
          <w:iCs/>
          <w:color w:val="002060"/>
          <w:szCs w:val="22"/>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Pr="000A113A">
        <w:rPr>
          <w:rFonts w:cstheme="minorHAnsi"/>
          <w:i/>
          <w:iCs/>
          <w:color w:val="002060"/>
          <w:szCs w:val="22"/>
        </w:rPr>
        <w:fldChar w:fldCharType="separate"/>
      </w:r>
      <w:r w:rsidRPr="000A113A">
        <w:rPr>
          <w:rFonts w:asciiTheme="minorHAnsi" w:hAnsiTheme="minorHAnsi" w:cstheme="minorHAnsi"/>
          <w:i/>
          <w:iCs/>
          <w:color w:val="002060"/>
          <w:szCs w:val="22"/>
          <w:lang w:val="en-US"/>
        </w:rPr>
        <w:t>(Marcolin et al., 2013)</w:t>
      </w:r>
      <w:r w:rsidRPr="000A113A">
        <w:rPr>
          <w:rFonts w:cstheme="minorHAnsi"/>
          <w:i/>
          <w:iCs/>
          <w:color w:val="002060"/>
          <w:szCs w:val="22"/>
        </w:rPr>
        <w:fldChar w:fldCharType="end"/>
      </w:r>
      <w:r w:rsidRPr="000A113A">
        <w:rPr>
          <w:rFonts w:asciiTheme="minorHAnsi" w:hAnsiTheme="minorHAnsi" w:cstheme="minorHAnsi"/>
          <w:i/>
          <w:iCs/>
          <w:color w:val="002060"/>
          <w:szCs w:val="22"/>
        </w:rPr>
        <w:t xml:space="preserve">. In the northwest Atlantic, a similar strong association was found with a thermocline, with distinct zooplankton communities across the continental shelf separated by the 15° C thermocline </w:t>
      </w:r>
      <w:r w:rsidRPr="000A113A">
        <w:rPr>
          <w:rFonts w:cstheme="minorHAnsi"/>
          <w:i/>
          <w:iCs/>
          <w:color w:val="002060"/>
          <w:szCs w:val="22"/>
        </w:rPr>
        <w:fldChar w:fldCharType="begin"/>
      </w:r>
      <w:r w:rsidRPr="000A113A">
        <w:rPr>
          <w:rFonts w:asciiTheme="minorHAnsi" w:hAnsiTheme="minorHAnsi" w:cstheme="minorHAnsi"/>
          <w:i/>
          <w:iCs/>
          <w:color w:val="002060"/>
          <w:szCs w:val="22"/>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Pr="000A113A">
        <w:rPr>
          <w:rFonts w:cstheme="minorHAnsi"/>
          <w:i/>
          <w:iCs/>
          <w:color w:val="002060"/>
          <w:szCs w:val="22"/>
        </w:rPr>
        <w:fldChar w:fldCharType="separate"/>
      </w:r>
      <w:r w:rsidRPr="000A113A">
        <w:rPr>
          <w:rFonts w:asciiTheme="minorHAnsi" w:hAnsiTheme="minorHAnsi" w:cstheme="minorHAnsi"/>
          <w:i/>
          <w:iCs/>
          <w:color w:val="002060"/>
          <w:szCs w:val="22"/>
          <w:lang w:val="en-US"/>
        </w:rPr>
        <w:t>(Turner and Dagg, 1983)</w:t>
      </w:r>
      <w:r w:rsidRPr="000A113A">
        <w:rPr>
          <w:rFonts w:cstheme="minorHAnsi"/>
          <w:i/>
          <w:iCs/>
          <w:color w:val="002060"/>
          <w:szCs w:val="22"/>
        </w:rPr>
        <w:fldChar w:fldCharType="end"/>
      </w:r>
      <w:r w:rsidRPr="000A113A">
        <w:rPr>
          <w:rFonts w:asciiTheme="minorHAnsi" w:hAnsiTheme="minorHAnsi" w:cstheme="minorHAnsi"/>
          <w:i/>
          <w:iCs/>
          <w:color w:val="002060"/>
          <w:szCs w:val="22"/>
        </w:rPr>
        <w:t xml:space="preserve">. Similar patterns in zooplankton size structure are observed around thermoclines in subtropical Australia </w:t>
      </w:r>
      <w:r w:rsidRPr="000A113A">
        <w:rPr>
          <w:rFonts w:cstheme="minorHAnsi"/>
          <w:i/>
          <w:iCs/>
          <w:color w:val="002060"/>
          <w:szCs w:val="22"/>
        </w:rPr>
        <w:fldChar w:fldCharType="begin"/>
      </w:r>
      <w:r w:rsidRPr="000A113A">
        <w:rPr>
          <w:rFonts w:asciiTheme="minorHAnsi" w:hAnsiTheme="minorHAnsi" w:cstheme="minorHAnsi"/>
          <w:i/>
          <w:iCs/>
          <w:color w:val="002060"/>
          <w:szCs w:val="22"/>
        </w:rPr>
        <w:instrText xml:space="preserve"> ADDIN ZOTERO_ITEM CSL_CITATION {"citationID":"SKjz3UhL","properties":{"formattedCitation":"(Suthers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Pr="000A113A">
        <w:rPr>
          <w:rFonts w:cstheme="minorHAnsi"/>
          <w:i/>
          <w:iCs/>
          <w:color w:val="002060"/>
          <w:szCs w:val="22"/>
        </w:rPr>
        <w:fldChar w:fldCharType="separate"/>
      </w:r>
      <w:r w:rsidRPr="000A113A">
        <w:rPr>
          <w:rFonts w:asciiTheme="minorHAnsi" w:hAnsiTheme="minorHAnsi" w:cstheme="minorHAnsi"/>
          <w:i/>
          <w:iCs/>
          <w:color w:val="002060"/>
          <w:szCs w:val="22"/>
          <w:lang w:val="en-US"/>
        </w:rPr>
        <w:t>(Suthers et al., 2006)</w:t>
      </w:r>
      <w:r w:rsidRPr="000A113A">
        <w:rPr>
          <w:rFonts w:cstheme="minorHAnsi"/>
          <w:i/>
          <w:iCs/>
          <w:color w:val="002060"/>
          <w:szCs w:val="22"/>
        </w:rPr>
        <w:fldChar w:fldCharType="end"/>
      </w:r>
      <w:r w:rsidRPr="000A113A">
        <w:rPr>
          <w:rFonts w:asciiTheme="minorHAnsi" w:hAnsiTheme="minorHAnsi" w:cstheme="minorHAnsi"/>
          <w:i/>
          <w:iCs/>
          <w:color w:val="002060"/>
          <w:szCs w:val="22"/>
        </w:rPr>
        <w:t>.</w:t>
      </w:r>
      <w:r w:rsidRPr="00F9268B">
        <w:rPr>
          <w:rFonts w:asciiTheme="minorHAnsi" w:hAnsiTheme="minorHAnsi" w:cstheme="minorHAnsi"/>
          <w:i/>
          <w:iCs/>
          <w:color w:val="002060"/>
          <w:szCs w:val="22"/>
        </w:rPr>
        <w:t>”</w:t>
      </w:r>
    </w:p>
    <w:p w14:paraId="52ABAEE9" w14:textId="129ACE91" w:rsidR="000A113A" w:rsidRPr="00F9268B" w:rsidRDefault="000A113A" w:rsidP="0048670C">
      <w:pPr>
        <w:pStyle w:val="PlainText"/>
        <w:rPr>
          <w:rFonts w:asciiTheme="minorHAnsi" w:hAnsiTheme="minorHAnsi" w:cstheme="minorHAnsi"/>
          <w:b/>
          <w:bCs/>
          <w:szCs w:val="22"/>
        </w:rPr>
      </w:pPr>
    </w:p>
    <w:p w14:paraId="6AFE102D" w14:textId="2FBF918C" w:rsidR="00C212CF" w:rsidRPr="00F9268B" w:rsidRDefault="00C212CF" w:rsidP="0048670C">
      <w:pPr>
        <w:spacing w:after="0"/>
        <w:rPr>
          <w:rFonts w:cstheme="minorHAnsi"/>
          <w:color w:val="000000"/>
          <w:szCs w:val="22"/>
          <w:lang w:bidi="ar-SA"/>
        </w:rPr>
      </w:pPr>
    </w:p>
    <w:p w14:paraId="633F83CB" w14:textId="2FBD32BD" w:rsidR="00C212CF" w:rsidRPr="00F9268B" w:rsidRDefault="00070D89" w:rsidP="0048670C">
      <w:pPr>
        <w:spacing w:after="0"/>
        <w:rPr>
          <w:rFonts w:cstheme="minorHAnsi"/>
          <w:color w:val="000000"/>
          <w:szCs w:val="22"/>
          <w:lang w:bidi="ar-SA"/>
        </w:rPr>
      </w:pPr>
      <w:r w:rsidRPr="00F9268B">
        <w:rPr>
          <w:rFonts w:cstheme="minorHAnsi"/>
          <w:b/>
          <w:bCs/>
          <w:szCs w:val="22"/>
        </w:rPr>
        <w:t>Comment #8</w:t>
      </w:r>
      <w:r w:rsidR="00E14F40" w:rsidRPr="00F9268B">
        <w:rPr>
          <w:rFonts w:cstheme="minorHAnsi"/>
          <w:b/>
          <w:bCs/>
          <w:szCs w:val="22"/>
        </w:rPr>
        <w:t>7</w:t>
      </w:r>
      <w:r w:rsidRPr="00F9268B">
        <w:rPr>
          <w:rFonts w:cstheme="minorHAnsi"/>
          <w:b/>
          <w:bCs/>
          <w:szCs w:val="22"/>
        </w:rPr>
        <w:t>:</w:t>
      </w:r>
      <w:r w:rsidRPr="00F9268B">
        <w:rPr>
          <w:rFonts w:cstheme="minorHAnsi"/>
          <w:szCs w:val="22"/>
        </w:rPr>
        <w:t xml:space="preserve"> </w:t>
      </w:r>
      <w:r w:rsidR="00C212CF" w:rsidRPr="00F9268B">
        <w:rPr>
          <w:rFonts w:cstheme="minorHAnsi"/>
          <w:color w:val="000000"/>
          <w:szCs w:val="22"/>
          <w:lang w:bidi="ar-SA"/>
        </w:rPr>
        <w:t>Line 506: Rephrase</w:t>
      </w:r>
    </w:p>
    <w:p w14:paraId="7D261FAF" w14:textId="77777777" w:rsidR="00E72B3B"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3844E6" w:rsidRPr="00F9268B">
        <w:rPr>
          <w:rFonts w:asciiTheme="minorHAnsi" w:hAnsiTheme="minorHAnsi" w:cstheme="minorHAnsi"/>
          <w:b/>
          <w:bCs/>
          <w:szCs w:val="22"/>
        </w:rPr>
        <w:t xml:space="preserve"> </w:t>
      </w:r>
      <w:r w:rsidR="003844E6" w:rsidRPr="00F9268B">
        <w:rPr>
          <w:rFonts w:asciiTheme="minorHAnsi" w:hAnsiTheme="minorHAnsi" w:cstheme="minorHAnsi"/>
          <w:color w:val="002060"/>
          <w:szCs w:val="22"/>
        </w:rPr>
        <w:t xml:space="preserve">This has been rephrased. It now says: </w:t>
      </w:r>
    </w:p>
    <w:p w14:paraId="6804191D" w14:textId="5A294AC4" w:rsidR="0048670C" w:rsidRPr="00F9268B" w:rsidRDefault="00E72B3B"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w:t>
      </w:r>
      <w:r w:rsidR="003844E6" w:rsidRPr="00F9268B">
        <w:rPr>
          <w:rFonts w:asciiTheme="minorHAnsi" w:hAnsiTheme="minorHAnsi" w:cstheme="minorHAnsi"/>
          <w:i/>
          <w:iCs/>
          <w:color w:val="002060"/>
          <w:szCs w:val="22"/>
        </w:rPr>
        <w:t>Our study showed a consistent decline in biomass with increasing distance from shore and with increasing depth (to 100m depth) with the largest biomasses observed in the surface inner shelf waters.”</w:t>
      </w:r>
    </w:p>
    <w:p w14:paraId="588F673B" w14:textId="77777777" w:rsidR="0048670C" w:rsidRPr="00F9268B" w:rsidRDefault="0048670C" w:rsidP="0048670C">
      <w:pPr>
        <w:spacing w:after="0"/>
        <w:rPr>
          <w:rFonts w:cstheme="minorHAnsi"/>
          <w:b/>
          <w:bCs/>
          <w:szCs w:val="22"/>
        </w:rPr>
      </w:pPr>
    </w:p>
    <w:p w14:paraId="0A2B1719" w14:textId="0982693B" w:rsidR="00C212CF" w:rsidRPr="00F9268B" w:rsidRDefault="00070D89" w:rsidP="0048670C">
      <w:pPr>
        <w:spacing w:after="0"/>
        <w:rPr>
          <w:rFonts w:cstheme="minorHAnsi"/>
          <w:color w:val="000000"/>
          <w:szCs w:val="22"/>
          <w:lang w:bidi="ar-SA"/>
        </w:rPr>
      </w:pPr>
      <w:r w:rsidRPr="00F9268B">
        <w:rPr>
          <w:rFonts w:cstheme="minorHAnsi"/>
          <w:b/>
          <w:bCs/>
          <w:szCs w:val="22"/>
        </w:rPr>
        <w:t>Comment #8</w:t>
      </w:r>
      <w:r w:rsidR="00E14F40" w:rsidRPr="00F9268B">
        <w:rPr>
          <w:rFonts w:cstheme="minorHAnsi"/>
          <w:b/>
          <w:bCs/>
          <w:szCs w:val="22"/>
        </w:rPr>
        <w:t>8</w:t>
      </w:r>
      <w:r w:rsidRPr="00F9268B">
        <w:rPr>
          <w:rFonts w:cstheme="minorHAnsi"/>
          <w:b/>
          <w:bCs/>
          <w:szCs w:val="22"/>
        </w:rPr>
        <w:t>:</w:t>
      </w:r>
      <w:r w:rsidRPr="00F9268B">
        <w:rPr>
          <w:rFonts w:cstheme="minorHAnsi"/>
          <w:szCs w:val="22"/>
        </w:rPr>
        <w:t xml:space="preserve"> </w:t>
      </w:r>
      <w:r w:rsidR="00C212CF" w:rsidRPr="00F9268B">
        <w:rPr>
          <w:rFonts w:cstheme="minorHAnsi"/>
          <w:color w:val="000000"/>
          <w:szCs w:val="22"/>
          <w:lang w:bidi="ar-SA"/>
        </w:rPr>
        <w:t>Line 507: Does the data support this statement.</w:t>
      </w:r>
    </w:p>
    <w:p w14:paraId="10783AB3" w14:textId="2DFF53A3"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3844E6" w:rsidRPr="00F9268B">
        <w:rPr>
          <w:rFonts w:asciiTheme="minorHAnsi" w:hAnsiTheme="minorHAnsi" w:cstheme="minorHAnsi"/>
          <w:b/>
          <w:bCs/>
          <w:szCs w:val="22"/>
        </w:rPr>
        <w:t xml:space="preserve"> </w:t>
      </w:r>
      <w:r w:rsidR="003844E6" w:rsidRPr="00F9268B">
        <w:rPr>
          <w:rFonts w:asciiTheme="minorHAnsi" w:hAnsiTheme="minorHAnsi" w:cstheme="minorHAnsi"/>
          <w:color w:val="002060"/>
          <w:szCs w:val="22"/>
        </w:rPr>
        <w:t xml:space="preserve">Yes, see Figures </w:t>
      </w:r>
      <w:r w:rsidR="00E72B3B" w:rsidRPr="00F9268B">
        <w:rPr>
          <w:rFonts w:asciiTheme="minorHAnsi" w:hAnsiTheme="minorHAnsi" w:cstheme="minorHAnsi"/>
          <w:color w:val="002060"/>
          <w:szCs w:val="22"/>
        </w:rPr>
        <w:t>S5 and S6</w:t>
      </w:r>
      <w:r w:rsidR="003844E6" w:rsidRPr="00F9268B">
        <w:rPr>
          <w:rFonts w:asciiTheme="minorHAnsi" w:hAnsiTheme="minorHAnsi" w:cstheme="minorHAnsi"/>
          <w:color w:val="002060"/>
          <w:szCs w:val="22"/>
        </w:rPr>
        <w:t>.</w:t>
      </w:r>
      <w:r w:rsidR="00E72B3B" w:rsidRPr="00F9268B">
        <w:rPr>
          <w:rFonts w:asciiTheme="minorHAnsi" w:hAnsiTheme="minorHAnsi" w:cstheme="minorHAnsi"/>
          <w:color w:val="002060"/>
          <w:szCs w:val="22"/>
        </w:rPr>
        <w:t xml:space="preserve"> These are also provided in the document above, see comment #59.</w:t>
      </w:r>
    </w:p>
    <w:p w14:paraId="4D10449D" w14:textId="77777777" w:rsidR="0048670C" w:rsidRPr="00F9268B" w:rsidRDefault="0048670C" w:rsidP="0048670C">
      <w:pPr>
        <w:spacing w:after="0"/>
        <w:rPr>
          <w:rFonts w:cstheme="minorHAnsi"/>
          <w:b/>
          <w:bCs/>
          <w:szCs w:val="22"/>
        </w:rPr>
      </w:pPr>
    </w:p>
    <w:p w14:paraId="21532BAD" w14:textId="3ACB7ADB" w:rsidR="00C212CF" w:rsidRPr="00F9268B" w:rsidRDefault="00070D89" w:rsidP="0048670C">
      <w:pPr>
        <w:spacing w:after="0"/>
        <w:rPr>
          <w:rFonts w:cstheme="minorHAnsi"/>
          <w:color w:val="000000"/>
          <w:szCs w:val="22"/>
          <w:lang w:bidi="ar-SA"/>
        </w:rPr>
      </w:pPr>
      <w:r w:rsidRPr="00F9268B">
        <w:rPr>
          <w:rFonts w:cstheme="minorHAnsi"/>
          <w:b/>
          <w:bCs/>
          <w:szCs w:val="22"/>
        </w:rPr>
        <w:t>Comment #8</w:t>
      </w:r>
      <w:r w:rsidR="00E14F40" w:rsidRPr="00F9268B">
        <w:rPr>
          <w:rFonts w:cstheme="minorHAnsi"/>
          <w:b/>
          <w:bCs/>
          <w:szCs w:val="22"/>
        </w:rPr>
        <w:t>9</w:t>
      </w:r>
      <w:r w:rsidRPr="00F9268B">
        <w:rPr>
          <w:rFonts w:cstheme="minorHAnsi"/>
          <w:b/>
          <w:bCs/>
          <w:szCs w:val="22"/>
        </w:rPr>
        <w:t>:</w:t>
      </w:r>
      <w:r w:rsidRPr="00F9268B">
        <w:rPr>
          <w:rFonts w:cstheme="minorHAnsi"/>
          <w:szCs w:val="22"/>
        </w:rPr>
        <w:t xml:space="preserve"> </w:t>
      </w:r>
      <w:r w:rsidR="00C212CF" w:rsidRPr="00F9268B">
        <w:rPr>
          <w:rFonts w:cstheme="minorHAnsi"/>
          <w:color w:val="000000"/>
          <w:szCs w:val="22"/>
          <w:lang w:bidi="ar-SA"/>
        </w:rPr>
        <w:t>Line 516</w:t>
      </w:r>
      <w:proofErr w:type="gramStart"/>
      <w:r w:rsidR="00C212CF" w:rsidRPr="00F9268B">
        <w:rPr>
          <w:rFonts w:cstheme="minorHAnsi"/>
          <w:color w:val="000000"/>
          <w:szCs w:val="22"/>
          <w:lang w:bidi="ar-SA"/>
        </w:rPr>
        <w:t>: ?</w:t>
      </w:r>
      <w:proofErr w:type="gramEnd"/>
      <w:r w:rsidR="00C212CF" w:rsidRPr="00F9268B">
        <w:rPr>
          <w:rFonts w:cstheme="minorHAnsi"/>
          <w:color w:val="000000"/>
          <w:szCs w:val="22"/>
          <w:lang w:bidi="ar-SA"/>
        </w:rPr>
        <w:t xml:space="preserve"> (to the south)</w:t>
      </w:r>
    </w:p>
    <w:p w14:paraId="45038D7E" w14:textId="77777777" w:rsidR="004B70B9"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3844E6" w:rsidRPr="00F9268B">
        <w:rPr>
          <w:rFonts w:asciiTheme="minorHAnsi" w:hAnsiTheme="minorHAnsi" w:cstheme="minorHAnsi"/>
          <w:b/>
          <w:bCs/>
          <w:szCs w:val="22"/>
        </w:rPr>
        <w:t xml:space="preserve"> </w:t>
      </w:r>
      <w:r w:rsidR="003844E6" w:rsidRPr="00F9268B">
        <w:rPr>
          <w:rFonts w:asciiTheme="minorHAnsi" w:hAnsiTheme="minorHAnsi" w:cstheme="minorHAnsi"/>
          <w:color w:val="002060"/>
          <w:szCs w:val="22"/>
        </w:rPr>
        <w:t xml:space="preserve">This has been rephrased. It now says: </w:t>
      </w:r>
    </w:p>
    <w:p w14:paraId="04251660" w14:textId="314F29CE" w:rsidR="0048670C" w:rsidRPr="00F9268B" w:rsidRDefault="003844E6"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 xml:space="preserve">“Further south of the Brazilian Bight, similar results were observed on the </w:t>
      </w:r>
      <w:r w:rsidRPr="00F9268B">
        <w:rPr>
          <w:rStyle w:val="captions"/>
          <w:rFonts w:asciiTheme="minorHAnsi" w:hAnsiTheme="minorHAnsi" w:cstheme="minorHAnsi"/>
          <w:i/>
          <w:iCs/>
          <w:color w:val="002060"/>
          <w:szCs w:val="22"/>
        </w:rPr>
        <w:t>Abrolhos Bank…”</w:t>
      </w:r>
    </w:p>
    <w:p w14:paraId="07FB9691" w14:textId="77777777" w:rsidR="0048670C" w:rsidRPr="00F9268B" w:rsidRDefault="0048670C" w:rsidP="0048670C">
      <w:pPr>
        <w:spacing w:after="0"/>
        <w:rPr>
          <w:rFonts w:cstheme="minorHAnsi"/>
          <w:b/>
          <w:bCs/>
          <w:szCs w:val="22"/>
        </w:rPr>
      </w:pPr>
    </w:p>
    <w:p w14:paraId="6C648D65" w14:textId="29ADD1F4" w:rsidR="00C212CF" w:rsidRPr="00F9268B" w:rsidRDefault="00070D89" w:rsidP="0048670C">
      <w:pPr>
        <w:spacing w:after="0"/>
        <w:rPr>
          <w:rFonts w:cstheme="minorHAnsi"/>
          <w:color w:val="000000"/>
          <w:szCs w:val="22"/>
          <w:lang w:bidi="ar-SA"/>
        </w:rPr>
      </w:pPr>
      <w:r w:rsidRPr="00F9268B">
        <w:rPr>
          <w:rFonts w:cstheme="minorHAnsi"/>
          <w:b/>
          <w:bCs/>
          <w:szCs w:val="22"/>
        </w:rPr>
        <w:t>Comment #9</w:t>
      </w:r>
      <w:r w:rsidR="00E14F40" w:rsidRPr="00F9268B">
        <w:rPr>
          <w:rFonts w:cstheme="minorHAnsi"/>
          <w:b/>
          <w:bCs/>
          <w:szCs w:val="22"/>
        </w:rPr>
        <w:t>0</w:t>
      </w:r>
      <w:r w:rsidRPr="00F9268B">
        <w:rPr>
          <w:rFonts w:cstheme="minorHAnsi"/>
          <w:b/>
          <w:bCs/>
          <w:szCs w:val="22"/>
        </w:rPr>
        <w:t>:</w:t>
      </w:r>
      <w:r w:rsidRPr="00F9268B">
        <w:rPr>
          <w:rFonts w:cstheme="minorHAnsi"/>
          <w:szCs w:val="22"/>
        </w:rPr>
        <w:t xml:space="preserve"> </w:t>
      </w:r>
      <w:r w:rsidR="00C212CF" w:rsidRPr="00F9268B">
        <w:rPr>
          <w:rFonts w:cstheme="minorHAnsi"/>
          <w:color w:val="000000"/>
          <w:szCs w:val="22"/>
          <w:lang w:bidi="ar-SA"/>
        </w:rPr>
        <w:t>Line 520: Rephrase</w:t>
      </w:r>
    </w:p>
    <w:p w14:paraId="46A8DCC7" w14:textId="77777777" w:rsidR="004B70B9"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3844E6" w:rsidRPr="00F9268B">
        <w:rPr>
          <w:rFonts w:asciiTheme="minorHAnsi" w:hAnsiTheme="minorHAnsi" w:cstheme="minorHAnsi"/>
          <w:b/>
          <w:bCs/>
          <w:szCs w:val="22"/>
        </w:rPr>
        <w:t xml:space="preserve"> </w:t>
      </w:r>
      <w:r w:rsidR="003844E6" w:rsidRPr="00F9268B">
        <w:rPr>
          <w:rFonts w:asciiTheme="minorHAnsi" w:hAnsiTheme="minorHAnsi" w:cstheme="minorHAnsi"/>
          <w:color w:val="002060"/>
          <w:szCs w:val="22"/>
        </w:rPr>
        <w:t xml:space="preserve">This has been rephrased. It now reads: </w:t>
      </w:r>
      <w:bookmarkStart w:id="103" w:name="_Hlk69915240"/>
    </w:p>
    <w:p w14:paraId="59CBE807" w14:textId="6BCD865F" w:rsidR="0048670C" w:rsidRPr="00F9268B" w:rsidRDefault="004B70B9"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w:t>
      </w:r>
      <w:r w:rsidR="003844E6" w:rsidRPr="00F9268B">
        <w:rPr>
          <w:rFonts w:asciiTheme="minorHAnsi" w:hAnsiTheme="minorHAnsi" w:cstheme="minorHAnsi"/>
          <w:i/>
          <w:iCs/>
          <w:color w:val="002060"/>
          <w:szCs w:val="22"/>
        </w:rPr>
        <w:t xml:space="preserve">In the southwest Pacific, there are relatively small terrestrial influences compared to other sources of nutrients such as upwelling are important </w:t>
      </w:r>
      <w:r w:rsidR="003844E6" w:rsidRPr="00F9268B">
        <w:rPr>
          <w:rFonts w:asciiTheme="minorHAnsi" w:hAnsiTheme="minorHAnsi" w:cstheme="minorHAnsi"/>
          <w:i/>
          <w:iCs/>
          <w:color w:val="002060"/>
          <w:szCs w:val="22"/>
        </w:rPr>
        <w:fldChar w:fldCharType="begin"/>
      </w:r>
      <w:r w:rsidR="003844E6" w:rsidRPr="00F9268B">
        <w:rPr>
          <w:rFonts w:asciiTheme="minorHAnsi" w:hAnsiTheme="minorHAnsi" w:cstheme="minorHAnsi"/>
          <w:i/>
          <w:iCs/>
          <w:color w:val="002060"/>
          <w:szCs w:val="22"/>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sidR="003844E6" w:rsidRPr="00F9268B">
        <w:rPr>
          <w:rFonts w:asciiTheme="minorHAnsi" w:hAnsiTheme="minorHAnsi" w:cstheme="minorHAnsi"/>
          <w:i/>
          <w:iCs/>
          <w:color w:val="002060"/>
          <w:szCs w:val="22"/>
        </w:rPr>
        <w:fldChar w:fldCharType="separate"/>
      </w:r>
      <w:r w:rsidR="003844E6" w:rsidRPr="00F9268B">
        <w:rPr>
          <w:rFonts w:asciiTheme="minorHAnsi" w:hAnsiTheme="minorHAnsi" w:cstheme="minorHAnsi"/>
          <w:i/>
          <w:iCs/>
          <w:color w:val="002060"/>
          <w:szCs w:val="22"/>
        </w:rPr>
        <w:t>(Apte et al., 1998; Dai and Trenberth, 2002; Pritchard et al., 2003; Suthers et al., 2011)</w:t>
      </w:r>
      <w:r w:rsidR="003844E6" w:rsidRPr="00F9268B">
        <w:rPr>
          <w:rFonts w:asciiTheme="minorHAnsi" w:hAnsiTheme="minorHAnsi" w:cstheme="minorHAnsi"/>
          <w:i/>
          <w:iCs/>
          <w:color w:val="002060"/>
          <w:szCs w:val="22"/>
        </w:rPr>
        <w:fldChar w:fldCharType="end"/>
      </w:r>
      <w:r w:rsidR="003844E6" w:rsidRPr="00F9268B">
        <w:rPr>
          <w:rFonts w:asciiTheme="minorHAnsi" w:hAnsiTheme="minorHAnsi" w:cstheme="minorHAnsi"/>
          <w:i/>
          <w:iCs/>
          <w:color w:val="002060"/>
          <w:szCs w:val="22"/>
        </w:rPr>
        <w:t>.</w:t>
      </w:r>
      <w:bookmarkEnd w:id="103"/>
      <w:r w:rsidR="003844E6" w:rsidRPr="00F9268B">
        <w:rPr>
          <w:rFonts w:asciiTheme="minorHAnsi" w:hAnsiTheme="minorHAnsi" w:cstheme="minorHAnsi"/>
          <w:i/>
          <w:iCs/>
          <w:color w:val="002060"/>
          <w:szCs w:val="22"/>
        </w:rPr>
        <w:t>”</w:t>
      </w:r>
    </w:p>
    <w:p w14:paraId="27420283" w14:textId="77777777" w:rsidR="0048670C" w:rsidRPr="00F9268B" w:rsidRDefault="0048670C" w:rsidP="0048670C">
      <w:pPr>
        <w:spacing w:after="0"/>
        <w:rPr>
          <w:rFonts w:cstheme="minorHAnsi"/>
          <w:b/>
          <w:bCs/>
          <w:szCs w:val="22"/>
        </w:rPr>
      </w:pPr>
    </w:p>
    <w:p w14:paraId="2BEA5777" w14:textId="4C75684A" w:rsidR="00C212CF" w:rsidRPr="00F9268B" w:rsidRDefault="00070D89" w:rsidP="0048670C">
      <w:pPr>
        <w:spacing w:after="0"/>
        <w:rPr>
          <w:rFonts w:cstheme="minorHAnsi"/>
          <w:color w:val="000000"/>
          <w:szCs w:val="22"/>
          <w:lang w:bidi="ar-SA"/>
        </w:rPr>
      </w:pPr>
      <w:r w:rsidRPr="00F9268B">
        <w:rPr>
          <w:rFonts w:cstheme="minorHAnsi"/>
          <w:b/>
          <w:bCs/>
          <w:szCs w:val="22"/>
        </w:rPr>
        <w:t>Comment #9</w:t>
      </w:r>
      <w:r w:rsidR="00E14F40" w:rsidRPr="00F9268B">
        <w:rPr>
          <w:rFonts w:cstheme="minorHAnsi"/>
          <w:b/>
          <w:bCs/>
          <w:szCs w:val="22"/>
        </w:rPr>
        <w:t>1</w:t>
      </w:r>
      <w:r w:rsidRPr="00F9268B">
        <w:rPr>
          <w:rFonts w:cstheme="minorHAnsi"/>
          <w:b/>
          <w:bCs/>
          <w:szCs w:val="22"/>
        </w:rPr>
        <w:t>:</w:t>
      </w:r>
      <w:r w:rsidRPr="00F9268B">
        <w:rPr>
          <w:rFonts w:cstheme="minorHAnsi"/>
          <w:szCs w:val="22"/>
        </w:rPr>
        <w:t xml:space="preserve"> </w:t>
      </w:r>
      <w:r w:rsidR="00C212CF" w:rsidRPr="00F9268B">
        <w:rPr>
          <w:rFonts w:cstheme="minorHAnsi"/>
          <w:color w:val="000000"/>
          <w:szCs w:val="22"/>
          <w:lang w:bidi="ar-SA"/>
        </w:rPr>
        <w:t>Line 522: provide context of upwelling</w:t>
      </w:r>
    </w:p>
    <w:p w14:paraId="2A67155C" w14:textId="4028D936" w:rsidR="0048670C" w:rsidRPr="00F9268B" w:rsidRDefault="0048670C" w:rsidP="0048670C">
      <w:pPr>
        <w:pStyle w:val="PlainText"/>
        <w:rPr>
          <w:rFonts w:asciiTheme="minorHAnsi" w:hAnsiTheme="minorHAnsi" w:cstheme="minorHAnsi"/>
          <w:b/>
          <w:bCs/>
          <w:szCs w:val="22"/>
        </w:rPr>
      </w:pPr>
      <w:r w:rsidRPr="00F9268B">
        <w:rPr>
          <w:rFonts w:asciiTheme="minorHAnsi" w:hAnsiTheme="minorHAnsi" w:cstheme="minorHAnsi"/>
          <w:b/>
          <w:bCs/>
          <w:szCs w:val="22"/>
        </w:rPr>
        <w:t>Response:</w:t>
      </w:r>
      <w:r w:rsidR="003844E6" w:rsidRPr="00F9268B">
        <w:rPr>
          <w:rFonts w:asciiTheme="minorHAnsi" w:hAnsiTheme="minorHAnsi" w:cstheme="minorHAnsi"/>
          <w:b/>
          <w:bCs/>
          <w:szCs w:val="22"/>
        </w:rPr>
        <w:t xml:space="preserve"> </w:t>
      </w:r>
      <w:r w:rsidR="003844E6" w:rsidRPr="00F9268B">
        <w:rPr>
          <w:rFonts w:asciiTheme="minorHAnsi" w:hAnsiTheme="minorHAnsi" w:cstheme="minorHAnsi"/>
          <w:color w:val="002060"/>
          <w:szCs w:val="22"/>
        </w:rPr>
        <w:t>In this case, the context of the upwelling is irrelevant. We are simply stating that upwelling is a nutrient input in this region.</w:t>
      </w:r>
    </w:p>
    <w:p w14:paraId="78A8AD09" w14:textId="77777777" w:rsidR="0048670C" w:rsidRPr="00F9268B" w:rsidRDefault="0048670C" w:rsidP="0048670C">
      <w:pPr>
        <w:spacing w:after="0"/>
        <w:rPr>
          <w:rFonts w:cstheme="minorHAnsi"/>
          <w:b/>
          <w:bCs/>
          <w:szCs w:val="22"/>
        </w:rPr>
      </w:pPr>
    </w:p>
    <w:p w14:paraId="041620F0" w14:textId="4CE4B4BA" w:rsidR="00C212CF" w:rsidRPr="00F9268B" w:rsidRDefault="00070D89" w:rsidP="0048670C">
      <w:pPr>
        <w:spacing w:after="0"/>
        <w:rPr>
          <w:rFonts w:cstheme="minorHAnsi"/>
          <w:color w:val="000000"/>
          <w:szCs w:val="22"/>
          <w:lang w:bidi="ar-SA"/>
        </w:rPr>
      </w:pPr>
      <w:r w:rsidRPr="00F9268B">
        <w:rPr>
          <w:rFonts w:cstheme="minorHAnsi"/>
          <w:b/>
          <w:bCs/>
          <w:szCs w:val="22"/>
        </w:rPr>
        <w:t>Comment #9</w:t>
      </w:r>
      <w:r w:rsidR="00E14F40" w:rsidRPr="00F9268B">
        <w:rPr>
          <w:rFonts w:cstheme="minorHAnsi"/>
          <w:b/>
          <w:bCs/>
          <w:szCs w:val="22"/>
        </w:rPr>
        <w:t>2</w:t>
      </w:r>
      <w:r w:rsidRPr="00F9268B">
        <w:rPr>
          <w:rFonts w:cstheme="minorHAnsi"/>
          <w:b/>
          <w:bCs/>
          <w:szCs w:val="22"/>
        </w:rPr>
        <w:t>:</w:t>
      </w:r>
      <w:r w:rsidRPr="00F9268B">
        <w:rPr>
          <w:rFonts w:cstheme="minorHAnsi"/>
          <w:szCs w:val="22"/>
        </w:rPr>
        <w:t xml:space="preserve"> </w:t>
      </w:r>
      <w:r w:rsidR="00C212CF" w:rsidRPr="00F9268B">
        <w:rPr>
          <w:rFonts w:cstheme="minorHAnsi"/>
          <w:color w:val="000000"/>
          <w:szCs w:val="22"/>
          <w:lang w:bidi="ar-SA"/>
        </w:rPr>
        <w:t>Line 534: Rephrase and caveats and add relevant others here as well.</w:t>
      </w:r>
    </w:p>
    <w:p w14:paraId="1820E1C4" w14:textId="77777777" w:rsidR="004B70B9"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8F6307" w:rsidRPr="00F9268B">
        <w:rPr>
          <w:rFonts w:asciiTheme="minorHAnsi" w:hAnsiTheme="minorHAnsi" w:cstheme="minorHAnsi"/>
          <w:b/>
          <w:bCs/>
          <w:szCs w:val="22"/>
        </w:rPr>
        <w:t xml:space="preserve"> </w:t>
      </w:r>
      <w:r w:rsidR="008F6307" w:rsidRPr="00F9268B">
        <w:rPr>
          <w:rFonts w:asciiTheme="minorHAnsi" w:hAnsiTheme="minorHAnsi" w:cstheme="minorHAnsi"/>
          <w:color w:val="002060"/>
          <w:szCs w:val="22"/>
        </w:rPr>
        <w:t xml:space="preserve">We have highlighted the major caveat of this study and rephrased this paragraph. It now reads: </w:t>
      </w:r>
    </w:p>
    <w:p w14:paraId="7A031FF6" w14:textId="572A9848" w:rsidR="0048670C" w:rsidRPr="00F9268B" w:rsidRDefault="008F6307"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t>“There are exceptions to the general trends that we identified in biomass, abundance and size spectrum slope. For example, Nogueira et al. (2004) showed a shallow inshore slope compared to offshore, which was attributed to nearby continental inputs increasing the proportion of large zooplankton possibly due to a eutrophic environment (Atkinson et al., 2020). Some studies also show these onshore-offshore gradients are highly variable as observed in the East China Sea where onshore-offshore gradients in different years showed no consistency, but insufficient data was provided for these samples to be included in our analysis (García-Comas et al., 2014). This temporal instability in some regions may suggest that repeated surveys under different oceanographic conditions may be necessary to fully understand the drivers of zooplankton on continental shelfs. The current study had no temporal replication and while it was shown that the conditions which were sampled are regularly occurring features, additional studies would be useful to confirm the occurrence of the patterns in particulate (zooplankton) biomass and size structure.”</w:t>
      </w:r>
    </w:p>
    <w:p w14:paraId="1DF157F6" w14:textId="77777777" w:rsidR="0048670C" w:rsidRPr="00F9268B" w:rsidRDefault="0048670C" w:rsidP="0048670C">
      <w:pPr>
        <w:spacing w:after="0"/>
        <w:rPr>
          <w:rFonts w:cstheme="minorHAnsi"/>
          <w:b/>
          <w:bCs/>
          <w:szCs w:val="22"/>
        </w:rPr>
      </w:pPr>
    </w:p>
    <w:p w14:paraId="45ABB214" w14:textId="07BF233C" w:rsidR="00C212CF" w:rsidRPr="00F9268B" w:rsidRDefault="00070D89" w:rsidP="0048670C">
      <w:pPr>
        <w:spacing w:after="0"/>
        <w:rPr>
          <w:rFonts w:cstheme="minorHAnsi"/>
          <w:color w:val="000000"/>
          <w:szCs w:val="22"/>
          <w:lang w:bidi="ar-SA"/>
        </w:rPr>
      </w:pPr>
      <w:r w:rsidRPr="00F9268B">
        <w:rPr>
          <w:rFonts w:cstheme="minorHAnsi"/>
          <w:b/>
          <w:bCs/>
          <w:szCs w:val="22"/>
        </w:rPr>
        <w:t>Comment #9</w:t>
      </w:r>
      <w:r w:rsidR="00E14F40" w:rsidRPr="00F9268B">
        <w:rPr>
          <w:rFonts w:cstheme="minorHAnsi"/>
          <w:b/>
          <w:bCs/>
          <w:szCs w:val="22"/>
        </w:rPr>
        <w:t>3</w:t>
      </w:r>
      <w:r w:rsidRPr="00F9268B">
        <w:rPr>
          <w:rFonts w:cstheme="minorHAnsi"/>
          <w:b/>
          <w:bCs/>
          <w:szCs w:val="22"/>
        </w:rPr>
        <w:t>:</w:t>
      </w:r>
      <w:r w:rsidRPr="00F9268B">
        <w:rPr>
          <w:rFonts w:cstheme="minorHAnsi"/>
          <w:szCs w:val="22"/>
        </w:rPr>
        <w:t xml:space="preserve"> </w:t>
      </w:r>
      <w:r w:rsidR="00C212CF" w:rsidRPr="00F9268B">
        <w:rPr>
          <w:rFonts w:cstheme="minorHAnsi"/>
          <w:color w:val="000000"/>
          <w:szCs w:val="22"/>
          <w:lang w:bidi="ar-SA"/>
        </w:rPr>
        <w:t>Line 558: References</w:t>
      </w:r>
    </w:p>
    <w:p w14:paraId="1A2E3A6D" w14:textId="58AC5F13" w:rsidR="001408FA"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8F6307" w:rsidRPr="00F9268B">
        <w:rPr>
          <w:rFonts w:asciiTheme="minorHAnsi" w:hAnsiTheme="minorHAnsi" w:cstheme="minorHAnsi"/>
          <w:b/>
          <w:bCs/>
          <w:szCs w:val="22"/>
        </w:rPr>
        <w:t xml:space="preserve"> </w:t>
      </w:r>
      <w:r w:rsidR="008F6307" w:rsidRPr="00F9268B">
        <w:rPr>
          <w:rFonts w:asciiTheme="minorHAnsi" w:hAnsiTheme="minorHAnsi" w:cstheme="minorHAnsi"/>
          <w:color w:val="002060"/>
          <w:szCs w:val="22"/>
        </w:rPr>
        <w:t>References have been added. The line now reads</w:t>
      </w:r>
      <w:r w:rsidR="001408FA" w:rsidRPr="00F9268B">
        <w:rPr>
          <w:rFonts w:asciiTheme="minorHAnsi" w:hAnsiTheme="minorHAnsi" w:cstheme="minorHAnsi"/>
          <w:color w:val="002060"/>
          <w:szCs w:val="22"/>
        </w:rPr>
        <w:t>:</w:t>
      </w:r>
    </w:p>
    <w:p w14:paraId="4EC83DC0" w14:textId="1C30E0D6" w:rsidR="0048670C" w:rsidRPr="00F9268B" w:rsidRDefault="008F6307" w:rsidP="0048670C">
      <w:pPr>
        <w:pStyle w:val="PlainText"/>
        <w:rPr>
          <w:rFonts w:asciiTheme="minorHAnsi" w:hAnsiTheme="minorHAnsi" w:cstheme="minorHAnsi"/>
          <w:b/>
          <w:bCs/>
          <w:i/>
          <w:iCs/>
          <w:szCs w:val="22"/>
        </w:rPr>
      </w:pPr>
      <w:r w:rsidRPr="00F9268B">
        <w:rPr>
          <w:rFonts w:asciiTheme="minorHAnsi" w:hAnsiTheme="minorHAnsi" w:cstheme="minorHAnsi"/>
          <w:i/>
          <w:iCs/>
          <w:color w:val="002060"/>
          <w:szCs w:val="22"/>
        </w:rPr>
        <w:lastRenderedPageBreak/>
        <w:t xml:space="preserve">“Despite this, the EAC is strengthening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{"citationID":"9cAZtJDa","properties":{"formattedCitation":"(Suthers {\\i{}et al.}, 2011; Wu {\\i{}et al.}, 2012)","plainCitation":"(Suthers et al., 2011; Wu et al., 2012)","noteIndex":0},"citationItems":[{"id":999,"uris":["http://zotero.org/users/local/U6DoygBa/items/TU4I4MT3"],"uri":["http://zotero.org/users/local/U6DoygBa/items/TU4I4MT3"],"itemData":{"id":999,"type":"article-journal","abstract":"The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(Suthers et al., 2011; Wu et al., 2012)</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and the increasing water temperatures in the southeast Australian region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{"citationID":"8OPZqEGi","properties":{"formattedCitation":"(Malan {\\i{}et al.}, 2021)","plainCitation":"(Malan et al., 2021)","noteIndex":0},"citationItems":[{"id":2018,"uris":["http://zotero.org/users/local/U6DoygBa/items/HP8KJY6B"],"uri":["http://zotero.org/users/local/U6DoygBa/items/HP8KJY6B"],"itemData":{"id":2018,"type":"article-journal","abstract":"Western boundary currents (WBCs) have intensified and become more eddying in recent decades due to the spin-up of the ocean gyres, resulting in warmer open ocean temperatures. However, relatively little is known of how WBC intensification will affect temperatures in adjacent continental shelf waters where societal impact is greatest. We use the well-observed East Australian Current (EAC) to investigate WBC warming impacts on shelf waters and show that temperature increases are nonuniform in shelf waters along the latitudinal extent of the EAC. Shelf waters poleward of 32°S are warming more than twice as fast as those equatorward of 32°S. We show that nonuniform shelf temperature trends are driven by an increase in lateral heat advection poleward of the WBC separation, along Australia's most populous coastline. The large-scale nature of the process indicates that this is applicable to WBCs broadly, with far-reaching biological implications.","container-title":"Geophysical Research Letters","DOI":"https://doi.org/10.1029/2020GL090751","ISSN":"1944-8007","issue":"3","language":"en","note":"_eprint: https://agupubs.onlinelibrary.wiley.com/doi/pdf/10.1029/2020GL090751","page":"e2020GL090751","source":"Wiley Online Library","title":"The Rate of Coastal Temperature Rise Adjacent to a Warming Western Boundary Current is Nonuniform with Latitude","volume":"48","author":[{"family":"Malan","given":"Neil"},{"family":"Roughan","given":"Moninya"},{"family":"Kerry","given":"Colette"}],"issued":{"date-parts":[["2021"]]}}}],"schema":"https://github.com/citation-style-language/schema/raw/master/csl-citation.json"}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(Malan et al., 2021)</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are already impacting the zooplankton communities as the region becomes increasingly tropicalised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rPr>
        <w:t>(Kelly et al., 2016)</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5B424D56" w14:textId="77777777" w:rsidR="0048670C" w:rsidRPr="00F9268B" w:rsidRDefault="0048670C" w:rsidP="0048670C">
      <w:pPr>
        <w:spacing w:after="0"/>
        <w:rPr>
          <w:rFonts w:cstheme="minorHAnsi"/>
          <w:b/>
          <w:bCs/>
          <w:szCs w:val="22"/>
        </w:rPr>
      </w:pPr>
    </w:p>
    <w:p w14:paraId="4CFAC55B" w14:textId="7AE882EC" w:rsidR="00C212CF" w:rsidRPr="00F9268B" w:rsidRDefault="00070D89" w:rsidP="0048670C">
      <w:pPr>
        <w:spacing w:after="0"/>
        <w:rPr>
          <w:rFonts w:cstheme="minorHAnsi"/>
          <w:color w:val="000000"/>
          <w:szCs w:val="22"/>
          <w:lang w:bidi="ar-SA"/>
        </w:rPr>
      </w:pPr>
      <w:r w:rsidRPr="00F9268B">
        <w:rPr>
          <w:rFonts w:cstheme="minorHAnsi"/>
          <w:b/>
          <w:bCs/>
          <w:szCs w:val="22"/>
        </w:rPr>
        <w:t>Comment #9</w:t>
      </w:r>
      <w:r w:rsidR="00E14F40" w:rsidRPr="00F9268B">
        <w:rPr>
          <w:rFonts w:cstheme="minorHAnsi"/>
          <w:b/>
          <w:bCs/>
          <w:szCs w:val="22"/>
        </w:rPr>
        <w:t>4</w:t>
      </w:r>
      <w:r w:rsidRPr="00F9268B">
        <w:rPr>
          <w:rFonts w:cstheme="minorHAnsi"/>
          <w:b/>
          <w:bCs/>
          <w:szCs w:val="22"/>
        </w:rPr>
        <w:t>:</w:t>
      </w:r>
      <w:r w:rsidRPr="00F9268B">
        <w:rPr>
          <w:rFonts w:cstheme="minorHAnsi"/>
          <w:szCs w:val="22"/>
        </w:rPr>
        <w:t xml:space="preserve"> </w:t>
      </w:r>
      <w:r w:rsidR="00C212CF" w:rsidRPr="00F9268B">
        <w:rPr>
          <w:rFonts w:cstheme="minorHAnsi"/>
          <w:color w:val="000000"/>
          <w:szCs w:val="22"/>
          <w:lang w:bidi="ar-SA"/>
        </w:rPr>
        <w:t>Line 566: Please include other examples and implications for ecosystem structure and function, there are some good examples from this area as well.</w:t>
      </w:r>
    </w:p>
    <w:p w14:paraId="0927A29E" w14:textId="20B980A8" w:rsidR="0048670C" w:rsidRPr="00F9268B" w:rsidRDefault="0048670C" w:rsidP="0048670C">
      <w:pPr>
        <w:pStyle w:val="PlainText"/>
        <w:rPr>
          <w:rFonts w:asciiTheme="minorHAnsi" w:hAnsiTheme="minorHAnsi" w:cstheme="minorHAnsi"/>
          <w:color w:val="002060"/>
          <w:szCs w:val="22"/>
        </w:rPr>
      </w:pPr>
      <w:r w:rsidRPr="00F9268B">
        <w:rPr>
          <w:rFonts w:asciiTheme="minorHAnsi" w:hAnsiTheme="minorHAnsi" w:cstheme="minorHAnsi"/>
          <w:b/>
          <w:bCs/>
          <w:szCs w:val="22"/>
        </w:rPr>
        <w:t>Response:</w:t>
      </w:r>
      <w:r w:rsidR="00683211" w:rsidRPr="00F9268B">
        <w:rPr>
          <w:rFonts w:asciiTheme="minorHAnsi" w:hAnsiTheme="minorHAnsi" w:cstheme="minorHAnsi"/>
          <w:b/>
          <w:bCs/>
          <w:szCs w:val="22"/>
        </w:rPr>
        <w:t xml:space="preserve"> </w:t>
      </w:r>
      <w:r w:rsidR="00683211" w:rsidRPr="00F9268B">
        <w:rPr>
          <w:rFonts w:asciiTheme="minorHAnsi" w:hAnsiTheme="minorHAnsi" w:cstheme="minorHAnsi"/>
          <w:color w:val="002060"/>
          <w:szCs w:val="22"/>
        </w:rPr>
        <w:t>We have expanded this section and it now reads:</w:t>
      </w:r>
    </w:p>
    <w:p w14:paraId="5F140D15" w14:textId="0F4BB82F" w:rsidR="00683211" w:rsidRPr="00F9268B" w:rsidRDefault="00683211" w:rsidP="00683211">
      <w:pPr>
        <w:pStyle w:val="PlainText"/>
        <w:rPr>
          <w:rFonts w:asciiTheme="minorHAnsi" w:hAnsiTheme="minorHAnsi" w:cstheme="minorHAnsi"/>
          <w:i/>
          <w:iCs/>
          <w:color w:val="002060"/>
          <w:szCs w:val="22"/>
        </w:rPr>
      </w:pPr>
      <w:r w:rsidRPr="00F9268B">
        <w:rPr>
          <w:rFonts w:asciiTheme="minorHAnsi" w:hAnsiTheme="minorHAnsi" w:cstheme="minorHAnsi"/>
          <w:i/>
          <w:iCs/>
          <w:color w:val="002060"/>
          <w:szCs w:val="22"/>
        </w:rPr>
        <w:t xml:space="preserve">“These changes may have significant bottom-up effects on the overall distribution of zooplankton biomass, size structure and community composition on continental shelves as zooplankton are impacted across the globe in similar ways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lang w:val="en-US"/>
        </w:rPr>
        <w:t>(Richardson, 2008)</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With the impacts of warming oceans already being observed at coastal observing stations and phytoplankton communities increasingly dominated by warm-water tolerant chain forming diatoms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{"citationID":"3qKToQ8G","properties":{"formattedCitation":"(Ajani {\\i{}et al.}, 2020)","plainCitation":"(Ajani et al., 2020)","noteIndex":0},"citationItems":[{"id":2035,"uris":["http://zotero.org/users/local/U6DoygBa/items/GD3WRN4N"],"uri":["http://zotero.org/users/local/U6DoygBa/items/GD3WRN4N"],"itemData":{"id":2035,"type":"article-journal","abstract":"Understanding impacts of global warming on phytoplankton – the foundation of marine ecosystems – is critical to predicting changes in future biodiversity, ocean productivity, and ultimately fisheries production. Using phytoplankton community abundance and environmental data that span ~90 years (1931-2019) from a long-term Pacific Ocean coastal station off Sydney, Australia, we examined the response of the phytoplankton community to long-term ocean warming using the Community Temperature Index, an index of the preferred temperature of a community. With warming of ~1.8</w:instrText>
      </w:r>
      <w:r w:rsidRPr="00F9268B">
        <w:rPr>
          <w:rFonts w:ascii="Cambria Math" w:hAnsi="Cambria Math" w:cs="Cambria Math"/>
          <w:i/>
          <w:iCs/>
          <w:color w:val="002060"/>
          <w:szCs w:val="22"/>
        </w:rPr>
        <w:instrText>℃</w:instrText>
      </w:r>
      <w:r w:rsidRPr="00F9268B">
        <w:rPr>
          <w:rFonts w:asciiTheme="minorHAnsi" w:hAnsiTheme="minorHAnsi" w:cstheme="minorHAnsi"/>
          <w:i/>
          <w:iCs/>
          <w:color w:val="002060"/>
          <w:szCs w:val="22"/>
        </w:rPr>
        <w:instrText xml:space="preserve"> at the site since 1931, we found a significant increase in the community temperature index from 1931-1932 to 2009-2019, suggesting that the relative proportion of warm-water to cold-water species has increased. The Community Temperature Index also showed a clear seasonal cycle, with highest values at the end of austral summer (Feb/Mar) and lowest at the end of winter (Aug/Sept), a pattern well supported by other studies at this location. The shift in CTI was a consequence of the decline in the relative abundance of the cool-affinity (optimal temperature = 18.7</w:instrText>
      </w:r>
      <w:r w:rsidRPr="00F9268B">
        <w:rPr>
          <w:rFonts w:ascii="Cambria Math" w:hAnsi="Cambria Math" w:cs="Cambria Math"/>
          <w:i/>
          <w:iCs/>
          <w:color w:val="002060"/>
          <w:szCs w:val="22"/>
        </w:rPr>
        <w:instrText>℃</w:instrText>
      </w:r>
      <w:r w:rsidRPr="00F9268B">
        <w:rPr>
          <w:rFonts w:asciiTheme="minorHAnsi" w:hAnsiTheme="minorHAnsi" w:cstheme="minorHAnsi"/>
          <w:i/>
          <w:iCs/>
          <w:color w:val="002060"/>
          <w:szCs w:val="22"/>
        </w:rPr>
        <w:instrText>), chain-forming diatom Asterionellopsis glacialis (40% in 1931-1932 to 13% in 2009 onwards), and a substantial increase in the warm-affinity (21.5</w:instrText>
      </w:r>
      <w:r w:rsidRPr="00F9268B">
        <w:rPr>
          <w:rFonts w:ascii="Cambria Math" w:hAnsi="Cambria Math" w:cs="Cambria Math"/>
          <w:i/>
          <w:iCs/>
          <w:color w:val="002060"/>
          <w:szCs w:val="22"/>
        </w:rPr>
        <w:instrText>℃</w:instrText>
      </w:r>
      <w:r w:rsidRPr="00F9268B">
        <w:rPr>
          <w:rFonts w:asciiTheme="minorHAnsi" w:hAnsiTheme="minorHAnsi" w:cstheme="minorHAnsi"/>
          <w:i/>
          <w:iCs/>
          <w:color w:val="002060"/>
          <w:szCs w:val="22"/>
        </w:rPr>
        <w:instrText xml:space="preserve">), also chain-forming diatom Leptocylindrus danicus (20% in 1931-1932 to 57% in 2009 onwards). L. danicus reproduces rapidly, forms resting spores under nutrient depletion, and displays a wide thermal range. Species such as L. danicus may provide a glimpse of the functional traits necessary to be a ‘winner’ under climate change.","container-title":"Frontiers in Marine Science","DOI":"10.3389/fmars.2020.576011","ISSN":"2296-7745","journalAbbreviation":"Front. Mar. Sci.","language":"English","note":"publisher: Frontiers","source":"Frontiers","title":"Global Warming Impacts Micro-Phytoplankton at a Long-Term Pacific Ocean Coastal Station","URL":"https://www.frontiersin.org/articles/10.3389/fmars.2020.576011/full?utm_source=F-AAE&amp;utm_medium=EMLF&amp;utm_campaign=MRK_1467818_45_Marine_20201027_arts_A","volume":"7","author":[{"family":"Ajani","given":"Penelope A."},{"family":"Davies","given":"Claire H."},{"family":"Eriksen","given":"Ruth S."},{"family":"Richardson","given":"Anthony J."}],"accessed":{"date-parts":[["2021",5,4]]},"issued":{"date-parts":[["2020"]]}}}],"schema":"https://github.com/citation-style-language/schema/raw/master/csl-citation.json"}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lang w:val="en-US"/>
        </w:rPr>
        <w:t>(Ajani et al., 2020)</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 xml:space="preserve">, impacts from projected reductions in both phytoplankton and zooplankton biomass are likely to be amplified up the food chain with potentially large impacts on fisheries as food web become increasingly reliant on pelagic energy sources rather than benthic </w:t>
      </w:r>
      <w:r w:rsidRPr="00F9268B">
        <w:rPr>
          <w:rFonts w:asciiTheme="minorHAnsi" w:hAnsiTheme="minorHAnsi" w:cstheme="minorHAnsi"/>
          <w:i/>
          <w:iCs/>
          <w:color w:val="002060"/>
          <w:szCs w:val="22"/>
        </w:rPr>
        <w:fldChar w:fldCharType="begin"/>
      </w:r>
      <w:r w:rsidRPr="00F9268B">
        <w:rPr>
          <w:rFonts w:asciiTheme="minorHAnsi" w:hAnsiTheme="minorHAnsi" w:cstheme="minorHAnsi"/>
          <w:i/>
          <w:iCs/>
          <w:color w:val="002060"/>
          <w:szCs w:val="22"/>
        </w:rPr>
        <w:instrText xml:space="preserve"> ADDIN ZOTERO_ITEM CSL_CITATION {"citationID":"9x3qH67w","properties":{"formattedCitation":"(Petrik {\\i{}et al.}, 2020)","plainCitation":"(Petrik et al., 2020)","noteIndex":0},"citationItems":[{"id":2033,"uris":["http://zotero.org/users/local/U6DoygBa/items/6MC325RV"],"uri":["http://zotero.org/users/local/U6DoygBa/items/6MC325RV"],"itemData":{"id":2033,"type":"article-journal","abstract":"Global climate change is expected to impact ocean ecosystems through increases in temperature, decreases in pH and oxygen, increased stratification, with subsequent declines in primary productivity. These impacts propagate through the food chain leading to amplified effects on secondary producers and higher trophic levels. Similarly, climate change may disproportionately affect different species, with impacts depending on their ecological niche. To investigate how global environmental change will alter fish assemblages and productivity, we used a spatially explicit mechanistic model of the three main fish functional types reflected in fisheries catches (FEISTY) coupled to an earth system model (GFDL-ESM2M) to make projections out to 2100. We additionally explored the sensitivity of projections to uncertainties in widely used metabolic allometries and their temperature dependence. When integrated globally, the biomass and production of all types of fish decreased under a high emissions scenario (RCP 8.5) compared to mean contemporary conditions. Projections also revealed strong increases in the ratio of pelagic zooplankton production to benthic production, a dominant driver of the abundance of large pelagic fish vs. demersal fish under historical conditions. Increases in this ratio led to a \"pelagification\" of ecosystems exemplified by shifts from benthic-based food webs towards pelagic-based ones. The resulting pelagic systems, however, were dominated by forage fish, as large pelagic fish suffered from increasing metabolic demands in a warming ocean and from declines in zooplankton productivity that were amplified at higher trophic levels. Patterns of relative change between functional types were robust to uncertainty in metabolic allometries and temperature dependence, though projections of the large pelagic fish had the greatest uncertainty. The same accumulation of trophic impacts that underlies the amplification of productivity trends at higher trophic levels propagates to the projection spread, creating an acutely uncertain future for the ocean’s largest predatory fish.","container-title":"Frontiers in Marine Science","DOI":"10.3389/fmars.2020.588482","ISSN":"2296-7745","journalAbbreviation":"Front. Mar. Sci.","language":"English","note":"publisher: Frontiers","source":"Frontiers","title":"Large Pelagic Fish Are Most Sensitive to Climate Change Despite Pelagification of Ocean Food Webs","URL":"https://www.frontiersin.org/articles/10.3389/fmars.2020.588482/full","volume":"7","author":[{"family":"Petrik","given":"Colleen M."},{"family":"Stock","given":"Charles A."},{"family":"Andersen","given":"Ken H."},{"family":"Denderen","given":"P. Daniël","non-dropping-particle":"van"},{"family":"Watson","given":"James R."}],"accessed":{"date-parts":[["2021",5,4]]},"issued":{"date-parts":[["2020"]]}}}],"schema":"https://github.com/citation-style-language/schema/raw/master/csl-citation.json"} </w:instrText>
      </w:r>
      <w:r w:rsidRPr="00F9268B">
        <w:rPr>
          <w:rFonts w:asciiTheme="minorHAnsi" w:hAnsiTheme="minorHAnsi" w:cstheme="minorHAnsi"/>
          <w:i/>
          <w:iCs/>
          <w:color w:val="002060"/>
          <w:szCs w:val="22"/>
        </w:rPr>
        <w:fldChar w:fldCharType="separate"/>
      </w:r>
      <w:r w:rsidRPr="00F9268B">
        <w:rPr>
          <w:rFonts w:asciiTheme="minorHAnsi" w:hAnsiTheme="minorHAnsi" w:cstheme="minorHAnsi"/>
          <w:i/>
          <w:iCs/>
          <w:color w:val="002060"/>
          <w:szCs w:val="22"/>
          <w:lang w:val="en-US"/>
        </w:rPr>
        <w:t>(Petrik et al., 2020)</w:t>
      </w:r>
      <w:r w:rsidRPr="00F9268B">
        <w:rPr>
          <w:rFonts w:asciiTheme="minorHAnsi" w:hAnsiTheme="minorHAnsi" w:cstheme="minorHAnsi"/>
          <w:i/>
          <w:iCs/>
          <w:color w:val="002060"/>
          <w:szCs w:val="22"/>
        </w:rPr>
        <w:fldChar w:fldCharType="end"/>
      </w:r>
      <w:r w:rsidRPr="00F9268B">
        <w:rPr>
          <w:rFonts w:asciiTheme="minorHAnsi" w:hAnsiTheme="minorHAnsi" w:cstheme="minorHAnsi"/>
          <w:i/>
          <w:iCs/>
          <w:color w:val="002060"/>
          <w:szCs w:val="22"/>
        </w:rPr>
        <w:t>.”</w:t>
      </w:r>
    </w:p>
    <w:p w14:paraId="07896143" w14:textId="1F46CD9A" w:rsidR="00683211" w:rsidRPr="00F9268B" w:rsidRDefault="00683211" w:rsidP="0048670C">
      <w:pPr>
        <w:pStyle w:val="PlainText"/>
        <w:rPr>
          <w:rFonts w:asciiTheme="minorHAnsi" w:hAnsiTheme="minorHAnsi" w:cstheme="minorHAnsi"/>
          <w:b/>
          <w:bCs/>
          <w:szCs w:val="22"/>
        </w:rPr>
      </w:pPr>
    </w:p>
    <w:p w14:paraId="528D133B" w14:textId="77777777" w:rsidR="0048670C" w:rsidRPr="00F9268B" w:rsidRDefault="0048670C" w:rsidP="0048670C">
      <w:pPr>
        <w:spacing w:after="0"/>
        <w:rPr>
          <w:rFonts w:cstheme="minorHAnsi"/>
          <w:szCs w:val="22"/>
        </w:rPr>
      </w:pPr>
    </w:p>
    <w:sectPr w:rsidR="0048670C" w:rsidRPr="00F9268B">
      <w:footerReference w:type="default" r:id="rId2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ason Everett" w:date="2021-05-13T15:45:00Z" w:initials="JE">
    <w:p w14:paraId="55158CBE" w14:textId="28535347" w:rsidR="00CB7A7D" w:rsidRDefault="00CB7A7D">
      <w:pPr>
        <w:pStyle w:val="CommentText"/>
      </w:pPr>
      <w:r>
        <w:rPr>
          <w:rStyle w:val="CommentReference"/>
        </w:rPr>
        <w:annotationRef/>
      </w:r>
      <w:r>
        <w:t xml:space="preserve">Just confirming there were no comments from the editor that need </w:t>
      </w:r>
      <w:proofErr w:type="gramStart"/>
      <w:r>
        <w:t>addressing?</w:t>
      </w:r>
      <w:proofErr w:type="gramEnd"/>
    </w:p>
  </w:comment>
  <w:comment w:id="2" w:author="Jason Everett" w:date="2021-05-13T15:51:00Z" w:initials="JE">
    <w:p w14:paraId="3E0858DD" w14:textId="65C1818C" w:rsidR="008E3E3F" w:rsidRDefault="008E3E3F">
      <w:pPr>
        <w:pStyle w:val="CommentText"/>
      </w:pPr>
      <w:r>
        <w:rPr>
          <w:rStyle w:val="CommentReference"/>
        </w:rPr>
        <w:annotationRef/>
      </w:r>
      <w:r>
        <w:t>You didn’t address the taxonomic question. How is this?</w:t>
      </w:r>
    </w:p>
  </w:comment>
  <w:comment w:id="10" w:author="Jason Everett" w:date="2021-05-13T15:55:00Z" w:initials="JE">
    <w:p w14:paraId="5B0FCB10" w14:textId="61024D6D" w:rsidR="00966C81" w:rsidRDefault="00966C81">
      <w:pPr>
        <w:pStyle w:val="CommentText"/>
      </w:pPr>
      <w:r>
        <w:rPr>
          <w:rStyle w:val="CommentReference"/>
        </w:rPr>
        <w:annotationRef/>
      </w:r>
      <w:r>
        <w:t xml:space="preserve">I think this is the </w:t>
      </w:r>
      <w:proofErr w:type="gramStart"/>
      <w:r>
        <w:t>reviewers</w:t>
      </w:r>
      <w:proofErr w:type="gramEnd"/>
      <w:r>
        <w:t xml:space="preserve"> main point. It is a </w:t>
      </w:r>
      <w:proofErr w:type="gramStart"/>
      <w:r>
        <w:t>one week</w:t>
      </w:r>
      <w:proofErr w:type="gramEnd"/>
      <w:r>
        <w:t xml:space="preserve"> cruise but we try and create a general concept globally. Perhaps the results should be argued to apply to </w:t>
      </w:r>
      <w:proofErr w:type="gramStart"/>
      <w:r>
        <w:t>spring time</w:t>
      </w:r>
      <w:proofErr w:type="gramEnd"/>
      <w:r>
        <w:t>, and therefore the general concept is related to spring globally? This is probably radical, but I’m not sure how else to respond. The reviewer is correct about the temporal issue….</w:t>
      </w:r>
    </w:p>
  </w:comment>
  <w:comment w:id="25" w:author="Jason Everett" w:date="2021-05-13T16:02:00Z" w:initials="JE">
    <w:p w14:paraId="5D9BADE8" w14:textId="17EE2424" w:rsidR="00D21DBF" w:rsidRDefault="00D21DBF">
      <w:pPr>
        <w:pStyle w:val="CommentText"/>
      </w:pPr>
      <w:r>
        <w:rPr>
          <w:rStyle w:val="CommentReference"/>
        </w:rPr>
        <w:annotationRef/>
      </w:r>
      <w:r>
        <w:t xml:space="preserve">I’m not sure what Amandine’s highlight is for, but this is very vague. What does “some” or “little” variation mean? </w:t>
      </w:r>
    </w:p>
  </w:comment>
  <w:comment w:id="28" w:author="Jason Everett" w:date="2021-05-13T16:03:00Z" w:initials="JE">
    <w:p w14:paraId="25ED3A91" w14:textId="1F05448A" w:rsidR="00D21DBF" w:rsidRDefault="00D21DBF">
      <w:pPr>
        <w:pStyle w:val="CommentText"/>
      </w:pPr>
      <w:r>
        <w:rPr>
          <w:rStyle w:val="CommentReference"/>
        </w:rPr>
        <w:annotationRef/>
      </w:r>
      <w:r>
        <w:t>I can’t see the yellow. Perhaps remove yellow and add another red in the middle somewhere.</w:t>
      </w:r>
    </w:p>
  </w:comment>
  <w:comment w:id="29" w:author="Jason Everett" w:date="2021-05-13T16:29:00Z" w:initials="JE">
    <w:p w14:paraId="28231A2E" w14:textId="54852C5D" w:rsidR="00D21DBF" w:rsidRDefault="00D21DBF">
      <w:pPr>
        <w:pStyle w:val="CommentText"/>
      </w:pPr>
      <w:r>
        <w:rPr>
          <w:rStyle w:val="CommentReference"/>
        </w:rPr>
        <w:annotationRef/>
      </w:r>
      <w:r>
        <w:t xml:space="preserve">Harsh! But then again, basic research got us </w:t>
      </w:r>
      <w:r w:rsidR="00C764C0">
        <w:t>penicillin</w:t>
      </w:r>
      <w:r>
        <w:t xml:space="preserve">, </w:t>
      </w:r>
      <w:proofErr w:type="spellStart"/>
      <w:r>
        <w:t>wifi</w:t>
      </w:r>
      <w:proofErr w:type="spellEnd"/>
      <w:r>
        <w:t>, etc</w:t>
      </w:r>
    </w:p>
  </w:comment>
  <w:comment w:id="30" w:author="Jason Everett" w:date="2021-05-13T16:31:00Z" w:initials="JE">
    <w:p w14:paraId="15C9B002" w14:textId="66C15486" w:rsidR="00C764C0" w:rsidRDefault="00C764C0">
      <w:pPr>
        <w:pStyle w:val="CommentText"/>
      </w:pPr>
      <w:r>
        <w:rPr>
          <w:rStyle w:val="CommentReference"/>
        </w:rPr>
        <w:annotationRef/>
      </w:r>
      <w:r>
        <w:t>This is detritus so you are agreeing with the reviewer.</w:t>
      </w:r>
    </w:p>
  </w:comment>
  <w:comment w:id="41" w:author="Jason Everett" w:date="2021-05-13T16:38:00Z" w:initials="JE">
    <w:p w14:paraId="4847CECB" w14:textId="771FE6BF" w:rsidR="00F0697E" w:rsidRDefault="00F0697E">
      <w:pPr>
        <w:pStyle w:val="CommentText"/>
      </w:pPr>
      <w:r>
        <w:rPr>
          <w:rStyle w:val="CommentReference"/>
        </w:rPr>
        <w:annotationRef/>
      </w:r>
      <w:r>
        <w:t xml:space="preserve">Ok. Just ensure you don’t equate </w:t>
      </w:r>
      <w:proofErr w:type="spellStart"/>
      <w:r>
        <w:t>chl</w:t>
      </w:r>
      <w:proofErr w:type="spellEnd"/>
      <w:r>
        <w:t xml:space="preserve"> to production. They are not the same thing.</w:t>
      </w:r>
    </w:p>
  </w:comment>
  <w:comment w:id="50" w:author="Jason Everett" w:date="2021-05-13T16:50:00Z" w:initials="JE">
    <w:p w14:paraId="640929E0" w14:textId="016020B4" w:rsidR="00704B34" w:rsidRDefault="00704B34">
      <w:pPr>
        <w:pStyle w:val="CommentText"/>
      </w:pPr>
      <w:r>
        <w:rPr>
          <w:rStyle w:val="CommentReference"/>
        </w:rPr>
        <w:annotationRef/>
      </w:r>
      <w:r>
        <w:t xml:space="preserve">I can’t see the legend for </w:t>
      </w:r>
      <w:proofErr w:type="gramStart"/>
      <w:r>
        <w:t>velocity?</w:t>
      </w:r>
      <w:proofErr w:type="gramEnd"/>
    </w:p>
  </w:comment>
  <w:comment w:id="57" w:author="amandine_s10 amandine_s10" w:date="2021-05-12T21:51:00Z" w:initials="aa">
    <w:p w14:paraId="602779CE" w14:textId="0826CC82" w:rsidR="00F3421D" w:rsidRDefault="00F3421D">
      <w:pPr>
        <w:pStyle w:val="CommentText"/>
      </w:pPr>
      <w:r>
        <w:rPr>
          <w:rStyle w:val="CommentReference"/>
        </w:rPr>
        <w:annotationRef/>
      </w:r>
      <w:r>
        <w:t>It doesn’t have the vector legend. Wrong one?</w:t>
      </w:r>
    </w:p>
  </w:comment>
  <w:comment w:id="69" w:author="Jason Everett" w:date="2021-05-13T16:54:00Z" w:initials="JE">
    <w:p w14:paraId="5541FFB2" w14:textId="4E0956D4" w:rsidR="00D91A72" w:rsidRDefault="00D91A72">
      <w:pPr>
        <w:pStyle w:val="CommentText"/>
      </w:pPr>
      <w:r>
        <w:rPr>
          <w:rStyle w:val="CommentReference"/>
        </w:rPr>
        <w:annotationRef/>
      </w:r>
      <w:r>
        <w:t>But aren’t you now using “particulates (zooplankton)</w:t>
      </w:r>
      <w:proofErr w:type="gramStart"/>
      <w:r>
        <w:t>”.</w:t>
      </w:r>
      <w:proofErr w:type="gramEnd"/>
      <w:r>
        <w:t xml:space="preserve"> Is this an old response? Or am I missing something?</w:t>
      </w:r>
    </w:p>
  </w:comment>
  <w:comment w:id="71" w:author="Jason Everett" w:date="2021-05-13T16:57:00Z" w:initials="JE">
    <w:p w14:paraId="5CE3D590" w14:textId="21707851" w:rsidR="00C94AA0" w:rsidRDefault="00C94AA0">
      <w:pPr>
        <w:pStyle w:val="CommentText"/>
      </w:pPr>
      <w:r>
        <w:rPr>
          <w:rStyle w:val="CommentReference"/>
        </w:rPr>
        <w:annotationRef/>
      </w:r>
      <w:r>
        <w:t>I hate to be a pain, but it is probably worthwhile changing the subtitles to read “A) Biomass (Biovolume) at Cape Byron….” Etc</w:t>
      </w:r>
    </w:p>
    <w:p w14:paraId="762FB675" w14:textId="77777777" w:rsidR="00C94AA0" w:rsidRDefault="00C94AA0">
      <w:pPr>
        <w:pStyle w:val="CommentText"/>
      </w:pPr>
    </w:p>
    <w:p w14:paraId="205128C1" w14:textId="375E4729" w:rsidR="00C94AA0" w:rsidRDefault="00C94AA0">
      <w:pPr>
        <w:pStyle w:val="CommentText"/>
      </w:pPr>
      <w:r>
        <w:t>Alternatively (and my preference), remove “Biomass at” and just have “A) Cape Byron ….”)</w:t>
      </w:r>
    </w:p>
  </w:comment>
  <w:comment w:id="72" w:author="Jason Everett" w:date="2021-05-13T16:58:00Z" w:initials="JE">
    <w:p w14:paraId="36DCBEA5" w14:textId="301ABDDD" w:rsidR="00C94AA0" w:rsidRDefault="00C94AA0">
      <w:pPr>
        <w:pStyle w:val="CommentText"/>
      </w:pPr>
      <w:r>
        <w:rPr>
          <w:rStyle w:val="CommentReference"/>
        </w:rPr>
        <w:annotationRef/>
      </w:r>
      <w:r>
        <w:t>Add a location label which matches the format you use in the above comment.</w:t>
      </w:r>
    </w:p>
  </w:comment>
  <w:comment w:id="75" w:author="amandine_s10 amandine_s10" w:date="2021-05-12T21:55:00Z" w:initials="aa">
    <w:p w14:paraId="5380520B" w14:textId="55A82FE8" w:rsidR="00F3421D" w:rsidRDefault="00F3421D">
      <w:pPr>
        <w:pStyle w:val="CommentText"/>
      </w:pPr>
      <w:r>
        <w:rPr>
          <w:rStyle w:val="CommentReference"/>
        </w:rPr>
        <w:annotationRef/>
      </w:r>
      <w:r>
        <w:t>Add Rossi et al?</w:t>
      </w:r>
    </w:p>
  </w:comment>
  <w:comment w:id="76" w:author="amandine_s10 amandine_s10" w:date="2021-05-12T21:56:00Z" w:initials="aa">
    <w:p w14:paraId="3042CD25" w14:textId="38BE5782" w:rsidR="00F3421D" w:rsidRDefault="00F3421D">
      <w:pPr>
        <w:pStyle w:val="CommentText"/>
      </w:pPr>
      <w:r>
        <w:rPr>
          <w:rStyle w:val="CommentReference"/>
        </w:rPr>
        <w:annotationRef/>
      </w:r>
      <w:r>
        <w:t xml:space="preserve">Ref the wind figure in supp. Mat. </w:t>
      </w:r>
    </w:p>
  </w:comment>
  <w:comment w:id="77" w:author="Jason Everett" w:date="2021-05-13T17:03:00Z" w:initials="JE">
    <w:p w14:paraId="03935DB6" w14:textId="71055553" w:rsidR="00B00DCA" w:rsidRDefault="00B00DCA">
      <w:pPr>
        <w:pStyle w:val="CommentText"/>
      </w:pPr>
      <w:r>
        <w:rPr>
          <w:rStyle w:val="CommentReference"/>
        </w:rPr>
        <w:annotationRef/>
      </w:r>
      <w:r>
        <w:t>Check you are consistent – hyphen or no-hyphen?</w:t>
      </w:r>
    </w:p>
  </w:comment>
  <w:comment w:id="97" w:author="amandine_s10 amandine_s10" w:date="2021-05-13T07:55:00Z" w:initials="aa">
    <w:p w14:paraId="0224D91B" w14:textId="77777777" w:rsidR="00D81234" w:rsidRDefault="00D81234">
      <w:pPr>
        <w:pStyle w:val="CommentText"/>
      </w:pPr>
      <w:r>
        <w:rPr>
          <w:rStyle w:val="CommentReference"/>
        </w:rPr>
        <w:annotationRef/>
      </w:r>
      <w:r>
        <w:t>I like this new paragraph!</w:t>
      </w:r>
    </w:p>
    <w:p w14:paraId="41C622E0" w14:textId="1DD65AC5" w:rsidR="00D81234" w:rsidRDefault="00D81234">
      <w:pPr>
        <w:pStyle w:val="CommentText"/>
      </w:pPr>
      <w:r>
        <w:t>Just a thought, how do we explain the same pattern at DH since there was to clear cross-shelf gradient? “</w:t>
      </w:r>
      <w:r>
        <w:rPr>
          <w:rFonts w:cstheme="minorHAnsi"/>
          <w:szCs w:val="24"/>
        </w:rPr>
        <w:t>The lack of horizontal variation was reflected in the nitrate, silicate, temperature and salinity with almost all variation being observed with depth” lime 457+?</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158CBE" w15:done="0"/>
  <w15:commentEx w15:paraId="3E0858DD" w15:done="0"/>
  <w15:commentEx w15:paraId="5B0FCB10" w15:done="0"/>
  <w15:commentEx w15:paraId="5D9BADE8" w15:done="0"/>
  <w15:commentEx w15:paraId="25ED3A91" w15:done="0"/>
  <w15:commentEx w15:paraId="28231A2E" w15:done="0"/>
  <w15:commentEx w15:paraId="15C9B002" w15:done="0"/>
  <w15:commentEx w15:paraId="4847CECB" w15:done="0"/>
  <w15:commentEx w15:paraId="640929E0" w15:done="0"/>
  <w15:commentEx w15:paraId="602779CE" w15:done="0"/>
  <w15:commentEx w15:paraId="5541FFB2" w15:done="0"/>
  <w15:commentEx w15:paraId="205128C1" w15:done="0"/>
  <w15:commentEx w15:paraId="36DCBEA5" w15:done="0"/>
  <w15:commentEx w15:paraId="5380520B" w15:done="0"/>
  <w15:commentEx w15:paraId="3042CD25" w15:done="0"/>
  <w15:commentEx w15:paraId="03935DB6" w15:done="0"/>
  <w15:commentEx w15:paraId="41C622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7C823" w16cex:dateUtc="2021-05-13T05:45:00Z"/>
  <w16cex:commentExtensible w16cex:durableId="2447C969" w16cex:dateUtc="2021-05-13T05:51:00Z"/>
  <w16cex:commentExtensible w16cex:durableId="2447CA56" w16cex:dateUtc="2021-05-13T05:55:00Z"/>
  <w16cex:commentExtensible w16cex:durableId="2447CC2A" w16cex:dateUtc="2021-05-13T06:02:00Z"/>
  <w16cex:commentExtensible w16cex:durableId="2447CC65" w16cex:dateUtc="2021-05-13T06:03:00Z"/>
  <w16cex:commentExtensible w16cex:durableId="2447D284" w16cex:dateUtc="2021-05-13T06:29:00Z"/>
  <w16cex:commentExtensible w16cex:durableId="2447D2F7" w16cex:dateUtc="2021-05-13T06:31:00Z"/>
  <w16cex:commentExtensible w16cex:durableId="2447D4A3" w16cex:dateUtc="2021-05-13T06:38:00Z"/>
  <w16cex:commentExtensible w16cex:durableId="2447D747" w16cex:dateUtc="2021-05-13T06:50:00Z"/>
  <w16cex:commentExtensible w16cex:durableId="2446CC7C" w16cex:dateUtc="2021-05-12T11:51:00Z"/>
  <w16cex:commentExtensible w16cex:durableId="2447D85C" w16cex:dateUtc="2021-05-13T06:54:00Z"/>
  <w16cex:commentExtensible w16cex:durableId="2447D8DF" w16cex:dateUtc="2021-05-13T06:57:00Z"/>
  <w16cex:commentExtensible w16cex:durableId="2447D948" w16cex:dateUtc="2021-05-13T06:58:00Z"/>
  <w16cex:commentExtensible w16cex:durableId="2446CD4C" w16cex:dateUtc="2021-05-12T11:55:00Z"/>
  <w16cex:commentExtensible w16cex:durableId="2446CD9B" w16cex:dateUtc="2021-05-12T11:56:00Z"/>
  <w16cex:commentExtensible w16cex:durableId="2447DA4B" w16cex:dateUtc="2021-05-13T07:03:00Z"/>
  <w16cex:commentExtensible w16cex:durableId="244759F6" w16cex:dateUtc="2021-05-12T2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158CBE" w16cid:durableId="2447C823"/>
  <w16cid:commentId w16cid:paraId="3E0858DD" w16cid:durableId="2447C969"/>
  <w16cid:commentId w16cid:paraId="5B0FCB10" w16cid:durableId="2447CA56"/>
  <w16cid:commentId w16cid:paraId="5D9BADE8" w16cid:durableId="2447CC2A"/>
  <w16cid:commentId w16cid:paraId="25ED3A91" w16cid:durableId="2447CC65"/>
  <w16cid:commentId w16cid:paraId="28231A2E" w16cid:durableId="2447D284"/>
  <w16cid:commentId w16cid:paraId="15C9B002" w16cid:durableId="2447D2F7"/>
  <w16cid:commentId w16cid:paraId="4847CECB" w16cid:durableId="2447D4A3"/>
  <w16cid:commentId w16cid:paraId="640929E0" w16cid:durableId="2447D747"/>
  <w16cid:commentId w16cid:paraId="602779CE" w16cid:durableId="2446CC7C"/>
  <w16cid:commentId w16cid:paraId="5541FFB2" w16cid:durableId="2447D85C"/>
  <w16cid:commentId w16cid:paraId="205128C1" w16cid:durableId="2447D8DF"/>
  <w16cid:commentId w16cid:paraId="36DCBEA5" w16cid:durableId="2447D948"/>
  <w16cid:commentId w16cid:paraId="5380520B" w16cid:durableId="2446CD4C"/>
  <w16cid:commentId w16cid:paraId="3042CD25" w16cid:durableId="2446CD9B"/>
  <w16cid:commentId w16cid:paraId="03935DB6" w16cid:durableId="2447DA4B"/>
  <w16cid:commentId w16cid:paraId="41C622E0" w16cid:durableId="244759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4F483D" w14:textId="77777777" w:rsidR="008A7EC6" w:rsidRDefault="008A7EC6" w:rsidP="00F5036A">
      <w:pPr>
        <w:spacing w:after="0" w:line="240" w:lineRule="auto"/>
      </w:pPr>
      <w:r>
        <w:separator/>
      </w:r>
    </w:p>
  </w:endnote>
  <w:endnote w:type="continuationSeparator" w:id="0">
    <w:p w14:paraId="2C632D87" w14:textId="77777777" w:rsidR="008A7EC6" w:rsidRDefault="008A7EC6" w:rsidP="00F503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377289"/>
      <w:docPartObj>
        <w:docPartGallery w:val="Page Numbers (Bottom of Page)"/>
        <w:docPartUnique/>
      </w:docPartObj>
    </w:sdtPr>
    <w:sdtEndPr>
      <w:rPr>
        <w:noProof/>
      </w:rPr>
    </w:sdtEndPr>
    <w:sdtContent>
      <w:p w14:paraId="156DE331" w14:textId="3D07C225" w:rsidR="000D00F0" w:rsidRDefault="000D00F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651160" w14:textId="77777777" w:rsidR="000D00F0" w:rsidRDefault="000D00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939C9" w14:textId="77777777" w:rsidR="008A7EC6" w:rsidRDefault="008A7EC6" w:rsidP="00F5036A">
      <w:pPr>
        <w:spacing w:after="0" w:line="240" w:lineRule="auto"/>
      </w:pPr>
      <w:r>
        <w:separator/>
      </w:r>
    </w:p>
  </w:footnote>
  <w:footnote w:type="continuationSeparator" w:id="0">
    <w:p w14:paraId="445A4981" w14:textId="77777777" w:rsidR="008A7EC6" w:rsidRDefault="008A7EC6" w:rsidP="00F503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C44C9F"/>
    <w:multiLevelType w:val="hybridMultilevel"/>
    <w:tmpl w:val="E58829E6"/>
    <w:lvl w:ilvl="0" w:tplc="D2269322">
      <w:numFmt w:val="bullet"/>
      <w:lvlText w:val="-"/>
      <w:lvlJc w:val="left"/>
      <w:pPr>
        <w:ind w:left="720" w:hanging="360"/>
      </w:pPr>
      <w:rPr>
        <w:rFonts w:ascii="Segoe UI" w:eastAsiaTheme="minorHAnsi" w:hAnsi="Segoe UI" w:cs="Segoe UI" w:hint="default"/>
        <w:color w:val="000000"/>
        <w:sz w:val="21"/>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FF95929"/>
    <w:multiLevelType w:val="hybridMultilevel"/>
    <w:tmpl w:val="096A942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son Everett">
    <w15:presenceInfo w15:providerId="AD" w15:userId="S::z9902002@ad.unsw.edu.au::d60a8139-4a1d-4875-a972-35d90206b900"/>
  </w15:person>
  <w15:person w15:author="amandine_s10 amandine_s10">
    <w15:presenceInfo w15:providerId="Windows Live" w15:userId="a8fdac41015348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trackRevisions/>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7A1"/>
    <w:rsid w:val="0005384A"/>
    <w:rsid w:val="00070D89"/>
    <w:rsid w:val="00071032"/>
    <w:rsid w:val="00095452"/>
    <w:rsid w:val="000A113A"/>
    <w:rsid w:val="000A6176"/>
    <w:rsid w:val="000C4140"/>
    <w:rsid w:val="000D00F0"/>
    <w:rsid w:val="000F10B1"/>
    <w:rsid w:val="000F4656"/>
    <w:rsid w:val="00116F4D"/>
    <w:rsid w:val="001408FA"/>
    <w:rsid w:val="001429BA"/>
    <w:rsid w:val="00146090"/>
    <w:rsid w:val="00166C15"/>
    <w:rsid w:val="001735AF"/>
    <w:rsid w:val="0019156F"/>
    <w:rsid w:val="001A4F04"/>
    <w:rsid w:val="001B383F"/>
    <w:rsid w:val="001C02C8"/>
    <w:rsid w:val="001C1ABE"/>
    <w:rsid w:val="001C7EEE"/>
    <w:rsid w:val="001D3810"/>
    <w:rsid w:val="001D4958"/>
    <w:rsid w:val="00200BAC"/>
    <w:rsid w:val="00205E75"/>
    <w:rsid w:val="0022086C"/>
    <w:rsid w:val="00222206"/>
    <w:rsid w:val="00255238"/>
    <w:rsid w:val="00271CF3"/>
    <w:rsid w:val="002A294F"/>
    <w:rsid w:val="002A38EE"/>
    <w:rsid w:val="002B4997"/>
    <w:rsid w:val="002B6AF3"/>
    <w:rsid w:val="002D7DDF"/>
    <w:rsid w:val="002E41BE"/>
    <w:rsid w:val="002F41CD"/>
    <w:rsid w:val="00312062"/>
    <w:rsid w:val="00321424"/>
    <w:rsid w:val="0032399C"/>
    <w:rsid w:val="0034369C"/>
    <w:rsid w:val="00345834"/>
    <w:rsid w:val="003520DE"/>
    <w:rsid w:val="003523B1"/>
    <w:rsid w:val="00371183"/>
    <w:rsid w:val="00371537"/>
    <w:rsid w:val="003822FA"/>
    <w:rsid w:val="003842BA"/>
    <w:rsid w:val="003844E6"/>
    <w:rsid w:val="00396644"/>
    <w:rsid w:val="003B74B5"/>
    <w:rsid w:val="003B7BFA"/>
    <w:rsid w:val="003C4D9D"/>
    <w:rsid w:val="003E68FE"/>
    <w:rsid w:val="003F4E7A"/>
    <w:rsid w:val="00417A7B"/>
    <w:rsid w:val="00425874"/>
    <w:rsid w:val="0043725A"/>
    <w:rsid w:val="00437902"/>
    <w:rsid w:val="00446CEA"/>
    <w:rsid w:val="004731E1"/>
    <w:rsid w:val="0048350B"/>
    <w:rsid w:val="0048670C"/>
    <w:rsid w:val="004B70B9"/>
    <w:rsid w:val="004C37A1"/>
    <w:rsid w:val="004E1E9B"/>
    <w:rsid w:val="004E4053"/>
    <w:rsid w:val="004F02B9"/>
    <w:rsid w:val="004F0D1B"/>
    <w:rsid w:val="004F3D21"/>
    <w:rsid w:val="00503619"/>
    <w:rsid w:val="00513AC6"/>
    <w:rsid w:val="00520954"/>
    <w:rsid w:val="005232B1"/>
    <w:rsid w:val="00532CA9"/>
    <w:rsid w:val="00542409"/>
    <w:rsid w:val="00547E78"/>
    <w:rsid w:val="00553B79"/>
    <w:rsid w:val="005626BF"/>
    <w:rsid w:val="005B0102"/>
    <w:rsid w:val="005B11DF"/>
    <w:rsid w:val="00624EC9"/>
    <w:rsid w:val="00633B2F"/>
    <w:rsid w:val="0063707F"/>
    <w:rsid w:val="00644FA8"/>
    <w:rsid w:val="00665AB2"/>
    <w:rsid w:val="00670163"/>
    <w:rsid w:val="006770C9"/>
    <w:rsid w:val="00683211"/>
    <w:rsid w:val="0068430C"/>
    <w:rsid w:val="006B3E0C"/>
    <w:rsid w:val="006E05D8"/>
    <w:rsid w:val="006E482F"/>
    <w:rsid w:val="006F33A8"/>
    <w:rsid w:val="00704B34"/>
    <w:rsid w:val="00710063"/>
    <w:rsid w:val="00732EAF"/>
    <w:rsid w:val="00736569"/>
    <w:rsid w:val="00737E6D"/>
    <w:rsid w:val="007605CF"/>
    <w:rsid w:val="0079372D"/>
    <w:rsid w:val="007A57EE"/>
    <w:rsid w:val="007B6B17"/>
    <w:rsid w:val="007E1868"/>
    <w:rsid w:val="007E3E7D"/>
    <w:rsid w:val="007E7EB1"/>
    <w:rsid w:val="008825E3"/>
    <w:rsid w:val="0088501C"/>
    <w:rsid w:val="0089680C"/>
    <w:rsid w:val="008A7EC6"/>
    <w:rsid w:val="008A7FF8"/>
    <w:rsid w:val="008D17CB"/>
    <w:rsid w:val="008D5FDC"/>
    <w:rsid w:val="008E3E3F"/>
    <w:rsid w:val="008E49E5"/>
    <w:rsid w:val="008F6307"/>
    <w:rsid w:val="00901CB7"/>
    <w:rsid w:val="009049B1"/>
    <w:rsid w:val="00910ACF"/>
    <w:rsid w:val="009121AB"/>
    <w:rsid w:val="00916CF9"/>
    <w:rsid w:val="0092459F"/>
    <w:rsid w:val="00934932"/>
    <w:rsid w:val="00936469"/>
    <w:rsid w:val="00936B40"/>
    <w:rsid w:val="00937843"/>
    <w:rsid w:val="00950274"/>
    <w:rsid w:val="00953AFC"/>
    <w:rsid w:val="009606D3"/>
    <w:rsid w:val="00966C81"/>
    <w:rsid w:val="0097727A"/>
    <w:rsid w:val="009A5EF2"/>
    <w:rsid w:val="009A5F28"/>
    <w:rsid w:val="009A792D"/>
    <w:rsid w:val="009D65E0"/>
    <w:rsid w:val="00A200BB"/>
    <w:rsid w:val="00A3780E"/>
    <w:rsid w:val="00A40206"/>
    <w:rsid w:val="00A554F3"/>
    <w:rsid w:val="00A92450"/>
    <w:rsid w:val="00AA0925"/>
    <w:rsid w:val="00AA24C1"/>
    <w:rsid w:val="00AC2719"/>
    <w:rsid w:val="00AC3F68"/>
    <w:rsid w:val="00AD28FD"/>
    <w:rsid w:val="00AD37AD"/>
    <w:rsid w:val="00AE0327"/>
    <w:rsid w:val="00AF58E6"/>
    <w:rsid w:val="00AF7C9F"/>
    <w:rsid w:val="00B00DCA"/>
    <w:rsid w:val="00B042C8"/>
    <w:rsid w:val="00B06376"/>
    <w:rsid w:val="00B12F82"/>
    <w:rsid w:val="00B1344F"/>
    <w:rsid w:val="00B76D12"/>
    <w:rsid w:val="00B94555"/>
    <w:rsid w:val="00BC1EF2"/>
    <w:rsid w:val="00BE5676"/>
    <w:rsid w:val="00BE6544"/>
    <w:rsid w:val="00BE6E6A"/>
    <w:rsid w:val="00BF565F"/>
    <w:rsid w:val="00C04FB0"/>
    <w:rsid w:val="00C2035C"/>
    <w:rsid w:val="00C212CF"/>
    <w:rsid w:val="00C45B13"/>
    <w:rsid w:val="00C50325"/>
    <w:rsid w:val="00C750D8"/>
    <w:rsid w:val="00C764C0"/>
    <w:rsid w:val="00C76675"/>
    <w:rsid w:val="00C80DD9"/>
    <w:rsid w:val="00C94AA0"/>
    <w:rsid w:val="00CA6053"/>
    <w:rsid w:val="00CB7A7D"/>
    <w:rsid w:val="00CD3B54"/>
    <w:rsid w:val="00CD400A"/>
    <w:rsid w:val="00CD5DF5"/>
    <w:rsid w:val="00CE7D62"/>
    <w:rsid w:val="00CF14DD"/>
    <w:rsid w:val="00D060C3"/>
    <w:rsid w:val="00D1086F"/>
    <w:rsid w:val="00D12F3B"/>
    <w:rsid w:val="00D15CC4"/>
    <w:rsid w:val="00D21DBF"/>
    <w:rsid w:val="00D21FD5"/>
    <w:rsid w:val="00D350A9"/>
    <w:rsid w:val="00D36187"/>
    <w:rsid w:val="00D432B8"/>
    <w:rsid w:val="00D55625"/>
    <w:rsid w:val="00D81234"/>
    <w:rsid w:val="00D81A3B"/>
    <w:rsid w:val="00D91A72"/>
    <w:rsid w:val="00D923AD"/>
    <w:rsid w:val="00D92445"/>
    <w:rsid w:val="00DB7DF6"/>
    <w:rsid w:val="00DC506C"/>
    <w:rsid w:val="00DF518C"/>
    <w:rsid w:val="00E048D2"/>
    <w:rsid w:val="00E104DD"/>
    <w:rsid w:val="00E14F40"/>
    <w:rsid w:val="00E2712B"/>
    <w:rsid w:val="00E32AA5"/>
    <w:rsid w:val="00E363EB"/>
    <w:rsid w:val="00E40499"/>
    <w:rsid w:val="00E6165D"/>
    <w:rsid w:val="00E6610C"/>
    <w:rsid w:val="00E72B3B"/>
    <w:rsid w:val="00E740A2"/>
    <w:rsid w:val="00E801C3"/>
    <w:rsid w:val="00E8692A"/>
    <w:rsid w:val="00E933A6"/>
    <w:rsid w:val="00EC2A1C"/>
    <w:rsid w:val="00EE04E9"/>
    <w:rsid w:val="00EE303C"/>
    <w:rsid w:val="00EE4FD0"/>
    <w:rsid w:val="00EF4371"/>
    <w:rsid w:val="00F05C73"/>
    <w:rsid w:val="00F0697E"/>
    <w:rsid w:val="00F3111E"/>
    <w:rsid w:val="00F3421D"/>
    <w:rsid w:val="00F34C5C"/>
    <w:rsid w:val="00F5036A"/>
    <w:rsid w:val="00F9268B"/>
    <w:rsid w:val="00FA5BC2"/>
    <w:rsid w:val="00FB0BAC"/>
    <w:rsid w:val="00FB3EEF"/>
    <w:rsid w:val="00FB7946"/>
    <w:rsid w:val="00FE4E63"/>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6DE17"/>
  <w15:chartTrackingRefBased/>
  <w15:docId w15:val="{7F0A018A-A4A3-4514-A757-509E4F6AF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AU"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4C37A1"/>
    <w:pPr>
      <w:spacing w:after="0" w:line="240" w:lineRule="auto"/>
    </w:pPr>
    <w:rPr>
      <w:rFonts w:ascii="Calibri" w:hAnsi="Calibri" w:cs="Angsana New"/>
      <w:szCs w:val="26"/>
    </w:rPr>
  </w:style>
  <w:style w:type="character" w:customStyle="1" w:styleId="PlainTextChar">
    <w:name w:val="Plain Text Char"/>
    <w:basedOn w:val="DefaultParagraphFont"/>
    <w:link w:val="PlainText"/>
    <w:uiPriority w:val="99"/>
    <w:rsid w:val="004C37A1"/>
    <w:rPr>
      <w:rFonts w:ascii="Calibri" w:hAnsi="Calibri" w:cs="Angsana New"/>
      <w:szCs w:val="26"/>
    </w:rPr>
  </w:style>
  <w:style w:type="paragraph" w:styleId="ListParagraph">
    <w:name w:val="List Paragraph"/>
    <w:basedOn w:val="Normal"/>
    <w:uiPriority w:val="34"/>
    <w:qFormat/>
    <w:rsid w:val="004C37A1"/>
    <w:pPr>
      <w:ind w:left="720"/>
      <w:contextualSpacing/>
    </w:pPr>
  </w:style>
  <w:style w:type="character" w:styleId="Hyperlink">
    <w:name w:val="Hyperlink"/>
    <w:basedOn w:val="DefaultParagraphFont"/>
    <w:uiPriority w:val="99"/>
    <w:unhideWhenUsed/>
    <w:rsid w:val="00953AFC"/>
    <w:rPr>
      <w:color w:val="0563C1" w:themeColor="hyperlink"/>
      <w:u w:val="single"/>
    </w:rPr>
  </w:style>
  <w:style w:type="character" w:styleId="UnresolvedMention">
    <w:name w:val="Unresolved Mention"/>
    <w:basedOn w:val="DefaultParagraphFont"/>
    <w:uiPriority w:val="99"/>
    <w:semiHidden/>
    <w:unhideWhenUsed/>
    <w:rsid w:val="00953AFC"/>
    <w:rPr>
      <w:color w:val="605E5C"/>
      <w:shd w:val="clear" w:color="auto" w:fill="E1DFDD"/>
    </w:rPr>
  </w:style>
  <w:style w:type="paragraph" w:customStyle="1" w:styleId="Heading-Main">
    <w:name w:val="Heading-Main"/>
    <w:basedOn w:val="Normal"/>
    <w:rsid w:val="00417A7B"/>
    <w:pPr>
      <w:keepNext/>
      <w:spacing w:before="240" w:after="120" w:line="240" w:lineRule="auto"/>
      <w:outlineLvl w:val="0"/>
    </w:pPr>
    <w:rPr>
      <w:rFonts w:ascii="Times New Roman" w:eastAsia="Times New Roman" w:hAnsi="Times New Roman" w:cs="Times New Roman"/>
      <w:b/>
      <w:bCs/>
      <w:kern w:val="28"/>
      <w:sz w:val="24"/>
      <w:szCs w:val="24"/>
      <w:lang w:val="en-US" w:bidi="ar-SA"/>
    </w:rPr>
  </w:style>
  <w:style w:type="character" w:customStyle="1" w:styleId="captions">
    <w:name w:val="captions"/>
    <w:basedOn w:val="DefaultParagraphFont"/>
    <w:rsid w:val="0079372D"/>
  </w:style>
  <w:style w:type="paragraph" w:styleId="Header">
    <w:name w:val="header"/>
    <w:basedOn w:val="Normal"/>
    <w:link w:val="HeaderChar"/>
    <w:uiPriority w:val="99"/>
    <w:unhideWhenUsed/>
    <w:rsid w:val="00F503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036A"/>
  </w:style>
  <w:style w:type="paragraph" w:styleId="Footer">
    <w:name w:val="footer"/>
    <w:basedOn w:val="Normal"/>
    <w:link w:val="FooterChar"/>
    <w:uiPriority w:val="99"/>
    <w:unhideWhenUsed/>
    <w:rsid w:val="00F503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036A"/>
  </w:style>
  <w:style w:type="character" w:styleId="CommentReference">
    <w:name w:val="annotation reference"/>
    <w:basedOn w:val="DefaultParagraphFont"/>
    <w:uiPriority w:val="99"/>
    <w:semiHidden/>
    <w:unhideWhenUsed/>
    <w:rsid w:val="00AC2719"/>
    <w:rPr>
      <w:sz w:val="16"/>
      <w:szCs w:val="16"/>
    </w:rPr>
  </w:style>
  <w:style w:type="paragraph" w:styleId="CommentText">
    <w:name w:val="annotation text"/>
    <w:basedOn w:val="Normal"/>
    <w:link w:val="CommentTextChar"/>
    <w:uiPriority w:val="99"/>
    <w:semiHidden/>
    <w:unhideWhenUsed/>
    <w:rsid w:val="00F3421D"/>
    <w:pPr>
      <w:spacing w:line="240" w:lineRule="auto"/>
    </w:pPr>
    <w:rPr>
      <w:sz w:val="20"/>
      <w:szCs w:val="25"/>
    </w:rPr>
  </w:style>
  <w:style w:type="character" w:customStyle="1" w:styleId="CommentTextChar">
    <w:name w:val="Comment Text Char"/>
    <w:basedOn w:val="DefaultParagraphFont"/>
    <w:link w:val="CommentText"/>
    <w:uiPriority w:val="99"/>
    <w:semiHidden/>
    <w:rsid w:val="00F3421D"/>
    <w:rPr>
      <w:sz w:val="20"/>
      <w:szCs w:val="25"/>
    </w:rPr>
  </w:style>
  <w:style w:type="paragraph" w:styleId="CommentSubject">
    <w:name w:val="annotation subject"/>
    <w:basedOn w:val="CommentText"/>
    <w:next w:val="CommentText"/>
    <w:link w:val="CommentSubjectChar"/>
    <w:uiPriority w:val="99"/>
    <w:semiHidden/>
    <w:unhideWhenUsed/>
    <w:rsid w:val="00F3421D"/>
    <w:rPr>
      <w:b/>
      <w:bCs/>
    </w:rPr>
  </w:style>
  <w:style w:type="character" w:customStyle="1" w:styleId="CommentSubjectChar">
    <w:name w:val="Comment Subject Char"/>
    <w:basedOn w:val="CommentTextChar"/>
    <w:link w:val="CommentSubject"/>
    <w:uiPriority w:val="99"/>
    <w:semiHidden/>
    <w:rsid w:val="00F3421D"/>
    <w:rPr>
      <w:b/>
      <w:bCs/>
      <w:sz w:val="20"/>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364295">
      <w:bodyDiv w:val="1"/>
      <w:marLeft w:val="0"/>
      <w:marRight w:val="0"/>
      <w:marTop w:val="0"/>
      <w:marBottom w:val="0"/>
      <w:divBdr>
        <w:top w:val="none" w:sz="0" w:space="0" w:color="auto"/>
        <w:left w:val="none" w:sz="0" w:space="0" w:color="auto"/>
        <w:bottom w:val="none" w:sz="0" w:space="0" w:color="auto"/>
        <w:right w:val="none" w:sz="0" w:space="0" w:color="auto"/>
      </w:divBdr>
    </w:div>
    <w:div w:id="315574602">
      <w:bodyDiv w:val="1"/>
      <w:marLeft w:val="0"/>
      <w:marRight w:val="0"/>
      <w:marTop w:val="0"/>
      <w:marBottom w:val="0"/>
      <w:divBdr>
        <w:top w:val="none" w:sz="0" w:space="0" w:color="auto"/>
        <w:left w:val="none" w:sz="0" w:space="0" w:color="auto"/>
        <w:bottom w:val="none" w:sz="0" w:space="0" w:color="auto"/>
        <w:right w:val="none" w:sz="0" w:space="0" w:color="auto"/>
      </w:divBdr>
    </w:div>
    <w:div w:id="634261142">
      <w:bodyDiv w:val="1"/>
      <w:marLeft w:val="0"/>
      <w:marRight w:val="0"/>
      <w:marTop w:val="0"/>
      <w:marBottom w:val="0"/>
      <w:divBdr>
        <w:top w:val="none" w:sz="0" w:space="0" w:color="auto"/>
        <w:left w:val="none" w:sz="0" w:space="0" w:color="auto"/>
        <w:bottom w:val="none" w:sz="0" w:space="0" w:color="auto"/>
        <w:right w:val="none" w:sz="0" w:space="0" w:color="auto"/>
      </w:divBdr>
    </w:div>
    <w:div w:id="727844764">
      <w:bodyDiv w:val="1"/>
      <w:marLeft w:val="0"/>
      <w:marRight w:val="0"/>
      <w:marTop w:val="0"/>
      <w:marBottom w:val="0"/>
      <w:divBdr>
        <w:top w:val="none" w:sz="0" w:space="0" w:color="auto"/>
        <w:left w:val="none" w:sz="0" w:space="0" w:color="auto"/>
        <w:bottom w:val="none" w:sz="0" w:space="0" w:color="auto"/>
        <w:right w:val="none" w:sz="0" w:space="0" w:color="auto"/>
      </w:divBdr>
    </w:div>
    <w:div w:id="954025496">
      <w:bodyDiv w:val="1"/>
      <w:marLeft w:val="0"/>
      <w:marRight w:val="0"/>
      <w:marTop w:val="0"/>
      <w:marBottom w:val="0"/>
      <w:divBdr>
        <w:top w:val="none" w:sz="0" w:space="0" w:color="auto"/>
        <w:left w:val="none" w:sz="0" w:space="0" w:color="auto"/>
        <w:bottom w:val="none" w:sz="0" w:space="0" w:color="auto"/>
        <w:right w:val="none" w:sz="0" w:space="0" w:color="auto"/>
      </w:divBdr>
    </w:div>
    <w:div w:id="1583836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s://doi.org/10.1093/plankt/22.1.137" TargetMode="External"/><Relationship Id="rId18" Type="http://schemas.openxmlformats.org/officeDocument/2006/relationships/image" Target="media/image5.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comments" Target="comment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s://doi.org/10.1038/s41597-020-00625-9"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ortal.aodn.org.au/" TargetMode="External"/><Relationship Id="rId24" Type="http://schemas.openxmlformats.org/officeDocument/2006/relationships/image" Target="media/image9.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microsoft.com/office/2011/relationships/people" Target="people.xml"/><Relationship Id="rId10" Type="http://schemas.microsoft.com/office/2018/08/relationships/commentsExtensible" Target="commentsExtensible.xml"/><Relationship Id="rId19" Type="http://schemas.openxmlformats.org/officeDocument/2006/relationships/hyperlink" Target="https://doi.org/10.1111/fog.12089"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s://doi.org/10.1111/fog.12089" TargetMode="External"/><Relationship Id="rId22" Type="http://schemas.openxmlformats.org/officeDocument/2006/relationships/image" Target="media/image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29</Pages>
  <Words>44303</Words>
  <Characters>252530</Characters>
  <Application>Microsoft Office Word</Application>
  <DocSecurity>0</DocSecurity>
  <Lines>2104</Lines>
  <Paragraphs>592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Hayden Schilling</dc:creator>
  <cp:keywords/>
  <dc:description/>
  <cp:lastModifiedBy>Hayden Schilling</cp:lastModifiedBy>
  <cp:revision>2</cp:revision>
  <dcterms:created xsi:type="dcterms:W3CDTF">2021-05-14T00:39:00Z</dcterms:created>
  <dcterms:modified xsi:type="dcterms:W3CDTF">2021-05-14T00:39:00Z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id="IDvw0j14"/&gt;&lt;style id="http://www.zotero.org/styles/ices-journal-of-marine-science" hasBibliography="1" bibliographyStyleHasBeenSet="0"/&gt;&lt;prefs&gt;&lt;pref name="fieldType" value="Field"/&gt;&lt;/prefs&gt;&lt;/da</vt:lpwstr>
  </property>
  <property fmtid="{D5CDD505-2E9C-101B-9397-08002B2CF9AE}" pid="3" name="ZOTERO_PREF_2">
    <vt:lpwstr>ta&gt;</vt:lpwstr>
  </property>
</Properties>
</file>