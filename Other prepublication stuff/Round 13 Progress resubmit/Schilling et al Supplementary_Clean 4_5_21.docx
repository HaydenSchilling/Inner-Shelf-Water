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F17B5" w14:textId="431AA7B7" w:rsidR="00922E04" w:rsidRPr="00F15D89" w:rsidRDefault="00922E04" w:rsidP="00922E04">
      <w:pPr>
        <w:spacing w:line="360" w:lineRule="auto"/>
        <w:rPr>
          <w:rFonts w:asciiTheme="minorHAnsi" w:hAnsiTheme="minorHAnsi" w:cstheme="minorHAnsi"/>
          <w:b/>
          <w:bCs/>
          <w:lang w:val="en-AU"/>
        </w:rPr>
      </w:pPr>
      <w:r w:rsidRPr="00F15D89">
        <w:rPr>
          <w:rFonts w:asciiTheme="minorHAnsi" w:hAnsiTheme="minorHAnsi" w:cstheme="minorHAnsi"/>
          <w:b/>
          <w:bCs/>
          <w:lang w:val="en-AU"/>
        </w:rPr>
        <w:t>Supplementary Material</w:t>
      </w:r>
      <w:ins w:id="0" w:author="Hayden Schilling" w:date="2021-05-04T14:50:00Z">
        <w:r w:rsidR="00A36E93">
          <w:rPr>
            <w:rFonts w:asciiTheme="minorHAnsi" w:hAnsiTheme="minorHAnsi" w:cstheme="minorHAnsi"/>
            <w:b/>
            <w:bCs/>
            <w:lang w:val="en-AU"/>
          </w:rPr>
          <w:t xml:space="preserve"> for Schil</w:t>
        </w:r>
      </w:ins>
      <w:ins w:id="1" w:author="Hayden Schilling" w:date="2021-05-04T14:51:00Z">
        <w:r w:rsidR="00A36E93">
          <w:rPr>
            <w:rFonts w:asciiTheme="minorHAnsi" w:hAnsiTheme="minorHAnsi" w:cstheme="minorHAnsi"/>
            <w:b/>
            <w:bCs/>
            <w:lang w:val="en-AU"/>
          </w:rPr>
          <w:t>ling et al,</w:t>
        </w:r>
      </w:ins>
    </w:p>
    <w:p w14:paraId="0DFD392C" w14:textId="77777777" w:rsidR="00922E04" w:rsidRDefault="00922E04" w:rsidP="00922E04">
      <w:pPr>
        <w:spacing w:line="360" w:lineRule="auto"/>
        <w:rPr>
          <w:rFonts w:asciiTheme="minorHAnsi" w:hAnsiTheme="minorHAnsi" w:cstheme="minorHAnsi"/>
          <w:lang w:val="en-AU"/>
        </w:rPr>
      </w:pPr>
    </w:p>
    <w:p w14:paraId="46870C39" w14:textId="229BAC1F" w:rsidR="00922E04" w:rsidRPr="00F15D89" w:rsidRDefault="00922E04" w:rsidP="00922E04">
      <w:pPr>
        <w:spacing w:line="360" w:lineRule="auto"/>
        <w:rPr>
          <w:rFonts w:asciiTheme="minorHAnsi" w:hAnsiTheme="minorHAnsi" w:cstheme="minorHAnsi"/>
          <w:lang w:val="en-AU"/>
        </w:rPr>
      </w:pPr>
      <w:del w:id="2" w:author="Hayden Schilling" w:date="2021-04-20T08:37:00Z">
        <w:r w:rsidDel="00555CC6">
          <w:rPr>
            <w:noProof/>
            <w:sz w:val="16"/>
            <w:szCs w:val="16"/>
          </w:rPr>
          <w:drawing>
            <wp:inline distT="0" distB="0" distL="0" distR="0" wp14:anchorId="2DDE0391" wp14:editId="22B27128">
              <wp:extent cx="4462495" cy="511020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L_a NEW.png"/>
                      <pic:cNvPicPr/>
                    </pic:nvPicPr>
                    <pic:blipFill>
                      <a:blip r:embed="rId6"/>
                      <a:stretch>
                        <a:fillRect/>
                      </a:stretch>
                    </pic:blipFill>
                    <pic:spPr>
                      <a:xfrm>
                        <a:off x="0" y="0"/>
                        <a:ext cx="4462495" cy="5110200"/>
                      </a:xfrm>
                      <a:prstGeom prst="rect">
                        <a:avLst/>
                      </a:prstGeom>
                    </pic:spPr>
                  </pic:pic>
                </a:graphicData>
              </a:graphic>
            </wp:inline>
          </w:drawing>
        </w:r>
      </w:del>
      <w:ins w:id="3" w:author="Hayden Schilling" w:date="2021-04-20T08:37:00Z">
        <w:r w:rsidR="00555CC6">
          <w:rPr>
            <w:rFonts w:asciiTheme="minorHAnsi" w:hAnsiTheme="minorHAnsi" w:cstheme="minorHAnsi"/>
            <w:noProof/>
            <w:lang w:val="en-AU"/>
          </w:rPr>
          <w:drawing>
            <wp:inline distT="0" distB="0" distL="0" distR="0" wp14:anchorId="6A027B65" wp14:editId="6490D080">
              <wp:extent cx="4459605" cy="5106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59605" cy="5106670"/>
                      </a:xfrm>
                      <a:prstGeom prst="rect">
                        <a:avLst/>
                      </a:prstGeom>
                      <a:noFill/>
                      <a:ln>
                        <a:noFill/>
                      </a:ln>
                    </pic:spPr>
                  </pic:pic>
                </a:graphicData>
              </a:graphic>
            </wp:inline>
          </w:drawing>
        </w:r>
      </w:ins>
    </w:p>
    <w:p w14:paraId="45ECCC3C" w14:textId="060D804A" w:rsidR="00922E04" w:rsidRDefault="00922E04" w:rsidP="00922E04">
      <w:pPr>
        <w:spacing w:line="360" w:lineRule="auto"/>
        <w:rPr>
          <w:rFonts w:asciiTheme="minorHAnsi" w:hAnsiTheme="minorHAnsi" w:cstheme="minorHAnsi"/>
          <w:lang w:val="en-AU"/>
        </w:rPr>
      </w:pPr>
      <w:r w:rsidRPr="00B931AB">
        <w:rPr>
          <w:rFonts w:asciiTheme="minorHAnsi" w:hAnsiTheme="minorHAnsi" w:cstheme="minorHAnsi"/>
          <w:b/>
          <w:bCs/>
          <w:lang w:val="en-AU"/>
        </w:rPr>
        <w:t>Figure S1</w:t>
      </w:r>
      <w:r>
        <w:rPr>
          <w:rFonts w:asciiTheme="minorHAnsi" w:hAnsiTheme="minorHAnsi" w:cstheme="minorHAnsi"/>
          <w:lang w:val="en-AU"/>
        </w:rPr>
        <w:t xml:space="preserve"> MODIS Chlorophyll </w:t>
      </w:r>
      <w:r w:rsidRPr="0072168F">
        <w:rPr>
          <w:rFonts w:asciiTheme="minorHAnsi" w:hAnsiTheme="minorHAnsi" w:cstheme="minorHAnsi"/>
          <w:i/>
          <w:iCs/>
          <w:lang w:val="en-AU"/>
        </w:rPr>
        <w:t>a</w:t>
      </w:r>
      <w:r>
        <w:rPr>
          <w:rFonts w:asciiTheme="minorHAnsi" w:hAnsiTheme="minorHAnsi" w:cstheme="minorHAnsi"/>
          <w:lang w:val="en-AU"/>
        </w:rPr>
        <w:t xml:space="preserve"> (mg m</w:t>
      </w:r>
      <w:r>
        <w:rPr>
          <w:rFonts w:asciiTheme="minorHAnsi" w:hAnsiTheme="minorHAnsi" w:cstheme="minorHAnsi"/>
          <w:vertAlign w:val="superscript"/>
          <w:lang w:val="en-AU"/>
        </w:rPr>
        <w:t>-3</w:t>
      </w:r>
      <w:r>
        <w:rPr>
          <w:rFonts w:asciiTheme="minorHAnsi" w:hAnsiTheme="minorHAnsi" w:cstheme="minorHAnsi"/>
          <w:lang w:val="en-AU"/>
        </w:rPr>
        <w:t>) in the region during our study showing low amounts of Chlorophyll at all the transect sites (black lines) during our study.</w:t>
      </w:r>
      <w:ins w:id="4" w:author="Hayden Schilling" w:date="2021-04-20T08:37:00Z">
        <w:r w:rsidR="00555CC6">
          <w:rPr>
            <w:rFonts w:asciiTheme="minorHAnsi" w:hAnsiTheme="minorHAnsi" w:cstheme="minorHAnsi"/>
            <w:lang w:val="en-AU"/>
          </w:rPr>
          <w:t xml:space="preserve"> Black contour lines connect areas of equal sea surface height anomaly.</w:t>
        </w:r>
      </w:ins>
    </w:p>
    <w:p w14:paraId="2863F85C" w14:textId="77777777" w:rsidR="00922E04" w:rsidRDefault="00922E04" w:rsidP="00922E04">
      <w:pPr>
        <w:spacing w:line="360" w:lineRule="auto"/>
        <w:rPr>
          <w:rFonts w:asciiTheme="minorHAnsi" w:hAnsiTheme="minorHAnsi" w:cstheme="minorHAnsi"/>
          <w:lang w:val="en-AU"/>
        </w:rPr>
      </w:pPr>
      <w:r>
        <w:rPr>
          <w:rFonts w:asciiTheme="minorHAnsi" w:hAnsiTheme="minorHAnsi" w:cstheme="minorHAnsi"/>
          <w:lang w:val="en-AU"/>
        </w:rPr>
        <w:br w:type="page"/>
      </w:r>
    </w:p>
    <w:p w14:paraId="1E3B9DBE" w14:textId="77777777" w:rsidR="00922E04" w:rsidRPr="00F15D89" w:rsidRDefault="00922E04" w:rsidP="00922E04">
      <w:pPr>
        <w:spacing w:line="360" w:lineRule="auto"/>
        <w:rPr>
          <w:rFonts w:asciiTheme="minorHAnsi" w:hAnsiTheme="minorHAnsi" w:cstheme="minorHAnsi"/>
          <w:lang w:val="en-AU"/>
        </w:rPr>
      </w:pPr>
      <w:r>
        <w:rPr>
          <w:noProof/>
        </w:rPr>
        <w:lastRenderedPageBreak/>
        <w:drawing>
          <wp:inline distT="0" distB="0" distL="0" distR="0" wp14:anchorId="3F1350F0" wp14:editId="6314E811">
            <wp:extent cx="5943600" cy="4184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14:paraId="701F3DF7" w14:textId="77777777" w:rsidR="00922E04" w:rsidRPr="00F15D89" w:rsidRDefault="00922E04" w:rsidP="00922E04">
      <w:pPr>
        <w:spacing w:line="360" w:lineRule="auto"/>
        <w:rPr>
          <w:rFonts w:asciiTheme="minorHAnsi" w:hAnsiTheme="minorHAnsi" w:cstheme="minorHAnsi"/>
          <w:lang w:val="en-AU"/>
        </w:rPr>
      </w:pPr>
      <w:r w:rsidRPr="00B931AB">
        <w:rPr>
          <w:rFonts w:asciiTheme="minorHAnsi" w:hAnsiTheme="minorHAnsi" w:cstheme="minorHAnsi"/>
          <w:b/>
          <w:bCs/>
          <w:lang w:val="en-AU"/>
        </w:rPr>
        <w:t>Figure S2</w:t>
      </w:r>
      <w:r w:rsidRPr="00F15D89">
        <w:rPr>
          <w:rFonts w:asciiTheme="minorHAnsi" w:hAnsiTheme="minorHAnsi" w:cstheme="minorHAnsi"/>
          <w:lang w:val="en-AU"/>
        </w:rPr>
        <w:t xml:space="preserve"> Satellite observed chlorophyll </w:t>
      </w:r>
      <w:r w:rsidRPr="00F15D89">
        <w:rPr>
          <w:rFonts w:asciiTheme="minorHAnsi" w:hAnsiTheme="minorHAnsi" w:cstheme="minorHAnsi"/>
          <w:i/>
          <w:iCs/>
          <w:lang w:val="en-AU"/>
        </w:rPr>
        <w:t>a</w:t>
      </w:r>
      <w:r w:rsidRPr="00F15D89">
        <w:rPr>
          <w:rFonts w:asciiTheme="minorHAnsi" w:hAnsiTheme="minorHAnsi" w:cstheme="minorHAnsi"/>
          <w:lang w:val="en-AU"/>
        </w:rPr>
        <w:t xml:space="preserve"> in the month prior to each transect based upon a </w:t>
      </w:r>
      <w:r>
        <w:rPr>
          <w:rFonts w:asciiTheme="minorHAnsi" w:hAnsiTheme="minorHAnsi" w:cstheme="minorHAnsi"/>
          <w:lang w:val="en-AU"/>
        </w:rPr>
        <w:t>10</w:t>
      </w:r>
      <w:r w:rsidRPr="00F15D89">
        <w:rPr>
          <w:rFonts w:asciiTheme="minorHAnsi" w:hAnsiTheme="minorHAnsi" w:cstheme="minorHAnsi"/>
          <w:lang w:val="en-AU"/>
        </w:rPr>
        <w:t xml:space="preserve"> x </w:t>
      </w:r>
      <w:r>
        <w:rPr>
          <w:rFonts w:asciiTheme="minorHAnsi" w:hAnsiTheme="minorHAnsi" w:cstheme="minorHAnsi"/>
          <w:lang w:val="en-AU"/>
        </w:rPr>
        <w:t>10</w:t>
      </w:r>
      <w:r w:rsidRPr="00F15D89">
        <w:rPr>
          <w:rFonts w:asciiTheme="minorHAnsi" w:hAnsiTheme="minorHAnsi" w:cstheme="minorHAnsi"/>
          <w:lang w:val="en-AU"/>
        </w:rPr>
        <w:t xml:space="preserve"> km region around the western and eastern edges of each transect. Gaps are due to days with no data due to cloud cover. The vertical red line shows the day each transect was sampled.</w:t>
      </w:r>
    </w:p>
    <w:p w14:paraId="7999128E" w14:textId="77777777" w:rsidR="00922E04" w:rsidRPr="00F15D89" w:rsidRDefault="00922E04" w:rsidP="00922E04">
      <w:pPr>
        <w:spacing w:line="360" w:lineRule="auto"/>
        <w:rPr>
          <w:rFonts w:asciiTheme="minorHAnsi" w:hAnsiTheme="minorHAnsi" w:cstheme="minorHAnsi"/>
          <w:lang w:val="en-AU"/>
        </w:rPr>
      </w:pPr>
    </w:p>
    <w:p w14:paraId="0069CC19" w14:textId="77777777" w:rsidR="00922E04" w:rsidRDefault="00922E04" w:rsidP="00922E04">
      <w:pPr>
        <w:spacing w:line="360" w:lineRule="auto"/>
        <w:rPr>
          <w:rFonts w:asciiTheme="minorHAnsi" w:hAnsiTheme="minorHAnsi" w:cstheme="minorHAnsi"/>
          <w:lang w:val="en-AU"/>
        </w:rPr>
      </w:pPr>
      <w:r>
        <w:rPr>
          <w:rFonts w:asciiTheme="minorHAnsi" w:hAnsiTheme="minorHAnsi" w:cstheme="minorHAnsi"/>
          <w:lang w:val="en-AU"/>
        </w:rPr>
        <w:br w:type="page"/>
      </w:r>
    </w:p>
    <w:p w14:paraId="75C78DF5" w14:textId="77777777" w:rsidR="00922E04" w:rsidRPr="0072168F" w:rsidRDefault="00922E04" w:rsidP="00922E04">
      <w:pPr>
        <w:spacing w:line="360" w:lineRule="auto"/>
        <w:rPr>
          <w:rFonts w:asciiTheme="minorHAnsi" w:hAnsiTheme="minorHAnsi" w:cstheme="minorHAnsi"/>
          <w:lang w:val="en-AU"/>
        </w:rPr>
      </w:pPr>
    </w:p>
    <w:p w14:paraId="039DD6A9" w14:textId="77777777" w:rsidR="00922E04" w:rsidRDefault="00922E04" w:rsidP="00922E04">
      <w:pPr>
        <w:spacing w:line="360" w:lineRule="auto"/>
        <w:rPr>
          <w:rFonts w:asciiTheme="minorHAnsi" w:hAnsiTheme="minorHAnsi" w:cstheme="minorHAnsi"/>
          <w:lang w:val="en-AU"/>
        </w:rPr>
      </w:pPr>
    </w:p>
    <w:p w14:paraId="5940CD69" w14:textId="77777777" w:rsidR="00922E04" w:rsidRDefault="00922E04" w:rsidP="00922E04">
      <w:pPr>
        <w:spacing w:line="360" w:lineRule="auto"/>
        <w:rPr>
          <w:rFonts w:asciiTheme="minorHAnsi" w:hAnsiTheme="minorHAnsi" w:cstheme="minorHAnsi"/>
          <w:lang w:val="en-AU"/>
        </w:rPr>
      </w:pPr>
      <w:r>
        <w:rPr>
          <w:noProof/>
        </w:rPr>
        <w:drawing>
          <wp:inline distT="0" distB="0" distL="0" distR="0" wp14:anchorId="3417CF0F" wp14:editId="106F4818">
            <wp:extent cx="5943600" cy="1870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870075"/>
                    </a:xfrm>
                    <a:prstGeom prst="rect">
                      <a:avLst/>
                    </a:prstGeom>
                    <a:noFill/>
                    <a:ln>
                      <a:noFill/>
                    </a:ln>
                  </pic:spPr>
                </pic:pic>
              </a:graphicData>
            </a:graphic>
          </wp:inline>
        </w:drawing>
      </w:r>
    </w:p>
    <w:p w14:paraId="261521F1" w14:textId="77777777" w:rsidR="00922E04" w:rsidRDefault="00922E04" w:rsidP="00922E04">
      <w:pPr>
        <w:spacing w:line="360" w:lineRule="auto"/>
        <w:rPr>
          <w:rFonts w:asciiTheme="minorHAnsi" w:hAnsiTheme="minorHAnsi" w:cstheme="minorHAnsi"/>
          <w:lang w:val="en-AU"/>
        </w:rPr>
      </w:pPr>
    </w:p>
    <w:p w14:paraId="13C3EA81" w14:textId="77777777" w:rsidR="00922E04" w:rsidRPr="00F15D89" w:rsidRDefault="00922E04" w:rsidP="00922E04">
      <w:pPr>
        <w:spacing w:line="360" w:lineRule="auto"/>
        <w:rPr>
          <w:rFonts w:asciiTheme="minorHAnsi" w:hAnsiTheme="minorHAnsi" w:cstheme="minorHAnsi"/>
          <w:lang w:val="en-AU"/>
        </w:rPr>
      </w:pPr>
      <w:r w:rsidRPr="00AD6429">
        <w:rPr>
          <w:rFonts w:asciiTheme="minorHAnsi" w:hAnsiTheme="minorHAnsi" w:cstheme="minorHAnsi"/>
          <w:b/>
          <w:bCs/>
          <w:lang w:val="en-AU"/>
        </w:rPr>
        <w:t>Figure S3</w:t>
      </w:r>
      <w:r>
        <w:rPr>
          <w:rFonts w:asciiTheme="minorHAnsi" w:hAnsiTheme="minorHAnsi" w:cstheme="minorHAnsi"/>
          <w:lang w:val="en-AU"/>
        </w:rPr>
        <w:t xml:space="preserve"> Time-series of along-shelf (northward) wind stress component calculated from the observed wind at Coffs Harbour (30° S, local time). Negative values show upwelling favourable winds. The vertical black lines show the times of the 4 transects in this study, in chronological order these were Diamond Head, North Solitary, Evans Head then Cape Byron.</w:t>
      </w:r>
    </w:p>
    <w:p w14:paraId="5E080312" w14:textId="77777777" w:rsidR="00922E04" w:rsidRPr="00F15D89" w:rsidRDefault="00922E04" w:rsidP="00922E04">
      <w:pPr>
        <w:spacing w:line="360" w:lineRule="auto"/>
        <w:rPr>
          <w:rFonts w:asciiTheme="minorHAnsi" w:hAnsiTheme="minorHAnsi" w:cstheme="minorHAnsi"/>
          <w:lang w:val="en-AU"/>
        </w:rPr>
      </w:pPr>
    </w:p>
    <w:p w14:paraId="746AA9D2" w14:textId="77777777" w:rsidR="00922E04" w:rsidRDefault="00922E04" w:rsidP="00922E04">
      <w:pPr>
        <w:spacing w:line="360" w:lineRule="auto"/>
        <w:rPr>
          <w:rFonts w:asciiTheme="minorHAnsi" w:hAnsiTheme="minorHAnsi" w:cstheme="minorHAnsi"/>
          <w:lang w:val="en-AU"/>
        </w:rPr>
      </w:pPr>
      <w:r>
        <w:rPr>
          <w:rFonts w:asciiTheme="minorHAnsi" w:hAnsiTheme="minorHAnsi" w:cstheme="minorHAnsi"/>
          <w:lang w:val="en-AU"/>
        </w:rPr>
        <w:br w:type="page"/>
      </w:r>
    </w:p>
    <w:p w14:paraId="3B01C6CA" w14:textId="23FD5485" w:rsidR="00922E04" w:rsidRDefault="00922E04" w:rsidP="00922E04">
      <w:pPr>
        <w:spacing w:line="360" w:lineRule="auto"/>
        <w:rPr>
          <w:rFonts w:asciiTheme="minorHAnsi" w:hAnsiTheme="minorHAnsi" w:cstheme="minorHAnsi"/>
          <w:lang w:val="en-AU"/>
        </w:rPr>
      </w:pPr>
      <w:del w:id="5" w:author="Hayden Schilling" w:date="2021-04-30T10:31:00Z">
        <w:r w:rsidDel="00133BE7">
          <w:rPr>
            <w:noProof/>
          </w:rPr>
          <w:lastRenderedPageBreak/>
          <w:drawing>
            <wp:inline distT="0" distB="0" distL="0" distR="0" wp14:anchorId="182D8BCD" wp14:editId="3C3B186E">
              <wp:extent cx="5006569" cy="5844209"/>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07772" cy="5845613"/>
                      </a:xfrm>
                      <a:prstGeom prst="rect">
                        <a:avLst/>
                      </a:prstGeom>
                      <a:noFill/>
                      <a:ln>
                        <a:noFill/>
                      </a:ln>
                    </pic:spPr>
                  </pic:pic>
                </a:graphicData>
              </a:graphic>
            </wp:inline>
          </w:drawing>
        </w:r>
      </w:del>
      <w:ins w:id="6" w:author="Hayden Schilling" w:date="2021-04-30T10:31:00Z">
        <w:r w:rsidR="00133BE7">
          <w:rPr>
            <w:rFonts w:asciiTheme="minorHAnsi" w:hAnsiTheme="minorHAnsi" w:cstheme="minorHAnsi"/>
            <w:noProof/>
            <w:lang w:val="en-AU"/>
          </w:rPr>
          <w:drawing>
            <wp:inline distT="0" distB="0" distL="0" distR="0" wp14:anchorId="4D3A654E" wp14:editId="6923F866">
              <wp:extent cx="5727700" cy="6678930"/>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6678930"/>
                      </a:xfrm>
                      <a:prstGeom prst="rect">
                        <a:avLst/>
                      </a:prstGeom>
                      <a:noFill/>
                      <a:ln>
                        <a:noFill/>
                      </a:ln>
                    </pic:spPr>
                  </pic:pic>
                </a:graphicData>
              </a:graphic>
            </wp:inline>
          </w:drawing>
        </w:r>
      </w:ins>
    </w:p>
    <w:p w14:paraId="4E3403A1" w14:textId="77777777" w:rsidR="00922E04" w:rsidRDefault="00922E04" w:rsidP="00922E04">
      <w:pPr>
        <w:spacing w:line="360" w:lineRule="auto"/>
        <w:rPr>
          <w:rFonts w:asciiTheme="minorHAnsi" w:hAnsiTheme="minorHAnsi" w:cstheme="minorHAnsi"/>
          <w:lang w:val="en-AU"/>
        </w:rPr>
      </w:pPr>
      <w:r w:rsidRPr="00AD6429">
        <w:rPr>
          <w:rFonts w:asciiTheme="minorHAnsi" w:hAnsiTheme="minorHAnsi" w:cstheme="minorHAnsi"/>
          <w:b/>
          <w:bCs/>
          <w:lang w:val="en-AU"/>
        </w:rPr>
        <w:t>Figure S4</w:t>
      </w:r>
      <w:r>
        <w:rPr>
          <w:rFonts w:asciiTheme="minorHAnsi" w:hAnsiTheme="minorHAnsi" w:cstheme="minorHAnsi"/>
          <w:lang w:val="en-AU"/>
        </w:rPr>
        <w:t xml:space="preserve"> Cross-shelf</w:t>
      </w:r>
      <w:r w:rsidRPr="00F15D89">
        <w:rPr>
          <w:rFonts w:asciiTheme="minorHAnsi" w:hAnsiTheme="minorHAnsi" w:cstheme="minorHAnsi"/>
          <w:lang w:val="en-AU"/>
        </w:rPr>
        <w:t xml:space="preserve"> velocity across the four cross shelf transects (Figure 1). Transects were conducted with an Acoustic Doppler Current Profiler during a CTD Transect. Grey lines join areas of equal velocity.</w:t>
      </w:r>
      <w:r>
        <w:rPr>
          <w:rFonts w:asciiTheme="minorHAnsi" w:hAnsiTheme="minorHAnsi" w:cstheme="minorHAnsi"/>
          <w:lang w:val="en-AU"/>
        </w:rPr>
        <w:t xml:space="preserve"> The red line shows the 21°C isotherm based on the </w:t>
      </w:r>
      <w:proofErr w:type="spellStart"/>
      <w:r>
        <w:rPr>
          <w:rFonts w:asciiTheme="minorHAnsi" w:hAnsiTheme="minorHAnsi" w:cstheme="minorHAnsi"/>
          <w:lang w:val="en-AU"/>
        </w:rPr>
        <w:t>SeaSoar</w:t>
      </w:r>
      <w:proofErr w:type="spellEnd"/>
      <w:r>
        <w:rPr>
          <w:rFonts w:asciiTheme="minorHAnsi" w:hAnsiTheme="minorHAnsi" w:cstheme="minorHAnsi"/>
          <w:lang w:val="en-AU"/>
        </w:rPr>
        <w:t xml:space="preserve"> transect.</w:t>
      </w:r>
      <w:r w:rsidRPr="00F15D89">
        <w:rPr>
          <w:rFonts w:asciiTheme="minorHAnsi" w:hAnsiTheme="minorHAnsi" w:cstheme="minorHAnsi"/>
          <w:lang w:val="en-AU"/>
        </w:rPr>
        <w:t xml:space="preserve"> </w:t>
      </w:r>
      <w:r>
        <w:rPr>
          <w:rFonts w:asciiTheme="minorHAnsi" w:hAnsiTheme="minorHAnsi" w:cstheme="minorHAnsi"/>
          <w:lang w:val="en-AU"/>
        </w:rPr>
        <w:t>Note there was no 21°C isotherm for Diamond Head.</w:t>
      </w:r>
    </w:p>
    <w:p w14:paraId="3C7C25EF" w14:textId="77777777" w:rsidR="00922E04" w:rsidRDefault="00922E04" w:rsidP="00922E04">
      <w:pPr>
        <w:spacing w:line="360" w:lineRule="auto"/>
        <w:rPr>
          <w:rFonts w:asciiTheme="minorHAnsi" w:hAnsiTheme="minorHAnsi" w:cstheme="minorHAnsi"/>
          <w:lang w:val="en-AU"/>
        </w:rPr>
      </w:pPr>
      <w:r>
        <w:rPr>
          <w:rFonts w:asciiTheme="minorHAnsi" w:hAnsiTheme="minorHAnsi" w:cstheme="minorHAnsi"/>
          <w:lang w:val="en-AU"/>
        </w:rPr>
        <w:br w:type="page"/>
      </w:r>
    </w:p>
    <w:p w14:paraId="01C811A1" w14:textId="77777777" w:rsidR="00922E04" w:rsidRPr="00F15D89" w:rsidRDefault="00922E04" w:rsidP="00922E04">
      <w:pPr>
        <w:spacing w:line="360" w:lineRule="auto"/>
        <w:rPr>
          <w:rFonts w:asciiTheme="minorHAnsi" w:hAnsiTheme="minorHAnsi" w:cstheme="minorHAnsi"/>
          <w:b/>
          <w:bCs/>
          <w:lang w:val="en-AU"/>
        </w:rPr>
      </w:pPr>
      <w:r>
        <w:rPr>
          <w:rFonts w:asciiTheme="minorHAnsi" w:hAnsiTheme="minorHAnsi" w:cstheme="minorHAnsi"/>
          <w:b/>
          <w:bCs/>
          <w:noProof/>
          <w:lang w:val="en-AU"/>
        </w:rPr>
        <w:lastRenderedPageBreak/>
        <w:drawing>
          <wp:inline distT="0" distB="0" distL="0" distR="0" wp14:anchorId="3C3FFDB1" wp14:editId="7DF44072">
            <wp:extent cx="3857625" cy="6437891"/>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59299" cy="6440684"/>
                    </a:xfrm>
                    <a:prstGeom prst="rect">
                      <a:avLst/>
                    </a:prstGeom>
                    <a:noFill/>
                    <a:ln>
                      <a:noFill/>
                    </a:ln>
                  </pic:spPr>
                </pic:pic>
              </a:graphicData>
            </a:graphic>
          </wp:inline>
        </w:drawing>
      </w:r>
    </w:p>
    <w:p w14:paraId="7358EBC2" w14:textId="77777777" w:rsidR="00922E04" w:rsidRPr="00F15D89" w:rsidRDefault="00922E04" w:rsidP="00922E04">
      <w:pPr>
        <w:spacing w:line="360" w:lineRule="auto"/>
        <w:rPr>
          <w:rFonts w:asciiTheme="minorHAnsi" w:hAnsiTheme="minorHAnsi" w:cstheme="minorHAnsi"/>
          <w:b/>
          <w:bCs/>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S5</w:t>
      </w:r>
      <w:r w:rsidRPr="00F15D89">
        <w:rPr>
          <w:rFonts w:asciiTheme="minorHAnsi" w:hAnsiTheme="minorHAnsi" w:cstheme="minorHAnsi"/>
          <w:lang w:val="en-AU"/>
        </w:rPr>
        <w:t xml:space="preserve"> Biomass by distance from the coast for the four transects.</w:t>
      </w:r>
      <w:r>
        <w:rPr>
          <w:rFonts w:asciiTheme="minorHAnsi" w:hAnsiTheme="minorHAnsi" w:cstheme="minorHAnsi"/>
          <w:lang w:val="en-AU"/>
        </w:rPr>
        <w:t xml:space="preserve"> Note the log</w:t>
      </w:r>
      <w:r>
        <w:rPr>
          <w:rFonts w:asciiTheme="minorHAnsi" w:hAnsiTheme="minorHAnsi" w:cstheme="minorHAnsi"/>
          <w:vertAlign w:val="subscript"/>
          <w:lang w:val="en-AU"/>
        </w:rPr>
        <w:t>10</w:t>
      </w:r>
      <w:r>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r w:rsidRPr="00F15D89">
        <w:rPr>
          <w:rFonts w:asciiTheme="minorHAnsi" w:hAnsiTheme="minorHAnsi" w:cstheme="minorHAnsi"/>
          <w:b/>
          <w:bCs/>
          <w:lang w:val="en-AU"/>
        </w:rPr>
        <w:br w:type="page"/>
      </w:r>
    </w:p>
    <w:p w14:paraId="35595A01" w14:textId="77777777" w:rsidR="00922E04" w:rsidRPr="00F15D89" w:rsidRDefault="00922E04" w:rsidP="00922E04">
      <w:pPr>
        <w:spacing w:line="360" w:lineRule="auto"/>
        <w:rPr>
          <w:rFonts w:asciiTheme="minorHAnsi" w:hAnsiTheme="minorHAnsi" w:cstheme="minorHAnsi"/>
          <w:lang w:val="en-AU"/>
        </w:rPr>
      </w:pPr>
      <w:r>
        <w:rPr>
          <w:noProof/>
          <w:lang w:val="en-AU" w:eastAsia="en-AU"/>
        </w:rPr>
        <w:lastRenderedPageBreak/>
        <w:drawing>
          <wp:inline distT="0" distB="0" distL="0" distR="0" wp14:anchorId="1E594AC1" wp14:editId="629592F8">
            <wp:extent cx="3915304" cy="6534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16375" cy="6535938"/>
                    </a:xfrm>
                    <a:prstGeom prst="rect">
                      <a:avLst/>
                    </a:prstGeom>
                    <a:noFill/>
                    <a:ln>
                      <a:noFill/>
                    </a:ln>
                  </pic:spPr>
                </pic:pic>
              </a:graphicData>
            </a:graphic>
          </wp:inline>
        </w:drawing>
      </w:r>
      <w:r w:rsidRPr="00F15D89">
        <w:rPr>
          <w:rFonts w:asciiTheme="minorHAnsi" w:hAnsiTheme="minorHAnsi" w:cstheme="minorHAnsi"/>
          <w:lang w:val="en-AU"/>
        </w:rPr>
        <w:t xml:space="preserve"> </w:t>
      </w:r>
    </w:p>
    <w:p w14:paraId="3FDEB1C1" w14:textId="77777777" w:rsidR="00922E04" w:rsidRDefault="00922E04" w:rsidP="00922E04">
      <w:pPr>
        <w:spacing w:before="240" w:line="360" w:lineRule="auto"/>
        <w:rPr>
          <w:rFonts w:asciiTheme="minorHAnsi" w:hAnsiTheme="minorHAnsi" w:cstheme="minorHAnsi"/>
          <w:lang w:val="en-AU"/>
        </w:rPr>
      </w:pPr>
      <w:r w:rsidRPr="00F15D89">
        <w:rPr>
          <w:rFonts w:asciiTheme="minorHAnsi" w:hAnsiTheme="minorHAnsi" w:cstheme="minorHAnsi"/>
          <w:b/>
          <w:bCs/>
          <w:lang w:val="en-AU"/>
        </w:rPr>
        <w:t xml:space="preserve">Figure </w:t>
      </w:r>
      <w:r>
        <w:rPr>
          <w:rFonts w:asciiTheme="minorHAnsi" w:hAnsiTheme="minorHAnsi" w:cstheme="minorHAnsi"/>
          <w:b/>
          <w:bCs/>
          <w:lang w:val="en-AU"/>
        </w:rPr>
        <w:t>S6</w:t>
      </w:r>
      <w:r w:rsidRPr="00F15D89">
        <w:rPr>
          <w:rFonts w:asciiTheme="minorHAnsi" w:hAnsiTheme="minorHAnsi" w:cstheme="minorHAnsi"/>
          <w:b/>
          <w:bCs/>
          <w:lang w:val="en-AU"/>
        </w:rPr>
        <w:t xml:space="preserve"> </w:t>
      </w:r>
      <w:r w:rsidRPr="00F15D89">
        <w:rPr>
          <w:rFonts w:asciiTheme="minorHAnsi" w:hAnsiTheme="minorHAnsi" w:cstheme="minorHAnsi"/>
          <w:lang w:val="en-AU"/>
        </w:rPr>
        <w:t>Biomass by sample depth for the four transects.</w:t>
      </w:r>
      <w:r>
        <w:rPr>
          <w:rFonts w:asciiTheme="minorHAnsi" w:hAnsiTheme="minorHAnsi" w:cstheme="minorHAnsi"/>
          <w:lang w:val="en-AU"/>
        </w:rPr>
        <w:t xml:space="preserve"> Note the log</w:t>
      </w:r>
      <w:r>
        <w:rPr>
          <w:rFonts w:asciiTheme="minorHAnsi" w:hAnsiTheme="minorHAnsi" w:cstheme="minorHAnsi"/>
          <w:vertAlign w:val="subscript"/>
          <w:lang w:val="en-AU"/>
        </w:rPr>
        <w:t>1</w:t>
      </w:r>
      <w:r>
        <w:rPr>
          <w:rFonts w:asciiTheme="minorHAnsi" w:hAnsiTheme="minorHAnsi" w:cstheme="minorHAnsi"/>
          <w:vertAlign w:val="subscript"/>
          <w:lang w:val="en-AU"/>
        </w:rPr>
        <w:softHyphen/>
        <w:t>0</w:t>
      </w:r>
      <w:r>
        <w:rPr>
          <w:rFonts w:asciiTheme="minorHAnsi" w:hAnsiTheme="minorHAnsi" w:cstheme="minorHAnsi"/>
          <w:lang w:val="en-AU"/>
        </w:rPr>
        <w:t xml:space="preserve"> transformed y-axis.</w:t>
      </w:r>
      <w:r w:rsidRPr="00F15D89">
        <w:rPr>
          <w:rFonts w:asciiTheme="minorHAnsi" w:hAnsiTheme="minorHAnsi" w:cstheme="minorHAnsi"/>
          <w:lang w:val="en-AU"/>
        </w:rPr>
        <w:t xml:space="preserve"> Each dot represents a 6 s integration from the OPC mounted on the undulating towed body.</w:t>
      </w:r>
      <w:r>
        <w:rPr>
          <w:rFonts w:asciiTheme="minorHAnsi" w:hAnsiTheme="minorHAnsi" w:cstheme="minorHAnsi"/>
          <w:lang w:val="en-AU"/>
        </w:rPr>
        <w:t xml:space="preserve"> Blue lines represent the linear trend line with the 95% confidence intervals shown in grey.</w:t>
      </w:r>
    </w:p>
    <w:p w14:paraId="645E248F" w14:textId="77777777" w:rsidR="00133BE7" w:rsidRDefault="00922E04" w:rsidP="00133BE7">
      <w:pPr>
        <w:spacing w:line="360" w:lineRule="auto"/>
        <w:rPr>
          <w:ins w:id="7" w:author="Hayden Schilling" w:date="2021-04-30T10:41:00Z"/>
          <w:rFonts w:asciiTheme="minorHAnsi" w:hAnsiTheme="minorHAnsi" w:cstheme="minorHAnsi"/>
          <w:b/>
          <w:bCs/>
          <w:lang w:val="en-AU"/>
        </w:rPr>
      </w:pPr>
      <w:r>
        <w:rPr>
          <w:rFonts w:asciiTheme="minorHAnsi" w:hAnsiTheme="minorHAnsi" w:cstheme="minorHAnsi"/>
          <w:lang w:val="en-AU"/>
        </w:rPr>
        <w:br w:type="page"/>
      </w:r>
      <w:ins w:id="8" w:author="Hayden Schilling" w:date="2021-04-30T10:41:00Z">
        <w:r w:rsidR="00133BE7">
          <w:rPr>
            <w:rFonts w:asciiTheme="minorHAnsi" w:hAnsiTheme="minorHAnsi" w:cstheme="minorHAnsi"/>
            <w:b/>
            <w:bCs/>
            <w:noProof/>
            <w:lang w:val="en-AU"/>
          </w:rPr>
          <w:lastRenderedPageBreak/>
          <w:drawing>
            <wp:inline distT="0" distB="0" distL="0" distR="0" wp14:anchorId="3890B387" wp14:editId="22442420">
              <wp:extent cx="5727700" cy="6685280"/>
              <wp:effectExtent l="0" t="0" r="635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6685280"/>
                      </a:xfrm>
                      <a:prstGeom prst="rect">
                        <a:avLst/>
                      </a:prstGeom>
                      <a:noFill/>
                      <a:ln>
                        <a:noFill/>
                      </a:ln>
                    </pic:spPr>
                  </pic:pic>
                </a:graphicData>
              </a:graphic>
            </wp:inline>
          </w:drawing>
        </w:r>
      </w:ins>
    </w:p>
    <w:p w14:paraId="5D560756" w14:textId="238BC814" w:rsidR="00922E04" w:rsidRDefault="00133BE7" w:rsidP="00133BE7">
      <w:pPr>
        <w:spacing w:line="360" w:lineRule="auto"/>
        <w:rPr>
          <w:rFonts w:asciiTheme="minorHAnsi" w:hAnsiTheme="minorHAnsi" w:cstheme="minorHAnsi"/>
          <w:lang w:val="en-AU"/>
        </w:rPr>
      </w:pPr>
      <w:ins w:id="9" w:author="Hayden Schilling" w:date="2021-04-30T10:41:00Z">
        <w:r>
          <w:rPr>
            <w:rFonts w:asciiTheme="minorHAnsi" w:hAnsiTheme="minorHAnsi" w:cstheme="minorHAnsi"/>
            <w:b/>
            <w:bCs/>
            <w:lang w:val="en-AU"/>
          </w:rPr>
          <w:t xml:space="preserve">Figure S7 </w:t>
        </w:r>
        <w:r>
          <w:rPr>
            <w:rFonts w:asciiTheme="minorHAnsi" w:hAnsiTheme="minorHAnsi" w:cstheme="minorHAnsi"/>
            <w:lang w:val="en-AU"/>
          </w:rPr>
          <w:t xml:space="preserve">Cross-shelf interpolations of </w:t>
        </w:r>
      </w:ins>
      <w:ins w:id="10" w:author="Hayden Schilling" w:date="2021-05-04T14:50:00Z">
        <w:r w:rsidR="00A36E93">
          <w:rPr>
            <w:rFonts w:asciiTheme="minorHAnsi" w:hAnsiTheme="minorHAnsi" w:cstheme="minorHAnsi"/>
            <w:szCs w:val="24"/>
            <w:lang w:val="en-AU"/>
          </w:rPr>
          <w:t>particulate (</w:t>
        </w:r>
        <w:r w:rsidR="00A36E93" w:rsidRPr="00F15D89">
          <w:rPr>
            <w:rFonts w:asciiTheme="minorHAnsi" w:hAnsiTheme="minorHAnsi" w:cstheme="minorHAnsi"/>
            <w:szCs w:val="24"/>
            <w:lang w:val="en-AU"/>
          </w:rPr>
          <w:t>zooplankton</w:t>
        </w:r>
        <w:r w:rsidR="00A36E93">
          <w:rPr>
            <w:rFonts w:asciiTheme="minorHAnsi" w:hAnsiTheme="minorHAnsi" w:cstheme="minorHAnsi"/>
            <w:szCs w:val="24"/>
            <w:lang w:val="en-AU"/>
          </w:rPr>
          <w:t>)</w:t>
        </w:r>
        <w:r w:rsidR="00A36E93" w:rsidRPr="00F15D89">
          <w:rPr>
            <w:rFonts w:asciiTheme="minorHAnsi" w:hAnsiTheme="minorHAnsi" w:cstheme="minorHAnsi"/>
            <w:szCs w:val="24"/>
            <w:lang w:val="en-AU"/>
          </w:rPr>
          <w:t xml:space="preserve"> </w:t>
        </w:r>
      </w:ins>
      <w:ins w:id="11" w:author="Hayden Schilling" w:date="2021-04-30T10:41:00Z">
        <w:r>
          <w:rPr>
            <w:rFonts w:asciiTheme="minorHAnsi" w:hAnsiTheme="minorHAnsi" w:cstheme="minorHAnsi"/>
            <w:lang w:val="en-AU"/>
          </w:rPr>
          <w:t>abundance (individuals m</w:t>
        </w:r>
        <w:r w:rsidRPr="00D91963">
          <w:rPr>
            <w:rFonts w:asciiTheme="minorHAnsi" w:hAnsiTheme="minorHAnsi" w:cstheme="minorHAnsi"/>
            <w:vertAlign w:val="superscript"/>
            <w:lang w:val="en-AU"/>
          </w:rPr>
          <w:t>-3</w:t>
        </w:r>
        <w:r>
          <w:rPr>
            <w:rFonts w:asciiTheme="minorHAnsi" w:hAnsiTheme="minorHAnsi" w:cstheme="minorHAnsi"/>
            <w:lang w:val="en-AU"/>
          </w:rPr>
          <w:t xml:space="preserve">). Measurements were taken as part of a CTD transect (data points shown as dots). Black lines connect areas of equal temperature (°C). </w:t>
        </w:r>
        <w:r w:rsidRPr="00F15D89">
          <w:rPr>
            <w:rFonts w:asciiTheme="minorHAnsi" w:hAnsiTheme="minorHAnsi" w:cstheme="minorHAnsi"/>
            <w:lang w:val="en-AU"/>
          </w:rPr>
          <w:t>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ins>
    </w:p>
    <w:p w14:paraId="670980FB" w14:textId="77777777" w:rsidR="00133BE7" w:rsidRDefault="00133BE7" w:rsidP="00133BE7">
      <w:pPr>
        <w:spacing w:line="360" w:lineRule="auto"/>
        <w:rPr>
          <w:ins w:id="12" w:author="Hayden Schilling" w:date="2021-04-30T10:38:00Z"/>
          <w:rFonts w:asciiTheme="minorHAnsi" w:hAnsiTheme="minorHAnsi" w:cstheme="minorHAnsi"/>
          <w:lang w:val="en-AU"/>
        </w:rPr>
      </w:pPr>
      <w:ins w:id="13" w:author="Hayden Schilling" w:date="2021-04-30T10:38:00Z">
        <w:r>
          <w:rPr>
            <w:rFonts w:asciiTheme="minorHAnsi" w:hAnsiTheme="minorHAnsi" w:cstheme="minorHAnsi"/>
            <w:noProof/>
            <w:lang w:val="en-AU"/>
          </w:rPr>
          <w:lastRenderedPageBreak/>
          <w:drawing>
            <wp:inline distT="0" distB="0" distL="0" distR="0" wp14:anchorId="68945E37" wp14:editId="1EEF4829">
              <wp:extent cx="4634475" cy="540688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37984" cy="5410981"/>
                      </a:xfrm>
                      <a:prstGeom prst="rect">
                        <a:avLst/>
                      </a:prstGeom>
                      <a:noFill/>
                      <a:ln>
                        <a:noFill/>
                      </a:ln>
                    </pic:spPr>
                  </pic:pic>
                </a:graphicData>
              </a:graphic>
            </wp:inline>
          </w:drawing>
        </w:r>
      </w:ins>
    </w:p>
    <w:p w14:paraId="72A61584" w14:textId="4A1A8270" w:rsidR="00133BE7" w:rsidRDefault="00133BE7" w:rsidP="00133BE7">
      <w:pPr>
        <w:spacing w:line="360" w:lineRule="auto"/>
        <w:rPr>
          <w:ins w:id="14" w:author="Hayden Schilling" w:date="2021-04-30T10:38:00Z"/>
          <w:rFonts w:asciiTheme="minorHAnsi" w:hAnsiTheme="minorHAnsi" w:cstheme="minorHAnsi"/>
          <w:lang w:val="en-AU"/>
        </w:rPr>
      </w:pPr>
      <w:ins w:id="15" w:author="Hayden Schilling" w:date="2021-04-30T10:38:00Z">
        <w:r>
          <w:rPr>
            <w:rFonts w:asciiTheme="minorHAnsi" w:hAnsiTheme="minorHAnsi" w:cstheme="minorHAnsi"/>
            <w:b/>
            <w:bCs/>
            <w:lang w:val="en-AU"/>
          </w:rPr>
          <w:t>Figure S</w:t>
        </w:r>
      </w:ins>
      <w:ins w:id="16" w:author="Hayden Schilling" w:date="2021-04-30T10:41:00Z">
        <w:r>
          <w:rPr>
            <w:rFonts w:asciiTheme="minorHAnsi" w:hAnsiTheme="minorHAnsi" w:cstheme="minorHAnsi"/>
            <w:b/>
            <w:bCs/>
            <w:lang w:val="en-AU"/>
          </w:rPr>
          <w:t>8</w:t>
        </w:r>
      </w:ins>
      <w:ins w:id="17" w:author="Hayden Schilling" w:date="2021-04-30T10:38:00Z">
        <w:r>
          <w:rPr>
            <w:rFonts w:asciiTheme="minorHAnsi" w:hAnsiTheme="minorHAnsi" w:cstheme="minorHAnsi"/>
            <w:b/>
            <w:bCs/>
            <w:i/>
            <w:iCs/>
            <w:lang w:val="en-AU"/>
          </w:rPr>
          <w:t xml:space="preserve"> </w:t>
        </w:r>
        <w:r w:rsidRPr="00F15D89">
          <w:rPr>
            <w:rFonts w:asciiTheme="minorHAnsi" w:hAnsiTheme="minorHAnsi" w:cstheme="minorHAnsi"/>
            <w:lang w:val="en-AU"/>
          </w:rPr>
          <w:t xml:space="preserve">Interpolations of the </w:t>
        </w:r>
      </w:ins>
      <w:ins w:id="18" w:author="Hayden Schilling" w:date="2021-05-04T14:50:00Z">
        <w:r w:rsidR="00A36E93">
          <w:rPr>
            <w:rFonts w:asciiTheme="minorHAnsi" w:hAnsiTheme="minorHAnsi" w:cstheme="minorHAnsi"/>
            <w:szCs w:val="24"/>
            <w:lang w:val="en-AU"/>
          </w:rPr>
          <w:t>particulate (</w:t>
        </w:r>
        <w:r w:rsidR="00A36E93" w:rsidRPr="00F15D89">
          <w:rPr>
            <w:rFonts w:asciiTheme="minorHAnsi" w:hAnsiTheme="minorHAnsi" w:cstheme="minorHAnsi"/>
            <w:szCs w:val="24"/>
            <w:lang w:val="en-AU"/>
          </w:rPr>
          <w:t>zooplankton</w:t>
        </w:r>
        <w:r w:rsidR="00A36E93">
          <w:rPr>
            <w:rFonts w:asciiTheme="minorHAnsi" w:hAnsiTheme="minorHAnsi" w:cstheme="minorHAnsi"/>
            <w:szCs w:val="24"/>
            <w:lang w:val="en-AU"/>
          </w:rPr>
          <w:t>)</w:t>
        </w:r>
        <w:r w:rsidR="00A36E93" w:rsidRPr="00F15D89">
          <w:rPr>
            <w:rFonts w:asciiTheme="minorHAnsi" w:hAnsiTheme="minorHAnsi" w:cstheme="minorHAnsi"/>
            <w:szCs w:val="24"/>
            <w:lang w:val="en-AU"/>
          </w:rPr>
          <w:t xml:space="preserve"> </w:t>
        </w:r>
      </w:ins>
      <w:ins w:id="19" w:author="Hayden Schilling" w:date="2021-04-30T10:38:00Z">
        <w:r>
          <w:rPr>
            <w:rFonts w:asciiTheme="minorHAnsi" w:hAnsiTheme="minorHAnsi" w:cstheme="minorHAnsi"/>
            <w:lang w:val="en-AU"/>
          </w:rPr>
          <w:t>size spectra</w:t>
        </w:r>
        <w:r w:rsidRPr="00F15D89">
          <w:rPr>
            <w:rFonts w:asciiTheme="minorHAnsi" w:hAnsiTheme="minorHAnsi" w:cstheme="minorHAnsi"/>
            <w:lang w:val="en-AU"/>
          </w:rPr>
          <w:t xml:space="preserve"> slope</w:t>
        </w:r>
        <w:r>
          <w:rPr>
            <w:rFonts w:asciiTheme="minorHAnsi" w:hAnsiTheme="minorHAnsi" w:cstheme="minorHAnsi"/>
            <w:lang w:val="en-AU"/>
          </w:rPr>
          <w:t xml:space="preserve"> using the Normalised Biomass Size Spectrum (NBSS) method</w:t>
        </w:r>
        <w:r w:rsidRPr="00F15D89">
          <w:rPr>
            <w:rFonts w:asciiTheme="minorHAnsi" w:hAnsiTheme="minorHAnsi" w:cstheme="minorHAnsi"/>
            <w:lang w:val="en-AU"/>
          </w:rPr>
          <w:t>.</w:t>
        </w:r>
        <w:r>
          <w:rPr>
            <w:rFonts w:asciiTheme="minorHAnsi" w:hAnsiTheme="minorHAnsi" w:cstheme="minorHAnsi"/>
            <w:lang w:val="en-AU"/>
          </w:rPr>
          <w:t xml:space="preserve"> </w:t>
        </w:r>
        <w:r w:rsidRPr="00F15D89">
          <w:rPr>
            <w:rFonts w:asciiTheme="minorHAnsi" w:hAnsiTheme="minorHAnsi" w:cstheme="minorHAnsi"/>
            <w:lang w:val="en-AU"/>
          </w:rPr>
          <w:t>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r>
          <w:rPr>
            <w:rFonts w:asciiTheme="minorHAnsi" w:hAnsiTheme="minorHAnsi" w:cstheme="minorHAnsi"/>
            <w:lang w:val="en-AU"/>
          </w:rPr>
          <w:t xml:space="preserve"> The NBSS slope estimate was strongly correlated to the pareto </w:t>
        </w:r>
        <w:r>
          <w:rPr>
            <w:rFonts w:asciiTheme="minorHAnsi" w:hAnsiTheme="minorHAnsi" w:cstheme="minorHAnsi"/>
            <w:i/>
            <w:iCs/>
            <w:lang w:val="en-AU"/>
          </w:rPr>
          <w:t>c</w:t>
        </w:r>
        <w:r>
          <w:rPr>
            <w:rFonts w:asciiTheme="minorHAnsi" w:hAnsiTheme="minorHAnsi" w:cstheme="minorHAnsi"/>
            <w:lang w:val="en-AU"/>
          </w:rPr>
          <w:t xml:space="preserve"> chape parameter </w:t>
        </w:r>
        <w:r w:rsidRPr="00044EBD">
          <w:rPr>
            <w:rFonts w:asciiTheme="minorHAnsi" w:hAnsiTheme="minorHAnsi" w:cstheme="minorHAnsi"/>
            <w:lang w:val="en-AU"/>
          </w:rPr>
          <w:t>(</w:t>
        </w:r>
        <w:r w:rsidRPr="00CF4DB0">
          <w:rPr>
            <w:rFonts w:asciiTheme="minorHAnsi" w:hAnsiTheme="minorHAnsi" w:cstheme="minorHAnsi"/>
            <w:i/>
            <w:iCs/>
            <w:lang w:val="en-AU"/>
          </w:rPr>
          <w:t>r</w:t>
        </w:r>
        <w:r w:rsidRPr="00044EBD">
          <w:rPr>
            <w:rFonts w:asciiTheme="minorHAnsi" w:hAnsiTheme="minorHAnsi" w:cstheme="minorHAnsi"/>
            <w:lang w:val="en-AU"/>
          </w:rPr>
          <w:t xml:space="preserve"> = 0.934, </w:t>
        </w:r>
        <w:r w:rsidRPr="00044EBD">
          <w:rPr>
            <w:rFonts w:asciiTheme="minorHAnsi" w:hAnsiTheme="minorHAnsi" w:cstheme="minorHAnsi"/>
            <w:i/>
            <w:iCs/>
            <w:lang w:val="en-AU"/>
          </w:rPr>
          <w:t>t</w:t>
        </w:r>
        <w:r w:rsidRPr="00044EBD">
          <w:rPr>
            <w:rFonts w:asciiTheme="minorHAnsi" w:hAnsiTheme="minorHAnsi" w:cstheme="minorHAnsi"/>
            <w:vertAlign w:val="subscript"/>
            <w:lang w:val="en-AU"/>
          </w:rPr>
          <w:t>535</w:t>
        </w:r>
        <w:r w:rsidRPr="00044EBD">
          <w:rPr>
            <w:rFonts w:asciiTheme="minorHAnsi" w:hAnsiTheme="minorHAnsi" w:cstheme="minorHAnsi"/>
            <w:lang w:val="en-AU"/>
          </w:rPr>
          <w:t xml:space="preserve"> = 60.362, </w:t>
        </w:r>
        <w:r>
          <w:rPr>
            <w:rFonts w:asciiTheme="minorHAnsi" w:hAnsiTheme="minorHAnsi" w:cstheme="minorHAnsi"/>
            <w:i/>
            <w:iCs/>
            <w:lang w:val="en-AU"/>
          </w:rPr>
          <w:t>p</w:t>
        </w:r>
        <w:r w:rsidRPr="00044EBD">
          <w:rPr>
            <w:rFonts w:asciiTheme="minorHAnsi" w:hAnsiTheme="minorHAnsi" w:cstheme="minorHAnsi"/>
            <w:i/>
            <w:iCs/>
            <w:lang w:val="en-AU"/>
          </w:rPr>
          <w:t xml:space="preserve"> </w:t>
        </w:r>
        <w:r w:rsidRPr="00044EBD">
          <w:rPr>
            <w:rFonts w:asciiTheme="minorHAnsi" w:hAnsiTheme="minorHAnsi" w:cstheme="minorHAnsi"/>
            <w:lang w:val="en-AU"/>
          </w:rPr>
          <w:t>&lt; 0.001, Figure S7)</w:t>
        </w:r>
        <w:r>
          <w:rPr>
            <w:rFonts w:asciiTheme="minorHAnsi" w:hAnsiTheme="minorHAnsi" w:cstheme="minorHAnsi"/>
            <w:lang w:val="en-AU"/>
          </w:rPr>
          <w:t xml:space="preserve">. Note the smaller coverage compared to the pareto </w:t>
        </w:r>
        <w:r>
          <w:rPr>
            <w:rFonts w:asciiTheme="minorHAnsi" w:hAnsiTheme="minorHAnsi" w:cstheme="minorHAnsi"/>
            <w:i/>
            <w:iCs/>
            <w:lang w:val="en-AU"/>
          </w:rPr>
          <w:t>c</w:t>
        </w:r>
        <w:r>
          <w:rPr>
            <w:rFonts w:asciiTheme="minorHAnsi" w:hAnsiTheme="minorHAnsi" w:cstheme="minorHAnsi"/>
            <w:lang w:val="en-AU"/>
          </w:rPr>
          <w:t xml:space="preserve"> shape parameter due to the inability of the NBSS estimate to handle datapoints with few particles.</w:t>
        </w:r>
      </w:ins>
    </w:p>
    <w:p w14:paraId="4864605C" w14:textId="5B5DFDEC" w:rsidR="00922E04" w:rsidDel="00133BE7" w:rsidRDefault="00922E04" w:rsidP="00922E04">
      <w:pPr>
        <w:spacing w:line="360" w:lineRule="auto"/>
        <w:rPr>
          <w:del w:id="20" w:author="Hayden Schilling" w:date="2021-04-30T10:38:00Z"/>
          <w:rFonts w:asciiTheme="minorHAnsi" w:hAnsiTheme="minorHAnsi" w:cstheme="minorHAnsi"/>
          <w:lang w:val="en-AU"/>
        </w:rPr>
      </w:pPr>
      <w:del w:id="21" w:author="Hayden Schilling" w:date="2021-04-30T10:38:00Z">
        <w:r w:rsidDel="00133BE7">
          <w:rPr>
            <w:rFonts w:asciiTheme="minorHAnsi" w:hAnsiTheme="minorHAnsi" w:cstheme="minorHAnsi"/>
            <w:noProof/>
            <w:lang w:val="en-AU"/>
          </w:rPr>
          <w:drawing>
            <wp:inline distT="0" distB="0" distL="0" distR="0" wp14:anchorId="1F343187" wp14:editId="305CBE11">
              <wp:extent cx="4634475" cy="540688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37984" cy="5410981"/>
                      </a:xfrm>
                      <a:prstGeom prst="rect">
                        <a:avLst/>
                      </a:prstGeom>
                      <a:noFill/>
                      <a:ln>
                        <a:noFill/>
                      </a:ln>
                    </pic:spPr>
                  </pic:pic>
                </a:graphicData>
              </a:graphic>
            </wp:inline>
          </w:drawing>
        </w:r>
      </w:del>
    </w:p>
    <w:p w14:paraId="667A2C72" w14:textId="4843AB25" w:rsidR="00555CC6" w:rsidRDefault="00922E04" w:rsidP="00922E04">
      <w:pPr>
        <w:spacing w:line="360" w:lineRule="auto"/>
        <w:rPr>
          <w:ins w:id="22" w:author="Hayden Schilling" w:date="2021-04-20T08:44:00Z"/>
          <w:rFonts w:asciiTheme="minorHAnsi" w:hAnsiTheme="minorHAnsi" w:cstheme="minorHAnsi"/>
          <w:lang w:val="en-AU"/>
        </w:rPr>
      </w:pPr>
      <w:del w:id="23" w:author="Hayden Schilling" w:date="2021-04-30T10:38:00Z">
        <w:r w:rsidDel="00133BE7">
          <w:rPr>
            <w:rFonts w:asciiTheme="minorHAnsi" w:hAnsiTheme="minorHAnsi" w:cstheme="minorHAnsi"/>
            <w:b/>
            <w:bCs/>
            <w:lang w:val="en-AU"/>
          </w:rPr>
          <w:delText>Figure S7</w:delText>
        </w:r>
        <w:r w:rsidDel="00133BE7">
          <w:rPr>
            <w:rFonts w:asciiTheme="minorHAnsi" w:hAnsiTheme="minorHAnsi" w:cstheme="minorHAnsi"/>
            <w:b/>
            <w:bCs/>
            <w:i/>
            <w:iCs/>
            <w:lang w:val="en-AU"/>
          </w:rPr>
          <w:delText xml:space="preserve"> </w:delText>
        </w:r>
        <w:r w:rsidRPr="00F15D89" w:rsidDel="00133BE7">
          <w:rPr>
            <w:rFonts w:asciiTheme="minorHAnsi" w:hAnsiTheme="minorHAnsi" w:cstheme="minorHAnsi"/>
            <w:lang w:val="en-AU"/>
          </w:rPr>
          <w:delText xml:space="preserve">Interpolations of the </w:delText>
        </w:r>
        <w:r w:rsidDel="00133BE7">
          <w:rPr>
            <w:rFonts w:asciiTheme="minorHAnsi" w:hAnsiTheme="minorHAnsi" w:cstheme="minorHAnsi"/>
            <w:lang w:val="en-AU"/>
          </w:rPr>
          <w:delText>zooplankton size spectra</w:delText>
        </w:r>
        <w:r w:rsidRPr="00F15D89" w:rsidDel="00133BE7">
          <w:rPr>
            <w:rFonts w:asciiTheme="minorHAnsi" w:hAnsiTheme="minorHAnsi" w:cstheme="minorHAnsi"/>
            <w:lang w:val="en-AU"/>
          </w:rPr>
          <w:delText xml:space="preserve"> slope</w:delText>
        </w:r>
        <w:r w:rsidDel="00133BE7">
          <w:rPr>
            <w:rFonts w:asciiTheme="minorHAnsi" w:hAnsiTheme="minorHAnsi" w:cstheme="minorHAnsi"/>
            <w:lang w:val="en-AU"/>
          </w:rPr>
          <w:delText xml:space="preserve"> using the Normalised Biomass Size Spectrum (NBSS) method</w:delText>
        </w:r>
        <w:r w:rsidRPr="00F15D89" w:rsidDel="00133BE7">
          <w:rPr>
            <w:rFonts w:asciiTheme="minorHAnsi" w:hAnsiTheme="minorHAnsi" w:cstheme="minorHAnsi"/>
            <w:lang w:val="en-AU"/>
          </w:rPr>
          <w:delText>.</w:delText>
        </w:r>
        <w:r w:rsidDel="00133BE7">
          <w:rPr>
            <w:rFonts w:asciiTheme="minorHAnsi" w:hAnsiTheme="minorHAnsi" w:cstheme="minorHAnsi"/>
            <w:lang w:val="en-AU"/>
          </w:rPr>
          <w:delText xml:space="preserve"> </w:delText>
        </w:r>
        <w:r w:rsidRPr="00F15D89" w:rsidDel="00133BE7">
          <w:rPr>
            <w:rFonts w:asciiTheme="minorHAnsi" w:hAnsiTheme="minorHAnsi" w:cstheme="minorHAnsi"/>
            <w:lang w:val="en-AU"/>
          </w:rPr>
          <w:delText>Transects were conducted f</w:delText>
        </w:r>
        <w:r w:rsidDel="00133BE7">
          <w:rPr>
            <w:rFonts w:asciiTheme="minorHAnsi" w:hAnsiTheme="minorHAnsi" w:cstheme="minorHAnsi"/>
            <w:lang w:val="en-AU"/>
          </w:rPr>
          <w:delText>ro</w:delText>
        </w:r>
        <w:r w:rsidRPr="00F15D89" w:rsidDel="00133BE7">
          <w:rPr>
            <w:rFonts w:asciiTheme="minorHAnsi" w:hAnsiTheme="minorHAnsi" w:cstheme="minorHAnsi"/>
            <w:lang w:val="en-AU"/>
          </w:rPr>
          <w:delText>m inshore to offshore with an undulating towed body with the path shown by the grey line with midpoints of each sample shown as dots. Temperature (° C) isotherms are shown in black.</w:delText>
        </w:r>
        <w:r w:rsidDel="00133BE7">
          <w:rPr>
            <w:rFonts w:asciiTheme="minorHAnsi" w:hAnsiTheme="minorHAnsi" w:cstheme="minorHAnsi"/>
            <w:lang w:val="en-AU"/>
          </w:rPr>
          <w:delText xml:space="preserve"> The NBSS slope estimate was strongly correlated to the pareto </w:delText>
        </w:r>
        <w:r w:rsidDel="00133BE7">
          <w:rPr>
            <w:rFonts w:asciiTheme="minorHAnsi" w:hAnsiTheme="minorHAnsi" w:cstheme="minorHAnsi"/>
            <w:i/>
            <w:iCs/>
            <w:lang w:val="en-AU"/>
          </w:rPr>
          <w:delText>c</w:delText>
        </w:r>
        <w:r w:rsidDel="00133BE7">
          <w:rPr>
            <w:rFonts w:asciiTheme="minorHAnsi" w:hAnsiTheme="minorHAnsi" w:cstheme="minorHAnsi"/>
            <w:lang w:val="en-AU"/>
          </w:rPr>
          <w:delText xml:space="preserve"> chape parameter </w:delText>
        </w:r>
        <w:r w:rsidRPr="00044EBD" w:rsidDel="00133BE7">
          <w:rPr>
            <w:rFonts w:asciiTheme="minorHAnsi" w:hAnsiTheme="minorHAnsi" w:cstheme="minorHAnsi"/>
            <w:lang w:val="en-AU"/>
          </w:rPr>
          <w:delText>(</w:delText>
        </w:r>
        <w:r w:rsidRPr="00CF4DB0" w:rsidDel="00133BE7">
          <w:rPr>
            <w:rFonts w:asciiTheme="minorHAnsi" w:hAnsiTheme="minorHAnsi" w:cstheme="minorHAnsi"/>
            <w:i/>
            <w:iCs/>
            <w:lang w:val="en-AU"/>
          </w:rPr>
          <w:delText>r</w:delText>
        </w:r>
        <w:r w:rsidRPr="00044EBD" w:rsidDel="00133BE7">
          <w:rPr>
            <w:rFonts w:asciiTheme="minorHAnsi" w:hAnsiTheme="minorHAnsi" w:cstheme="minorHAnsi"/>
            <w:lang w:val="en-AU"/>
          </w:rPr>
          <w:delText xml:space="preserve"> = 0.934, </w:delText>
        </w:r>
        <w:r w:rsidRPr="00044EBD" w:rsidDel="00133BE7">
          <w:rPr>
            <w:rFonts w:asciiTheme="minorHAnsi" w:hAnsiTheme="minorHAnsi" w:cstheme="minorHAnsi"/>
            <w:i/>
            <w:iCs/>
            <w:lang w:val="en-AU"/>
          </w:rPr>
          <w:delText>t</w:delText>
        </w:r>
        <w:r w:rsidRPr="00044EBD" w:rsidDel="00133BE7">
          <w:rPr>
            <w:rFonts w:asciiTheme="minorHAnsi" w:hAnsiTheme="minorHAnsi" w:cstheme="minorHAnsi"/>
            <w:vertAlign w:val="subscript"/>
            <w:lang w:val="en-AU"/>
          </w:rPr>
          <w:delText>535</w:delText>
        </w:r>
        <w:r w:rsidRPr="00044EBD" w:rsidDel="00133BE7">
          <w:rPr>
            <w:rFonts w:asciiTheme="minorHAnsi" w:hAnsiTheme="minorHAnsi" w:cstheme="minorHAnsi"/>
            <w:lang w:val="en-AU"/>
          </w:rPr>
          <w:delText xml:space="preserve"> = 60.362, </w:delText>
        </w:r>
        <w:r w:rsidDel="00133BE7">
          <w:rPr>
            <w:rFonts w:asciiTheme="minorHAnsi" w:hAnsiTheme="minorHAnsi" w:cstheme="minorHAnsi"/>
            <w:i/>
            <w:iCs/>
            <w:lang w:val="en-AU"/>
          </w:rPr>
          <w:delText>p</w:delText>
        </w:r>
        <w:r w:rsidRPr="00044EBD" w:rsidDel="00133BE7">
          <w:rPr>
            <w:rFonts w:asciiTheme="minorHAnsi" w:hAnsiTheme="minorHAnsi" w:cstheme="minorHAnsi"/>
            <w:i/>
            <w:iCs/>
            <w:lang w:val="en-AU"/>
          </w:rPr>
          <w:delText xml:space="preserve"> </w:delText>
        </w:r>
        <w:r w:rsidRPr="00044EBD" w:rsidDel="00133BE7">
          <w:rPr>
            <w:rFonts w:asciiTheme="minorHAnsi" w:hAnsiTheme="minorHAnsi" w:cstheme="minorHAnsi"/>
            <w:lang w:val="en-AU"/>
          </w:rPr>
          <w:delText>&lt; 0.001, Figure S7)</w:delText>
        </w:r>
        <w:r w:rsidDel="00133BE7">
          <w:rPr>
            <w:rFonts w:asciiTheme="minorHAnsi" w:hAnsiTheme="minorHAnsi" w:cstheme="minorHAnsi"/>
            <w:lang w:val="en-AU"/>
          </w:rPr>
          <w:delText xml:space="preserve">. Note the smaller coverage compared to the pareto </w:delText>
        </w:r>
        <w:r w:rsidDel="00133BE7">
          <w:rPr>
            <w:rFonts w:asciiTheme="minorHAnsi" w:hAnsiTheme="minorHAnsi" w:cstheme="minorHAnsi"/>
            <w:i/>
            <w:iCs/>
            <w:lang w:val="en-AU"/>
          </w:rPr>
          <w:delText>c</w:delText>
        </w:r>
        <w:r w:rsidDel="00133BE7">
          <w:rPr>
            <w:rFonts w:asciiTheme="minorHAnsi" w:hAnsiTheme="minorHAnsi" w:cstheme="minorHAnsi"/>
            <w:lang w:val="en-AU"/>
          </w:rPr>
          <w:delText xml:space="preserve"> shape parameter due to the inability of the NBSS estimate to handle datapoints with few particles.</w:delText>
        </w:r>
      </w:del>
    </w:p>
    <w:p w14:paraId="459C921E" w14:textId="77777777" w:rsidR="00133BE7" w:rsidRDefault="00133BE7" w:rsidP="00133BE7">
      <w:pPr>
        <w:spacing w:line="360" w:lineRule="auto"/>
        <w:rPr>
          <w:ins w:id="24" w:author="Hayden Schilling" w:date="2021-04-30T10:39:00Z"/>
          <w:rFonts w:asciiTheme="minorHAnsi" w:hAnsiTheme="minorHAnsi" w:cstheme="minorHAnsi"/>
          <w:b/>
          <w:bCs/>
          <w:lang w:val="en-AU"/>
        </w:rPr>
      </w:pPr>
      <w:ins w:id="25" w:author="Hayden Schilling" w:date="2021-04-30T10:39:00Z">
        <w:r>
          <w:rPr>
            <w:rFonts w:asciiTheme="minorHAnsi" w:hAnsiTheme="minorHAnsi" w:cstheme="minorHAnsi"/>
            <w:b/>
            <w:bCs/>
            <w:noProof/>
            <w:lang w:val="en-AU"/>
          </w:rPr>
          <w:lastRenderedPageBreak/>
          <w:drawing>
            <wp:inline distT="0" distB="0" distL="0" distR="0" wp14:anchorId="234F3128" wp14:editId="301D8394">
              <wp:extent cx="5727700" cy="6685280"/>
              <wp:effectExtent l="0" t="0" r="635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6685280"/>
                      </a:xfrm>
                      <a:prstGeom prst="rect">
                        <a:avLst/>
                      </a:prstGeom>
                      <a:noFill/>
                      <a:ln>
                        <a:noFill/>
                      </a:ln>
                    </pic:spPr>
                  </pic:pic>
                </a:graphicData>
              </a:graphic>
            </wp:inline>
          </w:drawing>
        </w:r>
      </w:ins>
    </w:p>
    <w:p w14:paraId="229E7552" w14:textId="77777777" w:rsidR="00133BE7" w:rsidRDefault="00133BE7" w:rsidP="00133BE7">
      <w:pPr>
        <w:rPr>
          <w:ins w:id="26" w:author="Hayden Schilling" w:date="2021-04-30T10:39:00Z"/>
          <w:rFonts w:asciiTheme="minorHAnsi" w:hAnsiTheme="minorHAnsi" w:cstheme="minorHAnsi"/>
          <w:b/>
          <w:bCs/>
          <w:lang w:val="en-AU"/>
        </w:rPr>
      </w:pPr>
    </w:p>
    <w:p w14:paraId="34079E43" w14:textId="11DD827D" w:rsidR="00133BE7" w:rsidRPr="00300F08" w:rsidRDefault="00133BE7" w:rsidP="00133BE7">
      <w:pPr>
        <w:spacing w:line="360" w:lineRule="auto"/>
        <w:rPr>
          <w:ins w:id="27" w:author="Hayden Schilling" w:date="2021-04-30T10:39:00Z"/>
          <w:rFonts w:asciiTheme="minorHAnsi" w:hAnsiTheme="minorHAnsi" w:cstheme="minorHAnsi"/>
          <w:lang w:val="en-AU"/>
        </w:rPr>
      </w:pPr>
      <w:ins w:id="28" w:author="Hayden Schilling" w:date="2021-04-30T10:39:00Z">
        <w:r>
          <w:rPr>
            <w:rFonts w:asciiTheme="minorHAnsi" w:hAnsiTheme="minorHAnsi" w:cstheme="minorHAnsi"/>
            <w:b/>
            <w:bCs/>
            <w:lang w:val="en-AU"/>
          </w:rPr>
          <w:t>Figure S</w:t>
        </w:r>
      </w:ins>
      <w:ins w:id="29" w:author="Hayden Schilling" w:date="2021-04-30T10:41:00Z">
        <w:r>
          <w:rPr>
            <w:rFonts w:asciiTheme="minorHAnsi" w:hAnsiTheme="minorHAnsi" w:cstheme="minorHAnsi"/>
            <w:b/>
            <w:bCs/>
            <w:lang w:val="en-AU"/>
          </w:rPr>
          <w:t>9</w:t>
        </w:r>
      </w:ins>
      <w:ins w:id="30" w:author="Hayden Schilling" w:date="2021-04-30T10:39:00Z">
        <w:r>
          <w:rPr>
            <w:rFonts w:asciiTheme="minorHAnsi" w:hAnsiTheme="minorHAnsi" w:cstheme="minorHAnsi"/>
            <w:b/>
            <w:bCs/>
            <w:lang w:val="en-AU"/>
          </w:rPr>
          <w:t xml:space="preserve"> </w:t>
        </w:r>
        <w:r>
          <w:rPr>
            <w:rFonts w:asciiTheme="minorHAnsi" w:hAnsiTheme="minorHAnsi" w:cstheme="minorHAnsi"/>
            <w:lang w:val="en-AU"/>
          </w:rPr>
          <w:t xml:space="preserve">Cross-shelf interpolations of salinity. </w:t>
        </w:r>
        <w:r w:rsidRPr="00F15D89">
          <w:rPr>
            <w:rFonts w:asciiTheme="minorHAnsi" w:hAnsiTheme="minorHAnsi" w:cstheme="minorHAnsi"/>
            <w:lang w:val="en-AU"/>
          </w:rPr>
          <w:t>Transects were conducted f</w:t>
        </w:r>
        <w:r>
          <w:rPr>
            <w:rFonts w:asciiTheme="minorHAnsi" w:hAnsiTheme="minorHAnsi" w:cstheme="minorHAnsi"/>
            <w:lang w:val="en-AU"/>
          </w:rPr>
          <w:t>ro</w:t>
        </w:r>
        <w:r w:rsidRPr="00F15D89">
          <w:rPr>
            <w:rFonts w:asciiTheme="minorHAnsi" w:hAnsiTheme="minorHAnsi" w:cstheme="minorHAnsi"/>
            <w:lang w:val="en-AU"/>
          </w:rPr>
          <w:t>m inshore to offshore with an undulating towed body with the path shown by the grey line with midpoints of each sample shown as dots. Temperature (° C) isotherms are shown in black.</w:t>
        </w:r>
      </w:ins>
    </w:p>
    <w:p w14:paraId="3B98B00A" w14:textId="7808107D" w:rsidR="00555CC6" w:rsidRDefault="00555CC6">
      <w:pPr>
        <w:spacing w:after="160" w:line="259" w:lineRule="auto"/>
        <w:rPr>
          <w:ins w:id="31" w:author="Hayden Schilling" w:date="2021-04-20T08:44:00Z"/>
          <w:rFonts w:asciiTheme="minorHAnsi" w:hAnsiTheme="minorHAnsi" w:cstheme="minorHAnsi"/>
          <w:lang w:val="en-AU"/>
        </w:rPr>
      </w:pPr>
      <w:ins w:id="32" w:author="Hayden Schilling" w:date="2021-04-20T08:44:00Z">
        <w:r>
          <w:rPr>
            <w:rFonts w:asciiTheme="minorHAnsi" w:hAnsiTheme="minorHAnsi" w:cstheme="minorHAnsi"/>
            <w:lang w:val="en-AU"/>
          </w:rPr>
          <w:br w:type="page"/>
        </w:r>
      </w:ins>
    </w:p>
    <w:p w14:paraId="6B929B42" w14:textId="77777777" w:rsidR="006E4947" w:rsidRDefault="006E4947" w:rsidP="006E4947">
      <w:pPr>
        <w:spacing w:line="360" w:lineRule="auto"/>
        <w:rPr>
          <w:ins w:id="33" w:author="Hayden Schilling" w:date="2021-04-30T10:47:00Z"/>
          <w:rFonts w:asciiTheme="minorHAnsi" w:hAnsiTheme="minorHAnsi" w:cstheme="minorHAnsi"/>
          <w:b/>
          <w:bCs/>
          <w:noProof/>
          <w:lang w:val="en-AU"/>
        </w:rPr>
      </w:pPr>
      <w:ins w:id="34" w:author="Hayden Schilling" w:date="2021-04-30T10:47:00Z">
        <w:r>
          <w:rPr>
            <w:rFonts w:asciiTheme="minorHAnsi" w:hAnsiTheme="minorHAnsi" w:cstheme="minorHAnsi"/>
            <w:b/>
            <w:bCs/>
            <w:noProof/>
            <w:lang w:val="en-AU"/>
          </w:rPr>
          <w:lastRenderedPageBreak/>
          <w:drawing>
            <wp:inline distT="0" distB="0" distL="0" distR="0" wp14:anchorId="7DA7C51F" wp14:editId="28423E2F">
              <wp:extent cx="5727700" cy="6685280"/>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6685280"/>
                      </a:xfrm>
                      <a:prstGeom prst="rect">
                        <a:avLst/>
                      </a:prstGeom>
                      <a:noFill/>
                      <a:ln>
                        <a:noFill/>
                      </a:ln>
                    </pic:spPr>
                  </pic:pic>
                </a:graphicData>
              </a:graphic>
            </wp:inline>
          </w:drawing>
        </w:r>
      </w:ins>
    </w:p>
    <w:p w14:paraId="725B3679" w14:textId="77777777" w:rsidR="006E4947" w:rsidRDefault="006E4947" w:rsidP="006E4947">
      <w:pPr>
        <w:rPr>
          <w:ins w:id="35" w:author="Hayden Schilling" w:date="2021-04-30T10:47:00Z"/>
          <w:rFonts w:asciiTheme="minorHAnsi" w:hAnsiTheme="minorHAnsi" w:cstheme="minorHAnsi"/>
          <w:b/>
          <w:bCs/>
          <w:noProof/>
          <w:lang w:val="en-AU"/>
        </w:rPr>
      </w:pPr>
    </w:p>
    <w:p w14:paraId="3045B7C5" w14:textId="65CA3947" w:rsidR="006E4947" w:rsidRPr="00300F08" w:rsidRDefault="006E4947" w:rsidP="006E4947">
      <w:pPr>
        <w:spacing w:line="360" w:lineRule="auto"/>
        <w:rPr>
          <w:ins w:id="36" w:author="Hayden Schilling" w:date="2021-04-30T10:47:00Z"/>
          <w:rFonts w:asciiTheme="minorHAnsi" w:hAnsiTheme="minorHAnsi" w:cstheme="minorHAnsi"/>
          <w:lang w:val="en-AU"/>
        </w:rPr>
      </w:pPr>
      <w:ins w:id="37" w:author="Hayden Schilling" w:date="2021-04-30T10:47:00Z">
        <w:r>
          <w:rPr>
            <w:rFonts w:asciiTheme="minorHAnsi" w:hAnsiTheme="minorHAnsi" w:cstheme="minorHAnsi"/>
            <w:b/>
            <w:bCs/>
            <w:lang w:val="en-AU"/>
          </w:rPr>
          <w:t xml:space="preserve">Figure S10 </w:t>
        </w:r>
        <w:r>
          <w:rPr>
            <w:rFonts w:asciiTheme="minorHAnsi" w:hAnsiTheme="minorHAnsi" w:cstheme="minorHAnsi"/>
            <w:lang w:val="en-AU"/>
          </w:rPr>
          <w:t>Cross-shelf interpolations of Nitrate c</w:t>
        </w:r>
        <w:r w:rsidRPr="000A5D04">
          <w:rPr>
            <w:rFonts w:asciiTheme="minorHAnsi" w:hAnsiTheme="minorHAnsi" w:cstheme="minorHAnsi"/>
            <w:lang w:val="en-AU"/>
            <w:rPrChange w:id="38" w:author="Hayden Schilling" w:date="2021-05-04T14:50:00Z">
              <w:rPr>
                <w:rFonts w:asciiTheme="minorHAnsi" w:hAnsiTheme="minorHAnsi" w:cstheme="minorHAnsi"/>
                <w:lang w:val="en-AU"/>
              </w:rPr>
            </w:rPrChange>
          </w:rPr>
          <w:t xml:space="preserve">oncentration </w:t>
        </w:r>
        <w:r w:rsidRPr="000A5D04">
          <w:rPr>
            <w:rFonts w:asciiTheme="minorHAnsi" w:hAnsiTheme="minorHAnsi" w:cstheme="minorHAnsi"/>
            <w:lang w:val="en-AU"/>
            <w:rPrChange w:id="39" w:author="Hayden Schilling" w:date="2021-05-04T14:50:00Z">
              <w:rPr>
                <w:rFonts w:asciiTheme="minorHAnsi" w:hAnsiTheme="minorHAnsi" w:cstheme="minorHAnsi"/>
                <w:highlight w:val="yellow"/>
                <w:lang w:val="en-AU"/>
              </w:rPr>
            </w:rPrChange>
          </w:rPr>
          <w:t>(</w:t>
        </w:r>
      </w:ins>
      <w:ins w:id="40" w:author="Hayden Schilling" w:date="2021-05-04T14:49:00Z">
        <w:r w:rsidR="00462636" w:rsidRPr="000A5D04">
          <w:rPr>
            <w:rFonts w:asciiTheme="minorHAnsi" w:hAnsiTheme="minorHAnsi" w:cstheme="minorHAnsi"/>
            <w:lang w:val="en-AU"/>
            <w:rPrChange w:id="41" w:author="Hayden Schilling" w:date="2021-05-04T14:50:00Z">
              <w:rPr>
                <w:rFonts w:asciiTheme="minorHAnsi" w:hAnsiTheme="minorHAnsi" w:cstheme="minorHAnsi"/>
                <w:highlight w:val="yellow"/>
                <w:lang w:val="en-AU"/>
              </w:rPr>
            </w:rPrChange>
          </w:rPr>
          <w:t>mmol</w:t>
        </w:r>
      </w:ins>
      <w:ins w:id="42" w:author="Hayden Schilling" w:date="2021-04-30T10:47:00Z">
        <w:r w:rsidRPr="000A5D04">
          <w:rPr>
            <w:rFonts w:asciiTheme="minorHAnsi" w:hAnsiTheme="minorHAnsi" w:cstheme="minorHAnsi"/>
            <w:lang w:val="en-AU"/>
            <w:rPrChange w:id="43" w:author="Hayden Schilling" w:date="2021-05-04T14:50:00Z">
              <w:rPr>
                <w:rFonts w:asciiTheme="minorHAnsi" w:hAnsiTheme="minorHAnsi" w:cstheme="minorHAnsi"/>
                <w:highlight w:val="yellow"/>
                <w:lang w:val="en-AU"/>
              </w:rPr>
            </w:rPrChange>
          </w:rPr>
          <w:t xml:space="preserve"> m</w:t>
        </w:r>
        <w:r w:rsidRPr="000A5D04">
          <w:rPr>
            <w:rFonts w:asciiTheme="minorHAnsi" w:hAnsiTheme="minorHAnsi" w:cstheme="minorHAnsi"/>
            <w:vertAlign w:val="superscript"/>
            <w:lang w:val="en-AU"/>
            <w:rPrChange w:id="44" w:author="Hayden Schilling" w:date="2021-05-04T14:50:00Z">
              <w:rPr>
                <w:rFonts w:asciiTheme="minorHAnsi" w:hAnsiTheme="minorHAnsi" w:cstheme="minorHAnsi"/>
                <w:highlight w:val="yellow"/>
                <w:lang w:val="en-AU"/>
              </w:rPr>
            </w:rPrChange>
          </w:rPr>
          <w:t>-3</w:t>
        </w:r>
        <w:r w:rsidRPr="000A5D04">
          <w:rPr>
            <w:rFonts w:asciiTheme="minorHAnsi" w:hAnsiTheme="minorHAnsi" w:cstheme="minorHAnsi"/>
            <w:lang w:val="en-AU"/>
            <w:rPrChange w:id="45" w:author="Hayden Schilling" w:date="2021-05-04T14:50:00Z">
              <w:rPr>
                <w:rFonts w:asciiTheme="minorHAnsi" w:hAnsiTheme="minorHAnsi" w:cstheme="minorHAnsi"/>
                <w:highlight w:val="yellow"/>
                <w:lang w:val="en-AU"/>
              </w:rPr>
            </w:rPrChange>
          </w:rPr>
          <w:t>)</w:t>
        </w:r>
        <w:r w:rsidRPr="000A5D04">
          <w:rPr>
            <w:rFonts w:asciiTheme="minorHAnsi" w:hAnsiTheme="minorHAnsi" w:cstheme="minorHAnsi"/>
            <w:lang w:val="en-AU"/>
            <w:rPrChange w:id="46" w:author="Hayden Schilling" w:date="2021-05-04T14:50:00Z">
              <w:rPr>
                <w:rFonts w:asciiTheme="minorHAnsi" w:hAnsiTheme="minorHAnsi" w:cstheme="minorHAnsi"/>
                <w:lang w:val="en-AU"/>
              </w:rPr>
            </w:rPrChange>
          </w:rPr>
          <w:t>. Measurements were taken as part of a CTD transect (data points shown as dots). Black lines connect</w:t>
        </w:r>
        <w:r>
          <w:rPr>
            <w:rFonts w:asciiTheme="minorHAnsi" w:hAnsiTheme="minorHAnsi" w:cstheme="minorHAnsi"/>
            <w:lang w:val="en-AU"/>
          </w:rPr>
          <w:t xml:space="preserve"> areas of equal temperature (°C).</w:t>
        </w:r>
      </w:ins>
    </w:p>
    <w:p w14:paraId="4D4ABF51" w14:textId="77777777" w:rsidR="00555CC6" w:rsidRDefault="00555CC6" w:rsidP="00922E04">
      <w:pPr>
        <w:spacing w:line="360" w:lineRule="auto"/>
        <w:rPr>
          <w:ins w:id="47" w:author="Hayden Schilling" w:date="2021-04-20T08:44:00Z"/>
          <w:rFonts w:asciiTheme="minorHAnsi" w:hAnsiTheme="minorHAnsi" w:cstheme="minorHAnsi"/>
          <w:b/>
          <w:bCs/>
          <w:lang w:val="en-AU"/>
        </w:rPr>
      </w:pPr>
    </w:p>
    <w:p w14:paraId="0826E57C" w14:textId="77777777" w:rsidR="00555CC6" w:rsidRDefault="00555CC6" w:rsidP="00922E04">
      <w:pPr>
        <w:spacing w:line="360" w:lineRule="auto"/>
        <w:rPr>
          <w:ins w:id="48" w:author="Hayden Schilling" w:date="2021-04-20T08:44:00Z"/>
          <w:rFonts w:asciiTheme="minorHAnsi" w:hAnsiTheme="minorHAnsi" w:cstheme="minorHAnsi"/>
          <w:b/>
          <w:bCs/>
          <w:lang w:val="en-AU"/>
        </w:rPr>
      </w:pPr>
    </w:p>
    <w:p w14:paraId="686D8E02" w14:textId="0DF0A7B3" w:rsidR="00555CC6" w:rsidRDefault="00555CC6">
      <w:pPr>
        <w:spacing w:line="360" w:lineRule="auto"/>
        <w:rPr>
          <w:ins w:id="49" w:author="Hayden Schilling" w:date="2021-04-20T08:44:00Z"/>
          <w:rFonts w:asciiTheme="minorHAnsi" w:hAnsiTheme="minorHAnsi" w:cstheme="minorHAnsi"/>
          <w:b/>
          <w:bCs/>
          <w:lang w:val="en-AU"/>
        </w:rPr>
        <w:pPrChange w:id="50" w:author="Hayden Schilling" w:date="2021-04-20T08:48:00Z">
          <w:pPr>
            <w:spacing w:after="160" w:line="259" w:lineRule="auto"/>
          </w:pPr>
        </w:pPrChange>
      </w:pPr>
      <w:ins w:id="51" w:author="Hayden Schilling" w:date="2021-04-20T08:44:00Z">
        <w:r>
          <w:rPr>
            <w:rFonts w:asciiTheme="minorHAnsi" w:hAnsiTheme="minorHAnsi" w:cstheme="minorHAnsi"/>
            <w:b/>
            <w:bCs/>
            <w:lang w:val="en-AU"/>
          </w:rPr>
          <w:br w:type="page"/>
        </w:r>
      </w:ins>
    </w:p>
    <w:p w14:paraId="723D0999" w14:textId="77777777" w:rsidR="009A2AF3" w:rsidRPr="009A2AF3" w:rsidRDefault="009A2AF3">
      <w:pPr>
        <w:rPr>
          <w:ins w:id="52" w:author="Hayden Schilling" w:date="2021-04-20T08:47:00Z"/>
          <w:rFonts w:asciiTheme="minorHAnsi" w:hAnsiTheme="minorHAnsi" w:cstheme="minorHAnsi"/>
          <w:lang w:val="en-AU"/>
          <w:rPrChange w:id="53" w:author="Hayden Schilling" w:date="2021-04-20T08:48:00Z">
            <w:rPr>
              <w:ins w:id="54" w:author="Hayden Schilling" w:date="2021-04-20T08:47:00Z"/>
              <w:rFonts w:asciiTheme="minorHAnsi" w:hAnsiTheme="minorHAnsi" w:cstheme="minorHAnsi"/>
              <w:b/>
              <w:bCs/>
              <w:lang w:val="en-AU"/>
            </w:rPr>
          </w:rPrChange>
        </w:rPr>
        <w:pPrChange w:id="55" w:author="Hayden Schilling" w:date="2021-04-20T08:48:00Z">
          <w:pPr>
            <w:spacing w:line="360" w:lineRule="auto"/>
          </w:pPr>
        </w:pPrChange>
      </w:pPr>
    </w:p>
    <w:p w14:paraId="721663F8" w14:textId="06E66583" w:rsidR="00555CC6" w:rsidRDefault="00555CC6" w:rsidP="00922E04">
      <w:pPr>
        <w:spacing w:line="360" w:lineRule="auto"/>
        <w:rPr>
          <w:ins w:id="56" w:author="Hayden Schilling" w:date="2021-04-20T08:45:00Z"/>
          <w:rFonts w:asciiTheme="minorHAnsi" w:hAnsiTheme="minorHAnsi" w:cstheme="minorHAnsi"/>
          <w:b/>
          <w:bCs/>
          <w:lang w:val="en-AU"/>
        </w:rPr>
      </w:pPr>
      <w:ins w:id="57" w:author="Hayden Schilling" w:date="2021-04-20T08:44:00Z">
        <w:r>
          <w:rPr>
            <w:rFonts w:asciiTheme="minorHAnsi" w:hAnsiTheme="minorHAnsi" w:cstheme="minorHAnsi"/>
            <w:b/>
            <w:bCs/>
            <w:noProof/>
            <w:lang w:val="en-AU"/>
          </w:rPr>
          <w:drawing>
            <wp:inline distT="0" distB="0" distL="0" distR="0" wp14:anchorId="67F4FCC0" wp14:editId="2602FB56">
              <wp:extent cx="5727700" cy="6685280"/>
              <wp:effectExtent l="0" t="0" r="635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6685280"/>
                      </a:xfrm>
                      <a:prstGeom prst="rect">
                        <a:avLst/>
                      </a:prstGeom>
                      <a:noFill/>
                      <a:ln>
                        <a:noFill/>
                      </a:ln>
                    </pic:spPr>
                  </pic:pic>
                </a:graphicData>
              </a:graphic>
            </wp:inline>
          </w:drawing>
        </w:r>
      </w:ins>
    </w:p>
    <w:p w14:paraId="2674BF77" w14:textId="0A2AC779" w:rsidR="00555CC6" w:rsidRPr="00555CC6" w:rsidRDefault="00555CC6" w:rsidP="00922E04">
      <w:pPr>
        <w:spacing w:line="360" w:lineRule="auto"/>
        <w:rPr>
          <w:ins w:id="58" w:author="Hayden Schilling" w:date="2021-04-20T08:45:00Z"/>
          <w:rFonts w:asciiTheme="minorHAnsi" w:hAnsiTheme="minorHAnsi" w:cstheme="minorHAnsi"/>
          <w:lang w:val="en-AU"/>
          <w:rPrChange w:id="59" w:author="Hayden Schilling" w:date="2021-04-20T08:45:00Z">
            <w:rPr>
              <w:ins w:id="60" w:author="Hayden Schilling" w:date="2021-04-20T08:45:00Z"/>
              <w:rFonts w:asciiTheme="minorHAnsi" w:hAnsiTheme="minorHAnsi" w:cstheme="minorHAnsi"/>
              <w:b/>
              <w:bCs/>
              <w:lang w:val="en-AU"/>
            </w:rPr>
          </w:rPrChange>
        </w:rPr>
      </w:pPr>
      <w:ins w:id="61" w:author="Hayden Schilling" w:date="2021-04-20T08:45:00Z">
        <w:r>
          <w:rPr>
            <w:rFonts w:asciiTheme="minorHAnsi" w:hAnsiTheme="minorHAnsi" w:cstheme="minorHAnsi"/>
            <w:b/>
            <w:bCs/>
            <w:lang w:val="en-AU"/>
          </w:rPr>
          <w:t xml:space="preserve">Figure </w:t>
        </w:r>
      </w:ins>
      <w:ins w:id="62" w:author="Hayden Schilling" w:date="2021-04-30T10:47:00Z">
        <w:r w:rsidR="006E4947">
          <w:rPr>
            <w:rFonts w:asciiTheme="minorHAnsi" w:hAnsiTheme="minorHAnsi" w:cstheme="minorHAnsi"/>
            <w:b/>
            <w:bCs/>
            <w:lang w:val="en-AU"/>
          </w:rPr>
          <w:t>S11</w:t>
        </w:r>
      </w:ins>
      <w:ins w:id="63" w:author="Hayden Schilling" w:date="2021-04-20T08:45:00Z">
        <w:r>
          <w:rPr>
            <w:rFonts w:asciiTheme="minorHAnsi" w:hAnsiTheme="minorHAnsi" w:cstheme="minorHAnsi"/>
            <w:b/>
            <w:bCs/>
            <w:lang w:val="en-AU"/>
          </w:rPr>
          <w:t xml:space="preserve"> </w:t>
        </w:r>
        <w:r>
          <w:rPr>
            <w:rFonts w:asciiTheme="minorHAnsi" w:hAnsiTheme="minorHAnsi" w:cstheme="minorHAnsi"/>
            <w:lang w:val="en-AU"/>
          </w:rPr>
          <w:t xml:space="preserve">Cross-shelf interpolations of Chlorophyll </w:t>
        </w:r>
        <w:r>
          <w:rPr>
            <w:rFonts w:asciiTheme="minorHAnsi" w:hAnsiTheme="minorHAnsi" w:cstheme="minorHAnsi"/>
            <w:i/>
            <w:iCs/>
            <w:lang w:val="en-AU"/>
          </w:rPr>
          <w:t>a</w:t>
        </w:r>
        <w:r>
          <w:rPr>
            <w:rFonts w:asciiTheme="minorHAnsi" w:hAnsiTheme="minorHAnsi" w:cstheme="minorHAnsi"/>
            <w:lang w:val="en-AU"/>
          </w:rPr>
          <w:t xml:space="preserve"> </w:t>
        </w:r>
      </w:ins>
      <w:ins w:id="64" w:author="Hayden Schilling" w:date="2021-04-20T08:46:00Z">
        <w:r>
          <w:rPr>
            <w:rFonts w:asciiTheme="minorHAnsi" w:hAnsiTheme="minorHAnsi" w:cstheme="minorHAnsi"/>
            <w:lang w:val="en-AU"/>
          </w:rPr>
          <w:t>concentration (mg m</w:t>
        </w:r>
        <w:r w:rsidRPr="000A5D04">
          <w:rPr>
            <w:rFonts w:asciiTheme="minorHAnsi" w:hAnsiTheme="minorHAnsi" w:cstheme="minorHAnsi"/>
            <w:vertAlign w:val="superscript"/>
            <w:lang w:val="en-AU"/>
            <w:rPrChange w:id="65" w:author="Hayden Schilling" w:date="2021-05-04T14:50:00Z">
              <w:rPr>
                <w:rFonts w:asciiTheme="minorHAnsi" w:hAnsiTheme="minorHAnsi" w:cstheme="minorHAnsi"/>
                <w:lang w:val="en-AU"/>
              </w:rPr>
            </w:rPrChange>
          </w:rPr>
          <w:t>-3</w:t>
        </w:r>
        <w:r>
          <w:rPr>
            <w:rFonts w:asciiTheme="minorHAnsi" w:hAnsiTheme="minorHAnsi" w:cstheme="minorHAnsi"/>
            <w:lang w:val="en-AU"/>
          </w:rPr>
          <w:t>)</w:t>
        </w:r>
      </w:ins>
      <w:ins w:id="66" w:author="Hayden Schilling" w:date="2021-04-20T08:45:00Z">
        <w:r>
          <w:rPr>
            <w:rFonts w:asciiTheme="minorHAnsi" w:hAnsiTheme="minorHAnsi" w:cstheme="minorHAnsi"/>
            <w:lang w:val="en-AU"/>
          </w:rPr>
          <w:t>. Measurements were taken as part of a CTD t</w:t>
        </w:r>
      </w:ins>
      <w:ins w:id="67" w:author="Hayden Schilling" w:date="2021-04-20T08:46:00Z">
        <w:r>
          <w:rPr>
            <w:rFonts w:asciiTheme="minorHAnsi" w:hAnsiTheme="minorHAnsi" w:cstheme="minorHAnsi"/>
            <w:lang w:val="en-AU"/>
          </w:rPr>
          <w:t>ransect (data points shown as dots). Black lines connect areas of equal temperature (°C).</w:t>
        </w:r>
      </w:ins>
    </w:p>
    <w:p w14:paraId="6210A56E" w14:textId="77777777" w:rsidR="00555CC6" w:rsidRDefault="00555CC6" w:rsidP="00922E04">
      <w:pPr>
        <w:spacing w:line="360" w:lineRule="auto"/>
        <w:rPr>
          <w:ins w:id="68" w:author="Hayden Schilling" w:date="2021-04-20T08:45:00Z"/>
          <w:rFonts w:asciiTheme="minorHAnsi" w:hAnsiTheme="minorHAnsi" w:cstheme="minorHAnsi"/>
          <w:b/>
          <w:bCs/>
          <w:lang w:val="en-AU"/>
        </w:rPr>
      </w:pPr>
    </w:p>
    <w:p w14:paraId="6DA3DDD4" w14:textId="77777777" w:rsidR="009A2AF3" w:rsidRDefault="009A2AF3" w:rsidP="00922E04">
      <w:pPr>
        <w:spacing w:line="360" w:lineRule="auto"/>
        <w:rPr>
          <w:ins w:id="69" w:author="Hayden Schilling" w:date="2021-04-20T08:50:00Z"/>
          <w:rFonts w:asciiTheme="minorHAnsi" w:hAnsiTheme="minorHAnsi" w:cstheme="minorHAnsi"/>
          <w:b/>
          <w:bCs/>
          <w:lang w:val="en-AU"/>
        </w:rPr>
      </w:pPr>
    </w:p>
    <w:p w14:paraId="786C7585" w14:textId="77777777" w:rsidR="00A027D2" w:rsidRDefault="00A027D2" w:rsidP="00A027D2">
      <w:pPr>
        <w:spacing w:line="360" w:lineRule="auto"/>
        <w:rPr>
          <w:ins w:id="70" w:author="Hayden Schilling" w:date="2021-04-30T10:53:00Z"/>
          <w:rFonts w:asciiTheme="minorHAnsi" w:hAnsiTheme="minorHAnsi" w:cstheme="minorHAnsi"/>
          <w:b/>
          <w:bCs/>
          <w:lang w:val="en-AU"/>
        </w:rPr>
      </w:pPr>
      <w:ins w:id="71" w:author="Hayden Schilling" w:date="2021-04-30T10:53:00Z">
        <w:r>
          <w:rPr>
            <w:rFonts w:asciiTheme="minorHAnsi" w:hAnsiTheme="minorHAnsi" w:cstheme="minorHAnsi"/>
            <w:b/>
            <w:bCs/>
            <w:noProof/>
            <w:lang w:val="en-AU"/>
          </w:rPr>
          <w:lastRenderedPageBreak/>
          <w:drawing>
            <wp:inline distT="0" distB="0" distL="0" distR="0" wp14:anchorId="5C481799" wp14:editId="54BE2C89">
              <wp:extent cx="5727700" cy="6685280"/>
              <wp:effectExtent l="0" t="0" r="635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6685280"/>
                      </a:xfrm>
                      <a:prstGeom prst="rect">
                        <a:avLst/>
                      </a:prstGeom>
                      <a:noFill/>
                      <a:ln>
                        <a:noFill/>
                      </a:ln>
                    </pic:spPr>
                  </pic:pic>
                </a:graphicData>
              </a:graphic>
            </wp:inline>
          </w:drawing>
        </w:r>
      </w:ins>
    </w:p>
    <w:p w14:paraId="73E56C72" w14:textId="77777777" w:rsidR="00A027D2" w:rsidRDefault="00A027D2" w:rsidP="00A027D2">
      <w:pPr>
        <w:spacing w:line="360" w:lineRule="auto"/>
        <w:rPr>
          <w:ins w:id="72" w:author="Hayden Schilling" w:date="2021-04-30T10:53:00Z"/>
          <w:rFonts w:asciiTheme="minorHAnsi" w:hAnsiTheme="minorHAnsi" w:cstheme="minorHAnsi"/>
          <w:b/>
          <w:bCs/>
          <w:lang w:val="en-AU"/>
        </w:rPr>
      </w:pPr>
    </w:p>
    <w:p w14:paraId="437E3871" w14:textId="2BBADD43" w:rsidR="00A027D2" w:rsidRPr="00300F08" w:rsidRDefault="00A027D2" w:rsidP="00A027D2">
      <w:pPr>
        <w:spacing w:line="360" w:lineRule="auto"/>
        <w:rPr>
          <w:ins w:id="73" w:author="Hayden Schilling" w:date="2021-04-30T10:53:00Z"/>
          <w:rFonts w:asciiTheme="minorHAnsi" w:hAnsiTheme="minorHAnsi" w:cstheme="minorHAnsi"/>
          <w:lang w:val="en-AU"/>
        </w:rPr>
      </w:pPr>
      <w:ins w:id="74" w:author="Hayden Schilling" w:date="2021-04-30T10:53:00Z">
        <w:r>
          <w:rPr>
            <w:rFonts w:asciiTheme="minorHAnsi" w:hAnsiTheme="minorHAnsi" w:cstheme="minorHAnsi"/>
            <w:b/>
            <w:bCs/>
            <w:lang w:val="en-AU"/>
          </w:rPr>
          <w:t xml:space="preserve">Figure S12 </w:t>
        </w:r>
        <w:r>
          <w:rPr>
            <w:rFonts w:asciiTheme="minorHAnsi" w:hAnsiTheme="minorHAnsi" w:cstheme="minorHAnsi"/>
            <w:lang w:val="en-AU"/>
          </w:rPr>
          <w:t xml:space="preserve">Cross-shelf interpolations of silicate </w:t>
        </w:r>
        <w:r w:rsidRPr="000A5D04">
          <w:rPr>
            <w:rFonts w:asciiTheme="minorHAnsi" w:hAnsiTheme="minorHAnsi" w:cstheme="minorHAnsi"/>
            <w:lang w:val="en-AU"/>
            <w:rPrChange w:id="75" w:author="Hayden Schilling" w:date="2021-05-04T14:50:00Z">
              <w:rPr>
                <w:rFonts w:asciiTheme="minorHAnsi" w:hAnsiTheme="minorHAnsi" w:cstheme="minorHAnsi"/>
                <w:lang w:val="en-AU"/>
              </w:rPr>
            </w:rPrChange>
          </w:rPr>
          <w:t xml:space="preserve">concentration </w:t>
        </w:r>
        <w:r w:rsidRPr="000A5D04">
          <w:rPr>
            <w:rFonts w:asciiTheme="minorHAnsi" w:hAnsiTheme="minorHAnsi" w:cstheme="minorHAnsi"/>
            <w:lang w:val="en-AU"/>
            <w:rPrChange w:id="76" w:author="Hayden Schilling" w:date="2021-05-04T14:50:00Z">
              <w:rPr>
                <w:rFonts w:asciiTheme="minorHAnsi" w:hAnsiTheme="minorHAnsi" w:cstheme="minorHAnsi"/>
                <w:highlight w:val="yellow"/>
                <w:lang w:val="en-AU"/>
              </w:rPr>
            </w:rPrChange>
          </w:rPr>
          <w:t>(</w:t>
        </w:r>
      </w:ins>
      <w:ins w:id="77" w:author="Hayden Schilling" w:date="2021-05-04T14:48:00Z">
        <w:r w:rsidR="00462636" w:rsidRPr="000A5D04">
          <w:rPr>
            <w:rFonts w:asciiTheme="minorHAnsi" w:hAnsiTheme="minorHAnsi" w:cstheme="minorHAnsi"/>
            <w:lang w:val="en-AU"/>
            <w:rPrChange w:id="78" w:author="Hayden Schilling" w:date="2021-05-04T14:50:00Z">
              <w:rPr>
                <w:rFonts w:asciiTheme="minorHAnsi" w:hAnsiTheme="minorHAnsi" w:cstheme="minorHAnsi"/>
                <w:highlight w:val="yellow"/>
                <w:lang w:val="en-AU"/>
              </w:rPr>
            </w:rPrChange>
          </w:rPr>
          <w:t>mmol</w:t>
        </w:r>
      </w:ins>
      <w:ins w:id="79" w:author="Hayden Schilling" w:date="2021-04-30T10:53:00Z">
        <w:r w:rsidRPr="000A5D04">
          <w:rPr>
            <w:rFonts w:asciiTheme="minorHAnsi" w:hAnsiTheme="minorHAnsi" w:cstheme="minorHAnsi"/>
            <w:lang w:val="en-AU"/>
            <w:rPrChange w:id="80" w:author="Hayden Schilling" w:date="2021-05-04T14:50:00Z">
              <w:rPr>
                <w:rFonts w:asciiTheme="minorHAnsi" w:hAnsiTheme="minorHAnsi" w:cstheme="minorHAnsi"/>
                <w:highlight w:val="yellow"/>
                <w:lang w:val="en-AU"/>
              </w:rPr>
            </w:rPrChange>
          </w:rPr>
          <w:t xml:space="preserve"> m</w:t>
        </w:r>
        <w:r w:rsidRPr="000A5D04">
          <w:rPr>
            <w:rFonts w:asciiTheme="minorHAnsi" w:hAnsiTheme="minorHAnsi" w:cstheme="minorHAnsi"/>
            <w:vertAlign w:val="superscript"/>
            <w:lang w:val="en-AU"/>
            <w:rPrChange w:id="81" w:author="Hayden Schilling" w:date="2021-05-04T14:50:00Z">
              <w:rPr>
                <w:rFonts w:asciiTheme="minorHAnsi" w:hAnsiTheme="minorHAnsi" w:cstheme="minorHAnsi"/>
                <w:highlight w:val="yellow"/>
                <w:lang w:val="en-AU"/>
              </w:rPr>
            </w:rPrChange>
          </w:rPr>
          <w:t>-3</w:t>
        </w:r>
        <w:r w:rsidRPr="000A5D04">
          <w:rPr>
            <w:rFonts w:asciiTheme="minorHAnsi" w:hAnsiTheme="minorHAnsi" w:cstheme="minorHAnsi"/>
            <w:lang w:val="en-AU"/>
            <w:rPrChange w:id="82" w:author="Hayden Schilling" w:date="2021-05-04T14:50:00Z">
              <w:rPr>
                <w:rFonts w:asciiTheme="minorHAnsi" w:hAnsiTheme="minorHAnsi" w:cstheme="minorHAnsi"/>
                <w:highlight w:val="yellow"/>
                <w:lang w:val="en-AU"/>
              </w:rPr>
            </w:rPrChange>
          </w:rPr>
          <w:t>).</w:t>
        </w:r>
        <w:r w:rsidRPr="000A5D04">
          <w:rPr>
            <w:rFonts w:asciiTheme="minorHAnsi" w:hAnsiTheme="minorHAnsi" w:cstheme="minorHAnsi"/>
            <w:lang w:val="en-AU"/>
            <w:rPrChange w:id="83" w:author="Hayden Schilling" w:date="2021-05-04T14:50:00Z">
              <w:rPr>
                <w:rFonts w:asciiTheme="minorHAnsi" w:hAnsiTheme="minorHAnsi" w:cstheme="minorHAnsi"/>
                <w:lang w:val="en-AU"/>
              </w:rPr>
            </w:rPrChange>
          </w:rPr>
          <w:t xml:space="preserve"> Measurements were taken as part of a CTD transect (data points shown as dots). Black lines</w:t>
        </w:r>
        <w:r>
          <w:rPr>
            <w:rFonts w:asciiTheme="minorHAnsi" w:hAnsiTheme="minorHAnsi" w:cstheme="minorHAnsi"/>
            <w:lang w:val="en-AU"/>
          </w:rPr>
          <w:t xml:space="preserve"> connect areas of equal temperature (°C).</w:t>
        </w:r>
      </w:ins>
    </w:p>
    <w:p w14:paraId="0EDBF4F6" w14:textId="77777777" w:rsidR="009A2AF3" w:rsidRDefault="009A2AF3" w:rsidP="00922E04">
      <w:pPr>
        <w:spacing w:line="360" w:lineRule="auto"/>
        <w:rPr>
          <w:ins w:id="84" w:author="Hayden Schilling" w:date="2021-04-20T08:50:00Z"/>
          <w:rFonts w:asciiTheme="minorHAnsi" w:hAnsiTheme="minorHAnsi" w:cstheme="minorHAnsi"/>
          <w:b/>
          <w:bCs/>
          <w:lang w:val="en-AU"/>
        </w:rPr>
      </w:pPr>
    </w:p>
    <w:p w14:paraId="720EAC82" w14:textId="37FCEA04" w:rsidR="009A2AF3" w:rsidRDefault="00555CC6" w:rsidP="00922E04">
      <w:pPr>
        <w:spacing w:line="360" w:lineRule="auto"/>
        <w:rPr>
          <w:ins w:id="85" w:author="Hayden Schilling" w:date="2021-04-20T08:50:00Z"/>
          <w:rFonts w:asciiTheme="minorHAnsi" w:hAnsiTheme="minorHAnsi" w:cstheme="minorHAnsi"/>
          <w:b/>
          <w:bCs/>
          <w:noProof/>
          <w:lang w:val="en-AU"/>
        </w:rPr>
      </w:pPr>
      <w:ins w:id="86" w:author="Hayden Schilling" w:date="2021-04-20T08:44:00Z">
        <w:r>
          <w:rPr>
            <w:rFonts w:asciiTheme="minorHAnsi" w:hAnsiTheme="minorHAnsi" w:cstheme="minorHAnsi"/>
            <w:b/>
            <w:bCs/>
            <w:noProof/>
            <w:lang w:val="en-AU"/>
          </w:rPr>
          <w:lastRenderedPageBreak/>
          <w:drawing>
            <wp:inline distT="0" distB="0" distL="0" distR="0" wp14:anchorId="6D0D407C" wp14:editId="013BB0F5">
              <wp:extent cx="5727700" cy="6685280"/>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6685280"/>
                      </a:xfrm>
                      <a:prstGeom prst="rect">
                        <a:avLst/>
                      </a:prstGeom>
                      <a:noFill/>
                      <a:ln>
                        <a:noFill/>
                      </a:ln>
                    </pic:spPr>
                  </pic:pic>
                </a:graphicData>
              </a:graphic>
            </wp:inline>
          </w:drawing>
        </w:r>
      </w:ins>
    </w:p>
    <w:p w14:paraId="7CAA7FC7" w14:textId="5011D95E" w:rsidR="009A2AF3" w:rsidRPr="009A2AF3" w:rsidRDefault="009A2AF3">
      <w:pPr>
        <w:rPr>
          <w:ins w:id="87" w:author="Hayden Schilling" w:date="2021-04-20T08:50:00Z"/>
          <w:rFonts w:asciiTheme="minorHAnsi" w:hAnsiTheme="minorHAnsi" w:cstheme="minorHAnsi"/>
          <w:lang w:val="en-AU"/>
          <w:rPrChange w:id="88" w:author="Hayden Schilling" w:date="2021-04-20T08:50:00Z">
            <w:rPr>
              <w:ins w:id="89" w:author="Hayden Schilling" w:date="2021-04-20T08:50:00Z"/>
              <w:rFonts w:asciiTheme="minorHAnsi" w:hAnsiTheme="minorHAnsi" w:cstheme="minorHAnsi"/>
              <w:b/>
              <w:bCs/>
              <w:noProof/>
              <w:lang w:val="en-AU"/>
            </w:rPr>
          </w:rPrChange>
        </w:rPr>
        <w:pPrChange w:id="90" w:author="Hayden Schilling" w:date="2021-04-20T08:50:00Z">
          <w:pPr>
            <w:spacing w:line="360" w:lineRule="auto"/>
          </w:pPr>
        </w:pPrChange>
      </w:pPr>
    </w:p>
    <w:p w14:paraId="316B2612" w14:textId="76A052F5" w:rsidR="009A2AF3" w:rsidRDefault="009A2AF3" w:rsidP="009A2AF3">
      <w:pPr>
        <w:rPr>
          <w:ins w:id="91" w:author="Hayden Schilling" w:date="2021-04-20T08:50:00Z"/>
          <w:rFonts w:asciiTheme="minorHAnsi" w:hAnsiTheme="minorHAnsi" w:cstheme="minorHAnsi"/>
          <w:b/>
          <w:bCs/>
          <w:noProof/>
          <w:lang w:val="en-AU"/>
        </w:rPr>
      </w:pPr>
    </w:p>
    <w:p w14:paraId="0A992CF0" w14:textId="72997E4E" w:rsidR="009A2AF3" w:rsidRPr="00300F08" w:rsidRDefault="009A2AF3" w:rsidP="009A2AF3">
      <w:pPr>
        <w:spacing w:line="360" w:lineRule="auto"/>
        <w:rPr>
          <w:ins w:id="92" w:author="Hayden Schilling" w:date="2021-04-20T08:50:00Z"/>
          <w:rFonts w:asciiTheme="minorHAnsi" w:hAnsiTheme="minorHAnsi" w:cstheme="minorHAnsi"/>
          <w:lang w:val="en-AU"/>
        </w:rPr>
      </w:pPr>
      <w:ins w:id="93" w:author="Hayden Schilling" w:date="2021-04-20T08:50:00Z">
        <w:r>
          <w:rPr>
            <w:rFonts w:asciiTheme="minorHAnsi" w:hAnsiTheme="minorHAnsi" w:cstheme="minorHAnsi"/>
            <w:b/>
            <w:bCs/>
            <w:lang w:val="en-AU"/>
          </w:rPr>
          <w:t xml:space="preserve">Figure </w:t>
        </w:r>
      </w:ins>
      <w:ins w:id="94" w:author="Hayden Schilling" w:date="2021-04-30T10:54:00Z">
        <w:r w:rsidR="003D7082">
          <w:rPr>
            <w:rFonts w:asciiTheme="minorHAnsi" w:hAnsiTheme="minorHAnsi" w:cstheme="minorHAnsi"/>
            <w:b/>
            <w:bCs/>
            <w:lang w:val="en-AU"/>
          </w:rPr>
          <w:t>S13</w:t>
        </w:r>
      </w:ins>
      <w:ins w:id="95" w:author="Hayden Schilling" w:date="2021-04-20T08:50:00Z">
        <w:r>
          <w:rPr>
            <w:rFonts w:asciiTheme="minorHAnsi" w:hAnsiTheme="minorHAnsi" w:cstheme="minorHAnsi"/>
            <w:b/>
            <w:bCs/>
            <w:lang w:val="en-AU"/>
          </w:rPr>
          <w:t xml:space="preserve"> </w:t>
        </w:r>
        <w:r>
          <w:rPr>
            <w:rFonts w:asciiTheme="minorHAnsi" w:hAnsiTheme="minorHAnsi" w:cstheme="minorHAnsi"/>
            <w:lang w:val="en-AU"/>
          </w:rPr>
          <w:t xml:space="preserve">Cross-shelf interpolations of dissolved oxygen </w:t>
        </w:r>
        <w:r w:rsidRPr="000A5D04">
          <w:rPr>
            <w:rFonts w:asciiTheme="minorHAnsi" w:hAnsiTheme="minorHAnsi" w:cstheme="minorHAnsi"/>
            <w:lang w:val="en-AU"/>
            <w:rPrChange w:id="96" w:author="Hayden Schilling" w:date="2021-05-04T14:50:00Z">
              <w:rPr>
                <w:rFonts w:asciiTheme="minorHAnsi" w:hAnsiTheme="minorHAnsi" w:cstheme="minorHAnsi"/>
                <w:lang w:val="en-AU"/>
              </w:rPr>
            </w:rPrChange>
          </w:rPr>
          <w:t>concentration (m</w:t>
        </w:r>
      </w:ins>
      <w:ins w:id="97" w:author="Hayden Schilling" w:date="2021-05-04T13:55:00Z">
        <w:r w:rsidR="00E143C5" w:rsidRPr="000A5D04">
          <w:rPr>
            <w:rFonts w:asciiTheme="minorHAnsi" w:hAnsiTheme="minorHAnsi" w:cstheme="minorHAnsi"/>
            <w:lang w:val="en-AU"/>
            <w:rPrChange w:id="98" w:author="Hayden Schilling" w:date="2021-05-04T14:50:00Z">
              <w:rPr>
                <w:rFonts w:asciiTheme="minorHAnsi" w:hAnsiTheme="minorHAnsi" w:cstheme="minorHAnsi"/>
                <w:highlight w:val="yellow"/>
                <w:lang w:val="en-AU"/>
              </w:rPr>
            </w:rPrChange>
          </w:rPr>
          <w:t>mol</w:t>
        </w:r>
      </w:ins>
      <w:ins w:id="99" w:author="Hayden Schilling" w:date="2021-04-20T08:50:00Z">
        <w:r w:rsidRPr="000A5D04">
          <w:rPr>
            <w:rFonts w:asciiTheme="minorHAnsi" w:hAnsiTheme="minorHAnsi" w:cstheme="minorHAnsi"/>
            <w:lang w:val="en-AU"/>
            <w:rPrChange w:id="100" w:author="Hayden Schilling" w:date="2021-05-04T14:50:00Z">
              <w:rPr>
                <w:rFonts w:asciiTheme="minorHAnsi" w:hAnsiTheme="minorHAnsi" w:cstheme="minorHAnsi"/>
                <w:lang w:val="en-AU"/>
              </w:rPr>
            </w:rPrChange>
          </w:rPr>
          <w:t xml:space="preserve"> m</w:t>
        </w:r>
        <w:r w:rsidRPr="000A5D04">
          <w:rPr>
            <w:rFonts w:asciiTheme="minorHAnsi" w:hAnsiTheme="minorHAnsi" w:cstheme="minorHAnsi"/>
            <w:vertAlign w:val="superscript"/>
            <w:lang w:val="en-AU"/>
            <w:rPrChange w:id="101" w:author="Hayden Schilling" w:date="2021-05-04T14:50:00Z">
              <w:rPr>
                <w:rFonts w:asciiTheme="minorHAnsi" w:hAnsiTheme="minorHAnsi" w:cstheme="minorHAnsi"/>
                <w:lang w:val="en-AU"/>
              </w:rPr>
            </w:rPrChange>
          </w:rPr>
          <w:t>-3</w:t>
        </w:r>
        <w:r w:rsidRPr="000A5D04">
          <w:rPr>
            <w:rFonts w:asciiTheme="minorHAnsi" w:hAnsiTheme="minorHAnsi" w:cstheme="minorHAnsi"/>
            <w:lang w:val="en-AU"/>
            <w:rPrChange w:id="102" w:author="Hayden Schilling" w:date="2021-05-04T14:50:00Z">
              <w:rPr>
                <w:rFonts w:asciiTheme="minorHAnsi" w:hAnsiTheme="minorHAnsi" w:cstheme="minorHAnsi"/>
                <w:lang w:val="en-AU"/>
              </w:rPr>
            </w:rPrChange>
          </w:rPr>
          <w:t>).</w:t>
        </w:r>
        <w:r>
          <w:rPr>
            <w:rFonts w:asciiTheme="minorHAnsi" w:hAnsiTheme="minorHAnsi" w:cstheme="minorHAnsi"/>
            <w:lang w:val="en-AU"/>
          </w:rPr>
          <w:t xml:space="preserve"> Measurements were taken as part of a CTD transect (data points shown as dots). Black lines connect areas of equal temperature (°C).</w:t>
        </w:r>
      </w:ins>
    </w:p>
    <w:p w14:paraId="7F9B79B6" w14:textId="77777777" w:rsidR="009A2AF3" w:rsidRPr="009A2AF3" w:rsidRDefault="009A2AF3">
      <w:pPr>
        <w:rPr>
          <w:ins w:id="103" w:author="Hayden Schilling" w:date="2021-04-20T08:50:00Z"/>
          <w:rFonts w:asciiTheme="minorHAnsi" w:hAnsiTheme="minorHAnsi" w:cstheme="minorHAnsi"/>
          <w:lang w:val="en-AU"/>
          <w:rPrChange w:id="104" w:author="Hayden Schilling" w:date="2021-04-20T08:50:00Z">
            <w:rPr>
              <w:ins w:id="105" w:author="Hayden Schilling" w:date="2021-04-20T08:50:00Z"/>
              <w:rFonts w:asciiTheme="minorHAnsi" w:hAnsiTheme="minorHAnsi" w:cstheme="minorHAnsi"/>
              <w:b/>
              <w:bCs/>
              <w:lang w:val="en-AU"/>
            </w:rPr>
          </w:rPrChange>
        </w:rPr>
        <w:pPrChange w:id="106" w:author="Hayden Schilling" w:date="2021-04-20T08:50:00Z">
          <w:pPr>
            <w:spacing w:line="360" w:lineRule="auto"/>
          </w:pPr>
        </w:pPrChange>
      </w:pPr>
    </w:p>
    <w:p w14:paraId="3979CD37" w14:textId="77777777" w:rsidR="009A2AF3" w:rsidRDefault="009A2AF3" w:rsidP="00922E04">
      <w:pPr>
        <w:spacing w:line="360" w:lineRule="auto"/>
        <w:rPr>
          <w:ins w:id="107" w:author="Hayden Schilling" w:date="2021-04-20T08:51:00Z"/>
          <w:rFonts w:asciiTheme="minorHAnsi" w:hAnsiTheme="minorHAnsi" w:cstheme="minorHAnsi"/>
          <w:b/>
          <w:bCs/>
          <w:lang w:val="en-AU"/>
        </w:rPr>
      </w:pPr>
    </w:p>
    <w:p w14:paraId="46FCA9EC" w14:textId="77777777" w:rsidR="009A2AF3" w:rsidRDefault="009A2AF3" w:rsidP="009A2AF3">
      <w:pPr>
        <w:rPr>
          <w:ins w:id="108" w:author="Hayden Schilling" w:date="2021-04-20T08:51:00Z"/>
          <w:rFonts w:asciiTheme="minorHAnsi" w:hAnsiTheme="minorHAnsi" w:cstheme="minorHAnsi"/>
          <w:b/>
          <w:bCs/>
          <w:noProof/>
          <w:lang w:val="en-AU"/>
        </w:rPr>
      </w:pPr>
    </w:p>
    <w:p w14:paraId="6D59A6C8" w14:textId="040F0C9C" w:rsidR="003E467B" w:rsidRPr="003E467B" w:rsidRDefault="003E467B" w:rsidP="003E467B">
      <w:pPr>
        <w:rPr>
          <w:rFonts w:asciiTheme="minorHAnsi" w:hAnsiTheme="minorHAnsi" w:cstheme="minorHAnsi"/>
          <w:lang w:val="en-AU"/>
          <w:rPrChange w:id="109" w:author="Hayden Schilling" w:date="2021-04-20T08:51:00Z">
            <w:rPr>
              <w:rFonts w:asciiTheme="minorHAnsi" w:hAnsiTheme="minorHAnsi" w:cstheme="minorHAnsi"/>
              <w:b/>
              <w:bCs/>
              <w:lang w:val="en-AU"/>
            </w:rPr>
          </w:rPrChange>
        </w:rPr>
        <w:sectPr w:rsidR="003E467B" w:rsidRPr="003E467B">
          <w:footerReference w:type="default" r:id="rId21"/>
          <w:headerReference w:type="first" r:id="rId22"/>
          <w:pgSz w:w="11906" w:h="16838"/>
          <w:pgMar w:top="1440" w:right="1440" w:bottom="1440" w:left="1440" w:header="708" w:footer="708" w:gutter="0"/>
          <w:cols w:space="708"/>
          <w:docGrid w:linePitch="360"/>
        </w:sectPr>
        <w:pPrChange w:id="110" w:author="Hayden Schilling" w:date="2021-04-20T08:51:00Z">
          <w:pPr>
            <w:spacing w:line="360" w:lineRule="auto"/>
          </w:pPr>
        </w:pPrChange>
      </w:pPr>
    </w:p>
    <w:p w14:paraId="2A578DB5" w14:textId="2ABD4F51" w:rsidR="00922E04" w:rsidRPr="00CF6D2A" w:rsidRDefault="00922E04" w:rsidP="00922E04">
      <w:pPr>
        <w:rPr>
          <w:rFonts w:asciiTheme="minorHAnsi" w:hAnsiTheme="minorHAnsi" w:cstheme="minorHAnsi"/>
          <w:lang w:val="en-AU"/>
        </w:rPr>
      </w:pPr>
      <w:r w:rsidRPr="00EC3B99">
        <w:rPr>
          <w:rFonts w:asciiTheme="minorHAnsi" w:hAnsiTheme="minorHAnsi" w:cstheme="minorHAnsi"/>
          <w:b/>
          <w:bCs/>
          <w:lang w:val="en-AU"/>
        </w:rPr>
        <w:lastRenderedPageBreak/>
        <w:t>Table S1</w:t>
      </w:r>
      <w:r>
        <w:rPr>
          <w:rFonts w:asciiTheme="minorHAnsi" w:hAnsiTheme="minorHAnsi" w:cstheme="minorHAnsi"/>
          <w:b/>
          <w:bCs/>
          <w:lang w:val="en-AU"/>
        </w:rPr>
        <w:t xml:space="preserve"> </w:t>
      </w:r>
      <w:r>
        <w:rPr>
          <w:rFonts w:asciiTheme="minorHAnsi" w:hAnsiTheme="minorHAnsi" w:cstheme="minorHAnsi"/>
          <w:lang w:val="en-AU"/>
        </w:rPr>
        <w:t>Details of the additional studies used in the global summary of inshore-offshore zooplankton patterns.</w:t>
      </w:r>
      <w:r w:rsidRPr="00EC3B99">
        <w:rPr>
          <w:rFonts w:asciiTheme="minorHAnsi" w:hAnsiTheme="minorHAnsi" w:cstheme="minorHAnsi"/>
          <w:b/>
          <w:bCs/>
          <w:lang w:val="en-AU"/>
        </w:rPr>
        <w:t xml:space="preserve"> </w:t>
      </w:r>
      <w:r>
        <w:rPr>
          <w:rFonts w:asciiTheme="minorHAnsi" w:hAnsiTheme="minorHAnsi" w:cstheme="minorHAnsi"/>
          <w:lang w:val="en-AU"/>
        </w:rPr>
        <w:t>Empty cells represent no data.</w:t>
      </w:r>
    </w:p>
    <w:tbl>
      <w:tblPr>
        <w:tblW w:w="15877" w:type="dxa"/>
        <w:tblInd w:w="-714" w:type="dxa"/>
        <w:tblBorders>
          <w:top w:val="single" w:sz="4" w:space="0" w:color="auto"/>
          <w:bottom w:val="single" w:sz="4" w:space="0" w:color="auto"/>
        </w:tblBorders>
        <w:tblLayout w:type="fixed"/>
        <w:tblLook w:val="04A0" w:firstRow="1" w:lastRow="0" w:firstColumn="1" w:lastColumn="0" w:noHBand="0" w:noVBand="1"/>
      </w:tblPr>
      <w:tblGrid>
        <w:gridCol w:w="1276"/>
        <w:gridCol w:w="1701"/>
        <w:gridCol w:w="1134"/>
        <w:gridCol w:w="1134"/>
        <w:gridCol w:w="993"/>
        <w:gridCol w:w="992"/>
        <w:gridCol w:w="992"/>
        <w:gridCol w:w="1276"/>
        <w:gridCol w:w="1276"/>
        <w:gridCol w:w="1275"/>
        <w:gridCol w:w="851"/>
        <w:gridCol w:w="992"/>
        <w:gridCol w:w="709"/>
        <w:gridCol w:w="1276"/>
      </w:tblGrid>
      <w:tr w:rsidR="00922E04" w:rsidRPr="00EC3B99" w14:paraId="54E025A1" w14:textId="77777777" w:rsidTr="00885394">
        <w:trPr>
          <w:trHeight w:val="300"/>
        </w:trPr>
        <w:tc>
          <w:tcPr>
            <w:tcW w:w="1276" w:type="dxa"/>
            <w:tcBorders>
              <w:top w:val="single" w:sz="4" w:space="0" w:color="auto"/>
              <w:bottom w:val="single" w:sz="4" w:space="0" w:color="auto"/>
            </w:tcBorders>
            <w:shd w:val="clear" w:color="auto" w:fill="auto"/>
            <w:noWrap/>
            <w:vAlign w:val="center"/>
            <w:hideMark/>
          </w:tcPr>
          <w:p w14:paraId="7BE42E65"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Study</w:t>
            </w:r>
            <w:r>
              <w:rPr>
                <w:rFonts w:ascii="Calibri" w:eastAsia="Times New Roman" w:hAnsi="Calibri" w:cs="Calibri"/>
                <w:b/>
                <w:bCs/>
                <w:color w:val="000000"/>
                <w:sz w:val="20"/>
                <w:lang w:val="en-AU" w:eastAsia="en-AU"/>
              </w:rPr>
              <w:t xml:space="preserve"> (Fig 7 ref. #)</w:t>
            </w:r>
          </w:p>
        </w:tc>
        <w:tc>
          <w:tcPr>
            <w:tcW w:w="1701" w:type="dxa"/>
            <w:tcBorders>
              <w:top w:val="single" w:sz="4" w:space="0" w:color="auto"/>
              <w:bottom w:val="single" w:sz="4" w:space="0" w:color="auto"/>
            </w:tcBorders>
            <w:shd w:val="clear" w:color="auto" w:fill="auto"/>
            <w:noWrap/>
            <w:vAlign w:val="center"/>
            <w:hideMark/>
          </w:tcPr>
          <w:p w14:paraId="7BD4CA21"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Region</w:t>
            </w:r>
          </w:p>
        </w:tc>
        <w:tc>
          <w:tcPr>
            <w:tcW w:w="1134" w:type="dxa"/>
            <w:tcBorders>
              <w:top w:val="single" w:sz="4" w:space="0" w:color="auto"/>
              <w:bottom w:val="single" w:sz="4" w:space="0" w:color="auto"/>
            </w:tcBorders>
            <w:shd w:val="clear" w:color="auto" w:fill="auto"/>
            <w:noWrap/>
            <w:vAlign w:val="center"/>
            <w:hideMark/>
          </w:tcPr>
          <w:p w14:paraId="2D5B547E"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Latitude (°)</w:t>
            </w:r>
          </w:p>
        </w:tc>
        <w:tc>
          <w:tcPr>
            <w:tcW w:w="1134" w:type="dxa"/>
            <w:tcBorders>
              <w:top w:val="single" w:sz="4" w:space="0" w:color="auto"/>
              <w:bottom w:val="single" w:sz="4" w:space="0" w:color="auto"/>
            </w:tcBorders>
            <w:shd w:val="clear" w:color="auto" w:fill="auto"/>
            <w:noWrap/>
            <w:vAlign w:val="center"/>
            <w:hideMark/>
          </w:tcPr>
          <w:p w14:paraId="23C52D08"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Longitude (°)</w:t>
            </w:r>
          </w:p>
        </w:tc>
        <w:tc>
          <w:tcPr>
            <w:tcW w:w="993" w:type="dxa"/>
            <w:tcBorders>
              <w:top w:val="single" w:sz="4" w:space="0" w:color="auto"/>
              <w:bottom w:val="single" w:sz="4" w:space="0" w:color="auto"/>
            </w:tcBorders>
            <w:shd w:val="clear" w:color="auto" w:fill="auto"/>
            <w:noWrap/>
            <w:vAlign w:val="center"/>
            <w:hideMark/>
          </w:tcPr>
          <w:p w14:paraId="5E5D5BC7"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3E96D342"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Biomass (mg m</w:t>
            </w:r>
            <w:r w:rsidRPr="00CF6D2A">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992" w:type="dxa"/>
            <w:tcBorders>
              <w:top w:val="single" w:sz="4" w:space="0" w:color="auto"/>
              <w:bottom w:val="single" w:sz="4" w:space="0" w:color="auto"/>
            </w:tcBorders>
            <w:shd w:val="clear" w:color="auto" w:fill="auto"/>
            <w:noWrap/>
            <w:vAlign w:val="center"/>
            <w:hideMark/>
          </w:tcPr>
          <w:p w14:paraId="3B336F62"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Biomass Ratio</w:t>
            </w:r>
          </w:p>
        </w:tc>
        <w:tc>
          <w:tcPr>
            <w:tcW w:w="1276" w:type="dxa"/>
            <w:tcBorders>
              <w:top w:val="single" w:sz="4" w:space="0" w:color="auto"/>
              <w:bottom w:val="single" w:sz="4" w:space="0" w:color="auto"/>
            </w:tcBorders>
            <w:shd w:val="clear" w:color="auto" w:fill="auto"/>
            <w:noWrap/>
            <w:vAlign w:val="center"/>
            <w:hideMark/>
          </w:tcPr>
          <w:p w14:paraId="3F44C55D"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Abundance (ind. m</w:t>
            </w:r>
            <w:r w:rsidRPr="00305201">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1276" w:type="dxa"/>
            <w:tcBorders>
              <w:top w:val="single" w:sz="4" w:space="0" w:color="auto"/>
              <w:bottom w:val="single" w:sz="4" w:space="0" w:color="auto"/>
            </w:tcBorders>
            <w:shd w:val="clear" w:color="auto" w:fill="auto"/>
            <w:noWrap/>
            <w:vAlign w:val="center"/>
            <w:hideMark/>
          </w:tcPr>
          <w:p w14:paraId="4C54548E"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Abundance</w:t>
            </w:r>
          </w:p>
          <w:p w14:paraId="5A3CA845"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(ind. m</w:t>
            </w:r>
            <w:r w:rsidRPr="00305201">
              <w:rPr>
                <w:rFonts w:ascii="Calibri" w:eastAsia="Times New Roman" w:hAnsi="Calibri" w:cs="Calibri"/>
                <w:b/>
                <w:bCs/>
                <w:color w:val="000000"/>
                <w:sz w:val="20"/>
                <w:vertAlign w:val="superscript"/>
                <w:lang w:val="en-AU" w:eastAsia="en-AU"/>
              </w:rPr>
              <w:t>-3</w:t>
            </w:r>
            <w:r w:rsidRPr="00CF6D2A">
              <w:rPr>
                <w:rFonts w:ascii="Calibri" w:eastAsia="Times New Roman" w:hAnsi="Calibri" w:cs="Calibri"/>
                <w:b/>
                <w:bCs/>
                <w:color w:val="000000"/>
                <w:sz w:val="20"/>
                <w:lang w:val="en-AU" w:eastAsia="en-AU"/>
              </w:rPr>
              <w:t>)</w:t>
            </w:r>
          </w:p>
        </w:tc>
        <w:tc>
          <w:tcPr>
            <w:tcW w:w="1275" w:type="dxa"/>
            <w:tcBorders>
              <w:top w:val="single" w:sz="4" w:space="0" w:color="auto"/>
              <w:bottom w:val="single" w:sz="4" w:space="0" w:color="auto"/>
            </w:tcBorders>
            <w:shd w:val="clear" w:color="auto" w:fill="auto"/>
            <w:noWrap/>
            <w:vAlign w:val="center"/>
            <w:hideMark/>
          </w:tcPr>
          <w:p w14:paraId="6410535A"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Abundance Ratio</w:t>
            </w:r>
          </w:p>
        </w:tc>
        <w:tc>
          <w:tcPr>
            <w:tcW w:w="851" w:type="dxa"/>
            <w:tcBorders>
              <w:top w:val="single" w:sz="4" w:space="0" w:color="auto"/>
              <w:bottom w:val="single" w:sz="4" w:space="0" w:color="auto"/>
            </w:tcBorders>
            <w:shd w:val="clear" w:color="auto" w:fill="auto"/>
            <w:noWrap/>
            <w:vAlign w:val="center"/>
            <w:hideMark/>
          </w:tcPr>
          <w:p w14:paraId="615AA04D"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Inshore NBSS Slope</w:t>
            </w:r>
          </w:p>
        </w:tc>
        <w:tc>
          <w:tcPr>
            <w:tcW w:w="992" w:type="dxa"/>
            <w:tcBorders>
              <w:top w:val="single" w:sz="4" w:space="0" w:color="auto"/>
              <w:bottom w:val="single" w:sz="4" w:space="0" w:color="auto"/>
            </w:tcBorders>
            <w:shd w:val="clear" w:color="auto" w:fill="auto"/>
            <w:noWrap/>
            <w:vAlign w:val="center"/>
            <w:hideMark/>
          </w:tcPr>
          <w:p w14:paraId="6CC4866F"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Offshore NBSS Slope</w:t>
            </w:r>
          </w:p>
        </w:tc>
        <w:tc>
          <w:tcPr>
            <w:tcW w:w="709" w:type="dxa"/>
            <w:tcBorders>
              <w:top w:val="single" w:sz="4" w:space="0" w:color="auto"/>
              <w:bottom w:val="single" w:sz="4" w:space="0" w:color="auto"/>
            </w:tcBorders>
            <w:shd w:val="clear" w:color="auto" w:fill="auto"/>
            <w:noWrap/>
            <w:vAlign w:val="center"/>
            <w:hideMark/>
          </w:tcPr>
          <w:p w14:paraId="4A662FB5"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NBSS Slope Ratio</w:t>
            </w:r>
          </w:p>
        </w:tc>
        <w:tc>
          <w:tcPr>
            <w:tcW w:w="1276" w:type="dxa"/>
            <w:tcBorders>
              <w:top w:val="single" w:sz="4" w:space="0" w:color="auto"/>
              <w:bottom w:val="single" w:sz="4" w:space="0" w:color="auto"/>
            </w:tcBorders>
            <w:shd w:val="clear" w:color="auto" w:fill="auto"/>
            <w:noWrap/>
            <w:vAlign w:val="center"/>
            <w:hideMark/>
          </w:tcPr>
          <w:p w14:paraId="4D41156F" w14:textId="77777777" w:rsidR="00922E04" w:rsidRPr="00CF6D2A" w:rsidRDefault="00922E04" w:rsidP="00922E04">
            <w:pPr>
              <w:jc w:val="center"/>
              <w:rPr>
                <w:rFonts w:ascii="Calibri" w:eastAsia="Times New Roman" w:hAnsi="Calibri" w:cs="Calibri"/>
                <w:b/>
                <w:bCs/>
                <w:color w:val="000000"/>
                <w:sz w:val="20"/>
                <w:lang w:val="en-AU" w:eastAsia="en-AU"/>
              </w:rPr>
            </w:pPr>
            <w:r w:rsidRPr="00CF6D2A">
              <w:rPr>
                <w:rFonts w:ascii="Calibri" w:eastAsia="Times New Roman" w:hAnsi="Calibri" w:cs="Calibri"/>
                <w:b/>
                <w:bCs/>
                <w:color w:val="000000"/>
                <w:sz w:val="20"/>
                <w:lang w:val="en-AU" w:eastAsia="en-AU"/>
              </w:rPr>
              <w:t>Notes</w:t>
            </w:r>
          </w:p>
        </w:tc>
      </w:tr>
      <w:tr w:rsidR="00922E04" w:rsidRPr="00EC3B99" w14:paraId="0835F065" w14:textId="77777777" w:rsidTr="00885394">
        <w:trPr>
          <w:trHeight w:val="300"/>
        </w:trPr>
        <w:tc>
          <w:tcPr>
            <w:tcW w:w="1276" w:type="dxa"/>
            <w:tcBorders>
              <w:top w:val="single" w:sz="4" w:space="0" w:color="auto"/>
            </w:tcBorders>
            <w:shd w:val="clear" w:color="auto" w:fill="auto"/>
            <w:noWrap/>
            <w:vAlign w:val="center"/>
            <w:hideMark/>
          </w:tcPr>
          <w:p w14:paraId="36107751" w14:textId="16E3742D"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Becker et al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fH0XavtR","properties":{"formattedCitation":"(2018)","plainCitation":"(2018)","noteIndex":0},"citationItems":[{"id":360,"uris":["http://zotero.org/users/local/U6DoygBa/items/6759INYT"],"uri":["http://zotero.org/users/local/U6DoygBa/items/6759INYT"],"itemData":{"id":360,"type":"article-journal","abstract":"Zooplankton in shelf waters is dominated by a highly diverse assemblage of copepods, followed by a variety of organisms sorted according to the environmental conditions. Epipelagic copepod, chaetognath and cladoceran species assemblages in the upper 100 m layer, together with mesozooplankton major groups were characterized in relation to dynamics of the water masses in the subtropical domain of the Brazilian shelf. Water samples for nutrients and chlorophyll, measurements of temperature, salinity and fluorescence (Rosette/CTD) and zooplankton samples were collected in four transects (26°S to 29°S), ~ 250 km long, across the shelf, during early summer. Intrusions of the cold South Atlantic Central Water (~ 15 m) was evidenced by the large abundance (&gt; 3000 ind.m -3 ) of the small copepod Oncaea venusta , highlighting the role of small omnivorous copepods in the coastal upwelling at ~ 26°S. Low-salinity waters (&lt; 34.5) were observed up to 120 km off the bay area at ~ 29°S, together with a high abundance of Temora turbinata . At the slope, the dominance of the Tropical Water increased the prevalence of Clausocalanus furcatus . The chaetognath Flaccisagitta enflata and the cladoceran Penilia avirostris in the inner shelf and the cladoceran Evadne spinifera in the outer shelf were also dominant species in the area. Zooplankton assemblages were related to different oceanographic scenarios, associated with coastal upwelling, coastal and estuarine plumes, shelf and slope areas. These assemblages were mainly comprised of epipelagic and tropical species; however, the recurrent presence of copepod, cladoceran and chaetognath cold-water species reinforced the transitional character of the area. In addition, there was a clear cross-shelf gradient, with an increasing contribution of large copepods, siphonophores, salps and euphausiids toward the ocean. The characteristic tropical species assemblages emphasise the dominant role of small metazoans in the pelagic food webs driven by the dynamics of the water masses. The species assemblages also established the species distribution baseline in the subtropical Brazilian shelf. [ABSTRACT FROM AUTHOR]\nCopyright of Continental Shelf Research is the property of Pergamon Press - An Imprint of Elsevier Science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Abstracts.)","container-title":"Continental Shelf Research","DOI":"10.1016/j.csr.2018.06.011","ISSN":"02784343","journalAbbreviation":"Cont. Shelf Res.","page":"10-21","source":"eih","title":"Mesozooplankton distribution, especially copepods, according to water masses dynamics in the upper layer of the Southwestern Atlantic shelf (26°S to 29°S)","volume":"166","author":[{"family":"Becker","given":"Érica Caroline"},{"family":"Eiras Garcia","given":"Carlos Alberto"},{"family":"Freire","given":"Andrea Santarosa"}],"issued":{"date-parts":[["2018"]]}},"suppress-author":true}],"schema":"https://github.com/citation-style-language/schema/raw/master/csl-citation.json"}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(2018)</w:t>
            </w:r>
            <w:r w:rsidR="00EB2BE9">
              <w:rPr>
                <w:rFonts w:ascii="Calibri" w:eastAsia="Times New Roman" w:hAnsi="Calibri" w:cs="Calibri"/>
                <w:color w:val="000000"/>
                <w:sz w:val="20"/>
                <w:lang w:val="en-AU" w:eastAsia="en-AU"/>
              </w:rPr>
              <w:fldChar w:fldCharType="end"/>
            </w:r>
            <w:r w:rsidR="00EB2BE9">
              <w:rPr>
                <w:rFonts w:ascii="Calibri" w:eastAsia="Times New Roman" w:hAnsi="Calibri" w:cs="Calibri"/>
                <w:color w:val="000000"/>
                <w:sz w:val="20"/>
                <w:lang w:val="en-AU" w:eastAsia="en-AU"/>
              </w:rPr>
              <w:t xml:space="preserve"> </w:t>
            </w:r>
            <w:r>
              <w:rPr>
                <w:rFonts w:ascii="Calibri" w:eastAsia="Times New Roman" w:hAnsi="Calibri" w:cs="Calibri"/>
                <w:color w:val="000000"/>
                <w:sz w:val="20"/>
                <w:lang w:val="en-AU" w:eastAsia="en-AU"/>
              </w:rPr>
              <w:t>(#1)</w:t>
            </w:r>
          </w:p>
        </w:tc>
        <w:tc>
          <w:tcPr>
            <w:tcW w:w="1701" w:type="dxa"/>
            <w:tcBorders>
              <w:top w:val="single" w:sz="4" w:space="0" w:color="auto"/>
            </w:tcBorders>
            <w:shd w:val="clear" w:color="auto" w:fill="auto"/>
            <w:noWrap/>
            <w:vAlign w:val="center"/>
            <w:hideMark/>
          </w:tcPr>
          <w:p w14:paraId="30BE327F"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 Santa Catarina shelf</w:t>
            </w:r>
          </w:p>
        </w:tc>
        <w:tc>
          <w:tcPr>
            <w:tcW w:w="1134" w:type="dxa"/>
            <w:tcBorders>
              <w:top w:val="single" w:sz="4" w:space="0" w:color="auto"/>
            </w:tcBorders>
            <w:shd w:val="clear" w:color="auto" w:fill="auto"/>
            <w:noWrap/>
            <w:vAlign w:val="center"/>
            <w:hideMark/>
          </w:tcPr>
          <w:p w14:paraId="0BA40456"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w:t>
            </w:r>
          </w:p>
        </w:tc>
        <w:tc>
          <w:tcPr>
            <w:tcW w:w="1134" w:type="dxa"/>
            <w:tcBorders>
              <w:top w:val="single" w:sz="4" w:space="0" w:color="auto"/>
            </w:tcBorders>
            <w:shd w:val="clear" w:color="auto" w:fill="auto"/>
            <w:noWrap/>
            <w:vAlign w:val="center"/>
            <w:hideMark/>
          </w:tcPr>
          <w:p w14:paraId="2E4714AF"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-47.5</w:t>
            </w:r>
          </w:p>
        </w:tc>
        <w:tc>
          <w:tcPr>
            <w:tcW w:w="993" w:type="dxa"/>
            <w:tcBorders>
              <w:top w:val="single" w:sz="4" w:space="0" w:color="auto"/>
            </w:tcBorders>
            <w:shd w:val="clear" w:color="auto" w:fill="auto"/>
            <w:noWrap/>
            <w:vAlign w:val="center"/>
            <w:hideMark/>
          </w:tcPr>
          <w:p w14:paraId="77F15550" w14:textId="77777777" w:rsidR="00922E04" w:rsidRPr="00EC3B99" w:rsidRDefault="00922E04" w:rsidP="00922E04">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0062D2CE" w14:textId="77777777" w:rsidR="00922E04" w:rsidRPr="00EC3B99" w:rsidRDefault="00922E04" w:rsidP="00922E04">
            <w:pPr>
              <w:jc w:val="center"/>
              <w:rPr>
                <w:rFonts w:eastAsia="Times New Roman"/>
                <w:sz w:val="20"/>
                <w:lang w:val="en-AU" w:eastAsia="en-AU"/>
              </w:rPr>
            </w:pPr>
          </w:p>
        </w:tc>
        <w:tc>
          <w:tcPr>
            <w:tcW w:w="992" w:type="dxa"/>
            <w:tcBorders>
              <w:top w:val="single" w:sz="4" w:space="0" w:color="auto"/>
            </w:tcBorders>
            <w:shd w:val="clear" w:color="auto" w:fill="auto"/>
            <w:noWrap/>
            <w:vAlign w:val="center"/>
            <w:hideMark/>
          </w:tcPr>
          <w:p w14:paraId="6A3DDC4F" w14:textId="77777777" w:rsidR="00922E04" w:rsidRPr="00EC3B99" w:rsidRDefault="00922E04" w:rsidP="00922E04">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6239BABC"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2406</w:t>
            </w:r>
          </w:p>
        </w:tc>
        <w:tc>
          <w:tcPr>
            <w:tcW w:w="1276" w:type="dxa"/>
            <w:tcBorders>
              <w:top w:val="single" w:sz="4" w:space="0" w:color="auto"/>
            </w:tcBorders>
            <w:shd w:val="clear" w:color="auto" w:fill="auto"/>
            <w:noWrap/>
            <w:vAlign w:val="center"/>
            <w:hideMark/>
          </w:tcPr>
          <w:p w14:paraId="5BBDA612"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580</w:t>
            </w:r>
          </w:p>
        </w:tc>
        <w:tc>
          <w:tcPr>
            <w:tcW w:w="1275" w:type="dxa"/>
            <w:tcBorders>
              <w:top w:val="single" w:sz="4" w:space="0" w:color="auto"/>
            </w:tcBorders>
            <w:shd w:val="clear" w:color="auto" w:fill="auto"/>
            <w:noWrap/>
            <w:vAlign w:val="center"/>
            <w:hideMark/>
          </w:tcPr>
          <w:p w14:paraId="1598F056"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4.1</w:t>
            </w:r>
            <w:r>
              <w:rPr>
                <w:rFonts w:ascii="Calibri" w:eastAsia="Times New Roman" w:hAnsi="Calibri" w:cs="Calibri"/>
                <w:color w:val="000000"/>
                <w:sz w:val="20"/>
                <w:lang w:val="en-AU" w:eastAsia="en-AU"/>
              </w:rPr>
              <w:t>5</w:t>
            </w:r>
          </w:p>
        </w:tc>
        <w:tc>
          <w:tcPr>
            <w:tcW w:w="851" w:type="dxa"/>
            <w:tcBorders>
              <w:top w:val="single" w:sz="4" w:space="0" w:color="auto"/>
            </w:tcBorders>
            <w:shd w:val="clear" w:color="auto" w:fill="auto"/>
            <w:noWrap/>
            <w:vAlign w:val="center"/>
            <w:hideMark/>
          </w:tcPr>
          <w:p w14:paraId="2748C705" w14:textId="77777777" w:rsidR="00922E04" w:rsidRPr="00EC3B99" w:rsidRDefault="00922E04" w:rsidP="00922E04">
            <w:pPr>
              <w:jc w:val="center"/>
              <w:rPr>
                <w:rFonts w:ascii="Calibri" w:eastAsia="Times New Roman" w:hAnsi="Calibri" w:cs="Calibri"/>
                <w:color w:val="000000"/>
                <w:sz w:val="20"/>
                <w:lang w:val="en-AU" w:eastAsia="en-AU"/>
              </w:rPr>
            </w:pPr>
          </w:p>
        </w:tc>
        <w:tc>
          <w:tcPr>
            <w:tcW w:w="992" w:type="dxa"/>
            <w:tcBorders>
              <w:top w:val="single" w:sz="4" w:space="0" w:color="auto"/>
            </w:tcBorders>
            <w:shd w:val="clear" w:color="auto" w:fill="auto"/>
            <w:noWrap/>
            <w:vAlign w:val="center"/>
            <w:hideMark/>
          </w:tcPr>
          <w:p w14:paraId="2E07D200" w14:textId="77777777" w:rsidR="00922E04" w:rsidRPr="00EC3B99" w:rsidRDefault="00922E04" w:rsidP="00922E04">
            <w:pPr>
              <w:jc w:val="center"/>
              <w:rPr>
                <w:rFonts w:eastAsia="Times New Roman"/>
                <w:sz w:val="20"/>
                <w:lang w:val="en-AU" w:eastAsia="en-AU"/>
              </w:rPr>
            </w:pPr>
          </w:p>
        </w:tc>
        <w:tc>
          <w:tcPr>
            <w:tcW w:w="709" w:type="dxa"/>
            <w:tcBorders>
              <w:top w:val="single" w:sz="4" w:space="0" w:color="auto"/>
            </w:tcBorders>
            <w:shd w:val="clear" w:color="auto" w:fill="auto"/>
            <w:noWrap/>
            <w:vAlign w:val="center"/>
            <w:hideMark/>
          </w:tcPr>
          <w:p w14:paraId="7D1012E7" w14:textId="77777777" w:rsidR="00922E04" w:rsidRPr="00EC3B99" w:rsidRDefault="00922E04" w:rsidP="00922E04">
            <w:pPr>
              <w:jc w:val="center"/>
              <w:rPr>
                <w:rFonts w:eastAsia="Times New Roman"/>
                <w:sz w:val="20"/>
                <w:lang w:val="en-AU" w:eastAsia="en-AU"/>
              </w:rPr>
            </w:pPr>
          </w:p>
        </w:tc>
        <w:tc>
          <w:tcPr>
            <w:tcW w:w="1276" w:type="dxa"/>
            <w:tcBorders>
              <w:top w:val="single" w:sz="4" w:space="0" w:color="auto"/>
            </w:tcBorders>
            <w:shd w:val="clear" w:color="auto" w:fill="auto"/>
            <w:noWrap/>
            <w:vAlign w:val="center"/>
            <w:hideMark/>
          </w:tcPr>
          <w:p w14:paraId="6CB21E01" w14:textId="77777777" w:rsidR="00922E04" w:rsidRPr="00EC3B99" w:rsidRDefault="00922E04" w:rsidP="00922E04">
            <w:pPr>
              <w:jc w:val="center"/>
              <w:rPr>
                <w:rFonts w:eastAsia="Times New Roman"/>
                <w:sz w:val="20"/>
                <w:lang w:val="en-AU" w:eastAsia="en-AU"/>
              </w:rPr>
            </w:pPr>
          </w:p>
        </w:tc>
      </w:tr>
      <w:tr w:rsidR="00922E04" w:rsidRPr="00EC3B99" w14:paraId="5B5BBCEB" w14:textId="77777777" w:rsidTr="00885394">
        <w:trPr>
          <w:trHeight w:val="300"/>
        </w:trPr>
        <w:tc>
          <w:tcPr>
            <w:tcW w:w="1276" w:type="dxa"/>
            <w:shd w:val="clear" w:color="auto" w:fill="auto"/>
            <w:noWrap/>
            <w:vAlign w:val="center"/>
            <w:hideMark/>
          </w:tcPr>
          <w:p w14:paraId="1854190D" w14:textId="10D2089D"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Beckley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SixFgSk2","properties":{"formattedCitation":"(2018)","plainCitation":"(2018)","noteIndex":0},"citationItems":[{"id":365,"uris":["http://zotero.org/users/local/U6DoygBa/items/26NYC59A"],"uri":["http://zotero.org/users/local/U6DoygBa/items/26NYC59A"],"itemData":{"id":365,"type":"article-journal","abstract":"In the eastern Indian Ocean, the Kimberley region off north-western Australia is characterised by a wide continental shelf, complex coastal topography and very large tides (&gt;10 m). Diversity of fishes is high although little is known about the distribution of their larvae in this dynamic region. This study investigated spatial variation in ichthyoplankton assemblages along four coastal-oceanic transects and related the results to tidal cycles and other environmental variables. Larvae representing 92 neritic and 21 mesopelagic teleost families were collected; this far exceeds the diversity described for other comparable tropical continental shelf and oceanic systems. Distinct ichthyoplankton assemblages characterised inner shelf (Engraulidae and Gobiidae were dominant families), outer shelf / slope (mixed neritic and mesopelagic taxa) and oceanic waters (mesopelagic taxa, particularly Myctophidae, Gonostomatidae and Phosichthyidae), and were correlated with changes in environmental variables (water depth, seawater density, mixed layer depth and zooplankton). The spring-neap tidal cycle and subsequent tides (same stations sampled 12 h apart) had no significant influence on larval fish assemblages. Coastal waters were delineated by a density front and larval fish assemblages were significantly different from offshore assemblages. This study provides new insights into the pelagic ecosystem in the tropical eastern Indian Ocean and contributes to the understanding of the role of environmental variables and physical forcing in the structuring of larval fish assemblages.","container-title":"Deep Sea Research Part II: Topical Studies in Oceanography","DOI":"https://doi.org/10.1016/j.dsr2.2018.03.008","ISSN":"0967-0645","title":"Structuring of larval fish assemblages along a coastal-oceanic gradient in the macro-tidal, tropical Eastern Indian Ocean","author":[{"family":"Beckley","given":"L. E."},{"family":"Holliday","given":"D."},{"family":"Sutton","given":"A. L."},{"family":"Weller","given":"E."},{"family":"Olivar","given":"M. P."},{"family":"Thompson","given":"P. A."}],"issued":{"date-parts":[["2018",3,19]]}},"suppress-author":true}],"schema":"https://github.com/citation-style-language/schema/raw/master/csl-citation.json"}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(2018)</w:t>
            </w:r>
            <w:r w:rsidR="00EB2BE9">
              <w:rPr>
                <w:rFonts w:ascii="Calibri" w:eastAsia="Times New Roman" w:hAnsi="Calibri" w:cs="Calibri"/>
                <w:color w:val="000000"/>
                <w:sz w:val="20"/>
                <w:lang w:val="en-AU" w:eastAsia="en-AU"/>
              </w:rPr>
              <w:fldChar w:fldCharType="end"/>
            </w:r>
            <w:r w:rsidR="00EB2BE9">
              <w:rPr>
                <w:rFonts w:ascii="Calibri" w:eastAsia="Times New Roman" w:hAnsi="Calibri" w:cs="Calibri"/>
                <w:color w:val="000000"/>
                <w:sz w:val="20"/>
                <w:lang w:val="en-AU" w:eastAsia="en-AU"/>
              </w:rPr>
              <w:t xml:space="preserve"> </w:t>
            </w:r>
            <w:r>
              <w:rPr>
                <w:rFonts w:ascii="Calibri" w:eastAsia="Times New Roman" w:hAnsi="Calibri" w:cs="Calibri"/>
                <w:color w:val="000000"/>
                <w:sz w:val="20"/>
                <w:lang w:val="en-AU" w:eastAsia="en-AU"/>
              </w:rPr>
              <w:t>(#2)</w:t>
            </w:r>
          </w:p>
        </w:tc>
        <w:tc>
          <w:tcPr>
            <w:tcW w:w="1701" w:type="dxa"/>
            <w:shd w:val="clear" w:color="auto" w:fill="auto"/>
            <w:noWrap/>
            <w:vAlign w:val="center"/>
            <w:hideMark/>
          </w:tcPr>
          <w:p w14:paraId="6D51D0B3"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NW Australia</w:t>
            </w:r>
          </w:p>
        </w:tc>
        <w:tc>
          <w:tcPr>
            <w:tcW w:w="1134" w:type="dxa"/>
            <w:shd w:val="clear" w:color="auto" w:fill="auto"/>
            <w:noWrap/>
            <w:vAlign w:val="center"/>
            <w:hideMark/>
          </w:tcPr>
          <w:p w14:paraId="76C06014"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-15.5</w:t>
            </w:r>
          </w:p>
        </w:tc>
        <w:tc>
          <w:tcPr>
            <w:tcW w:w="1134" w:type="dxa"/>
            <w:shd w:val="clear" w:color="auto" w:fill="auto"/>
            <w:noWrap/>
            <w:vAlign w:val="center"/>
            <w:hideMark/>
          </w:tcPr>
          <w:p w14:paraId="4D32E59D"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122</w:t>
            </w:r>
          </w:p>
        </w:tc>
        <w:tc>
          <w:tcPr>
            <w:tcW w:w="993" w:type="dxa"/>
            <w:shd w:val="clear" w:color="auto" w:fill="auto"/>
            <w:noWrap/>
            <w:vAlign w:val="center"/>
            <w:hideMark/>
          </w:tcPr>
          <w:p w14:paraId="349F85BD"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1.34</w:t>
            </w:r>
          </w:p>
        </w:tc>
        <w:tc>
          <w:tcPr>
            <w:tcW w:w="992" w:type="dxa"/>
            <w:shd w:val="clear" w:color="auto" w:fill="auto"/>
            <w:noWrap/>
            <w:vAlign w:val="center"/>
            <w:hideMark/>
          </w:tcPr>
          <w:p w14:paraId="66DA64FF"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0.33</w:t>
            </w:r>
          </w:p>
        </w:tc>
        <w:tc>
          <w:tcPr>
            <w:tcW w:w="992" w:type="dxa"/>
            <w:shd w:val="clear" w:color="auto" w:fill="auto"/>
            <w:noWrap/>
            <w:vAlign w:val="center"/>
            <w:hideMark/>
          </w:tcPr>
          <w:p w14:paraId="63617376"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4.06</w:t>
            </w:r>
          </w:p>
        </w:tc>
        <w:tc>
          <w:tcPr>
            <w:tcW w:w="1276" w:type="dxa"/>
            <w:shd w:val="clear" w:color="auto" w:fill="auto"/>
            <w:noWrap/>
            <w:vAlign w:val="center"/>
            <w:hideMark/>
          </w:tcPr>
          <w:p w14:paraId="2C975421" w14:textId="77777777" w:rsidR="00922E04" w:rsidRPr="00EC3B99" w:rsidRDefault="00922E04" w:rsidP="00922E04">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44833CCC" w14:textId="77777777" w:rsidR="00922E04" w:rsidRPr="00EC3B99" w:rsidRDefault="00922E04" w:rsidP="00922E04">
            <w:pPr>
              <w:jc w:val="center"/>
              <w:rPr>
                <w:rFonts w:eastAsia="Times New Roman"/>
                <w:sz w:val="20"/>
                <w:lang w:val="en-AU" w:eastAsia="en-AU"/>
              </w:rPr>
            </w:pPr>
          </w:p>
        </w:tc>
        <w:tc>
          <w:tcPr>
            <w:tcW w:w="1275" w:type="dxa"/>
            <w:shd w:val="clear" w:color="auto" w:fill="auto"/>
            <w:noWrap/>
            <w:vAlign w:val="center"/>
            <w:hideMark/>
          </w:tcPr>
          <w:p w14:paraId="79C02A88" w14:textId="77777777" w:rsidR="00922E04" w:rsidRPr="00EC3B99" w:rsidRDefault="00922E04" w:rsidP="00922E04">
            <w:pPr>
              <w:jc w:val="center"/>
              <w:rPr>
                <w:rFonts w:eastAsia="Times New Roman"/>
                <w:sz w:val="20"/>
                <w:lang w:val="en-AU" w:eastAsia="en-AU"/>
              </w:rPr>
            </w:pPr>
          </w:p>
        </w:tc>
        <w:tc>
          <w:tcPr>
            <w:tcW w:w="851" w:type="dxa"/>
            <w:shd w:val="clear" w:color="auto" w:fill="auto"/>
            <w:noWrap/>
            <w:vAlign w:val="center"/>
            <w:hideMark/>
          </w:tcPr>
          <w:p w14:paraId="5C2CAE19" w14:textId="77777777" w:rsidR="00922E04" w:rsidRPr="00EC3B99" w:rsidRDefault="00922E04" w:rsidP="00922E04">
            <w:pPr>
              <w:jc w:val="center"/>
              <w:rPr>
                <w:rFonts w:eastAsia="Times New Roman"/>
                <w:sz w:val="20"/>
                <w:lang w:val="en-AU" w:eastAsia="en-AU"/>
              </w:rPr>
            </w:pPr>
          </w:p>
        </w:tc>
        <w:tc>
          <w:tcPr>
            <w:tcW w:w="992" w:type="dxa"/>
            <w:shd w:val="clear" w:color="auto" w:fill="auto"/>
            <w:noWrap/>
            <w:vAlign w:val="center"/>
            <w:hideMark/>
          </w:tcPr>
          <w:p w14:paraId="391FD750" w14:textId="77777777" w:rsidR="00922E04" w:rsidRPr="00EC3B99" w:rsidRDefault="00922E04" w:rsidP="00922E04">
            <w:pPr>
              <w:jc w:val="center"/>
              <w:rPr>
                <w:rFonts w:eastAsia="Times New Roman"/>
                <w:sz w:val="20"/>
                <w:lang w:val="en-AU" w:eastAsia="en-AU"/>
              </w:rPr>
            </w:pPr>
          </w:p>
        </w:tc>
        <w:tc>
          <w:tcPr>
            <w:tcW w:w="709" w:type="dxa"/>
            <w:shd w:val="clear" w:color="auto" w:fill="auto"/>
            <w:noWrap/>
            <w:vAlign w:val="center"/>
            <w:hideMark/>
          </w:tcPr>
          <w:p w14:paraId="1593F6ED" w14:textId="77777777" w:rsidR="00922E04" w:rsidRPr="00EC3B99" w:rsidRDefault="00922E04" w:rsidP="00922E04">
            <w:pPr>
              <w:jc w:val="center"/>
              <w:rPr>
                <w:rFonts w:eastAsia="Times New Roman"/>
                <w:sz w:val="20"/>
                <w:lang w:val="en-AU" w:eastAsia="en-AU"/>
              </w:rPr>
            </w:pPr>
          </w:p>
        </w:tc>
        <w:tc>
          <w:tcPr>
            <w:tcW w:w="1276" w:type="dxa"/>
            <w:shd w:val="clear" w:color="auto" w:fill="auto"/>
            <w:noWrap/>
            <w:vAlign w:val="center"/>
            <w:hideMark/>
          </w:tcPr>
          <w:p w14:paraId="687493EC" w14:textId="77777777" w:rsidR="00922E04" w:rsidRPr="00EC3B99" w:rsidRDefault="00922E04" w:rsidP="00922E04">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biomass converted from ml m</w:t>
            </w:r>
            <w:r>
              <w:rPr>
                <w:rFonts w:ascii="Calibri" w:eastAsia="Times New Roman" w:hAnsi="Calibri" w:cs="Calibri"/>
                <w:color w:val="000000"/>
                <w:sz w:val="20"/>
                <w:vertAlign w:val="superscript"/>
                <w:lang w:val="en-AU" w:eastAsia="en-AU"/>
              </w:rPr>
              <w:t>-3</w:t>
            </w:r>
          </w:p>
        </w:tc>
      </w:tr>
      <w:tr w:rsidR="00922E04" w:rsidRPr="00EC3B99" w14:paraId="329EB6F6" w14:textId="77777777" w:rsidTr="00885394">
        <w:trPr>
          <w:trHeight w:val="300"/>
        </w:trPr>
        <w:tc>
          <w:tcPr>
            <w:tcW w:w="1276" w:type="dxa"/>
            <w:shd w:val="clear" w:color="auto" w:fill="auto"/>
            <w:noWrap/>
            <w:vAlign w:val="center"/>
            <w:hideMark/>
          </w:tcPr>
          <w:p w14:paraId="696B6AB2" w14:textId="04B0A60D"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Coyle &amp; </w:t>
            </w:r>
            <w:proofErr w:type="spellStart"/>
            <w:r w:rsidRPr="00EC3B99">
              <w:rPr>
                <w:rFonts w:ascii="Calibri" w:eastAsia="Times New Roman" w:hAnsi="Calibri" w:cs="Calibri"/>
                <w:color w:val="000000"/>
                <w:sz w:val="20"/>
                <w:lang w:val="en-AU" w:eastAsia="en-AU"/>
              </w:rPr>
              <w:t>Pinchuk</w:t>
            </w:r>
            <w:proofErr w:type="spellEnd"/>
            <w:r w:rsidRPr="00EC3B99">
              <w:rPr>
                <w:rFonts w:ascii="Calibri" w:eastAsia="Times New Roman" w:hAnsi="Calibri" w:cs="Calibri"/>
                <w:color w:val="000000"/>
                <w:sz w:val="20"/>
                <w:lang w:val="en-AU" w:eastAsia="en-AU"/>
              </w:rPr>
              <w:t xml:space="preserve">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YkaHiCxH","properties":{"formattedCitation":"(2005)","plainCitation":"(2005)","noteIndex":0},"citationItems":[{"id":439,"uris":["http://zotero.org/users/local/U6DoygBa/items/ZDDA6FN9"],"uri":["http://zotero.org/users/local/U6DoygBa/items/ZDDA6FN9"],"itemData":{"id":439,"type":"article-journal","abstract":"The cross-shelf distribution of major zooplankton species was examined on the northern Gulf of Alaska (GOA) shelf during the production season for four years, between October 1997 and October 2001. The zooplankton community on the northern GOA shelf consisted of oceanic and neritic species of the North Pacific subarctic species complex. Cross-shelf distribution of the major zooplankton species was influenced by their depth preferences, vertical migration behavior, salinity-temperature preferences, and by cross-shelf water-mass distribution and movement. The neritic community, dominated by Pseudocalanus spp., Metridia pacifica and Calanus marshallae, had highest abundances on the inner shelf, in the Alaska Coastal Current, and in the adjacent fjords in late spring and early summer. The oceanic community, which contained primarily Neocalanus cristatus and Eucalanus bungii, was observed in the Alaskan Stream and adjacent waters near the shelf break. A mid-shelf transition zone contained a mixture of oceanic and neritic species. Prince William Sound (PWS) contained a unique species complex of large mesopelagic copepods, amphipods and shrimp. Neocalanus flemingeri and Oithona similis were abundant in all four regions during spring and early summer. The transition zone commonly crossed much of the shelf between the shelf break and the ACC, but satellite images and CTD data indicate that occasionally a narrow shelf-break front can form, in which case distinct zooplankton species groups are observed on either side of the front. Satellite data also revealed numerous large and small eddies, which probably contribute to cross-shelf mixing in the transition zone.","container-title":"Deep-Sea Research Part II-Topical Studies in Oceanography","DOI":"10.1016/j.dsr2.2004.09.025","ISSN":"0967-0645","journalAbbreviation":"Deep Sea Res., Part II","page":"217-245","source":"edselp","title":"Seasonal cross-shelf distribution of major zooplankton taxa on the northern Gulf of Alaska shelf relative to water mass properties, species depth preferences and vertical migration behavior","volume":"52","author":[{"family":"Coyle","given":"Kenneth O."},{"family":"Pinchuk","given":"Alexei I."}],"issued":{"date-parts":[["2005",1,1]]}},"suppress-author":true}],"schema":"https://github.com/citation-style-language/schema/raw/master/csl-citation.json"}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(2005)</w:t>
            </w:r>
            <w:r w:rsidR="00EB2BE9">
              <w:rPr>
                <w:rFonts w:ascii="Calibri" w:eastAsia="Times New Roman" w:hAnsi="Calibri" w:cs="Calibri"/>
                <w:color w:val="000000"/>
                <w:sz w:val="20"/>
                <w:lang w:val="en-AU" w:eastAsia="en-AU"/>
              </w:rPr>
              <w:fldChar w:fldCharType="end"/>
            </w:r>
            <w:r w:rsidR="00EB2BE9">
              <w:rPr>
                <w:rFonts w:ascii="Calibri" w:eastAsia="Times New Roman" w:hAnsi="Calibri" w:cs="Calibri"/>
                <w:color w:val="000000"/>
                <w:sz w:val="20"/>
                <w:lang w:val="en-AU" w:eastAsia="en-AU"/>
              </w:rPr>
              <w:t xml:space="preserve"> </w:t>
            </w:r>
            <w:r>
              <w:rPr>
                <w:rFonts w:ascii="Calibri" w:eastAsia="Times New Roman" w:hAnsi="Calibri" w:cs="Calibri"/>
                <w:color w:val="000000"/>
                <w:sz w:val="20"/>
                <w:lang w:val="en-AU" w:eastAsia="en-AU"/>
              </w:rPr>
              <w:t>(#3)</w:t>
            </w:r>
          </w:p>
        </w:tc>
        <w:tc>
          <w:tcPr>
            <w:tcW w:w="1701" w:type="dxa"/>
            <w:shd w:val="clear" w:color="auto" w:fill="auto"/>
            <w:noWrap/>
            <w:vAlign w:val="center"/>
            <w:hideMark/>
          </w:tcPr>
          <w:p w14:paraId="58E91B02"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Gulf of Alaska</w:t>
            </w:r>
          </w:p>
        </w:tc>
        <w:tc>
          <w:tcPr>
            <w:tcW w:w="1134" w:type="dxa"/>
            <w:shd w:val="clear" w:color="auto" w:fill="auto"/>
            <w:noWrap/>
            <w:vAlign w:val="center"/>
            <w:hideMark/>
          </w:tcPr>
          <w:p w14:paraId="01BE0E99"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59</w:t>
            </w:r>
          </w:p>
        </w:tc>
        <w:tc>
          <w:tcPr>
            <w:tcW w:w="1134" w:type="dxa"/>
            <w:shd w:val="clear" w:color="auto" w:fill="auto"/>
            <w:noWrap/>
            <w:vAlign w:val="center"/>
            <w:hideMark/>
          </w:tcPr>
          <w:p w14:paraId="7342A226"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-149</w:t>
            </w:r>
          </w:p>
        </w:tc>
        <w:tc>
          <w:tcPr>
            <w:tcW w:w="993" w:type="dxa"/>
            <w:shd w:val="clear" w:color="auto" w:fill="auto"/>
            <w:noWrap/>
            <w:vAlign w:val="center"/>
            <w:hideMark/>
          </w:tcPr>
          <w:p w14:paraId="5E539034" w14:textId="77777777" w:rsidR="00922E04" w:rsidRPr="00EC3B99" w:rsidRDefault="00922E04" w:rsidP="00922E04">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46D00A29" w14:textId="77777777" w:rsidR="00922E04" w:rsidRPr="00EC3B99" w:rsidRDefault="00922E04" w:rsidP="00922E04">
            <w:pPr>
              <w:jc w:val="center"/>
              <w:rPr>
                <w:rFonts w:eastAsia="Times New Roman"/>
                <w:sz w:val="20"/>
                <w:lang w:val="en-AU" w:eastAsia="en-AU"/>
              </w:rPr>
            </w:pPr>
          </w:p>
        </w:tc>
        <w:tc>
          <w:tcPr>
            <w:tcW w:w="992" w:type="dxa"/>
            <w:shd w:val="clear" w:color="auto" w:fill="auto"/>
            <w:noWrap/>
            <w:vAlign w:val="center"/>
            <w:hideMark/>
          </w:tcPr>
          <w:p w14:paraId="3622969F" w14:textId="77777777" w:rsidR="00922E04" w:rsidRPr="00EC3B99" w:rsidRDefault="00922E04" w:rsidP="00922E04">
            <w:pPr>
              <w:jc w:val="center"/>
              <w:rPr>
                <w:rFonts w:eastAsia="Times New Roman"/>
                <w:sz w:val="20"/>
                <w:lang w:val="en-AU" w:eastAsia="en-AU"/>
              </w:rPr>
            </w:pPr>
          </w:p>
        </w:tc>
        <w:tc>
          <w:tcPr>
            <w:tcW w:w="1276" w:type="dxa"/>
            <w:shd w:val="clear" w:color="auto" w:fill="auto"/>
            <w:noWrap/>
            <w:vAlign w:val="center"/>
            <w:hideMark/>
          </w:tcPr>
          <w:p w14:paraId="67F90F6D"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267</w:t>
            </w:r>
          </w:p>
        </w:tc>
        <w:tc>
          <w:tcPr>
            <w:tcW w:w="1276" w:type="dxa"/>
            <w:shd w:val="clear" w:color="auto" w:fill="auto"/>
            <w:noWrap/>
            <w:vAlign w:val="center"/>
            <w:hideMark/>
          </w:tcPr>
          <w:p w14:paraId="58D1B53E"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103</w:t>
            </w:r>
          </w:p>
        </w:tc>
        <w:tc>
          <w:tcPr>
            <w:tcW w:w="1275" w:type="dxa"/>
            <w:shd w:val="clear" w:color="auto" w:fill="auto"/>
            <w:noWrap/>
            <w:vAlign w:val="center"/>
            <w:hideMark/>
          </w:tcPr>
          <w:p w14:paraId="0022F3E7" w14:textId="77777777" w:rsidR="00922E04" w:rsidRPr="00EC3B99" w:rsidRDefault="00922E04" w:rsidP="00922E04">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r>
              <w:rPr>
                <w:rFonts w:ascii="Calibri" w:eastAsia="Times New Roman" w:hAnsi="Calibri" w:cs="Calibri"/>
                <w:color w:val="000000"/>
                <w:sz w:val="20"/>
                <w:lang w:val="en-AU" w:eastAsia="en-AU"/>
              </w:rPr>
              <w:t>60</w:t>
            </w:r>
          </w:p>
        </w:tc>
        <w:tc>
          <w:tcPr>
            <w:tcW w:w="851" w:type="dxa"/>
            <w:shd w:val="clear" w:color="auto" w:fill="auto"/>
            <w:noWrap/>
            <w:vAlign w:val="center"/>
            <w:hideMark/>
          </w:tcPr>
          <w:p w14:paraId="57F3995E" w14:textId="77777777" w:rsidR="00922E04" w:rsidRPr="00EC3B99" w:rsidRDefault="00922E04" w:rsidP="00922E04">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74F8AAF" w14:textId="77777777" w:rsidR="00922E04" w:rsidRPr="00EC3B99" w:rsidRDefault="00922E04" w:rsidP="00922E04">
            <w:pPr>
              <w:jc w:val="center"/>
              <w:rPr>
                <w:rFonts w:eastAsia="Times New Roman"/>
                <w:sz w:val="20"/>
                <w:lang w:val="en-AU" w:eastAsia="en-AU"/>
              </w:rPr>
            </w:pPr>
          </w:p>
        </w:tc>
        <w:tc>
          <w:tcPr>
            <w:tcW w:w="709" w:type="dxa"/>
            <w:shd w:val="clear" w:color="auto" w:fill="auto"/>
            <w:noWrap/>
            <w:vAlign w:val="center"/>
            <w:hideMark/>
          </w:tcPr>
          <w:p w14:paraId="01883425" w14:textId="77777777" w:rsidR="00922E04" w:rsidRPr="00EC3B99" w:rsidRDefault="00922E04" w:rsidP="00922E04">
            <w:pPr>
              <w:jc w:val="center"/>
              <w:rPr>
                <w:rFonts w:eastAsia="Times New Roman"/>
                <w:sz w:val="20"/>
                <w:lang w:val="en-AU" w:eastAsia="en-AU"/>
              </w:rPr>
            </w:pPr>
          </w:p>
        </w:tc>
        <w:tc>
          <w:tcPr>
            <w:tcW w:w="1276" w:type="dxa"/>
            <w:shd w:val="clear" w:color="auto" w:fill="auto"/>
            <w:noWrap/>
            <w:vAlign w:val="center"/>
            <w:hideMark/>
          </w:tcPr>
          <w:p w14:paraId="61451760" w14:textId="77777777" w:rsidR="00922E04" w:rsidRPr="00EC3B99" w:rsidRDefault="00922E04" w:rsidP="00922E04">
            <w:pPr>
              <w:jc w:val="center"/>
              <w:rPr>
                <w:rFonts w:eastAsia="Times New Roman"/>
                <w:sz w:val="20"/>
                <w:lang w:val="en-AU" w:eastAsia="en-AU"/>
              </w:rPr>
            </w:pPr>
          </w:p>
        </w:tc>
      </w:tr>
      <w:tr w:rsidR="00B07758" w:rsidRPr="00EC3B99" w14:paraId="10C5D1D2" w14:textId="77777777" w:rsidTr="00885394">
        <w:trPr>
          <w:trHeight w:val="300"/>
        </w:trPr>
        <w:tc>
          <w:tcPr>
            <w:tcW w:w="1276" w:type="dxa"/>
            <w:shd w:val="clear" w:color="auto" w:fill="auto"/>
            <w:noWrap/>
            <w:vAlign w:val="center"/>
          </w:tcPr>
          <w:p w14:paraId="40F2839D" w14:textId="08DE4334" w:rsidR="00B07758" w:rsidRPr="00055958" w:rsidRDefault="00B07758" w:rsidP="00B07758">
            <w:pPr>
              <w:jc w:val="center"/>
              <w:rPr>
                <w:rFonts w:ascii="Calibri" w:eastAsia="Times New Roman" w:hAnsi="Calibri" w:cs="Calibri"/>
                <w:color w:val="000000"/>
                <w:sz w:val="20"/>
                <w:lang w:val="en-AU" w:eastAsia="en-AU"/>
              </w:rPr>
            </w:pPr>
            <w:r w:rsidRPr="00055958">
              <w:rPr>
                <w:rFonts w:ascii="Calibri" w:eastAsia="Times New Roman" w:hAnsi="Calibri" w:cs="Calibri"/>
                <w:color w:val="000000"/>
                <w:sz w:val="20"/>
                <w:lang w:eastAsia="en-AU"/>
              </w:rPr>
              <w:t>García-Muñoz et al</w:t>
            </w:r>
            <w:r w:rsidR="00EB2BE9">
              <w:rPr>
                <w:rFonts w:ascii="Calibri" w:eastAsia="Times New Roman" w:hAnsi="Calibri" w:cs="Calibri"/>
                <w:color w:val="000000"/>
                <w:sz w:val="20"/>
                <w:lang w:eastAsia="en-AU"/>
              </w:rPr>
              <w:t xml:space="preserve"> </w:t>
            </w:r>
            <w:r w:rsidR="00EB2BE9">
              <w:rPr>
                <w:rFonts w:ascii="Calibri" w:eastAsia="Times New Roman" w:hAnsi="Calibri" w:cs="Calibri"/>
                <w:color w:val="000000"/>
                <w:sz w:val="20"/>
                <w:lang w:eastAsia="en-AU"/>
              </w:rPr>
              <w:fldChar w:fldCharType="begin"/>
            </w:r>
            <w:r w:rsidR="00EB2BE9">
              <w:rPr>
                <w:rFonts w:ascii="Calibri" w:eastAsia="Times New Roman" w:hAnsi="Calibri" w:cs="Calibri"/>
                <w:color w:val="000000"/>
                <w:sz w:val="20"/>
                <w:lang w:eastAsia="en-AU"/>
              </w:rPr>
              <w:instrText xml:space="preserve"> ADDIN ZOTERO_ITEM CSL_CITATION {"citationID":"WfVRV0HP","properties":{"formattedCitation":"(2014)","plainCitation":"(2014)","noteIndex":0},"citationItems":[{"id":1702,"uris":["http://zotero.org/users/local/U6DoygBa/items/59ZLT764"],"uri":["http://zotero.org/users/local/U6DoygBa/items/59ZLT764"],"itemData":{"id":1702,"type":"article-journal","abstract":"To establish a metabolic state along a north–south transect in Antarctic waters, we approached community respiration (CR) from a combined perspective based on t","container-title":"Journal of Plankton Research","DOI":"10.1093/plankt/fbu042","ISSN":"0142-7873","issue":"4","journalAbbreviation":"J Plankton Res","language":"en","note":"publisher: Oxford Academic","page":"1074-1091","source":"academic.oup.com","title":"Metabolic state along a summer north–south transect near the Antarctic Peninsula: a size spectra approach","title-short":"Metabolic state along a summer north–south transect near the Antarctic Peninsula","volume":"36","author":[{"family":"García-Muñoz","given":"Cristina"},{"family":"García","given":"Carlos M."},{"family":"Lubián","given":"Luis M."},{"family":"López-Urrutia","given":"Ángel"},{"family":"Hernández-León","given":"Santiago"},{"family":"Ameneiro","given":"Julia"}],"issued":{"date-parts":[["2014",7,1]]}},"suppress-author":true}],"schema":"https://github.com/citation-style-language/schema/raw/master/csl-citation.json"} </w:instrText>
            </w:r>
            <w:r w:rsidR="00EB2BE9">
              <w:rPr>
                <w:rFonts w:ascii="Calibri" w:eastAsia="Times New Roman" w:hAnsi="Calibri" w:cs="Calibri"/>
                <w:color w:val="000000"/>
                <w:sz w:val="20"/>
                <w:lang w:eastAsia="en-AU"/>
              </w:rPr>
              <w:fldChar w:fldCharType="separate"/>
            </w:r>
            <w:r w:rsidR="00B56C58" w:rsidRPr="00B56C58">
              <w:rPr>
                <w:rFonts w:ascii="Calibri" w:hAnsi="Calibri" w:cs="Calibri"/>
                <w:sz w:val="20"/>
              </w:rPr>
              <w:t>(2014)</w:t>
            </w:r>
            <w:r w:rsidR="00EB2BE9">
              <w:rPr>
                <w:rFonts w:ascii="Calibri" w:eastAsia="Times New Roman" w:hAnsi="Calibri" w:cs="Calibri"/>
                <w:color w:val="000000"/>
                <w:sz w:val="20"/>
                <w:lang w:eastAsia="en-AU"/>
              </w:rPr>
              <w:fldChar w:fldCharType="end"/>
            </w:r>
            <w:r>
              <w:rPr>
                <w:rFonts w:ascii="Calibri" w:eastAsia="Times New Roman" w:hAnsi="Calibri" w:cs="Calibri"/>
                <w:color w:val="000000"/>
                <w:sz w:val="20"/>
                <w:lang w:eastAsia="en-AU"/>
              </w:rPr>
              <w:t xml:space="preserve"> (#4)</w:t>
            </w:r>
          </w:p>
          <w:p w14:paraId="75DFE1BD" w14:textId="77777777" w:rsidR="00B07758" w:rsidRPr="00EC3B99" w:rsidRDefault="00B07758" w:rsidP="00B07758">
            <w:pPr>
              <w:jc w:val="center"/>
              <w:rPr>
                <w:rFonts w:ascii="Calibri" w:eastAsia="Times New Roman" w:hAnsi="Calibri" w:cs="Calibri"/>
                <w:color w:val="000000"/>
                <w:sz w:val="20"/>
                <w:lang w:val="en-AU" w:eastAsia="en-AU"/>
              </w:rPr>
            </w:pPr>
          </w:p>
        </w:tc>
        <w:tc>
          <w:tcPr>
            <w:tcW w:w="1701" w:type="dxa"/>
            <w:shd w:val="clear" w:color="auto" w:fill="auto"/>
            <w:noWrap/>
            <w:vAlign w:val="center"/>
          </w:tcPr>
          <w:p w14:paraId="32AFF51A" w14:textId="77777777" w:rsidR="00B07758" w:rsidRDefault="00B07758" w:rsidP="00B07758">
            <w:pPr>
              <w:jc w:val="center"/>
              <w:rPr>
                <w:rFonts w:ascii="Calibri" w:eastAsia="Times New Roman" w:hAnsi="Calibri" w:cs="Calibri"/>
                <w:color w:val="000000"/>
                <w:sz w:val="22"/>
                <w:szCs w:val="22"/>
                <w:lang w:val="en-AU"/>
              </w:rPr>
            </w:pPr>
            <w:r>
              <w:rPr>
                <w:rFonts w:ascii="Calibri" w:hAnsi="Calibri" w:cs="Calibri"/>
                <w:color w:val="000000"/>
                <w:sz w:val="22"/>
                <w:szCs w:val="22"/>
              </w:rPr>
              <w:t>Drake Passage</w:t>
            </w:r>
          </w:p>
          <w:p w14:paraId="28E41436" w14:textId="77777777" w:rsidR="00B07758" w:rsidRPr="00EC3B99" w:rsidRDefault="00B07758" w:rsidP="00B07758">
            <w:pPr>
              <w:jc w:val="center"/>
              <w:rPr>
                <w:rFonts w:ascii="Calibri" w:eastAsia="Times New Roman" w:hAnsi="Calibri" w:cs="Calibri"/>
                <w:color w:val="000000"/>
                <w:sz w:val="20"/>
                <w:lang w:val="en-AU" w:eastAsia="en-AU"/>
              </w:rPr>
            </w:pPr>
          </w:p>
        </w:tc>
        <w:tc>
          <w:tcPr>
            <w:tcW w:w="1134" w:type="dxa"/>
            <w:shd w:val="clear" w:color="auto" w:fill="auto"/>
            <w:noWrap/>
            <w:vAlign w:val="center"/>
          </w:tcPr>
          <w:p w14:paraId="50E81B88" w14:textId="235AC2D5" w:rsidR="00B07758" w:rsidRPr="00EC3B99" w:rsidRDefault="00B07758" w:rsidP="00B07758">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-62</w:t>
            </w:r>
          </w:p>
        </w:tc>
        <w:tc>
          <w:tcPr>
            <w:tcW w:w="1134" w:type="dxa"/>
            <w:shd w:val="clear" w:color="auto" w:fill="auto"/>
            <w:noWrap/>
            <w:vAlign w:val="center"/>
          </w:tcPr>
          <w:p w14:paraId="737507EB" w14:textId="6BF13DCB" w:rsidR="00B07758" w:rsidRPr="00EC3B99" w:rsidRDefault="00B07758" w:rsidP="00B07758">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-60</w:t>
            </w:r>
          </w:p>
        </w:tc>
        <w:tc>
          <w:tcPr>
            <w:tcW w:w="993" w:type="dxa"/>
            <w:shd w:val="clear" w:color="auto" w:fill="auto"/>
            <w:noWrap/>
            <w:vAlign w:val="center"/>
          </w:tcPr>
          <w:p w14:paraId="6BBDC891"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6AC448CD" w14:textId="77777777" w:rsidR="00B07758" w:rsidRPr="00EC3B99" w:rsidRDefault="00B07758" w:rsidP="00B07758">
            <w:pPr>
              <w:jc w:val="center"/>
              <w:rPr>
                <w:rFonts w:eastAsia="Times New Roman"/>
                <w:sz w:val="20"/>
                <w:lang w:val="en-AU" w:eastAsia="en-AU"/>
              </w:rPr>
            </w:pPr>
          </w:p>
        </w:tc>
        <w:tc>
          <w:tcPr>
            <w:tcW w:w="992" w:type="dxa"/>
            <w:shd w:val="clear" w:color="auto" w:fill="auto"/>
            <w:noWrap/>
            <w:vAlign w:val="center"/>
          </w:tcPr>
          <w:p w14:paraId="0729D07F"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tcPr>
          <w:p w14:paraId="6A303A87"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tcPr>
          <w:p w14:paraId="57423531" w14:textId="77777777" w:rsidR="00B07758" w:rsidRPr="00EC3B99" w:rsidRDefault="00B07758" w:rsidP="00B07758">
            <w:pPr>
              <w:jc w:val="center"/>
              <w:rPr>
                <w:rFonts w:eastAsia="Times New Roman"/>
                <w:sz w:val="20"/>
                <w:lang w:val="en-AU" w:eastAsia="en-AU"/>
              </w:rPr>
            </w:pPr>
          </w:p>
        </w:tc>
        <w:tc>
          <w:tcPr>
            <w:tcW w:w="1275" w:type="dxa"/>
            <w:shd w:val="clear" w:color="auto" w:fill="auto"/>
            <w:noWrap/>
            <w:vAlign w:val="center"/>
          </w:tcPr>
          <w:p w14:paraId="21FF8513" w14:textId="77777777" w:rsidR="00B07758" w:rsidRPr="00EC3B99" w:rsidRDefault="00B07758" w:rsidP="00B07758">
            <w:pPr>
              <w:jc w:val="center"/>
              <w:rPr>
                <w:rFonts w:eastAsia="Times New Roman"/>
                <w:sz w:val="20"/>
                <w:lang w:val="en-AU" w:eastAsia="en-AU"/>
              </w:rPr>
            </w:pPr>
          </w:p>
        </w:tc>
        <w:tc>
          <w:tcPr>
            <w:tcW w:w="851" w:type="dxa"/>
            <w:shd w:val="clear" w:color="auto" w:fill="auto"/>
            <w:noWrap/>
            <w:vAlign w:val="center"/>
          </w:tcPr>
          <w:p w14:paraId="62A0EF6F" w14:textId="20DC7B7A" w:rsidR="00B07758" w:rsidRPr="00EC3B99" w:rsidRDefault="00B07758" w:rsidP="00B07758">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-0.88</w:t>
            </w:r>
          </w:p>
        </w:tc>
        <w:tc>
          <w:tcPr>
            <w:tcW w:w="992" w:type="dxa"/>
            <w:shd w:val="clear" w:color="auto" w:fill="auto"/>
            <w:noWrap/>
            <w:vAlign w:val="center"/>
          </w:tcPr>
          <w:p w14:paraId="530E64BE" w14:textId="4579ABFF" w:rsidR="00B07758" w:rsidRPr="00EC3B99" w:rsidRDefault="00B07758" w:rsidP="00B07758">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-0.87</w:t>
            </w:r>
          </w:p>
        </w:tc>
        <w:tc>
          <w:tcPr>
            <w:tcW w:w="709" w:type="dxa"/>
            <w:shd w:val="clear" w:color="auto" w:fill="auto"/>
            <w:noWrap/>
            <w:vAlign w:val="center"/>
          </w:tcPr>
          <w:p w14:paraId="6A3BAAAE" w14:textId="67C823B6" w:rsidR="00B07758" w:rsidRPr="00EC3B99" w:rsidRDefault="00B07758" w:rsidP="00B07758">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1.01</w:t>
            </w:r>
          </w:p>
        </w:tc>
        <w:tc>
          <w:tcPr>
            <w:tcW w:w="1276" w:type="dxa"/>
            <w:shd w:val="clear" w:color="auto" w:fill="auto"/>
            <w:noWrap/>
            <w:vAlign w:val="center"/>
          </w:tcPr>
          <w:p w14:paraId="0E0FD75D" w14:textId="77777777" w:rsidR="00B07758" w:rsidRPr="00EC3B99" w:rsidRDefault="00B07758" w:rsidP="00B07758">
            <w:pPr>
              <w:jc w:val="center"/>
              <w:rPr>
                <w:rFonts w:ascii="Calibri" w:eastAsia="Times New Roman" w:hAnsi="Calibri" w:cs="Calibri"/>
                <w:color w:val="000000"/>
                <w:sz w:val="20"/>
                <w:lang w:val="en-AU" w:eastAsia="en-AU"/>
              </w:rPr>
            </w:pPr>
          </w:p>
        </w:tc>
      </w:tr>
      <w:tr w:rsidR="00B07758" w:rsidRPr="00EC3B99" w14:paraId="3B27B99D" w14:textId="77777777" w:rsidTr="00885394">
        <w:trPr>
          <w:trHeight w:val="300"/>
        </w:trPr>
        <w:tc>
          <w:tcPr>
            <w:tcW w:w="1276" w:type="dxa"/>
            <w:shd w:val="clear" w:color="auto" w:fill="auto"/>
            <w:noWrap/>
            <w:vAlign w:val="center"/>
            <w:hideMark/>
          </w:tcPr>
          <w:p w14:paraId="0DDDCEB1" w14:textId="597D7570" w:rsidR="00B07758" w:rsidRPr="00EC3B99" w:rsidRDefault="00B07758" w:rsidP="00B07758">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Irigoien</w:t>
            </w:r>
            <w:proofErr w:type="spellEnd"/>
            <w:r w:rsidRPr="00EC3B99">
              <w:rPr>
                <w:rFonts w:ascii="Calibri" w:eastAsia="Times New Roman" w:hAnsi="Calibri" w:cs="Calibri"/>
                <w:color w:val="000000"/>
                <w:sz w:val="20"/>
                <w:lang w:val="en-AU" w:eastAsia="en-AU"/>
              </w:rPr>
              <w:t xml:space="preserve"> et al</w:t>
            </w:r>
            <w:r>
              <w:rPr>
                <w:rFonts w:ascii="Calibri" w:eastAsia="Times New Roman" w:hAnsi="Calibri" w:cs="Calibri"/>
                <w:color w:val="000000"/>
                <w:sz w:val="20"/>
                <w:lang w:val="en-AU" w:eastAsia="en-AU"/>
              </w:rPr>
              <w:t xml:space="preserve">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rAVMoAOk","properties":{"formattedCitation":"(2009)","plainCitation":"(2009)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(2009)</w:t>
            </w:r>
            <w:r w:rsidR="00EB2BE9">
              <w:rPr>
                <w:rFonts w:ascii="Calibri" w:eastAsia="Times New Roman" w:hAnsi="Calibri" w:cs="Calibri"/>
                <w:color w:val="000000"/>
                <w:sz w:val="20"/>
                <w:lang w:val="en-AU" w:eastAsia="en-AU"/>
              </w:rPr>
              <w:fldChar w:fldCharType="end"/>
            </w:r>
            <w:r>
              <w:rPr>
                <w:rFonts w:ascii="Calibri" w:eastAsia="Times New Roman" w:hAnsi="Calibri" w:cs="Calibri"/>
                <w:color w:val="000000"/>
                <w:sz w:val="20"/>
                <w:lang w:val="en-AU" w:eastAsia="en-AU"/>
              </w:rPr>
              <w:t xml:space="preserve"> (#5)</w:t>
            </w:r>
          </w:p>
        </w:tc>
        <w:tc>
          <w:tcPr>
            <w:tcW w:w="1701" w:type="dxa"/>
            <w:shd w:val="clear" w:color="auto" w:fill="auto"/>
            <w:noWrap/>
            <w:vAlign w:val="center"/>
            <w:hideMark/>
          </w:tcPr>
          <w:p w14:paraId="114F0F2E"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21061800"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01D38C00"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2BAE80DE"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60928636" w14:textId="77777777" w:rsidR="00B07758" w:rsidRPr="00EC3B99" w:rsidRDefault="00B07758" w:rsidP="00B07758">
            <w:pPr>
              <w:jc w:val="center"/>
              <w:rPr>
                <w:rFonts w:eastAsia="Times New Roman"/>
                <w:sz w:val="20"/>
                <w:lang w:val="en-AU" w:eastAsia="en-AU"/>
              </w:rPr>
            </w:pPr>
          </w:p>
        </w:tc>
        <w:tc>
          <w:tcPr>
            <w:tcW w:w="992" w:type="dxa"/>
            <w:shd w:val="clear" w:color="auto" w:fill="auto"/>
            <w:noWrap/>
            <w:vAlign w:val="center"/>
            <w:hideMark/>
          </w:tcPr>
          <w:p w14:paraId="7033B3FC"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0A8CB9BE"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53BE76C7" w14:textId="77777777" w:rsidR="00B07758" w:rsidRPr="00EC3B99" w:rsidRDefault="00B07758" w:rsidP="00B07758">
            <w:pPr>
              <w:jc w:val="center"/>
              <w:rPr>
                <w:rFonts w:eastAsia="Times New Roman"/>
                <w:sz w:val="20"/>
                <w:lang w:val="en-AU" w:eastAsia="en-AU"/>
              </w:rPr>
            </w:pPr>
          </w:p>
        </w:tc>
        <w:tc>
          <w:tcPr>
            <w:tcW w:w="1275" w:type="dxa"/>
            <w:shd w:val="clear" w:color="auto" w:fill="auto"/>
            <w:noWrap/>
            <w:vAlign w:val="center"/>
            <w:hideMark/>
          </w:tcPr>
          <w:p w14:paraId="4CDF9871" w14:textId="77777777" w:rsidR="00B07758" w:rsidRPr="00EC3B99" w:rsidRDefault="00B07758" w:rsidP="00B07758">
            <w:pPr>
              <w:jc w:val="center"/>
              <w:rPr>
                <w:rFonts w:eastAsia="Times New Roman"/>
                <w:sz w:val="20"/>
                <w:lang w:val="en-AU" w:eastAsia="en-AU"/>
              </w:rPr>
            </w:pPr>
          </w:p>
        </w:tc>
        <w:tc>
          <w:tcPr>
            <w:tcW w:w="851" w:type="dxa"/>
            <w:shd w:val="clear" w:color="auto" w:fill="auto"/>
            <w:noWrap/>
            <w:vAlign w:val="center"/>
            <w:hideMark/>
          </w:tcPr>
          <w:p w14:paraId="38E81353"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3A3A1CB0"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626B54FE"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7</w:t>
            </w:r>
          </w:p>
        </w:tc>
        <w:tc>
          <w:tcPr>
            <w:tcW w:w="1276" w:type="dxa"/>
            <w:shd w:val="clear" w:color="auto" w:fill="auto"/>
            <w:noWrap/>
            <w:vAlign w:val="center"/>
            <w:hideMark/>
          </w:tcPr>
          <w:p w14:paraId="4AA871EF" w14:textId="77777777" w:rsidR="00B07758" w:rsidRPr="00EC3B99" w:rsidRDefault="00B07758" w:rsidP="00B07758">
            <w:pPr>
              <w:jc w:val="center"/>
              <w:rPr>
                <w:rFonts w:ascii="Calibri" w:eastAsia="Times New Roman" w:hAnsi="Calibri" w:cs="Calibri"/>
                <w:color w:val="000000"/>
                <w:sz w:val="20"/>
                <w:lang w:val="en-AU" w:eastAsia="en-AU"/>
              </w:rPr>
            </w:pPr>
          </w:p>
        </w:tc>
      </w:tr>
      <w:tr w:rsidR="00B07758" w:rsidRPr="00EC3B99" w14:paraId="1260F5DB" w14:textId="77777777" w:rsidTr="00885394">
        <w:trPr>
          <w:trHeight w:val="300"/>
        </w:trPr>
        <w:tc>
          <w:tcPr>
            <w:tcW w:w="1276" w:type="dxa"/>
            <w:shd w:val="clear" w:color="auto" w:fill="auto"/>
            <w:noWrap/>
            <w:vAlign w:val="center"/>
            <w:hideMark/>
          </w:tcPr>
          <w:p w14:paraId="7E088310" w14:textId="25AF8880" w:rsidR="00B07758" w:rsidRPr="00EC3B99" w:rsidRDefault="00B07758" w:rsidP="00B07758">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Irigoien</w:t>
            </w:r>
            <w:proofErr w:type="spellEnd"/>
            <w:r w:rsidRPr="00EC3B99">
              <w:rPr>
                <w:rFonts w:ascii="Calibri" w:eastAsia="Times New Roman" w:hAnsi="Calibri" w:cs="Calibri"/>
                <w:color w:val="000000"/>
                <w:sz w:val="20"/>
                <w:lang w:val="en-AU" w:eastAsia="en-AU"/>
              </w:rPr>
              <w:t xml:space="preserve"> et al</w:t>
            </w:r>
            <w:r>
              <w:rPr>
                <w:rFonts w:ascii="Calibri" w:eastAsia="Times New Roman" w:hAnsi="Calibri" w:cs="Calibri"/>
                <w:color w:val="000000"/>
                <w:sz w:val="20"/>
                <w:lang w:val="en-AU" w:eastAsia="en-AU"/>
              </w:rPr>
              <w:t xml:space="preserve">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NeSTvbrS","properties":{"formattedCitation":"(2009)","plainCitation":"(2009)","noteIndex":0},"citationItems":[{"id":608,"uris":["http://zotero.org/users/local/U6DoygBa/items/8G3MEPF9"],"uri":["http://zotero.org/users/local/U6DoygBa/items/8G3MEPF9"],"itemData":{"id":608,"type":"article-journal","abstract":"The objective of this study was to investigate whether successive recruitment failures in the anchovy fishery in the Bay of Biscay were due to changes in the zooplankton biomass or composition. Image analysis and automatic recognition were used to analyse zooplankton samples collected during diel egg production method spring surveys from 1998 to 2006. We were not able to detect any trend in zooplankton biomass during this period. The zooplankton spatial distribution showed permanent features with large organisms being more abundant over the shelf break and outer areas. Finally, we found a negative correlation between anchovy recruitment and zooplankton biomass which suggests that the 2002–2006 failures in anchovy recruitment in the Bay of Biscay are not due to a decrease in mesozooplankton biomass.","container-title":"Journal of Plankton Research","DOI":"10.1093/plankt/fbn096","ISSN":"0142-7873","issue":"1","page":"1-17","title":"Spring zooplankton distribution in the Bay of Biscay from 1998 to 2006 in relation with anchovy recruitment","volume":"31","author":[{"family":"Irigoien","given":"Xabier"},{"family":"Fernandes","given":"Jose Antonio"},{"family":"Grosjean","given":"Philippe"},{"family":"Denis","given":"Kevin"},{"family":"Albaina","given":"Aitor"},{"family":"Santos","given":"Maria"}],"issued":{"date-parts":[["2009"]]}},"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(2009)</w:t>
            </w:r>
            <w:r w:rsidR="00EB2BE9">
              <w:rPr>
                <w:rFonts w:ascii="Calibri" w:eastAsia="Times New Roman" w:hAnsi="Calibri" w:cs="Calibri"/>
                <w:color w:val="000000"/>
                <w:sz w:val="20"/>
                <w:lang w:val="en-AU" w:eastAsia="en-AU"/>
              </w:rPr>
              <w:fldChar w:fldCharType="end"/>
            </w:r>
            <w:r>
              <w:rPr>
                <w:rFonts w:ascii="Calibri" w:eastAsia="Times New Roman" w:hAnsi="Calibri" w:cs="Calibri"/>
                <w:color w:val="000000"/>
                <w:sz w:val="20"/>
                <w:lang w:val="en-AU" w:eastAsia="en-AU"/>
              </w:rPr>
              <w:t xml:space="preserve"> (#6)</w:t>
            </w:r>
          </w:p>
        </w:tc>
        <w:tc>
          <w:tcPr>
            <w:tcW w:w="1701" w:type="dxa"/>
            <w:shd w:val="clear" w:color="auto" w:fill="auto"/>
            <w:noWrap/>
            <w:vAlign w:val="center"/>
            <w:hideMark/>
          </w:tcPr>
          <w:p w14:paraId="27990482"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344EC745"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4D3F65F3"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14370AD9"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EA7EC11" w14:textId="77777777" w:rsidR="00B07758" w:rsidRPr="00EC3B99" w:rsidRDefault="00B07758" w:rsidP="00B07758">
            <w:pPr>
              <w:jc w:val="center"/>
              <w:rPr>
                <w:rFonts w:eastAsia="Times New Roman"/>
                <w:sz w:val="20"/>
                <w:lang w:val="en-AU" w:eastAsia="en-AU"/>
              </w:rPr>
            </w:pPr>
          </w:p>
        </w:tc>
        <w:tc>
          <w:tcPr>
            <w:tcW w:w="992" w:type="dxa"/>
            <w:shd w:val="clear" w:color="auto" w:fill="auto"/>
            <w:noWrap/>
            <w:vAlign w:val="center"/>
            <w:hideMark/>
          </w:tcPr>
          <w:p w14:paraId="2B181BB9"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56EC4FFD"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42C57733" w14:textId="77777777" w:rsidR="00B07758" w:rsidRPr="00EC3B99" w:rsidRDefault="00B07758" w:rsidP="00B07758">
            <w:pPr>
              <w:jc w:val="center"/>
              <w:rPr>
                <w:rFonts w:eastAsia="Times New Roman"/>
                <w:sz w:val="20"/>
                <w:lang w:val="en-AU" w:eastAsia="en-AU"/>
              </w:rPr>
            </w:pPr>
          </w:p>
        </w:tc>
        <w:tc>
          <w:tcPr>
            <w:tcW w:w="1275" w:type="dxa"/>
            <w:shd w:val="clear" w:color="auto" w:fill="auto"/>
            <w:noWrap/>
            <w:vAlign w:val="center"/>
            <w:hideMark/>
          </w:tcPr>
          <w:p w14:paraId="2C7AB4A6" w14:textId="77777777" w:rsidR="00B07758" w:rsidRPr="00EC3B99" w:rsidRDefault="00B07758" w:rsidP="00B07758">
            <w:pPr>
              <w:jc w:val="center"/>
              <w:rPr>
                <w:rFonts w:eastAsia="Times New Roman"/>
                <w:sz w:val="20"/>
                <w:lang w:val="en-AU" w:eastAsia="en-AU"/>
              </w:rPr>
            </w:pPr>
          </w:p>
        </w:tc>
        <w:tc>
          <w:tcPr>
            <w:tcW w:w="851" w:type="dxa"/>
            <w:shd w:val="clear" w:color="auto" w:fill="auto"/>
            <w:noWrap/>
            <w:vAlign w:val="center"/>
            <w:hideMark/>
          </w:tcPr>
          <w:p w14:paraId="7A7104F7"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992" w:type="dxa"/>
            <w:shd w:val="clear" w:color="auto" w:fill="auto"/>
            <w:noWrap/>
            <w:vAlign w:val="center"/>
            <w:hideMark/>
          </w:tcPr>
          <w:p w14:paraId="5CD86E91"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-0.75</w:t>
            </w:r>
          </w:p>
        </w:tc>
        <w:tc>
          <w:tcPr>
            <w:tcW w:w="709" w:type="dxa"/>
            <w:shd w:val="clear" w:color="auto" w:fill="auto"/>
            <w:noWrap/>
            <w:vAlign w:val="center"/>
            <w:hideMark/>
          </w:tcPr>
          <w:p w14:paraId="76168DCF"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w:t>
            </w:r>
          </w:p>
        </w:tc>
        <w:tc>
          <w:tcPr>
            <w:tcW w:w="1276" w:type="dxa"/>
            <w:shd w:val="clear" w:color="auto" w:fill="auto"/>
            <w:noWrap/>
            <w:vAlign w:val="center"/>
            <w:hideMark/>
          </w:tcPr>
          <w:p w14:paraId="5A4B35EF" w14:textId="77777777" w:rsidR="00B07758" w:rsidRPr="00EC3B99" w:rsidRDefault="00B07758" w:rsidP="00B07758">
            <w:pPr>
              <w:jc w:val="center"/>
              <w:rPr>
                <w:rFonts w:ascii="Calibri" w:eastAsia="Times New Roman" w:hAnsi="Calibri" w:cs="Calibri"/>
                <w:color w:val="000000"/>
                <w:sz w:val="20"/>
                <w:lang w:val="en-AU" w:eastAsia="en-AU"/>
              </w:rPr>
            </w:pPr>
          </w:p>
        </w:tc>
      </w:tr>
      <w:tr w:rsidR="00B07758" w:rsidRPr="00EC3B99" w14:paraId="683B55DA" w14:textId="77777777" w:rsidTr="00885394">
        <w:trPr>
          <w:trHeight w:val="300"/>
        </w:trPr>
        <w:tc>
          <w:tcPr>
            <w:tcW w:w="1276" w:type="dxa"/>
            <w:shd w:val="clear" w:color="auto" w:fill="auto"/>
            <w:noWrap/>
            <w:vAlign w:val="center"/>
            <w:hideMark/>
          </w:tcPr>
          <w:p w14:paraId="2CC498D8" w14:textId="4238F0A5"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Lopes et al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KfZrQwuq","properties":{"formattedCitation":"(2006)","plainCitation":"(2006)","noteIndex":0},"citationItems":[{"id":741,"uris":["http://zotero.org/users/local/U6DoygBa/items/DEUMSDLX"],"uri":["http://zotero.org/users/local/U6DoygBa/items/DEUMSDLX"],"itemData":{"id":741,"type":"article-journal","abstract":"The southern Brazilian coast is the major fishery ground for the Brazilian sardine ( Sardinella brasiliensis ), a species responsible for up to 40% of marine fish catches in the region. Fish spawning and recruitment are locally influenced by seasonal advection of nutrient-rich waters from both inshore and offshore sources. Plankton communities are otherwise controlled by regenerative processes related to the oligotrophic nature of the Tropical Water from the Brazil Current. As recorded in other continental margins, zooplankton species diversity increases towards outer shelf and open ocean waters. Peaks of zooplankton biomass and ichthyoplankton abundance are frequent on the inner shelf, either at upwelling sites or off large estuarine systems. However, meandering features of the Brazil Current provide an additional mechanism of upward motion of the cold and nutrient-rich South Atlantic Central Water, increasing phyto- and zooplankton biomass and production on mid- and outer shelves. Cold neritic waters originating off Argentina, and subtropical waters from the Subtropical Convergence exert a strong seasonal influence on zooplankton and ichthyoplankton distribution towards more southern areas. This brief review highlights the need for further experimental studies on zooplankton life cycle strategies in order to understand the major processes controlling food web dynamics in this shelf ecosystem.","container-title":"Scientia Marina","DOI":"10.3989/scimar.2006.70n2189","ISSN":"1886-8134","issue":"2","page":"14","title":"Zooplankton and ichthyoplankton distribution on the southern Brazilian shelf: an overview","volume":"70","author":[{"family":"Lopes","given":"Rubens M."},{"family":"Katsuragawa","given":"Mario"},{"family":"Dias","given":"June F."},{"family":"Montú","given":"Mónica A."},{"family":"Muelbert","given":"José H."},{"family":"Gorri","given":"Charles"},{"family":"Brandini","given":"Frederico P."}],"issued":{"date-parts":[["2006",6,30]]}},"suppress-author":true}],"schema":"https://github.com/citation-style-language/schema/raw/master/csl-citation.json"}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(2006)</w:t>
            </w:r>
            <w:r w:rsidR="00EB2BE9">
              <w:rPr>
                <w:rFonts w:ascii="Calibri" w:eastAsia="Times New Roman" w:hAnsi="Calibri" w:cs="Calibri"/>
                <w:color w:val="000000"/>
                <w:sz w:val="20"/>
                <w:lang w:val="en-AU" w:eastAsia="en-AU"/>
              </w:rPr>
              <w:fldChar w:fldCharType="end"/>
            </w:r>
            <w:r>
              <w:rPr>
                <w:rFonts w:ascii="Calibri" w:eastAsia="Times New Roman" w:hAnsi="Calibri" w:cs="Calibri"/>
                <w:color w:val="000000"/>
                <w:sz w:val="20"/>
                <w:lang w:val="en-AU" w:eastAsia="en-AU"/>
              </w:rPr>
              <w:t xml:space="preserve"> (#7)</w:t>
            </w:r>
          </w:p>
        </w:tc>
        <w:tc>
          <w:tcPr>
            <w:tcW w:w="1701" w:type="dxa"/>
            <w:shd w:val="clear" w:color="auto" w:fill="auto"/>
            <w:noWrap/>
            <w:vAlign w:val="center"/>
            <w:hideMark/>
          </w:tcPr>
          <w:p w14:paraId="0D28587C"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Southern Brazilian Shelf</w:t>
            </w:r>
          </w:p>
        </w:tc>
        <w:tc>
          <w:tcPr>
            <w:tcW w:w="1134" w:type="dxa"/>
            <w:shd w:val="clear" w:color="auto" w:fill="auto"/>
            <w:noWrap/>
            <w:vAlign w:val="center"/>
            <w:hideMark/>
          </w:tcPr>
          <w:p w14:paraId="5FD7417F"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1134" w:type="dxa"/>
            <w:shd w:val="clear" w:color="auto" w:fill="auto"/>
            <w:noWrap/>
            <w:vAlign w:val="center"/>
            <w:hideMark/>
          </w:tcPr>
          <w:p w14:paraId="5FF884AB"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-46</w:t>
            </w:r>
          </w:p>
        </w:tc>
        <w:tc>
          <w:tcPr>
            <w:tcW w:w="993" w:type="dxa"/>
            <w:shd w:val="clear" w:color="auto" w:fill="auto"/>
            <w:noWrap/>
            <w:vAlign w:val="center"/>
            <w:hideMark/>
          </w:tcPr>
          <w:p w14:paraId="5C0684A9"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0.35</w:t>
            </w:r>
          </w:p>
        </w:tc>
        <w:tc>
          <w:tcPr>
            <w:tcW w:w="992" w:type="dxa"/>
            <w:shd w:val="clear" w:color="auto" w:fill="auto"/>
            <w:noWrap/>
            <w:vAlign w:val="center"/>
            <w:hideMark/>
          </w:tcPr>
          <w:p w14:paraId="011C40DC"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0.12</w:t>
            </w:r>
          </w:p>
        </w:tc>
        <w:tc>
          <w:tcPr>
            <w:tcW w:w="992" w:type="dxa"/>
            <w:shd w:val="clear" w:color="auto" w:fill="auto"/>
            <w:noWrap/>
            <w:vAlign w:val="center"/>
            <w:hideMark/>
          </w:tcPr>
          <w:p w14:paraId="33F0D5E5"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2.9</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394A7ED8" w14:textId="77777777" w:rsidR="00B07758" w:rsidRPr="00EC3B99" w:rsidRDefault="00B07758" w:rsidP="00B07758">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79F102D6" w14:textId="77777777" w:rsidR="00B07758" w:rsidRPr="00EC3B99" w:rsidRDefault="00B07758" w:rsidP="00B07758">
            <w:pPr>
              <w:jc w:val="center"/>
              <w:rPr>
                <w:rFonts w:eastAsia="Times New Roman"/>
                <w:sz w:val="20"/>
                <w:lang w:val="en-AU" w:eastAsia="en-AU"/>
              </w:rPr>
            </w:pPr>
          </w:p>
        </w:tc>
        <w:tc>
          <w:tcPr>
            <w:tcW w:w="1275" w:type="dxa"/>
            <w:shd w:val="clear" w:color="auto" w:fill="auto"/>
            <w:noWrap/>
            <w:vAlign w:val="center"/>
            <w:hideMark/>
          </w:tcPr>
          <w:p w14:paraId="2E06D683" w14:textId="77777777" w:rsidR="00B07758" w:rsidRPr="00EC3B99" w:rsidRDefault="00B07758" w:rsidP="00B07758">
            <w:pPr>
              <w:jc w:val="center"/>
              <w:rPr>
                <w:rFonts w:eastAsia="Times New Roman"/>
                <w:sz w:val="20"/>
                <w:lang w:val="en-AU" w:eastAsia="en-AU"/>
              </w:rPr>
            </w:pPr>
          </w:p>
        </w:tc>
        <w:tc>
          <w:tcPr>
            <w:tcW w:w="851" w:type="dxa"/>
            <w:shd w:val="clear" w:color="auto" w:fill="auto"/>
            <w:noWrap/>
            <w:vAlign w:val="center"/>
            <w:hideMark/>
          </w:tcPr>
          <w:p w14:paraId="5760225A" w14:textId="77777777" w:rsidR="00B07758" w:rsidRPr="00EC3B99" w:rsidRDefault="00B07758" w:rsidP="00B07758">
            <w:pPr>
              <w:jc w:val="center"/>
              <w:rPr>
                <w:rFonts w:eastAsia="Times New Roman"/>
                <w:sz w:val="20"/>
                <w:lang w:val="en-AU" w:eastAsia="en-AU"/>
              </w:rPr>
            </w:pPr>
          </w:p>
        </w:tc>
        <w:tc>
          <w:tcPr>
            <w:tcW w:w="992" w:type="dxa"/>
            <w:shd w:val="clear" w:color="auto" w:fill="auto"/>
            <w:noWrap/>
            <w:vAlign w:val="center"/>
            <w:hideMark/>
          </w:tcPr>
          <w:p w14:paraId="1E12AA78" w14:textId="77777777" w:rsidR="00B07758" w:rsidRPr="00EC3B99" w:rsidRDefault="00B07758" w:rsidP="00B07758">
            <w:pPr>
              <w:jc w:val="center"/>
              <w:rPr>
                <w:rFonts w:eastAsia="Times New Roman"/>
                <w:sz w:val="20"/>
                <w:lang w:val="en-AU" w:eastAsia="en-AU"/>
              </w:rPr>
            </w:pPr>
          </w:p>
        </w:tc>
        <w:tc>
          <w:tcPr>
            <w:tcW w:w="709" w:type="dxa"/>
            <w:shd w:val="clear" w:color="auto" w:fill="auto"/>
            <w:noWrap/>
            <w:vAlign w:val="center"/>
            <w:hideMark/>
          </w:tcPr>
          <w:p w14:paraId="4D2273EB"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3DC5CC4C"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highest biomasses from intrusions</w:t>
            </w:r>
          </w:p>
        </w:tc>
      </w:tr>
      <w:tr w:rsidR="00B07758" w:rsidRPr="00EC3B99" w14:paraId="22494E93" w14:textId="77777777" w:rsidTr="00885394">
        <w:trPr>
          <w:trHeight w:val="300"/>
        </w:trPr>
        <w:tc>
          <w:tcPr>
            <w:tcW w:w="1276" w:type="dxa"/>
            <w:shd w:val="clear" w:color="auto" w:fill="auto"/>
            <w:noWrap/>
            <w:vAlign w:val="center"/>
            <w:hideMark/>
          </w:tcPr>
          <w:p w14:paraId="475968A8" w14:textId="6A986874" w:rsidR="00B07758" w:rsidRPr="00EC3B99" w:rsidRDefault="00B07758" w:rsidP="00B07758">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Marcolin</w:t>
            </w:r>
            <w:proofErr w:type="spellEnd"/>
            <w:r w:rsidRPr="00EC3B99">
              <w:rPr>
                <w:rFonts w:ascii="Calibri" w:eastAsia="Times New Roman" w:hAnsi="Calibri" w:cs="Calibri"/>
                <w:color w:val="000000"/>
                <w:sz w:val="20"/>
                <w:lang w:val="en-AU" w:eastAsia="en-AU"/>
              </w:rPr>
              <w:t xml:space="preserve"> et al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Lx1QtWnk","properties":{"formattedCitation":"(2013)","plainCitation":"(2013)","noteIndex":0},"citationItems":[{"id":762,"uris":["http://zotero.org/users/local/U6DoygBa/items/IICX74LG"],"uri":["http://zotero.org/users/local/U6DoygBa/items/IICX74LG"],"itemData":{"id":762,"type":"article-journal","abstract":"The biomass size spectrum provides valuable information about the functioning of plankton systems. We evaluated hydrographic and bathymetric influences on biomass size spectra and on vertical distributions of plankton and seston above the Abrolhos Bank and in adjacent oceanic areas off Eastern Brazil. We used both in situ Laser Optical Particle Counter (LOPC) and preserved plankton samples analyzed with a ZooScan system to determine seston and plankton abundances, size distributions, and biomasses. Shelf stations, including those on the Abrolhos Bank, had higher particle concentrations and mesozooplankton biomasses than the vertically stratified oceanic stations. The latter were influenced by cold, nutrient-rich South Atlantic Central Water (SACW) below the mixed layer, particularly toward the south of the study area. Small particles (&lt;1mm) were more abundant above and within the pycnocline, whereas large particles (&gt;1mm) had a more heterogeneous vertical distribution, but were more abundant above the pycnocline, especially at the oceanic stations. Calanoid copepods usually dominated the mesozooplankton biomass spectra, but were accompanied by cyclopoids, appendicularians, and ostracods, the latter being particularly abundant during nighttime stations on the Abrolhos Bank. Both LOPC and ZooScan data showed significant differences in NBSS slopes and intercepts between shelf and oceanic stations. The higher intercepts and steeper slopes over the shelf are characteristic of higher productivity. The shallower slopes and presence of more biomass in larger particles indicate a more important contribution of large organisms and higher energy transfer efficiencies at the open ocean stations. Our results highlight the importance of the Abrolhos Bank for pelagic production in an otherwise oligotrophic ocean.","container-title":"Continental Shelf Research","DOI":"https://doi.org/10.1016/j.csr.2013.09.022","ISSN":"0278-4343","journalAbbreviation":"Cont. Shelf Res.","page":"74-87","title":"Plankton and seston size spectra estimated by the LOPC and ZooScan in the Abrolhos Bank ecosystem (SE Atlantic)","volume":"70","author":[{"family":"Marcolin","given":"Catarina da Rocha"},{"family":"Schultes","given":"Sabine"},{"family":"Jackson","given":"George A."},{"family":"Lopes","given":"Rubens M."}],"issued":{"date-parts":[["2013",11,1]]}},"suppress-author":true}],"schema":"https://github.com/citation-style-language/schema/raw/master/csl-citation.json"}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(2013)</w:t>
            </w:r>
            <w:r w:rsidR="00EB2BE9">
              <w:rPr>
                <w:rFonts w:ascii="Calibri" w:eastAsia="Times New Roman" w:hAnsi="Calibri" w:cs="Calibri"/>
                <w:color w:val="000000"/>
                <w:sz w:val="20"/>
                <w:lang w:val="en-AU" w:eastAsia="en-AU"/>
              </w:rPr>
              <w:fldChar w:fldCharType="end"/>
            </w:r>
            <w:r w:rsidR="00EB2BE9">
              <w:rPr>
                <w:rFonts w:ascii="Calibri" w:eastAsia="Times New Roman" w:hAnsi="Calibri" w:cs="Calibri"/>
                <w:color w:val="000000"/>
                <w:sz w:val="20"/>
                <w:lang w:val="en-AU" w:eastAsia="en-AU"/>
              </w:rPr>
              <w:t xml:space="preserve"> </w:t>
            </w:r>
            <w:r>
              <w:rPr>
                <w:rFonts w:ascii="Calibri" w:eastAsia="Times New Roman" w:hAnsi="Calibri" w:cs="Calibri"/>
                <w:color w:val="000000"/>
                <w:sz w:val="20"/>
                <w:lang w:val="en-AU" w:eastAsia="en-AU"/>
              </w:rPr>
              <w:t>(#8)</w:t>
            </w:r>
          </w:p>
        </w:tc>
        <w:tc>
          <w:tcPr>
            <w:tcW w:w="1701" w:type="dxa"/>
            <w:shd w:val="clear" w:color="auto" w:fill="auto"/>
            <w:noWrap/>
            <w:vAlign w:val="center"/>
            <w:hideMark/>
          </w:tcPr>
          <w:p w14:paraId="4C10D46A"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hideMark/>
          </w:tcPr>
          <w:p w14:paraId="3CB1C91D"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hideMark/>
          </w:tcPr>
          <w:p w14:paraId="0B7D38E0"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hideMark/>
          </w:tcPr>
          <w:p w14:paraId="5DFBACF5"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162.9</w:t>
            </w:r>
          </w:p>
        </w:tc>
        <w:tc>
          <w:tcPr>
            <w:tcW w:w="992" w:type="dxa"/>
            <w:shd w:val="clear" w:color="auto" w:fill="auto"/>
            <w:noWrap/>
            <w:vAlign w:val="center"/>
            <w:hideMark/>
          </w:tcPr>
          <w:p w14:paraId="1B272D11"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57.3</w:t>
            </w:r>
          </w:p>
        </w:tc>
        <w:tc>
          <w:tcPr>
            <w:tcW w:w="992" w:type="dxa"/>
            <w:shd w:val="clear" w:color="auto" w:fill="auto"/>
            <w:noWrap/>
            <w:vAlign w:val="center"/>
            <w:hideMark/>
          </w:tcPr>
          <w:p w14:paraId="48F89488"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2.84</w:t>
            </w:r>
          </w:p>
        </w:tc>
        <w:tc>
          <w:tcPr>
            <w:tcW w:w="1276" w:type="dxa"/>
            <w:shd w:val="clear" w:color="auto" w:fill="auto"/>
            <w:noWrap/>
            <w:vAlign w:val="center"/>
            <w:hideMark/>
          </w:tcPr>
          <w:p w14:paraId="0366F775" w14:textId="77777777" w:rsidR="00B07758" w:rsidRPr="00EC3B99" w:rsidRDefault="00B07758" w:rsidP="00B07758">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202FF303" w14:textId="77777777" w:rsidR="00B07758" w:rsidRPr="00EC3B99" w:rsidRDefault="00B07758" w:rsidP="00B07758">
            <w:pPr>
              <w:jc w:val="center"/>
              <w:rPr>
                <w:rFonts w:eastAsia="Times New Roman"/>
                <w:sz w:val="20"/>
                <w:lang w:val="en-AU" w:eastAsia="en-AU"/>
              </w:rPr>
            </w:pPr>
          </w:p>
        </w:tc>
        <w:tc>
          <w:tcPr>
            <w:tcW w:w="1275" w:type="dxa"/>
            <w:shd w:val="clear" w:color="auto" w:fill="auto"/>
            <w:noWrap/>
            <w:vAlign w:val="center"/>
            <w:hideMark/>
          </w:tcPr>
          <w:p w14:paraId="6A8A73B5" w14:textId="77777777" w:rsidR="00B07758" w:rsidRPr="00EC3B99" w:rsidRDefault="00B07758" w:rsidP="00B07758">
            <w:pPr>
              <w:jc w:val="center"/>
              <w:rPr>
                <w:rFonts w:eastAsia="Times New Roman"/>
                <w:sz w:val="20"/>
                <w:lang w:val="en-AU" w:eastAsia="en-AU"/>
              </w:rPr>
            </w:pPr>
          </w:p>
        </w:tc>
        <w:tc>
          <w:tcPr>
            <w:tcW w:w="851" w:type="dxa"/>
            <w:shd w:val="clear" w:color="auto" w:fill="auto"/>
            <w:noWrap/>
            <w:vAlign w:val="center"/>
            <w:hideMark/>
          </w:tcPr>
          <w:p w14:paraId="5C85DABE"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-0.96</w:t>
            </w:r>
          </w:p>
        </w:tc>
        <w:tc>
          <w:tcPr>
            <w:tcW w:w="992" w:type="dxa"/>
            <w:shd w:val="clear" w:color="auto" w:fill="auto"/>
            <w:noWrap/>
            <w:vAlign w:val="center"/>
            <w:hideMark/>
          </w:tcPr>
          <w:p w14:paraId="16258BC2"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-0.86</w:t>
            </w:r>
          </w:p>
        </w:tc>
        <w:tc>
          <w:tcPr>
            <w:tcW w:w="709" w:type="dxa"/>
            <w:shd w:val="clear" w:color="auto" w:fill="auto"/>
            <w:noWrap/>
            <w:vAlign w:val="center"/>
            <w:hideMark/>
          </w:tcPr>
          <w:p w14:paraId="396F580F"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7F921555" w14:textId="77777777" w:rsidR="00B07758" w:rsidRPr="00EC3B99" w:rsidRDefault="00B07758" w:rsidP="00B07758">
            <w:pPr>
              <w:jc w:val="center"/>
              <w:rPr>
                <w:rFonts w:ascii="Calibri" w:eastAsia="Times New Roman" w:hAnsi="Calibri" w:cs="Calibri"/>
                <w:color w:val="000000"/>
                <w:sz w:val="20"/>
                <w:lang w:val="en-AU" w:eastAsia="en-AU"/>
              </w:rPr>
            </w:pPr>
          </w:p>
        </w:tc>
      </w:tr>
      <w:tr w:rsidR="00B07758" w:rsidRPr="0016429F" w14:paraId="62D36BA6" w14:textId="77777777" w:rsidTr="00A44D42">
        <w:trPr>
          <w:trHeight w:val="300"/>
        </w:trPr>
        <w:tc>
          <w:tcPr>
            <w:tcW w:w="1276" w:type="dxa"/>
            <w:shd w:val="clear" w:color="auto" w:fill="auto"/>
            <w:noWrap/>
            <w:vAlign w:val="center"/>
          </w:tcPr>
          <w:p w14:paraId="65D03CF7" w14:textId="3C9FCC0D" w:rsidR="00B07758" w:rsidRPr="00EC3B99" w:rsidRDefault="00B07758" w:rsidP="00A44D4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 xml:space="preserve">Nogueira et al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j4jayDp0","properties":{"formattedCitation":"(2004)","plainCitation":"(2004)","noteIndex":0},"citationItems":[{"id":1688,"uris":["http://zotero.org/users/local/U6DoygBa/items/NE8KGFVV"],"uri":["http://zotero.org/users/local/U6DoygBa/items/NE8KGFVV"],"itemData":{"id":1688,"type":"article-journal","abstract":"Abstract.  Data from vertical net hauls and from a submersible optical plankton counter (OPC) were compared in terms of biomass and slope of the normalized biom","container-title":"ICES Journal of Marine Science","DOI":"10.1016/j.icesjms.2004.03.018","ISSN":"1054-3139","issue":"4","journalAbbreviation":"ICES J Mar Sci","language":"en","note":"publisher: Oxford Academic","page":"508-517","source":"academic.oup.com","title":"Comparison of biomass and size spectra derived from optical plankton counter data and net samples: application to the assessment of mesoplankton distribution along the Northwest and North Iberian Shelf","title-short":"Comparison of biomass and size spectra derived from optical plankton counter data and net samples","volume":"61","author":[{"family":"Nogueira","given":"Enrique"},{"family":"González-Nuevo","given":"Gonzalo"},{"family":"Bode","given":"Antonio"},{"family":"Varela","given":"Manuel"},{"family":"Morán","given":"Xosé Anxelu G."},{"family":"Valdés","given":"Luis"}],"issued":{"date-parts":[["2004",1,1]]}},"suppress-author":true}],"schema":"https://github.com/citation-style-language/schema/raw/master/csl-citation.json"}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(2004)</w:t>
            </w:r>
            <w:r w:rsidR="00EB2BE9">
              <w:rPr>
                <w:rFonts w:ascii="Calibri" w:eastAsia="Times New Roman" w:hAnsi="Calibri" w:cs="Calibri"/>
                <w:color w:val="000000"/>
                <w:sz w:val="20"/>
                <w:lang w:val="en-AU" w:eastAsia="en-AU"/>
              </w:rPr>
              <w:fldChar w:fldCharType="end"/>
            </w:r>
            <w:r>
              <w:rPr>
                <w:rFonts w:ascii="Calibri" w:eastAsia="Times New Roman" w:hAnsi="Calibri" w:cs="Calibri"/>
                <w:color w:val="000000"/>
                <w:sz w:val="20"/>
                <w:lang w:val="en-AU" w:eastAsia="en-AU"/>
              </w:rPr>
              <w:t xml:space="preserve"> (#9)</w:t>
            </w:r>
          </w:p>
        </w:tc>
        <w:tc>
          <w:tcPr>
            <w:tcW w:w="1701" w:type="dxa"/>
            <w:shd w:val="clear" w:color="auto" w:fill="auto"/>
            <w:noWrap/>
            <w:vAlign w:val="center"/>
          </w:tcPr>
          <w:p w14:paraId="00BFAD18" w14:textId="77777777" w:rsidR="00B07758" w:rsidRPr="00EC3B99" w:rsidRDefault="00B07758" w:rsidP="00A44D42">
            <w:pPr>
              <w:jc w:val="center"/>
              <w:rPr>
                <w:rFonts w:ascii="Calibri" w:eastAsia="Times New Roman" w:hAnsi="Calibri" w:cs="Calibri"/>
                <w:color w:val="000000"/>
                <w:sz w:val="20"/>
                <w:lang w:val="en-AU" w:eastAsia="en-AU"/>
              </w:rPr>
            </w:pPr>
            <w:r w:rsidRPr="00C81D15">
              <w:rPr>
                <w:rFonts w:ascii="Calibri" w:eastAsia="Times New Roman" w:hAnsi="Calibri" w:cs="Calibri"/>
                <w:color w:val="000000"/>
                <w:sz w:val="20"/>
                <w:lang w:val="en-AU" w:eastAsia="en-AU"/>
              </w:rPr>
              <w:t>Northwest and North Iberian Shelf</w:t>
            </w:r>
          </w:p>
        </w:tc>
        <w:tc>
          <w:tcPr>
            <w:tcW w:w="1134" w:type="dxa"/>
            <w:shd w:val="clear" w:color="auto" w:fill="auto"/>
            <w:noWrap/>
            <w:vAlign w:val="center"/>
          </w:tcPr>
          <w:p w14:paraId="546031A2" w14:textId="77777777" w:rsidR="00B07758" w:rsidRPr="00EC3B99" w:rsidRDefault="00B07758" w:rsidP="00A44D4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44</w:t>
            </w:r>
          </w:p>
        </w:tc>
        <w:tc>
          <w:tcPr>
            <w:tcW w:w="1134" w:type="dxa"/>
            <w:shd w:val="clear" w:color="auto" w:fill="auto"/>
            <w:noWrap/>
            <w:vAlign w:val="center"/>
          </w:tcPr>
          <w:p w14:paraId="095CEB5F" w14:textId="77777777" w:rsidR="00B07758" w:rsidRPr="00EC3B99" w:rsidRDefault="00B07758" w:rsidP="00A44D4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-9</w:t>
            </w:r>
          </w:p>
        </w:tc>
        <w:tc>
          <w:tcPr>
            <w:tcW w:w="993" w:type="dxa"/>
            <w:shd w:val="clear" w:color="auto" w:fill="auto"/>
            <w:noWrap/>
            <w:vAlign w:val="center"/>
          </w:tcPr>
          <w:p w14:paraId="4CBE6072" w14:textId="77777777" w:rsidR="00B07758" w:rsidRPr="00EC3B99" w:rsidRDefault="00B07758" w:rsidP="00A44D4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82.25</w:t>
            </w:r>
          </w:p>
        </w:tc>
        <w:tc>
          <w:tcPr>
            <w:tcW w:w="992" w:type="dxa"/>
            <w:shd w:val="clear" w:color="auto" w:fill="auto"/>
            <w:noWrap/>
            <w:vAlign w:val="center"/>
          </w:tcPr>
          <w:p w14:paraId="3E86D373" w14:textId="77777777" w:rsidR="00B07758" w:rsidRPr="00EC3B99" w:rsidRDefault="00B07758" w:rsidP="00A44D4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57.69</w:t>
            </w:r>
          </w:p>
        </w:tc>
        <w:tc>
          <w:tcPr>
            <w:tcW w:w="992" w:type="dxa"/>
            <w:shd w:val="clear" w:color="auto" w:fill="auto"/>
            <w:noWrap/>
            <w:vAlign w:val="center"/>
          </w:tcPr>
          <w:p w14:paraId="556ABB0B" w14:textId="77777777" w:rsidR="00B07758" w:rsidRPr="00EC3B99" w:rsidRDefault="00B07758" w:rsidP="00A44D4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1.42</w:t>
            </w:r>
          </w:p>
        </w:tc>
        <w:tc>
          <w:tcPr>
            <w:tcW w:w="1276" w:type="dxa"/>
            <w:shd w:val="clear" w:color="auto" w:fill="auto"/>
            <w:noWrap/>
            <w:vAlign w:val="center"/>
          </w:tcPr>
          <w:p w14:paraId="7A966DC8" w14:textId="77777777" w:rsidR="00B07758" w:rsidRPr="00EC3B99" w:rsidRDefault="00B07758" w:rsidP="00A44D42">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77FE9B39" w14:textId="77777777" w:rsidR="00B07758" w:rsidRPr="00EC3B99" w:rsidRDefault="00B07758" w:rsidP="00A44D42">
            <w:pPr>
              <w:jc w:val="center"/>
              <w:rPr>
                <w:rFonts w:ascii="Calibri" w:eastAsia="Times New Roman" w:hAnsi="Calibri" w:cs="Calibri"/>
                <w:color w:val="000000"/>
                <w:sz w:val="20"/>
                <w:lang w:val="en-AU" w:eastAsia="en-AU"/>
              </w:rPr>
            </w:pPr>
          </w:p>
        </w:tc>
        <w:tc>
          <w:tcPr>
            <w:tcW w:w="1275" w:type="dxa"/>
            <w:shd w:val="clear" w:color="auto" w:fill="auto"/>
            <w:noWrap/>
            <w:vAlign w:val="center"/>
          </w:tcPr>
          <w:p w14:paraId="7D95C66D" w14:textId="77777777" w:rsidR="00B07758" w:rsidRPr="00EC3B99" w:rsidRDefault="00B07758" w:rsidP="00A44D42">
            <w:pPr>
              <w:jc w:val="center"/>
              <w:rPr>
                <w:rFonts w:ascii="Calibri" w:eastAsia="Times New Roman" w:hAnsi="Calibri" w:cs="Calibri"/>
                <w:color w:val="000000"/>
                <w:sz w:val="20"/>
                <w:lang w:val="en-AU" w:eastAsia="en-AU"/>
              </w:rPr>
            </w:pPr>
          </w:p>
        </w:tc>
        <w:tc>
          <w:tcPr>
            <w:tcW w:w="851" w:type="dxa"/>
            <w:shd w:val="clear" w:color="auto" w:fill="auto"/>
            <w:noWrap/>
            <w:vAlign w:val="center"/>
          </w:tcPr>
          <w:p w14:paraId="75EA3303" w14:textId="77777777" w:rsidR="00B07758" w:rsidRPr="00EC3B99" w:rsidRDefault="00B07758" w:rsidP="00A44D4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-0.57</w:t>
            </w:r>
          </w:p>
        </w:tc>
        <w:tc>
          <w:tcPr>
            <w:tcW w:w="992" w:type="dxa"/>
            <w:shd w:val="clear" w:color="auto" w:fill="auto"/>
            <w:noWrap/>
            <w:vAlign w:val="center"/>
          </w:tcPr>
          <w:p w14:paraId="34B3FE30" w14:textId="77777777" w:rsidR="00B07758" w:rsidRPr="00EC3B99" w:rsidRDefault="00B07758" w:rsidP="00A44D4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-1.14</w:t>
            </w:r>
          </w:p>
        </w:tc>
        <w:tc>
          <w:tcPr>
            <w:tcW w:w="709" w:type="dxa"/>
            <w:shd w:val="clear" w:color="auto" w:fill="auto"/>
            <w:noWrap/>
            <w:vAlign w:val="center"/>
          </w:tcPr>
          <w:p w14:paraId="782B5A44" w14:textId="77777777" w:rsidR="00B07758" w:rsidRPr="00EC3B99" w:rsidRDefault="00B07758" w:rsidP="00A44D42">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0.50</w:t>
            </w:r>
          </w:p>
        </w:tc>
        <w:tc>
          <w:tcPr>
            <w:tcW w:w="1276" w:type="dxa"/>
            <w:shd w:val="clear" w:color="auto" w:fill="auto"/>
            <w:noWrap/>
            <w:vAlign w:val="center"/>
          </w:tcPr>
          <w:p w14:paraId="3232D2F2" w14:textId="77777777" w:rsidR="00B07758" w:rsidRPr="0016429F" w:rsidRDefault="00B07758" w:rsidP="00A44D42">
            <w:pPr>
              <w:jc w:val="center"/>
              <w:rPr>
                <w:rFonts w:ascii="Calibri" w:eastAsia="Times New Roman" w:hAnsi="Calibri" w:cs="Calibri"/>
                <w:color w:val="000000"/>
                <w:sz w:val="20"/>
                <w:vertAlign w:val="superscript"/>
                <w:lang w:val="en-AU" w:eastAsia="en-AU"/>
              </w:rPr>
            </w:pPr>
            <w:r>
              <w:rPr>
                <w:rFonts w:ascii="Calibri" w:eastAsia="Times New Roman" w:hAnsi="Calibri" w:cs="Calibri"/>
                <w:color w:val="000000"/>
                <w:sz w:val="20"/>
                <w:lang w:val="en-AU" w:eastAsia="en-AU"/>
              </w:rPr>
              <w:t>Biomass is converted from g C m</w:t>
            </w:r>
            <w:r>
              <w:rPr>
                <w:rFonts w:ascii="Calibri" w:eastAsia="Times New Roman" w:hAnsi="Calibri" w:cs="Calibri"/>
                <w:color w:val="000000"/>
                <w:sz w:val="20"/>
                <w:vertAlign w:val="superscript"/>
                <w:lang w:val="en-AU" w:eastAsia="en-AU"/>
              </w:rPr>
              <w:t>-2</w:t>
            </w:r>
          </w:p>
        </w:tc>
      </w:tr>
      <w:tr w:rsidR="00B07758" w:rsidRPr="00EC3B99" w14:paraId="4ADF584B" w14:textId="77777777" w:rsidTr="00885394">
        <w:trPr>
          <w:trHeight w:val="300"/>
        </w:trPr>
        <w:tc>
          <w:tcPr>
            <w:tcW w:w="1276" w:type="dxa"/>
            <w:shd w:val="clear" w:color="auto" w:fill="auto"/>
            <w:noWrap/>
            <w:vAlign w:val="center"/>
            <w:hideMark/>
          </w:tcPr>
          <w:p w14:paraId="71581812" w14:textId="4A0A17FC" w:rsidR="00B07758" w:rsidRPr="00EC3B99" w:rsidRDefault="00B07758" w:rsidP="00B07758">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Sabat</w:t>
            </w:r>
            <w:r w:rsidR="00EB2BE9">
              <w:rPr>
                <w:rFonts w:ascii="Calibri" w:eastAsia="Times New Roman" w:hAnsi="Calibri" w:cs="Calibri"/>
                <w:color w:val="000000"/>
                <w:sz w:val="20"/>
                <w:lang w:val="en-AU" w:eastAsia="en-AU"/>
              </w:rPr>
              <w:t>é</w:t>
            </w:r>
            <w:r w:rsidRPr="00EC3B99">
              <w:rPr>
                <w:rFonts w:ascii="Calibri" w:eastAsia="Times New Roman" w:hAnsi="Calibri" w:cs="Calibri"/>
                <w:color w:val="000000"/>
                <w:sz w:val="20"/>
                <w:lang w:val="en-AU" w:eastAsia="en-AU"/>
              </w:rPr>
              <w:t>s</w:t>
            </w:r>
            <w:proofErr w:type="spellEnd"/>
            <w:r w:rsidRPr="00EC3B99">
              <w:rPr>
                <w:rFonts w:ascii="Calibri" w:eastAsia="Times New Roman" w:hAnsi="Calibri" w:cs="Calibri"/>
                <w:color w:val="000000"/>
                <w:sz w:val="20"/>
                <w:lang w:val="en-AU" w:eastAsia="en-AU"/>
              </w:rPr>
              <w:t xml:space="preserve"> et al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SsgLWJW3","properties":{"formattedCitation":"(1989)","plainCitation":"(1989)","noteIndex":0},"citationItems":[{"id":1358,"uris":["http://zotero.org/users/local/U6DoygBa/items/JLF8ETGW"],"uri":["http://zotero.org/users/local/U6DoygBa/items/JLF8ETGW"],"itemData":{"id":1358,"type":"article-journal","abstract":"We studied the distribution patterns of ten zooplankton taxa of the Catalan coast (Western Mediterranean) using data collected in six research cruises along the continental shelf from April to July and September to October 1983. Zooplankton biomass ranged from 0.2–0.4 mg m-3 to 48–60 mg m-3, the greatest values being recorded between April and May, when gelatinous zooplankton concentrations were consistently present along the edge of the continental shelf. We identified the main factors contributing to the observed pattern of zooplankton distribution as the high degree of environmental fluctuation close to the coast (thermal gradient from north to south), the structural heterogeneity inherent to the continental shelf, and the persistence of a hydrographical front along the margin of the shelf.","container-title":"Marine Biology","DOI":"10.1007/BF00543342","ISSN":"1432-1793","issue":"2","journalAbbreviation":"Mar. Biol.","language":"en","page":"153-159","source":"Springer Link","title":"Relationship between zooplankton distribution, geographic characteristics and hydrographic patterns off the Catalan coast (Western Mediterranean)","volume":"103","author":[{"family":"Sabatès","given":"A."},{"family":"Gili","given":"J. M."},{"family":"Pagès","given":"F."}],"issued":{"date-parts":[["1989",6,1]]}},"suppress-author":true}],"schema":"https://github.com/citation-style-language/schema/raw/master/csl-citation.json"}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(1989)</w:t>
            </w:r>
            <w:r w:rsidR="00EB2BE9">
              <w:rPr>
                <w:rFonts w:ascii="Calibri" w:eastAsia="Times New Roman" w:hAnsi="Calibri" w:cs="Calibri"/>
                <w:color w:val="000000"/>
                <w:sz w:val="20"/>
                <w:lang w:val="en-AU" w:eastAsia="en-AU"/>
              </w:rPr>
              <w:fldChar w:fldCharType="end"/>
            </w:r>
            <w:r>
              <w:rPr>
                <w:rFonts w:ascii="Calibri" w:eastAsia="Times New Roman" w:hAnsi="Calibri" w:cs="Calibri"/>
                <w:color w:val="000000"/>
                <w:sz w:val="20"/>
                <w:lang w:val="en-AU" w:eastAsia="en-AU"/>
              </w:rPr>
              <w:t xml:space="preserve"> (#10)</w:t>
            </w:r>
          </w:p>
        </w:tc>
        <w:tc>
          <w:tcPr>
            <w:tcW w:w="1701" w:type="dxa"/>
            <w:shd w:val="clear" w:color="auto" w:fill="auto"/>
            <w:noWrap/>
            <w:vAlign w:val="center"/>
            <w:hideMark/>
          </w:tcPr>
          <w:p w14:paraId="5BA04CFE"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Western Mediterranean</w:t>
            </w:r>
          </w:p>
        </w:tc>
        <w:tc>
          <w:tcPr>
            <w:tcW w:w="1134" w:type="dxa"/>
            <w:shd w:val="clear" w:color="auto" w:fill="auto"/>
            <w:noWrap/>
            <w:vAlign w:val="center"/>
            <w:hideMark/>
          </w:tcPr>
          <w:p w14:paraId="2FB6A030"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42.5</w:t>
            </w:r>
          </w:p>
        </w:tc>
        <w:tc>
          <w:tcPr>
            <w:tcW w:w="1134" w:type="dxa"/>
            <w:shd w:val="clear" w:color="auto" w:fill="auto"/>
            <w:noWrap/>
            <w:vAlign w:val="center"/>
            <w:hideMark/>
          </w:tcPr>
          <w:p w14:paraId="0C2C2B35"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w:t>
            </w:r>
          </w:p>
        </w:tc>
        <w:tc>
          <w:tcPr>
            <w:tcW w:w="993" w:type="dxa"/>
            <w:shd w:val="clear" w:color="auto" w:fill="auto"/>
            <w:noWrap/>
            <w:vAlign w:val="center"/>
            <w:hideMark/>
          </w:tcPr>
          <w:p w14:paraId="15823499"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w:t>
            </w:r>
          </w:p>
        </w:tc>
        <w:tc>
          <w:tcPr>
            <w:tcW w:w="992" w:type="dxa"/>
            <w:shd w:val="clear" w:color="auto" w:fill="auto"/>
            <w:noWrap/>
            <w:vAlign w:val="center"/>
            <w:hideMark/>
          </w:tcPr>
          <w:p w14:paraId="3F2888BB"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100</w:t>
            </w:r>
          </w:p>
        </w:tc>
        <w:tc>
          <w:tcPr>
            <w:tcW w:w="992" w:type="dxa"/>
            <w:shd w:val="clear" w:color="auto" w:fill="auto"/>
            <w:noWrap/>
            <w:vAlign w:val="center"/>
            <w:hideMark/>
          </w:tcPr>
          <w:p w14:paraId="11123BCA"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0.05</w:t>
            </w:r>
          </w:p>
        </w:tc>
        <w:tc>
          <w:tcPr>
            <w:tcW w:w="1276" w:type="dxa"/>
            <w:shd w:val="clear" w:color="auto" w:fill="auto"/>
            <w:noWrap/>
            <w:vAlign w:val="center"/>
            <w:hideMark/>
          </w:tcPr>
          <w:p w14:paraId="038C5D4C" w14:textId="77777777" w:rsidR="00B07758" w:rsidRPr="00EC3B99" w:rsidRDefault="00B07758" w:rsidP="00B07758">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3AE3E6D4" w14:textId="77777777" w:rsidR="00B07758" w:rsidRPr="00EC3B99" w:rsidRDefault="00B07758" w:rsidP="00B07758">
            <w:pPr>
              <w:jc w:val="center"/>
              <w:rPr>
                <w:rFonts w:eastAsia="Times New Roman"/>
                <w:sz w:val="20"/>
                <w:lang w:val="en-AU" w:eastAsia="en-AU"/>
              </w:rPr>
            </w:pPr>
          </w:p>
        </w:tc>
        <w:tc>
          <w:tcPr>
            <w:tcW w:w="1275" w:type="dxa"/>
            <w:shd w:val="clear" w:color="auto" w:fill="auto"/>
            <w:noWrap/>
            <w:vAlign w:val="center"/>
            <w:hideMark/>
          </w:tcPr>
          <w:p w14:paraId="541B3206" w14:textId="77777777" w:rsidR="00B07758" w:rsidRPr="00EC3B99" w:rsidRDefault="00B07758" w:rsidP="00B07758">
            <w:pPr>
              <w:jc w:val="center"/>
              <w:rPr>
                <w:rFonts w:eastAsia="Times New Roman"/>
                <w:sz w:val="20"/>
                <w:lang w:val="en-AU" w:eastAsia="en-AU"/>
              </w:rPr>
            </w:pPr>
          </w:p>
        </w:tc>
        <w:tc>
          <w:tcPr>
            <w:tcW w:w="851" w:type="dxa"/>
            <w:shd w:val="clear" w:color="auto" w:fill="auto"/>
            <w:noWrap/>
            <w:vAlign w:val="center"/>
            <w:hideMark/>
          </w:tcPr>
          <w:p w14:paraId="325AF64F" w14:textId="77777777" w:rsidR="00B07758" w:rsidRPr="00EC3B99" w:rsidRDefault="00B07758" w:rsidP="00B07758">
            <w:pPr>
              <w:jc w:val="center"/>
              <w:rPr>
                <w:rFonts w:eastAsia="Times New Roman"/>
                <w:sz w:val="20"/>
                <w:lang w:val="en-AU" w:eastAsia="en-AU"/>
              </w:rPr>
            </w:pPr>
          </w:p>
        </w:tc>
        <w:tc>
          <w:tcPr>
            <w:tcW w:w="992" w:type="dxa"/>
            <w:shd w:val="clear" w:color="auto" w:fill="auto"/>
            <w:noWrap/>
            <w:vAlign w:val="center"/>
            <w:hideMark/>
          </w:tcPr>
          <w:p w14:paraId="66A7FE47" w14:textId="77777777" w:rsidR="00B07758" w:rsidRPr="00EC3B99" w:rsidRDefault="00B07758" w:rsidP="00B07758">
            <w:pPr>
              <w:jc w:val="center"/>
              <w:rPr>
                <w:rFonts w:eastAsia="Times New Roman"/>
                <w:sz w:val="20"/>
                <w:lang w:val="en-AU" w:eastAsia="en-AU"/>
              </w:rPr>
            </w:pPr>
          </w:p>
        </w:tc>
        <w:tc>
          <w:tcPr>
            <w:tcW w:w="709" w:type="dxa"/>
            <w:shd w:val="clear" w:color="auto" w:fill="auto"/>
            <w:noWrap/>
            <w:vAlign w:val="center"/>
            <w:hideMark/>
          </w:tcPr>
          <w:p w14:paraId="55D2D1DE"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13CA16F4"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strongly related to front</w:t>
            </w:r>
            <w:r>
              <w:rPr>
                <w:rFonts w:ascii="Calibri" w:eastAsia="Times New Roman" w:hAnsi="Calibri" w:cs="Calibri"/>
                <w:color w:val="000000"/>
                <w:sz w:val="20"/>
                <w:lang w:val="en-AU" w:eastAsia="en-AU"/>
              </w:rPr>
              <w:t>.</w:t>
            </w:r>
          </w:p>
        </w:tc>
      </w:tr>
      <w:tr w:rsidR="00B07758" w:rsidRPr="00EC3B99" w14:paraId="0DF5E213" w14:textId="77777777" w:rsidTr="00885394">
        <w:trPr>
          <w:trHeight w:val="300"/>
        </w:trPr>
        <w:tc>
          <w:tcPr>
            <w:tcW w:w="1276" w:type="dxa"/>
            <w:shd w:val="clear" w:color="auto" w:fill="auto"/>
            <w:noWrap/>
            <w:vAlign w:val="center"/>
          </w:tcPr>
          <w:p w14:paraId="754B2449" w14:textId="4D562A7C" w:rsidR="00B07758" w:rsidRPr="00EC3B99" w:rsidRDefault="00B07758" w:rsidP="00B07758">
            <w:pPr>
              <w:jc w:val="center"/>
              <w:rPr>
                <w:rFonts w:ascii="Calibri" w:eastAsia="Times New Roman" w:hAnsi="Calibri" w:cs="Calibri"/>
                <w:color w:val="000000"/>
                <w:sz w:val="20"/>
                <w:lang w:val="en-AU" w:eastAsia="en-AU"/>
              </w:rPr>
            </w:pPr>
            <w:proofErr w:type="spellStart"/>
            <w:r w:rsidRPr="00504F62">
              <w:rPr>
                <w:rFonts w:ascii="Calibri" w:eastAsia="Times New Roman" w:hAnsi="Calibri" w:cs="Calibri"/>
                <w:color w:val="000000"/>
                <w:sz w:val="20"/>
                <w:lang w:val="en-AU" w:eastAsia="en-AU"/>
              </w:rPr>
              <w:lastRenderedPageBreak/>
              <w:t>Schultes</w:t>
            </w:r>
            <w:proofErr w:type="spellEnd"/>
            <w:r w:rsidRPr="00504F62">
              <w:rPr>
                <w:rFonts w:ascii="Calibri" w:eastAsia="Times New Roman" w:hAnsi="Calibri" w:cs="Calibri"/>
                <w:color w:val="000000"/>
                <w:sz w:val="20"/>
                <w:lang w:val="en-AU" w:eastAsia="en-AU"/>
              </w:rPr>
              <w:t xml:space="preserve"> &amp; Lopes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SSOshSgX","properties":{"formattedCitation":"(2009)","plainCitation":"(2009)","noteIndex":0},"citationItems":[{"id":1402,"uris":["http://zotero.org/users/local/U6DoygBa/items/MIE3C8X7"],"uri":["http://zotero.org/users/local/U6DoygBa/items/MIE3C8X7"],"itemData":{"id":1402,"type":"article-journal","abstract":"Two recently developed instruments, the Laser Optical Plankton Counter (LOPC) and the Zooscan, have been applied to study zooplankton biomass size spectra in tropical and subtropical marine ecosystems off Brazil. Both technologies rely on optical measurements of particles and may potentially be used in zooplankton monitoring programs. Vertical profiles of the LOPC installed in a 200 µm ring net have been obtained from diverse environmental settings ranging from turbid and nearshore waters to oligotrophic open ocean conditions. Net samples were analyzed on the Zooscan and counted under a microscope. Particle biovolume in the study area estimated with the LOPC correlated with plankton displacement volume from the net samples, but there was no significant relationship between total areal zooplankton biomass determined with LOPC and the Zooscan. Apparently, normalized biomass size spectra (NBSS) of LOPC and Zooscan overlapped for particles in the size range of 500 to 1500 µm in equivalent spherical diameter (ESD), especially at open ocean stations. However, the distribution of particles into five size classes was statistically different between both instruments at 24 of 28 stations. The disparities arise from unequal flow estimates, from different sampling efficiencies of LOPC tunnel and net for large and small particles, and possibly from the interference of non-zooplankton material in the LOPC signal. Ecosystem properties and technical differences therefore limit the direct comparability of the NBSS slopes obtained with both instruments during this study, and their results should be regarded as complementary.","container-title":"Limnology and Oceanography: Methods","DOI":"10.4319/lom.2009.7.771","ISSN":"1541-5856","issue":"11","journalAbbreviation":"Limnol. Oceanogr.: Methods","language":"en","note":"_eprint: https://aslopubs.onlinelibrary.wiley.com/doi/pdf/10.4319/lom.2009.7.771","page":"771-784","source":"Wiley Online Library","title":"Laser Optical Plankton Counter and Zooscan intercomparison in tropical and subtropical marine ecosystems","volume":"7","author":[{"family":"Schultes","given":"Sabine"},{"family":"Lopes","given":"Rubens M."}],"issued":{"date-parts":[["2009"]]}},"suppress-author":true}],"schema":"https://github.com/citation-style-language/schema/raw/master/csl-citation.json"}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(2009)</w:t>
            </w:r>
            <w:r w:rsidR="00EB2BE9">
              <w:rPr>
                <w:rFonts w:ascii="Calibri" w:eastAsia="Times New Roman" w:hAnsi="Calibri" w:cs="Calibri"/>
                <w:color w:val="000000"/>
                <w:sz w:val="20"/>
                <w:lang w:val="en-AU" w:eastAsia="en-AU"/>
              </w:rPr>
              <w:fldChar w:fldCharType="end"/>
            </w:r>
            <w:r>
              <w:rPr>
                <w:rFonts w:ascii="Calibri" w:eastAsia="Times New Roman" w:hAnsi="Calibri" w:cs="Calibri"/>
                <w:color w:val="000000"/>
                <w:sz w:val="20"/>
                <w:lang w:val="en-AU" w:eastAsia="en-AU"/>
              </w:rPr>
              <w:t xml:space="preserve"> (#11)</w:t>
            </w:r>
          </w:p>
        </w:tc>
        <w:tc>
          <w:tcPr>
            <w:tcW w:w="1701" w:type="dxa"/>
            <w:shd w:val="clear" w:color="auto" w:fill="auto"/>
            <w:noWrap/>
            <w:vAlign w:val="center"/>
          </w:tcPr>
          <w:p w14:paraId="5EBC0C10"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SE Atlantic - Abrolhos Bank</w:t>
            </w:r>
          </w:p>
        </w:tc>
        <w:tc>
          <w:tcPr>
            <w:tcW w:w="1134" w:type="dxa"/>
            <w:shd w:val="clear" w:color="auto" w:fill="auto"/>
            <w:noWrap/>
            <w:vAlign w:val="center"/>
          </w:tcPr>
          <w:p w14:paraId="6F27B247"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-18.5</w:t>
            </w:r>
          </w:p>
        </w:tc>
        <w:tc>
          <w:tcPr>
            <w:tcW w:w="1134" w:type="dxa"/>
            <w:shd w:val="clear" w:color="auto" w:fill="auto"/>
            <w:noWrap/>
            <w:vAlign w:val="center"/>
          </w:tcPr>
          <w:p w14:paraId="60EF4048"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-39</w:t>
            </w:r>
          </w:p>
        </w:tc>
        <w:tc>
          <w:tcPr>
            <w:tcW w:w="993" w:type="dxa"/>
            <w:shd w:val="clear" w:color="auto" w:fill="auto"/>
            <w:noWrap/>
            <w:vAlign w:val="center"/>
          </w:tcPr>
          <w:p w14:paraId="5581F8F9"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6395B18" w14:textId="77777777" w:rsidR="00B07758" w:rsidRPr="00EC3B99" w:rsidRDefault="00B07758" w:rsidP="00B07758">
            <w:pPr>
              <w:jc w:val="center"/>
              <w:rPr>
                <w:rFonts w:eastAsia="Times New Roman"/>
                <w:sz w:val="20"/>
                <w:lang w:val="en-AU" w:eastAsia="en-AU"/>
              </w:rPr>
            </w:pPr>
          </w:p>
        </w:tc>
        <w:tc>
          <w:tcPr>
            <w:tcW w:w="992" w:type="dxa"/>
            <w:shd w:val="clear" w:color="auto" w:fill="auto"/>
            <w:noWrap/>
            <w:vAlign w:val="center"/>
          </w:tcPr>
          <w:p w14:paraId="1168A47A"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tcPr>
          <w:p w14:paraId="767AA06D" w14:textId="77777777" w:rsidR="00B07758" w:rsidRPr="00EC3B99" w:rsidRDefault="00B07758" w:rsidP="00B07758">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59697A12" w14:textId="77777777" w:rsidR="00B07758" w:rsidRPr="00EC3B99" w:rsidRDefault="00B07758" w:rsidP="00B07758">
            <w:pPr>
              <w:jc w:val="center"/>
              <w:rPr>
                <w:rFonts w:ascii="Calibri" w:eastAsia="Times New Roman" w:hAnsi="Calibri" w:cs="Calibri"/>
                <w:color w:val="000000"/>
                <w:sz w:val="20"/>
                <w:lang w:val="en-AU" w:eastAsia="en-AU"/>
              </w:rPr>
            </w:pPr>
          </w:p>
        </w:tc>
        <w:tc>
          <w:tcPr>
            <w:tcW w:w="1275" w:type="dxa"/>
            <w:shd w:val="clear" w:color="auto" w:fill="auto"/>
            <w:noWrap/>
            <w:vAlign w:val="center"/>
          </w:tcPr>
          <w:p w14:paraId="3E7CE3C6" w14:textId="77777777" w:rsidR="00B07758" w:rsidRPr="00EC3B99" w:rsidRDefault="00B07758" w:rsidP="00B07758">
            <w:pPr>
              <w:jc w:val="center"/>
              <w:rPr>
                <w:rFonts w:ascii="Calibri" w:eastAsia="Times New Roman" w:hAnsi="Calibri" w:cs="Calibri"/>
                <w:color w:val="000000"/>
                <w:sz w:val="20"/>
                <w:lang w:val="en-AU" w:eastAsia="en-AU"/>
              </w:rPr>
            </w:pPr>
          </w:p>
        </w:tc>
        <w:tc>
          <w:tcPr>
            <w:tcW w:w="851" w:type="dxa"/>
            <w:shd w:val="clear" w:color="auto" w:fill="auto"/>
            <w:noWrap/>
            <w:vAlign w:val="center"/>
          </w:tcPr>
          <w:p w14:paraId="583AF799" w14:textId="77777777" w:rsidR="00B07758" w:rsidRPr="00EC3B99" w:rsidRDefault="00B07758" w:rsidP="00B07758">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-1.68</w:t>
            </w:r>
          </w:p>
        </w:tc>
        <w:tc>
          <w:tcPr>
            <w:tcW w:w="992" w:type="dxa"/>
            <w:shd w:val="clear" w:color="auto" w:fill="auto"/>
            <w:noWrap/>
            <w:vAlign w:val="center"/>
          </w:tcPr>
          <w:p w14:paraId="69398C29" w14:textId="77777777" w:rsidR="00B07758" w:rsidRPr="00EC3B99" w:rsidRDefault="00B07758" w:rsidP="00B07758">
            <w:pPr>
              <w:jc w:val="center"/>
              <w:rPr>
                <w:rFonts w:eastAsia="Times New Roman"/>
                <w:sz w:val="20"/>
                <w:lang w:val="en-AU" w:eastAsia="en-AU"/>
              </w:rPr>
            </w:pPr>
            <w:r>
              <w:rPr>
                <w:rFonts w:ascii="Calibri" w:eastAsia="Times New Roman" w:hAnsi="Calibri" w:cs="Calibri"/>
                <w:color w:val="000000"/>
                <w:sz w:val="20"/>
                <w:lang w:val="en-AU" w:eastAsia="en-AU"/>
              </w:rPr>
              <w:t>-1.3</w:t>
            </w:r>
          </w:p>
        </w:tc>
        <w:tc>
          <w:tcPr>
            <w:tcW w:w="709" w:type="dxa"/>
            <w:shd w:val="clear" w:color="auto" w:fill="auto"/>
            <w:noWrap/>
            <w:vAlign w:val="center"/>
          </w:tcPr>
          <w:p w14:paraId="5FC2EA18" w14:textId="77777777" w:rsidR="00B07758" w:rsidRPr="00EC3B99" w:rsidRDefault="00B07758" w:rsidP="00B07758">
            <w:pPr>
              <w:jc w:val="center"/>
              <w:rPr>
                <w:rFonts w:eastAsia="Times New Roman"/>
                <w:sz w:val="20"/>
                <w:lang w:val="en-AU" w:eastAsia="en-AU"/>
              </w:rPr>
            </w:pPr>
            <w:r w:rsidRPr="00504F62">
              <w:rPr>
                <w:rFonts w:ascii="Calibri" w:eastAsia="Times New Roman" w:hAnsi="Calibri" w:cs="Calibri"/>
                <w:color w:val="000000"/>
                <w:sz w:val="20"/>
                <w:lang w:eastAsia="en-AU"/>
              </w:rPr>
              <w:t>1.29</w:t>
            </w:r>
          </w:p>
        </w:tc>
        <w:tc>
          <w:tcPr>
            <w:tcW w:w="1276" w:type="dxa"/>
            <w:shd w:val="clear" w:color="auto" w:fill="auto"/>
            <w:noWrap/>
            <w:vAlign w:val="center"/>
          </w:tcPr>
          <w:p w14:paraId="539B7575" w14:textId="77777777" w:rsidR="00B07758" w:rsidRPr="00EC3B99" w:rsidRDefault="00B07758" w:rsidP="00B07758">
            <w:pPr>
              <w:jc w:val="center"/>
              <w:rPr>
                <w:rFonts w:ascii="Calibri" w:eastAsia="Times New Roman" w:hAnsi="Calibri" w:cs="Calibri"/>
                <w:color w:val="000000"/>
                <w:sz w:val="20"/>
                <w:lang w:val="en-AU" w:eastAsia="en-AU"/>
              </w:rPr>
            </w:pPr>
          </w:p>
        </w:tc>
      </w:tr>
      <w:tr w:rsidR="00B07758" w:rsidRPr="00EC3B99" w14:paraId="4CC59CE0" w14:textId="77777777" w:rsidTr="00885394">
        <w:trPr>
          <w:trHeight w:val="300"/>
        </w:trPr>
        <w:tc>
          <w:tcPr>
            <w:tcW w:w="1276" w:type="dxa"/>
            <w:shd w:val="clear" w:color="auto" w:fill="auto"/>
            <w:noWrap/>
            <w:vAlign w:val="center"/>
            <w:hideMark/>
          </w:tcPr>
          <w:p w14:paraId="2CEE9AD7" w14:textId="5E03B395" w:rsidR="00B07758" w:rsidRPr="00EC3B99" w:rsidRDefault="00B07758" w:rsidP="00B07758">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Skarðhamar</w:t>
            </w:r>
            <w:proofErr w:type="spellEnd"/>
            <w:r w:rsidRPr="00EC3B99">
              <w:rPr>
                <w:rFonts w:ascii="Calibri" w:eastAsia="Times New Roman" w:hAnsi="Calibri" w:cs="Calibri"/>
                <w:color w:val="000000"/>
                <w:sz w:val="20"/>
                <w:lang w:val="en-AU" w:eastAsia="en-AU"/>
              </w:rPr>
              <w:t xml:space="preserve"> et al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VrgZNpWv","properties":{"formattedCitation":"(2007)","plainCitation":"(2007)","noteIndex":0},"citationItems":[{"id":1324,"uris":["http://zotero.org/users/local/U6DoygBa/items/RFTYU48I"],"uri":["http://zotero.org/users/local/U6DoygBa/items/RFTYU48I"],"itemData":{"id":1324,"type":"article-journal","abstract":"Plankton distribution, hydrography and circulation dynamics were investigated in a shelf area off Northern Norway in June 2000 and June 2001. CTD and Optical Plankton Counter data were obtained from the upper 200m by towing an undulating underwater vehicle across the continental shelf and shelf slope. In both years the front between Atlantic Water and Norwegian Coastal Water was sharp in the region west of the shelf break. In June 2000, convergence zones with lower salinities and higher temperatures than the ambient water were detected in the upper 30m of the water column over the shelf with a corresponding increase in concentrations of phytoplankton and zooplankton. An interpretation of the field data combined with numerical 3D model simulations indicated that the observed patchiness of phytoplankton and zooplankton in these areas possibly originated from plumes of plankton-rich fjord water trapped in eddies over the banks. Such convergence structures were not observed in June 2001. The differing levels of freshwater discharge and the differing wind conditions before and during the two cruise periods can explain the observed differences in hydrography over the shelf, and are likely to have effect on the plankton distribution.","collection-title":"Hydrodynamic control of aquatic ecosystem processes","container-title":"Estuarine, Coastal and Shelf Science","DOI":"10.1016/j.ecss.2007.05.044","ISSN":"0272-7714","issue":"3","journalAbbreviation":"Estuarine, Coastal Shelf Sci.","language":"en","page":"381-392","source":"ScienceDirect","title":"Plankton distributions related to hydrography and circulation dynamics on a narrow continental shelf off Northern Norway","volume":"75","author":[{"family":"Skarðhamar","given":"Jofrid"},{"family":"Slagstad","given":"Dag"},{"family":"Edvardsen","given":"Are"}],"issued":{"date-parts":[["2007",11,1]]}},"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(2007)</w:t>
            </w:r>
            <w:r w:rsidR="00EB2BE9">
              <w:rPr>
                <w:rFonts w:ascii="Calibri" w:eastAsia="Times New Roman" w:hAnsi="Calibri" w:cs="Calibri"/>
                <w:color w:val="000000"/>
                <w:sz w:val="20"/>
                <w:lang w:val="en-AU" w:eastAsia="en-AU"/>
              </w:rPr>
              <w:fldChar w:fldCharType="end"/>
            </w:r>
            <w:r>
              <w:rPr>
                <w:rFonts w:ascii="Calibri" w:eastAsia="Times New Roman" w:hAnsi="Calibri" w:cs="Calibri"/>
                <w:color w:val="000000"/>
                <w:sz w:val="20"/>
                <w:lang w:val="en-AU" w:eastAsia="en-AU"/>
              </w:rPr>
              <w:t xml:space="preserve"> (#12)</w:t>
            </w:r>
          </w:p>
        </w:tc>
        <w:tc>
          <w:tcPr>
            <w:tcW w:w="1701" w:type="dxa"/>
            <w:shd w:val="clear" w:color="auto" w:fill="auto"/>
            <w:noWrap/>
            <w:vAlign w:val="center"/>
            <w:hideMark/>
          </w:tcPr>
          <w:p w14:paraId="58B6FCD3"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Northern Norway</w:t>
            </w:r>
          </w:p>
        </w:tc>
        <w:tc>
          <w:tcPr>
            <w:tcW w:w="1134" w:type="dxa"/>
            <w:shd w:val="clear" w:color="auto" w:fill="auto"/>
            <w:noWrap/>
            <w:vAlign w:val="center"/>
            <w:hideMark/>
          </w:tcPr>
          <w:p w14:paraId="7F0E18DE"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69.5</w:t>
            </w:r>
          </w:p>
        </w:tc>
        <w:tc>
          <w:tcPr>
            <w:tcW w:w="1134" w:type="dxa"/>
            <w:shd w:val="clear" w:color="auto" w:fill="auto"/>
            <w:noWrap/>
            <w:vAlign w:val="center"/>
            <w:hideMark/>
          </w:tcPr>
          <w:p w14:paraId="5ADD0444"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w:t>
            </w:r>
          </w:p>
        </w:tc>
        <w:tc>
          <w:tcPr>
            <w:tcW w:w="993" w:type="dxa"/>
            <w:shd w:val="clear" w:color="auto" w:fill="auto"/>
            <w:noWrap/>
            <w:vAlign w:val="center"/>
            <w:hideMark/>
          </w:tcPr>
          <w:p w14:paraId="6BF99C36"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61EAB8F4" w14:textId="77777777" w:rsidR="00B07758" w:rsidRPr="00EC3B99" w:rsidRDefault="00B07758" w:rsidP="00B07758">
            <w:pPr>
              <w:jc w:val="center"/>
              <w:rPr>
                <w:rFonts w:eastAsia="Times New Roman"/>
                <w:sz w:val="20"/>
                <w:lang w:val="en-AU" w:eastAsia="en-AU"/>
              </w:rPr>
            </w:pPr>
          </w:p>
        </w:tc>
        <w:tc>
          <w:tcPr>
            <w:tcW w:w="992" w:type="dxa"/>
            <w:shd w:val="clear" w:color="auto" w:fill="auto"/>
            <w:noWrap/>
            <w:vAlign w:val="center"/>
            <w:hideMark/>
          </w:tcPr>
          <w:p w14:paraId="04C653DE"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478C1C5A"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2000</w:t>
            </w:r>
          </w:p>
        </w:tc>
        <w:tc>
          <w:tcPr>
            <w:tcW w:w="1276" w:type="dxa"/>
            <w:shd w:val="clear" w:color="auto" w:fill="auto"/>
            <w:noWrap/>
            <w:vAlign w:val="center"/>
            <w:hideMark/>
          </w:tcPr>
          <w:p w14:paraId="65288514"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750</w:t>
            </w:r>
          </w:p>
        </w:tc>
        <w:tc>
          <w:tcPr>
            <w:tcW w:w="1275" w:type="dxa"/>
            <w:shd w:val="clear" w:color="auto" w:fill="auto"/>
            <w:noWrap/>
            <w:vAlign w:val="center"/>
            <w:hideMark/>
          </w:tcPr>
          <w:p w14:paraId="5E864F0B"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2.6</w:t>
            </w:r>
            <w:r>
              <w:rPr>
                <w:rFonts w:ascii="Calibri" w:eastAsia="Times New Roman" w:hAnsi="Calibri" w:cs="Calibri"/>
                <w:color w:val="000000"/>
                <w:sz w:val="20"/>
                <w:lang w:val="en-AU" w:eastAsia="en-AU"/>
              </w:rPr>
              <w:t>7</w:t>
            </w:r>
          </w:p>
        </w:tc>
        <w:tc>
          <w:tcPr>
            <w:tcW w:w="851" w:type="dxa"/>
            <w:shd w:val="clear" w:color="auto" w:fill="auto"/>
            <w:noWrap/>
            <w:vAlign w:val="center"/>
            <w:hideMark/>
          </w:tcPr>
          <w:p w14:paraId="61933FB9"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6900772B" w14:textId="77777777" w:rsidR="00B07758" w:rsidRPr="00EC3B99" w:rsidRDefault="00B07758" w:rsidP="00B07758">
            <w:pPr>
              <w:jc w:val="center"/>
              <w:rPr>
                <w:rFonts w:eastAsia="Times New Roman"/>
                <w:sz w:val="20"/>
                <w:lang w:val="en-AU" w:eastAsia="en-AU"/>
              </w:rPr>
            </w:pPr>
          </w:p>
        </w:tc>
        <w:tc>
          <w:tcPr>
            <w:tcW w:w="709" w:type="dxa"/>
            <w:shd w:val="clear" w:color="auto" w:fill="auto"/>
            <w:noWrap/>
            <w:vAlign w:val="center"/>
            <w:hideMark/>
          </w:tcPr>
          <w:p w14:paraId="51E89A17"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636C4CA7"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also high at front</w:t>
            </w:r>
            <w:r>
              <w:rPr>
                <w:rFonts w:ascii="Calibri" w:eastAsia="Times New Roman" w:hAnsi="Calibri" w:cs="Calibri"/>
                <w:color w:val="000000"/>
                <w:sz w:val="20"/>
                <w:lang w:val="en-AU" w:eastAsia="en-AU"/>
              </w:rPr>
              <w:t>.</w:t>
            </w:r>
          </w:p>
        </w:tc>
      </w:tr>
      <w:tr w:rsidR="00B07758" w:rsidRPr="00EC3B99" w14:paraId="1032E98E" w14:textId="77777777" w:rsidTr="00885394">
        <w:trPr>
          <w:trHeight w:val="300"/>
        </w:trPr>
        <w:tc>
          <w:tcPr>
            <w:tcW w:w="1276" w:type="dxa"/>
            <w:shd w:val="clear" w:color="auto" w:fill="auto"/>
            <w:noWrap/>
            <w:vAlign w:val="center"/>
            <w:hideMark/>
          </w:tcPr>
          <w:p w14:paraId="54202107" w14:textId="4B115D80" w:rsidR="00B07758" w:rsidRPr="00EC3B99" w:rsidRDefault="00B07758" w:rsidP="00B07758">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Sourisseau</w:t>
            </w:r>
            <w:proofErr w:type="spellEnd"/>
            <w:r w:rsidRPr="00EC3B99">
              <w:rPr>
                <w:rFonts w:ascii="Calibri" w:eastAsia="Times New Roman" w:hAnsi="Calibri" w:cs="Calibri"/>
                <w:color w:val="000000"/>
                <w:sz w:val="20"/>
                <w:lang w:val="en-AU" w:eastAsia="en-AU"/>
              </w:rPr>
              <w:t xml:space="preserve"> &amp; </w:t>
            </w:r>
            <w:proofErr w:type="spellStart"/>
            <w:r w:rsidRPr="00EC3B99">
              <w:rPr>
                <w:rFonts w:ascii="Calibri" w:eastAsia="Times New Roman" w:hAnsi="Calibri" w:cs="Calibri"/>
                <w:color w:val="000000"/>
                <w:sz w:val="20"/>
                <w:lang w:val="en-AU" w:eastAsia="en-AU"/>
              </w:rPr>
              <w:t>Carlotti</w:t>
            </w:r>
            <w:proofErr w:type="spellEnd"/>
            <w:r w:rsidRPr="00EC3B99">
              <w:rPr>
                <w:rFonts w:ascii="Calibri" w:eastAsia="Times New Roman" w:hAnsi="Calibri" w:cs="Calibri"/>
                <w:color w:val="000000"/>
                <w:sz w:val="20"/>
                <w:lang w:val="en-AU" w:eastAsia="en-AU"/>
              </w:rPr>
              <w:t xml:space="preserve">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oLSpP0zE","properties":{"formattedCitation":"(2006)","plainCitation":"(2006)","noteIndex":0},"citationItems":[{"id":990,"uris":["http://zotero.org/users/local/U6DoygBa/items/78GH7NM5"],"uri":["http://zotero.org/users/local/U6DoygBa/items/78GH7NM5"],"itemData":{"id":990,"type":"article-journal","abstract":"During two cruises in springtime (18 March to 13 April 2000 and 27 March to 4 June 2001), the whole French continental shelf of the Bay of Biscay was sampled to obtain an overview on the zooplankton community size structure. A laboratory optical plankton counter (OPC-1L) was used to process plankton net tow samples and estimate abundance, biovolume, and general characteristics of size spectra. In a second step, biomass estimates were extrapolated from size by using a conversion factor. Both biomass and abundance estimates show spatial patterns with a clear coastal-open sea gradient for both years. The coastal area was characterized by the highest biomasses and abundances per volume. A first analysis of the zooplankton community size spectra was made by using the slope of the normalized biomass size spectrum. Different spatial patterns of zooplankton size spectra were highlighted for spring 2000 and 2001. The highest slopes were found for the coastal zone, showing a large ratio of small organisms, although this was less marked in the springtime 2000. Stations characterized by high proportions of large organisms were located in majority in the north of the bay and at the shelf break. A second analysis using the size probability distributions of organisms revealed a nearly permanent nonlinearity of probability distributions. This implied the community structure was not in an equilibrium state during spring and this nonlinearity could be locally related to dominant species dynamics.","container-title":"Journal of Geophysical Research: Oceans","DOI":"10.1029/2005jc003063","ISSN":"0148-0227","issue":"C5","journalAbbreviation":"J. Geophys. Res.: Oceans","title":"Spatial distribution of zooplankton size spectra on the French continental shelf of the Bay of Biscay during spring 2000 and 2001","volume":"111","author":[{"family":"Sourisseau","given":"Marc"},{"family":"Carlotti","given":"François"}],"issued":{"date-parts":[["2006"]]}},"suppress-author":true}],"schema":"https://github.com/citation-style-language/schema/raw/master/csl-citation.json"}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(2006)</w:t>
            </w:r>
            <w:r w:rsidR="00EB2BE9">
              <w:rPr>
                <w:rFonts w:ascii="Calibri" w:eastAsia="Times New Roman" w:hAnsi="Calibri" w:cs="Calibri"/>
                <w:color w:val="000000"/>
                <w:sz w:val="20"/>
                <w:lang w:val="en-AU" w:eastAsia="en-AU"/>
              </w:rPr>
              <w:fldChar w:fldCharType="end"/>
            </w:r>
            <w:r>
              <w:rPr>
                <w:rFonts w:ascii="Calibri" w:eastAsia="Times New Roman" w:hAnsi="Calibri" w:cs="Calibri"/>
                <w:color w:val="000000"/>
                <w:sz w:val="20"/>
                <w:lang w:val="en-AU" w:eastAsia="en-AU"/>
              </w:rPr>
              <w:t xml:space="preserve"> (#13)</w:t>
            </w:r>
          </w:p>
        </w:tc>
        <w:tc>
          <w:tcPr>
            <w:tcW w:w="1701" w:type="dxa"/>
            <w:shd w:val="clear" w:color="auto" w:fill="auto"/>
            <w:noWrap/>
            <w:vAlign w:val="center"/>
            <w:hideMark/>
          </w:tcPr>
          <w:p w14:paraId="6F9FF9B5"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673B91BB"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7352B23C"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468C98F0"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1AD413D2" w14:textId="77777777" w:rsidR="00B07758" w:rsidRPr="00EC3B99" w:rsidRDefault="00B07758" w:rsidP="00B07758">
            <w:pPr>
              <w:jc w:val="center"/>
              <w:rPr>
                <w:rFonts w:eastAsia="Times New Roman"/>
                <w:sz w:val="20"/>
                <w:lang w:val="en-AU" w:eastAsia="en-AU"/>
              </w:rPr>
            </w:pPr>
          </w:p>
        </w:tc>
        <w:tc>
          <w:tcPr>
            <w:tcW w:w="992" w:type="dxa"/>
            <w:shd w:val="clear" w:color="auto" w:fill="auto"/>
            <w:noWrap/>
            <w:vAlign w:val="center"/>
            <w:hideMark/>
          </w:tcPr>
          <w:p w14:paraId="55091097"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57CE5EA0"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17500</w:t>
            </w:r>
          </w:p>
        </w:tc>
        <w:tc>
          <w:tcPr>
            <w:tcW w:w="1276" w:type="dxa"/>
            <w:shd w:val="clear" w:color="auto" w:fill="auto"/>
            <w:noWrap/>
            <w:vAlign w:val="center"/>
            <w:hideMark/>
          </w:tcPr>
          <w:p w14:paraId="2310FDF0"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800</w:t>
            </w:r>
          </w:p>
        </w:tc>
        <w:tc>
          <w:tcPr>
            <w:tcW w:w="1275" w:type="dxa"/>
            <w:shd w:val="clear" w:color="auto" w:fill="auto"/>
            <w:noWrap/>
            <w:vAlign w:val="center"/>
            <w:hideMark/>
          </w:tcPr>
          <w:p w14:paraId="5DEAA38C"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21.8</w:t>
            </w:r>
            <w:r>
              <w:rPr>
                <w:rFonts w:ascii="Calibri" w:eastAsia="Times New Roman" w:hAnsi="Calibri" w:cs="Calibri"/>
                <w:color w:val="000000"/>
                <w:sz w:val="20"/>
                <w:lang w:val="en-AU" w:eastAsia="en-AU"/>
              </w:rPr>
              <w:t>8</w:t>
            </w:r>
          </w:p>
        </w:tc>
        <w:tc>
          <w:tcPr>
            <w:tcW w:w="851" w:type="dxa"/>
            <w:shd w:val="clear" w:color="auto" w:fill="auto"/>
            <w:noWrap/>
            <w:vAlign w:val="center"/>
            <w:hideMark/>
          </w:tcPr>
          <w:p w14:paraId="0D911704"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-1.25</w:t>
            </w:r>
          </w:p>
        </w:tc>
        <w:tc>
          <w:tcPr>
            <w:tcW w:w="992" w:type="dxa"/>
            <w:shd w:val="clear" w:color="auto" w:fill="auto"/>
            <w:noWrap/>
            <w:vAlign w:val="center"/>
            <w:hideMark/>
          </w:tcPr>
          <w:p w14:paraId="122CB02D"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709" w:type="dxa"/>
            <w:shd w:val="clear" w:color="auto" w:fill="auto"/>
            <w:noWrap/>
            <w:vAlign w:val="center"/>
            <w:hideMark/>
          </w:tcPr>
          <w:p w14:paraId="576F58E8"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1.47</w:t>
            </w:r>
          </w:p>
        </w:tc>
        <w:tc>
          <w:tcPr>
            <w:tcW w:w="1276" w:type="dxa"/>
            <w:shd w:val="clear" w:color="auto" w:fill="auto"/>
            <w:noWrap/>
            <w:vAlign w:val="center"/>
            <w:hideMark/>
          </w:tcPr>
          <w:p w14:paraId="65B29CB6" w14:textId="77777777" w:rsidR="00B07758" w:rsidRPr="00EC3B99" w:rsidRDefault="00B07758" w:rsidP="00B07758">
            <w:pPr>
              <w:jc w:val="center"/>
              <w:rPr>
                <w:rFonts w:ascii="Calibri" w:eastAsia="Times New Roman" w:hAnsi="Calibri" w:cs="Calibri"/>
                <w:color w:val="000000"/>
                <w:sz w:val="20"/>
                <w:vertAlign w:val="superscript"/>
                <w:lang w:val="en-AU" w:eastAsia="en-AU"/>
              </w:rPr>
            </w:pPr>
            <w:r w:rsidRPr="00EC3B99">
              <w:rPr>
                <w:rFonts w:ascii="Calibri" w:eastAsia="Times New Roman" w:hAnsi="Calibri" w:cs="Calibri"/>
                <w:color w:val="000000"/>
                <w:sz w:val="20"/>
                <w:lang w:val="en-AU" w:eastAsia="en-AU"/>
              </w:rPr>
              <w:t xml:space="preserve">converted from </w:t>
            </w:r>
            <w:r>
              <w:rPr>
                <w:rFonts w:ascii="Calibri" w:eastAsia="Times New Roman" w:hAnsi="Calibri" w:cs="Calibri"/>
                <w:color w:val="000000"/>
                <w:sz w:val="20"/>
                <w:lang w:val="en-AU" w:eastAsia="en-AU"/>
              </w:rPr>
              <w:t>ind. L</w:t>
            </w:r>
            <w:r>
              <w:rPr>
                <w:rFonts w:ascii="Calibri" w:eastAsia="Times New Roman" w:hAnsi="Calibri" w:cs="Calibri"/>
                <w:color w:val="000000"/>
                <w:sz w:val="20"/>
                <w:vertAlign w:val="superscript"/>
                <w:lang w:val="en-AU" w:eastAsia="en-AU"/>
              </w:rPr>
              <w:t>-1</w:t>
            </w:r>
          </w:p>
        </w:tc>
      </w:tr>
      <w:tr w:rsidR="00B07758" w:rsidRPr="00EC3B99" w14:paraId="7040AF1C" w14:textId="77777777" w:rsidTr="00885394">
        <w:trPr>
          <w:trHeight w:val="300"/>
        </w:trPr>
        <w:tc>
          <w:tcPr>
            <w:tcW w:w="1276" w:type="dxa"/>
            <w:shd w:val="clear" w:color="auto" w:fill="auto"/>
            <w:noWrap/>
            <w:vAlign w:val="center"/>
            <w:hideMark/>
          </w:tcPr>
          <w:p w14:paraId="0C36B498" w14:textId="0CD12C1D"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 xml:space="preserve">Thompson et al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hhMgXIiz","properties":{"formattedCitation":"(2013)","plainCitation":"(2013)","noteIndex":0},"citationItems":[{"id":1019,"uris":["http://zotero.org/users/local/U6DoygBa/items/V35SDPYG"],"uri":["http://zotero.org/users/local/U6DoygBa/items/V35SDPYG"],"itemData":{"id":1019,"type":"article-journal","abstract":"Little attention has been paid to small copepods and other zooplankton inhabiting pelagic ecosystems of the Southwestern Atlantic Ocean under the influence of the Antarctic Circumpolar Current circulation, despite their important role in the trophic chain and fisheries. This study gives a synoptic view (January 2001) of the micro and mesoplankton size fractions and normalized biomass size spectra (NBSS) in upper waters of five different ecological domains (shelf and oceanic Subantarctic and Antarctic waters) including the Brazil–Malvinas confluence (BMC). Copepods were always the main component of the zooplankton\nthe &lt;300-&amp;#x00B5\nm fraction represented between 70 and 99% in terms of numbers and from 20 to 88% in terms of biomass. Other zooplankton contributed with &lt;40% to total zooplankton densities, though showing some biomass peaks (&gt;50%). Chlorophyll a , sea surface temperature and salinity were the environmental variables that best explained the distribution trend of zooplankton, mainly that of the &lt;300-&amp;#x00B5\nm fraction. For all the domains, NBSS revealed flat slopes (−0.6 to −1), suggesting a higher proportion of large organisms than expected at equilibrium. A dome-shape feature was detected in the BMC. Total biomass and trophic levels of the system were related to the composition of the community and the hydrological conditions of the domains covered.","container-title":"Journal of Plankton Research","DOI":"10.1093/plankt/fbt014","ISSN":"0142-7873","issue":"3","page":"610-629","title":"Structure, abundance and biomass size spectra of copepods and other zooplankton communities in upper waters of the Southwestern Atlantic Ocean during summer","volume":"35","author":[{"family":"Thompson","given":"Gustavo A."},{"family":"Dinofrio","given":"Estela O."},{"family":"Alder","given":"Viviana A."}],"issued":{"date-parts":[["2013"]]}},"suppress-author":true}],"schema":"https://github.com/citation-style-language/schema/raw/master/csl-citation.json"}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(2013)</w:t>
            </w:r>
            <w:r w:rsidR="00EB2BE9">
              <w:rPr>
                <w:rFonts w:ascii="Calibri" w:eastAsia="Times New Roman" w:hAnsi="Calibri" w:cs="Calibri"/>
                <w:color w:val="000000"/>
                <w:sz w:val="20"/>
                <w:lang w:val="en-AU" w:eastAsia="en-AU"/>
              </w:rPr>
              <w:fldChar w:fldCharType="end"/>
            </w:r>
            <w:r>
              <w:rPr>
                <w:rFonts w:ascii="Calibri" w:eastAsia="Times New Roman" w:hAnsi="Calibri" w:cs="Calibri"/>
                <w:color w:val="000000"/>
                <w:sz w:val="20"/>
                <w:lang w:val="en-AU" w:eastAsia="en-AU"/>
              </w:rPr>
              <w:t xml:space="preserve"> (#14)</w:t>
            </w:r>
          </w:p>
        </w:tc>
        <w:tc>
          <w:tcPr>
            <w:tcW w:w="1701" w:type="dxa"/>
            <w:shd w:val="clear" w:color="auto" w:fill="auto"/>
            <w:noWrap/>
            <w:vAlign w:val="center"/>
            <w:hideMark/>
          </w:tcPr>
          <w:p w14:paraId="29BAF40D"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Southwest Atlantic</w:t>
            </w:r>
          </w:p>
        </w:tc>
        <w:tc>
          <w:tcPr>
            <w:tcW w:w="1134" w:type="dxa"/>
            <w:shd w:val="clear" w:color="auto" w:fill="auto"/>
            <w:noWrap/>
            <w:vAlign w:val="center"/>
            <w:hideMark/>
          </w:tcPr>
          <w:p w14:paraId="04315F7B"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w:t>
            </w:r>
          </w:p>
        </w:tc>
        <w:tc>
          <w:tcPr>
            <w:tcW w:w="1134" w:type="dxa"/>
            <w:shd w:val="clear" w:color="auto" w:fill="auto"/>
            <w:noWrap/>
            <w:vAlign w:val="center"/>
            <w:hideMark/>
          </w:tcPr>
          <w:p w14:paraId="7528B378"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58</w:t>
            </w:r>
          </w:p>
        </w:tc>
        <w:tc>
          <w:tcPr>
            <w:tcW w:w="993" w:type="dxa"/>
            <w:shd w:val="clear" w:color="auto" w:fill="auto"/>
            <w:noWrap/>
            <w:vAlign w:val="center"/>
            <w:hideMark/>
          </w:tcPr>
          <w:p w14:paraId="3579EEDE"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47.9</w:t>
            </w:r>
          </w:p>
        </w:tc>
        <w:tc>
          <w:tcPr>
            <w:tcW w:w="992" w:type="dxa"/>
            <w:shd w:val="clear" w:color="auto" w:fill="auto"/>
            <w:noWrap/>
            <w:vAlign w:val="center"/>
            <w:hideMark/>
          </w:tcPr>
          <w:p w14:paraId="21CD8042"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28.8</w:t>
            </w:r>
          </w:p>
        </w:tc>
        <w:tc>
          <w:tcPr>
            <w:tcW w:w="992" w:type="dxa"/>
            <w:shd w:val="clear" w:color="auto" w:fill="auto"/>
            <w:noWrap/>
            <w:vAlign w:val="center"/>
            <w:hideMark/>
          </w:tcPr>
          <w:p w14:paraId="63BE3400"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1.6</w:t>
            </w:r>
            <w:r>
              <w:rPr>
                <w:rFonts w:ascii="Calibri" w:eastAsia="Times New Roman" w:hAnsi="Calibri" w:cs="Calibri"/>
                <w:color w:val="000000"/>
                <w:sz w:val="20"/>
                <w:lang w:val="en-AU" w:eastAsia="en-AU"/>
              </w:rPr>
              <w:t>6</w:t>
            </w:r>
          </w:p>
        </w:tc>
        <w:tc>
          <w:tcPr>
            <w:tcW w:w="1276" w:type="dxa"/>
            <w:shd w:val="clear" w:color="auto" w:fill="auto"/>
            <w:noWrap/>
            <w:vAlign w:val="center"/>
            <w:hideMark/>
          </w:tcPr>
          <w:p w14:paraId="12DDBD8B" w14:textId="77777777" w:rsidR="00B07758" w:rsidRPr="00EC3B99" w:rsidRDefault="00B07758" w:rsidP="00B07758">
            <w:pPr>
              <w:jc w:val="center"/>
              <w:rPr>
                <w:rFonts w:ascii="Calibri" w:eastAsia="Times New Roman" w:hAnsi="Calibri" w:cs="Calibri"/>
                <w:color w:val="000000"/>
                <w:sz w:val="20"/>
                <w:lang w:val="en-AU" w:eastAsia="en-AU"/>
              </w:rPr>
            </w:pPr>
          </w:p>
        </w:tc>
        <w:tc>
          <w:tcPr>
            <w:tcW w:w="1276" w:type="dxa"/>
            <w:shd w:val="clear" w:color="auto" w:fill="auto"/>
            <w:noWrap/>
            <w:vAlign w:val="center"/>
            <w:hideMark/>
          </w:tcPr>
          <w:p w14:paraId="5FBD334B" w14:textId="77777777" w:rsidR="00B07758" w:rsidRPr="00EC3B99" w:rsidRDefault="00B07758" w:rsidP="00B07758">
            <w:pPr>
              <w:jc w:val="center"/>
              <w:rPr>
                <w:rFonts w:eastAsia="Times New Roman"/>
                <w:sz w:val="20"/>
                <w:lang w:val="en-AU" w:eastAsia="en-AU"/>
              </w:rPr>
            </w:pPr>
          </w:p>
        </w:tc>
        <w:tc>
          <w:tcPr>
            <w:tcW w:w="1275" w:type="dxa"/>
            <w:shd w:val="clear" w:color="auto" w:fill="auto"/>
            <w:noWrap/>
            <w:vAlign w:val="center"/>
            <w:hideMark/>
          </w:tcPr>
          <w:p w14:paraId="7865AE1E" w14:textId="77777777" w:rsidR="00B07758" w:rsidRPr="00EC3B99" w:rsidRDefault="00B07758" w:rsidP="00B07758">
            <w:pPr>
              <w:jc w:val="center"/>
              <w:rPr>
                <w:rFonts w:eastAsia="Times New Roman"/>
                <w:sz w:val="20"/>
                <w:lang w:val="en-AU" w:eastAsia="en-AU"/>
              </w:rPr>
            </w:pPr>
          </w:p>
        </w:tc>
        <w:tc>
          <w:tcPr>
            <w:tcW w:w="851" w:type="dxa"/>
            <w:shd w:val="clear" w:color="auto" w:fill="auto"/>
            <w:noWrap/>
            <w:vAlign w:val="center"/>
            <w:hideMark/>
          </w:tcPr>
          <w:p w14:paraId="6FD5A7FC"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-0.58</w:t>
            </w:r>
          </w:p>
        </w:tc>
        <w:tc>
          <w:tcPr>
            <w:tcW w:w="992" w:type="dxa"/>
            <w:shd w:val="clear" w:color="auto" w:fill="auto"/>
            <w:noWrap/>
            <w:vAlign w:val="center"/>
            <w:hideMark/>
          </w:tcPr>
          <w:p w14:paraId="729A6EBF"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-0.41</w:t>
            </w:r>
          </w:p>
        </w:tc>
        <w:tc>
          <w:tcPr>
            <w:tcW w:w="709" w:type="dxa"/>
            <w:shd w:val="clear" w:color="auto" w:fill="auto"/>
            <w:noWrap/>
            <w:vAlign w:val="center"/>
            <w:hideMark/>
          </w:tcPr>
          <w:p w14:paraId="29978D80"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1.4</w:t>
            </w:r>
            <w:r>
              <w:rPr>
                <w:rFonts w:ascii="Calibri" w:eastAsia="Times New Roman" w:hAnsi="Calibri" w:cs="Calibri"/>
                <w:color w:val="000000"/>
                <w:sz w:val="20"/>
                <w:lang w:val="en-AU" w:eastAsia="en-AU"/>
              </w:rPr>
              <w:t>2</w:t>
            </w:r>
          </w:p>
        </w:tc>
        <w:tc>
          <w:tcPr>
            <w:tcW w:w="1276" w:type="dxa"/>
            <w:shd w:val="clear" w:color="auto" w:fill="auto"/>
            <w:noWrap/>
            <w:vAlign w:val="center"/>
            <w:hideMark/>
          </w:tcPr>
          <w:p w14:paraId="361C2192"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non-linear slopes offshore, smaller particles inshore</w:t>
            </w:r>
          </w:p>
        </w:tc>
      </w:tr>
      <w:tr w:rsidR="00B07758" w:rsidRPr="00EC3B99" w14:paraId="6BC4440A" w14:textId="77777777" w:rsidTr="00885394">
        <w:trPr>
          <w:trHeight w:val="300"/>
        </w:trPr>
        <w:tc>
          <w:tcPr>
            <w:tcW w:w="1276" w:type="dxa"/>
            <w:shd w:val="clear" w:color="auto" w:fill="auto"/>
            <w:noWrap/>
            <w:vAlign w:val="center"/>
            <w:hideMark/>
          </w:tcPr>
          <w:p w14:paraId="7C8AB38A" w14:textId="32746E73" w:rsidR="00B07758" w:rsidRPr="00EC3B99" w:rsidRDefault="00B07758" w:rsidP="00B07758">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Vandromme</w:t>
            </w:r>
            <w:proofErr w:type="spellEnd"/>
            <w:r w:rsidRPr="00EC3B99">
              <w:rPr>
                <w:rFonts w:ascii="Calibri" w:eastAsia="Times New Roman" w:hAnsi="Calibri" w:cs="Calibri"/>
                <w:color w:val="000000"/>
                <w:sz w:val="20"/>
                <w:lang w:val="en-AU" w:eastAsia="en-AU"/>
              </w:rPr>
              <w:t xml:space="preserve"> et al</w:t>
            </w:r>
            <w:r>
              <w:rPr>
                <w:rFonts w:ascii="Calibri" w:eastAsia="Times New Roman" w:hAnsi="Calibri" w:cs="Calibri"/>
                <w:color w:val="000000"/>
                <w:sz w:val="20"/>
                <w:lang w:val="en-AU" w:eastAsia="en-AU"/>
              </w:rPr>
              <w:t xml:space="preserve">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TzFxVOQA","properties":{"formattedCitation":"(2014)","plainCitation":"(2014)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(2014)</w:t>
            </w:r>
            <w:r w:rsidR="00EB2BE9">
              <w:rPr>
                <w:rFonts w:ascii="Calibri" w:eastAsia="Times New Roman" w:hAnsi="Calibri" w:cs="Calibri"/>
                <w:color w:val="000000"/>
                <w:sz w:val="20"/>
                <w:lang w:val="en-AU" w:eastAsia="en-AU"/>
              </w:rPr>
              <w:fldChar w:fldCharType="end"/>
            </w:r>
            <w:r>
              <w:rPr>
                <w:rFonts w:ascii="Calibri" w:eastAsia="Times New Roman" w:hAnsi="Calibri" w:cs="Calibri"/>
                <w:color w:val="000000"/>
                <w:sz w:val="20"/>
                <w:lang w:val="en-AU" w:eastAsia="en-AU"/>
              </w:rPr>
              <w:t xml:space="preserve"> (#15)</w:t>
            </w:r>
          </w:p>
        </w:tc>
        <w:tc>
          <w:tcPr>
            <w:tcW w:w="1701" w:type="dxa"/>
            <w:shd w:val="clear" w:color="auto" w:fill="auto"/>
            <w:noWrap/>
            <w:vAlign w:val="center"/>
            <w:hideMark/>
          </w:tcPr>
          <w:p w14:paraId="7016A466"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East</w:t>
            </w:r>
          </w:p>
        </w:tc>
        <w:tc>
          <w:tcPr>
            <w:tcW w:w="1134" w:type="dxa"/>
            <w:shd w:val="clear" w:color="auto" w:fill="auto"/>
            <w:noWrap/>
            <w:vAlign w:val="center"/>
            <w:hideMark/>
          </w:tcPr>
          <w:p w14:paraId="2FADD338"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45.5</w:t>
            </w:r>
          </w:p>
        </w:tc>
        <w:tc>
          <w:tcPr>
            <w:tcW w:w="1134" w:type="dxa"/>
            <w:shd w:val="clear" w:color="auto" w:fill="auto"/>
            <w:noWrap/>
            <w:vAlign w:val="center"/>
            <w:hideMark/>
          </w:tcPr>
          <w:p w14:paraId="3A8CD00E"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w:t>
            </w:r>
          </w:p>
        </w:tc>
        <w:tc>
          <w:tcPr>
            <w:tcW w:w="993" w:type="dxa"/>
            <w:shd w:val="clear" w:color="auto" w:fill="auto"/>
            <w:noWrap/>
            <w:vAlign w:val="center"/>
            <w:hideMark/>
          </w:tcPr>
          <w:p w14:paraId="47167237"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43288C9C" w14:textId="77777777" w:rsidR="00B07758" w:rsidRPr="00EC3B99" w:rsidRDefault="00B07758" w:rsidP="00B07758">
            <w:pPr>
              <w:jc w:val="center"/>
              <w:rPr>
                <w:rFonts w:eastAsia="Times New Roman"/>
                <w:sz w:val="20"/>
                <w:lang w:val="en-AU" w:eastAsia="en-AU"/>
              </w:rPr>
            </w:pPr>
          </w:p>
        </w:tc>
        <w:tc>
          <w:tcPr>
            <w:tcW w:w="992" w:type="dxa"/>
            <w:shd w:val="clear" w:color="auto" w:fill="auto"/>
            <w:noWrap/>
            <w:vAlign w:val="center"/>
            <w:hideMark/>
          </w:tcPr>
          <w:p w14:paraId="05A71458"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75C41502"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7E66F1E6" w14:textId="77777777" w:rsidR="00B07758" w:rsidRPr="00EC3B99" w:rsidRDefault="00B07758" w:rsidP="00B07758">
            <w:pPr>
              <w:jc w:val="center"/>
              <w:rPr>
                <w:rFonts w:eastAsia="Times New Roman"/>
                <w:sz w:val="20"/>
                <w:lang w:val="en-AU" w:eastAsia="en-AU"/>
              </w:rPr>
            </w:pPr>
          </w:p>
        </w:tc>
        <w:tc>
          <w:tcPr>
            <w:tcW w:w="1275" w:type="dxa"/>
            <w:shd w:val="clear" w:color="auto" w:fill="auto"/>
            <w:noWrap/>
            <w:vAlign w:val="center"/>
            <w:hideMark/>
          </w:tcPr>
          <w:p w14:paraId="4E5AEE47" w14:textId="77777777" w:rsidR="00B07758" w:rsidRPr="00EC3B99" w:rsidRDefault="00B07758" w:rsidP="00B07758">
            <w:pPr>
              <w:jc w:val="center"/>
              <w:rPr>
                <w:rFonts w:eastAsia="Times New Roman"/>
                <w:sz w:val="20"/>
                <w:lang w:val="en-AU" w:eastAsia="en-AU"/>
              </w:rPr>
            </w:pPr>
          </w:p>
        </w:tc>
        <w:tc>
          <w:tcPr>
            <w:tcW w:w="851" w:type="dxa"/>
            <w:shd w:val="clear" w:color="auto" w:fill="auto"/>
            <w:noWrap/>
            <w:vAlign w:val="center"/>
            <w:hideMark/>
          </w:tcPr>
          <w:p w14:paraId="1173FF06"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-1.05</w:t>
            </w:r>
          </w:p>
        </w:tc>
        <w:tc>
          <w:tcPr>
            <w:tcW w:w="992" w:type="dxa"/>
            <w:shd w:val="clear" w:color="auto" w:fill="auto"/>
            <w:noWrap/>
            <w:vAlign w:val="center"/>
            <w:hideMark/>
          </w:tcPr>
          <w:p w14:paraId="2A0B4BDE"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-0.6</w:t>
            </w:r>
          </w:p>
        </w:tc>
        <w:tc>
          <w:tcPr>
            <w:tcW w:w="709" w:type="dxa"/>
            <w:shd w:val="clear" w:color="auto" w:fill="auto"/>
            <w:noWrap/>
            <w:vAlign w:val="center"/>
            <w:hideMark/>
          </w:tcPr>
          <w:p w14:paraId="0E6A5074"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1276" w:type="dxa"/>
            <w:shd w:val="clear" w:color="auto" w:fill="auto"/>
            <w:noWrap/>
            <w:vAlign w:val="center"/>
            <w:hideMark/>
          </w:tcPr>
          <w:p w14:paraId="1F9D2C96" w14:textId="77777777" w:rsidR="00B07758" w:rsidRPr="00EC3B99" w:rsidRDefault="00B07758" w:rsidP="00B07758">
            <w:pPr>
              <w:jc w:val="center"/>
              <w:rPr>
                <w:rFonts w:ascii="Calibri" w:eastAsia="Times New Roman" w:hAnsi="Calibri" w:cs="Calibri"/>
                <w:color w:val="000000"/>
                <w:sz w:val="20"/>
                <w:lang w:val="en-AU" w:eastAsia="en-AU"/>
              </w:rPr>
            </w:pPr>
          </w:p>
        </w:tc>
      </w:tr>
      <w:tr w:rsidR="00B07758" w:rsidRPr="00EC3B99" w14:paraId="3F27A8A9" w14:textId="77777777" w:rsidTr="00885394">
        <w:trPr>
          <w:trHeight w:val="300"/>
        </w:trPr>
        <w:tc>
          <w:tcPr>
            <w:tcW w:w="1276" w:type="dxa"/>
            <w:shd w:val="clear" w:color="auto" w:fill="auto"/>
            <w:noWrap/>
            <w:vAlign w:val="center"/>
            <w:hideMark/>
          </w:tcPr>
          <w:p w14:paraId="637333C2" w14:textId="334910A6" w:rsidR="00B07758" w:rsidRPr="00EC3B99" w:rsidRDefault="00B07758" w:rsidP="00B07758">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Vandromme</w:t>
            </w:r>
            <w:proofErr w:type="spellEnd"/>
            <w:r w:rsidRPr="00EC3B99">
              <w:rPr>
                <w:rFonts w:ascii="Calibri" w:eastAsia="Times New Roman" w:hAnsi="Calibri" w:cs="Calibri"/>
                <w:color w:val="000000"/>
                <w:sz w:val="20"/>
                <w:lang w:val="en-AU" w:eastAsia="en-AU"/>
              </w:rPr>
              <w:t xml:space="preserve"> et al</w:t>
            </w:r>
            <w:r w:rsidR="00EB2BE9">
              <w:rPr>
                <w:rFonts w:ascii="Calibri" w:eastAsia="Times New Roman" w:hAnsi="Calibri" w:cs="Calibri"/>
                <w:color w:val="000000"/>
                <w:sz w:val="20"/>
                <w:lang w:val="en-AU" w:eastAsia="en-AU"/>
              </w:rPr>
              <w:t xml:space="preserve">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A15pZWml","properties":{"formattedCitation":"(2014)","plainCitation":"(2014)","noteIndex":0},"citationItems":[{"id":1032,"uris":["http://zotero.org/users/local/U6DoygBa/items/VUTLB342"],"uri":["http://zotero.org/users/local/U6DoygBa/items/VUTLB342"],"itemData":{"id":1032,"type":"article-journal","container-title":"Ocean Science","page":"821-835","title":"Springtime zooplankton size structure over the continental shelf of the Bay of Biscay","volume":"10","author":[{"family":"Vandromme","given":"P."},{"family":"Nogueira","given":"E."},{"family":"Huret","given":"M."},{"family":"Lopez-Urrutia","given":"Á"},{"family":"González","given":"G. González-Nuevo"},{"family":"Sourisseau","given":"M."},{"family":"Petitgas","given":"P."}],"issued":{"date-parts":[["2014"]]}},"suppress-author":true}],"schema":"https://github.com/citation-style-language/schema/raw/master/csl-citation.json"}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(2014)</w:t>
            </w:r>
            <w:r w:rsidR="00EB2BE9">
              <w:rPr>
                <w:rFonts w:ascii="Calibri" w:eastAsia="Times New Roman" w:hAnsi="Calibri" w:cs="Calibri"/>
                <w:color w:val="000000"/>
                <w:sz w:val="20"/>
                <w:lang w:val="en-AU" w:eastAsia="en-AU"/>
              </w:rPr>
              <w:fldChar w:fldCharType="end"/>
            </w:r>
            <w:r>
              <w:rPr>
                <w:rFonts w:ascii="Calibri" w:eastAsia="Times New Roman" w:hAnsi="Calibri" w:cs="Calibri"/>
                <w:color w:val="000000"/>
                <w:sz w:val="20"/>
                <w:lang w:val="en-AU" w:eastAsia="en-AU"/>
              </w:rPr>
              <w:t xml:space="preserve"> (#16)</w:t>
            </w:r>
          </w:p>
        </w:tc>
        <w:tc>
          <w:tcPr>
            <w:tcW w:w="1701" w:type="dxa"/>
            <w:shd w:val="clear" w:color="auto" w:fill="auto"/>
            <w:noWrap/>
            <w:vAlign w:val="center"/>
            <w:hideMark/>
          </w:tcPr>
          <w:p w14:paraId="55958AB1"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Bay of Biscay - South</w:t>
            </w:r>
          </w:p>
        </w:tc>
        <w:tc>
          <w:tcPr>
            <w:tcW w:w="1134" w:type="dxa"/>
            <w:shd w:val="clear" w:color="auto" w:fill="auto"/>
            <w:noWrap/>
            <w:vAlign w:val="center"/>
            <w:hideMark/>
          </w:tcPr>
          <w:p w14:paraId="64F693BF"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43.7</w:t>
            </w:r>
          </w:p>
        </w:tc>
        <w:tc>
          <w:tcPr>
            <w:tcW w:w="1134" w:type="dxa"/>
            <w:shd w:val="clear" w:color="auto" w:fill="auto"/>
            <w:noWrap/>
            <w:vAlign w:val="center"/>
            <w:hideMark/>
          </w:tcPr>
          <w:p w14:paraId="628EF25B"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-2.5</w:t>
            </w:r>
          </w:p>
        </w:tc>
        <w:tc>
          <w:tcPr>
            <w:tcW w:w="993" w:type="dxa"/>
            <w:shd w:val="clear" w:color="auto" w:fill="auto"/>
            <w:noWrap/>
            <w:vAlign w:val="center"/>
            <w:hideMark/>
          </w:tcPr>
          <w:p w14:paraId="20F48373"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5F6385F4" w14:textId="77777777" w:rsidR="00B07758" w:rsidRPr="00EC3B99" w:rsidRDefault="00B07758" w:rsidP="00B07758">
            <w:pPr>
              <w:jc w:val="center"/>
              <w:rPr>
                <w:rFonts w:eastAsia="Times New Roman"/>
                <w:sz w:val="20"/>
                <w:lang w:val="en-AU" w:eastAsia="en-AU"/>
              </w:rPr>
            </w:pPr>
          </w:p>
        </w:tc>
        <w:tc>
          <w:tcPr>
            <w:tcW w:w="992" w:type="dxa"/>
            <w:shd w:val="clear" w:color="auto" w:fill="auto"/>
            <w:noWrap/>
            <w:vAlign w:val="center"/>
            <w:hideMark/>
          </w:tcPr>
          <w:p w14:paraId="0816BDCE"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6B7C4B58"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1A636210" w14:textId="77777777" w:rsidR="00B07758" w:rsidRPr="00EC3B99" w:rsidRDefault="00B07758" w:rsidP="00B07758">
            <w:pPr>
              <w:jc w:val="center"/>
              <w:rPr>
                <w:rFonts w:eastAsia="Times New Roman"/>
                <w:sz w:val="20"/>
                <w:lang w:val="en-AU" w:eastAsia="en-AU"/>
              </w:rPr>
            </w:pPr>
          </w:p>
        </w:tc>
        <w:tc>
          <w:tcPr>
            <w:tcW w:w="1275" w:type="dxa"/>
            <w:shd w:val="clear" w:color="auto" w:fill="auto"/>
            <w:noWrap/>
            <w:vAlign w:val="center"/>
            <w:hideMark/>
          </w:tcPr>
          <w:p w14:paraId="71B5B349" w14:textId="77777777" w:rsidR="00B07758" w:rsidRPr="00EC3B99" w:rsidRDefault="00B07758" w:rsidP="00B07758">
            <w:pPr>
              <w:jc w:val="center"/>
              <w:rPr>
                <w:rFonts w:eastAsia="Times New Roman"/>
                <w:sz w:val="20"/>
                <w:lang w:val="en-AU" w:eastAsia="en-AU"/>
              </w:rPr>
            </w:pPr>
          </w:p>
        </w:tc>
        <w:tc>
          <w:tcPr>
            <w:tcW w:w="851" w:type="dxa"/>
            <w:shd w:val="clear" w:color="auto" w:fill="auto"/>
            <w:noWrap/>
            <w:vAlign w:val="center"/>
            <w:hideMark/>
          </w:tcPr>
          <w:p w14:paraId="62ABEF8E"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-0.85</w:t>
            </w:r>
          </w:p>
        </w:tc>
        <w:tc>
          <w:tcPr>
            <w:tcW w:w="992" w:type="dxa"/>
            <w:shd w:val="clear" w:color="auto" w:fill="auto"/>
            <w:noWrap/>
            <w:vAlign w:val="center"/>
            <w:hideMark/>
          </w:tcPr>
          <w:p w14:paraId="7911F41F"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w:t>
            </w:r>
          </w:p>
        </w:tc>
        <w:tc>
          <w:tcPr>
            <w:tcW w:w="709" w:type="dxa"/>
            <w:shd w:val="clear" w:color="auto" w:fill="auto"/>
            <w:noWrap/>
            <w:vAlign w:val="center"/>
            <w:hideMark/>
          </w:tcPr>
          <w:p w14:paraId="40CF4BC9"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0.94</w:t>
            </w:r>
          </w:p>
        </w:tc>
        <w:tc>
          <w:tcPr>
            <w:tcW w:w="1276" w:type="dxa"/>
            <w:shd w:val="clear" w:color="auto" w:fill="auto"/>
            <w:noWrap/>
            <w:vAlign w:val="center"/>
            <w:hideMark/>
          </w:tcPr>
          <w:p w14:paraId="6B9B480A" w14:textId="77777777" w:rsidR="00B07758" w:rsidRPr="00EC3B99" w:rsidRDefault="00B07758" w:rsidP="00B07758">
            <w:pPr>
              <w:jc w:val="center"/>
              <w:rPr>
                <w:rFonts w:ascii="Calibri" w:eastAsia="Times New Roman" w:hAnsi="Calibri" w:cs="Calibri"/>
                <w:color w:val="000000"/>
                <w:sz w:val="20"/>
                <w:lang w:val="en-AU" w:eastAsia="en-AU"/>
              </w:rPr>
            </w:pPr>
          </w:p>
        </w:tc>
      </w:tr>
      <w:tr w:rsidR="00B07758" w:rsidRPr="00EC3B99" w14:paraId="3ADADAEB" w14:textId="77777777" w:rsidTr="00885394">
        <w:trPr>
          <w:trHeight w:val="300"/>
        </w:trPr>
        <w:tc>
          <w:tcPr>
            <w:tcW w:w="1276" w:type="dxa"/>
            <w:shd w:val="clear" w:color="auto" w:fill="auto"/>
            <w:noWrap/>
            <w:vAlign w:val="center"/>
            <w:hideMark/>
          </w:tcPr>
          <w:p w14:paraId="6F7E2D24" w14:textId="479B3822" w:rsidR="00B07758" w:rsidRPr="00EC3B99" w:rsidRDefault="00B07758" w:rsidP="00B07758">
            <w:pPr>
              <w:jc w:val="center"/>
              <w:rPr>
                <w:rFonts w:ascii="Calibri" w:eastAsia="Times New Roman" w:hAnsi="Calibri" w:cs="Calibri"/>
                <w:color w:val="000000"/>
                <w:sz w:val="20"/>
                <w:lang w:val="en-AU" w:eastAsia="en-AU"/>
              </w:rPr>
            </w:pPr>
            <w:proofErr w:type="spellStart"/>
            <w:r w:rsidRPr="00EC3B99">
              <w:rPr>
                <w:rFonts w:ascii="Calibri" w:eastAsia="Times New Roman" w:hAnsi="Calibri" w:cs="Calibri"/>
                <w:color w:val="000000"/>
                <w:sz w:val="20"/>
                <w:lang w:val="en-AU" w:eastAsia="en-AU"/>
              </w:rPr>
              <w:t>Zeldis</w:t>
            </w:r>
            <w:proofErr w:type="spellEnd"/>
            <w:r w:rsidRPr="00EC3B99">
              <w:rPr>
                <w:rFonts w:ascii="Calibri" w:eastAsia="Times New Roman" w:hAnsi="Calibri" w:cs="Calibri"/>
                <w:color w:val="000000"/>
                <w:sz w:val="20"/>
                <w:lang w:val="en-AU" w:eastAsia="en-AU"/>
              </w:rPr>
              <w:t xml:space="preserve"> &amp; Willis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arc1Ufda","properties":{"formattedCitation":"(2015)","plainCitation":"(2015)","noteIndex":0},"citationItems":[{"id":1091,"uris":["http://zotero.org/users/local/U6DoygBa/items/PAQ9NHSM"],"uri":["http://zotero.org/users/local/U6DoygBa/items/PAQ9NHSM"],"itemData":{"id":1091,"type":"article-journal","abstract":"The northeast continental shelf of New Zealand and adjacent Hauraki Gulf were surveyed from early spring to late summer, to identify biogeographic and trophic factors influencing mesozooplankton community distribution and abundance. The outer shelf supported low-abundance oceanic species associated with the East Auckland Current which were also transported to the inner shelf during upwelling. Outer gulf sites, where gulf and shelf waters converged, supported a characteristic frontal assemblage. The inner gulf supported an abundant and diverse neritic community, with greater seasonal variability than offshore. Over spring to summer, succession of mesozooplankton taxa reflected an ecosystem shift from net autotrophic to heterotrophic states. These biogeographic and trophic effects defined the grazing impact mesozooplankton had on lower trophic levels, with grazing often matching primary production in spring and early summer. Greater mesozooplankton abundances in the gulf were supported by higher volume-specific primary productivity than on the shelf. The results have important implications for higher trophic levels, including larval fish survival, adult fish distributions and whale feeding.","container-title":"New Zealand Journal of Marine and Freshwater Research","DOI":"10.1080/00288330.2014.955806","ISSN":"0028-8330","issue":"1","journalAbbreviation":"N. Z. J. Mar. Freshw. Res.","language":"English","page":"69-86","title":"Biogeographic and trophic drivers of mesozooplankton distribution on the northeast continental shelf and in Hauraki Gulf, New Zealand","volume":"49","author":[{"family":"Zeldis","given":"J. R."},{"family":"Willis","given":"K. J."}],"issued":{"date-parts":[["2015",1]]}},"suppress-author":true}],"schema":"https://github.com/citation-style-language/schema/raw/master/csl-citation.json"}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(2015)</w:t>
            </w:r>
            <w:r w:rsidR="00EB2BE9">
              <w:rPr>
                <w:rFonts w:ascii="Calibri" w:eastAsia="Times New Roman" w:hAnsi="Calibri" w:cs="Calibri"/>
                <w:color w:val="000000"/>
                <w:sz w:val="20"/>
                <w:lang w:val="en-AU" w:eastAsia="en-AU"/>
              </w:rPr>
              <w:fldChar w:fldCharType="end"/>
            </w:r>
            <w:r>
              <w:rPr>
                <w:rFonts w:ascii="Calibri" w:eastAsia="Times New Roman" w:hAnsi="Calibri" w:cs="Calibri"/>
                <w:color w:val="000000"/>
                <w:sz w:val="20"/>
                <w:lang w:val="en-AU" w:eastAsia="en-AU"/>
              </w:rPr>
              <w:t xml:space="preserve"> (#17)</w:t>
            </w:r>
          </w:p>
        </w:tc>
        <w:tc>
          <w:tcPr>
            <w:tcW w:w="1701" w:type="dxa"/>
            <w:shd w:val="clear" w:color="auto" w:fill="auto"/>
            <w:noWrap/>
            <w:vAlign w:val="center"/>
            <w:hideMark/>
          </w:tcPr>
          <w:p w14:paraId="56969E6F"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New Zealand</w:t>
            </w:r>
          </w:p>
        </w:tc>
        <w:tc>
          <w:tcPr>
            <w:tcW w:w="1134" w:type="dxa"/>
            <w:shd w:val="clear" w:color="auto" w:fill="auto"/>
            <w:noWrap/>
            <w:vAlign w:val="center"/>
            <w:hideMark/>
          </w:tcPr>
          <w:p w14:paraId="6B48F8F0"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-36.6</w:t>
            </w:r>
          </w:p>
        </w:tc>
        <w:tc>
          <w:tcPr>
            <w:tcW w:w="1134" w:type="dxa"/>
            <w:shd w:val="clear" w:color="auto" w:fill="auto"/>
            <w:noWrap/>
            <w:vAlign w:val="center"/>
            <w:hideMark/>
          </w:tcPr>
          <w:p w14:paraId="69830F9D"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175</w:t>
            </w:r>
          </w:p>
        </w:tc>
        <w:tc>
          <w:tcPr>
            <w:tcW w:w="993" w:type="dxa"/>
            <w:shd w:val="clear" w:color="auto" w:fill="auto"/>
            <w:noWrap/>
            <w:vAlign w:val="center"/>
            <w:hideMark/>
          </w:tcPr>
          <w:p w14:paraId="63FAE0C3"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2A8D73CE" w14:textId="77777777" w:rsidR="00B07758" w:rsidRPr="00EC3B99" w:rsidRDefault="00B07758" w:rsidP="00B07758">
            <w:pPr>
              <w:jc w:val="center"/>
              <w:rPr>
                <w:rFonts w:eastAsia="Times New Roman"/>
                <w:sz w:val="20"/>
                <w:lang w:val="en-AU" w:eastAsia="en-AU"/>
              </w:rPr>
            </w:pPr>
          </w:p>
        </w:tc>
        <w:tc>
          <w:tcPr>
            <w:tcW w:w="992" w:type="dxa"/>
            <w:shd w:val="clear" w:color="auto" w:fill="auto"/>
            <w:noWrap/>
            <w:vAlign w:val="center"/>
            <w:hideMark/>
          </w:tcPr>
          <w:p w14:paraId="0FA06CF2"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188041DB"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877</w:t>
            </w:r>
          </w:p>
        </w:tc>
        <w:tc>
          <w:tcPr>
            <w:tcW w:w="1276" w:type="dxa"/>
            <w:shd w:val="clear" w:color="auto" w:fill="auto"/>
            <w:noWrap/>
            <w:vAlign w:val="center"/>
            <w:hideMark/>
          </w:tcPr>
          <w:p w14:paraId="0B6B1C0B"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377</w:t>
            </w:r>
          </w:p>
        </w:tc>
        <w:tc>
          <w:tcPr>
            <w:tcW w:w="1275" w:type="dxa"/>
            <w:shd w:val="clear" w:color="auto" w:fill="auto"/>
            <w:noWrap/>
            <w:vAlign w:val="center"/>
            <w:hideMark/>
          </w:tcPr>
          <w:p w14:paraId="271F8F4A"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w:t>
            </w:r>
            <w:r>
              <w:rPr>
                <w:rFonts w:ascii="Calibri" w:eastAsia="Times New Roman" w:hAnsi="Calibri" w:cs="Calibri"/>
                <w:color w:val="000000"/>
                <w:sz w:val="20"/>
                <w:lang w:val="en-AU" w:eastAsia="en-AU"/>
              </w:rPr>
              <w:t>3</w:t>
            </w:r>
          </w:p>
        </w:tc>
        <w:tc>
          <w:tcPr>
            <w:tcW w:w="851" w:type="dxa"/>
            <w:shd w:val="clear" w:color="auto" w:fill="auto"/>
            <w:noWrap/>
            <w:vAlign w:val="center"/>
            <w:hideMark/>
          </w:tcPr>
          <w:p w14:paraId="00C8D3B1"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hideMark/>
          </w:tcPr>
          <w:p w14:paraId="336DDD8E" w14:textId="77777777" w:rsidR="00B07758" w:rsidRPr="00EC3B99" w:rsidRDefault="00B07758" w:rsidP="00B07758">
            <w:pPr>
              <w:jc w:val="center"/>
              <w:rPr>
                <w:rFonts w:eastAsia="Times New Roman"/>
                <w:sz w:val="20"/>
                <w:lang w:val="en-AU" w:eastAsia="en-AU"/>
              </w:rPr>
            </w:pPr>
          </w:p>
        </w:tc>
        <w:tc>
          <w:tcPr>
            <w:tcW w:w="709" w:type="dxa"/>
            <w:shd w:val="clear" w:color="auto" w:fill="auto"/>
            <w:noWrap/>
            <w:vAlign w:val="center"/>
            <w:hideMark/>
          </w:tcPr>
          <w:p w14:paraId="18D96988" w14:textId="77777777" w:rsidR="00B07758" w:rsidRPr="00EC3B99" w:rsidRDefault="00B07758" w:rsidP="00B07758">
            <w:pPr>
              <w:jc w:val="center"/>
              <w:rPr>
                <w:rFonts w:eastAsia="Times New Roman"/>
                <w:sz w:val="20"/>
                <w:lang w:val="en-AU" w:eastAsia="en-AU"/>
              </w:rPr>
            </w:pPr>
          </w:p>
        </w:tc>
        <w:tc>
          <w:tcPr>
            <w:tcW w:w="1276" w:type="dxa"/>
            <w:shd w:val="clear" w:color="auto" w:fill="auto"/>
            <w:noWrap/>
            <w:vAlign w:val="center"/>
            <w:hideMark/>
          </w:tcPr>
          <w:p w14:paraId="67B23652" w14:textId="77777777" w:rsidR="00B07758" w:rsidRPr="00EC3B99" w:rsidRDefault="00B07758" w:rsidP="00B07758">
            <w:pPr>
              <w:jc w:val="center"/>
              <w:rPr>
                <w:rFonts w:eastAsia="Times New Roman"/>
                <w:sz w:val="20"/>
                <w:lang w:val="en-AU" w:eastAsia="en-AU"/>
              </w:rPr>
            </w:pPr>
          </w:p>
        </w:tc>
      </w:tr>
      <w:tr w:rsidR="00B07758" w:rsidRPr="00EC3B99" w14:paraId="0611CDF0" w14:textId="77777777" w:rsidTr="00885394">
        <w:trPr>
          <w:trHeight w:val="300"/>
        </w:trPr>
        <w:tc>
          <w:tcPr>
            <w:tcW w:w="1276" w:type="dxa"/>
            <w:shd w:val="clear" w:color="auto" w:fill="auto"/>
            <w:noWrap/>
            <w:vAlign w:val="center"/>
          </w:tcPr>
          <w:p w14:paraId="790D338C" w14:textId="14345650" w:rsidR="00B07758" w:rsidRPr="00504F62" w:rsidRDefault="00B07758" w:rsidP="00B07758">
            <w:pPr>
              <w:jc w:val="center"/>
              <w:rPr>
                <w:rFonts w:ascii="Calibri" w:eastAsia="Times New Roman" w:hAnsi="Calibri" w:cs="Calibri"/>
                <w:color w:val="000000"/>
                <w:sz w:val="20"/>
                <w:lang w:val="en-AU" w:eastAsia="en-AU"/>
              </w:rPr>
            </w:pPr>
            <w:r w:rsidRPr="00504F62">
              <w:rPr>
                <w:rFonts w:ascii="Calibri" w:eastAsia="Times New Roman" w:hAnsi="Calibri" w:cs="Calibri"/>
                <w:color w:val="000000"/>
                <w:sz w:val="20"/>
                <w:lang w:val="en-AU" w:eastAsia="en-AU"/>
              </w:rPr>
              <w:t xml:space="preserve">Zhang et al </w:t>
            </w:r>
            <w:r w:rsidR="00EB2BE9">
              <w:rPr>
                <w:rFonts w:ascii="Calibri" w:eastAsia="Times New Roman" w:hAnsi="Calibri" w:cs="Calibri"/>
                <w:color w:val="000000"/>
                <w:sz w:val="20"/>
                <w:lang w:val="en-AU" w:eastAsia="en-AU"/>
              </w:rPr>
              <w:fldChar w:fldCharType="begin"/>
            </w:r>
            <w:r w:rsidR="00EB2BE9">
              <w:rPr>
                <w:rFonts w:ascii="Calibri" w:eastAsia="Times New Roman" w:hAnsi="Calibri" w:cs="Calibri"/>
                <w:color w:val="000000"/>
                <w:sz w:val="20"/>
                <w:lang w:val="en-AU" w:eastAsia="en-AU"/>
              </w:rPr>
              <w:instrText xml:space="preserve"> ADDIN ZOTERO_ITEM CSL_CITATION {"citationID":"ZxOW5l2N","properties":{"formattedCitation":"(2019)","plainCitation":"(2019)","noteIndex":0},"citationItems":[{"id":1408,"uris":["http://zotero.org/users/local/U6DoygBa/items/HAQJXUTQ"],"uri":["http://zotero.org/users/local/U6DoygBa/items/HAQJXUTQ"],"itemData":{"id":1408,"type":"article-journal","abstract":"Plankton abundance, biovolume and distribution in the northern slope of the South China Sea in summer 2015 and autumn 2014 were assessed by using flow cytometry and microscopy (FlowCAM) and ZooScan methods. Copepoda was the most dominant zooplankton in both seasons. Rhizosolenia dominated the phytoplankton community in autumn. In summer, the dominant phytoplankton were Chaetoceros and Thalassionema. In autumn, the abundances of phytoplankton and zooplankton ranged from 0.66×103-7.83×103 ind. m−3 and 0.34×103-0.88×103 ind. m−3, respectively, whereas the biovolumes of phytoplankton and zooplankton ranged from 41.67 to 204.66 mm3m-3 and 56.19–157.24 mm3m-3, respectively. A wide range of normalized biovolume size spectra (NBSS), consisting of phytoplankton, mesozooplankton and macrozooplankton, were built, and the resulting NBSS slopes were flatter than the single zooplankton NBSS slope. The NBSS slopes were steeper in summer (mean±SE=−0.93±0.04) than in autumn (mean±SE=−0.69±0.05). Based on the biovolume (0.00024mm3–131.07mm3) of plankton in 19 size classes and the taxonomic groups in each size class, Bray-Curtis cluster analysis divided the plankton into five groups. The distributions of the five plankton groups coincided with changes in currents during autumn and summer. Groups A and B were distributed in a region with an anticyclonic and a cyclonic eddy, respectively. Group A was affected by SCSW (South China Sea Water) and KW (Kuroshio Water) and had a NBSS slope of nearly −1. Group B was influenced by SCSW, KW and SHW (Shelf Water), and the NBSS slope of group B showed a higher ecological transfer efficiency than that of group A. Group C and group D were influenced by westward currents. The sea surface temperature (SST) (r=−0.52, P&lt;0.01), chlorophyll a concentration at the depth of the chlorophyll maximum (SMChl-a) (r=−0.61, P&lt;0.01), and average chlorophyll a concentration (SAChl-a) (r=−0.59, P&lt;0.01) were negatively correlated with the NBSS slope.","collection-title":"Living-resources and Ecosystem Dynamics on the Slope of the South China Sea (LEDS)","container-title":"Deep Sea Research Part II: Topical Studies in Oceanography","DOI":"10.1016/j.dsr2.2019.07.006","ISSN":"0967-0645","journalAbbreviation":"Deep Sea Research Part II: Topical Studies in Oceanography","language":"en","page":"79-92","source":"ScienceDirect","title":"Plankton abundance, biovolume, and normalized biovolume size spectra in the northern slope of the South China Sea in autumn 2014 and summer 2015","volume":"167","author":[{"family":"Zhang","given":"Wenjing"},{"family":"Sun","given":"Xiaoxia"},{"family":"Zheng","given":"Shan"},{"family":"Zhu","given":"Mingliang"},{"family":"Liang","given":"Junhua"},{"family":"Du","given":"Juan"},{"family":"Yang","given":"Chenghao"}],"issued":{"date-parts":[["2019",9,1]]}},"suppress-author":true}],"schema":"https://github.com/citation-style-language/schema/raw/master/csl-citation.json"} </w:instrText>
            </w:r>
            <w:r w:rsidR="00EB2BE9">
              <w:rPr>
                <w:rFonts w:ascii="Calibri" w:eastAsia="Times New Roman" w:hAnsi="Calibri" w:cs="Calibri"/>
                <w:color w:val="000000"/>
                <w:sz w:val="20"/>
                <w:lang w:val="en-AU" w:eastAsia="en-AU"/>
              </w:rPr>
              <w:fldChar w:fldCharType="separate"/>
            </w:r>
            <w:r w:rsidR="00B56C58" w:rsidRPr="00B56C58">
              <w:rPr>
                <w:rFonts w:ascii="Calibri" w:hAnsi="Calibri" w:cs="Calibri"/>
                <w:sz w:val="20"/>
              </w:rPr>
              <w:t>(2019)</w:t>
            </w:r>
            <w:r w:rsidR="00EB2BE9">
              <w:rPr>
                <w:rFonts w:ascii="Calibri" w:eastAsia="Times New Roman" w:hAnsi="Calibri" w:cs="Calibri"/>
                <w:color w:val="000000"/>
                <w:sz w:val="20"/>
                <w:lang w:val="en-AU" w:eastAsia="en-AU"/>
              </w:rPr>
              <w:fldChar w:fldCharType="end"/>
            </w:r>
            <w:r>
              <w:rPr>
                <w:rFonts w:ascii="Calibri" w:eastAsia="Times New Roman" w:hAnsi="Calibri" w:cs="Calibri"/>
                <w:color w:val="000000"/>
                <w:sz w:val="20"/>
                <w:lang w:val="en-AU" w:eastAsia="en-AU"/>
              </w:rPr>
              <w:t xml:space="preserve"> (#18)</w:t>
            </w:r>
          </w:p>
        </w:tc>
        <w:tc>
          <w:tcPr>
            <w:tcW w:w="1701" w:type="dxa"/>
            <w:shd w:val="clear" w:color="auto" w:fill="auto"/>
            <w:noWrap/>
            <w:vAlign w:val="center"/>
          </w:tcPr>
          <w:p w14:paraId="0A7F7B52" w14:textId="77777777" w:rsidR="00B07758" w:rsidRPr="00EC3B99" w:rsidRDefault="00B07758" w:rsidP="00B07758">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South China Sea</w:t>
            </w:r>
          </w:p>
        </w:tc>
        <w:tc>
          <w:tcPr>
            <w:tcW w:w="1134" w:type="dxa"/>
            <w:shd w:val="clear" w:color="auto" w:fill="auto"/>
            <w:noWrap/>
            <w:vAlign w:val="center"/>
          </w:tcPr>
          <w:p w14:paraId="57AABD33" w14:textId="77777777" w:rsidR="00B07758" w:rsidRPr="00EC3B99" w:rsidRDefault="00B07758" w:rsidP="00B07758">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20</w:t>
            </w:r>
          </w:p>
        </w:tc>
        <w:tc>
          <w:tcPr>
            <w:tcW w:w="1134" w:type="dxa"/>
            <w:shd w:val="clear" w:color="auto" w:fill="auto"/>
            <w:noWrap/>
            <w:vAlign w:val="center"/>
          </w:tcPr>
          <w:p w14:paraId="4C292126" w14:textId="77777777" w:rsidR="00B07758" w:rsidRPr="00EC3B99" w:rsidRDefault="00B07758" w:rsidP="00B07758">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116</w:t>
            </w:r>
          </w:p>
        </w:tc>
        <w:tc>
          <w:tcPr>
            <w:tcW w:w="993" w:type="dxa"/>
            <w:shd w:val="clear" w:color="auto" w:fill="auto"/>
            <w:noWrap/>
            <w:vAlign w:val="center"/>
          </w:tcPr>
          <w:p w14:paraId="60E97D8D"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788286C0"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42786F9B" w14:textId="77777777" w:rsidR="00B07758" w:rsidRPr="00EC3B99" w:rsidRDefault="00B07758" w:rsidP="00B07758">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215E70E4" w14:textId="77777777" w:rsidR="00B07758" w:rsidRPr="00EC3B99" w:rsidRDefault="00B07758" w:rsidP="00B07758">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1500</w:t>
            </w:r>
          </w:p>
        </w:tc>
        <w:tc>
          <w:tcPr>
            <w:tcW w:w="1276" w:type="dxa"/>
            <w:shd w:val="clear" w:color="auto" w:fill="auto"/>
            <w:noWrap/>
            <w:vAlign w:val="center"/>
          </w:tcPr>
          <w:p w14:paraId="3F1D9DAA" w14:textId="77777777" w:rsidR="00B07758" w:rsidRPr="00EC3B99" w:rsidRDefault="00B07758" w:rsidP="00B07758">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500</w:t>
            </w:r>
          </w:p>
        </w:tc>
        <w:tc>
          <w:tcPr>
            <w:tcW w:w="1275" w:type="dxa"/>
            <w:shd w:val="clear" w:color="auto" w:fill="auto"/>
            <w:noWrap/>
            <w:vAlign w:val="center"/>
          </w:tcPr>
          <w:p w14:paraId="6E365D7E" w14:textId="77777777" w:rsidR="00B07758" w:rsidRPr="00EC3B99" w:rsidRDefault="00B07758" w:rsidP="00B07758">
            <w:pPr>
              <w:jc w:val="center"/>
              <w:rPr>
                <w:rFonts w:ascii="Calibri" w:eastAsia="Times New Roman" w:hAnsi="Calibri" w:cs="Calibri"/>
                <w:color w:val="000000"/>
                <w:sz w:val="20"/>
                <w:lang w:val="en-AU" w:eastAsia="en-AU"/>
              </w:rPr>
            </w:pPr>
            <w:r>
              <w:rPr>
                <w:rFonts w:ascii="Calibri" w:eastAsia="Times New Roman" w:hAnsi="Calibri" w:cs="Calibri"/>
                <w:color w:val="000000"/>
                <w:sz w:val="20"/>
                <w:lang w:val="en-AU" w:eastAsia="en-AU"/>
              </w:rPr>
              <w:t>3</w:t>
            </w:r>
          </w:p>
        </w:tc>
        <w:tc>
          <w:tcPr>
            <w:tcW w:w="851" w:type="dxa"/>
            <w:shd w:val="clear" w:color="auto" w:fill="auto"/>
            <w:noWrap/>
            <w:vAlign w:val="center"/>
          </w:tcPr>
          <w:p w14:paraId="36ADA9B4" w14:textId="77777777" w:rsidR="00B07758" w:rsidRPr="00EC3B99" w:rsidRDefault="00B07758" w:rsidP="00B07758">
            <w:pPr>
              <w:jc w:val="center"/>
              <w:rPr>
                <w:rFonts w:ascii="Calibri" w:eastAsia="Times New Roman" w:hAnsi="Calibri" w:cs="Calibri"/>
                <w:color w:val="000000"/>
                <w:sz w:val="20"/>
                <w:lang w:val="en-AU" w:eastAsia="en-AU"/>
              </w:rPr>
            </w:pPr>
          </w:p>
        </w:tc>
        <w:tc>
          <w:tcPr>
            <w:tcW w:w="992" w:type="dxa"/>
            <w:shd w:val="clear" w:color="auto" w:fill="auto"/>
            <w:noWrap/>
            <w:vAlign w:val="center"/>
          </w:tcPr>
          <w:p w14:paraId="3F542CD7" w14:textId="77777777" w:rsidR="00B07758" w:rsidRPr="00EC3B99" w:rsidRDefault="00B07758" w:rsidP="00B07758">
            <w:pPr>
              <w:jc w:val="center"/>
              <w:rPr>
                <w:rFonts w:ascii="Calibri" w:eastAsia="Times New Roman" w:hAnsi="Calibri" w:cs="Calibri"/>
                <w:color w:val="000000"/>
                <w:sz w:val="20"/>
                <w:lang w:val="en-AU" w:eastAsia="en-AU"/>
              </w:rPr>
            </w:pPr>
          </w:p>
        </w:tc>
        <w:tc>
          <w:tcPr>
            <w:tcW w:w="709" w:type="dxa"/>
            <w:shd w:val="clear" w:color="auto" w:fill="auto"/>
            <w:noWrap/>
            <w:vAlign w:val="center"/>
          </w:tcPr>
          <w:p w14:paraId="1B4914C4" w14:textId="77777777" w:rsidR="00B07758" w:rsidRPr="00EC3B99" w:rsidRDefault="00B07758" w:rsidP="00B07758">
            <w:pPr>
              <w:jc w:val="center"/>
              <w:rPr>
                <w:rFonts w:ascii="Calibri" w:eastAsia="Times New Roman" w:hAnsi="Calibri" w:cs="Calibri"/>
                <w:color w:val="000000"/>
                <w:sz w:val="20"/>
                <w:lang w:val="en-AU" w:eastAsia="en-AU"/>
              </w:rPr>
            </w:pPr>
          </w:p>
        </w:tc>
        <w:tc>
          <w:tcPr>
            <w:tcW w:w="1276" w:type="dxa"/>
            <w:shd w:val="clear" w:color="auto" w:fill="auto"/>
            <w:noWrap/>
            <w:vAlign w:val="center"/>
          </w:tcPr>
          <w:p w14:paraId="5DAE62D1" w14:textId="77777777" w:rsidR="00B07758" w:rsidRPr="00EC3B99" w:rsidRDefault="00B07758" w:rsidP="00B07758">
            <w:pPr>
              <w:jc w:val="center"/>
              <w:rPr>
                <w:rFonts w:ascii="Calibri" w:eastAsia="Times New Roman" w:hAnsi="Calibri" w:cs="Calibri"/>
                <w:color w:val="000000"/>
                <w:sz w:val="20"/>
                <w:lang w:val="en-AU" w:eastAsia="en-AU"/>
              </w:rPr>
            </w:pPr>
          </w:p>
        </w:tc>
      </w:tr>
      <w:tr w:rsidR="00B07758" w:rsidRPr="00EC3B99" w14:paraId="6D674564" w14:textId="77777777" w:rsidTr="00885394">
        <w:trPr>
          <w:trHeight w:val="300"/>
        </w:trPr>
        <w:tc>
          <w:tcPr>
            <w:tcW w:w="1276" w:type="dxa"/>
            <w:shd w:val="clear" w:color="auto" w:fill="auto"/>
            <w:noWrap/>
            <w:vAlign w:val="center"/>
          </w:tcPr>
          <w:p w14:paraId="741613C7" w14:textId="7834DA84" w:rsidR="00B07758" w:rsidRPr="00504F62"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Schilling et al (This study</w:t>
            </w:r>
            <w:r>
              <w:rPr>
                <w:rFonts w:ascii="Calibri" w:eastAsia="Times New Roman" w:hAnsi="Calibri" w:cs="Calibri"/>
                <w:color w:val="000000"/>
                <w:sz w:val="20"/>
                <w:lang w:val="en-AU" w:eastAsia="en-AU"/>
              </w:rPr>
              <w:t xml:space="preserve"> #19</w:t>
            </w:r>
            <w:r w:rsidRPr="00EC3B99">
              <w:rPr>
                <w:rFonts w:ascii="Calibri" w:eastAsia="Times New Roman" w:hAnsi="Calibri" w:cs="Calibri"/>
                <w:color w:val="000000"/>
                <w:sz w:val="20"/>
                <w:lang w:val="en-AU" w:eastAsia="en-AU"/>
              </w:rPr>
              <w:t>)</w:t>
            </w:r>
          </w:p>
        </w:tc>
        <w:tc>
          <w:tcPr>
            <w:tcW w:w="1701" w:type="dxa"/>
            <w:shd w:val="clear" w:color="auto" w:fill="auto"/>
            <w:noWrap/>
            <w:vAlign w:val="center"/>
          </w:tcPr>
          <w:p w14:paraId="0E019DDA" w14:textId="77777777" w:rsidR="00B07758"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Eastern Australia</w:t>
            </w:r>
          </w:p>
        </w:tc>
        <w:tc>
          <w:tcPr>
            <w:tcW w:w="1134" w:type="dxa"/>
            <w:shd w:val="clear" w:color="auto" w:fill="auto"/>
            <w:noWrap/>
            <w:vAlign w:val="center"/>
          </w:tcPr>
          <w:p w14:paraId="6F115EAD" w14:textId="77777777" w:rsidR="00B07758"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p>
        </w:tc>
        <w:tc>
          <w:tcPr>
            <w:tcW w:w="1134" w:type="dxa"/>
            <w:shd w:val="clear" w:color="auto" w:fill="auto"/>
            <w:noWrap/>
            <w:vAlign w:val="center"/>
          </w:tcPr>
          <w:p w14:paraId="086A12AE" w14:textId="77777777" w:rsidR="00B07758"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153.5</w:t>
            </w:r>
          </w:p>
        </w:tc>
        <w:tc>
          <w:tcPr>
            <w:tcW w:w="993" w:type="dxa"/>
            <w:shd w:val="clear" w:color="auto" w:fill="auto"/>
            <w:noWrap/>
            <w:vAlign w:val="center"/>
          </w:tcPr>
          <w:p w14:paraId="685B4C30"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362</w:t>
            </w:r>
          </w:p>
        </w:tc>
        <w:tc>
          <w:tcPr>
            <w:tcW w:w="992" w:type="dxa"/>
            <w:shd w:val="clear" w:color="auto" w:fill="auto"/>
            <w:noWrap/>
            <w:vAlign w:val="center"/>
          </w:tcPr>
          <w:p w14:paraId="1186C95F"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132</w:t>
            </w:r>
          </w:p>
        </w:tc>
        <w:tc>
          <w:tcPr>
            <w:tcW w:w="992" w:type="dxa"/>
            <w:shd w:val="clear" w:color="auto" w:fill="auto"/>
            <w:noWrap/>
            <w:vAlign w:val="center"/>
          </w:tcPr>
          <w:p w14:paraId="7AE8059E"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2.7</w:t>
            </w:r>
            <w:r>
              <w:rPr>
                <w:rFonts w:ascii="Calibri" w:eastAsia="Times New Roman" w:hAnsi="Calibri" w:cs="Calibri"/>
                <w:color w:val="000000"/>
                <w:sz w:val="20"/>
                <w:lang w:val="en-AU" w:eastAsia="en-AU"/>
              </w:rPr>
              <w:t>5</w:t>
            </w:r>
          </w:p>
        </w:tc>
        <w:tc>
          <w:tcPr>
            <w:tcW w:w="1276" w:type="dxa"/>
            <w:shd w:val="clear" w:color="auto" w:fill="auto"/>
            <w:noWrap/>
            <w:vAlign w:val="center"/>
          </w:tcPr>
          <w:p w14:paraId="322C82DF" w14:textId="77777777" w:rsidR="00B07758"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7037</w:t>
            </w:r>
          </w:p>
        </w:tc>
        <w:tc>
          <w:tcPr>
            <w:tcW w:w="1276" w:type="dxa"/>
            <w:shd w:val="clear" w:color="auto" w:fill="auto"/>
            <w:noWrap/>
            <w:vAlign w:val="center"/>
          </w:tcPr>
          <w:p w14:paraId="70A5843E" w14:textId="77777777" w:rsidR="00B07758"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2340</w:t>
            </w:r>
          </w:p>
        </w:tc>
        <w:tc>
          <w:tcPr>
            <w:tcW w:w="1275" w:type="dxa"/>
            <w:shd w:val="clear" w:color="auto" w:fill="auto"/>
            <w:noWrap/>
            <w:vAlign w:val="center"/>
          </w:tcPr>
          <w:p w14:paraId="18CF398F" w14:textId="77777777" w:rsidR="00B07758"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3.0</w:t>
            </w:r>
            <w:r>
              <w:rPr>
                <w:rFonts w:ascii="Calibri" w:eastAsia="Times New Roman" w:hAnsi="Calibri" w:cs="Calibri"/>
                <w:color w:val="000000"/>
                <w:sz w:val="20"/>
                <w:lang w:val="en-AU" w:eastAsia="en-AU"/>
              </w:rPr>
              <w:t>1</w:t>
            </w:r>
          </w:p>
        </w:tc>
        <w:tc>
          <w:tcPr>
            <w:tcW w:w="851" w:type="dxa"/>
            <w:shd w:val="clear" w:color="auto" w:fill="auto"/>
            <w:noWrap/>
            <w:vAlign w:val="center"/>
          </w:tcPr>
          <w:p w14:paraId="60DFE050"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-1.18</w:t>
            </w:r>
          </w:p>
        </w:tc>
        <w:tc>
          <w:tcPr>
            <w:tcW w:w="992" w:type="dxa"/>
            <w:shd w:val="clear" w:color="auto" w:fill="auto"/>
            <w:noWrap/>
            <w:vAlign w:val="center"/>
          </w:tcPr>
          <w:p w14:paraId="07AD5434"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-1.09</w:t>
            </w:r>
          </w:p>
        </w:tc>
        <w:tc>
          <w:tcPr>
            <w:tcW w:w="709" w:type="dxa"/>
            <w:shd w:val="clear" w:color="auto" w:fill="auto"/>
            <w:noWrap/>
            <w:vAlign w:val="center"/>
          </w:tcPr>
          <w:p w14:paraId="1F83FB07" w14:textId="77777777" w:rsidR="00B07758" w:rsidRPr="00EC3B99" w:rsidRDefault="00B07758" w:rsidP="00B07758">
            <w:pPr>
              <w:jc w:val="center"/>
              <w:rPr>
                <w:rFonts w:ascii="Calibri" w:eastAsia="Times New Roman" w:hAnsi="Calibri" w:cs="Calibri"/>
                <w:color w:val="000000"/>
                <w:sz w:val="20"/>
                <w:lang w:val="en-AU" w:eastAsia="en-AU"/>
              </w:rPr>
            </w:pPr>
            <w:r w:rsidRPr="00EC3B99">
              <w:rPr>
                <w:rFonts w:ascii="Calibri" w:eastAsia="Times New Roman" w:hAnsi="Calibri" w:cs="Calibri"/>
                <w:color w:val="000000"/>
                <w:sz w:val="20"/>
                <w:lang w:val="en-AU" w:eastAsia="en-AU"/>
              </w:rPr>
              <w:t>1.08</w:t>
            </w:r>
          </w:p>
        </w:tc>
        <w:tc>
          <w:tcPr>
            <w:tcW w:w="1276" w:type="dxa"/>
            <w:shd w:val="clear" w:color="auto" w:fill="auto"/>
            <w:noWrap/>
            <w:vAlign w:val="center"/>
          </w:tcPr>
          <w:p w14:paraId="2541EE7F" w14:textId="77777777" w:rsidR="00B07758" w:rsidRPr="00EC3B99" w:rsidRDefault="00B07758" w:rsidP="00B07758">
            <w:pPr>
              <w:jc w:val="center"/>
              <w:rPr>
                <w:rFonts w:ascii="Calibri" w:eastAsia="Times New Roman" w:hAnsi="Calibri" w:cs="Calibri"/>
                <w:color w:val="000000"/>
                <w:sz w:val="20"/>
                <w:lang w:val="en-AU" w:eastAsia="en-AU"/>
              </w:rPr>
            </w:pPr>
          </w:p>
        </w:tc>
      </w:tr>
    </w:tbl>
    <w:p w14:paraId="1CCC5376" w14:textId="19EA127D" w:rsidR="000E70F9" w:rsidRDefault="000E70F9" w:rsidP="00922E04">
      <w:pPr>
        <w:spacing w:line="360" w:lineRule="auto"/>
      </w:pPr>
    </w:p>
    <w:p w14:paraId="05AB9DA1" w14:textId="77777777" w:rsidR="00C66DFB" w:rsidRDefault="00C66DFB">
      <w:pPr>
        <w:spacing w:after="160" w:line="259" w:lineRule="auto"/>
        <w:sectPr w:rsidR="00C66DFB" w:rsidSect="00922E04">
          <w:pgSz w:w="16838" w:h="11906" w:orient="landscape"/>
          <w:pgMar w:top="1440" w:right="1440" w:bottom="1440" w:left="1440" w:header="708" w:footer="708" w:gutter="0"/>
          <w:cols w:space="708"/>
          <w:docGrid w:linePitch="360"/>
        </w:sectPr>
      </w:pPr>
    </w:p>
    <w:p w14:paraId="43D4125D" w14:textId="4E9F614D" w:rsidR="000E70F9" w:rsidRPr="00B56C58" w:rsidRDefault="00C66DFB">
      <w:pPr>
        <w:spacing w:after="160" w:line="259" w:lineRule="auto"/>
        <w:rPr>
          <w:rFonts w:asciiTheme="minorHAnsi" w:hAnsiTheme="minorHAnsi" w:cstheme="minorHAnsi"/>
          <w:b/>
          <w:bCs/>
        </w:rPr>
      </w:pPr>
      <w:r w:rsidRPr="00B56C58">
        <w:rPr>
          <w:rFonts w:asciiTheme="minorHAnsi" w:hAnsiTheme="minorHAnsi" w:cstheme="minorHAnsi"/>
          <w:b/>
          <w:bCs/>
        </w:rPr>
        <w:lastRenderedPageBreak/>
        <w:t>References</w:t>
      </w:r>
    </w:p>
    <w:p w14:paraId="3216384F" w14:textId="77777777" w:rsidR="002336FE" w:rsidRPr="002336FE" w:rsidRDefault="00D72ED2" w:rsidP="002336FE">
      <w:pPr>
        <w:pStyle w:val="Bibliography"/>
        <w:rPr>
          <w:rFonts w:ascii="Calibri" w:hAnsi="Calibri" w:cs="Calibri"/>
        </w:rPr>
      </w:pPr>
      <w:r w:rsidRPr="00B56C58">
        <w:rPr>
          <w:rFonts w:asciiTheme="minorHAnsi" w:hAnsiTheme="minorHAnsi" w:cstheme="minorHAnsi"/>
          <w:b/>
          <w:bCs/>
        </w:rPr>
        <w:fldChar w:fldCharType="begin"/>
      </w:r>
      <w:r w:rsidR="002336FE">
        <w:rPr>
          <w:rFonts w:asciiTheme="minorHAnsi" w:hAnsiTheme="minorHAnsi" w:cstheme="minorHAnsi"/>
          <w:b/>
          <w:bCs/>
        </w:rPr>
        <w:instrText xml:space="preserve"> ADDIN ZOTERO_BIBL {"uncited":[],"omitted":[],"custom":[]} CSL_BIBLIOGRAPHY </w:instrText>
      </w:r>
      <w:r w:rsidRPr="00B56C58">
        <w:rPr>
          <w:rFonts w:asciiTheme="minorHAnsi" w:hAnsiTheme="minorHAnsi" w:cstheme="minorHAnsi"/>
          <w:b/>
          <w:bCs/>
        </w:rPr>
        <w:fldChar w:fldCharType="separate"/>
      </w:r>
      <w:r w:rsidR="002336FE" w:rsidRPr="002336FE">
        <w:rPr>
          <w:rFonts w:ascii="Calibri" w:hAnsi="Calibri" w:cs="Calibri"/>
        </w:rPr>
        <w:t xml:space="preserve">Becker, É. C., Eiras Garcia, C. A., &amp; Freire, A. S. (2018). Mesozooplankton distribution, especially copepods, according to water masses dynamics in the upper layer of the Southwestern Atlantic shelf (26°S to 29°S). </w:t>
      </w:r>
      <w:r w:rsidR="002336FE" w:rsidRPr="002336FE">
        <w:rPr>
          <w:rFonts w:ascii="Calibri" w:hAnsi="Calibri" w:cs="Calibri"/>
          <w:i/>
          <w:iCs/>
        </w:rPr>
        <w:t>Continental Shelf Research</w:t>
      </w:r>
      <w:r w:rsidR="002336FE" w:rsidRPr="002336FE">
        <w:rPr>
          <w:rFonts w:ascii="Calibri" w:hAnsi="Calibri" w:cs="Calibri"/>
        </w:rPr>
        <w:t xml:space="preserve">, </w:t>
      </w:r>
      <w:r w:rsidR="002336FE" w:rsidRPr="002336FE">
        <w:rPr>
          <w:rFonts w:ascii="Calibri" w:hAnsi="Calibri" w:cs="Calibri"/>
          <w:i/>
          <w:iCs/>
        </w:rPr>
        <w:t>166</w:t>
      </w:r>
      <w:r w:rsidR="002336FE" w:rsidRPr="002336FE">
        <w:rPr>
          <w:rFonts w:ascii="Calibri" w:hAnsi="Calibri" w:cs="Calibri"/>
        </w:rPr>
        <w:t>, 10–21. https://doi.org/10.1016/j.csr.2018.06.011</w:t>
      </w:r>
    </w:p>
    <w:p w14:paraId="197AF296" w14:textId="77777777" w:rsidR="002336FE" w:rsidRPr="002336FE" w:rsidRDefault="002336FE" w:rsidP="002336FE">
      <w:pPr>
        <w:pStyle w:val="Bibliography"/>
        <w:rPr>
          <w:rFonts w:ascii="Calibri" w:hAnsi="Calibri" w:cs="Calibri"/>
        </w:rPr>
      </w:pPr>
      <w:r w:rsidRPr="002336FE">
        <w:rPr>
          <w:rFonts w:ascii="Calibri" w:hAnsi="Calibri" w:cs="Calibri"/>
        </w:rPr>
        <w:t xml:space="preserve">Beckley, L. E., Holliday, D., Sutton, A. L., Weller, E., Olivar, M. P., &amp; Thompson, P. A. (2018). Structuring of larval fish assemblages along a coastal-oceanic gradient in the macro-tidal, tropical Eastern Indian Ocean. </w:t>
      </w:r>
      <w:r w:rsidRPr="002336FE">
        <w:rPr>
          <w:rFonts w:ascii="Calibri" w:hAnsi="Calibri" w:cs="Calibri"/>
          <w:i/>
          <w:iCs/>
        </w:rPr>
        <w:t>Deep Sea Research Part II: Topical Studies in Oceanography</w:t>
      </w:r>
      <w:r w:rsidRPr="002336FE">
        <w:rPr>
          <w:rFonts w:ascii="Calibri" w:hAnsi="Calibri" w:cs="Calibri"/>
        </w:rPr>
        <w:t>. https://doi.org/10.1016/j.dsr2.2018.03.008</w:t>
      </w:r>
    </w:p>
    <w:p w14:paraId="1CB92DB3" w14:textId="77777777" w:rsidR="002336FE" w:rsidRPr="002336FE" w:rsidRDefault="002336FE" w:rsidP="002336FE">
      <w:pPr>
        <w:pStyle w:val="Bibliography"/>
        <w:rPr>
          <w:rFonts w:ascii="Calibri" w:hAnsi="Calibri" w:cs="Calibri"/>
        </w:rPr>
      </w:pPr>
      <w:r w:rsidRPr="002336FE">
        <w:rPr>
          <w:rFonts w:ascii="Calibri" w:hAnsi="Calibri" w:cs="Calibri"/>
        </w:rPr>
        <w:t xml:space="preserve">Coyle, K. O., &amp; Pinchuk, A. I. (2005). Seasonal cross-shelf distribution of major zooplankton taxa on the northern Gulf of Alaska shelf relative to water mass properties, species depth preferences and vertical migration behavior. </w:t>
      </w:r>
      <w:r w:rsidRPr="002336FE">
        <w:rPr>
          <w:rFonts w:ascii="Calibri" w:hAnsi="Calibri" w:cs="Calibri"/>
          <w:i/>
          <w:iCs/>
        </w:rPr>
        <w:t>Deep-Sea Research Part II-Topical Studies in Oceanography</w:t>
      </w:r>
      <w:r w:rsidRPr="002336FE">
        <w:rPr>
          <w:rFonts w:ascii="Calibri" w:hAnsi="Calibri" w:cs="Calibri"/>
        </w:rPr>
        <w:t xml:space="preserve">, </w:t>
      </w:r>
      <w:r w:rsidRPr="002336FE">
        <w:rPr>
          <w:rFonts w:ascii="Calibri" w:hAnsi="Calibri" w:cs="Calibri"/>
          <w:i/>
          <w:iCs/>
        </w:rPr>
        <w:t>52</w:t>
      </w:r>
      <w:r w:rsidRPr="002336FE">
        <w:rPr>
          <w:rFonts w:ascii="Calibri" w:hAnsi="Calibri" w:cs="Calibri"/>
        </w:rPr>
        <w:t>, 217–245. https://doi.org/10.1016/j.dsr2.2004.09.025</w:t>
      </w:r>
    </w:p>
    <w:p w14:paraId="071AF144" w14:textId="77777777" w:rsidR="002336FE" w:rsidRPr="002336FE" w:rsidRDefault="002336FE" w:rsidP="002336FE">
      <w:pPr>
        <w:pStyle w:val="Bibliography"/>
        <w:rPr>
          <w:rFonts w:ascii="Calibri" w:hAnsi="Calibri" w:cs="Calibri"/>
        </w:rPr>
      </w:pPr>
      <w:r w:rsidRPr="002336FE">
        <w:rPr>
          <w:rFonts w:ascii="Calibri" w:hAnsi="Calibri" w:cs="Calibri"/>
        </w:rPr>
        <w:t xml:space="preserve">García-Muñoz, C., García, C. M., Lubián, L. M., López-Urrutia, Á., Hernández-León, S., &amp; Ameneiro, J. (2014). Metabolic state along a summer north–south transect near the Antarctic Peninsula: a size spectra approach. </w:t>
      </w:r>
      <w:r w:rsidRPr="002336FE">
        <w:rPr>
          <w:rFonts w:ascii="Calibri" w:hAnsi="Calibri" w:cs="Calibri"/>
          <w:i/>
          <w:iCs/>
        </w:rPr>
        <w:t>Journal of Plankton Research</w:t>
      </w:r>
      <w:r w:rsidRPr="002336FE">
        <w:rPr>
          <w:rFonts w:ascii="Calibri" w:hAnsi="Calibri" w:cs="Calibri"/>
        </w:rPr>
        <w:t xml:space="preserve">, </w:t>
      </w:r>
      <w:r w:rsidRPr="002336FE">
        <w:rPr>
          <w:rFonts w:ascii="Calibri" w:hAnsi="Calibri" w:cs="Calibri"/>
          <w:i/>
          <w:iCs/>
        </w:rPr>
        <w:t>36</w:t>
      </w:r>
      <w:r w:rsidRPr="002336FE">
        <w:rPr>
          <w:rFonts w:ascii="Calibri" w:hAnsi="Calibri" w:cs="Calibri"/>
        </w:rPr>
        <w:t>(4), 1074–1091. https://doi.org/10.1093/plankt/fbu042</w:t>
      </w:r>
    </w:p>
    <w:p w14:paraId="2FA66AE3" w14:textId="77777777" w:rsidR="002336FE" w:rsidRPr="002336FE" w:rsidRDefault="002336FE" w:rsidP="002336FE">
      <w:pPr>
        <w:pStyle w:val="Bibliography"/>
        <w:rPr>
          <w:rFonts w:ascii="Calibri" w:hAnsi="Calibri" w:cs="Calibri"/>
        </w:rPr>
      </w:pPr>
      <w:r w:rsidRPr="002336FE">
        <w:rPr>
          <w:rFonts w:ascii="Calibri" w:hAnsi="Calibri" w:cs="Calibri"/>
        </w:rPr>
        <w:t xml:space="preserve">Irigoien, X., Fernandes, J. A., Grosjean, P., Denis, K., Albaina, A., &amp; Santos, M. (2009). Spring zooplankton distribution in the Bay of Biscay from 1998 to 2006 in relation with anchovy recruitment. </w:t>
      </w:r>
      <w:r w:rsidRPr="002336FE">
        <w:rPr>
          <w:rFonts w:ascii="Calibri" w:hAnsi="Calibri" w:cs="Calibri"/>
          <w:i/>
          <w:iCs/>
        </w:rPr>
        <w:t>Journal of Plankton Research</w:t>
      </w:r>
      <w:r w:rsidRPr="002336FE">
        <w:rPr>
          <w:rFonts w:ascii="Calibri" w:hAnsi="Calibri" w:cs="Calibri"/>
        </w:rPr>
        <w:t xml:space="preserve">, </w:t>
      </w:r>
      <w:r w:rsidRPr="002336FE">
        <w:rPr>
          <w:rFonts w:ascii="Calibri" w:hAnsi="Calibri" w:cs="Calibri"/>
          <w:i/>
          <w:iCs/>
        </w:rPr>
        <w:t>31</w:t>
      </w:r>
      <w:r w:rsidRPr="002336FE">
        <w:rPr>
          <w:rFonts w:ascii="Calibri" w:hAnsi="Calibri" w:cs="Calibri"/>
        </w:rPr>
        <w:t>(1), 1–17. https://doi.org/10.1093/plankt/fbn096</w:t>
      </w:r>
    </w:p>
    <w:p w14:paraId="1E5F4E40" w14:textId="77777777" w:rsidR="002336FE" w:rsidRPr="002336FE" w:rsidRDefault="002336FE" w:rsidP="002336FE">
      <w:pPr>
        <w:pStyle w:val="Bibliography"/>
        <w:rPr>
          <w:rFonts w:ascii="Calibri" w:hAnsi="Calibri" w:cs="Calibri"/>
        </w:rPr>
      </w:pPr>
      <w:r w:rsidRPr="002336FE">
        <w:rPr>
          <w:rFonts w:ascii="Calibri" w:hAnsi="Calibri" w:cs="Calibri"/>
        </w:rPr>
        <w:t xml:space="preserve">Lopes, R. M., Katsuragawa, M., Dias, J. F., Montú, M. A., Muelbert, J. H., Gorri, C., &amp; Brandini, F. P. (2006). Zooplankton and ichthyoplankton distribution on the southern Brazilian </w:t>
      </w:r>
      <w:r w:rsidRPr="002336FE">
        <w:rPr>
          <w:rFonts w:ascii="Calibri" w:hAnsi="Calibri" w:cs="Calibri"/>
        </w:rPr>
        <w:lastRenderedPageBreak/>
        <w:t xml:space="preserve">shelf: an overview. </w:t>
      </w:r>
      <w:r w:rsidRPr="002336FE">
        <w:rPr>
          <w:rFonts w:ascii="Calibri" w:hAnsi="Calibri" w:cs="Calibri"/>
          <w:i/>
          <w:iCs/>
        </w:rPr>
        <w:t>Scientia Marina</w:t>
      </w:r>
      <w:r w:rsidRPr="002336FE">
        <w:rPr>
          <w:rFonts w:ascii="Calibri" w:hAnsi="Calibri" w:cs="Calibri"/>
        </w:rPr>
        <w:t xml:space="preserve">, </w:t>
      </w:r>
      <w:r w:rsidRPr="002336FE">
        <w:rPr>
          <w:rFonts w:ascii="Calibri" w:hAnsi="Calibri" w:cs="Calibri"/>
          <w:i/>
          <w:iCs/>
        </w:rPr>
        <w:t>70</w:t>
      </w:r>
      <w:r w:rsidRPr="002336FE">
        <w:rPr>
          <w:rFonts w:ascii="Calibri" w:hAnsi="Calibri" w:cs="Calibri"/>
        </w:rPr>
        <w:t>(2), 14. https://doi.org/10.3989/scimar.2006.70n2189</w:t>
      </w:r>
    </w:p>
    <w:p w14:paraId="4949A12D" w14:textId="77777777" w:rsidR="002336FE" w:rsidRPr="002336FE" w:rsidRDefault="002336FE" w:rsidP="002336FE">
      <w:pPr>
        <w:pStyle w:val="Bibliography"/>
        <w:rPr>
          <w:rFonts w:ascii="Calibri" w:hAnsi="Calibri" w:cs="Calibri"/>
        </w:rPr>
      </w:pPr>
      <w:r w:rsidRPr="002336FE">
        <w:rPr>
          <w:rFonts w:ascii="Calibri" w:hAnsi="Calibri" w:cs="Calibri"/>
        </w:rPr>
        <w:t xml:space="preserve">Marcolin, C. da R., Schultes, S., Jackson, G. A., &amp; Lopes, R. M. (2013). Plankton and seston size spectra estimated by the LOPC and ZooScan in the Abrolhos Bank ecosystem (SE Atlantic). </w:t>
      </w:r>
      <w:r w:rsidRPr="002336FE">
        <w:rPr>
          <w:rFonts w:ascii="Calibri" w:hAnsi="Calibri" w:cs="Calibri"/>
          <w:i/>
          <w:iCs/>
        </w:rPr>
        <w:t>Continental Shelf Research</w:t>
      </w:r>
      <w:r w:rsidRPr="002336FE">
        <w:rPr>
          <w:rFonts w:ascii="Calibri" w:hAnsi="Calibri" w:cs="Calibri"/>
        </w:rPr>
        <w:t xml:space="preserve">, </w:t>
      </w:r>
      <w:r w:rsidRPr="002336FE">
        <w:rPr>
          <w:rFonts w:ascii="Calibri" w:hAnsi="Calibri" w:cs="Calibri"/>
          <w:i/>
          <w:iCs/>
        </w:rPr>
        <w:t>70</w:t>
      </w:r>
      <w:r w:rsidRPr="002336FE">
        <w:rPr>
          <w:rFonts w:ascii="Calibri" w:hAnsi="Calibri" w:cs="Calibri"/>
        </w:rPr>
        <w:t>, 74–87. https://doi.org/10.1016/j.csr.2013.09.022</w:t>
      </w:r>
    </w:p>
    <w:p w14:paraId="28B91078" w14:textId="77777777" w:rsidR="002336FE" w:rsidRPr="002336FE" w:rsidRDefault="002336FE" w:rsidP="002336FE">
      <w:pPr>
        <w:pStyle w:val="Bibliography"/>
        <w:rPr>
          <w:rFonts w:ascii="Calibri" w:hAnsi="Calibri" w:cs="Calibri"/>
        </w:rPr>
      </w:pPr>
      <w:r w:rsidRPr="002336FE">
        <w:rPr>
          <w:rFonts w:ascii="Calibri" w:hAnsi="Calibri" w:cs="Calibri"/>
        </w:rPr>
        <w:t xml:space="preserve">Nogueira, E., González-Nuevo, G., Bode, A., Varela, M., Morán, X. A. G., &amp; Valdés, L. (2004). Comparison of biomass and size spectra derived from optical plankton counter data and net samples: application to the assessment of mesoplankton distribution along the Northwest and North Iberian Shelf. </w:t>
      </w:r>
      <w:r w:rsidRPr="002336FE">
        <w:rPr>
          <w:rFonts w:ascii="Calibri" w:hAnsi="Calibri" w:cs="Calibri"/>
          <w:i/>
          <w:iCs/>
        </w:rPr>
        <w:t>ICES Journal of Marine Science</w:t>
      </w:r>
      <w:r w:rsidRPr="002336FE">
        <w:rPr>
          <w:rFonts w:ascii="Calibri" w:hAnsi="Calibri" w:cs="Calibri"/>
        </w:rPr>
        <w:t xml:space="preserve">, </w:t>
      </w:r>
      <w:r w:rsidRPr="002336FE">
        <w:rPr>
          <w:rFonts w:ascii="Calibri" w:hAnsi="Calibri" w:cs="Calibri"/>
          <w:i/>
          <w:iCs/>
        </w:rPr>
        <w:t>61</w:t>
      </w:r>
      <w:r w:rsidRPr="002336FE">
        <w:rPr>
          <w:rFonts w:ascii="Calibri" w:hAnsi="Calibri" w:cs="Calibri"/>
        </w:rPr>
        <w:t>(4), 508–517. https://doi.org/10.1016/j.icesjms.2004.03.018</w:t>
      </w:r>
    </w:p>
    <w:p w14:paraId="5EB98C41" w14:textId="77777777" w:rsidR="002336FE" w:rsidRPr="002336FE" w:rsidRDefault="002336FE" w:rsidP="002336FE">
      <w:pPr>
        <w:pStyle w:val="Bibliography"/>
        <w:rPr>
          <w:rFonts w:ascii="Calibri" w:hAnsi="Calibri" w:cs="Calibri"/>
        </w:rPr>
      </w:pPr>
      <w:r w:rsidRPr="002336FE">
        <w:rPr>
          <w:rFonts w:ascii="Calibri" w:hAnsi="Calibri" w:cs="Calibri"/>
        </w:rPr>
        <w:t xml:space="preserve">Sabatès, A., Gili, J. M., &amp; Pagès, F. (1989). Relationship between zooplankton distribution, geographic characteristics and hydrographic patterns off the Catalan coast (Western Mediterranean). </w:t>
      </w:r>
      <w:r w:rsidRPr="002336FE">
        <w:rPr>
          <w:rFonts w:ascii="Calibri" w:hAnsi="Calibri" w:cs="Calibri"/>
          <w:i/>
          <w:iCs/>
        </w:rPr>
        <w:t>Marine Biology</w:t>
      </w:r>
      <w:r w:rsidRPr="002336FE">
        <w:rPr>
          <w:rFonts w:ascii="Calibri" w:hAnsi="Calibri" w:cs="Calibri"/>
        </w:rPr>
        <w:t xml:space="preserve">, </w:t>
      </w:r>
      <w:r w:rsidRPr="002336FE">
        <w:rPr>
          <w:rFonts w:ascii="Calibri" w:hAnsi="Calibri" w:cs="Calibri"/>
          <w:i/>
          <w:iCs/>
        </w:rPr>
        <w:t>103</w:t>
      </w:r>
      <w:r w:rsidRPr="002336FE">
        <w:rPr>
          <w:rFonts w:ascii="Calibri" w:hAnsi="Calibri" w:cs="Calibri"/>
        </w:rPr>
        <w:t>(2), 153–159. https://doi.org/10.1007/BF00543342</w:t>
      </w:r>
    </w:p>
    <w:p w14:paraId="0F469074" w14:textId="77777777" w:rsidR="002336FE" w:rsidRPr="002336FE" w:rsidRDefault="002336FE" w:rsidP="002336FE">
      <w:pPr>
        <w:pStyle w:val="Bibliography"/>
        <w:rPr>
          <w:rFonts w:ascii="Calibri" w:hAnsi="Calibri" w:cs="Calibri"/>
        </w:rPr>
      </w:pPr>
      <w:r w:rsidRPr="002336FE">
        <w:rPr>
          <w:rFonts w:ascii="Calibri" w:hAnsi="Calibri" w:cs="Calibri"/>
        </w:rPr>
        <w:t xml:space="preserve">Schultes, S., &amp; Lopes, R. M. (2009). Laser Optical Plankton Counter and Zooscan intercomparison in tropical and subtropical marine ecosystems. </w:t>
      </w:r>
      <w:r w:rsidRPr="002336FE">
        <w:rPr>
          <w:rFonts w:ascii="Calibri" w:hAnsi="Calibri" w:cs="Calibri"/>
          <w:i/>
          <w:iCs/>
        </w:rPr>
        <w:t>Limnology and Oceanography: Methods</w:t>
      </w:r>
      <w:r w:rsidRPr="002336FE">
        <w:rPr>
          <w:rFonts w:ascii="Calibri" w:hAnsi="Calibri" w:cs="Calibri"/>
        </w:rPr>
        <w:t xml:space="preserve">, </w:t>
      </w:r>
      <w:r w:rsidRPr="002336FE">
        <w:rPr>
          <w:rFonts w:ascii="Calibri" w:hAnsi="Calibri" w:cs="Calibri"/>
          <w:i/>
          <w:iCs/>
        </w:rPr>
        <w:t>7</w:t>
      </w:r>
      <w:r w:rsidRPr="002336FE">
        <w:rPr>
          <w:rFonts w:ascii="Calibri" w:hAnsi="Calibri" w:cs="Calibri"/>
        </w:rPr>
        <w:t>(11), 771–784. https://doi.org/10.4319/lom.2009.7.771</w:t>
      </w:r>
    </w:p>
    <w:p w14:paraId="212068C4" w14:textId="77777777" w:rsidR="002336FE" w:rsidRPr="002336FE" w:rsidRDefault="002336FE" w:rsidP="002336FE">
      <w:pPr>
        <w:pStyle w:val="Bibliography"/>
        <w:rPr>
          <w:rFonts w:ascii="Calibri" w:hAnsi="Calibri" w:cs="Calibri"/>
        </w:rPr>
      </w:pPr>
      <w:r w:rsidRPr="002336FE">
        <w:rPr>
          <w:rFonts w:ascii="Calibri" w:hAnsi="Calibri" w:cs="Calibri"/>
        </w:rPr>
        <w:t xml:space="preserve">Skarðhamar, J., Slagstad, D., &amp; Edvardsen, A. (2007). Plankton distributions related to hydrography and circulation dynamics on a narrow continental shelf off Northern Norway. </w:t>
      </w:r>
      <w:r w:rsidRPr="002336FE">
        <w:rPr>
          <w:rFonts w:ascii="Calibri" w:hAnsi="Calibri" w:cs="Calibri"/>
          <w:i/>
          <w:iCs/>
        </w:rPr>
        <w:t>Estuarine, Coastal and Shelf Science</w:t>
      </w:r>
      <w:r w:rsidRPr="002336FE">
        <w:rPr>
          <w:rFonts w:ascii="Calibri" w:hAnsi="Calibri" w:cs="Calibri"/>
        </w:rPr>
        <w:t xml:space="preserve">, </w:t>
      </w:r>
      <w:r w:rsidRPr="002336FE">
        <w:rPr>
          <w:rFonts w:ascii="Calibri" w:hAnsi="Calibri" w:cs="Calibri"/>
          <w:i/>
          <w:iCs/>
        </w:rPr>
        <w:t>75</w:t>
      </w:r>
      <w:r w:rsidRPr="002336FE">
        <w:rPr>
          <w:rFonts w:ascii="Calibri" w:hAnsi="Calibri" w:cs="Calibri"/>
        </w:rPr>
        <w:t>(3), 381–392. https://doi.org/10.1016/j.ecss.2007.05.044</w:t>
      </w:r>
    </w:p>
    <w:p w14:paraId="735FEAA3" w14:textId="77777777" w:rsidR="002336FE" w:rsidRPr="002336FE" w:rsidRDefault="002336FE" w:rsidP="002336FE">
      <w:pPr>
        <w:pStyle w:val="Bibliography"/>
        <w:rPr>
          <w:rFonts w:ascii="Calibri" w:hAnsi="Calibri" w:cs="Calibri"/>
        </w:rPr>
      </w:pPr>
      <w:r w:rsidRPr="002336FE">
        <w:rPr>
          <w:rFonts w:ascii="Calibri" w:hAnsi="Calibri" w:cs="Calibri"/>
        </w:rPr>
        <w:lastRenderedPageBreak/>
        <w:t xml:space="preserve">Sourisseau, M., &amp; Carlotti, F. (2006). Spatial distribution of zooplankton size spectra on the French continental shelf of the Bay of Biscay during spring 2000 and 2001. </w:t>
      </w:r>
      <w:r w:rsidRPr="002336FE">
        <w:rPr>
          <w:rFonts w:ascii="Calibri" w:hAnsi="Calibri" w:cs="Calibri"/>
          <w:i/>
          <w:iCs/>
        </w:rPr>
        <w:t>Journal of Geophysical Research: Oceans</w:t>
      </w:r>
      <w:r w:rsidRPr="002336FE">
        <w:rPr>
          <w:rFonts w:ascii="Calibri" w:hAnsi="Calibri" w:cs="Calibri"/>
        </w:rPr>
        <w:t xml:space="preserve">, </w:t>
      </w:r>
      <w:r w:rsidRPr="002336FE">
        <w:rPr>
          <w:rFonts w:ascii="Calibri" w:hAnsi="Calibri" w:cs="Calibri"/>
          <w:i/>
          <w:iCs/>
        </w:rPr>
        <w:t>111</w:t>
      </w:r>
      <w:r w:rsidRPr="002336FE">
        <w:rPr>
          <w:rFonts w:ascii="Calibri" w:hAnsi="Calibri" w:cs="Calibri"/>
        </w:rPr>
        <w:t>(C5). https://doi.org/10.1029/2005jc003063</w:t>
      </w:r>
    </w:p>
    <w:p w14:paraId="41B95B56" w14:textId="77777777" w:rsidR="002336FE" w:rsidRPr="002336FE" w:rsidRDefault="002336FE" w:rsidP="002336FE">
      <w:pPr>
        <w:pStyle w:val="Bibliography"/>
        <w:rPr>
          <w:rFonts w:ascii="Calibri" w:hAnsi="Calibri" w:cs="Calibri"/>
        </w:rPr>
      </w:pPr>
      <w:r w:rsidRPr="002336FE">
        <w:rPr>
          <w:rFonts w:ascii="Calibri" w:hAnsi="Calibri" w:cs="Calibri"/>
        </w:rPr>
        <w:t xml:space="preserve">Thompson, G. A., Dinofrio, E. O., &amp; Alder, V. A. (2013). Structure, abundance and biomass size spectra of copepods and other zooplankton communities in upper waters of the Southwestern Atlantic Ocean during summer. </w:t>
      </w:r>
      <w:r w:rsidRPr="002336FE">
        <w:rPr>
          <w:rFonts w:ascii="Calibri" w:hAnsi="Calibri" w:cs="Calibri"/>
          <w:i/>
          <w:iCs/>
        </w:rPr>
        <w:t>Journal of Plankton Research</w:t>
      </w:r>
      <w:r w:rsidRPr="002336FE">
        <w:rPr>
          <w:rFonts w:ascii="Calibri" w:hAnsi="Calibri" w:cs="Calibri"/>
        </w:rPr>
        <w:t xml:space="preserve">, </w:t>
      </w:r>
      <w:r w:rsidRPr="002336FE">
        <w:rPr>
          <w:rFonts w:ascii="Calibri" w:hAnsi="Calibri" w:cs="Calibri"/>
          <w:i/>
          <w:iCs/>
        </w:rPr>
        <w:t>35</w:t>
      </w:r>
      <w:r w:rsidRPr="002336FE">
        <w:rPr>
          <w:rFonts w:ascii="Calibri" w:hAnsi="Calibri" w:cs="Calibri"/>
        </w:rPr>
        <w:t>(3), 610–629. https://doi.org/10.1093/plankt/fbt014</w:t>
      </w:r>
    </w:p>
    <w:p w14:paraId="7EF1D046" w14:textId="77777777" w:rsidR="002336FE" w:rsidRPr="002336FE" w:rsidRDefault="002336FE" w:rsidP="002336FE">
      <w:pPr>
        <w:pStyle w:val="Bibliography"/>
        <w:rPr>
          <w:rFonts w:ascii="Calibri" w:hAnsi="Calibri" w:cs="Calibri"/>
        </w:rPr>
      </w:pPr>
      <w:r w:rsidRPr="002336FE">
        <w:rPr>
          <w:rFonts w:ascii="Calibri" w:hAnsi="Calibri" w:cs="Calibri"/>
        </w:rPr>
        <w:t xml:space="preserve">Vandromme, P., Nogueira, E., Huret, M., Lopez-Urrutia, Á., González, G. G.-N., Sourisseau, M., &amp; Petitgas, P. (2014). Springtime zooplankton size structure over the continental shelf of the Bay of Biscay. </w:t>
      </w:r>
      <w:r w:rsidRPr="002336FE">
        <w:rPr>
          <w:rFonts w:ascii="Calibri" w:hAnsi="Calibri" w:cs="Calibri"/>
          <w:i/>
          <w:iCs/>
        </w:rPr>
        <w:t>Ocean Science</w:t>
      </w:r>
      <w:r w:rsidRPr="002336FE">
        <w:rPr>
          <w:rFonts w:ascii="Calibri" w:hAnsi="Calibri" w:cs="Calibri"/>
        </w:rPr>
        <w:t xml:space="preserve">, </w:t>
      </w:r>
      <w:r w:rsidRPr="002336FE">
        <w:rPr>
          <w:rFonts w:ascii="Calibri" w:hAnsi="Calibri" w:cs="Calibri"/>
          <w:i/>
          <w:iCs/>
        </w:rPr>
        <w:t>10</w:t>
      </w:r>
      <w:r w:rsidRPr="002336FE">
        <w:rPr>
          <w:rFonts w:ascii="Calibri" w:hAnsi="Calibri" w:cs="Calibri"/>
        </w:rPr>
        <w:t>, 821–835.</w:t>
      </w:r>
    </w:p>
    <w:p w14:paraId="1DD00C10" w14:textId="77777777" w:rsidR="002336FE" w:rsidRPr="002336FE" w:rsidRDefault="002336FE" w:rsidP="002336FE">
      <w:pPr>
        <w:pStyle w:val="Bibliography"/>
        <w:rPr>
          <w:rFonts w:ascii="Calibri" w:hAnsi="Calibri" w:cs="Calibri"/>
        </w:rPr>
      </w:pPr>
      <w:r w:rsidRPr="002336FE">
        <w:rPr>
          <w:rFonts w:ascii="Calibri" w:hAnsi="Calibri" w:cs="Calibri"/>
        </w:rPr>
        <w:t xml:space="preserve">Zeldis, J. R., &amp; Willis, K. J. (2015). Biogeographic and trophic drivers of mesozooplankton distribution on the northeast continental shelf and in Hauraki Gulf, New Zealand. </w:t>
      </w:r>
      <w:r w:rsidRPr="002336FE">
        <w:rPr>
          <w:rFonts w:ascii="Calibri" w:hAnsi="Calibri" w:cs="Calibri"/>
          <w:i/>
          <w:iCs/>
        </w:rPr>
        <w:t>New Zealand Journal of Marine and Freshwater Research</w:t>
      </w:r>
      <w:r w:rsidRPr="002336FE">
        <w:rPr>
          <w:rFonts w:ascii="Calibri" w:hAnsi="Calibri" w:cs="Calibri"/>
        </w:rPr>
        <w:t xml:space="preserve">, </w:t>
      </w:r>
      <w:r w:rsidRPr="002336FE">
        <w:rPr>
          <w:rFonts w:ascii="Calibri" w:hAnsi="Calibri" w:cs="Calibri"/>
          <w:i/>
          <w:iCs/>
        </w:rPr>
        <w:t>49</w:t>
      </w:r>
      <w:r w:rsidRPr="002336FE">
        <w:rPr>
          <w:rFonts w:ascii="Calibri" w:hAnsi="Calibri" w:cs="Calibri"/>
        </w:rPr>
        <w:t>(1), 69–86. https://doi.org/10.1080/00288330.2014.955806</w:t>
      </w:r>
    </w:p>
    <w:p w14:paraId="516B7463" w14:textId="77777777" w:rsidR="002336FE" w:rsidRPr="002336FE" w:rsidRDefault="002336FE" w:rsidP="002336FE">
      <w:pPr>
        <w:pStyle w:val="Bibliography"/>
        <w:rPr>
          <w:rFonts w:ascii="Calibri" w:hAnsi="Calibri" w:cs="Calibri"/>
        </w:rPr>
      </w:pPr>
      <w:r w:rsidRPr="002336FE">
        <w:rPr>
          <w:rFonts w:ascii="Calibri" w:hAnsi="Calibri" w:cs="Calibri"/>
        </w:rPr>
        <w:t xml:space="preserve">Zhang, W., Sun, X., Zheng, S., Zhu, M., Liang, J., Du, J., &amp; Yang, C. (2019). Plankton abundance, biovolume, and normalized biovolume size spectra in the northern slope of the South China Sea in autumn 2014 and summer 2015. </w:t>
      </w:r>
      <w:r w:rsidRPr="002336FE">
        <w:rPr>
          <w:rFonts w:ascii="Calibri" w:hAnsi="Calibri" w:cs="Calibri"/>
          <w:i/>
          <w:iCs/>
        </w:rPr>
        <w:t>Deep Sea Research Part II: Topical Studies in Oceanography</w:t>
      </w:r>
      <w:r w:rsidRPr="002336FE">
        <w:rPr>
          <w:rFonts w:ascii="Calibri" w:hAnsi="Calibri" w:cs="Calibri"/>
        </w:rPr>
        <w:t xml:space="preserve">, </w:t>
      </w:r>
      <w:r w:rsidRPr="002336FE">
        <w:rPr>
          <w:rFonts w:ascii="Calibri" w:hAnsi="Calibri" w:cs="Calibri"/>
          <w:i/>
          <w:iCs/>
        </w:rPr>
        <w:t>167</w:t>
      </w:r>
      <w:r w:rsidRPr="002336FE">
        <w:rPr>
          <w:rFonts w:ascii="Calibri" w:hAnsi="Calibri" w:cs="Calibri"/>
        </w:rPr>
        <w:t>, 79–92. https://doi.org/10.1016/j.dsr2.2019.07.006</w:t>
      </w:r>
    </w:p>
    <w:p w14:paraId="5364B664" w14:textId="61B44F49" w:rsidR="00C66DFB" w:rsidRPr="00B56C58" w:rsidRDefault="00D72ED2">
      <w:pPr>
        <w:spacing w:after="160" w:line="259" w:lineRule="auto"/>
        <w:rPr>
          <w:rFonts w:asciiTheme="minorHAnsi" w:hAnsiTheme="minorHAnsi" w:cstheme="minorHAnsi"/>
          <w:b/>
          <w:bCs/>
        </w:rPr>
      </w:pPr>
      <w:r w:rsidRPr="00B56C58">
        <w:rPr>
          <w:rFonts w:asciiTheme="minorHAnsi" w:hAnsiTheme="minorHAnsi" w:cstheme="minorHAnsi"/>
          <w:b/>
          <w:bCs/>
        </w:rPr>
        <w:fldChar w:fldCharType="end"/>
      </w:r>
    </w:p>
    <w:p w14:paraId="58323A0E" w14:textId="77777777" w:rsidR="00CD400A" w:rsidRPr="00B56C58" w:rsidRDefault="00CD400A" w:rsidP="00922E04">
      <w:pPr>
        <w:spacing w:line="360" w:lineRule="auto"/>
        <w:rPr>
          <w:rFonts w:asciiTheme="minorHAnsi" w:hAnsiTheme="minorHAnsi" w:cstheme="minorHAnsi"/>
        </w:rPr>
      </w:pPr>
    </w:p>
    <w:sectPr w:rsidR="00CD400A" w:rsidRPr="00B56C58" w:rsidSect="00C66DF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4E540" w14:textId="77777777" w:rsidR="00EA38D1" w:rsidRDefault="00EA38D1">
      <w:r>
        <w:separator/>
      </w:r>
    </w:p>
  </w:endnote>
  <w:endnote w:type="continuationSeparator" w:id="0">
    <w:p w14:paraId="15AF1F11" w14:textId="77777777" w:rsidR="00EA38D1" w:rsidRDefault="00EA38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9967984"/>
      <w:docPartObj>
        <w:docPartGallery w:val="Page Numbers (Bottom of Page)"/>
        <w:docPartUnique/>
      </w:docPartObj>
    </w:sdtPr>
    <w:sdtEndPr>
      <w:rPr>
        <w:noProof/>
      </w:rPr>
    </w:sdtEndPr>
    <w:sdtContent>
      <w:p w14:paraId="70F46A97" w14:textId="77777777" w:rsidR="00CF4DB0" w:rsidRDefault="00922E0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AA0994" w14:textId="77777777" w:rsidR="00CF4DB0" w:rsidRDefault="00EA38D1"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735020" w14:textId="77777777" w:rsidR="00EA38D1" w:rsidRDefault="00EA38D1">
      <w:r>
        <w:separator/>
      </w:r>
    </w:p>
  </w:footnote>
  <w:footnote w:type="continuationSeparator" w:id="0">
    <w:p w14:paraId="7B6510EF" w14:textId="77777777" w:rsidR="00EA38D1" w:rsidRDefault="00EA38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B63C5" w14:textId="2402AE51" w:rsidR="00CF4DB0" w:rsidRDefault="00922E04" w:rsidP="00E31404">
    <w:pPr>
      <w:pStyle w:val="Header"/>
      <w:jc w:val="center"/>
    </w:pPr>
    <w:r>
      <w:t xml:space="preserve">Confidential manuscript submitted to </w:t>
    </w:r>
    <w:r>
      <w:rPr>
        <w:i/>
      </w:rPr>
      <w:t xml:space="preserve">replace this text with name of </w:t>
    </w:r>
    <w:r w:rsidRPr="007778ED">
      <w:rPr>
        <w:i/>
      </w:rPr>
      <w:t>AGU journal</w:t>
    </w: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yden Schilling">
    <w15:presenceInfo w15:providerId="None" w15:userId="Hayden Schill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trackRevisions/>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E04"/>
    <w:rsid w:val="00055958"/>
    <w:rsid w:val="000A54C8"/>
    <w:rsid w:val="000A5D04"/>
    <w:rsid w:val="000B0B97"/>
    <w:rsid w:val="000E320E"/>
    <w:rsid w:val="000E4F66"/>
    <w:rsid w:val="000E70F9"/>
    <w:rsid w:val="000F6B7E"/>
    <w:rsid w:val="00133BE7"/>
    <w:rsid w:val="00157F62"/>
    <w:rsid w:val="0016429F"/>
    <w:rsid w:val="002336FE"/>
    <w:rsid w:val="002A15AA"/>
    <w:rsid w:val="002A7676"/>
    <w:rsid w:val="00313B26"/>
    <w:rsid w:val="00327205"/>
    <w:rsid w:val="003B3BA3"/>
    <w:rsid w:val="003D6634"/>
    <w:rsid w:val="003D7082"/>
    <w:rsid w:val="003E467B"/>
    <w:rsid w:val="00462636"/>
    <w:rsid w:val="00507A05"/>
    <w:rsid w:val="00555CC6"/>
    <w:rsid w:val="00592ACE"/>
    <w:rsid w:val="00605E61"/>
    <w:rsid w:val="006E4947"/>
    <w:rsid w:val="00762170"/>
    <w:rsid w:val="00922E04"/>
    <w:rsid w:val="009A2AF3"/>
    <w:rsid w:val="00A027D2"/>
    <w:rsid w:val="00A36E93"/>
    <w:rsid w:val="00AC0F41"/>
    <w:rsid w:val="00B07758"/>
    <w:rsid w:val="00B56C58"/>
    <w:rsid w:val="00C66DFB"/>
    <w:rsid w:val="00C81D15"/>
    <w:rsid w:val="00CD400A"/>
    <w:rsid w:val="00D72ED2"/>
    <w:rsid w:val="00DF3465"/>
    <w:rsid w:val="00E143C5"/>
    <w:rsid w:val="00E17C9F"/>
    <w:rsid w:val="00E24670"/>
    <w:rsid w:val="00EA38D1"/>
    <w:rsid w:val="00EB2BE9"/>
    <w:rsid w:val="00FB1FDD"/>
  </w:rsids>
  <m:mathPr>
    <m:mathFont m:val="Cambria Math"/>
    <m:brkBin m:val="before"/>
    <m:brkBinSub m:val="--"/>
    <m:smallFrac m:val="0"/>
    <m:dispDef/>
    <m:lMargin m:val="0"/>
    <m:rMargin m:val="0"/>
    <m:defJc m:val="centerGroup"/>
    <m:wrapIndent m:val="1440"/>
    <m:intLim m:val="subSup"/>
    <m:naryLim m:val="undOvr"/>
  </m:mathPr>
  <w:themeFontLang w:val="en-AU"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0E1B7"/>
  <w15:chartTrackingRefBased/>
  <w15:docId w15:val="{3977AE4A-375D-49B6-9E33-844D100B7F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AU"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2E04"/>
    <w:pPr>
      <w:spacing w:after="0" w:line="240" w:lineRule="auto"/>
    </w:pPr>
    <w:rPr>
      <w:rFonts w:ascii="Times New Roman" w:eastAsia="Calibri" w:hAnsi="Times New Roman" w:cs="Times New Roman"/>
      <w:sz w:val="24"/>
      <w:szCs w:val="20"/>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2E04"/>
    <w:pPr>
      <w:tabs>
        <w:tab w:val="center" w:pos="4680"/>
        <w:tab w:val="right" w:pos="9360"/>
      </w:tabs>
    </w:pPr>
  </w:style>
  <w:style w:type="character" w:customStyle="1" w:styleId="HeaderChar">
    <w:name w:val="Header Char"/>
    <w:basedOn w:val="DefaultParagraphFont"/>
    <w:link w:val="Header"/>
    <w:uiPriority w:val="99"/>
    <w:rsid w:val="00922E04"/>
    <w:rPr>
      <w:rFonts w:ascii="Times New Roman" w:eastAsia="Calibri" w:hAnsi="Times New Roman" w:cs="Times New Roman"/>
      <w:sz w:val="24"/>
      <w:szCs w:val="20"/>
      <w:lang w:val="en-US" w:bidi="ar-SA"/>
    </w:rPr>
  </w:style>
  <w:style w:type="paragraph" w:styleId="Footer">
    <w:name w:val="footer"/>
    <w:basedOn w:val="Normal"/>
    <w:link w:val="FooterChar"/>
    <w:uiPriority w:val="99"/>
    <w:unhideWhenUsed/>
    <w:rsid w:val="00922E04"/>
    <w:pPr>
      <w:tabs>
        <w:tab w:val="center" w:pos="4680"/>
        <w:tab w:val="right" w:pos="9360"/>
      </w:tabs>
    </w:pPr>
  </w:style>
  <w:style w:type="character" w:customStyle="1" w:styleId="FooterChar">
    <w:name w:val="Footer Char"/>
    <w:basedOn w:val="DefaultParagraphFont"/>
    <w:link w:val="Footer"/>
    <w:uiPriority w:val="99"/>
    <w:rsid w:val="00922E04"/>
    <w:rPr>
      <w:rFonts w:ascii="Times New Roman" w:eastAsia="Calibri" w:hAnsi="Times New Roman" w:cs="Times New Roman"/>
      <w:sz w:val="24"/>
      <w:szCs w:val="20"/>
      <w:lang w:val="en-US" w:bidi="ar-SA"/>
    </w:rPr>
  </w:style>
  <w:style w:type="character" w:styleId="LineNumber">
    <w:name w:val="line number"/>
    <w:basedOn w:val="DefaultParagraphFont"/>
    <w:uiPriority w:val="99"/>
    <w:semiHidden/>
    <w:unhideWhenUsed/>
    <w:rsid w:val="00922E04"/>
  </w:style>
  <w:style w:type="paragraph" w:styleId="BalloonText">
    <w:name w:val="Balloon Text"/>
    <w:basedOn w:val="Normal"/>
    <w:link w:val="BalloonTextChar"/>
    <w:uiPriority w:val="99"/>
    <w:semiHidden/>
    <w:unhideWhenUsed/>
    <w:rsid w:val="00C81D1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1D15"/>
    <w:rPr>
      <w:rFonts w:ascii="Segoe UI" w:eastAsia="Calibri" w:hAnsi="Segoe UI" w:cs="Segoe UI"/>
      <w:sz w:val="18"/>
      <w:szCs w:val="18"/>
      <w:lang w:val="en-US" w:bidi="ar-SA"/>
    </w:rPr>
  </w:style>
  <w:style w:type="paragraph" w:styleId="Bibliography">
    <w:name w:val="Bibliography"/>
    <w:basedOn w:val="Normal"/>
    <w:next w:val="Normal"/>
    <w:uiPriority w:val="37"/>
    <w:unhideWhenUsed/>
    <w:rsid w:val="00D72ED2"/>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992043">
      <w:bodyDiv w:val="1"/>
      <w:marLeft w:val="0"/>
      <w:marRight w:val="0"/>
      <w:marTop w:val="0"/>
      <w:marBottom w:val="0"/>
      <w:divBdr>
        <w:top w:val="none" w:sz="0" w:space="0" w:color="auto"/>
        <w:left w:val="none" w:sz="0" w:space="0" w:color="auto"/>
        <w:bottom w:val="none" w:sz="0" w:space="0" w:color="auto"/>
        <w:right w:val="none" w:sz="0" w:space="0" w:color="auto"/>
      </w:divBdr>
    </w:div>
    <w:div w:id="552620243">
      <w:bodyDiv w:val="1"/>
      <w:marLeft w:val="0"/>
      <w:marRight w:val="0"/>
      <w:marTop w:val="0"/>
      <w:marBottom w:val="0"/>
      <w:divBdr>
        <w:top w:val="none" w:sz="0" w:space="0" w:color="auto"/>
        <w:left w:val="none" w:sz="0" w:space="0" w:color="auto"/>
        <w:bottom w:val="none" w:sz="0" w:space="0" w:color="auto"/>
        <w:right w:val="none" w:sz="0" w:space="0" w:color="auto"/>
      </w:divBdr>
    </w:div>
    <w:div w:id="811488115">
      <w:bodyDiv w:val="1"/>
      <w:marLeft w:val="0"/>
      <w:marRight w:val="0"/>
      <w:marTop w:val="0"/>
      <w:marBottom w:val="0"/>
      <w:divBdr>
        <w:top w:val="none" w:sz="0" w:space="0" w:color="auto"/>
        <w:left w:val="none" w:sz="0" w:space="0" w:color="auto"/>
        <w:bottom w:val="none" w:sz="0" w:space="0" w:color="auto"/>
        <w:right w:val="none" w:sz="0" w:space="0" w:color="auto"/>
      </w:divBdr>
    </w:div>
    <w:div w:id="1223367468">
      <w:bodyDiv w:val="1"/>
      <w:marLeft w:val="0"/>
      <w:marRight w:val="0"/>
      <w:marTop w:val="0"/>
      <w:marBottom w:val="0"/>
      <w:divBdr>
        <w:top w:val="none" w:sz="0" w:space="0" w:color="auto"/>
        <w:left w:val="none" w:sz="0" w:space="0" w:color="auto"/>
        <w:bottom w:val="none" w:sz="0" w:space="0" w:color="auto"/>
        <w:right w:val="none" w:sz="0" w:space="0" w:color="auto"/>
      </w:divBdr>
    </w:div>
    <w:div w:id="1594556916">
      <w:bodyDiv w:val="1"/>
      <w:marLeft w:val="0"/>
      <w:marRight w:val="0"/>
      <w:marTop w:val="0"/>
      <w:marBottom w:val="0"/>
      <w:divBdr>
        <w:top w:val="none" w:sz="0" w:space="0" w:color="auto"/>
        <w:left w:val="none" w:sz="0" w:space="0" w:color="auto"/>
        <w:bottom w:val="none" w:sz="0" w:space="0" w:color="auto"/>
        <w:right w:val="none" w:sz="0" w:space="0" w:color="auto"/>
      </w:divBdr>
    </w:div>
    <w:div w:id="1708676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microsoft.com/office/2011/relationships/people" Target="peop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18</Pages>
  <Words>7689</Words>
  <Characters>43831</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Hayden Schilling</dc:creator>
  <cp:keywords/>
  <dc:description/>
  <cp:lastModifiedBy>Hayden Schilling</cp:lastModifiedBy>
  <cp:revision>2</cp:revision>
  <dcterms:created xsi:type="dcterms:W3CDTF">2021-05-04T04:51:00Z</dcterms:created>
  <dcterms:modified xsi:type="dcterms:W3CDTF">2021-05-04T04:51:00Z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zotero-version="5.0.92"&gt;&lt;session id="8A6FEVuQ"/&gt;&lt;style id="http://www.zotero.org/styles/journal-of-geophysical-research-oceans" hasBibliography="1" bibliographyStyleHasBeenSet="1"/&gt;&lt;prefs&gt;&lt;pref name="fieldType" value="Field"/&gt;&lt;/pref</vt:lpwstr>
  </property>
  <property fmtid="{D5CDD505-2E9C-101B-9397-08002B2CF9AE}" pid="3" name="ZOTERO_PREF_2">
    <vt:lpwstr>s&gt;&lt;/data&gt;</vt:lpwstr>
  </property>
</Properties>
</file>