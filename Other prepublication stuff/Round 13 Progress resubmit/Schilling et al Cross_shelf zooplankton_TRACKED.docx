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1C07C" w14:textId="2CF72EEB" w:rsidR="00E30A97" w:rsidRDefault="009A7BA6" w:rsidP="00D715A7">
      <w:pPr>
        <w:pStyle w:val="Title"/>
        <w:spacing w:line="480" w:lineRule="auto"/>
        <w:rPr>
          <w:rFonts w:asciiTheme="minorHAnsi" w:hAnsiTheme="minorHAnsi" w:cstheme="minorHAnsi"/>
          <w:lang w:val="en-AU"/>
        </w:rPr>
      </w:pPr>
      <w:bookmarkStart w:id="0" w:name="_Hlk69132735"/>
      <w:r>
        <w:rPr>
          <w:rFonts w:asciiTheme="minorHAnsi" w:hAnsiTheme="minorHAnsi" w:cstheme="minorHAnsi"/>
          <w:lang w:val="en-AU"/>
        </w:rPr>
        <w:t xml:space="preserve">Vertically resolved </w:t>
      </w:r>
      <w:del w:id="1" w:author="Hayden Schilling" w:date="2021-04-12T15:11:00Z">
        <w:r w:rsidDel="00AA2757">
          <w:rPr>
            <w:rFonts w:asciiTheme="minorHAnsi" w:hAnsiTheme="minorHAnsi" w:cstheme="minorHAnsi"/>
            <w:lang w:val="en-AU"/>
          </w:rPr>
          <w:delText>z</w:delText>
        </w:r>
        <w:r w:rsidR="00E30A97" w:rsidRPr="00F15D89" w:rsidDel="00AA2757">
          <w:rPr>
            <w:rFonts w:asciiTheme="minorHAnsi" w:hAnsiTheme="minorHAnsi" w:cstheme="minorHAnsi"/>
            <w:lang w:val="en-AU"/>
          </w:rPr>
          <w:delText>ooplankton</w:delText>
        </w:r>
        <w:r w:rsidR="00E30A97" w:rsidDel="00AA2757">
          <w:rPr>
            <w:rFonts w:asciiTheme="minorHAnsi" w:hAnsiTheme="minorHAnsi" w:cstheme="minorHAnsi"/>
            <w:lang w:val="en-AU"/>
          </w:rPr>
          <w:delText xml:space="preserve"> </w:delText>
        </w:r>
      </w:del>
      <w:ins w:id="2" w:author="Hayden Schilling" w:date="2021-04-12T15:11:00Z">
        <w:r w:rsidR="00AA2757">
          <w:rPr>
            <w:rFonts w:asciiTheme="minorHAnsi" w:hAnsiTheme="minorHAnsi" w:cstheme="minorHAnsi"/>
            <w:lang w:val="en-AU"/>
          </w:rPr>
          <w:t>particulate</w:t>
        </w:r>
      </w:ins>
      <w:ins w:id="3" w:author="Hayden Schilling" w:date="2021-04-30T09:56:00Z">
        <w:r w:rsidR="0028175B">
          <w:rPr>
            <w:rFonts w:asciiTheme="minorHAnsi" w:hAnsiTheme="minorHAnsi" w:cstheme="minorHAnsi"/>
            <w:lang w:val="en-AU"/>
          </w:rPr>
          <w:t xml:space="preserve"> (zooplankton)</w:t>
        </w:r>
      </w:ins>
      <w:ins w:id="4" w:author="Hayden Schilling" w:date="2021-04-12T15:11:00Z">
        <w:r w:rsidR="00AA2757">
          <w:rPr>
            <w:rFonts w:asciiTheme="minorHAnsi" w:hAnsiTheme="minorHAnsi" w:cstheme="minorHAnsi"/>
            <w:lang w:val="en-AU"/>
          </w:rPr>
          <w:t xml:space="preserve"> </w:t>
        </w:r>
      </w:ins>
      <w:r w:rsidR="00E30A97">
        <w:rPr>
          <w:rFonts w:asciiTheme="minorHAnsi" w:hAnsiTheme="minorHAnsi" w:cstheme="minorHAnsi"/>
          <w:lang w:val="en-AU"/>
        </w:rPr>
        <w:t>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bookmarkEnd w:id="0"/>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84B44B3" w14:textId="0DAAF819" w:rsidR="001B2663" w:rsidRPr="00F15D89" w:rsidRDefault="001B2663" w:rsidP="001B2663">
      <w:pPr>
        <w:pStyle w:val="Abstract"/>
        <w:spacing w:line="480" w:lineRule="auto"/>
        <w:rPr>
          <w:rFonts w:asciiTheme="minorHAnsi" w:hAnsiTheme="minorHAnsi" w:cstheme="minorHAnsi"/>
          <w:lang w:val="en-AU"/>
        </w:rPr>
      </w:pPr>
      <w:r>
        <w:rPr>
          <w:rFonts w:asciiTheme="minorHAnsi" w:hAnsiTheme="minorHAnsi" w:cstheme="minorHAnsi"/>
          <w:lang w:val="en-AU"/>
        </w:rPr>
        <w:t xml:space="preserve">Continental shelves are the interface between society and the oceans, supporting over 90% of the world’s fisheries through highly productive ecosystems. Boundary currents drive oceanographic processes on many continental shelves, yet it is uncertain how boundary currents </w:t>
      </w:r>
      <w:del w:id="5" w:author="Hayden Schilling" w:date="2021-04-30T21:01:00Z">
        <w:r w:rsidDel="00A97D41">
          <w:rPr>
            <w:rFonts w:asciiTheme="minorHAnsi" w:hAnsiTheme="minorHAnsi" w:cstheme="minorHAnsi"/>
            <w:lang w:val="en-AU"/>
          </w:rPr>
          <w:delText xml:space="preserve">affect </w:delText>
        </w:r>
      </w:del>
      <w:ins w:id="6" w:author="Hayden Schilling" w:date="2021-04-30T21:01:00Z">
        <w:r w:rsidR="00A97D41">
          <w:rPr>
            <w:rFonts w:asciiTheme="minorHAnsi" w:hAnsiTheme="minorHAnsi" w:cstheme="minorHAnsi"/>
            <w:lang w:val="en-AU"/>
          </w:rPr>
          <w:t xml:space="preserve">influence </w:t>
        </w:r>
      </w:ins>
      <w:r>
        <w:rPr>
          <w:rFonts w:asciiTheme="minorHAnsi" w:hAnsiTheme="minorHAnsi" w:cstheme="minorHAnsi"/>
          <w:lang w:val="en-AU"/>
        </w:rPr>
        <w:t>the continental shelf zooplankton community.</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w:t>
      </w:r>
      <w:del w:id="7" w:author="Hayden Schilling" w:date="2021-04-30T09:57:00Z">
        <w:r w:rsidRPr="00F15D89" w:rsidDel="0028175B">
          <w:rPr>
            <w:rFonts w:asciiTheme="minorHAnsi" w:hAnsiTheme="minorHAnsi" w:cstheme="minorHAnsi"/>
            <w:lang w:val="en-AU"/>
          </w:rPr>
          <w:delText xml:space="preserve">zooplankton </w:delText>
        </w:r>
      </w:del>
      <w:ins w:id="8" w:author="Hayden Schilling" w:date="2021-04-30T09:57:00Z">
        <w:r w:rsidR="0028175B">
          <w:rPr>
            <w:rFonts w:asciiTheme="minorHAnsi" w:hAnsiTheme="minorHAnsi" w:cstheme="minorHAnsi"/>
            <w:lang w:val="en-AU"/>
          </w:rPr>
          <w:t>particle (zooplankton)</w:t>
        </w:r>
        <w:r w:rsidR="0028175B" w:rsidRPr="00F15D89">
          <w:rPr>
            <w:rFonts w:asciiTheme="minorHAnsi" w:hAnsiTheme="minorHAnsi" w:cstheme="minorHAnsi"/>
            <w:lang w:val="en-AU"/>
          </w:rPr>
          <w:t xml:space="preserve"> </w:t>
        </w:r>
      </w:ins>
      <w:r>
        <w:rPr>
          <w:rFonts w:asciiTheme="minorHAnsi" w:hAnsiTheme="minorHAnsi" w:cstheme="minorHAnsi"/>
          <w:lang w:val="en-AU"/>
        </w:rPr>
        <w:t xml:space="preserve">size structure </w:t>
      </w:r>
      <w:r w:rsidRPr="00F15D89">
        <w:rPr>
          <w:rFonts w:asciiTheme="minorHAnsi" w:hAnsiTheme="minorHAnsi" w:cstheme="minorHAnsi"/>
          <w:lang w:val="en-AU"/>
        </w:rPr>
        <w:t xml:space="preserve">across </w:t>
      </w:r>
      <w:r>
        <w:rPr>
          <w:rFonts w:asciiTheme="minorHAnsi" w:hAnsiTheme="minorHAnsi" w:cstheme="minorHAnsi"/>
          <w:lang w:val="en-AU"/>
        </w:rPr>
        <w:t>four transects over a</w:t>
      </w:r>
      <w:r w:rsidRPr="00F15D89">
        <w:rPr>
          <w:rFonts w:asciiTheme="minorHAnsi" w:hAnsiTheme="minorHAnsi" w:cstheme="minorHAnsi"/>
          <w:lang w:val="en-AU"/>
        </w:rPr>
        <w:t xml:space="preserve"> continental shelf</w:t>
      </w:r>
      <w:r>
        <w:rPr>
          <w:rFonts w:asciiTheme="minorHAnsi" w:hAnsiTheme="minorHAnsi" w:cstheme="minorHAnsi"/>
          <w:lang w:val="en-AU"/>
        </w:rPr>
        <w:t xml:space="preserve">. </w:t>
      </w:r>
      <w:bookmarkStart w:id="9" w:name="_Hlk70693235"/>
      <w:ins w:id="10" w:author="Hayden Schilling" w:date="2021-04-30T09:58:00Z">
        <w:r w:rsidR="0028175B">
          <w:rPr>
            <w:rFonts w:asciiTheme="minorHAnsi" w:hAnsiTheme="minorHAnsi" w:cstheme="minorHAnsi"/>
            <w:lang w:val="en-AU"/>
          </w:rPr>
          <w:t>Particulate (</w:t>
        </w:r>
      </w:ins>
      <w:del w:id="11" w:author="Hayden Schilling" w:date="2021-04-30T09:58:00Z">
        <w:r w:rsidDel="0028175B">
          <w:rPr>
            <w:rFonts w:asciiTheme="minorHAnsi" w:hAnsiTheme="minorHAnsi" w:cstheme="minorHAnsi"/>
            <w:lang w:val="en-AU"/>
          </w:rPr>
          <w:delText>Z</w:delText>
        </w:r>
      </w:del>
      <w:ins w:id="12" w:author="Hayden Schilling" w:date="2021-04-30T09:58:00Z">
        <w:r w:rsidR="0028175B">
          <w:rPr>
            <w:rFonts w:asciiTheme="minorHAnsi" w:hAnsiTheme="minorHAnsi" w:cstheme="minorHAnsi"/>
            <w:lang w:val="en-AU"/>
          </w:rPr>
          <w:t>z</w:t>
        </w:r>
      </w:ins>
      <w:r w:rsidRPr="00F15D89">
        <w:rPr>
          <w:rFonts w:asciiTheme="minorHAnsi" w:hAnsiTheme="minorHAnsi" w:cstheme="minorHAnsi"/>
          <w:lang w:val="en-AU"/>
        </w:rPr>
        <w:t>ooplankton</w:t>
      </w:r>
      <w:ins w:id="13" w:author="Hayden Schilling" w:date="2021-04-30T09:58:00Z">
        <w:r w:rsidR="0028175B">
          <w:rPr>
            <w:rFonts w:asciiTheme="minorHAnsi" w:hAnsiTheme="minorHAnsi" w:cstheme="minorHAnsi"/>
            <w:lang w:val="en-AU"/>
          </w:rPr>
          <w:t>)</w:t>
        </w:r>
      </w:ins>
      <w:r w:rsidRPr="00F15D89">
        <w:rPr>
          <w:rFonts w:asciiTheme="minorHAnsi" w:hAnsiTheme="minorHAnsi" w:cstheme="minorHAnsi"/>
          <w:lang w:val="en-AU"/>
        </w:rPr>
        <w:t xml:space="preserve"> biomass </w:t>
      </w:r>
      <w:ins w:id="14" w:author="Hayden Schilling" w:date="2021-04-30T09:57:00Z">
        <w:r w:rsidR="0028175B">
          <w:rPr>
            <w:rFonts w:asciiTheme="minorHAnsi" w:hAnsiTheme="minorHAnsi" w:cstheme="minorHAnsi"/>
            <w:lang w:val="en-AU"/>
          </w:rPr>
          <w:t>wa</w:t>
        </w:r>
      </w:ins>
      <w:del w:id="15" w:author="Hayden Schilling" w:date="2021-04-30T09:57:00Z">
        <w:r w:rsidDel="0028175B">
          <w:rPr>
            <w:rFonts w:asciiTheme="minorHAnsi" w:hAnsiTheme="minorHAnsi" w:cstheme="minorHAnsi"/>
            <w:lang w:val="en-AU"/>
          </w:rPr>
          <w:delText>i</w:delText>
        </w:r>
      </w:del>
      <w:r>
        <w:rPr>
          <w:rFonts w:asciiTheme="minorHAnsi" w:hAnsiTheme="minorHAnsi" w:cstheme="minorHAnsi"/>
          <w:lang w:val="en-AU"/>
        </w:rPr>
        <w:t>s</w:t>
      </w:r>
      <w:r w:rsidRPr="00F15D89">
        <w:rPr>
          <w:rFonts w:asciiTheme="minorHAnsi" w:hAnsiTheme="minorHAnsi" w:cstheme="minorHAnsi"/>
          <w:lang w:val="en-AU"/>
        </w:rPr>
        <w:t xml:space="preserve"> highest inshore</w:t>
      </w:r>
      <w:r>
        <w:rPr>
          <w:rFonts w:asciiTheme="minorHAnsi" w:hAnsiTheme="minorHAnsi" w:cstheme="minorHAnsi"/>
          <w:lang w:val="en-AU"/>
        </w:rPr>
        <w:t xml:space="preserve">, </w:t>
      </w:r>
      <w:del w:id="16" w:author="Hayden Schilling" w:date="2021-04-30T09:58:00Z">
        <w:r w:rsidDel="0028175B">
          <w:rPr>
            <w:rFonts w:asciiTheme="minorHAnsi" w:hAnsiTheme="minorHAnsi" w:cstheme="minorHAnsi"/>
            <w:lang w:val="en-AU"/>
          </w:rPr>
          <w:delText xml:space="preserve">which </w:delText>
        </w:r>
      </w:del>
      <w:r>
        <w:rPr>
          <w:rFonts w:asciiTheme="minorHAnsi" w:hAnsiTheme="minorHAnsi" w:cstheme="minorHAnsi"/>
          <w:lang w:val="en-AU"/>
        </w:rPr>
        <w:t>declin</w:t>
      </w:r>
      <w:ins w:id="17" w:author="Hayden Schilling" w:date="2021-04-30T09:58:00Z">
        <w:r w:rsidR="0028175B">
          <w:rPr>
            <w:rFonts w:asciiTheme="minorHAnsi" w:hAnsiTheme="minorHAnsi" w:cstheme="minorHAnsi"/>
            <w:lang w:val="en-AU"/>
          </w:rPr>
          <w:t>ing</w:t>
        </w:r>
      </w:ins>
      <w:del w:id="18" w:author="Hayden Schilling" w:date="2021-04-30T09:58:00Z">
        <w:r w:rsidDel="0028175B">
          <w:rPr>
            <w:rFonts w:asciiTheme="minorHAnsi" w:hAnsiTheme="minorHAnsi" w:cstheme="minorHAnsi"/>
            <w:lang w:val="en-AU"/>
          </w:rPr>
          <w:delText>es</w:delText>
        </w:r>
      </w:del>
      <w:r>
        <w:rPr>
          <w:rFonts w:asciiTheme="minorHAnsi" w:hAnsiTheme="minorHAnsi" w:cstheme="minorHAnsi"/>
          <w:lang w:val="en-AU"/>
        </w:rPr>
        <w:t xml:space="preserve"> </w:t>
      </w:r>
      <w:r w:rsidRPr="00F15D89">
        <w:rPr>
          <w:rFonts w:asciiTheme="minorHAnsi" w:hAnsiTheme="minorHAnsi" w:cstheme="minorHAnsi"/>
          <w:lang w:val="en-AU"/>
        </w:rPr>
        <w:t xml:space="preserve">with increasing distance from shore and </w:t>
      </w:r>
      <w:r>
        <w:rPr>
          <w:rFonts w:asciiTheme="minorHAnsi" w:hAnsiTheme="minorHAnsi" w:cstheme="minorHAnsi"/>
          <w:lang w:val="en-AU"/>
        </w:rPr>
        <w:t xml:space="preserve">with increasing </w:t>
      </w:r>
      <w:r w:rsidRPr="00F15D89">
        <w:rPr>
          <w:rFonts w:asciiTheme="minorHAnsi" w:hAnsiTheme="minorHAnsi" w:cstheme="minorHAnsi"/>
          <w:lang w:val="en-AU"/>
        </w:rPr>
        <w:t>depth</w:t>
      </w:r>
      <w:r>
        <w:rPr>
          <w:rFonts w:asciiTheme="minorHAnsi" w:hAnsiTheme="minorHAnsi" w:cstheme="minorHAnsi"/>
          <w:lang w:val="en-AU"/>
        </w:rPr>
        <w:t xml:space="preserve"> in the</w:t>
      </w:r>
      <w:ins w:id="19" w:author="Hayden Schilling" w:date="2021-04-06T11:07:00Z">
        <w:r w:rsidR="005807B2">
          <w:rPr>
            <w:rFonts w:asciiTheme="minorHAnsi" w:hAnsiTheme="minorHAnsi" w:cstheme="minorHAnsi"/>
            <w:lang w:val="en-AU"/>
          </w:rPr>
          <w:t xml:space="preserve"> top 100m of the</w:t>
        </w:r>
      </w:ins>
      <w:r>
        <w:rPr>
          <w:rFonts w:asciiTheme="minorHAnsi" w:hAnsiTheme="minorHAnsi" w:cstheme="minorHAnsi"/>
          <w:lang w:val="en-AU"/>
        </w:rPr>
        <w:t xml:space="preserve"> water column</w:t>
      </w:r>
      <w:r w:rsidRPr="00F15D89">
        <w:rPr>
          <w:rFonts w:asciiTheme="minorHAnsi" w:hAnsiTheme="minorHAnsi" w:cstheme="minorHAnsi"/>
          <w:lang w:val="en-AU"/>
        </w:rPr>
        <w:t xml:space="preserve">. </w:t>
      </w:r>
      <w:bookmarkEnd w:id="9"/>
      <w:ins w:id="20" w:author="Hayden Schilling" w:date="2021-04-30T10:01:00Z">
        <w:r w:rsidR="0028175B">
          <w:rPr>
            <w:rFonts w:asciiTheme="minorHAnsi" w:hAnsiTheme="minorHAnsi" w:cstheme="minorHAnsi"/>
            <w:lang w:val="en-AU"/>
          </w:rPr>
          <w:t>In the region a</w:t>
        </w:r>
      </w:ins>
      <w:ins w:id="21" w:author="Hayden Schilling" w:date="2021-04-30T10:02:00Z">
        <w:r w:rsidR="0028175B">
          <w:rPr>
            <w:rFonts w:asciiTheme="minorHAnsi" w:hAnsiTheme="minorHAnsi" w:cstheme="minorHAnsi"/>
            <w:lang w:val="en-AU"/>
          </w:rPr>
          <w:t xml:space="preserve">djacent to the East Australian Current, </w:t>
        </w:r>
      </w:ins>
      <w:del w:id="22" w:author="Hayden Schilling" w:date="2021-04-30T10:00:00Z">
        <w:r w:rsidDel="0028175B">
          <w:rPr>
            <w:rFonts w:asciiTheme="minorHAnsi" w:hAnsiTheme="minorHAnsi" w:cstheme="minorHAnsi"/>
            <w:lang w:val="en-AU"/>
          </w:rPr>
          <w:delText>The front between the warm East Australian Current (EAC) and cooler continental shelf waters also showed increased biomass of zooplankton. Landward of the front is the inner-shelf water, created by EAC</w:delText>
        </w:r>
        <w:r w:rsidRPr="00F15D89" w:rsidDel="0028175B">
          <w:rPr>
            <w:rFonts w:asciiTheme="minorHAnsi" w:hAnsiTheme="minorHAnsi" w:cstheme="minorHAnsi"/>
            <w:lang w:val="en-AU"/>
          </w:rPr>
          <w:delText xml:space="preserve"> uplift</w:delText>
        </w:r>
        <w:r w:rsidDel="0028175B">
          <w:rPr>
            <w:rFonts w:asciiTheme="minorHAnsi" w:hAnsiTheme="minorHAnsi" w:cstheme="minorHAnsi"/>
            <w:lang w:val="en-AU"/>
          </w:rPr>
          <w:delText>ing</w:delText>
        </w:r>
      </w:del>
      <w:ins w:id="23" w:author="Hayden Schilling" w:date="2021-04-30T10:02:00Z">
        <w:r w:rsidR="0028175B">
          <w:rPr>
            <w:rFonts w:asciiTheme="minorHAnsi" w:hAnsiTheme="minorHAnsi" w:cstheme="minorHAnsi"/>
            <w:lang w:val="en-AU"/>
          </w:rPr>
          <w:t>u</w:t>
        </w:r>
      </w:ins>
      <w:ins w:id="24" w:author="Hayden Schilling" w:date="2021-04-30T10:00:00Z">
        <w:r w:rsidR="0028175B">
          <w:rPr>
            <w:rFonts w:asciiTheme="minorHAnsi" w:hAnsiTheme="minorHAnsi" w:cstheme="minorHAnsi"/>
            <w:lang w:val="en-AU"/>
          </w:rPr>
          <w:t>plift generated by</w:t>
        </w:r>
      </w:ins>
      <w:ins w:id="25" w:author="Hayden Schilling" w:date="2021-04-30T10:01:00Z">
        <w:r w:rsidR="0028175B">
          <w:rPr>
            <w:rFonts w:asciiTheme="minorHAnsi" w:hAnsiTheme="minorHAnsi" w:cstheme="minorHAnsi"/>
            <w:lang w:val="en-AU"/>
          </w:rPr>
          <w:t xml:space="preserve"> </w:t>
        </w:r>
      </w:ins>
      <w:ins w:id="26" w:author="Hayden Schilling" w:date="2021-04-30T10:02:00Z">
        <w:r w:rsidR="0028175B">
          <w:rPr>
            <w:rFonts w:asciiTheme="minorHAnsi" w:hAnsiTheme="minorHAnsi" w:cstheme="minorHAnsi"/>
            <w:lang w:val="en-AU"/>
          </w:rPr>
          <w:t>either</w:t>
        </w:r>
      </w:ins>
      <w:ins w:id="27" w:author="Hayden Schilling" w:date="2021-04-30T10:00:00Z">
        <w:r w:rsidR="0028175B">
          <w:rPr>
            <w:rFonts w:asciiTheme="minorHAnsi" w:hAnsiTheme="minorHAnsi" w:cstheme="minorHAnsi"/>
            <w:lang w:val="en-AU"/>
          </w:rPr>
          <w:t xml:space="preserve"> the EAC interacting with the continental sl</w:t>
        </w:r>
      </w:ins>
      <w:ins w:id="28" w:author="Hayden Schilling" w:date="2021-04-30T10:01:00Z">
        <w:r w:rsidR="0028175B">
          <w:rPr>
            <w:rFonts w:asciiTheme="minorHAnsi" w:hAnsiTheme="minorHAnsi" w:cstheme="minorHAnsi"/>
            <w:lang w:val="en-AU"/>
          </w:rPr>
          <w:t>ope</w:t>
        </w:r>
      </w:ins>
      <w:r>
        <w:rPr>
          <w:rFonts w:asciiTheme="minorHAnsi" w:hAnsiTheme="minorHAnsi" w:cstheme="minorHAnsi"/>
          <w:lang w:val="en-AU"/>
        </w:rPr>
        <w:t xml:space="preserve"> </w:t>
      </w:r>
      <w:del w:id="29" w:author="Hayden Schilling" w:date="2021-04-30T10:01:00Z">
        <w:r w:rsidDel="0028175B">
          <w:rPr>
            <w:rFonts w:asciiTheme="minorHAnsi" w:hAnsiTheme="minorHAnsi" w:cstheme="minorHAnsi"/>
            <w:lang w:val="en-AU"/>
          </w:rPr>
          <w:delText>slope waters</w:delText>
        </w:r>
      </w:del>
      <w:ins w:id="30" w:author="Hayden Schilling" w:date="2021-04-30T10:02:00Z">
        <w:r w:rsidR="0028175B">
          <w:rPr>
            <w:rFonts w:asciiTheme="minorHAnsi" w:hAnsiTheme="minorHAnsi" w:cstheme="minorHAnsi"/>
            <w:lang w:val="en-AU"/>
          </w:rPr>
          <w:t>or</w:t>
        </w:r>
      </w:ins>
      <w:ins w:id="31" w:author="Hayden Schilling" w:date="2021-04-30T10:01:00Z">
        <w:r w:rsidR="0028175B">
          <w:rPr>
            <w:rFonts w:asciiTheme="minorHAnsi" w:hAnsiTheme="minorHAnsi" w:cstheme="minorHAnsi"/>
            <w:lang w:val="en-AU"/>
          </w:rPr>
          <w:t xml:space="preserve"> upwelling favourable winds</w:t>
        </w:r>
      </w:ins>
      <w:r>
        <w:rPr>
          <w:rFonts w:asciiTheme="minorHAnsi" w:hAnsiTheme="minorHAnsi" w:cstheme="minorHAnsi"/>
          <w:lang w:val="en-AU"/>
        </w:rPr>
        <w:t>, result</w:t>
      </w:r>
      <w:ins w:id="32" w:author="Hayden Schilling" w:date="2021-04-30T10:01:00Z">
        <w:r w:rsidR="0028175B">
          <w:rPr>
            <w:rFonts w:asciiTheme="minorHAnsi" w:hAnsiTheme="minorHAnsi" w:cstheme="minorHAnsi"/>
            <w:lang w:val="en-AU"/>
          </w:rPr>
          <w:t>ed</w:t>
        </w:r>
      </w:ins>
      <w:del w:id="33" w:author="Hayden Schilling" w:date="2021-04-30T10:01:00Z">
        <w:r w:rsidDel="0028175B">
          <w:rPr>
            <w:rFonts w:asciiTheme="minorHAnsi" w:hAnsiTheme="minorHAnsi" w:cstheme="minorHAnsi"/>
            <w:lang w:val="en-AU"/>
          </w:rPr>
          <w:delText>ing</w:delText>
        </w:r>
      </w:del>
      <w:r>
        <w:rPr>
          <w:rFonts w:asciiTheme="minorHAnsi" w:hAnsiTheme="minorHAnsi" w:cstheme="minorHAnsi"/>
          <w:lang w:val="en-AU"/>
        </w:rPr>
        <w:t xml:space="preserve"> in </w:t>
      </w:r>
      <w:del w:id="34" w:author="Hayden Schilling" w:date="2021-04-06T11:22:00Z">
        <w:r w:rsidRPr="00F15D89" w:rsidDel="005807B2">
          <w:rPr>
            <w:rFonts w:asciiTheme="minorHAnsi" w:hAnsiTheme="minorHAnsi" w:cstheme="minorHAnsi"/>
            <w:lang w:val="en-AU"/>
          </w:rPr>
          <w:delText xml:space="preserve">zooplankton </w:delText>
        </w:r>
        <w:r w:rsidDel="005807B2">
          <w:rPr>
            <w:rFonts w:asciiTheme="minorHAnsi" w:hAnsiTheme="minorHAnsi" w:cstheme="minorHAnsi"/>
            <w:lang w:val="en-AU"/>
          </w:rPr>
          <w:delText>ecosystems</w:delText>
        </w:r>
      </w:del>
      <w:bookmarkStart w:id="35" w:name="_Hlk68600599"/>
      <w:del w:id="36" w:author="Hayden Schilling" w:date="2021-04-30T10:01:00Z">
        <w:r w:rsidRPr="00F15D89" w:rsidDel="0028175B">
          <w:rPr>
            <w:rFonts w:asciiTheme="minorHAnsi" w:hAnsiTheme="minorHAnsi" w:cstheme="minorHAnsi"/>
            <w:lang w:val="en-AU"/>
          </w:rPr>
          <w:delText xml:space="preserve"> </w:delText>
        </w:r>
        <w:bookmarkEnd w:id="35"/>
        <w:r w:rsidDel="0028175B">
          <w:rPr>
            <w:rFonts w:asciiTheme="minorHAnsi" w:hAnsiTheme="minorHAnsi" w:cstheme="minorHAnsi"/>
            <w:lang w:val="en-AU"/>
          </w:rPr>
          <w:delText xml:space="preserve">with </w:delText>
        </w:r>
      </w:del>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size spectrum slopes</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w:t>
      </w:r>
      <w:del w:id="37" w:author="Hayden Schilling" w:date="2021-04-30T21:02:00Z">
        <w:r w:rsidDel="00A97D41">
          <w:rPr>
            <w:rFonts w:asciiTheme="minorHAnsi" w:hAnsiTheme="minorHAnsi" w:cstheme="minorHAnsi"/>
            <w:lang w:val="en-AU"/>
          </w:rPr>
          <w:delText xml:space="preserve">zooplankton </w:delText>
        </w:r>
      </w:del>
      <w:ins w:id="38" w:author="Hayden Schilling" w:date="2021-04-30T21:02:00Z">
        <w:r w:rsidR="00A97D41">
          <w:rPr>
            <w:rFonts w:asciiTheme="minorHAnsi" w:hAnsiTheme="minorHAnsi" w:cstheme="minorHAnsi"/>
            <w:lang w:val="en-AU"/>
          </w:rPr>
          <w:t xml:space="preserve">water mass </w:t>
        </w:r>
      </w:ins>
      <w:r>
        <w:rPr>
          <w:rFonts w:asciiTheme="minorHAnsi" w:hAnsiTheme="minorHAnsi" w:cstheme="minorHAnsi"/>
          <w:lang w:val="en-AU"/>
        </w:rPr>
        <w:t xml:space="preserve">was more </w:t>
      </w:r>
      <w:del w:id="39" w:author="Hayden Schilling" w:date="2021-04-30T21:02:00Z">
        <w:r w:rsidDel="00A97D41">
          <w:rPr>
            <w:rFonts w:asciiTheme="minorHAnsi" w:hAnsiTheme="minorHAnsi" w:cstheme="minorHAnsi"/>
            <w:lang w:val="en-AU"/>
          </w:rPr>
          <w:delText xml:space="preserve">spatially </w:delText>
        </w:r>
      </w:del>
      <w:r>
        <w:rPr>
          <w:rFonts w:asciiTheme="minorHAnsi" w:hAnsiTheme="minorHAnsi" w:cstheme="minorHAnsi"/>
          <w:lang w:val="en-AU"/>
        </w:rPr>
        <w:t xml:space="preserve">homogenous but still displayed the same horizontal and vertical patterns in </w:t>
      </w:r>
      <w:ins w:id="40" w:author="Hayden Schilling" w:date="2021-05-04T14:07:00Z">
        <w:r w:rsidR="00986AE7">
          <w:rPr>
            <w:rFonts w:asciiTheme="minorHAnsi" w:hAnsiTheme="minorHAnsi" w:cstheme="minorHAnsi"/>
            <w:lang w:val="en-AU"/>
          </w:rPr>
          <w:t>particulate (</w:t>
        </w:r>
      </w:ins>
      <w:r>
        <w:rPr>
          <w:rFonts w:asciiTheme="minorHAnsi" w:hAnsiTheme="minorHAnsi" w:cstheme="minorHAnsi"/>
          <w:lang w:val="en-AU"/>
        </w:rPr>
        <w:t>zooplankton</w:t>
      </w:r>
      <w:ins w:id="41" w:author="Hayden Schilling" w:date="2021-05-04T14:07:00Z">
        <w:r w:rsidR="00986AE7">
          <w:rPr>
            <w:rFonts w:asciiTheme="minorHAnsi" w:hAnsiTheme="minorHAnsi" w:cstheme="minorHAnsi"/>
            <w:lang w:val="en-AU"/>
          </w:rPr>
          <w:t>)</w:t>
        </w:r>
      </w:ins>
      <w:ins w:id="42" w:author="Hayden Schilling" w:date="2021-04-30T21:03:00Z">
        <w:r w:rsidR="008770AC">
          <w:rPr>
            <w:rFonts w:asciiTheme="minorHAnsi" w:hAnsiTheme="minorHAnsi" w:cstheme="minorHAnsi"/>
            <w:lang w:val="en-AU"/>
          </w:rPr>
          <w:t xml:space="preserve"> </w:t>
        </w:r>
      </w:ins>
      <w:ins w:id="43" w:author="Hayden Schilling" w:date="2021-04-30T21:02:00Z">
        <w:r w:rsidR="008770AC">
          <w:rPr>
            <w:rFonts w:asciiTheme="minorHAnsi" w:hAnsiTheme="minorHAnsi" w:cstheme="minorHAnsi"/>
            <w:lang w:val="en-AU"/>
          </w:rPr>
          <w:t>biomass and mean size</w:t>
        </w:r>
      </w:ins>
      <w:r>
        <w:rPr>
          <w:rFonts w:asciiTheme="minorHAnsi" w:hAnsiTheme="minorHAnsi" w:cstheme="minorHAnsi"/>
          <w:lang w:val="en-AU"/>
        </w:rPr>
        <w:t xml:space="preserve">.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proofErr w:type="gramStart"/>
      <w:r w:rsidRPr="00F15D89">
        <w:rPr>
          <w:rFonts w:asciiTheme="minorHAnsi" w:hAnsiTheme="minorHAnsi" w:cstheme="minorHAnsi"/>
          <w:lang w:val="en-AU"/>
        </w:rPr>
        <w:t>inner</w:t>
      </w:r>
      <w:r>
        <w:rPr>
          <w:rFonts w:asciiTheme="minorHAnsi" w:hAnsiTheme="minorHAnsi" w:cstheme="minorHAnsi"/>
          <w:lang w:val="en-AU"/>
        </w:rPr>
        <w:t>-shelf</w:t>
      </w:r>
      <w:proofErr w:type="gramEnd"/>
      <w:r>
        <w:rPr>
          <w:rFonts w:asciiTheme="minorHAnsi" w:hAnsiTheme="minorHAnsi" w:cstheme="minorHAnsi"/>
          <w:lang w:val="en-AU"/>
        </w:rPr>
        <w:t xml:space="preserve">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w:t>
      </w:r>
      <w:del w:id="44" w:author="Hayden Schilling" w:date="2021-05-04T14:08:00Z">
        <w:r w:rsidDel="00986AE7">
          <w:rPr>
            <w:rFonts w:asciiTheme="minorHAnsi" w:hAnsiTheme="minorHAnsi" w:cstheme="minorHAnsi"/>
            <w:lang w:val="en-AU"/>
          </w:rPr>
          <w:delText>NBSS</w:delText>
        </w:r>
      </w:del>
      <w:ins w:id="45" w:author="Hayden Schilling" w:date="2021-05-04T14:08:00Z">
        <w:r w:rsidR="00986AE7">
          <w:rPr>
            <w:rFonts w:asciiTheme="minorHAnsi" w:hAnsiTheme="minorHAnsi" w:cstheme="minorHAnsi"/>
            <w:lang w:val="en-AU"/>
          </w:rPr>
          <w:t>size spectrum</w:t>
        </w:r>
      </w:ins>
      <w:del w:id="46" w:author="Hayden Schilling" w:date="2021-05-04T14:08:00Z">
        <w:r w:rsidDel="00986AE7">
          <w:rPr>
            <w:rFonts w:asciiTheme="minorHAnsi" w:hAnsiTheme="minorHAnsi" w:cstheme="minorHAnsi"/>
            <w:lang w:val="en-AU"/>
          </w:rPr>
          <w:delText>-</w:delText>
        </w:r>
      </w:del>
      <w:ins w:id="47" w:author="Hayden Schilling" w:date="2021-05-04T14:08:00Z">
        <w:r w:rsidR="00986AE7">
          <w:rPr>
            <w:rFonts w:asciiTheme="minorHAnsi" w:hAnsiTheme="minorHAnsi" w:cstheme="minorHAnsi"/>
            <w:lang w:val="en-AU"/>
          </w:rPr>
          <w:t xml:space="preserve"> </w:t>
        </w:r>
      </w:ins>
      <w:r>
        <w:rPr>
          <w:rFonts w:asciiTheme="minorHAnsi" w:hAnsiTheme="minorHAnsi" w:cstheme="minorHAnsi"/>
          <w:lang w:val="en-AU"/>
        </w:rPr>
        <w:t>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important temperate reef ecosystems and coastal fisheries, through their consistently high biomass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37BCE8B0"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1B2663">
        <w:rPr>
          <w:rFonts w:asciiTheme="minorHAnsi" w:hAnsiTheme="minorHAnsi" w:cstheme="minorHAnsi"/>
          <w:lang w:val="en-AU"/>
        </w:rPr>
        <w:t>U</w:t>
      </w:r>
      <w:r w:rsidR="00447ABF">
        <w:rPr>
          <w:rFonts w:asciiTheme="minorHAnsi" w:hAnsiTheme="minorHAnsi" w:cstheme="minorHAnsi"/>
          <w:lang w:val="en-AU"/>
        </w:rPr>
        <w:t xml:space="preserve">pwelling, </w:t>
      </w:r>
      <w:r w:rsidR="001B2663">
        <w:rPr>
          <w:rFonts w:asciiTheme="minorHAnsi" w:hAnsiTheme="minorHAnsi" w:cstheme="minorHAnsi"/>
          <w:lang w:val="en-AU"/>
        </w:rPr>
        <w:t>S</w:t>
      </w:r>
      <w:r w:rsidR="00BD36D7">
        <w:rPr>
          <w:rFonts w:asciiTheme="minorHAnsi" w:hAnsiTheme="minorHAnsi" w:cstheme="minorHAnsi"/>
          <w:lang w:val="en-AU"/>
        </w:rPr>
        <w:t>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w:t>
      </w:r>
      <w:r w:rsidR="001B2663">
        <w:rPr>
          <w:rFonts w:asciiTheme="minorHAnsi" w:hAnsiTheme="minorHAnsi" w:cstheme="minorHAnsi"/>
          <w:lang w:val="en-AU"/>
        </w:rPr>
        <w:t>P</w:t>
      </w:r>
      <w:r w:rsidR="00EB5672">
        <w:rPr>
          <w:rFonts w:asciiTheme="minorHAnsi" w:hAnsiTheme="minorHAnsi" w:cstheme="minorHAnsi"/>
          <w:lang w:val="en-AU"/>
        </w:rPr>
        <w:t>roduction,</w:t>
      </w:r>
      <w:r w:rsidR="001B2663" w:rsidRPr="001B2663">
        <w:rPr>
          <w:rFonts w:asciiTheme="minorHAnsi" w:hAnsiTheme="minorHAnsi" w:cstheme="minorHAnsi"/>
          <w:lang w:val="en-AU"/>
        </w:rPr>
        <w:t xml:space="preserve"> </w:t>
      </w:r>
      <w:r w:rsidR="001B2663" w:rsidRPr="00752391">
        <w:rPr>
          <w:rFonts w:asciiTheme="minorHAnsi" w:hAnsiTheme="minorHAnsi" w:cstheme="minorHAnsi"/>
          <w:lang w:val="en-AU"/>
        </w:rPr>
        <w:t>East</w:t>
      </w:r>
      <w:r w:rsidR="001B2663">
        <w:rPr>
          <w:rFonts w:asciiTheme="minorHAnsi" w:hAnsiTheme="minorHAnsi" w:cstheme="minorHAnsi"/>
          <w:lang w:val="en-AU"/>
        </w:rPr>
        <w:t xml:space="preserve"> Australian Current, Great Southern Reef</w:t>
      </w:r>
      <w:r w:rsidR="00EB5672">
        <w:rPr>
          <w:rFonts w:asciiTheme="minorHAnsi" w:hAnsiTheme="minorHAnsi" w:cstheme="minorHAnsi"/>
          <w:lang w:val="en-AU"/>
        </w:rPr>
        <w:t xml:space="preserve">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2C9D4A3A" w14:textId="12765F7D" w:rsidR="001B2663" w:rsidRDefault="001B2663" w:rsidP="001B2663">
      <w:pPr>
        <w:pStyle w:val="Text"/>
        <w:spacing w:line="480" w:lineRule="auto"/>
        <w:rPr>
          <w:rFonts w:asciiTheme="minorHAnsi" w:hAnsiTheme="minorHAnsi" w:cstheme="minorHAnsi"/>
          <w:lang w:val="en-AU"/>
        </w:rPr>
      </w:pPr>
      <w:bookmarkStart w:id="48" w:name="_Hlk57639382"/>
      <w:r>
        <w:rPr>
          <w:rFonts w:asciiTheme="minorHAnsi" w:hAnsiTheme="minorHAnsi" w:cstheme="minorHAnsi"/>
          <w:lang w:val="en-AU"/>
        </w:rPr>
        <w:t xml:space="preserve">Continental shelves are the interface between society and the oceans. While accounting for less than 7% of the earth’s ocean surface area, continental shelf regions support over 90% of the world’s fisheries catch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(Pauly </w:t>
      </w:r>
      <w:r w:rsidRPr="00A925B7">
        <w:rPr>
          <w:rFonts w:ascii="Calibri" w:hAnsi="Calibri" w:cs="Calibri"/>
          <w:i/>
          <w:iCs/>
        </w:rPr>
        <w:t>et al.</w:t>
      </w:r>
      <w:r w:rsidRPr="00A925B7">
        <w:rPr>
          <w:rFonts w:ascii="Calibri" w:hAnsi="Calibri" w:cs="Calibri"/>
        </w:rPr>
        <w:t>, 2002)</w:t>
      </w:r>
      <w:r>
        <w:rPr>
          <w:rFonts w:asciiTheme="minorHAnsi" w:hAnsiTheme="minorHAnsi" w:cstheme="minorHAnsi"/>
          <w:lang w:val="en-AU"/>
        </w:rPr>
        <w:fldChar w:fldCharType="end"/>
      </w:r>
      <w:r>
        <w:rPr>
          <w:rFonts w:asciiTheme="minorHAnsi" w:hAnsiTheme="minorHAnsi" w:cstheme="minorHAnsi"/>
          <w:lang w:val="en-AU"/>
        </w:rPr>
        <w:t xml:space="preserve">. </w:t>
      </w:r>
      <w:bookmarkStart w:id="49" w:name="_Hlk69200302"/>
      <w:bookmarkStart w:id="50" w:name="_Hlk69202055"/>
      <w:ins w:id="51" w:author="Hayden Schilling" w:date="2021-04-13T09:49:00Z">
        <w:r w:rsidR="00D33C94" w:rsidRPr="00D33C94">
          <w:rPr>
            <w:rFonts w:asciiTheme="minorHAnsi" w:hAnsiTheme="minorHAnsi" w:cstheme="minorHAnsi"/>
            <w:lang w:val="en-AU"/>
          </w:rPr>
          <w:t xml:space="preserve">These fisheries are </w:t>
        </w:r>
      </w:ins>
      <w:ins w:id="52" w:author="Hayden Schilling" w:date="2021-04-30T21:04:00Z">
        <w:r w:rsidR="008770AC">
          <w:rPr>
            <w:rFonts w:asciiTheme="minorHAnsi" w:hAnsiTheme="minorHAnsi" w:cstheme="minorHAnsi"/>
            <w:lang w:val="en-AU"/>
          </w:rPr>
          <w:t>based upon</w:t>
        </w:r>
      </w:ins>
      <w:ins w:id="53" w:author="Hayden Schilling" w:date="2021-04-13T09:49:00Z">
        <w:r w:rsidR="00D33C94" w:rsidRPr="00D33C94">
          <w:rPr>
            <w:rFonts w:asciiTheme="minorHAnsi" w:hAnsiTheme="minorHAnsi" w:cstheme="minorHAnsi"/>
            <w:lang w:val="en-AU"/>
          </w:rPr>
          <w:t xml:space="preserve"> high primary productivity</w:t>
        </w:r>
      </w:ins>
      <w:ins w:id="54" w:author="Hayden Schilling" w:date="2021-04-13T10:01:00Z">
        <w:r w:rsidR="009237E5">
          <w:rPr>
            <w:rFonts w:asciiTheme="minorHAnsi" w:hAnsiTheme="minorHAnsi" w:cstheme="minorHAnsi"/>
            <w:lang w:val="en-AU"/>
          </w:rPr>
          <w:t xml:space="preserve"> </w:t>
        </w:r>
      </w:ins>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{"citationID":"KpagTMDl","properties":{"formattedCitation":"(Bakun and Weeks, 2008; Mackinson {\\i{}et al.}, 2009)","plainCitation":"(Bakun and Weeks, 2008; Mackinson et al., 2009)","noteIndex":0},"citationItems":[{"id":8,"uris":["http://zotero.org/users/local/U6DoygBa/items/69TLI5MP"],"uri":["http://zotero.org/users/local/U6DoygBa/items/69TLI5MP"],"itemData":{"id":8,"type":"article-journal","container-title":"Progress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J."}],"issued":{"date-parts":[["2008",12]]}}},{"id":1990,"uris":["http://zotero.org/users/local/U6DoygBa/items/ZKBF2VY3"],"uri":["http://zotero.org/users/local/U6DoygBa/items/ZKBF2VY3"],"itemData":{"id":1990,"type":"article-journal","abstract":"Fishing mortality and primary production (or proxy for) were used to drive the dynamics of fish assemblages in 9 trophodynamic models of contrasting marine ecosystems. Historical trends in abundance were reconstructed by fitting model predictions to observations from stock assessments and fisheries independent survey data. The model fitting exercise derives values for otherwise unknown parameters that specify the relative strength of trophic interactions and, in some instances, a time series anomaly for changes in primary production. We measured how much better or worse were model predictions when bottom-up forcing by primary production were added to top-down forcing by fishing. Searching for cross system patterns, the relative contribution of fishing and changes in primary production, mediated through trophic interactions, are evaluated for the ecosystems as a whole and for selected similar species in different ecosystems. The analysis provides a simple qualitative way to explain which forcing factors have most influence on modeled dynamics. Both fishing and primary production forcing were required to obtain the best model fits to data. Fishing effects more strongly influenced 6 of 9 of the ecosystems, but primary production was more often found to be the main factor influencing the selected pelagic and demersal fish stock trends. Examination of sensitivity to ecological and model parameters suggests that the results are the product of complex food-web interactions rather than simple deterministic responses of the models.","collection-title":"Selected Papers from the Sixth European Conference on Ecological Modelling - ECEM '07, on Challenges for ecological modelling in a changing world: Global Changes, Sustainability and Ecosystem Based Management, November 27-30, 2007, Trieste, Italy","container-title":"Ecological Modelling","DOI":"10.1016/j.ecolmodel.2008.10.021","ISSN":"0304-3800","issue":"21","journalAbbreviation":"Ecological Modelling","language":"en","page":"2972-2987","source":"ScienceDirect","title":"Which forcing factors fit? Using ecosystem models to investigate the relative influence of fishing and changes in primary productivity on the dynamics of marine ecosystems","title-short":"Which forcing factors fit?","volume":"220","author":[{"family":"Mackinson","given":"S."},{"family":"Daskalov","given":"G."},{"family":"Heymans","given":"J. J."},{"family":"Neira","given":"S."},{"family":"Arancibia","given":"H."},{"family":"Zetina-Rejón","given":"M."},{"family":"Jiang","given":"H."},{"family":"Cheng","given":"H. Q."},{"family":"Coll","given":"M."},{"family":"Arreguin-Sanchez","given":"F."},{"family":"Keeble","given":"K."},{"family":"Shannon","given":"L."}],"issued":{"date-parts":[["2009",11,10]]}}}],"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(Bakun and Weeks, 2008; Mackinson </w:t>
      </w:r>
      <w:r w:rsidR="009237E5" w:rsidRPr="009237E5">
        <w:rPr>
          <w:rFonts w:ascii="Calibri" w:hAnsi="Calibri" w:cs="Calibri"/>
          <w:i/>
          <w:iCs/>
        </w:rPr>
        <w:t>et al.</w:t>
      </w:r>
      <w:r w:rsidR="009237E5" w:rsidRPr="009237E5">
        <w:rPr>
          <w:rFonts w:ascii="Calibri" w:hAnsi="Calibri" w:cs="Calibri"/>
        </w:rPr>
        <w:t>, 2009)</w:t>
      </w:r>
      <w:r w:rsidR="009237E5">
        <w:rPr>
          <w:rFonts w:asciiTheme="minorHAnsi" w:hAnsiTheme="minorHAnsi" w:cstheme="minorHAnsi"/>
          <w:lang w:val="en-AU"/>
        </w:rPr>
        <w:fldChar w:fldCharType="end"/>
      </w:r>
      <w:ins w:id="55" w:author="Hayden Schilling" w:date="2021-04-13T09:49:00Z">
        <w:r w:rsidR="00D33C94" w:rsidRPr="00D33C94">
          <w:rPr>
            <w:rFonts w:asciiTheme="minorHAnsi" w:hAnsiTheme="minorHAnsi" w:cstheme="minorHAnsi"/>
            <w:lang w:val="en-AU"/>
          </w:rPr>
          <w:t xml:space="preserve">, </w:t>
        </w:r>
      </w:ins>
      <w:ins w:id="56" w:author="Hayden Schilling" w:date="2021-04-30T21:04:00Z">
        <w:r w:rsidR="008770AC">
          <w:rPr>
            <w:rFonts w:asciiTheme="minorHAnsi" w:hAnsiTheme="minorHAnsi" w:cstheme="minorHAnsi"/>
            <w:lang w:val="en-AU"/>
          </w:rPr>
          <w:t xml:space="preserve">facilitated </w:t>
        </w:r>
      </w:ins>
      <w:ins w:id="57" w:author="Hayden Schilling" w:date="2021-04-13T09:49:00Z">
        <w:r w:rsidR="00D33C94" w:rsidRPr="00D33C94">
          <w:rPr>
            <w:rFonts w:asciiTheme="minorHAnsi" w:hAnsiTheme="minorHAnsi" w:cstheme="minorHAnsi"/>
            <w:lang w:val="en-AU"/>
          </w:rPr>
          <w:t xml:space="preserve">by coastal </w:t>
        </w:r>
      </w:ins>
      <w:ins w:id="58" w:author="Hayden Schilling" w:date="2021-04-30T21:04:00Z">
        <w:r w:rsidR="008770AC">
          <w:rPr>
            <w:rFonts w:asciiTheme="minorHAnsi" w:hAnsiTheme="minorHAnsi" w:cstheme="minorHAnsi"/>
            <w:lang w:val="en-AU"/>
          </w:rPr>
          <w:t xml:space="preserve">winds, typography and </w:t>
        </w:r>
      </w:ins>
      <w:ins w:id="59" w:author="Hayden Schilling" w:date="2021-04-13T09:49:00Z">
        <w:r w:rsidR="00D33C94" w:rsidRPr="00D33C94">
          <w:rPr>
            <w:rFonts w:asciiTheme="minorHAnsi" w:hAnsiTheme="minorHAnsi" w:cstheme="minorHAnsi"/>
            <w:lang w:val="en-AU"/>
          </w:rPr>
          <w:t xml:space="preserve">processes including upwelling, boundary currents and eddies </w:t>
        </w:r>
      </w:ins>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{"citationID":"OzZFNJAi","properties":{"formattedCitation":"(D\\uc0\\u8217{}Croz and O\\uc0\\u8217{}Dea, 2007; Patti {\\i{}et al.}, 2008)","plainCitation":"(D’Croz and O’Dea, 2007; Patti et al., 2008)","noteIndex":0},"citationItems":[{"id":2002,"uris":["http://zotero.org/users/local/U6DoygBa/items/4PY68U32"],"uri":["http://zotero.org/users/local/U6DoygBa/items/4PY68U32"],"itemData":{"id":2002,"type":"article-journal","abstract":"Seasonal dynamics of dissolved inorganic nutrients (NO3−, PO43−, and Si(OH)4) and chlorophyll a were investigated in the Pacific shelf of Panama. The shelf is divided into two large semi-open areas, namely the non-upwelling Gulf of Chiriquí and the upwelling Gulf of Panama. Four research cruises sampled the water column in cross-shelf transects during wet and dry seasons at each region. Hydrological measures varied spatially between regions and also varied temporally on a seasonal basis. Low concentrations of NO3− (&lt;0.50μM), PO43− (&lt;0.27μM), and chlorophyll a (&lt;0.34mg m−3) were typical near the surface in the Gulf of Chiriquí during both rainy and dry seasons, but in the Gulf of Panama nutrients and chlorophyll were low only during the rainy season. In contrast, during the dry season upwelling in the Gulf of Panama, high concentrations of NO3− (15μM) and PO43− (1.2μM) in the upper layer caused surface chlorophyll a to peak (1.5mg m−3). Median Si(OH)4 concentrations in the upper layer ranged from about 4μM in both regions during the rainy season to nearly 12μM in the Gulf of Panama during the dry season upwelling. Both the N:P and N:Si molar ratios suggest that phytoplankton is N-limited except in the Gulf of Panama during upwelling. In both regions, a subsurface chlorophyll maximum (&gt;0.5mg m−3) typically developed close to the usually shallow thermocline during non-upwelling conditions. We found no evidence of significant nutrient input from freshwater runoff. The position of the thermocline is considered to be the main source of nutrients to the euphotic zone in both regions.","container-title":"Estuarine, Coastal and Shelf Science","DOI":"10.1016/j.ecss.2007.01.013","ISSN":"0272-7714","issue":"1","journalAbbreviation":"Estuarine, Coastal and Shelf Science","language":"en","page":"325-340","source":"ScienceDirect","title":"Variability in upwelling along the Pacific shelf of Panama and implications for the distribution of nutrients and chlorophyll","volume":"73","author":[{"family":"D'Croz","given":"L."},{"family":"O'Dea","given":"A."}],"issued":{"date-parts":[["2007",6,1]]}}},{"id":1999,"uris":["http://zotero.org/users/local/U6DoygBa/items/DHJTMBTX"],"uri":["http://zotero.org/users/local/U6DoygBa/items/DHJTMBTX"],"itemData":{"id":1999,"type":"article-journal","abstract":"The aim of this study was to identify the factors responsible for the differences in chlorophyll a concentration (Chl-a) observed between the California, Canary, Humboldt and Benguela upwelling areas. Monthly climatologic values of Chl-a obtained from satellite images, covering the years 1998–2004, revealed that this pigment was higher in the Benguela system than in the other areas. Upwelling intensity, as derived from offshore Ekman transport computations, was higher in the Benguela and Humboldt regions and, for the same upwelling intensity, Chl-a was higher in Benguela than in the other regions. Upwelling intensity appears to be able to drive Chl-a densities through nutrient supply, as nutrients are correlated to offshore Ekman transport. A linear regression model including the fraction of sea surface over the shelf in each 1°×1° box, nitrate, silicate, turbulence and variability of offshore Ekman transport explained the 84.8% of the variance in Chl-a among the areas. Differences in offshore Ekman transport explained the lower Chl-a observed in Canary and California and the higher Chl-a observed in Benguela and Peru-Humboldt. A narrow continental shelf and low water column stability also contribute to reducing phytoplankton pigment biomass in the Canary and California areas. The higher Chl-a values observed in Benguela compared to Humboldt-Peru are due to a wider extension of the continental shelf in the Benguela region.","container-title":"Estuarine, Coastal and Shelf Science","DOI":"10.1016/j.ecss.2007.08.005","ISSN":"0272-7714","issue":"4","journalAbbreviation":"Estuarine, Coastal and Shelf Science","language":"en","page":"775-786","source":"ScienceDirect","title":"Factors responsible for the differences in satellite-based chlorophyll a concentration between the major global upwelling areas","volume":"76","author":[{"family":"Patti","given":"B."},{"family":"Guisande","given":"C."},{"family":"Vergara","given":"A. R."},{"family":"Riveiro","given":"I."},{"family":"Maneiro","given":"I."},{"family":"Barreiro","given":"A."},{"family":"Bonanno","given":"A."},{"family":"Buscaino","given":"G."},{"family":"Cuttitta","given":"A."},{"family":"Basilone","given":"G."},{"family":"Mazzola","given":"S."}],"issued":{"date-parts":[["2008",3,1]]}}}],"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(D’Croz and O’Dea, 2007; Patti </w:t>
      </w:r>
      <w:r w:rsidR="009237E5" w:rsidRPr="009237E5">
        <w:rPr>
          <w:rFonts w:ascii="Calibri" w:hAnsi="Calibri" w:cs="Calibri"/>
          <w:i/>
          <w:iCs/>
        </w:rPr>
        <w:t>et al.</w:t>
      </w:r>
      <w:r w:rsidR="009237E5" w:rsidRPr="009237E5">
        <w:rPr>
          <w:rFonts w:ascii="Calibri" w:hAnsi="Calibri" w:cs="Calibri"/>
        </w:rPr>
        <w:t>, 2008)</w:t>
      </w:r>
      <w:r w:rsidR="009237E5">
        <w:rPr>
          <w:rFonts w:asciiTheme="minorHAnsi" w:hAnsiTheme="minorHAnsi" w:cstheme="minorHAnsi"/>
          <w:lang w:val="en-AU"/>
        </w:rPr>
        <w:fldChar w:fldCharType="end"/>
      </w:r>
      <w:del w:id="60" w:author="Hayden Schilling" w:date="2021-04-13T10:02:00Z">
        <w:r w:rsidR="00D33C94" w:rsidDel="009237E5">
          <w:rPr>
            <w:rFonts w:asciiTheme="minorHAnsi" w:hAnsiTheme="minorHAnsi" w:cstheme="minorHAnsi"/>
            <w:lang w:val="en-AU"/>
          </w:rPr>
          <w:fldChar w:fldCharType="begin"/>
        </w:r>
        <w:r w:rsidR="009237E5" w:rsidDel="009237E5">
          <w:rPr>
            <w:rFonts w:asciiTheme="minorHAnsi" w:hAnsiTheme="minorHAnsi" w:cstheme="minorHAnsi"/>
            <w:lang w:val="en-AU"/>
          </w:rPr>
          <w:delInstrText xml:space="preserve"> ADDIN ZOTERO_ITEM CSL_CITATION {"citationID":"aNztybgW","properties":{"formattedCitation":"(Small and Menzies, 1981; Mackinson {\\i{}et al.}, 2009; Lucas {\\i{}et al.}, 2011a)","plainCitation":"(Small and Menzies, 1981; Mackinson et al., 2009; Lucas et al., 2011a)","noteIndex":0},"citationItems":[{"id":1996,"uris":["http://zotero.org/users/local/U6DoygBa/items/3Q4RBIAW"],"uri":["http://zotero.org/users/local/U6DoygBa/items/3Q4RBIAW"],"itemData":{"id":1996,"type":"article-journal","abstract":"Average distributions of chlorophyll α during upwelling in areas of smooth bathymetry off Oregon have been computed from historical data. Chlorophyll concentrations in cross-shelf sections over the Oregon continental shelf (44°40′N) were similar to those in cross-shelf sections off northwest Africa during JOINT-1 studies but differed from those in similar sections over an adjacent narrow region of the Oregon shelf (44°55′N to 45°12′N). The fact that larger concentration differences can occur along short sections of one coastline than between upwelling regions half a world apart bears on the time and space scales of sampling and might have bearing on the support and distributions of other trophic levels. Relationships between the local winds and the broader-scale Bakun (1975) upwelling indices were used to classify various phytoplankton biomass and primary productivity distributions according to whether they were in strong upwelling steady state, weak upwelling steady state, or one of two transition states. The upwelling steady state conforms to the ‘upwelling event’ scale (about 3 to 10 days) of Walsh, Whitledge, Kelley, Huntsman and Pillsbury (1977) and the transition state of approximately one-day duration might specify the critical scale for driving the upwelling off Oregon. Under strong steady-state upwelling in early summer a single band of high primary productivity and biomass develops in the surface layer parallel to the bottom contours, but under similar upwelling conditions in later summer a two-celled zonal circulation occurs and two parallel bands develop. Our strong upwelling distributions are discussed in light of current models of the Oregon upwelling system. Maintenance of biological properties through time in the upwelling bands is also discussed. Under weak steady-state upwelling the primary productivity and biomass bands are farther inshore or immediately against the coast. Productivity in the weak upwelling bands can be twice that of the strong upwelling bands and often 20 times that in surrounding water. Under transient conditions in which the local winds are favorable for strong upwelling but the slower-responding Bakun index indicates weak upwelling, chlorophyll distributions change within a day to resemble distributions during strong steady-state upwelling. Under transient conditions in which the local winds weaken dramatically but the Bakun index still indicates strong upwelling, chlorophyll concentrations are high and widely distributed throughout the upwelling region.","container-title":"Deep Sea Research Part A. Oceanographic Research Papers","DOI":"10.1016/0198-0149(81)90086-8","ISSN":"0198-0149","issue":"2","journalAbbreviation":"Deep Sea Research Part A. Oceanographic Research Papers","language":"en","page":"123-149","source":"ScienceDirect","title":"Patterns of primary productivity and biomass in a coastal upwelling region","volume":"28","author":[{"family":"Small","given":"Lawrence F."},{"family":"Menzies","given":"David W."}],"issued":{"date-parts":[["1981",2,1]]}}},{"id":1990,"uris":["http://zotero.org/users/local/U6DoygBa/items/ZKBF2VY3"],"uri":["http://zotero.org/users/local/U6DoygBa/items/ZKBF2VY3"],"itemData":{"id":1990,"type":"article-journal","abstract":"Fishing mortality and primary production (or proxy for) were used to drive the dynamics of fish assemblages in 9 trophodynamic models of contrasting marine ecosystems. Historical trends in abundance were reconstructed by fitting model predictions to observations from stock assessments and fisheries independent survey data. The model fitting exercise derives values for otherwise unknown parameters that specify the relative strength of trophic interactions and, in some instances, a time series anomaly for changes in primary production. We measured how much better or worse were model predictions when bottom-up forcing by primary production were added to top-down forcing by fishing. Searching for cross system patterns, the relative contribution of fishing and changes in primary production, mediated through trophic interactions, are evaluated for the ecosystems as a whole and for selected similar species in different ecosystems. The analysis provides a simple qualitative way to explain which forcing factors have most influence on modeled dynamics. Both fishing and primary production forcing were required to obtain the best model fits to data. Fishing effects more strongly influenced 6 of 9 of the ecosystems, but primary production was more often found to be the main factor influencing the selected pelagic and demersal fish stock trends. Examination of sensitivity to ecological and model parameters suggests that the results are the product of complex food-web interactions rather than simple deterministic responses of the models.","collection-title":"Selected Papers from the Sixth European Conference on Ecological Modelling - ECEM '07, on Challenges for ecological modelling in a changing world: Global Changes, Sustainability and Ecosystem Based Management, November 27-30, 2007, Trieste, Italy","container-title":"Ecological Modelling","DOI":"10.1016/j.ecolmodel.2008.10.021","ISSN":"0304-3800","issue":"21","journalAbbreviation":"Ecological Modelling","language":"en","page":"2972-2987","source":"ScienceDirect","title":"Which forcing factors fit? Using ecosystem models to investigate the relative influence of fishing and changes in primary productivity on the dynamics of marine ecosystems","title-short":"Which forcing factors fit?","volume":"220","author":[{"family":"Mackinson","given":"S."},{"family":"Daskalov","given":"G."},{"family":"Heymans","given":"J. J."},{"family":"Neira","given":"S."},{"family":"Arancibia","given":"H."},{"family":"Zetina-Rejón","given":"M."},{"family":"Jiang","given":"H."},{"family":"Cheng","given":"H. Q."},{"family":"Coll","given":"M."},{"family":"Arreguin-Sanchez","given":"F."},{"family":"Keeble","given":"K."},{"family":"Shannon","given":"L."}],"issued":{"date-parts":[["2009",11,10]]}}},{"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delInstrText>
        </w:r>
        <w:r w:rsidR="00D33C94" w:rsidDel="009237E5">
          <w:rPr>
            <w:rFonts w:asciiTheme="minorHAnsi" w:hAnsiTheme="minorHAnsi" w:cstheme="minorHAnsi"/>
            <w:lang w:val="en-AU"/>
          </w:rPr>
          <w:fldChar w:fldCharType="separate"/>
        </w:r>
        <w:r w:rsidR="009237E5" w:rsidRPr="009237E5" w:rsidDel="009237E5">
          <w:rPr>
            <w:rFonts w:ascii="Calibri" w:hAnsi="Calibri" w:cs="Calibri"/>
          </w:rPr>
          <w:delText xml:space="preserve">(Small and Menzies, 1981; Mackinson </w:delText>
        </w:r>
        <w:r w:rsidR="009237E5" w:rsidRPr="009237E5" w:rsidDel="009237E5">
          <w:rPr>
            <w:rFonts w:ascii="Calibri" w:hAnsi="Calibri" w:cs="Calibri"/>
            <w:i/>
            <w:iCs/>
          </w:rPr>
          <w:delText>et al.</w:delText>
        </w:r>
        <w:r w:rsidR="009237E5" w:rsidRPr="009237E5" w:rsidDel="009237E5">
          <w:rPr>
            <w:rFonts w:ascii="Calibri" w:hAnsi="Calibri" w:cs="Calibri"/>
          </w:rPr>
          <w:delText xml:space="preserve">, 2009; Lucas </w:delText>
        </w:r>
        <w:r w:rsidR="009237E5" w:rsidRPr="009237E5" w:rsidDel="009237E5">
          <w:rPr>
            <w:rFonts w:ascii="Calibri" w:hAnsi="Calibri" w:cs="Calibri"/>
            <w:i/>
            <w:iCs/>
          </w:rPr>
          <w:delText>et al.</w:delText>
        </w:r>
        <w:r w:rsidR="009237E5" w:rsidRPr="009237E5" w:rsidDel="009237E5">
          <w:rPr>
            <w:rFonts w:ascii="Calibri" w:hAnsi="Calibri" w:cs="Calibri"/>
          </w:rPr>
          <w:delText>, 2011a)</w:delText>
        </w:r>
        <w:r w:rsidR="00D33C94" w:rsidDel="009237E5">
          <w:rPr>
            <w:rFonts w:asciiTheme="minorHAnsi" w:hAnsiTheme="minorHAnsi" w:cstheme="minorHAnsi"/>
            <w:lang w:val="en-AU"/>
          </w:rPr>
          <w:fldChar w:fldCharType="end"/>
        </w:r>
      </w:del>
      <w:bookmarkEnd w:id="49"/>
      <w:del w:id="61" w:author="Hayden Schilling" w:date="2021-04-13T09:49:00Z">
        <w:r w:rsidDel="00D33C94">
          <w:rPr>
            <w:rFonts w:asciiTheme="minorHAnsi" w:hAnsiTheme="minorHAnsi" w:cstheme="minorHAnsi"/>
            <w:lang w:val="en-AU"/>
          </w:rPr>
          <w:delText xml:space="preserve">These fisheries are supported by high chlorophyll </w:delText>
        </w:r>
        <w:r w:rsidRPr="00A570AC" w:rsidDel="00D33C94">
          <w:rPr>
            <w:rFonts w:asciiTheme="minorHAnsi" w:hAnsiTheme="minorHAnsi" w:cstheme="minorHAnsi"/>
            <w:i/>
            <w:iCs/>
            <w:lang w:val="en-AU"/>
          </w:rPr>
          <w:delText>a</w:delText>
        </w:r>
        <w:r w:rsidDel="00D33C94">
          <w:rPr>
            <w:rFonts w:asciiTheme="minorHAnsi" w:hAnsiTheme="minorHAnsi" w:cstheme="minorHAnsi"/>
            <w:lang w:val="en-AU"/>
          </w:rPr>
          <w:delText xml:space="preserve"> biomass, often driven by the coastal processes including upwelling, river plumes, boundary currents, and eddies</w:delText>
        </w:r>
      </w:del>
      <w:r>
        <w:rPr>
          <w:rFonts w:asciiTheme="minorHAnsi" w:hAnsiTheme="minorHAnsi" w:cstheme="minorHAnsi"/>
          <w:lang w:val="en-AU"/>
        </w:rPr>
        <w:t>.</w:t>
      </w:r>
      <w:bookmarkEnd w:id="50"/>
      <w:r>
        <w:rPr>
          <w:rFonts w:asciiTheme="minorHAnsi" w:hAnsiTheme="minorHAnsi" w:cstheme="minorHAnsi"/>
          <w:lang w:val="en-AU"/>
        </w:rPr>
        <w:t xml:space="preserve"> </w:t>
      </w:r>
      <w:bookmarkStart w:id="62" w:name="_Hlk69202458"/>
      <w:r>
        <w:rPr>
          <w:rFonts w:asciiTheme="minorHAnsi" w:hAnsiTheme="minorHAnsi" w:cstheme="minorHAnsi"/>
          <w:lang w:val="en-AU"/>
        </w:rPr>
        <w:t xml:space="preserve">The high chlorophyll </w:t>
      </w:r>
      <w:r w:rsidRPr="00A570AC">
        <w:rPr>
          <w:rFonts w:asciiTheme="minorHAnsi" w:hAnsiTheme="minorHAnsi" w:cstheme="minorHAnsi"/>
          <w:i/>
          <w:iCs/>
          <w:lang w:val="en-AU"/>
        </w:rPr>
        <w:t>a</w:t>
      </w:r>
      <w:r>
        <w:rPr>
          <w:rFonts w:asciiTheme="minorHAnsi" w:hAnsiTheme="minorHAnsi" w:cstheme="minorHAnsi"/>
          <w:lang w:val="en-AU"/>
        </w:rPr>
        <w:t xml:space="preserve"> levels often observed on the continental shelf, particularly the inner shelf </w:t>
      </w:r>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{"citationID":"sf3jl2Qa","properties":{"formattedCitation":"(Lucas {\\i{}et al.}, 2011a, 2011b)","plainCitation":"(Lucas et al., 2011a, 2011b)","noteIndex":0},"citationItems":[{"id":1739,"uris":["http://zotero.org/users/local/U6DoygBa/items/CUYZ2TBF"],"uri":["http://zotero.org/users/local/U6DoygBa/items/CUYZ2TBF"],"itemData":{"id":1739,"type":"article-journal","abstract":"Chlorophyll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S."}],"issued":{"date-parts":[["2011"]]}}},{"id":1993,"uris":["http://zotero.org/users/local/U6DoygBa/items/YC6AU2GX"],"uri":["http://zotero.org/users/local/U6DoygBa/items/YC6AU2GX"],"itemData":{"id":1993,"type":"article-journal","abstract":"Lay Abstract The small, free-living, photosynthetic organisms collectively called phytoplankton are the base of the oceanic food web. The phytoplankton use the energy from sunlight to convert carbon dioxide into organic carbon. Besides the necessity for sufficient light, phytoplankton also require nutrients to photosynthesize and grow. They acquire these nutrients from the dissolved pool of nutrients in the surrounding ocean. In the surface waters, where there is sufficient light for phytoplankton growth, nutrients are often in short supply and act to limit the growth of the phytoplankton. The renewal of the nutrients in the surface ocean is controlled by the physical dynamics of the upper ocean, including waves and tides, and the influence of the wind. Since the phytoplankton are limited by the availability of nutrients, the rate at which physical dynamics supply nutrients is a fundamental control on the rate of phytoplankton productivity and thus on the entire oceanic food web. In the Southern California Bight (SCB), the nutrient fluxes that regulate the productivity of the phytoplankton are caused by internal waves. Internal waves are waves that propagate through the body of the ocean much in the same way that waves propagate on the surface of the ocean. In the SCB, the most energetic internal waves are internal waves of tidal frequency, called the internal tide. The internal tide causes transport and mixing of nutrient-rich waters from deep and offshore to shallow coastal waters. This means that coastal waters are much more productive than the surface waters offshore (these productive coastal phytoplankton populations can even be observed from space). In this article, we demonstrate quantitatively that the horizontal flux of nutrients due to the internal tide controls the productivity of the coastal ocean in Southern California.","container-title":"Limnology and Oceanography: Fluids and Environments","DOI":"https://doi.org/10.1215/21573698-1258185","ISSN":"2157-3689","issue":"1","language":"en","note":"_eprint: https://aslopubs.onlinelibrary.wiley.com/doi/pdf/10.1215/21573698-1258185","page":"56-74","source":"Wiley Online Library","title":"Horizontal internal-tide fluxes support elevated phytoplankton productivity over the inner continental shelf","volume":"1","author":[{"family":"Lucas","given":"Andrew J."},{"family":"Franks","given":"Peter J. S."},{"family":"Dupont","given":"Christopher L."}],"issued":{"date-parts":[["2011"]]}}}],"schema":"https://github.com/citation-style-language/schema/raw/master/csl-citation.json"}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2011a, 2011b)</w:t>
      </w:r>
      <w:r>
        <w:rPr>
          <w:rFonts w:asciiTheme="minorHAnsi" w:hAnsiTheme="minorHAnsi" w:cstheme="minorHAnsi"/>
          <w:lang w:val="en-AU"/>
        </w:rPr>
        <w:fldChar w:fldCharType="end"/>
      </w:r>
      <w:ins w:id="63" w:author="Hayden Schilling" w:date="2021-04-30T21:05:00Z">
        <w:r w:rsidR="008770AC">
          <w:rPr>
            <w:rFonts w:asciiTheme="minorHAnsi" w:hAnsiTheme="minorHAnsi" w:cstheme="minorHAnsi"/>
            <w:lang w:val="en-AU"/>
          </w:rPr>
          <w:t>,</w:t>
        </w:r>
      </w:ins>
      <w:r>
        <w:rPr>
          <w:rFonts w:asciiTheme="minorHAnsi" w:hAnsiTheme="minorHAnsi" w:cstheme="minorHAnsi"/>
          <w:lang w:val="en-AU"/>
        </w:rPr>
        <w:t xml:space="preserve"> </w:t>
      </w:r>
      <w:del w:id="64" w:author="Hayden Schilling" w:date="2021-04-30T21:05:00Z">
        <w:r w:rsidDel="008770AC">
          <w:rPr>
            <w:rFonts w:asciiTheme="minorHAnsi" w:hAnsiTheme="minorHAnsi" w:cstheme="minorHAnsi"/>
            <w:lang w:val="en-AU"/>
          </w:rPr>
          <w:delText xml:space="preserve">are </w:delText>
        </w:r>
      </w:del>
      <w:ins w:id="65" w:author="Hayden Schilling" w:date="2021-04-30T21:05:00Z">
        <w:r w:rsidR="008770AC">
          <w:rPr>
            <w:rFonts w:asciiTheme="minorHAnsi" w:hAnsiTheme="minorHAnsi" w:cstheme="minorHAnsi"/>
            <w:lang w:val="en-AU"/>
          </w:rPr>
          <w:t xml:space="preserve">may be </w:t>
        </w:r>
      </w:ins>
      <w:r>
        <w:rPr>
          <w:rFonts w:asciiTheme="minorHAnsi" w:hAnsiTheme="minorHAnsi" w:cstheme="minorHAnsi"/>
          <w:lang w:val="en-AU"/>
        </w:rPr>
        <w:t>a key driver of zooplankton communities which are a key resource for fisheries</w:t>
      </w:r>
      <w:ins w:id="66" w:author="Hayden Schilling" w:date="2021-04-13T10:31:00Z">
        <w:r w:rsidR="00321C29">
          <w:rPr>
            <w:rFonts w:asciiTheme="minorHAnsi" w:hAnsiTheme="minorHAnsi" w:cstheme="minorHAnsi"/>
            <w:lang w:val="en-AU"/>
          </w:rPr>
          <w:t xml:space="preserve"> </w:t>
        </w:r>
      </w:ins>
      <w:r w:rsidR="00321C29">
        <w:rPr>
          <w:rFonts w:asciiTheme="minorHAnsi" w:hAnsiTheme="minorHAnsi" w:cstheme="minorHAnsi"/>
          <w:lang w:val="en-AU"/>
        </w:rPr>
        <w:fldChar w:fldCharType="begin"/>
      </w:r>
      <w:r w:rsidR="00321C29">
        <w:rPr>
          <w:rFonts w:asciiTheme="minorHAnsi" w:hAnsiTheme="minorHAnsi" w:cstheme="minorHAnsi"/>
          <w:lang w:val="en-AU"/>
        </w:rPr>
        <w:instrText xml:space="preserve"> ADDIN ZOTERO_ITEM CSL_CITATION {"citationID":"0WV9jKJe","properties":{"formattedCitation":"(Mitra {\\i{}et al.}, 2014)","plainCitation":"(Mitra et al., 2014)","noteIndex":0},"citationItems":[{"id":2005,"uris":["http://zotero.org/users/local/U6DoygBa/items/AFC5GRGZ"],"uri":["http://zotero.org/users/local/U6DoygBa/items/AFC5GRGZ"],"itemData":{"id":2005,"type":"article-journal","abstract":"Exploring climate and anthropogenic impacts on marine ecosystems requires an understanding of how trophic components interact. However, integrative end-to-end ecosystem studies (experimental and/or modelling) are rare. Experimental investigations often concentrate on a particular group or individual species within a trophic level, while tropho-dynamic field studies typically employ either a bottom-up approach concentrating on the phytoplankton community or a top-down approach concentrating on the fish community. Likewise the emphasis within modelling studies is usually placed upon phytoplankton-dominated biogeochemistry or on aspects of fisheries regulation. In consequence the roles of zooplankton communities (protists and metazoans) linking phytoplankton and fish communities are typically under-represented if not (especially in fisheries models) ignored. Where represented in ecosystem models, zooplankton are usually incorporated in an extremely simplistic fashion, using empirical descriptions merging various interacting physiological functions governing zooplankton growth and development, and thence ignoring physiological feedback mechanisms. Here we demonstrate, within a modelled plankton food-web system, how trophic dynamics are sensitive to small changes in parameter values describing zooplankton vital rates and thus the importance of using appropriate zooplankton descriptors. Through a comprehensive review, we reveal the mismatch between empirical understanding and modelling activities identifying important issues that warrant further experimental and modelling investigation. These include: food selectivity, kinetics of prey consumption and interactions with assimilation and growth, form of voided material, mortality rates at different age-stages relative to prior nutrient history. In particular there is a need for dynamic data series in which predator and prey of known nutrient history are studied interacting under varied pH and temperature regimes.","collection-title":"North Atlantic Ecosystems, the role of climate and anthropogenic forcing on their structure and function","container-title":"Progress in Oceanography","DOI":"10.1016/j.pocean.2014.04.025","ISSN":"0079-6611","journalAbbreviation":"Progress in Oceanography","language":"en","page":"176-199","source":"ScienceDirect","title":"Bridging the gap between marine biogeochemical and fisheries sciences; configuring the zooplankton link","volume":"129","author":[{"family":"Mitra","given":"Aditee"},{"family":"Castellani","given":"Claudia"},{"family":"Gentleman","given":"Wendy C."},{"family":"Jónasdóttir","given":"Sigrún H."},{"family":"Flynn","given":"Kevin J."},{"family":"Bode","given":"Antonio"},{"family":"Halsband","given":"Claudia"},{"family":"Kuhn","given":"Penelope"},{"family":"Licandro","given":"Priscilla"},{"family":"Agersted","given":"Mette D."},{"family":"Calbet","given":"Albert"},{"family":"Lindeque","given":"Penelope K."},{"family":"Koppelmann","given":"Rolf"},{"family":"Møller","given":"Eva F."},{"family":"Gislason","given":"Astthor"},{"family":"Nielsen","given":"Torkel Gissel"},{"family":"St. John","given":"Michael"}],"issued":{"date-parts":[["2014",12,1]]}}}],"schema":"https://github.com/citation-style-language/schema/raw/master/csl-citation.json"} </w:instrText>
      </w:r>
      <w:r w:rsidR="00321C29">
        <w:rPr>
          <w:rFonts w:asciiTheme="minorHAnsi" w:hAnsiTheme="minorHAnsi" w:cstheme="minorHAnsi"/>
          <w:lang w:val="en-AU"/>
        </w:rPr>
        <w:fldChar w:fldCharType="separate"/>
      </w:r>
      <w:r w:rsidR="00321C29" w:rsidRPr="00321C29">
        <w:rPr>
          <w:rFonts w:ascii="Calibri" w:hAnsi="Calibri" w:cs="Calibri"/>
        </w:rPr>
        <w:t xml:space="preserve">(Mitra </w:t>
      </w:r>
      <w:r w:rsidR="00321C29" w:rsidRPr="00321C29">
        <w:rPr>
          <w:rFonts w:ascii="Calibri" w:hAnsi="Calibri" w:cs="Calibri"/>
          <w:i/>
          <w:iCs/>
        </w:rPr>
        <w:t>et al.</w:t>
      </w:r>
      <w:r w:rsidR="00321C29" w:rsidRPr="00321C29">
        <w:rPr>
          <w:rFonts w:ascii="Calibri" w:hAnsi="Calibri" w:cs="Calibri"/>
        </w:rPr>
        <w:t>, 2014)</w:t>
      </w:r>
      <w:r w:rsidR="00321C29">
        <w:rPr>
          <w:rFonts w:asciiTheme="minorHAnsi" w:hAnsiTheme="minorHAnsi" w:cstheme="minorHAnsi"/>
          <w:lang w:val="en-AU"/>
        </w:rPr>
        <w:fldChar w:fldCharType="end"/>
      </w:r>
      <w:r>
        <w:rPr>
          <w:rFonts w:asciiTheme="minorHAnsi" w:hAnsiTheme="minorHAnsi" w:cstheme="minorHAnsi"/>
          <w:lang w:val="en-AU"/>
        </w:rPr>
        <w:t>.</w:t>
      </w:r>
      <w:bookmarkEnd w:id="62"/>
      <w:r>
        <w:rPr>
          <w:rFonts w:asciiTheme="minorHAnsi" w:hAnsiTheme="minorHAnsi" w:cstheme="minorHAnsi"/>
          <w:lang w:val="en-AU"/>
        </w:rPr>
        <w:t xml:space="preserve"> In boundary current systems such as the East Australian Current and the </w:t>
      </w:r>
      <w:r w:rsidRPr="005E6D6A">
        <w:rPr>
          <w:rFonts w:asciiTheme="minorHAnsi" w:hAnsiTheme="minorHAnsi" w:cstheme="minorHAnsi"/>
          <w:lang w:val="en-AU"/>
        </w:rPr>
        <w:t xml:space="preserve">Benguela </w:t>
      </w:r>
      <w:r>
        <w:rPr>
          <w:rFonts w:asciiTheme="minorHAnsi" w:hAnsiTheme="minorHAnsi" w:cstheme="minorHAnsi"/>
          <w:lang w:val="en-AU"/>
        </w:rPr>
        <w:t xml:space="preserve">Current, zooplankton can support over 50% of fish biomass on coastal reefs </w:t>
      </w:r>
      <w:r>
        <w:rPr>
          <w:rFonts w:asciiTheme="minorHAnsi" w:hAnsiTheme="minorHAnsi" w:cstheme="minorHAnsi"/>
          <w:lang w:val="en-AU"/>
        </w:rPr>
        <w:fldChar w:fldCharType="begin"/>
      </w:r>
      <w:r w:rsidR="008770AC">
        <w:rPr>
          <w:rFonts w:asciiTheme="minorHAnsi" w:hAnsiTheme="minorHAnsi" w:cstheme="minorHAnsi"/>
          <w:lang w:val="en-AU"/>
        </w:rPr>
        <w:instrText xml:space="preserve"> ADDIN ZOTERO_ITEM CSL_CITATION {"citationID":"OjRmJksb","properties":{"formattedCitation":"(Truong {\\i{}et al.}, 2017; Maia {\\i{}et al.}, 2018; Holland {\\i{}et al.}, 2020)","plainCitation":"(Truong et al., 2017; Maia et al., 2018;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Pr>
          <w:rFonts w:asciiTheme="minorHAnsi" w:hAnsiTheme="minorHAnsi" w:cstheme="minorHAnsi"/>
          <w:lang w:val="en-AU"/>
        </w:rPr>
        <w:fldChar w:fldCharType="separate"/>
      </w:r>
      <w:r w:rsidR="008770AC" w:rsidRPr="008770AC">
        <w:rPr>
          <w:rFonts w:ascii="Calibri" w:hAnsi="Calibri" w:cs="Calibri"/>
        </w:rPr>
        <w:t xml:space="preserve">(Truong </w:t>
      </w:r>
      <w:r w:rsidR="008770AC" w:rsidRPr="008770AC">
        <w:rPr>
          <w:rFonts w:ascii="Calibri" w:hAnsi="Calibri" w:cs="Calibri"/>
          <w:i/>
          <w:iCs/>
        </w:rPr>
        <w:t>et al.</w:t>
      </w:r>
      <w:r w:rsidR="008770AC" w:rsidRPr="008770AC">
        <w:rPr>
          <w:rFonts w:ascii="Calibri" w:hAnsi="Calibri" w:cs="Calibri"/>
        </w:rPr>
        <w:t xml:space="preserve">, 2017; Maia </w:t>
      </w:r>
      <w:r w:rsidR="008770AC" w:rsidRPr="008770AC">
        <w:rPr>
          <w:rFonts w:ascii="Calibri" w:hAnsi="Calibri" w:cs="Calibri"/>
          <w:i/>
          <w:iCs/>
        </w:rPr>
        <w:t>et al.</w:t>
      </w:r>
      <w:r w:rsidR="008770AC" w:rsidRPr="008770AC">
        <w:rPr>
          <w:rFonts w:ascii="Calibri" w:hAnsi="Calibri" w:cs="Calibri"/>
        </w:rPr>
        <w:t xml:space="preserve">, 2018; Holland </w:t>
      </w:r>
      <w:r w:rsidR="008770AC" w:rsidRPr="008770AC">
        <w:rPr>
          <w:rFonts w:ascii="Calibri" w:hAnsi="Calibri" w:cs="Calibri"/>
          <w:i/>
          <w:iCs/>
        </w:rPr>
        <w:t>et al.</w:t>
      </w:r>
      <w:r w:rsidR="008770AC" w:rsidRPr="008770AC">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 making it a key link between primary production and higher trophic levels.</w:t>
      </w:r>
    </w:p>
    <w:p w14:paraId="48069392" w14:textId="6172C24B" w:rsidR="00AB768F" w:rsidRPr="00215A20" w:rsidRDefault="001B2663" w:rsidP="00AB768F">
      <w:pPr>
        <w:pStyle w:val="Text"/>
        <w:spacing w:line="480" w:lineRule="auto"/>
        <w:rPr>
          <w:rFonts w:asciiTheme="minorHAnsi" w:hAnsiTheme="minorHAnsi" w:cstheme="minorHAnsi"/>
          <w:lang w:val="en-AU"/>
        </w:rPr>
      </w:pPr>
      <w:r>
        <w:rPr>
          <w:rFonts w:asciiTheme="minorHAnsi" w:hAnsiTheme="minorHAnsi" w:cstheme="minorHAnsi"/>
          <w:lang w:val="en-AU"/>
        </w:rPr>
        <w:t>T</w:t>
      </w:r>
      <w:r w:rsidR="00AB768F">
        <w:rPr>
          <w:rFonts w:asciiTheme="minorHAnsi" w:hAnsiTheme="minorHAnsi" w:cstheme="minorHAnsi"/>
          <w:lang w:val="en-AU"/>
        </w:rPr>
        <w:t>he transfer of energy between trophic levels i</w:t>
      </w:r>
      <w:r w:rsidR="00DE467B">
        <w:rPr>
          <w:rFonts w:asciiTheme="minorHAnsi" w:hAnsiTheme="minorHAnsi" w:cstheme="minorHAnsi"/>
          <w:lang w:val="en-AU"/>
        </w:rPr>
        <w:t>s</w:t>
      </w:r>
      <w:r w:rsidR="00AB768F">
        <w:rPr>
          <w:rFonts w:asciiTheme="minorHAnsi" w:hAnsiTheme="minorHAnsi" w:cstheme="minorHAnsi"/>
          <w:lang w:val="en-AU"/>
        </w:rPr>
        <w:t xml:space="preserve"> complex but as predation is largely driven by size in the marine environment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w:t>
      </w:r>
      <w:bookmarkStart w:id="67" w:name="_Hlk69203268"/>
      <w:r w:rsidR="00AB768F">
        <w:rPr>
          <w:rFonts w:asciiTheme="minorHAnsi" w:hAnsiTheme="minorHAnsi" w:cstheme="minorHAnsi"/>
          <w:lang w:val="en-AU"/>
        </w:rPr>
        <w:t>the size frequency</w:t>
      </w:r>
      <w:r>
        <w:rPr>
          <w:rFonts w:asciiTheme="minorHAnsi" w:hAnsiTheme="minorHAnsi" w:cstheme="minorHAnsi"/>
          <w:lang w:val="en-AU"/>
        </w:rPr>
        <w:t xml:space="preserve"> distribution </w:t>
      </w:r>
      <w:r w:rsidR="00AB768F">
        <w:rPr>
          <w:rFonts w:asciiTheme="minorHAnsi" w:hAnsiTheme="minorHAnsi" w:cstheme="minorHAnsi"/>
          <w:lang w:val="en-AU"/>
        </w:rPr>
        <w:t>of a community can provide</w:t>
      </w:r>
      <w:r w:rsidR="005B678F">
        <w:rPr>
          <w:rFonts w:asciiTheme="minorHAnsi" w:hAnsiTheme="minorHAnsi" w:cstheme="minorHAnsi"/>
          <w:lang w:val="en-AU"/>
        </w:rPr>
        <w:t xml:space="preserve"> valuable</w:t>
      </w:r>
      <w:r w:rsidR="00AB768F">
        <w:rPr>
          <w:rFonts w:asciiTheme="minorHAnsi" w:hAnsiTheme="minorHAnsi" w:cstheme="minorHAnsi"/>
          <w:lang w:val="en-AU"/>
        </w:rPr>
        <w:t xml:space="preserve"> insight</w:t>
      </w:r>
      <w:ins w:id="68" w:author="Hayden Schilling" w:date="2021-04-13T10:45:00Z">
        <w:r w:rsidR="00831BFA">
          <w:rPr>
            <w:rFonts w:asciiTheme="minorHAnsi" w:hAnsiTheme="minorHAnsi" w:cstheme="minorHAnsi"/>
            <w:lang w:val="en-AU"/>
          </w:rPr>
          <w:t xml:space="preserve"> into</w:t>
        </w:r>
      </w:ins>
      <w:ins w:id="69" w:author="Hayden Schilling" w:date="2021-04-13T10:46:00Z">
        <w:r w:rsidR="00831BFA">
          <w:rPr>
            <w:rFonts w:asciiTheme="minorHAnsi" w:hAnsiTheme="minorHAnsi" w:cstheme="minorHAnsi"/>
            <w:lang w:val="en-AU"/>
          </w:rPr>
          <w:t xml:space="preserve"> the trophic dynamics of a community</w:t>
        </w:r>
      </w:ins>
      <w:ins w:id="70" w:author="Hayden Schilling" w:date="2021-04-13T10:47:00Z">
        <w:r w:rsidR="00831BFA">
          <w:rPr>
            <w:rFonts w:asciiTheme="minorHAnsi" w:hAnsiTheme="minorHAnsi" w:cstheme="minorHAnsi"/>
            <w:lang w:val="en-AU"/>
          </w:rPr>
          <w:t xml:space="preserve"> </w:t>
        </w:r>
      </w:ins>
      <w:r w:rsidR="00831BFA">
        <w:rPr>
          <w:rFonts w:asciiTheme="minorHAnsi" w:hAnsiTheme="minorHAnsi" w:cstheme="minorHAnsi"/>
          <w:lang w:val="en-AU"/>
        </w:rPr>
        <w:fldChar w:fldCharType="begin"/>
      </w:r>
      <w:r w:rsidR="00831BFA">
        <w:rPr>
          <w:rFonts w:asciiTheme="minorHAnsi" w:hAnsiTheme="minorHAnsi" w:cstheme="minorHAnsi"/>
          <w:lang w:val="en-AU"/>
        </w:rPr>
        <w:instrText xml:space="preserve"> ADDIN ZOTERO_ITEM CSL_CITATION {"citationID":"7lNZR6hd","properties":{"formattedCitation":"(Blanchard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831BFA">
        <w:rPr>
          <w:rFonts w:asciiTheme="minorHAnsi" w:hAnsiTheme="minorHAnsi" w:cstheme="minorHAnsi"/>
          <w:lang w:val="en-AU"/>
        </w:rPr>
        <w:fldChar w:fldCharType="separate"/>
      </w:r>
      <w:r w:rsidR="00831BFA" w:rsidRPr="00831BFA">
        <w:rPr>
          <w:rFonts w:ascii="Calibri" w:hAnsi="Calibri" w:cs="Calibri"/>
        </w:rPr>
        <w:t xml:space="preserve">(Blanchard </w:t>
      </w:r>
      <w:r w:rsidR="00831BFA" w:rsidRPr="00831BFA">
        <w:rPr>
          <w:rFonts w:ascii="Calibri" w:hAnsi="Calibri" w:cs="Calibri"/>
          <w:i/>
          <w:iCs/>
        </w:rPr>
        <w:t>et al.</w:t>
      </w:r>
      <w:r w:rsidR="00831BFA" w:rsidRPr="00831BFA">
        <w:rPr>
          <w:rFonts w:ascii="Calibri" w:hAnsi="Calibri" w:cs="Calibri"/>
        </w:rPr>
        <w:t>, 2017)</w:t>
      </w:r>
      <w:r w:rsidR="00831BFA">
        <w:rPr>
          <w:rFonts w:asciiTheme="minorHAnsi" w:hAnsiTheme="minorHAnsi" w:cstheme="minorHAnsi"/>
          <w:lang w:val="en-AU"/>
        </w:rPr>
        <w:fldChar w:fldCharType="end"/>
      </w:r>
      <w:bookmarkEnd w:id="67"/>
      <w:r w:rsidR="00AB768F">
        <w:rPr>
          <w:rFonts w:asciiTheme="minorHAnsi" w:hAnsiTheme="minorHAnsi" w:cstheme="minorHAnsi"/>
          <w:lang w:val="en-AU"/>
        </w:rPr>
        <w:t>. Within a community, t</w:t>
      </w:r>
      <w:r w:rsidR="00AB768F" w:rsidRPr="004A66B0">
        <w:rPr>
          <w:rFonts w:asciiTheme="minorHAnsi" w:hAnsiTheme="minorHAnsi" w:cstheme="minorHAnsi"/>
          <w:lang w:val="en-AU"/>
        </w:rPr>
        <w:t xml:space="preserve">he size </w:t>
      </w:r>
      <w:r w:rsidR="00AB768F">
        <w:rPr>
          <w:rFonts w:asciiTheme="minorHAnsi" w:hAnsiTheme="minorHAnsi" w:cstheme="minorHAnsi"/>
          <w:lang w:val="en-AU"/>
        </w:rPr>
        <w:t xml:space="preserve">of all individuals, irrespective of species identity, can be </w:t>
      </w:r>
      <w:r w:rsidR="00AB768F" w:rsidRPr="004A66B0">
        <w:rPr>
          <w:rFonts w:asciiTheme="minorHAnsi" w:hAnsiTheme="minorHAnsi" w:cstheme="minorHAnsi"/>
          <w:lang w:val="en-AU"/>
        </w:rPr>
        <w:t>describe</w:t>
      </w:r>
      <w:r w:rsidR="00AB768F">
        <w:rPr>
          <w:rFonts w:asciiTheme="minorHAnsi" w:hAnsiTheme="minorHAnsi" w:cstheme="minorHAnsi"/>
          <w:lang w:val="en-AU"/>
        </w:rPr>
        <w:t>d</w:t>
      </w:r>
      <w:r w:rsidR="00AB768F" w:rsidRPr="004A66B0">
        <w:rPr>
          <w:rFonts w:asciiTheme="minorHAnsi" w:hAnsiTheme="minorHAnsi" w:cstheme="minorHAnsi"/>
          <w:lang w:val="en-AU"/>
        </w:rPr>
        <w:t xml:space="preserve"> </w:t>
      </w:r>
      <w:r w:rsidR="00AB768F">
        <w:rPr>
          <w:rFonts w:asciiTheme="minorHAnsi" w:hAnsiTheme="minorHAnsi" w:cstheme="minorHAnsi"/>
          <w:lang w:val="en-AU"/>
        </w:rPr>
        <w:t xml:space="preserve">by </w:t>
      </w:r>
      <w:r w:rsidR="00AB768F" w:rsidRPr="004A66B0">
        <w:rPr>
          <w:rFonts w:asciiTheme="minorHAnsi" w:hAnsiTheme="minorHAnsi" w:cstheme="minorHAnsi"/>
          <w:lang w:val="en-AU"/>
        </w:rPr>
        <w:t xml:space="preserve">the size-frequency </w:t>
      </w:r>
      <w:r w:rsidR="00AB768F">
        <w:rPr>
          <w:rFonts w:asciiTheme="minorHAnsi" w:hAnsiTheme="minorHAnsi" w:cstheme="minorHAnsi"/>
          <w:lang w:val="en-AU"/>
        </w:rPr>
        <w:t xml:space="preserve">which </w:t>
      </w:r>
      <w:r w:rsidR="00AB768F" w:rsidRPr="004A66B0">
        <w:rPr>
          <w:rFonts w:asciiTheme="minorHAnsi" w:hAnsiTheme="minorHAnsi" w:cstheme="minorHAnsi"/>
          <w:lang w:val="en-AU"/>
        </w:rPr>
        <w:t>typically yields a histogram that is strongly right-skewed</w:t>
      </w:r>
      <w:r>
        <w:rPr>
          <w:rFonts w:asciiTheme="minorHAnsi" w:hAnsiTheme="minorHAnsi" w:cstheme="minorHAnsi"/>
          <w:lang w:val="en-AU"/>
        </w:rPr>
        <w:t xml:space="preserve"> with</w:t>
      </w:r>
      <w:r w:rsidR="00AB768F" w:rsidRPr="004A66B0">
        <w:rPr>
          <w:rFonts w:asciiTheme="minorHAnsi" w:hAnsiTheme="minorHAnsi" w:cstheme="minorHAnsi"/>
          <w:lang w:val="en-AU"/>
        </w:rPr>
        <w:t xml:space="preserve"> many small individuals, and a few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00AB768F" w:rsidRPr="004A66B0">
        <w:rPr>
          <w:rFonts w:asciiTheme="minorHAnsi" w:hAnsiTheme="minorHAnsi" w:cstheme="minorHAnsi"/>
          <w:lang w:val="en-AU"/>
        </w:rPr>
        <w:t>. On log</w:t>
      </w:r>
      <w:r w:rsidR="00AB768F">
        <w:rPr>
          <w:rFonts w:asciiTheme="minorHAnsi" w:hAnsiTheme="minorHAnsi" w:cstheme="minorHAnsi"/>
          <w:lang w:val="en-AU"/>
        </w:rPr>
        <w:t>-log axes, t</w:t>
      </w:r>
      <w:r w:rsidR="00AB768F" w:rsidRPr="00215A20">
        <w:rPr>
          <w:rFonts w:asciiTheme="minorHAnsi" w:hAnsiTheme="minorHAnsi" w:cstheme="minorHAnsi"/>
          <w:lang w:val="en-AU"/>
        </w:rPr>
        <w:t>he</w:t>
      </w:r>
      <w:r w:rsidR="00AB768F">
        <w:rPr>
          <w:rFonts w:asciiTheme="minorHAnsi" w:hAnsiTheme="minorHAnsi" w:cstheme="minorHAnsi"/>
          <w:lang w:val="en-AU"/>
        </w:rPr>
        <w:t xml:space="preserve"> negative</w:t>
      </w:r>
      <w:r w:rsidR="00AB768F" w:rsidRPr="00215A20">
        <w:rPr>
          <w:rFonts w:asciiTheme="minorHAnsi" w:hAnsiTheme="minorHAnsi" w:cstheme="minorHAnsi"/>
          <w:lang w:val="en-AU"/>
        </w:rPr>
        <w:t xml:space="preserve"> </w:t>
      </w:r>
      <w:r w:rsidR="00AB768F">
        <w:rPr>
          <w:rFonts w:asciiTheme="minorHAnsi" w:hAnsiTheme="minorHAnsi" w:cstheme="minorHAnsi"/>
          <w:lang w:val="en-AU"/>
        </w:rPr>
        <w:t xml:space="preserve">linear slope of the </w:t>
      </w:r>
      <w:r w:rsidR="00AB768F" w:rsidRPr="00215A20">
        <w:rPr>
          <w:rFonts w:asciiTheme="minorHAnsi" w:hAnsiTheme="minorHAnsi" w:cstheme="minorHAnsi"/>
          <w:lang w:val="en-AU"/>
        </w:rPr>
        <w:t>zooplankton size spectr</w:t>
      </w:r>
      <w:r w:rsidR="00AB768F">
        <w:rPr>
          <w:rFonts w:asciiTheme="minorHAnsi" w:hAnsiTheme="minorHAnsi" w:cstheme="minorHAnsi"/>
          <w:lang w:val="en-AU"/>
        </w:rPr>
        <w:t xml:space="preserve">um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provides insight into energy transfer and community function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sidR="00AB768F">
        <w:rPr>
          <w:rFonts w:asciiTheme="minorHAnsi" w:hAnsiTheme="minorHAnsi" w:cstheme="minorHAnsi"/>
          <w:lang w:val="en-AU"/>
        </w:rPr>
        <w:fldChar w:fldCharType="end"/>
      </w:r>
      <w:r w:rsidR="00AB768F" w:rsidRPr="00215A20">
        <w:rPr>
          <w:rFonts w:asciiTheme="minorHAnsi" w:hAnsiTheme="minorHAnsi" w:cstheme="minorHAnsi"/>
          <w:lang w:val="en-AU"/>
        </w:rPr>
        <w:t xml:space="preserve">. </w:t>
      </w:r>
      <w:r w:rsidR="00AB768F">
        <w:rPr>
          <w:rFonts w:asciiTheme="minorHAnsi" w:hAnsiTheme="minorHAnsi" w:cstheme="minorHAnsi"/>
          <w:lang w:val="en-AU"/>
        </w:rPr>
        <w:t>T</w:t>
      </w:r>
      <w:r w:rsidR="00AB768F" w:rsidRPr="00C57AC5">
        <w:rPr>
          <w:rFonts w:asciiTheme="minorHAnsi" w:hAnsiTheme="minorHAnsi" w:cstheme="minorHAnsi"/>
          <w:lang w:val="en-AU"/>
        </w:rPr>
        <w:t xml:space="preserve">he size spectrum implicitly reﬂects the outcome of </w:t>
      </w:r>
      <w:del w:id="71" w:author="Hayden Schilling" w:date="2021-04-13T10:48:00Z">
        <w:r w:rsidR="00AB768F" w:rsidRPr="00C57AC5" w:rsidDel="00831BFA">
          <w:rPr>
            <w:rFonts w:asciiTheme="minorHAnsi" w:hAnsiTheme="minorHAnsi" w:cstheme="minorHAnsi"/>
            <w:lang w:val="en-AU"/>
          </w:rPr>
          <w:delText xml:space="preserve">all </w:delText>
        </w:r>
      </w:del>
      <w:r w:rsidR="00AB768F" w:rsidRPr="00C57AC5">
        <w:rPr>
          <w:rFonts w:asciiTheme="minorHAnsi" w:hAnsiTheme="minorHAnsi" w:cstheme="minorHAnsi"/>
          <w:lang w:val="en-AU"/>
        </w:rPr>
        <w:t xml:space="preserve">ecological processes including predation, the growth of individuals through different size classes, and the </w:t>
      </w:r>
      <w:r w:rsidR="00AB768F" w:rsidRPr="00C57AC5">
        <w:rPr>
          <w:rFonts w:asciiTheme="minorHAnsi" w:hAnsiTheme="minorHAnsi" w:cstheme="minorHAnsi"/>
          <w:lang w:val="en-AU"/>
        </w:rPr>
        <w:lastRenderedPageBreak/>
        <w:t>repopulation of smaller size classes through reproduction</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sidRPr="00C57AC5">
        <w:rPr>
          <w:rFonts w:asciiTheme="minorHAnsi" w:hAnsiTheme="minorHAnsi" w:cstheme="minorHAnsi"/>
          <w:lang w:val="en-AU"/>
        </w:rPr>
        <w:t>.</w:t>
      </w:r>
      <w:r w:rsidR="00EA1220">
        <w:rPr>
          <w:rFonts w:asciiTheme="minorHAnsi" w:hAnsiTheme="minorHAnsi" w:cstheme="minorHAnsi"/>
          <w:lang w:val="en-AU"/>
        </w:rPr>
        <w:t xml:space="preserve"> </w:t>
      </w:r>
      <w:bookmarkStart w:id="72" w:name="_Hlk69205180"/>
      <w:ins w:id="73" w:author="Hayden Schilling" w:date="2021-04-13T11:37:00Z">
        <w:r w:rsidR="00D117A3">
          <w:rPr>
            <w:rFonts w:asciiTheme="minorHAnsi" w:hAnsiTheme="minorHAnsi" w:cstheme="minorHAnsi"/>
            <w:lang w:val="en-AU"/>
          </w:rPr>
          <w:t>While there is variability in interpretations of size spectra dependin</w:t>
        </w:r>
      </w:ins>
      <w:ins w:id="74" w:author="Hayden Schilling" w:date="2021-04-13T11:38:00Z">
        <w:r w:rsidR="00D117A3">
          <w:rPr>
            <w:rFonts w:asciiTheme="minorHAnsi" w:hAnsiTheme="minorHAnsi" w:cstheme="minorHAnsi"/>
            <w:lang w:val="en-AU"/>
          </w:rPr>
          <w:t xml:space="preserve">g on the size of particles in the spectrum due to sampling efficiency and natural ‘dome shapes’ in some communities </w:t>
        </w:r>
      </w:ins>
      <w:r w:rsidR="00D117A3">
        <w:rPr>
          <w:rFonts w:asciiTheme="minorHAnsi" w:hAnsiTheme="minorHAnsi" w:cstheme="minorHAnsi"/>
          <w:lang w:val="en-AU"/>
        </w:rPr>
        <w:fldChar w:fldCharType="begin"/>
      </w:r>
      <w:r w:rsidR="00D117A3">
        <w:rPr>
          <w:rFonts w:asciiTheme="minorHAnsi" w:hAnsiTheme="minorHAnsi" w:cstheme="minorHAnsi"/>
          <w:lang w:val="en-AU"/>
        </w:rPr>
        <w:instrText xml:space="preserve"> ADDIN ZOTERO_ITEM CSL_CITATION {"citationID":"UlzZ09Xi","properties":{"formattedCitation":"(Marcolin {\\i{}et al.}, 2013; Rossberg {\\i{}et al.}, 2019)","plainCitation":"(Marcolin et al., 2013; Rossberg et al., 2019)","noteIndex":0},"citationItems":[{"id":762,"uris":["http://zotero.org/users/local/U6DoygBa/items/IICX74LG"],"uri":["http://zotero.org/users/local/U6DoygBa/items/IICX74LG"],"itemData":{"id":762,"type":"article-journal","abstract":"The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D117A3">
        <w:rPr>
          <w:rFonts w:asciiTheme="minorHAnsi" w:hAnsiTheme="minorHAnsi" w:cstheme="minorHAnsi"/>
          <w:lang w:val="en-AU"/>
        </w:rPr>
        <w:fldChar w:fldCharType="separate"/>
      </w:r>
      <w:r w:rsidR="00D117A3" w:rsidRPr="00D117A3">
        <w:rPr>
          <w:rFonts w:ascii="Calibri" w:hAnsi="Calibri" w:cs="Calibri"/>
        </w:rPr>
        <w:t xml:space="preserve">(Marcolin </w:t>
      </w:r>
      <w:r w:rsidR="00D117A3" w:rsidRPr="00D117A3">
        <w:rPr>
          <w:rFonts w:ascii="Calibri" w:hAnsi="Calibri" w:cs="Calibri"/>
          <w:i/>
          <w:iCs/>
        </w:rPr>
        <w:t>et al.</w:t>
      </w:r>
      <w:r w:rsidR="00D117A3" w:rsidRPr="00D117A3">
        <w:rPr>
          <w:rFonts w:ascii="Calibri" w:hAnsi="Calibri" w:cs="Calibri"/>
        </w:rPr>
        <w:t xml:space="preserve">, 2013; Rossberg </w:t>
      </w:r>
      <w:r w:rsidR="00D117A3" w:rsidRPr="00D117A3">
        <w:rPr>
          <w:rFonts w:ascii="Calibri" w:hAnsi="Calibri" w:cs="Calibri"/>
          <w:i/>
          <w:iCs/>
        </w:rPr>
        <w:t>et al.</w:t>
      </w:r>
      <w:r w:rsidR="00D117A3" w:rsidRPr="00D117A3">
        <w:rPr>
          <w:rFonts w:ascii="Calibri" w:hAnsi="Calibri" w:cs="Calibri"/>
        </w:rPr>
        <w:t>, 2019)</w:t>
      </w:r>
      <w:r w:rsidR="00D117A3">
        <w:rPr>
          <w:rFonts w:asciiTheme="minorHAnsi" w:hAnsiTheme="minorHAnsi" w:cstheme="minorHAnsi"/>
          <w:lang w:val="en-AU"/>
        </w:rPr>
        <w:fldChar w:fldCharType="end"/>
      </w:r>
      <w:ins w:id="75" w:author="Hayden Schilling" w:date="2021-04-13T11:38:00Z">
        <w:r w:rsidR="00D117A3">
          <w:rPr>
            <w:rFonts w:asciiTheme="minorHAnsi" w:hAnsiTheme="minorHAnsi" w:cstheme="minorHAnsi"/>
            <w:lang w:val="en-AU"/>
          </w:rPr>
          <w:t xml:space="preserve">, within the </w:t>
        </w:r>
        <w:proofErr w:type="spellStart"/>
        <w:r w:rsidR="00D117A3">
          <w:rPr>
            <w:rFonts w:asciiTheme="minorHAnsi" w:hAnsiTheme="minorHAnsi" w:cstheme="minorHAnsi"/>
            <w:lang w:val="en-AU"/>
          </w:rPr>
          <w:t>mesozooplankton</w:t>
        </w:r>
      </w:ins>
      <w:proofErr w:type="spellEnd"/>
      <w:ins w:id="76" w:author="Hayden Schilling" w:date="2021-04-13T11:40:00Z">
        <w:r w:rsidR="00D117A3">
          <w:rPr>
            <w:rFonts w:asciiTheme="minorHAnsi" w:hAnsiTheme="minorHAnsi" w:cstheme="minorHAnsi"/>
            <w:lang w:val="en-AU"/>
          </w:rPr>
          <w:t xml:space="preserve"> size</w:t>
        </w:r>
      </w:ins>
      <w:ins w:id="77" w:author="Hayden Schilling" w:date="2021-04-13T11:38:00Z">
        <w:r w:rsidR="00D117A3">
          <w:rPr>
            <w:rFonts w:asciiTheme="minorHAnsi" w:hAnsiTheme="minorHAnsi" w:cstheme="minorHAnsi"/>
            <w:lang w:val="en-AU"/>
          </w:rPr>
          <w:t xml:space="preserve"> range</w:t>
        </w:r>
      </w:ins>
      <w:ins w:id="78" w:author="Hayden Schilling" w:date="2021-04-13T11:40:00Z">
        <w:r w:rsidR="00D117A3">
          <w:rPr>
            <w:rFonts w:asciiTheme="minorHAnsi" w:hAnsiTheme="minorHAnsi" w:cstheme="minorHAnsi"/>
            <w:lang w:val="en-AU"/>
          </w:rPr>
          <w:t xml:space="preserve"> (≈0.2 – 3mm), </w:t>
        </w:r>
      </w:ins>
      <w:del w:id="79" w:author="Hayden Schilling" w:date="2021-04-13T11:38:00Z">
        <w:r w:rsidR="00AB768F" w:rsidDel="00D117A3">
          <w:rPr>
            <w:rFonts w:asciiTheme="minorHAnsi" w:hAnsiTheme="minorHAnsi" w:cstheme="minorHAnsi"/>
            <w:lang w:val="en-AU"/>
          </w:rPr>
          <w:delText>T</w:delText>
        </w:r>
      </w:del>
      <w:ins w:id="80" w:author="Hayden Schilling" w:date="2021-04-13T11:38:00Z">
        <w:r w:rsidR="00D117A3">
          <w:rPr>
            <w:rFonts w:asciiTheme="minorHAnsi" w:hAnsiTheme="minorHAnsi" w:cstheme="minorHAnsi"/>
            <w:lang w:val="en-AU"/>
          </w:rPr>
          <w:t>t</w:t>
        </w:r>
      </w:ins>
      <w:r w:rsidR="00AB768F">
        <w:rPr>
          <w:rFonts w:asciiTheme="minorHAnsi" w:hAnsiTheme="minorHAnsi" w:cstheme="minorHAnsi"/>
          <w:lang w:val="en-AU"/>
        </w:rPr>
        <w:t xml:space="preserve">he elevation of the spectrum reflects the environmental effects </w:t>
      </w:r>
      <w:ins w:id="81" w:author="Hayden Schilling" w:date="2021-04-13T11:12:00Z">
        <w:r w:rsidR="00052CA4">
          <w:rPr>
            <w:rFonts w:asciiTheme="minorHAnsi" w:hAnsiTheme="minorHAnsi" w:cstheme="minorHAnsi"/>
            <w:lang w:val="en-AU"/>
          </w:rPr>
          <w:t xml:space="preserve">which overall </w:t>
        </w:r>
      </w:ins>
      <w:ins w:id="82" w:author="Hayden Schilling" w:date="2021-04-13T11:13:00Z">
        <w:r w:rsidR="00052CA4">
          <w:rPr>
            <w:rFonts w:asciiTheme="minorHAnsi" w:hAnsiTheme="minorHAnsi" w:cstheme="minorHAnsi"/>
            <w:lang w:val="en-AU"/>
          </w:rPr>
          <w:t xml:space="preserve">primary </w:t>
        </w:r>
      </w:ins>
      <w:ins w:id="83" w:author="Hayden Schilling" w:date="2021-04-13T11:12:00Z">
        <w:r w:rsidR="00052CA4">
          <w:rPr>
            <w:rFonts w:asciiTheme="minorHAnsi" w:hAnsiTheme="minorHAnsi" w:cstheme="minorHAnsi"/>
            <w:lang w:val="en-AU"/>
          </w:rPr>
          <w:t>production and bioma</w:t>
        </w:r>
      </w:ins>
      <w:ins w:id="84" w:author="Hayden Schilling" w:date="2021-04-13T11:13:00Z">
        <w:r w:rsidR="00052CA4">
          <w:rPr>
            <w:rFonts w:asciiTheme="minorHAnsi" w:hAnsiTheme="minorHAnsi" w:cstheme="minorHAnsi"/>
            <w:lang w:val="en-AU"/>
          </w:rPr>
          <w:t>ss of a community</w:t>
        </w:r>
      </w:ins>
      <w:ins w:id="85" w:author="Hayden Schilling" w:date="2021-04-13T11:41:00Z">
        <w:r w:rsidR="0054556D">
          <w:rPr>
            <w:rFonts w:asciiTheme="minorHAnsi" w:hAnsiTheme="minorHAnsi" w:cstheme="minorHAnsi"/>
            <w:lang w:val="en-AU"/>
          </w:rPr>
          <w:t xml:space="preserve"> </w:t>
        </w:r>
      </w:ins>
      <w:r w:rsidR="0054556D">
        <w:rPr>
          <w:rFonts w:asciiTheme="minorHAnsi" w:hAnsiTheme="minorHAnsi" w:cstheme="minorHAnsi"/>
          <w:lang w:val="en-AU"/>
        </w:rPr>
        <w:fldChar w:fldCharType="begin"/>
      </w:r>
      <w:r w:rsidR="0054556D">
        <w:rPr>
          <w:rFonts w:asciiTheme="minorHAnsi" w:hAnsiTheme="minorHAnsi" w:cstheme="minorHAnsi"/>
          <w:lang w:val="en-AU"/>
        </w:rPr>
        <w:instrText xml:space="preserve"> ADDIN ZOTERO_ITEM CSL_CITATION {"citationID":"zx4m6w6y","properties":{"formattedCitation":"(Moore and Suthers, 2006; Zhou, 2006)","plainCitation":"(Moore and Suthers, 2006; Zhou,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M."}],"issued":{"date-parts":[["2006"]]}}},{"id":1411,"uris":["http://zotero.org/users/local/U6DoygBa/items/ZQIV8R8N"],"uri":["http://zotero.org/users/local/U6DoygBa/items/ZQIV8R8N"],"itemData":{"id":1411,"type":"article-journal","abstract":"Abstract.  A number of studies have been performed to understand the characteristics of biomass (size) spectra in aquatic plankton communities around the world.","container-title":"Journal of Plankton Research","DOI":"10.1093/plankt/fbi119","ISSN":"0142-7873","issue":"5","journalAbbreviation":"J Plankton Res","language":"en","note":"publisher: Oxford Academic","page":"437-448","source":"academic.oup.com","title":"What determines the slope of a plankton biomass spectrum?","volume":"28","author":[{"family":"Zhou","given":"Meng"}],"issued":{"date-parts":[["2006",5,1]]}}}],"schema":"https://github.com/citation-style-language/schema/raw/master/csl-citation.json"} </w:instrText>
      </w:r>
      <w:r w:rsidR="0054556D">
        <w:rPr>
          <w:rFonts w:asciiTheme="minorHAnsi" w:hAnsiTheme="minorHAnsi" w:cstheme="minorHAnsi"/>
          <w:lang w:val="en-AU"/>
        </w:rPr>
        <w:fldChar w:fldCharType="separate"/>
      </w:r>
      <w:r w:rsidR="0054556D" w:rsidRPr="0054556D">
        <w:rPr>
          <w:rFonts w:ascii="Calibri" w:hAnsi="Calibri" w:cs="Calibri"/>
        </w:rPr>
        <w:t>(Moore and Suthers, 2006; Zhou, 2006)</w:t>
      </w:r>
      <w:r w:rsidR="0054556D">
        <w:rPr>
          <w:rFonts w:asciiTheme="minorHAnsi" w:hAnsiTheme="minorHAnsi" w:cstheme="minorHAnsi"/>
          <w:lang w:val="en-AU"/>
        </w:rPr>
        <w:fldChar w:fldCharType="end"/>
      </w:r>
      <w:ins w:id="86" w:author="Hayden Schilling" w:date="2021-04-13T11:41:00Z">
        <w:r w:rsidR="0054556D">
          <w:rPr>
            <w:rFonts w:asciiTheme="minorHAnsi" w:hAnsiTheme="minorHAnsi" w:cstheme="minorHAnsi"/>
            <w:lang w:val="en-AU"/>
          </w:rPr>
          <w:t>.</w:t>
        </w:r>
      </w:ins>
      <w:ins w:id="87" w:author="Hayden Schilling" w:date="2021-04-13T11:13:00Z">
        <w:r w:rsidR="00052CA4">
          <w:rPr>
            <w:rFonts w:asciiTheme="minorHAnsi" w:hAnsiTheme="minorHAnsi" w:cstheme="minorHAnsi"/>
            <w:lang w:val="en-AU"/>
          </w:rPr>
          <w:t xml:space="preserve"> </w:t>
        </w:r>
      </w:ins>
      <w:ins w:id="88" w:author="Hayden Schilling" w:date="2021-04-13T11:41:00Z">
        <w:r w:rsidR="0054556D">
          <w:rPr>
            <w:rFonts w:asciiTheme="minorHAnsi" w:hAnsiTheme="minorHAnsi" w:cstheme="minorHAnsi"/>
            <w:lang w:val="en-AU"/>
          </w:rPr>
          <w:t>H</w:t>
        </w:r>
      </w:ins>
      <w:ins w:id="89" w:author="Hayden Schilling" w:date="2021-04-13T11:13:00Z">
        <w:r w:rsidR="00052CA4">
          <w:rPr>
            <w:rFonts w:asciiTheme="minorHAnsi" w:hAnsiTheme="minorHAnsi" w:cstheme="minorHAnsi"/>
            <w:lang w:val="en-AU"/>
          </w:rPr>
          <w:t>igher primary production and biomass tends to result in a higher elevation (</w:t>
        </w:r>
      </w:ins>
      <w:ins w:id="90" w:author="Hayden Schilling" w:date="2021-04-13T11:14:00Z">
        <w:r w:rsidR="00052CA4">
          <w:rPr>
            <w:rFonts w:asciiTheme="minorHAnsi" w:hAnsiTheme="minorHAnsi" w:cstheme="minorHAnsi"/>
            <w:lang w:val="en-AU"/>
          </w:rPr>
          <w:t>or intercept</w:t>
        </w:r>
      </w:ins>
      <w:ins w:id="91" w:author="Hayden Schilling" w:date="2021-04-13T11:15:00Z">
        <w:r w:rsidR="00052CA4">
          <w:rPr>
            <w:rFonts w:asciiTheme="minorHAnsi" w:hAnsiTheme="minorHAnsi" w:cstheme="minorHAnsi"/>
            <w:lang w:val="en-AU"/>
          </w:rPr>
          <w:t xml:space="preserve">) </w:t>
        </w:r>
      </w:ins>
      <w:del w:id="92" w:author="Hayden Schilling" w:date="2021-04-13T11:40:00Z">
        <w:r w:rsidR="00052CA4" w:rsidDel="00D117A3">
          <w:rPr>
            <w:rFonts w:asciiTheme="minorHAnsi" w:hAnsiTheme="minorHAnsi" w:cstheme="minorHAnsi"/>
            <w:lang w:val="en-AU"/>
          </w:rPr>
          <w:fldChar w:fldCharType="begin"/>
        </w:r>
        <w:r w:rsidR="00052CA4" w:rsidDel="00D117A3">
          <w:rPr>
            <w:rFonts w:asciiTheme="minorHAnsi" w:hAnsiTheme="minorHAnsi" w:cstheme="minorHAnsi"/>
            <w:lang w:val="en-AU"/>
          </w:rPr>
          <w:delInstrText xml:space="preserve"> ADDIN ZOTERO_ITEM CSL_CITATION {"citationID":"tL4Fdd0q","properties":{"formattedCitation":"(Moore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delInstrText>
        </w:r>
        <w:r w:rsidR="00052CA4" w:rsidDel="00D117A3">
          <w:rPr>
            <w:rFonts w:asciiTheme="minorHAnsi" w:hAnsiTheme="minorHAnsi" w:cstheme="minorHAnsi"/>
            <w:lang w:val="en-AU"/>
          </w:rPr>
          <w:fldChar w:fldCharType="separate"/>
        </w:r>
        <w:r w:rsidR="00052CA4" w:rsidRPr="00052CA4" w:rsidDel="00D117A3">
          <w:rPr>
            <w:rFonts w:ascii="Calibri" w:hAnsi="Calibri" w:cs="Calibri"/>
          </w:rPr>
          <w:delText>(Moore and Suthers, 2006)</w:delText>
        </w:r>
        <w:r w:rsidR="00052CA4" w:rsidDel="00D117A3">
          <w:rPr>
            <w:rFonts w:asciiTheme="minorHAnsi" w:hAnsiTheme="minorHAnsi" w:cstheme="minorHAnsi"/>
            <w:lang w:val="en-AU"/>
          </w:rPr>
          <w:fldChar w:fldCharType="end"/>
        </w:r>
      </w:del>
      <w:del w:id="93" w:author="Hayden Schilling" w:date="2021-04-13T11:14:00Z">
        <w:r w:rsidR="00AB768F" w:rsidDel="00052CA4">
          <w:rPr>
            <w:rFonts w:asciiTheme="minorHAnsi" w:hAnsiTheme="minorHAnsi" w:cstheme="minorHAnsi"/>
            <w:lang w:val="en-AU"/>
          </w:rPr>
          <w:delText>of nutrients and temperature</w:delText>
        </w:r>
      </w:del>
      <w:ins w:id="94" w:author="Hayden Schilling" w:date="2021-04-13T11:15:00Z">
        <w:r w:rsidR="00052CA4">
          <w:rPr>
            <w:rFonts w:asciiTheme="minorHAnsi" w:hAnsiTheme="minorHAnsi" w:cstheme="minorHAnsi"/>
            <w:lang w:val="en-AU"/>
          </w:rPr>
          <w:t>with such impacts demonstrated with nutrient input in both estuarine and pelagic ecosystems</w:t>
        </w:r>
      </w:ins>
      <w:del w:id="95" w:author="Hayden Schilling" w:date="2021-04-13T11:15:00Z">
        <w:r w:rsidR="00AB768F" w:rsidDel="00052CA4">
          <w:rPr>
            <w:rFonts w:asciiTheme="minorHAnsi" w:hAnsiTheme="minorHAnsi" w:cstheme="minorHAnsi"/>
            <w:lang w:val="en-AU"/>
          </w:rPr>
          <w:delText xml:space="preserve"> </w:delText>
        </w:r>
        <w:r w:rsidR="00CD2F15" w:rsidDel="00052CA4">
          <w:rPr>
            <w:rFonts w:asciiTheme="minorHAnsi" w:hAnsiTheme="minorHAnsi" w:cstheme="minorHAnsi"/>
            <w:lang w:val="en-AU"/>
          </w:rPr>
          <w:delText>and can result in differences between water masses</w:delText>
        </w:r>
      </w:del>
      <w:r w:rsidR="00CD2F15">
        <w:rPr>
          <w:rFonts w:asciiTheme="minorHAnsi" w:hAnsiTheme="minorHAnsi" w:cstheme="minorHAnsi"/>
          <w:lang w:val="en-AU"/>
        </w:rPr>
        <w:t xml:space="preserve"> </w:t>
      </w:r>
      <w:r w:rsidR="00CD2F15">
        <w:rPr>
          <w:rFonts w:asciiTheme="minorHAnsi" w:hAnsiTheme="minorHAnsi" w:cstheme="minorHAnsi"/>
          <w:lang w:val="en-AU"/>
        </w:rPr>
        <w:fldChar w:fldCharType="begin"/>
      </w:r>
      <w:r w:rsidR="00052CA4">
        <w:rPr>
          <w:rFonts w:asciiTheme="minorHAnsi" w:hAnsiTheme="minorHAnsi" w:cstheme="minorHAnsi"/>
          <w:lang w:val="en-AU"/>
        </w:rPr>
        <w:instrText xml:space="preserve"> ADDIN ZOTERO_ITEM CSL_CITATION {"citationID":"eEqANmtI","properties":{"formattedCitation":"(Moore and Suthers, 2006; Baird {\\i{}et al.}, 2008)","plainCitation":"(Moore and Suthers, 2006; Baird et al., 2008)","noteIndex":0},"citationItems":[{"id":793,"uris":["http://zotero.org/users/local/U6DoygBa/items/YLHUBGBV"],"uri":["http://zotero.org/users/local/U6DoygBa/items/YLHUBGBV"],"itemData":{"id":793,"type":"article-journal","abstract":"High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052CA4" w:rsidRPr="00052CA4">
        <w:rPr>
          <w:rFonts w:ascii="Calibri" w:hAnsi="Calibri" w:cs="Calibri"/>
        </w:rPr>
        <w:t xml:space="preserve">(Moore and Suthers, 2006; Baird </w:t>
      </w:r>
      <w:r w:rsidR="00052CA4" w:rsidRPr="00052CA4">
        <w:rPr>
          <w:rFonts w:ascii="Calibri" w:hAnsi="Calibri" w:cs="Calibri"/>
          <w:i/>
          <w:iCs/>
        </w:rPr>
        <w:t>et al.</w:t>
      </w:r>
      <w:r w:rsidR="00052CA4" w:rsidRPr="00052CA4">
        <w:rPr>
          <w:rFonts w:ascii="Calibri" w:hAnsi="Calibri" w:cs="Calibri"/>
        </w:rPr>
        <w:t>, 2008)</w:t>
      </w:r>
      <w:r w:rsidR="00CD2F15">
        <w:rPr>
          <w:rFonts w:asciiTheme="minorHAnsi" w:hAnsiTheme="minorHAnsi" w:cstheme="minorHAnsi"/>
          <w:lang w:val="en-AU"/>
        </w:rPr>
        <w:fldChar w:fldCharType="end"/>
      </w:r>
      <w:r w:rsidR="00AB768F" w:rsidRPr="00227259">
        <w:rPr>
          <w:rFonts w:asciiTheme="minorHAnsi" w:hAnsiTheme="minorHAnsi" w:cstheme="minorHAnsi"/>
          <w:lang w:val="en-AU"/>
        </w:rPr>
        <w:t>.</w:t>
      </w:r>
      <w:r w:rsidR="00AB768F">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w:t>
      </w:r>
      <w:r w:rsidR="004D138F">
        <w:rPr>
          <w:rFonts w:asciiTheme="minorHAnsi" w:hAnsiTheme="minorHAnsi" w:cstheme="minorHAnsi"/>
          <w:lang w:val="en-AU"/>
        </w:rPr>
        <w:t>s</w:t>
      </w:r>
      <w:r w:rsidR="00EA1220">
        <w:rPr>
          <w:rFonts w:asciiTheme="minorHAnsi" w:hAnsiTheme="minorHAnsi" w:cstheme="minorHAnsi"/>
          <w:lang w:val="en-AU"/>
        </w:rPr>
        <w:t xml:space="preserve"> which can occur under both</w:t>
      </w:r>
      <w:r w:rsidR="00AB768F">
        <w:rPr>
          <w:rFonts w:asciiTheme="minorHAnsi" w:hAnsiTheme="minorHAnsi" w:cstheme="minorHAnsi"/>
          <w:lang w:val="en-AU"/>
        </w:rPr>
        <w:t xml:space="preserve"> </w:t>
      </w:r>
      <w:r w:rsidR="00AB768F" w:rsidRPr="00170AA4">
        <w:rPr>
          <w:rFonts w:asciiTheme="minorHAnsi" w:hAnsiTheme="minorHAnsi" w:cstheme="minorHAnsi"/>
          <w:lang w:val="en-AU"/>
        </w:rPr>
        <w:t>oligotrophic</w:t>
      </w:r>
      <w:r w:rsidR="00AB768F">
        <w:rPr>
          <w:rFonts w:asciiTheme="minorHAnsi" w:hAnsiTheme="minorHAnsi" w:cstheme="minorHAnsi"/>
          <w:lang w:val="en-AU"/>
        </w:rPr>
        <w:t xml:space="preserve"> conditions as nutrients become scarce </w:t>
      </w:r>
      <w:r w:rsidR="00AB768F" w:rsidRPr="00170AA4">
        <w:rPr>
          <w:rFonts w:asciiTheme="minorHAnsi" w:hAnsiTheme="minorHAnsi" w:cstheme="minorHAnsi"/>
          <w:lang w:val="en-AU"/>
        </w:rPr>
        <w:t>and eutrophic conditions</w:t>
      </w:r>
      <w:r w:rsidR="00AB768F">
        <w:rPr>
          <w:rFonts w:asciiTheme="minorHAnsi" w:hAnsiTheme="minorHAnsi" w:cstheme="minorHAnsi"/>
          <w:lang w:val="en-AU"/>
        </w:rPr>
        <w:t xml:space="preserve"> </w:t>
      </w:r>
      <w:r w:rsidR="005A22C4">
        <w:rPr>
          <w:rFonts w:asciiTheme="minorHAnsi" w:hAnsiTheme="minorHAnsi" w:cstheme="minorHAnsi"/>
          <w:lang w:val="en-AU"/>
        </w:rPr>
        <w:t xml:space="preserve">as many 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w:t>
      </w:r>
      <w:r w:rsidR="005B678F">
        <w:rPr>
          <w:rFonts w:asciiTheme="minorHAnsi" w:hAnsiTheme="minorHAnsi" w:cstheme="minorHAnsi"/>
          <w:lang w:val="en-AU"/>
        </w:rPr>
        <w:t>s</w:t>
      </w:r>
      <w:r w:rsidR="005A22C4">
        <w:rPr>
          <w:rFonts w:asciiTheme="minorHAnsi" w:hAnsiTheme="minorHAnsi" w:cstheme="minorHAnsi"/>
          <w:lang w:val="en-AU"/>
        </w:rPr>
        <w:t xml:space="preserve"> leading to reduced efficiency of energy transfer</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sidR="00AB768F">
        <w:rPr>
          <w:rFonts w:asciiTheme="minorHAnsi" w:hAnsiTheme="minorHAnsi" w:cstheme="minorHAnsi"/>
          <w:lang w:val="en-AU"/>
        </w:rPr>
        <w:fldChar w:fldCharType="end"/>
      </w:r>
      <w:r w:rsidR="00AB768F">
        <w:rPr>
          <w:rFonts w:asciiTheme="minorHAnsi" w:hAnsiTheme="minorHAnsi" w:cstheme="minorHAnsi"/>
          <w:lang w:val="en-AU"/>
        </w:rPr>
        <w:t>.</w:t>
      </w:r>
      <w:ins w:id="96" w:author="Hayden Schilling" w:date="2021-04-12T15:49:00Z">
        <w:r w:rsidR="00F92FFA">
          <w:rPr>
            <w:rFonts w:asciiTheme="minorHAnsi" w:hAnsiTheme="minorHAnsi" w:cstheme="minorHAnsi"/>
            <w:lang w:val="en-AU"/>
          </w:rPr>
          <w:t xml:space="preserve"> Top-down pressure from larger predators can also increase the steepness of the size spectrum as </w:t>
        </w:r>
      </w:ins>
      <w:ins w:id="97" w:author="Hayden Schilling" w:date="2021-04-12T15:56:00Z">
        <w:r w:rsidR="00F92FFA">
          <w:rPr>
            <w:rFonts w:asciiTheme="minorHAnsi" w:hAnsiTheme="minorHAnsi" w:cstheme="minorHAnsi"/>
            <w:lang w:val="en-AU"/>
          </w:rPr>
          <w:t>increase the mortality rate of the zooplankton</w:t>
        </w:r>
      </w:ins>
      <w:ins w:id="98" w:author="Hayden Schilling" w:date="2021-04-12T15:57:00Z">
        <w:r w:rsidR="00F92FFA">
          <w:rPr>
            <w:rFonts w:asciiTheme="minorHAnsi" w:hAnsiTheme="minorHAnsi" w:cstheme="minorHAnsi"/>
            <w:lang w:val="en-AU"/>
          </w:rPr>
          <w:t xml:space="preserve">, </w:t>
        </w:r>
      </w:ins>
      <w:ins w:id="99" w:author="Hayden Schilling" w:date="2021-04-12T15:58:00Z">
        <w:r w:rsidR="00A30913">
          <w:rPr>
            <w:rFonts w:asciiTheme="minorHAnsi" w:hAnsiTheme="minorHAnsi" w:cstheme="minorHAnsi"/>
            <w:lang w:val="en-AU"/>
          </w:rPr>
          <w:t>thereby</w:t>
        </w:r>
      </w:ins>
      <w:ins w:id="100" w:author="Hayden Schilling" w:date="2021-04-12T15:57:00Z">
        <w:r w:rsidR="00F92FFA">
          <w:rPr>
            <w:rFonts w:asciiTheme="minorHAnsi" w:hAnsiTheme="minorHAnsi" w:cstheme="minorHAnsi"/>
            <w:lang w:val="en-AU"/>
          </w:rPr>
          <w:t xml:space="preserve"> decreasing the efficiency of energy transfer</w:t>
        </w:r>
      </w:ins>
      <w:ins w:id="101" w:author="Hayden Schilling" w:date="2021-04-12T15:58:00Z">
        <w:r w:rsidR="00A30913">
          <w:rPr>
            <w:rFonts w:asciiTheme="minorHAnsi" w:hAnsiTheme="minorHAnsi" w:cstheme="minorHAnsi"/>
            <w:lang w:val="en-AU"/>
          </w:rPr>
          <w:t xml:space="preserve"> along the spectrum</w:t>
        </w:r>
      </w:ins>
      <w:ins w:id="102" w:author="Hayden Schilling" w:date="2021-04-12T15:56:00Z">
        <w:r w:rsidR="00F92FFA">
          <w:rPr>
            <w:rFonts w:asciiTheme="minorHAnsi" w:hAnsiTheme="minorHAnsi" w:cstheme="minorHAnsi"/>
            <w:lang w:val="en-AU"/>
          </w:rPr>
          <w:t xml:space="preserve"> </w:t>
        </w:r>
      </w:ins>
      <w:r w:rsidR="00F92FFA">
        <w:rPr>
          <w:rFonts w:asciiTheme="minorHAnsi" w:hAnsiTheme="minorHAnsi" w:cstheme="minorHAnsi"/>
          <w:lang w:val="en-AU"/>
        </w:rPr>
        <w:fldChar w:fldCharType="begin"/>
      </w:r>
      <w:r w:rsidR="00F92FFA">
        <w:rPr>
          <w:rFonts w:asciiTheme="minorHAnsi" w:hAnsiTheme="minorHAnsi" w:cstheme="minorHAnsi"/>
          <w:lang w:val="en-AU"/>
        </w:rPr>
        <w:instrText xml:space="preserve"> ADDIN ZOTERO_ITEM CSL_CITATION {"citationID":"4U85AqkX","properties":{"formattedCitation":"(Moore and Suthers, 2006; Rossberg {\\i{}et al.}, 2019)","plainCitation":"(Moore and Suthers, 2006; Rossberg et al., 2019)","noteIndex":0},"citationItems":[{"id":793,"uris":["http://zotero.org/users/local/U6DoygBa/items/YLHUBGBV"],"uri":["http://zotero.org/users/local/U6DoygBa/items/YLHUBGBV"],"itemData":{"id":793,"type":"article-journal","abstract":"High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F92FFA">
        <w:rPr>
          <w:rFonts w:asciiTheme="minorHAnsi" w:hAnsiTheme="minorHAnsi" w:cstheme="minorHAnsi"/>
          <w:lang w:val="en-AU"/>
        </w:rPr>
        <w:fldChar w:fldCharType="separate"/>
      </w:r>
      <w:r w:rsidR="00F92FFA" w:rsidRPr="00F92FFA">
        <w:rPr>
          <w:rFonts w:ascii="Calibri" w:hAnsi="Calibri" w:cs="Calibri"/>
        </w:rPr>
        <w:t xml:space="preserve">(Moore and Suthers, 2006; Rossberg </w:t>
      </w:r>
      <w:r w:rsidR="00F92FFA" w:rsidRPr="00F92FFA">
        <w:rPr>
          <w:rFonts w:ascii="Calibri" w:hAnsi="Calibri" w:cs="Calibri"/>
          <w:i/>
          <w:iCs/>
        </w:rPr>
        <w:t>et al.</w:t>
      </w:r>
      <w:r w:rsidR="00F92FFA" w:rsidRPr="00F92FFA">
        <w:rPr>
          <w:rFonts w:ascii="Calibri" w:hAnsi="Calibri" w:cs="Calibri"/>
        </w:rPr>
        <w:t>, 2019)</w:t>
      </w:r>
      <w:r w:rsidR="00F92FFA">
        <w:rPr>
          <w:rFonts w:asciiTheme="minorHAnsi" w:hAnsiTheme="minorHAnsi" w:cstheme="minorHAnsi"/>
          <w:lang w:val="en-AU"/>
        </w:rPr>
        <w:fldChar w:fldCharType="end"/>
      </w:r>
      <w:ins w:id="103" w:author="Hayden Schilling" w:date="2021-04-12T15:49:00Z">
        <w:r w:rsidR="00F92FFA">
          <w:rPr>
            <w:rFonts w:asciiTheme="minorHAnsi" w:hAnsiTheme="minorHAnsi" w:cstheme="minorHAnsi"/>
            <w:lang w:val="en-AU"/>
          </w:rPr>
          <w:t>.</w:t>
        </w:r>
      </w:ins>
      <w:bookmarkEnd w:id="72"/>
    </w:p>
    <w:p w14:paraId="3F582673" w14:textId="6992673E"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stratified</w:t>
      </w:r>
      <w:r>
        <w:rPr>
          <w:rFonts w:asciiTheme="minorHAnsi" w:hAnsiTheme="minorHAnsi" w:cstheme="minorHAnsi"/>
          <w:lang w:val="en-AU"/>
        </w:rPr>
        <w:t xml:space="preserve">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w:t>
      </w:r>
      <w:ins w:id="104" w:author="Hayden Schilling" w:date="2021-04-13T13:01:00Z">
        <w:r w:rsidR="007A3D18">
          <w:rPr>
            <w:rFonts w:asciiTheme="minorHAnsi" w:hAnsiTheme="minorHAnsi" w:cstheme="minorHAnsi"/>
            <w:lang w:val="en-AU"/>
          </w:rPr>
          <w:t>, most often</w:t>
        </w:r>
      </w:ins>
      <w:r w:rsidRPr="00F15D89">
        <w:rPr>
          <w:rFonts w:asciiTheme="minorHAnsi" w:hAnsiTheme="minorHAnsi" w:cstheme="minorHAnsi"/>
          <w:lang w:val="en-AU"/>
        </w:rPr>
        <w:t xml:space="preserve"> </w:t>
      </w:r>
      <w:ins w:id="105" w:author="Hayden Schilling" w:date="2021-04-13T13:01:00Z">
        <w:r w:rsidR="007A3D18">
          <w:rPr>
            <w:rFonts w:asciiTheme="minorHAnsi" w:hAnsiTheme="minorHAnsi" w:cstheme="minorHAnsi"/>
            <w:lang w:val="en-AU"/>
          </w:rPr>
          <w:t xml:space="preserve">in the lower salinity, higher chlorophyll </w:t>
        </w:r>
        <w:r w:rsidR="007A3D18">
          <w:rPr>
            <w:rFonts w:asciiTheme="minorHAnsi" w:hAnsiTheme="minorHAnsi" w:cstheme="minorHAnsi"/>
            <w:i/>
            <w:iCs/>
            <w:lang w:val="en-AU"/>
          </w:rPr>
          <w:t>a</w:t>
        </w:r>
        <w:r w:rsidR="007A3D18">
          <w:rPr>
            <w:rFonts w:asciiTheme="minorHAnsi" w:hAnsiTheme="minorHAnsi" w:cstheme="minorHAnsi"/>
            <w:lang w:val="en-AU"/>
          </w:rPr>
          <w:t xml:space="preserve"> coastal </w:t>
        </w:r>
        <w:r w:rsidR="007A3D18">
          <w:rPr>
            <w:rFonts w:asciiTheme="minorHAnsi" w:hAnsiTheme="minorHAnsi" w:cstheme="minorHAnsi"/>
            <w:lang w:val="en-AU"/>
          </w:rPr>
          <w:lastRenderedPageBreak/>
          <w:t xml:space="preserve">water, indicating potential effects of freshwater discharge </w:t>
        </w:r>
      </w:ins>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w:t>
      </w:r>
      <w:del w:id="106" w:author="Hayden Schilling" w:date="2021-04-13T13:01:00Z">
        <w:r w:rsidR="00B4007A" w:rsidDel="007A3D18">
          <w:rPr>
            <w:rFonts w:asciiTheme="minorHAnsi" w:hAnsiTheme="minorHAnsi" w:cstheme="minorHAnsi"/>
            <w:lang w:val="en-AU"/>
          </w:rPr>
          <w:fldChar w:fldCharType="begin"/>
        </w:r>
        <w:r w:rsidR="007A3D18" w:rsidDel="007A3D18">
          <w:rPr>
            <w:rFonts w:asciiTheme="minorHAnsi" w:hAnsiTheme="minorHAnsi" w:cstheme="minorHAnsi"/>
            <w:lang w:val="en-AU"/>
          </w:rPr>
          <w:delInstrText xml:space="preserve"> ADDIN ZOTERO_ITEM CSL_CITATION {"citationID":"MeGQUULy","properties":{"formattedCitation":"(Irigoien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delInstrText>
        </w:r>
        <w:r w:rsidR="00B4007A" w:rsidDel="007A3D18">
          <w:rPr>
            <w:rFonts w:asciiTheme="minorHAnsi" w:hAnsiTheme="minorHAnsi" w:cstheme="minorHAnsi"/>
            <w:lang w:val="en-AU"/>
          </w:rPr>
          <w:fldChar w:fldCharType="separate"/>
        </w:r>
        <w:r w:rsidR="007A3D18" w:rsidRPr="007A3D18" w:rsidDel="007A3D18">
          <w:rPr>
            <w:rFonts w:ascii="Calibri" w:hAnsi="Calibri" w:cs="Calibri"/>
          </w:rPr>
          <w:delText xml:space="preserve">(Irigoien </w:delText>
        </w:r>
        <w:r w:rsidR="007A3D18" w:rsidRPr="007A3D18" w:rsidDel="007A3D18">
          <w:rPr>
            <w:rFonts w:ascii="Calibri" w:hAnsi="Calibri" w:cs="Calibri"/>
            <w:i/>
            <w:iCs/>
          </w:rPr>
          <w:delText>et al.</w:delText>
        </w:r>
        <w:r w:rsidR="007A3D18" w:rsidRPr="007A3D18" w:rsidDel="007A3D18">
          <w:rPr>
            <w:rFonts w:ascii="Calibri" w:hAnsi="Calibri" w:cs="Calibri"/>
          </w:rPr>
          <w:delText xml:space="preserve">, 2009; Vandromme </w:delText>
        </w:r>
        <w:r w:rsidR="007A3D18" w:rsidRPr="007A3D18" w:rsidDel="007A3D18">
          <w:rPr>
            <w:rFonts w:ascii="Calibri" w:hAnsi="Calibri" w:cs="Calibri"/>
            <w:i/>
            <w:iCs/>
          </w:rPr>
          <w:delText>et al.</w:delText>
        </w:r>
        <w:r w:rsidR="007A3D18" w:rsidRPr="007A3D18" w:rsidDel="007A3D18">
          <w:rPr>
            <w:rFonts w:ascii="Calibri" w:hAnsi="Calibri" w:cs="Calibri"/>
          </w:rPr>
          <w:delText>, 2014)</w:delText>
        </w:r>
        <w:r w:rsidR="00B4007A" w:rsidDel="007A3D18">
          <w:rPr>
            <w:rFonts w:asciiTheme="minorHAnsi" w:hAnsiTheme="minorHAnsi" w:cstheme="minorHAnsi"/>
            <w:lang w:val="en-AU"/>
          </w:rPr>
          <w:fldChar w:fldCharType="end"/>
        </w:r>
      </w:del>
      <w:r w:rsidRPr="00F15D89">
        <w:rPr>
          <w:rFonts w:asciiTheme="minorHAnsi" w:hAnsiTheme="minorHAnsi" w:cstheme="minorHAnsi"/>
          <w:lang w:val="en-AU"/>
        </w:rPr>
        <w:t xml:space="preserve"> </w:t>
      </w:r>
      <w:bookmarkStart w:id="107" w:name="_Hlk69292301"/>
      <w:r w:rsidR="004D138F">
        <w:rPr>
          <w:rFonts w:asciiTheme="minorHAnsi" w:hAnsiTheme="minorHAnsi" w:cstheme="minorHAnsi"/>
          <w:lang w:val="en-AU"/>
        </w:rPr>
        <w:t>Fewer</w:t>
      </w:r>
      <w:r w:rsidRPr="00F15D89">
        <w:rPr>
          <w:rFonts w:asciiTheme="minorHAnsi" w:hAnsiTheme="minorHAnsi" w:cstheme="minorHAnsi"/>
          <w:lang w:val="en-AU"/>
        </w:rPr>
        <w:t xml:space="preserve">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ins w:id="108" w:author="Hayden Schilling" w:date="2021-04-14T11:26:00Z">
        <w:r w:rsidR="00551908">
          <w:rPr>
            <w:rFonts w:asciiTheme="minorHAnsi" w:hAnsiTheme="minorHAnsi" w:cstheme="minorHAnsi"/>
            <w:lang w:val="en-AU"/>
          </w:rPr>
          <w:t xml:space="preserve"> despite widespread recognition of </w:t>
        </w:r>
      </w:ins>
      <w:ins w:id="109" w:author="Hayden Schilling" w:date="2021-04-14T11:30:00Z">
        <w:r w:rsidR="00551908">
          <w:rPr>
            <w:rFonts w:asciiTheme="minorHAnsi" w:hAnsiTheme="minorHAnsi" w:cstheme="minorHAnsi"/>
            <w:lang w:val="en-AU"/>
          </w:rPr>
          <w:t xml:space="preserve">variation in </w:t>
        </w:r>
      </w:ins>
      <w:ins w:id="110" w:author="Hayden Schilling" w:date="2021-04-14T11:26:00Z">
        <w:r w:rsidR="00551908">
          <w:rPr>
            <w:rFonts w:asciiTheme="minorHAnsi" w:hAnsiTheme="minorHAnsi" w:cstheme="minorHAnsi"/>
            <w:lang w:val="en-AU"/>
          </w:rPr>
          <w:t xml:space="preserve">vertical </w:t>
        </w:r>
      </w:ins>
      <w:ins w:id="111" w:author="Hayden Schilling" w:date="2021-04-14T11:30:00Z">
        <w:r w:rsidR="00551908">
          <w:rPr>
            <w:rFonts w:asciiTheme="minorHAnsi" w:hAnsiTheme="minorHAnsi" w:cstheme="minorHAnsi"/>
            <w:lang w:val="en-AU"/>
          </w:rPr>
          <w:t xml:space="preserve">distributions of </w:t>
        </w:r>
      </w:ins>
      <w:ins w:id="112" w:author="Hayden Schilling" w:date="2021-04-14T11:26:00Z">
        <w:r w:rsidR="00551908">
          <w:rPr>
            <w:rFonts w:asciiTheme="minorHAnsi" w:hAnsiTheme="minorHAnsi" w:cstheme="minorHAnsi"/>
            <w:lang w:val="en-AU"/>
          </w:rPr>
          <w:t>zooplankton</w:t>
        </w:r>
      </w:ins>
      <w:ins w:id="113" w:author="Hayden Schilling" w:date="2021-04-14T11:31:00Z">
        <w:r w:rsidR="00551908">
          <w:rPr>
            <w:rFonts w:asciiTheme="minorHAnsi" w:hAnsiTheme="minorHAnsi" w:cstheme="minorHAnsi"/>
            <w:lang w:val="en-AU"/>
          </w:rPr>
          <w:t xml:space="preserve"> often attributed to diel vertical migration</w:t>
        </w:r>
      </w:ins>
      <w:ins w:id="114" w:author="Hayden Schilling" w:date="2021-04-14T11:27:00Z">
        <w:r w:rsidR="00551908">
          <w:rPr>
            <w:rFonts w:asciiTheme="minorHAnsi" w:hAnsiTheme="minorHAnsi" w:cstheme="minorHAnsi"/>
            <w:lang w:val="en-AU"/>
          </w:rPr>
          <w:t xml:space="preserve"> </w:t>
        </w:r>
      </w:ins>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{"citationID":"oszwNKm0","properties":{"formattedCitation":"(Lampert, 1989)","plainCitation":"(Lampert, 1989)","noteIndex":0},"citationItems":[{"id":2008,"uris":["http://zotero.org/users/local/U6DoygBa/items/9L5IZX54"],"uri":["http://zotero.org/users/local/U6DoygBa/items/9L5IZX54"],"itemData":{"id":2008,"type":"article-journal","container-title":"Functional Ecology","DOI":"10.2307/2389671","ISSN":"0269-8463","issue":"1","note":"publisher: [British Ecological Society, Wiley]","page":"21-27","source":"JSTOR","title":"The Adaptive Significance of Diel Vertical Migration of Zooplankton","volume":"3","author":[{"family":"Lampert","given":"W."}],"issued":{"date-parts":[["1989"]]}}}],"schema":"https://github.com/citation-style-language/schema/raw/master/csl-citation.json"}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(Lampert, 1989)</w:t>
      </w:r>
      <w:r w:rsidR="00551908">
        <w:rPr>
          <w:rFonts w:asciiTheme="minorHAnsi" w:hAnsiTheme="minorHAnsi" w:cstheme="minorHAnsi"/>
          <w:lang w:val="en-AU"/>
        </w:rPr>
        <w:fldChar w:fldCharType="end"/>
      </w:r>
      <w:ins w:id="115" w:author="Hayden Schilling" w:date="2021-04-14T11:31:00Z">
        <w:r w:rsidR="00551908">
          <w:rPr>
            <w:rFonts w:asciiTheme="minorHAnsi" w:hAnsiTheme="minorHAnsi" w:cstheme="minorHAnsi"/>
            <w:lang w:val="en-AU"/>
          </w:rPr>
          <w:t>,</w:t>
        </w:r>
      </w:ins>
      <w:ins w:id="116" w:author="Hayden Schilling" w:date="2021-04-14T11:26:00Z">
        <w:r w:rsidR="00551908">
          <w:rPr>
            <w:rFonts w:asciiTheme="minorHAnsi" w:hAnsiTheme="minorHAnsi" w:cstheme="minorHAnsi"/>
            <w:lang w:val="en-AU"/>
          </w:rPr>
          <w:t xml:space="preserve"> and the 3-</w:t>
        </w:r>
      </w:ins>
      <w:ins w:id="117" w:author="Hayden Schilling" w:date="2021-04-14T11:27:00Z">
        <w:r w:rsidR="00551908" w:rsidRPr="00551908">
          <w:rPr>
            <w:rFonts w:asciiTheme="minorHAnsi" w:hAnsiTheme="minorHAnsi" w:cstheme="minorHAnsi"/>
            <w:lang w:val="en-AU"/>
          </w:rPr>
          <w:t>dimensional</w:t>
        </w:r>
      </w:ins>
      <w:ins w:id="118" w:author="Hayden Schilling" w:date="2021-04-14T11:26:00Z">
        <w:r w:rsidR="00551908">
          <w:rPr>
            <w:rFonts w:asciiTheme="minorHAnsi" w:hAnsiTheme="minorHAnsi" w:cstheme="minorHAnsi"/>
            <w:lang w:val="en-AU"/>
          </w:rPr>
          <w:t xml:space="preserve"> </w:t>
        </w:r>
      </w:ins>
      <w:ins w:id="119" w:author="Hayden Schilling" w:date="2021-04-14T11:27:00Z">
        <w:r w:rsidR="00551908">
          <w:rPr>
            <w:rFonts w:asciiTheme="minorHAnsi" w:hAnsiTheme="minorHAnsi" w:cstheme="minorHAnsi"/>
            <w:lang w:val="en-AU"/>
          </w:rPr>
          <w:t>influences of continental shelf oceanography</w:t>
        </w:r>
      </w:ins>
      <w:ins w:id="120" w:author="Hayden Schilling" w:date="2021-04-14T11:29:00Z">
        <w:r w:rsidR="00551908">
          <w:rPr>
            <w:rFonts w:asciiTheme="minorHAnsi" w:hAnsiTheme="minorHAnsi" w:cstheme="minorHAnsi"/>
            <w:lang w:val="en-AU"/>
          </w:rPr>
          <w:t xml:space="preserve"> </w:t>
        </w:r>
      </w:ins>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{"citationID":"i9ZEuRrs","properties":{"formattedCitation":"(Schaeffer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 xml:space="preserve">(Schaeffer </w:t>
      </w:r>
      <w:r w:rsidR="00551908" w:rsidRPr="00551908">
        <w:rPr>
          <w:rFonts w:ascii="Calibri" w:hAnsi="Calibri" w:cs="Calibri"/>
          <w:i/>
          <w:iCs/>
        </w:rPr>
        <w:t>et al.</w:t>
      </w:r>
      <w:r w:rsidR="00551908" w:rsidRPr="00551908">
        <w:rPr>
          <w:rFonts w:ascii="Calibri" w:hAnsi="Calibri" w:cs="Calibri"/>
        </w:rPr>
        <w:t>, 2013)</w:t>
      </w:r>
      <w:r w:rsidR="00551908">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121" w:name="_Hlk69292729"/>
      <w:bookmarkEnd w:id="107"/>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del w:id="122" w:author="Hayden Schilling" w:date="2021-04-14T11:38:00Z">
        <w:r w:rsidDel="00AF33E7">
          <w:rPr>
            <w:rFonts w:asciiTheme="minorHAnsi" w:hAnsiTheme="minorHAnsi" w:cstheme="minorHAnsi"/>
            <w:lang w:val="en-AU"/>
          </w:rPr>
          <w:delText>separated</w:delText>
        </w:r>
        <w:r w:rsidRPr="00F15D89" w:rsidDel="00AF33E7">
          <w:rPr>
            <w:rFonts w:asciiTheme="minorHAnsi" w:hAnsiTheme="minorHAnsi" w:cstheme="minorHAnsi"/>
            <w:lang w:val="en-AU"/>
          </w:rPr>
          <w:delText xml:space="preserve"> by a strong thermocline</w:delText>
        </w:r>
      </w:del>
      <w:ins w:id="123" w:author="Hayden Schilling" w:date="2021-04-14T11:38:00Z">
        <w:r w:rsidR="00AF33E7">
          <w:rPr>
            <w:rFonts w:asciiTheme="minorHAnsi" w:hAnsiTheme="minorHAnsi" w:cstheme="minorHAnsi"/>
            <w:lang w:val="en-AU"/>
          </w:rPr>
          <w:t>in the observed warmer and colder water masses</w:t>
        </w:r>
      </w:ins>
      <w:r w:rsidRPr="00F15D89">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End w:id="121"/>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124" w:name="_Hlk69293050"/>
      <w:ins w:id="125" w:author="Hayden Schilling" w:date="2021-05-01T11:16:00Z">
        <w:r w:rsidR="00747972" w:rsidRPr="00747972">
          <w:rPr>
            <w:rFonts w:asciiTheme="minorHAnsi" w:hAnsiTheme="minorHAnsi" w:cstheme="minorHAnsi"/>
            <w:lang w:val="en-AU"/>
          </w:rPr>
          <w:t>As observations of vertical patterns in zooplankton communities on continental shelves remain uncertain in many regions of the world, it is important to demonstrate how oceanographic features including boundary currents influence the zooplankton community in shallow coastal waters</w:t>
        </w:r>
        <w:r w:rsidR="00747972">
          <w:rPr>
            <w:rFonts w:asciiTheme="minorHAnsi" w:hAnsiTheme="minorHAnsi" w:cstheme="minorHAnsi"/>
            <w:lang w:val="en-AU"/>
          </w:rPr>
          <w:t>.</w:t>
        </w:r>
      </w:ins>
      <w:del w:id="126" w:author="Hayden Schilling" w:date="2021-04-14T11:42:00Z">
        <w:r w:rsidR="00DE467B" w:rsidDel="00AF33E7">
          <w:rPr>
            <w:rFonts w:asciiTheme="minorHAnsi" w:hAnsiTheme="minorHAnsi" w:cstheme="minorHAnsi"/>
            <w:lang w:val="en-AU"/>
          </w:rPr>
          <w:delText>The causes of the observed</w:delText>
        </w:r>
      </w:del>
      <w:del w:id="127" w:author="Hayden Schilling" w:date="2021-05-01T11:16:00Z">
        <w:r w:rsidR="00DE467B" w:rsidDel="00747972">
          <w:rPr>
            <w:rFonts w:asciiTheme="minorHAnsi" w:hAnsiTheme="minorHAnsi" w:cstheme="minorHAnsi"/>
            <w:lang w:val="en-AU"/>
          </w:rPr>
          <w:delText xml:space="preserve"> patterns in zooplankton communities on continental shelves remain uncertain </w:delText>
        </w:r>
      </w:del>
      <w:del w:id="128" w:author="Hayden Schilling" w:date="2021-04-30T21:08:00Z">
        <w:r w:rsidR="00DE467B" w:rsidDel="008770AC">
          <w:rPr>
            <w:rFonts w:asciiTheme="minorHAnsi" w:hAnsiTheme="minorHAnsi" w:cstheme="minorHAnsi"/>
            <w:lang w:val="en-AU"/>
          </w:rPr>
          <w:delText xml:space="preserve">with oceanography, particularly </w:delText>
        </w:r>
      </w:del>
      <w:del w:id="129" w:author="Hayden Schilling" w:date="2021-05-01T11:16:00Z">
        <w:r w:rsidR="00DE467B" w:rsidDel="00747972">
          <w:rPr>
            <w:rFonts w:asciiTheme="minorHAnsi" w:hAnsiTheme="minorHAnsi" w:cstheme="minorHAnsi"/>
            <w:lang w:val="en-AU"/>
          </w:rPr>
          <w:delText>boundary current</w:delText>
        </w:r>
      </w:del>
      <w:del w:id="130" w:author="Hayden Schilling" w:date="2021-04-30T21:09:00Z">
        <w:r w:rsidR="00DE467B" w:rsidDel="008770AC">
          <w:rPr>
            <w:rFonts w:asciiTheme="minorHAnsi" w:hAnsiTheme="minorHAnsi" w:cstheme="minorHAnsi"/>
            <w:lang w:val="en-AU"/>
          </w:rPr>
          <w:delText>s</w:delText>
        </w:r>
      </w:del>
      <w:del w:id="131" w:author="Hayden Schilling" w:date="2021-05-01T11:16:00Z">
        <w:r w:rsidR="00DE467B" w:rsidDel="00747972">
          <w:rPr>
            <w:rFonts w:asciiTheme="minorHAnsi" w:hAnsiTheme="minorHAnsi" w:cstheme="minorHAnsi"/>
            <w:lang w:val="en-AU"/>
          </w:rPr>
          <w:delText xml:space="preserve"> </w:delText>
        </w:r>
      </w:del>
      <w:del w:id="132" w:author="Hayden Schilling" w:date="2021-04-14T11:42:00Z">
        <w:r w:rsidR="000F2BBA" w:rsidDel="00AF33E7">
          <w:rPr>
            <w:rFonts w:asciiTheme="minorHAnsi" w:hAnsiTheme="minorHAnsi" w:cstheme="minorHAnsi"/>
            <w:lang w:val="en-AU"/>
          </w:rPr>
          <w:delText>playing a key role</w:delText>
        </w:r>
      </w:del>
      <w:del w:id="133" w:author="Hayden Schilling" w:date="2021-05-01T11:16:00Z">
        <w:r w:rsidR="000F2BBA" w:rsidDel="00747972">
          <w:rPr>
            <w:rFonts w:asciiTheme="minorHAnsi" w:hAnsiTheme="minorHAnsi" w:cstheme="minorHAnsi"/>
            <w:lang w:val="en-AU"/>
          </w:rPr>
          <w:delText>.</w:delText>
        </w:r>
      </w:del>
      <w:bookmarkEnd w:id="124"/>
    </w:p>
    <w:p w14:paraId="1AB17736" w14:textId="3E08F73C" w:rsidR="004D1CE3" w:rsidRDefault="004D138F" w:rsidP="004D1CE3">
      <w:pPr>
        <w:pStyle w:val="Text"/>
        <w:spacing w:line="480" w:lineRule="auto"/>
        <w:rPr>
          <w:rFonts w:asciiTheme="minorHAnsi" w:hAnsiTheme="minorHAnsi" w:cstheme="minorHAnsi"/>
          <w:lang w:val="en-AU"/>
        </w:rPr>
      </w:pPr>
      <w:r>
        <w:rPr>
          <w:rFonts w:asciiTheme="minorHAnsi" w:hAnsiTheme="minorHAnsi" w:cstheme="minorHAnsi"/>
          <w:lang w:val="en-AU"/>
        </w:rPr>
        <w:t>B</w:t>
      </w:r>
      <w:r w:rsidR="004D1CE3">
        <w:rPr>
          <w:rFonts w:asciiTheme="minorHAnsi" w:hAnsiTheme="minorHAnsi" w:cstheme="minorHAnsi"/>
          <w:lang w:val="en-AU"/>
        </w:rPr>
        <w:t>oundary currents are important drivers of productivity along continental shelves</w:t>
      </w:r>
      <w:r w:rsidR="006F155E">
        <w:rPr>
          <w:rFonts w:asciiTheme="minorHAnsi" w:hAnsiTheme="minorHAnsi" w:cstheme="minorHAnsi"/>
          <w:lang w:val="en-AU"/>
        </w:rPr>
        <w:t>. E</w:t>
      </w:r>
      <w:r w:rsidR="004D1CE3">
        <w:rPr>
          <w:rFonts w:asciiTheme="minorHAnsi" w:hAnsiTheme="minorHAnsi" w:cstheme="minorHAnsi"/>
          <w:lang w:val="en-AU"/>
        </w:rPr>
        <w:t>astern boundary currents directly suppl</w:t>
      </w:r>
      <w:r w:rsidR="00167611">
        <w:rPr>
          <w:rFonts w:asciiTheme="minorHAnsi" w:hAnsiTheme="minorHAnsi" w:cstheme="minorHAnsi"/>
          <w:lang w:val="en-AU"/>
        </w:rPr>
        <w:t>y</w:t>
      </w:r>
      <w:r w:rsidR="004D1CE3">
        <w:rPr>
          <w:rFonts w:asciiTheme="minorHAnsi" w:hAnsiTheme="minorHAnsi" w:cstheme="minorHAnsi"/>
          <w:lang w:val="en-AU"/>
        </w:rPr>
        <w:t xml:space="preserve"> nutrient rich, cool waters from the poles towards the equator which then interact with wind driven upwelling to produce some of the most productive fisheries in the world including those located in the Humboldt and California currents </w:t>
      </w:r>
      <w:r w:rsidR="004D1CE3">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sidR="004D1CE3">
        <w:rPr>
          <w:rFonts w:asciiTheme="minorHAnsi" w:hAnsiTheme="minorHAnsi" w:cstheme="minorHAnsi"/>
          <w:lang w:val="en-AU"/>
        </w:rPr>
        <w:fldChar w:fldCharType="separate"/>
      </w:r>
      <w:r w:rsidR="00A925B7" w:rsidRPr="00A925B7">
        <w:rPr>
          <w:rFonts w:ascii="Calibri" w:hAnsi="Calibri" w:cs="Calibri"/>
        </w:rPr>
        <w:t>(Carr and Kearns, 2003)</w:t>
      </w:r>
      <w:r w:rsidR="004D1CE3">
        <w:rPr>
          <w:rFonts w:asciiTheme="minorHAnsi" w:hAnsiTheme="minorHAnsi" w:cstheme="minorHAnsi"/>
          <w:lang w:val="en-AU"/>
        </w:rPr>
        <w:fldChar w:fldCharType="end"/>
      </w:r>
      <w:r w:rsidR="004D1CE3">
        <w:rPr>
          <w:rFonts w:asciiTheme="minorHAnsi" w:hAnsiTheme="minorHAnsi" w:cstheme="minorHAnsi"/>
          <w:lang w:val="en-AU"/>
        </w:rPr>
        <w:t xml:space="preserve">. </w:t>
      </w:r>
      <w:r w:rsidR="006F155E">
        <w:rPr>
          <w:rFonts w:asciiTheme="minorHAnsi" w:hAnsiTheme="minorHAnsi" w:cstheme="minorHAnsi"/>
          <w:lang w:val="en-AU"/>
        </w:rPr>
        <w:t>By contrast, w</w:t>
      </w:r>
      <w:r w:rsidR="004D1CE3" w:rsidRPr="00F15D89">
        <w:rPr>
          <w:rFonts w:asciiTheme="minorHAnsi" w:hAnsiTheme="minorHAnsi" w:cstheme="minorHAnsi"/>
          <w:lang w:val="en-AU"/>
        </w:rPr>
        <w:t>estern boundary currents</w:t>
      </w:r>
      <w:r w:rsidR="004D1CE3">
        <w:rPr>
          <w:rFonts w:asciiTheme="minorHAnsi" w:hAnsiTheme="minorHAnsi" w:cstheme="minorHAnsi"/>
          <w:lang w:val="en-AU"/>
        </w:rPr>
        <w:t xml:space="preserve"> (WBCs)</w:t>
      </w:r>
      <w:r w:rsidR="004D1CE3" w:rsidRPr="00F15D89">
        <w:rPr>
          <w:rFonts w:asciiTheme="minorHAnsi" w:hAnsiTheme="minorHAnsi" w:cstheme="minorHAnsi"/>
          <w:lang w:val="en-AU"/>
        </w:rPr>
        <w:t xml:space="preserve"> </w:t>
      </w:r>
      <w:r w:rsidR="004D1CE3">
        <w:rPr>
          <w:rFonts w:asciiTheme="minorHAnsi" w:hAnsiTheme="minorHAnsi" w:cstheme="minorHAnsi"/>
          <w:lang w:val="en-AU"/>
        </w:rPr>
        <w:t>are narrow currents which swiftly move warm oligotrophic water poleward. When WBCs</w:t>
      </w:r>
      <w:r w:rsidR="004D1CE3" w:rsidRPr="00F15D89">
        <w:rPr>
          <w:rFonts w:asciiTheme="minorHAnsi" w:hAnsiTheme="minorHAnsi" w:cstheme="minorHAnsi"/>
          <w:lang w:val="en-AU"/>
        </w:rPr>
        <w:t xml:space="preserve"> interact with the </w:t>
      </w:r>
      <w:r w:rsidR="004D1CE3">
        <w:rPr>
          <w:rFonts w:asciiTheme="minorHAnsi" w:hAnsiTheme="minorHAnsi" w:cstheme="minorHAnsi"/>
          <w:lang w:val="en-AU"/>
        </w:rPr>
        <w:t xml:space="preserve">adjacent </w:t>
      </w:r>
      <w:r w:rsidR="004D1CE3" w:rsidRPr="00F15D89">
        <w:rPr>
          <w:rFonts w:asciiTheme="minorHAnsi" w:hAnsiTheme="minorHAnsi" w:cstheme="minorHAnsi"/>
          <w:lang w:val="en-AU"/>
        </w:rPr>
        <w:t>continental shel</w:t>
      </w:r>
      <w:r w:rsidR="004D1CE3">
        <w:rPr>
          <w:rFonts w:asciiTheme="minorHAnsi" w:hAnsiTheme="minorHAnsi" w:cstheme="minorHAnsi"/>
          <w:lang w:val="en-AU"/>
        </w:rPr>
        <w:t>f</w:t>
      </w:r>
      <w:r w:rsidR="004D1CE3" w:rsidRPr="00F15D89">
        <w:rPr>
          <w:rFonts w:asciiTheme="minorHAnsi" w:hAnsiTheme="minorHAnsi" w:cstheme="minorHAnsi"/>
          <w:lang w:val="en-AU"/>
        </w:rPr>
        <w:t xml:space="preserve"> </w:t>
      </w:r>
      <w:r w:rsidR="004D1CE3">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sidR="004D1CE3">
        <w:rPr>
          <w:rFonts w:asciiTheme="minorHAnsi" w:hAnsiTheme="minorHAnsi" w:cstheme="minorHAnsi"/>
          <w:lang w:val="en-AU"/>
        </w:rPr>
        <w:t>. These processes</w:t>
      </w:r>
      <w:ins w:id="134" w:author="Hayden Schilling" w:date="2021-04-12T15:26:00Z">
        <w:r w:rsidR="003E399B">
          <w:rPr>
            <w:rFonts w:asciiTheme="minorHAnsi" w:hAnsiTheme="minorHAnsi" w:cstheme="minorHAnsi"/>
            <w:lang w:val="en-AU"/>
          </w:rPr>
          <w:t xml:space="preserve"> often</w:t>
        </w:r>
      </w:ins>
      <w:r w:rsidR="004D1CE3">
        <w:rPr>
          <w:rFonts w:asciiTheme="minorHAnsi" w:hAnsiTheme="minorHAnsi" w:cstheme="minorHAnsi"/>
          <w:lang w:val="en-AU"/>
        </w:rPr>
        <w:t xml:space="preserve"> facilitate a nutrient </w:t>
      </w:r>
      <w:r w:rsidR="004D1CE3">
        <w:rPr>
          <w:rFonts w:asciiTheme="minorHAnsi" w:hAnsiTheme="minorHAnsi" w:cstheme="minorHAnsi"/>
          <w:lang w:val="en-AU"/>
        </w:rPr>
        <w:lastRenderedPageBreak/>
        <w:t xml:space="preserve">and productivity gradient from </w:t>
      </w:r>
      <w:del w:id="135" w:author="Hayden Schilling" w:date="2021-04-12T15:26:00Z">
        <w:r w:rsidR="004D1CE3" w:rsidDel="003E399B">
          <w:rPr>
            <w:rFonts w:asciiTheme="minorHAnsi" w:hAnsiTheme="minorHAnsi" w:cstheme="minorHAnsi"/>
            <w:lang w:val="en-AU"/>
          </w:rPr>
          <w:delText xml:space="preserve">the </w:delText>
        </w:r>
      </w:del>
      <w:r w:rsidR="004D1CE3">
        <w:rPr>
          <w:rFonts w:asciiTheme="minorHAnsi" w:hAnsiTheme="minorHAnsi" w:cstheme="minorHAnsi"/>
          <w:lang w:val="en-AU"/>
        </w:rPr>
        <w:t>oligotrophic WBC</w:t>
      </w:r>
      <w:ins w:id="136" w:author="Hayden Schilling" w:date="2021-04-12T15:26:00Z">
        <w:r w:rsidR="003E399B">
          <w:rPr>
            <w:rFonts w:asciiTheme="minorHAnsi" w:hAnsiTheme="minorHAnsi" w:cstheme="minorHAnsi"/>
            <w:lang w:val="en-AU"/>
          </w:rPr>
          <w:t>s</w:t>
        </w:r>
      </w:ins>
      <w:r w:rsidR="004D1CE3">
        <w:rPr>
          <w:rFonts w:asciiTheme="minorHAnsi" w:hAnsiTheme="minorHAnsi" w:cstheme="minorHAnsi"/>
          <w:lang w:val="en-AU"/>
        </w:rPr>
        <w:t xml:space="preserve"> across the continental shel</w:t>
      </w:r>
      <w:del w:id="137" w:author="Hayden Schilling" w:date="2021-04-12T15:26:00Z">
        <w:r w:rsidR="004D1CE3" w:rsidDel="003E399B">
          <w:rPr>
            <w:rFonts w:asciiTheme="minorHAnsi" w:hAnsiTheme="minorHAnsi" w:cstheme="minorHAnsi"/>
            <w:lang w:val="en-AU"/>
          </w:rPr>
          <w:delText>f</w:delText>
        </w:r>
      </w:del>
      <w:ins w:id="138" w:author="Hayden Schilling" w:date="2021-04-12T15:26:00Z">
        <w:r w:rsidR="003E399B">
          <w:rPr>
            <w:rFonts w:asciiTheme="minorHAnsi" w:hAnsiTheme="minorHAnsi" w:cstheme="minorHAnsi"/>
            <w:lang w:val="en-AU"/>
          </w:rPr>
          <w:t>ves</w:t>
        </w:r>
      </w:ins>
      <w:r w:rsidR="004D1CE3">
        <w:rPr>
          <w:rFonts w:asciiTheme="minorHAnsi" w:hAnsiTheme="minorHAnsi" w:cstheme="minorHAnsi"/>
          <w:lang w:val="en-AU"/>
        </w:rPr>
        <w:t xml:space="preserve"> into the coast</w:t>
      </w:r>
      <w:ins w:id="139" w:author="Hayden Schilling" w:date="2021-04-12T15:16:00Z">
        <w:r w:rsidR="00AA2757">
          <w:rPr>
            <w:rFonts w:asciiTheme="minorHAnsi" w:hAnsiTheme="minorHAnsi" w:cstheme="minorHAnsi"/>
            <w:lang w:val="en-AU"/>
          </w:rPr>
          <w:t xml:space="preserve"> </w:t>
        </w:r>
      </w:ins>
      <w:r w:rsidR="00AA2757">
        <w:rPr>
          <w:rFonts w:asciiTheme="minorHAnsi" w:hAnsiTheme="minorHAnsi" w:cstheme="minorHAnsi"/>
          <w:lang w:val="en-AU"/>
        </w:rPr>
        <w:fldChar w:fldCharType="begin"/>
      </w:r>
      <w:r w:rsidR="003E399B">
        <w:rPr>
          <w:rFonts w:asciiTheme="minorHAnsi" w:hAnsiTheme="minorHAnsi" w:cstheme="minorHAnsi"/>
          <w:lang w:val="en-AU"/>
        </w:rPr>
        <w:instrText xml:space="preserve"> ADDIN ZOTERO_ITEM CSL_CITATION {"citationID":"BujFbHFG","properties":{"formattedCitation":"(Schaeffer {\\i{}et al.}, 2013; Everett {\\i{}et al.}, 2014; Kobari {\\i{}et al.}, 2018)","plainCitation":"(Schaeffer et al., 2013; Everett et al., 2014; Kobari et al., 2018)","noteIndex":0},"citationItems":[{"id":164,"uris":["http://zotero.org/users/local/U6DoygBa/items/CNZWYK4B"],"uri":["http://zotero.org/users/local/U6DoygBa/items/CNZWYK4B"],"itemData":{"id":164,"type":"article-journal","container-title":"Journal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A."}],"issued":{"date-parts":[["2014",1]]}}},{"id":1984,"uris":["http://zotero.org/users/local/U6DoygBa/items/RETM58ZM"],"uri":["http://zotero.org/users/local/U6DoygBa/items/RETM58ZM"],"itemData":{"id":1984,"type":"article-journal","abstract":"Despite the low productivity that has been thought to characterize plankton communities in the western boundary current of the North Pacific Subtropical Gyre, many migratory fishes risk encountering low food availability during crucial life history stages by reproducing and recruiting in the Kuroshio region (i.e., the Kuroshio Paradox). Here, we report on geographic variability in taxonomic composition, biomass, and productivity of the mesozooplankton community in the Kuroshio Current and neighboring waters in the East China Sea. Calanoid copepods were the most abundant mesozooplankton taxon throughout our sampling stations. Small copepods, which include nauplii and poecilostomatoids, and gelatinous metazoans were the next most abundant. Seasonal variability in mesozooplankton standing stock (i.e., abundance and biomass) and productivity (i.e., production rate and protein synthetase activity) exceeded spatial variability across the stations and regions. The mesozooplankton community was characterized by high biomass and production rates in the summer, as well as high abundance and protein synthetase activity in the fall. No significant differences were found for mesozooplankton standing stock and productivity in the Kuroshio Path relative to those on the continental shelf or on the outside of the Kuroshio Path. Our results indicate that the standing stock and productivity of the mesozooplankton community in the Kuroshio Path are equivalent to those on the continental shelf, and that these communities are supported by small copepods and gelatinous zooplankton. We suggest that the mesozooplankton standing stocks and productivity provide adequate food availability for migratory fishes in the Kuroshio and neighboring waters in the East China Sea.","container-title":"Fisheries Oceanography","DOI":"https://doi.org/10.1111/fog.12256","ISSN":"1365-2419","issue":"4","language":"en","note":"_eprint: https://onlinelibrary.wiley.com/doi/pdf/10.1111/fog.12256","page":"336-350","source":"Wiley Online Library","title":"Geographic variability in taxonomic composition, standing stock, and productivity of the mesozooplankton community around the Kuroshio Current in the East China Sea","volume":"27","author":[{"family":"Kobari","given":"Toru"},{"family":"Makihara","given":"Wataru"},{"family":"Kawafuchi","given":"Takahiro"},{"family":"Sato","given":"Kie"},{"family":"Kume","given":"Gen"}],"issued":{"date-parts":[["2018"]]}}}],"schema":"https://github.com/citation-style-language/schema/raw/master/csl-citation.json"} </w:instrText>
      </w:r>
      <w:r w:rsidR="00AA2757">
        <w:rPr>
          <w:rFonts w:asciiTheme="minorHAnsi" w:hAnsiTheme="minorHAnsi" w:cstheme="minorHAnsi"/>
          <w:lang w:val="en-AU"/>
        </w:rPr>
        <w:fldChar w:fldCharType="separate"/>
      </w:r>
      <w:r w:rsidR="003E399B" w:rsidRPr="003E399B">
        <w:rPr>
          <w:rFonts w:ascii="Calibri" w:hAnsi="Calibri" w:cs="Calibri"/>
        </w:rPr>
        <w:t xml:space="preserve">(Schaeffer </w:t>
      </w:r>
      <w:r w:rsidR="003E399B" w:rsidRPr="003E399B">
        <w:rPr>
          <w:rFonts w:ascii="Calibri" w:hAnsi="Calibri" w:cs="Calibri"/>
          <w:i/>
          <w:iCs/>
        </w:rPr>
        <w:t>et al.</w:t>
      </w:r>
      <w:r w:rsidR="003E399B" w:rsidRPr="003E399B">
        <w:rPr>
          <w:rFonts w:ascii="Calibri" w:hAnsi="Calibri" w:cs="Calibri"/>
        </w:rPr>
        <w:t xml:space="preserve">, 2013; Everett </w:t>
      </w:r>
      <w:r w:rsidR="003E399B" w:rsidRPr="003E399B">
        <w:rPr>
          <w:rFonts w:ascii="Calibri" w:hAnsi="Calibri" w:cs="Calibri"/>
          <w:i/>
          <w:iCs/>
        </w:rPr>
        <w:t>et al.</w:t>
      </w:r>
      <w:r w:rsidR="003E399B" w:rsidRPr="003E399B">
        <w:rPr>
          <w:rFonts w:ascii="Calibri" w:hAnsi="Calibri" w:cs="Calibri"/>
        </w:rPr>
        <w:t xml:space="preserve">, 2014; Kobari </w:t>
      </w:r>
      <w:r w:rsidR="003E399B" w:rsidRPr="003E399B">
        <w:rPr>
          <w:rFonts w:ascii="Calibri" w:hAnsi="Calibri" w:cs="Calibri"/>
          <w:i/>
          <w:iCs/>
        </w:rPr>
        <w:t>et al.</w:t>
      </w:r>
      <w:r w:rsidR="003E399B" w:rsidRPr="003E399B">
        <w:rPr>
          <w:rFonts w:ascii="Calibri" w:hAnsi="Calibri" w:cs="Calibri"/>
        </w:rPr>
        <w:t>, 2018)</w:t>
      </w:r>
      <w:r w:rsidR="00AA2757">
        <w:rPr>
          <w:rFonts w:asciiTheme="minorHAnsi" w:hAnsiTheme="minorHAnsi" w:cstheme="minorHAnsi"/>
          <w:lang w:val="en-AU"/>
        </w:rPr>
        <w:fldChar w:fldCharType="end"/>
      </w:r>
      <w:r w:rsidR="004D1CE3">
        <w:rPr>
          <w:rFonts w:asciiTheme="minorHAnsi" w:hAnsiTheme="minorHAnsi" w:cstheme="minorHAnsi"/>
          <w:lang w:val="en-AU"/>
        </w:rPr>
        <w:t>. Th</w:t>
      </w:r>
      <w:r w:rsidR="00167611">
        <w:rPr>
          <w:rFonts w:asciiTheme="minorHAnsi" w:hAnsiTheme="minorHAnsi" w:cstheme="minorHAnsi"/>
          <w:lang w:val="en-AU"/>
        </w:rPr>
        <w:t>e interaction of the WBC and continental shelf water d</w:t>
      </w:r>
      <w:r w:rsidR="004D1CE3" w:rsidRPr="0004340E">
        <w:rPr>
          <w:rFonts w:asciiTheme="minorHAnsi" w:hAnsiTheme="minorHAnsi" w:cstheme="minorHAnsi"/>
          <w:lang w:val="en-AU"/>
        </w:rPr>
        <w:t>ominate</w:t>
      </w:r>
      <w:r w:rsidR="004D1CE3">
        <w:rPr>
          <w:rFonts w:asciiTheme="minorHAnsi" w:hAnsiTheme="minorHAnsi" w:cstheme="minorHAnsi"/>
          <w:lang w:val="en-AU"/>
        </w:rPr>
        <w:t>s</w:t>
      </w:r>
      <w:r w:rsidR="004D1CE3" w:rsidRPr="0004340E">
        <w:rPr>
          <w:rFonts w:asciiTheme="minorHAnsi" w:hAnsiTheme="minorHAnsi" w:cstheme="minorHAnsi"/>
          <w:lang w:val="en-AU"/>
        </w:rPr>
        <w:t xml:space="preserve"> the pathways by which nutrients and biological materials enter and leave </w:t>
      </w:r>
      <w:r w:rsidR="004D1CE3">
        <w:rPr>
          <w:rFonts w:asciiTheme="minorHAnsi" w:hAnsiTheme="minorHAnsi" w:cstheme="minorHAnsi"/>
          <w:lang w:val="en-AU"/>
        </w:rPr>
        <w:t xml:space="preserve">the continental </w:t>
      </w:r>
      <w:r w:rsidR="004D1CE3" w:rsidRPr="0004340E">
        <w:rPr>
          <w:rFonts w:asciiTheme="minorHAnsi" w:hAnsiTheme="minorHAnsi" w:cstheme="minorHAnsi"/>
          <w:lang w:val="en-AU"/>
        </w:rPr>
        <w:t>shelf system</w:t>
      </w:r>
      <w:r w:rsidR="004D1CE3">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sidR="004D1CE3">
        <w:rPr>
          <w:rFonts w:asciiTheme="minorHAnsi" w:hAnsiTheme="minorHAnsi" w:cstheme="minorHAnsi"/>
          <w:lang w:val="en-AU"/>
        </w:rPr>
        <w:t xml:space="preserve">. </w:t>
      </w:r>
    </w:p>
    <w:p w14:paraId="35506151" w14:textId="3F0FDC32" w:rsidR="00512453" w:rsidRDefault="006F155E" w:rsidP="008E73D0">
      <w:pPr>
        <w:pStyle w:val="Text"/>
        <w:spacing w:line="480" w:lineRule="auto"/>
        <w:rPr>
          <w:rFonts w:asciiTheme="minorHAnsi" w:hAnsiTheme="minorHAnsi" w:cstheme="minorHAnsi"/>
          <w:lang w:val="en-AU"/>
        </w:rPr>
      </w:pPr>
      <w:bookmarkStart w:id="140" w:name="_Hlk69392021"/>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are</w:t>
      </w:r>
      <w:ins w:id="141" w:author="Hayden Schilling" w:date="2021-04-15T15:04:00Z">
        <w:r w:rsidR="00C836E9">
          <w:rPr>
            <w:rFonts w:asciiTheme="minorHAnsi" w:hAnsiTheme="minorHAnsi" w:cstheme="minorHAnsi"/>
            <w:lang w:val="en-AU"/>
          </w:rPr>
          <w:t xml:space="preserve"> often driven by along shore flows</w:t>
        </w:r>
      </w:ins>
      <w:ins w:id="142" w:author="Hayden Schilling" w:date="2021-04-15T15:05:00Z">
        <w:r w:rsidR="00C836E9">
          <w:rPr>
            <w:rFonts w:asciiTheme="minorHAnsi" w:hAnsiTheme="minorHAnsi" w:cstheme="minorHAnsi"/>
            <w:lang w:val="en-AU"/>
          </w:rPr>
          <w:t xml:space="preserve"> and mesoscale oceanographic features </w:t>
        </w:r>
      </w:ins>
      <w:r w:rsidR="00C836E9">
        <w:rPr>
          <w:rFonts w:asciiTheme="minorHAnsi" w:hAnsiTheme="minorHAnsi" w:cstheme="minorHAnsi"/>
          <w:lang w:val="en-AU"/>
        </w:rPr>
        <w:fldChar w:fldCharType="begin"/>
      </w:r>
      <w:r w:rsidR="00C836E9">
        <w:rPr>
          <w:rFonts w:asciiTheme="minorHAnsi" w:hAnsiTheme="minorHAnsi" w:cstheme="minorHAnsi"/>
          <w:lang w:val="en-AU"/>
        </w:rPr>
        <w:instrText xml:space="preserve"> ADDIN ZOTERO_ITEM CSL_CITATION {"citationID":"3nkZYLXt","properties":{"formattedCitation":"(Malan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C836E9">
        <w:rPr>
          <w:rFonts w:asciiTheme="minorHAnsi" w:hAnsiTheme="minorHAnsi" w:cstheme="minorHAnsi"/>
          <w:lang w:val="en-AU"/>
        </w:rPr>
        <w:fldChar w:fldCharType="separate"/>
      </w:r>
      <w:r w:rsidR="00C836E9" w:rsidRPr="00C836E9">
        <w:rPr>
          <w:rFonts w:ascii="Calibri" w:hAnsi="Calibri" w:cs="Calibri"/>
        </w:rPr>
        <w:t xml:space="preserve">(Malan </w:t>
      </w:r>
      <w:r w:rsidR="00C836E9" w:rsidRPr="00C836E9">
        <w:rPr>
          <w:rFonts w:ascii="Calibri" w:hAnsi="Calibri" w:cs="Calibri"/>
          <w:i/>
          <w:iCs/>
        </w:rPr>
        <w:t>et al.</w:t>
      </w:r>
      <w:r w:rsidR="00C836E9" w:rsidRPr="00C836E9">
        <w:rPr>
          <w:rFonts w:ascii="Calibri" w:hAnsi="Calibri" w:cs="Calibri"/>
        </w:rPr>
        <w:t>, 2020)</w:t>
      </w:r>
      <w:r w:rsidR="00C836E9">
        <w:rPr>
          <w:rFonts w:asciiTheme="minorHAnsi" w:hAnsiTheme="minorHAnsi" w:cstheme="minorHAnsi"/>
          <w:lang w:val="en-AU"/>
        </w:rPr>
        <w:fldChar w:fldCharType="end"/>
      </w:r>
      <w:ins w:id="143" w:author="Hayden Schilling" w:date="2021-04-15T15:04:00Z">
        <w:r w:rsidR="00C836E9">
          <w:rPr>
            <w:rFonts w:asciiTheme="minorHAnsi" w:hAnsiTheme="minorHAnsi" w:cstheme="minorHAnsi"/>
            <w:lang w:val="en-AU"/>
          </w:rPr>
          <w:t>. Cross shelf flows are usually in</w:t>
        </w:r>
      </w:ins>
      <w:r w:rsidR="000C328B">
        <w:rPr>
          <w:rFonts w:asciiTheme="minorHAnsi" w:hAnsiTheme="minorHAnsi" w:cstheme="minorHAnsi"/>
          <w:lang w:val="en-AU"/>
        </w:rPr>
        <w:t xml:space="preserve"> </w:t>
      </w:r>
      <w:del w:id="144" w:author="Hayden Schilling" w:date="2021-04-15T15:04:00Z">
        <w:r w:rsidR="0004340E" w:rsidRPr="0004340E" w:rsidDel="00C836E9">
          <w:rPr>
            <w:rFonts w:asciiTheme="minorHAnsi" w:hAnsiTheme="minorHAnsi" w:cstheme="minorHAnsi"/>
            <w:lang w:val="en-AU"/>
          </w:rPr>
          <w:delText xml:space="preserve">far </w:delText>
        </w:r>
      </w:del>
      <w:r w:rsidR="0004340E" w:rsidRPr="0004340E">
        <w:rPr>
          <w:rFonts w:asciiTheme="minorHAnsi" w:hAnsiTheme="minorHAnsi" w:cstheme="minorHAnsi"/>
          <w:lang w:val="en-AU"/>
        </w:rPr>
        <w:t>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bookmarkEnd w:id="140"/>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 xml:space="preserve">but are strongly influenced at </w:t>
      </w:r>
      <w:del w:id="145" w:author="Hayden Schilling" w:date="2021-04-14T11:56:00Z">
        <w:r w:rsidR="00A33FD7" w:rsidDel="00CD08FF">
          <w:rPr>
            <w:rFonts w:asciiTheme="minorHAnsi" w:hAnsiTheme="minorHAnsi" w:cstheme="minorHAnsi"/>
            <w:lang w:val="en-AU"/>
          </w:rPr>
          <w:delText xml:space="preserve">the </w:delText>
        </w:r>
      </w:del>
      <w:r w:rsidR="00A33FD7">
        <w:rPr>
          <w:rFonts w:asciiTheme="minorHAnsi" w:hAnsiTheme="minorHAnsi" w:cstheme="minorHAnsi"/>
          <w:lang w:val="en-AU"/>
        </w:rPr>
        <w:t>smaller-spatial scale</w:t>
      </w:r>
      <w:ins w:id="146" w:author="Hayden Schilling" w:date="2021-04-14T11:56:00Z">
        <w:r w:rsidR="00CD08FF">
          <w:rPr>
            <w:rFonts w:asciiTheme="minorHAnsi" w:hAnsiTheme="minorHAnsi" w:cstheme="minorHAnsi"/>
            <w:lang w:val="en-AU"/>
          </w:rPr>
          <w:t>s</w:t>
        </w:r>
      </w:ins>
      <w:r w:rsidR="00A33FD7">
        <w:rPr>
          <w:rFonts w:asciiTheme="minorHAnsi" w:hAnsiTheme="minorHAnsi" w:cstheme="minorHAnsi"/>
          <w:lang w:val="en-AU"/>
        </w:rPr>
        <w:t xml:space="preserv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{"citationID":"RIRXS8uG","properties":{"formattedCitation":"(Lucas {\\i{}et al.}, 2011a; Everett {\\i{}et al.}, 2014)","plainCitation":"(Lucas et al., 2011a;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xml:space="preserve">, 2011a; Everett </w:t>
      </w:r>
      <w:r w:rsidR="00D33C94" w:rsidRPr="00D33C94">
        <w:rPr>
          <w:rFonts w:ascii="Calibri" w:hAnsi="Calibri" w:cs="Calibri"/>
          <w:i/>
          <w:iCs/>
        </w:rPr>
        <w:t>et al.</w:t>
      </w:r>
      <w:r w:rsidR="00D33C94" w:rsidRPr="00D33C94">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48"/>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44A64394" w:rsidR="00B6278A" w:rsidRDefault="00344CBA" w:rsidP="003B1FFA">
      <w:pPr>
        <w:pStyle w:val="Text"/>
        <w:spacing w:line="480" w:lineRule="auto"/>
        <w:rPr>
          <w:rFonts w:asciiTheme="minorHAnsi" w:hAnsiTheme="minorHAnsi" w:cstheme="minorHAnsi"/>
          <w:lang w:val="en-AU"/>
        </w:rPr>
      </w:pPr>
      <w:bookmarkStart w:id="147" w:name="_Hlk70761808"/>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ins w:id="148" w:author="Hayden Schilling" w:date="2021-05-01T11:41:00Z">
        <w:r w:rsidR="000F5520">
          <w:rPr>
            <w:rFonts w:asciiTheme="minorHAnsi" w:hAnsiTheme="minorHAnsi" w:cstheme="minorHAnsi"/>
            <w:lang w:val="en-AU"/>
          </w:rPr>
          <w:t>creating consistent observations where the spring bloom is typically south of 34°S</w:t>
        </w:r>
      </w:ins>
      <w:ins w:id="149" w:author="Hayden Schilling" w:date="2021-05-01T11:42:00Z">
        <w:r w:rsidR="000F5520">
          <w:rPr>
            <w:rFonts w:asciiTheme="minorHAnsi" w:hAnsiTheme="minorHAnsi" w:cstheme="minorHAnsi"/>
            <w:lang w:val="en-AU"/>
          </w:rPr>
          <w:t xml:space="preserve"> with the northern areas having more consistent chlorophyll </w:t>
        </w:r>
        <w:r w:rsidR="000F5520">
          <w:rPr>
            <w:rFonts w:asciiTheme="minorHAnsi" w:hAnsiTheme="minorHAnsi" w:cstheme="minorHAnsi"/>
            <w:i/>
            <w:iCs/>
            <w:lang w:val="en-AU"/>
          </w:rPr>
          <w:t>a</w:t>
        </w:r>
        <w:r w:rsidR="000F5520">
          <w:rPr>
            <w:rFonts w:asciiTheme="minorHAnsi" w:hAnsiTheme="minorHAnsi" w:cstheme="minorHAnsi"/>
            <w:lang w:val="en-AU"/>
          </w:rPr>
          <w:t xml:space="preserve"> levels </w:t>
        </w:r>
      </w:ins>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t>studies investigating the influence</w:t>
      </w:r>
      <w:r w:rsidR="003F1F97">
        <w:rPr>
          <w:rFonts w:asciiTheme="minorHAnsi" w:hAnsiTheme="minorHAnsi" w:cstheme="minorHAnsi"/>
          <w:lang w:val="en-AU"/>
        </w:rPr>
        <w:t xml:space="preserve"> </w:t>
      </w:r>
      <w:ins w:id="150" w:author="Hayden Schilling" w:date="2021-05-01T11:42:00Z">
        <w:r w:rsidR="00B62D40">
          <w:rPr>
            <w:rFonts w:asciiTheme="minorHAnsi" w:hAnsiTheme="minorHAnsi" w:cstheme="minorHAnsi"/>
            <w:lang w:val="en-AU"/>
          </w:rPr>
          <w:t xml:space="preserve">of the East Australian Current </w:t>
        </w:r>
      </w:ins>
      <w:del w:id="151" w:author="Hayden Schilling" w:date="2021-04-30T21:10:00Z">
        <w:r w:rsidR="003F1F97" w:rsidDel="008770AC">
          <w:rPr>
            <w:rFonts w:asciiTheme="minorHAnsi" w:hAnsiTheme="minorHAnsi" w:cstheme="minorHAnsi"/>
            <w:lang w:val="en-AU"/>
          </w:rPr>
          <w:delText>of the EAC driven production</w:delText>
        </w:r>
        <w:r w:rsidR="003B1FFA" w:rsidDel="008770AC">
          <w:rPr>
            <w:rFonts w:asciiTheme="minorHAnsi" w:hAnsiTheme="minorHAnsi" w:cstheme="minorHAnsi"/>
            <w:lang w:val="en-AU"/>
          </w:rPr>
          <w:delText xml:space="preserve"> </w:delText>
        </w:r>
      </w:del>
      <w:r w:rsidR="003B1FFA">
        <w:rPr>
          <w:rFonts w:asciiTheme="minorHAnsi" w:hAnsiTheme="minorHAnsi" w:cstheme="minorHAnsi"/>
          <w:lang w:val="en-AU"/>
        </w:rPr>
        <w:t xml:space="preserve">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bookmarkEnd w:id="147"/>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w:t>
      </w:r>
      <w:ins w:id="152" w:author="Hayden Schilling" w:date="2021-05-04T14:11:00Z">
        <w:r w:rsidR="00986AE7">
          <w:rPr>
            <w:rFonts w:asciiTheme="minorHAnsi" w:hAnsiTheme="minorHAnsi" w:cstheme="minorHAnsi"/>
            <w:lang w:val="en-AU"/>
          </w:rPr>
          <w:t xml:space="preserve">particulate (zooplankton) size structure </w:t>
        </w:r>
      </w:ins>
      <w:del w:id="153" w:author="Hayden Schilling" w:date="2021-05-04T14:10:00Z">
        <w:r w:rsidR="00B6278A" w:rsidDel="00986AE7">
          <w:rPr>
            <w:rFonts w:asciiTheme="minorHAnsi" w:hAnsiTheme="minorHAnsi" w:cstheme="minorHAnsi"/>
            <w:lang w:val="en-AU"/>
          </w:rPr>
          <w:delText xml:space="preserve">the zooplankton community </w:delText>
        </w:r>
      </w:del>
      <w:r w:rsidR="00B6278A">
        <w:rPr>
          <w:rFonts w:asciiTheme="minorHAnsi" w:hAnsiTheme="minorHAnsi" w:cstheme="minorHAnsi"/>
          <w:lang w:val="en-AU"/>
        </w:rPr>
        <w:t xml:space="preserve">using </w:t>
      </w:r>
      <w:r w:rsidR="00B6278A">
        <w:rPr>
          <w:rFonts w:asciiTheme="minorHAnsi" w:hAnsiTheme="minorHAnsi" w:cstheme="minorHAnsi"/>
          <w:lang w:val="en-AU"/>
        </w:rPr>
        <w:lastRenderedPageBreak/>
        <w:t>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 xml:space="preserve">vertically resolved, cross-shelf transects of </w:t>
      </w:r>
      <w:del w:id="154" w:author="Hayden Schilling" w:date="2021-05-04T14:11:00Z">
        <w:r w:rsidR="00B6278A" w:rsidDel="00986AE7">
          <w:rPr>
            <w:rFonts w:asciiTheme="minorHAnsi" w:hAnsiTheme="minorHAnsi" w:cstheme="minorHAnsi"/>
            <w:lang w:val="en-AU"/>
          </w:rPr>
          <w:delText xml:space="preserve">zooplankton </w:delText>
        </w:r>
      </w:del>
      <w:ins w:id="155" w:author="Hayden Schilling" w:date="2021-05-04T14:11:00Z">
        <w:r w:rsidR="00986AE7">
          <w:rPr>
            <w:rFonts w:asciiTheme="minorHAnsi" w:hAnsiTheme="minorHAnsi" w:cstheme="minorHAnsi"/>
            <w:lang w:val="en-AU"/>
          </w:rPr>
          <w:t xml:space="preserve">particulates </w:t>
        </w:r>
      </w:ins>
      <w:r w:rsidR="00B6278A">
        <w:rPr>
          <w:rFonts w:asciiTheme="minorHAnsi" w:hAnsiTheme="minorHAnsi" w:cstheme="minorHAnsi"/>
          <w:lang w:val="en-AU"/>
        </w:rPr>
        <w:t>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16236ADF"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w:t>
      </w:r>
      <w:ins w:id="156" w:author="Hayden Schilling" w:date="2021-05-04T14:11:00Z">
        <w:r w:rsidR="00986AE7">
          <w:rPr>
            <w:rFonts w:asciiTheme="minorHAnsi" w:hAnsiTheme="minorHAnsi" w:cstheme="minorHAnsi"/>
            <w:lang w:val="en-AU"/>
          </w:rPr>
          <w:t>particulate (</w:t>
        </w:r>
      </w:ins>
      <w:r w:rsidR="00B6278A">
        <w:rPr>
          <w:rFonts w:asciiTheme="minorHAnsi" w:hAnsiTheme="minorHAnsi" w:cstheme="minorHAnsi"/>
          <w:lang w:val="en-AU"/>
        </w:rPr>
        <w:t>zooplankton</w:t>
      </w:r>
      <w:ins w:id="157" w:author="Hayden Schilling" w:date="2021-05-04T14:11:00Z">
        <w:r w:rsidR="00986AE7">
          <w:rPr>
            <w:rFonts w:asciiTheme="minorHAnsi" w:hAnsiTheme="minorHAnsi" w:cstheme="minorHAnsi"/>
            <w:lang w:val="en-AU"/>
          </w:rPr>
          <w:t>)</w:t>
        </w:r>
      </w:ins>
      <w:r w:rsidR="00B6278A">
        <w:rPr>
          <w:rFonts w:asciiTheme="minorHAnsi" w:hAnsiTheme="minorHAnsi" w:cstheme="minorHAnsi"/>
          <w:lang w:val="en-AU"/>
        </w:rPr>
        <w:t xml:space="preserve">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137F5C48" w:rsidR="00C06610" w:rsidRPr="00C07196" w:rsidRDefault="00871C8A" w:rsidP="00D715A7">
      <w:pPr>
        <w:pStyle w:val="Heading-Main"/>
        <w:spacing w:line="480" w:lineRule="auto"/>
        <w:rPr>
          <w:rFonts w:asciiTheme="minorHAnsi" w:hAnsiTheme="minorHAnsi" w:cstheme="minorHAnsi"/>
          <w:b w:val="0"/>
          <w:bCs w:val="0"/>
          <w:i/>
          <w:iCs/>
          <w:lang w:val="en-AU"/>
        </w:rPr>
      </w:pPr>
      <w:del w:id="158" w:author="Hayden Schilling" w:date="2021-04-20T08:56:00Z">
        <w:r w:rsidDel="00057697">
          <w:rPr>
            <w:rFonts w:asciiTheme="minorHAnsi" w:hAnsiTheme="minorHAnsi" w:cstheme="minorHAnsi"/>
            <w:b w:val="0"/>
            <w:bCs w:val="0"/>
            <w:i/>
            <w:iCs/>
            <w:lang w:val="en-AU"/>
          </w:rPr>
          <w:delText>Study Region</w:delText>
        </w:r>
      </w:del>
      <w:ins w:id="159" w:author="Hayden Schilling" w:date="2021-04-20T08:56:00Z">
        <w:r w:rsidR="00057697">
          <w:rPr>
            <w:rFonts w:asciiTheme="minorHAnsi" w:hAnsiTheme="minorHAnsi" w:cstheme="minorHAnsi"/>
            <w:b w:val="0"/>
            <w:bCs w:val="0"/>
            <w:i/>
            <w:iCs/>
            <w:lang w:val="en-AU"/>
          </w:rPr>
          <w:t>Voyage Context and Seasonal Variation in Oceanography</w:t>
        </w:r>
      </w:ins>
    </w:p>
    <w:p w14:paraId="121B96EC" w14:textId="1673BA75" w:rsidR="00C06610" w:rsidRPr="000E48B4" w:rsidRDefault="00927C24"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w:t>
      </w:r>
      <w:r>
        <w:rPr>
          <w:rFonts w:asciiTheme="minorHAnsi" w:hAnsiTheme="minorHAnsi" w:cstheme="minorHAnsi"/>
          <w:lang w:val="en-AU"/>
        </w:rPr>
        <w:t>re</w:t>
      </w:r>
      <w:r w:rsidRPr="000E48B4">
        <w:rPr>
          <w:rFonts w:asciiTheme="minorHAnsi" w:hAnsiTheme="minorHAnsi" w:cstheme="minorHAnsi"/>
          <w:lang w:val="en-AU"/>
        </w:rPr>
        <w:t xml:space="preserve"> the South Equatorial Current </w:t>
      </w:r>
      <w:r>
        <w:rPr>
          <w:rFonts w:asciiTheme="minorHAnsi" w:hAnsiTheme="minorHAnsi" w:cstheme="minorHAnsi"/>
          <w:lang w:val="en-AU"/>
        </w:rPr>
        <w:t>bifurcates off</w:t>
      </w:r>
      <w:r w:rsidRPr="000E48B4">
        <w:rPr>
          <w:rFonts w:asciiTheme="minorHAnsi" w:hAnsiTheme="minorHAnsi" w:cstheme="minorHAnsi"/>
          <w:lang w:val="en-AU"/>
        </w:rPr>
        <w:t xml:space="preserve"> </w:t>
      </w:r>
      <w:r>
        <w:rPr>
          <w:rFonts w:asciiTheme="minorHAnsi" w:hAnsiTheme="minorHAnsi" w:cstheme="minorHAnsi"/>
          <w:lang w:val="en-AU"/>
        </w:rPr>
        <w:t xml:space="preserve">the Great Barrier Reef and north-eastern Australia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(Ridgway and Dunn, 2003)</w:t>
      </w:r>
      <w:r>
        <w:rPr>
          <w:rFonts w:asciiTheme="minorHAnsi" w:hAnsiTheme="minorHAnsi" w:cstheme="minorHAnsi"/>
          <w:lang w:val="en-AU"/>
        </w:rPr>
        <w:fldChar w:fldCharType="end"/>
      </w:r>
      <w:r w:rsidRPr="000E48B4">
        <w:rPr>
          <w:rFonts w:asciiTheme="minorHAnsi" w:hAnsiTheme="minorHAnsi" w:cstheme="minorHAnsi"/>
          <w:lang w:val="en-AU"/>
        </w:rPr>
        <w:t>. The southward flowing component</w:t>
      </w:r>
      <w:r>
        <w:rPr>
          <w:rFonts w:asciiTheme="minorHAnsi" w:hAnsiTheme="minorHAnsi" w:cstheme="minorHAnsi"/>
          <w:lang w:val="en-AU"/>
        </w:rPr>
        <w:t xml:space="preserve"> forms</w:t>
      </w:r>
      <w:r w:rsidRPr="000E48B4">
        <w:rPr>
          <w:rFonts w:asciiTheme="minorHAnsi" w:hAnsiTheme="minorHAnsi" w:cstheme="minorHAnsi"/>
          <w:lang w:val="en-AU"/>
        </w:rPr>
        <w:t xml:space="preserve"> the EAC</w:t>
      </w:r>
      <w:ins w:id="160" w:author="Hayden Schilling" w:date="2021-04-16T13:10:00Z">
        <w:r w:rsidR="00077743">
          <w:rPr>
            <w:rFonts w:asciiTheme="minorHAnsi" w:hAnsiTheme="minorHAnsi" w:cstheme="minorHAnsi"/>
            <w:lang w:val="en-AU"/>
          </w:rPr>
          <w:t>, a consistent southward jet</w:t>
        </w:r>
        <w:r w:rsidR="00077743" w:rsidRPr="000E48B4">
          <w:rPr>
            <w:rFonts w:asciiTheme="minorHAnsi" w:hAnsiTheme="minorHAnsi" w:cstheme="minorHAnsi"/>
            <w:lang w:val="en-AU"/>
          </w:rPr>
          <w:t>, flow</w:t>
        </w:r>
        <w:r w:rsidR="00077743">
          <w:rPr>
            <w:rFonts w:asciiTheme="minorHAnsi" w:hAnsiTheme="minorHAnsi" w:cstheme="minorHAnsi"/>
            <w:lang w:val="en-AU"/>
          </w:rPr>
          <w:t>ing</w:t>
        </w:r>
        <w:r w:rsidR="00077743" w:rsidRPr="000E48B4">
          <w:rPr>
            <w:rFonts w:asciiTheme="minorHAnsi" w:hAnsiTheme="minorHAnsi" w:cstheme="minorHAnsi"/>
            <w:lang w:val="en-AU"/>
          </w:rPr>
          <w:t xml:space="preserve"> at 0.</w:t>
        </w:r>
        <w:r w:rsidR="00077743">
          <w:rPr>
            <w:rFonts w:asciiTheme="minorHAnsi" w:hAnsiTheme="minorHAnsi" w:cstheme="minorHAnsi"/>
            <w:lang w:val="en-AU"/>
          </w:rPr>
          <w:t>8</w:t>
        </w:r>
        <w:r w:rsidR="00077743" w:rsidRPr="000E48B4">
          <w:rPr>
            <w:rFonts w:asciiTheme="minorHAnsi" w:hAnsiTheme="minorHAnsi" w:cstheme="minorHAnsi"/>
            <w:lang w:val="en-AU"/>
          </w:rPr>
          <w:t xml:space="preserve"> – 1</w:t>
        </w:r>
        <w:r w:rsidR="00077743">
          <w:rPr>
            <w:rFonts w:asciiTheme="minorHAnsi" w:hAnsiTheme="minorHAnsi" w:cstheme="minorHAnsi"/>
            <w:lang w:val="en-AU"/>
          </w:rPr>
          <w:t>.5</w:t>
        </w:r>
        <w:r w:rsidR="00077743" w:rsidRPr="000E48B4">
          <w:rPr>
            <w:rFonts w:asciiTheme="minorHAnsi" w:hAnsiTheme="minorHAnsi" w:cstheme="minorHAnsi"/>
            <w:lang w:val="en-AU"/>
          </w:rPr>
          <w:t xml:space="preserve"> m s</w:t>
        </w:r>
        <w:r w:rsidR="00077743" w:rsidRPr="000E48B4">
          <w:rPr>
            <w:rFonts w:asciiTheme="minorHAnsi" w:hAnsiTheme="minorHAnsi" w:cstheme="minorHAnsi"/>
            <w:vertAlign w:val="superscript"/>
            <w:lang w:val="en-AU"/>
          </w:rPr>
          <w:t>-1</w:t>
        </w:r>
        <w:r w:rsidR="00077743" w:rsidRPr="000E48B4">
          <w:rPr>
            <w:rFonts w:asciiTheme="minorHAnsi" w:hAnsiTheme="minorHAnsi" w:cstheme="minorHAnsi"/>
            <w:lang w:val="en-AU"/>
          </w:rPr>
          <w:t xml:space="preserve"> along the continental shelf</w:t>
        </w:r>
        <w:r w:rsidR="00077743">
          <w:rPr>
            <w:rFonts w:asciiTheme="minorHAnsi" w:hAnsiTheme="minorHAnsi" w:cstheme="minorHAnsi"/>
            <w:lang w:val="en-AU"/>
          </w:rPr>
          <w:t xml:space="preserve"> </w:t>
        </w:r>
        <w:r w:rsidR="00077743">
          <w:rPr>
            <w:rFonts w:asciiTheme="minorHAnsi" w:eastAsia="Times New Roman" w:hAnsiTheme="minorHAnsi" w:cstheme="minorHAnsi"/>
            <w:szCs w:val="24"/>
            <w:lang w:val="en-AU"/>
          </w:rPr>
          <w:t>with a maximum core velocity and a slight widening in summer</w:t>
        </w:r>
      </w:ins>
      <w:del w:id="161" w:author="Hayden Schilling" w:date="2021-04-16T13:10:00Z">
        <w:r w:rsidRPr="000E48B4" w:rsidDel="00077743">
          <w:rPr>
            <w:rFonts w:asciiTheme="minorHAnsi" w:hAnsiTheme="minorHAnsi" w:cstheme="minorHAnsi"/>
            <w:lang w:val="en-AU"/>
          </w:rPr>
          <w:delText>, flow</w:delText>
        </w:r>
        <w:r w:rsidDel="00077743">
          <w:rPr>
            <w:rFonts w:asciiTheme="minorHAnsi" w:hAnsiTheme="minorHAnsi" w:cstheme="minorHAnsi"/>
            <w:lang w:val="en-AU"/>
          </w:rPr>
          <w:delText>ing</w:delText>
        </w:r>
        <w:r w:rsidRPr="000E48B4" w:rsidDel="00077743">
          <w:rPr>
            <w:rFonts w:asciiTheme="minorHAnsi" w:hAnsiTheme="minorHAnsi" w:cstheme="minorHAnsi"/>
            <w:lang w:val="en-AU"/>
          </w:rPr>
          <w:delText xml:space="preserve"> at 0.5 – 1</w:delText>
        </w:r>
        <w:r w:rsidDel="00077743">
          <w:rPr>
            <w:rFonts w:asciiTheme="minorHAnsi" w:hAnsiTheme="minorHAnsi" w:cstheme="minorHAnsi"/>
            <w:lang w:val="en-AU"/>
          </w:rPr>
          <w:delText>.5</w:delText>
        </w:r>
        <w:r w:rsidRPr="000E48B4" w:rsidDel="00077743">
          <w:rPr>
            <w:rFonts w:asciiTheme="minorHAnsi" w:hAnsiTheme="minorHAnsi" w:cstheme="minorHAnsi"/>
            <w:lang w:val="en-AU"/>
          </w:rPr>
          <w:delText xml:space="preserve"> m s</w:delText>
        </w:r>
        <w:r w:rsidRPr="000E48B4" w:rsidDel="00077743">
          <w:rPr>
            <w:rFonts w:asciiTheme="minorHAnsi" w:hAnsiTheme="minorHAnsi" w:cstheme="minorHAnsi"/>
            <w:vertAlign w:val="superscript"/>
            <w:lang w:val="en-AU"/>
          </w:rPr>
          <w:delText>-1</w:delText>
        </w:r>
        <w:r w:rsidRPr="000E48B4" w:rsidDel="00077743">
          <w:rPr>
            <w:rFonts w:asciiTheme="minorHAnsi" w:hAnsiTheme="minorHAnsi" w:cstheme="minorHAnsi"/>
            <w:lang w:val="en-AU"/>
          </w:rPr>
          <w:delText xml:space="preserve"> along the continental shelf</w:delText>
        </w:r>
      </w:del>
      <w:r w:rsidRPr="000E48B4">
        <w:rPr>
          <w:rFonts w:asciiTheme="minorHAnsi" w:hAnsiTheme="minorHAnsi" w:cstheme="minorHAnsi"/>
          <w:lang w:val="en-AU"/>
        </w:rPr>
        <w:t xml:space="preserve">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ins w:id="162" w:author="Hayden Schilling" w:date="2021-04-16T13:10:00Z">
        <w:r w:rsidR="00077743">
          <w:rPr>
            <w:rFonts w:asciiTheme="minorHAnsi" w:eastAsia="Times New Roman" w:hAnsiTheme="minorHAnsi" w:cstheme="minorHAnsi"/>
            <w:szCs w:val="24"/>
            <w:lang w:val="en-AU"/>
          </w:rPr>
          <w:t>.</w:t>
        </w:r>
      </w:ins>
      <w:r w:rsidRPr="000E48B4">
        <w:rPr>
          <w:rFonts w:asciiTheme="minorHAnsi" w:hAnsiTheme="minorHAnsi" w:cstheme="minorHAnsi"/>
          <w:lang w:val="en-AU"/>
        </w:rPr>
        <w:t xml:space="preserve"> </w:t>
      </w:r>
      <w:del w:id="163" w:author="Hayden Schilling" w:date="2021-04-16T13:10:00Z">
        <w:r w:rsidRPr="000E48B4" w:rsidDel="00077743">
          <w:rPr>
            <w:rFonts w:asciiTheme="minorHAnsi" w:hAnsiTheme="minorHAnsi" w:cstheme="minorHAnsi"/>
            <w:lang w:val="en-AU"/>
          </w:rPr>
          <w:delText>until t</w:delText>
        </w:r>
      </w:del>
      <w:ins w:id="164" w:author="Hayden Schilling" w:date="2021-04-16T13:10:00Z">
        <w:r w:rsidR="00077743">
          <w:rPr>
            <w:rFonts w:asciiTheme="minorHAnsi" w:hAnsiTheme="minorHAnsi" w:cstheme="minorHAnsi"/>
            <w:lang w:val="en-AU"/>
          </w:rPr>
          <w:t>T</w:t>
        </w:r>
      </w:ins>
      <w:r w:rsidRPr="000E48B4">
        <w:rPr>
          <w:rFonts w:asciiTheme="minorHAnsi" w:hAnsiTheme="minorHAnsi" w:cstheme="minorHAnsi"/>
          <w:lang w:val="en-AU"/>
        </w:rPr>
        <w:t xml:space="preserve">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flow</w:t>
      </w:r>
      <w:r>
        <w:rPr>
          <w:rFonts w:asciiTheme="minorHAnsi" w:hAnsiTheme="minorHAnsi" w:cstheme="minorHAnsi"/>
          <w:lang w:val="en-AU"/>
        </w:rPr>
        <w:t>s</w:t>
      </w:r>
      <w:r w:rsidRPr="000E48B4">
        <w:rPr>
          <w:rFonts w:asciiTheme="minorHAnsi" w:hAnsiTheme="minorHAnsi" w:cstheme="minorHAnsi"/>
          <w:lang w:val="en-AU"/>
        </w:rPr>
        <w:t xml:space="preserve">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xml:space="preserve">, 2014; Oke </w:t>
      </w:r>
      <w:r w:rsidRPr="00A925B7">
        <w:rPr>
          <w:rFonts w:ascii="Calibri" w:hAnsi="Calibri" w:cs="Calibri"/>
          <w:i/>
          <w:iCs/>
          <w:szCs w:val="24"/>
        </w:rPr>
        <w:t>et al.</w:t>
      </w:r>
      <w:r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ins w:id="165" w:author="Hayden Schilling" w:date="2021-04-16T13:11:00Z">
        <w:r w:rsidR="00077743">
          <w:rPr>
            <w:rFonts w:asciiTheme="minorHAnsi" w:hAnsiTheme="minorHAnsi" w:cstheme="minorHAnsi"/>
            <w:lang w:val="en-AU"/>
          </w:rPr>
          <w:t xml:space="preserve"> These EAC-driven upwelling or uplift events vary latitudinally rather than seasonally. Using a monthly climatology of altimetry over 12 years, Rossi </w:t>
        </w:r>
        <w:r w:rsidR="00077743" w:rsidRPr="00077743">
          <w:rPr>
            <w:rFonts w:asciiTheme="minorHAnsi" w:hAnsiTheme="minorHAnsi" w:cstheme="minorHAnsi"/>
            <w:i/>
            <w:iCs/>
            <w:lang w:val="en-AU"/>
            <w:rPrChange w:id="166" w:author="Hayden Schilling" w:date="2021-04-16T13:11:00Z">
              <w:rPr>
                <w:rFonts w:asciiTheme="minorHAnsi" w:hAnsiTheme="minorHAnsi" w:cstheme="minorHAnsi"/>
                <w:lang w:val="en-AU"/>
              </w:rPr>
            </w:rPrChange>
          </w:rPr>
          <w:t>et al</w:t>
        </w:r>
        <w:r w:rsidR="00077743">
          <w:rPr>
            <w:rFonts w:asciiTheme="minorHAnsi" w:hAnsiTheme="minorHAnsi" w:cstheme="minorHAnsi"/>
            <w:i/>
            <w:iCs/>
            <w:lang w:val="en-AU"/>
          </w:rPr>
          <w:t>.</w:t>
        </w:r>
        <w:r w:rsidR="00077743">
          <w:rPr>
            <w:rFonts w:asciiTheme="minorHAnsi" w:hAnsiTheme="minorHAnsi" w:cstheme="minorHAnsi"/>
            <w:lang w:val="en-AU"/>
          </w:rPr>
          <w:t xml:space="preserve"> (2014) showed that the occurrence of these events is relatively consistent all year long north of the EAC separation ~32</w:t>
        </w:r>
        <w:r w:rsidR="00077743" w:rsidRPr="000E48B4">
          <w:rPr>
            <w:rFonts w:asciiTheme="minorHAnsi" w:hAnsiTheme="minorHAnsi" w:cstheme="minorHAnsi"/>
            <w:lang w:val="en-AU"/>
          </w:rPr>
          <w:t>°S</w:t>
        </w:r>
        <w:r w:rsidR="00077743">
          <w:rPr>
            <w:rFonts w:asciiTheme="minorHAnsi" w:hAnsiTheme="minorHAnsi" w:cstheme="minorHAnsi"/>
            <w:lang w:val="en-AU"/>
          </w:rPr>
          <w:t xml:space="preserve">, and quite rare further south.   </w:t>
        </w:r>
      </w:ins>
    </w:p>
    <w:p w14:paraId="5B89FBA0" w14:textId="04E30937" w:rsidR="002C1E5F" w:rsidRPr="004E08F6" w:rsidRDefault="00A06397" w:rsidP="00D715A7">
      <w:pPr>
        <w:spacing w:line="480" w:lineRule="auto"/>
        <w:ind w:firstLine="720"/>
        <w:rPr>
          <w:ins w:id="167" w:author="Hayden Schilling" w:date="2021-04-20T08:57:00Z"/>
          <w:rFonts w:asciiTheme="minorHAnsi" w:hAnsiTheme="minorHAnsi" w:cstheme="minorHAnsi"/>
          <w:szCs w:val="24"/>
          <w:lang w:val="en-AU"/>
        </w:rPr>
      </w:pPr>
      <w:r w:rsidRPr="00F15D89">
        <w:rPr>
          <w:rFonts w:asciiTheme="minorHAnsi" w:hAnsiTheme="minorHAnsi" w:cstheme="minorHAnsi"/>
          <w:szCs w:val="24"/>
          <w:lang w:val="en-AU"/>
        </w:rPr>
        <w:lastRenderedPageBreak/>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w:t>
      </w:r>
      <w:del w:id="168" w:author="Hayden Schilling" w:date="2021-04-06T11:24:00Z">
        <w:r w:rsidRPr="00F15D89" w:rsidDel="00B71B0D">
          <w:rPr>
            <w:rFonts w:asciiTheme="minorHAnsi" w:hAnsiTheme="minorHAnsi" w:cstheme="minorHAnsi"/>
            <w:szCs w:val="24"/>
            <w:lang w:val="en-AU"/>
          </w:rPr>
          <w:delText xml:space="preserve">on the </w:delText>
        </w:r>
      </w:del>
      <w:r w:rsidRPr="00F15D89">
        <w:rPr>
          <w:rFonts w:asciiTheme="minorHAnsi" w:hAnsiTheme="minorHAnsi" w:cstheme="minorHAnsi"/>
          <w:szCs w:val="24"/>
          <w:lang w:val="en-AU"/>
        </w:rPr>
        <w:t xml:space="preserve">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east. This separation resulted in the formation of a large warm-core eddy forming off the coast at approximately 33°S, 155°E (Figure</w:t>
      </w:r>
      <w:ins w:id="169" w:author="Hayden Schilling" w:date="2021-04-30T10:10:00Z">
        <w:r w:rsidR="00AE19B4">
          <w:rPr>
            <w:rFonts w:asciiTheme="minorHAnsi" w:hAnsiTheme="minorHAnsi" w:cstheme="minorHAnsi"/>
            <w:szCs w:val="24"/>
            <w:lang w:val="en-AU"/>
          </w:rPr>
          <w:t>s</w:t>
        </w:r>
      </w:ins>
      <w:r w:rsidR="002C1E5F" w:rsidRPr="00F15D89">
        <w:rPr>
          <w:rFonts w:asciiTheme="minorHAnsi" w:hAnsiTheme="minorHAnsi" w:cstheme="minorHAnsi"/>
          <w:szCs w:val="24"/>
          <w:lang w:val="en-AU"/>
        </w:rPr>
        <w:t xml:space="preserve"> 1</w:t>
      </w:r>
      <w:ins w:id="170" w:author="Hayden Schilling" w:date="2021-04-30T10:10:00Z">
        <w:r w:rsidR="00AE19B4">
          <w:rPr>
            <w:rFonts w:asciiTheme="minorHAnsi" w:hAnsiTheme="minorHAnsi" w:cstheme="minorHAnsi"/>
            <w:szCs w:val="24"/>
            <w:lang w:val="en-AU"/>
          </w:rPr>
          <w:t xml:space="preserve"> &amp; S1</w:t>
        </w:r>
      </w:ins>
      <w:r w:rsidR="002C1E5F" w:rsidRPr="00F15D89">
        <w:rPr>
          <w:rFonts w:asciiTheme="minorHAnsi" w:hAnsiTheme="minorHAnsi" w:cstheme="minorHAnsi"/>
          <w:szCs w:val="24"/>
          <w:lang w:val="en-AU"/>
        </w:rPr>
        <w:t>)</w:t>
      </w:r>
      <w:ins w:id="171" w:author="Hayden Schilling" w:date="2021-04-16T13:17:00Z">
        <w:r w:rsidR="00077743">
          <w:rPr>
            <w:rFonts w:asciiTheme="minorHAnsi" w:hAnsiTheme="minorHAnsi" w:cstheme="minorHAnsi"/>
            <w:szCs w:val="24"/>
            <w:lang w:val="en-AU"/>
          </w:rPr>
          <w:t>, which is a common circulation in the area, irrespective of the month (Oke et al., 2019).</w:t>
        </w:r>
      </w:ins>
      <w:del w:id="172" w:author="Hayden Schilling" w:date="2021-04-16T13:17:00Z">
        <w:r w:rsidR="002C1E5F" w:rsidRPr="00F15D89" w:rsidDel="00077743">
          <w:rPr>
            <w:rFonts w:asciiTheme="minorHAnsi" w:hAnsiTheme="minorHAnsi" w:cstheme="minorHAnsi"/>
            <w:szCs w:val="24"/>
            <w:lang w:val="en-AU"/>
          </w:rPr>
          <w:delText>.</w:delText>
        </w:r>
      </w:del>
      <w:r w:rsidR="002C1E5F" w:rsidRPr="00F15D89">
        <w:rPr>
          <w:rFonts w:asciiTheme="minorHAnsi" w:hAnsiTheme="minorHAnsi" w:cstheme="minorHAnsi"/>
          <w:szCs w:val="24"/>
          <w:lang w:val="en-AU"/>
        </w:rPr>
        <w:t xml:space="preserve"> </w:t>
      </w:r>
      <w:bookmarkStart w:id="173" w:name="_Hlk71015017"/>
      <w:ins w:id="174" w:author="Hayden Schilling" w:date="2021-05-04T10:02:00Z">
        <w:r w:rsidR="004E08F6">
          <w:rPr>
            <w:rFonts w:asciiTheme="minorHAnsi" w:hAnsiTheme="minorHAnsi" w:cstheme="minorHAnsi"/>
            <w:szCs w:val="24"/>
            <w:lang w:val="en-AU"/>
          </w:rPr>
          <w:t xml:space="preserve">The observed chlorophyll </w:t>
        </w:r>
        <w:r w:rsidR="004E08F6">
          <w:rPr>
            <w:rFonts w:asciiTheme="minorHAnsi" w:hAnsiTheme="minorHAnsi" w:cstheme="minorHAnsi"/>
            <w:i/>
            <w:iCs/>
            <w:szCs w:val="24"/>
            <w:lang w:val="en-AU"/>
          </w:rPr>
          <w:t>a</w:t>
        </w:r>
        <w:r w:rsidR="004E08F6">
          <w:rPr>
            <w:rFonts w:asciiTheme="minorHAnsi" w:hAnsiTheme="minorHAnsi" w:cstheme="minorHAnsi"/>
            <w:szCs w:val="24"/>
            <w:lang w:val="en-AU"/>
          </w:rPr>
          <w:t xml:space="preserve"> levels in the area are also typical of those observed in September </w:t>
        </w:r>
      </w:ins>
      <w:r w:rsidR="004E08F6">
        <w:rPr>
          <w:rFonts w:asciiTheme="minorHAnsi" w:hAnsiTheme="minorHAnsi" w:cstheme="minorHAnsi"/>
          <w:szCs w:val="24"/>
          <w:lang w:val="en-AU"/>
        </w:rPr>
        <w:fldChar w:fldCharType="begin"/>
      </w:r>
      <w:r w:rsidR="004E08F6">
        <w:rPr>
          <w:rFonts w:asciiTheme="minorHAnsi" w:hAnsiTheme="minorHAnsi" w:cstheme="minorHAnsi"/>
          <w:szCs w:val="24"/>
          <w:lang w:val="en-AU"/>
        </w:rPr>
        <w:instrText xml:space="preserve"> ADDIN ZOTERO_ITEM CSL_CITATION {"citationID":"Vgub8rM7","properties":{"formattedCitation":"(Everett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4E08F6">
        <w:rPr>
          <w:rFonts w:asciiTheme="minorHAnsi" w:hAnsiTheme="minorHAnsi" w:cstheme="minorHAnsi"/>
          <w:szCs w:val="24"/>
          <w:lang w:val="en-AU"/>
        </w:rPr>
        <w:fldChar w:fldCharType="separate"/>
      </w:r>
      <w:r w:rsidR="004E08F6" w:rsidRPr="004E08F6">
        <w:rPr>
          <w:rFonts w:ascii="Calibri" w:hAnsi="Calibri" w:cs="Calibri"/>
          <w:szCs w:val="24"/>
        </w:rPr>
        <w:t xml:space="preserve">(Everett </w:t>
      </w:r>
      <w:r w:rsidR="004E08F6" w:rsidRPr="004E08F6">
        <w:rPr>
          <w:rFonts w:ascii="Calibri" w:hAnsi="Calibri" w:cs="Calibri"/>
          <w:i/>
          <w:iCs/>
          <w:szCs w:val="24"/>
        </w:rPr>
        <w:t>et al.</w:t>
      </w:r>
      <w:r w:rsidR="004E08F6" w:rsidRPr="004E08F6">
        <w:rPr>
          <w:rFonts w:ascii="Calibri" w:hAnsi="Calibri" w:cs="Calibri"/>
          <w:szCs w:val="24"/>
        </w:rPr>
        <w:t>, 2014)</w:t>
      </w:r>
      <w:r w:rsidR="004E08F6">
        <w:rPr>
          <w:rFonts w:asciiTheme="minorHAnsi" w:hAnsiTheme="minorHAnsi" w:cstheme="minorHAnsi"/>
          <w:szCs w:val="24"/>
          <w:lang w:val="en-AU"/>
        </w:rPr>
        <w:fldChar w:fldCharType="end"/>
      </w:r>
      <w:ins w:id="175" w:author="Hayden Schilling" w:date="2021-05-04T10:02:00Z">
        <w:r w:rsidR="004E08F6">
          <w:rPr>
            <w:rFonts w:asciiTheme="minorHAnsi" w:hAnsiTheme="minorHAnsi" w:cstheme="minorHAnsi"/>
            <w:szCs w:val="24"/>
            <w:lang w:val="en-AU"/>
          </w:rPr>
          <w:t>.</w:t>
        </w:r>
      </w:ins>
      <w:bookmarkEnd w:id="173"/>
    </w:p>
    <w:p w14:paraId="210C4D17" w14:textId="5731721E" w:rsidR="00CE2F09" w:rsidRPr="00F15D89" w:rsidDel="00EA29B5" w:rsidRDefault="00CE2F09" w:rsidP="00CE2F09">
      <w:pPr>
        <w:pStyle w:val="Heading-Main"/>
        <w:spacing w:line="480" w:lineRule="auto"/>
        <w:rPr>
          <w:del w:id="176" w:author="Hayden Schilling" w:date="2021-05-14T10:54:00Z"/>
          <w:moveTo w:id="177" w:author="Hayden Schilling" w:date="2021-04-20T08:57:00Z"/>
          <w:rFonts w:asciiTheme="minorHAnsi" w:hAnsiTheme="minorHAnsi" w:cstheme="minorHAnsi"/>
          <w:b w:val="0"/>
          <w:bCs w:val="0"/>
          <w:lang w:val="en-AU"/>
        </w:rPr>
      </w:pPr>
      <w:moveToRangeStart w:id="178" w:author="Hayden Schilling" w:date="2021-04-20T08:57:00Z" w:name="move69801486"/>
      <w:moveTo w:id="179" w:author="Hayden Schilling" w:date="2021-04-20T08:57:00Z">
        <w:del w:id="180" w:author="Hayden Schilling" w:date="2021-05-14T10:54:00Z">
          <w:r w:rsidDel="00EA29B5">
            <w:rPr>
              <w:rFonts w:asciiTheme="minorHAnsi" w:hAnsiTheme="minorHAnsi" w:cstheme="minorHAnsi"/>
              <w:b w:val="0"/>
              <w:bCs w:val="0"/>
              <w:noProof/>
              <w:lang w:val="en-AU" w:eastAsia="en-AU"/>
            </w:rPr>
            <w:lastRenderedPageBreak/>
            <w:drawing>
              <wp:inline distT="0" distB="0" distL="0" distR="0" wp14:anchorId="52A1A52D" wp14:editId="239E3302">
                <wp:extent cx="5305425" cy="584019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del>
      </w:moveTo>
      <w:ins w:id="181" w:author="Hayden Schilling" w:date="2021-05-14T10:54:00Z">
        <w:r w:rsidR="00EA29B5" w:rsidRPr="00EA29B5">
          <w:t xml:space="preserve"> </w:t>
        </w:r>
        <w:r w:rsidR="00EA29B5">
          <w:rPr>
            <w:noProof/>
          </w:rPr>
          <w:drawing>
            <wp:inline distT="0" distB="0" distL="0" distR="0" wp14:anchorId="13F71629" wp14:editId="6E4E225B">
              <wp:extent cx="5716905" cy="571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6905" cy="5716905"/>
                      </a:xfrm>
                      <a:prstGeom prst="rect">
                        <a:avLst/>
                      </a:prstGeom>
                      <a:noFill/>
                      <a:ln>
                        <a:noFill/>
                      </a:ln>
                    </pic:spPr>
                  </pic:pic>
                </a:graphicData>
              </a:graphic>
            </wp:inline>
          </w:drawing>
        </w:r>
      </w:ins>
    </w:p>
    <w:p w14:paraId="6FF63023" w14:textId="77777777" w:rsidR="00CE2F09" w:rsidRPr="0009116A" w:rsidRDefault="00CE2F09" w:rsidP="00CE2F09">
      <w:pPr>
        <w:pStyle w:val="Heading-Main"/>
        <w:spacing w:line="480" w:lineRule="auto"/>
        <w:rPr>
          <w:moveTo w:id="182" w:author="Hayden Schilling" w:date="2021-04-20T08:57:00Z"/>
          <w:rFonts w:asciiTheme="minorHAnsi" w:hAnsiTheme="minorHAnsi" w:cstheme="minorHAnsi"/>
          <w:b w:val="0"/>
          <w:bCs w:val="0"/>
          <w:lang w:val="en-AU"/>
        </w:rPr>
      </w:pPr>
      <w:moveTo w:id="183" w:author="Hayden Schilling" w:date="2021-04-20T08:57:00Z">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moveTo>
    </w:p>
    <w:moveToRangeEnd w:id="178"/>
    <w:p w14:paraId="2CA52493" w14:textId="7EA9ADA4" w:rsidR="00057697" w:rsidRDefault="00057697" w:rsidP="00D715A7">
      <w:pPr>
        <w:spacing w:line="480" w:lineRule="auto"/>
        <w:ind w:firstLine="720"/>
        <w:rPr>
          <w:ins w:id="184" w:author="Hayden Schilling" w:date="2021-04-20T08:57:00Z"/>
          <w:rFonts w:asciiTheme="minorHAnsi" w:hAnsiTheme="minorHAnsi" w:cstheme="minorHAnsi"/>
          <w:szCs w:val="24"/>
          <w:lang w:val="en-AU"/>
        </w:rPr>
      </w:pPr>
    </w:p>
    <w:p w14:paraId="3F625300" w14:textId="00ECE781" w:rsidR="00057697" w:rsidRPr="00C07196" w:rsidDel="00CE2F09" w:rsidRDefault="00057697" w:rsidP="00057697">
      <w:pPr>
        <w:pStyle w:val="Heading-Main"/>
        <w:spacing w:line="480" w:lineRule="auto"/>
        <w:rPr>
          <w:del w:id="185" w:author="Hayden Schilling" w:date="2021-04-20T08:57:00Z"/>
          <w:moveTo w:id="186" w:author="Hayden Schilling" w:date="2021-04-20T08:57:00Z"/>
          <w:rFonts w:asciiTheme="minorHAnsi" w:hAnsiTheme="minorHAnsi" w:cstheme="minorHAnsi"/>
          <w:b w:val="0"/>
          <w:bCs w:val="0"/>
          <w:i/>
          <w:iCs/>
          <w:lang w:val="en-AU"/>
        </w:rPr>
      </w:pPr>
      <w:moveToRangeStart w:id="187" w:author="Hayden Schilling" w:date="2021-04-20T08:57:00Z" w:name="move69801467"/>
      <w:moveTo w:id="188" w:author="Hayden Schilling" w:date="2021-04-20T08:57:00Z">
        <w:del w:id="189" w:author="Hayden Schilling" w:date="2021-04-20T08:57:00Z">
          <w:r w:rsidRPr="00C07196" w:rsidDel="00CE2F09">
            <w:rPr>
              <w:rFonts w:asciiTheme="minorHAnsi" w:hAnsiTheme="minorHAnsi" w:cstheme="minorHAnsi"/>
              <w:b w:val="0"/>
              <w:bCs w:val="0"/>
              <w:i/>
              <w:iCs/>
              <w:lang w:val="en-AU"/>
            </w:rPr>
            <w:delText>Environmental Data</w:delText>
          </w:r>
        </w:del>
      </w:moveTo>
    </w:p>
    <w:p w14:paraId="3A16F261" w14:textId="0BD97D68" w:rsidR="00057697" w:rsidRDefault="00057697" w:rsidP="00057697">
      <w:pPr>
        <w:spacing w:line="480" w:lineRule="auto"/>
        <w:ind w:firstLine="720"/>
        <w:rPr>
          <w:moveTo w:id="190" w:author="Hayden Schilling" w:date="2021-04-20T08:57:00Z"/>
        </w:rPr>
      </w:pPr>
      <w:moveTo w:id="191" w:author="Hayden Schilling" w:date="2021-04-20T08:57:00Z">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w:t>
        </w:r>
        <w:r w:rsidRPr="00F15D89">
          <w:rPr>
            <w:rFonts w:asciiTheme="minorHAnsi" w:hAnsiTheme="minorHAnsi" w:cstheme="minorHAnsi"/>
            <w:szCs w:val="24"/>
            <w:lang w:val="en-AU"/>
          </w:rPr>
          <w:lastRenderedPageBreak/>
          <w:t>(chlorophyll</w:t>
        </w:r>
      </w:moveTo>
      <w:ins w:id="192" w:author="Hayden Schilling" w:date="2021-05-14T13:55:00Z">
        <w:r w:rsidR="00861BDF">
          <w:rPr>
            <w:rFonts w:asciiTheme="minorHAnsi" w:hAnsiTheme="minorHAnsi" w:cstheme="minorHAnsi"/>
            <w:szCs w:val="24"/>
            <w:lang w:val="en-AU"/>
          </w:rPr>
          <w:t xml:space="preserve"> </w:t>
        </w:r>
      </w:ins>
      <w:moveTo w:id="193" w:author="Hayden Schilling" w:date="2021-04-20T08:57:00Z">
        <w:del w:id="194" w:author="Hayden Schilling" w:date="2021-05-14T13:55:00Z">
          <w:r w:rsidRPr="00861BDF" w:rsidDel="00861BDF">
            <w:rPr>
              <w:rFonts w:asciiTheme="minorHAnsi" w:hAnsiTheme="minorHAnsi" w:cstheme="minorHAnsi"/>
              <w:i/>
              <w:iCs/>
              <w:szCs w:val="24"/>
              <w:lang w:val="en-AU"/>
              <w:rPrChange w:id="195" w:author="Hayden Schilling" w:date="2021-05-14T13:55:00Z">
                <w:rPr>
                  <w:rFonts w:asciiTheme="minorHAnsi" w:hAnsiTheme="minorHAnsi" w:cstheme="minorHAnsi"/>
                  <w:szCs w:val="24"/>
                  <w:lang w:val="en-AU"/>
                </w:rPr>
              </w:rPrChange>
            </w:rPr>
            <w:delText>-</w:delText>
          </w:r>
        </w:del>
        <w:r w:rsidRPr="00861BDF">
          <w:rPr>
            <w:rFonts w:asciiTheme="minorHAnsi" w:hAnsiTheme="minorHAnsi" w:cstheme="minorHAnsi"/>
            <w:i/>
            <w:iCs/>
            <w:szCs w:val="24"/>
            <w:lang w:val="en-AU"/>
            <w:rPrChange w:id="196" w:author="Hayden Schilling" w:date="2021-05-14T13:55:00Z">
              <w:rPr>
                <w:rFonts w:asciiTheme="minorHAnsi" w:hAnsiTheme="minorHAnsi" w:cstheme="minorHAnsi"/>
                <w:szCs w:val="24"/>
                <w:lang w:val="en-AU"/>
              </w:rPr>
            </w:rPrChange>
          </w:rPr>
          <w:t>a</w:t>
        </w:r>
        <w:r w:rsidRPr="00F15D89">
          <w:rPr>
            <w:rFonts w:asciiTheme="minorHAnsi" w:hAnsiTheme="minorHAnsi" w:cstheme="minorHAnsi"/>
            <w:szCs w:val="24"/>
            <w:lang w:val="en-AU"/>
          </w:rPr>
          <w:t>)</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r>
          <w:fldChar w:fldCharType="begin"/>
        </w:r>
        <w:r>
          <w:instrText xml:space="preserve"> HYPERLINK "http://imos.aodn.org.au/imos/" </w:instrText>
        </w:r>
        <w:r>
          <w:fldChar w:fldCharType="separate"/>
        </w:r>
        <w:r w:rsidRPr="00F15D89">
          <w:rPr>
            <w:rStyle w:val="Hyperlink"/>
            <w:rFonts w:asciiTheme="minorHAnsi" w:hAnsiTheme="minorHAnsi" w:cstheme="minorHAnsi"/>
            <w:szCs w:val="24"/>
            <w:lang w:val="en-AU"/>
          </w:rPr>
          <w:t>http://imos.aodn.org.au/imos/</w:t>
        </w:r>
        <w:r>
          <w:rPr>
            <w:rStyle w:val="Hyperlink"/>
            <w:rFonts w:asciiTheme="minorHAnsi" w:hAnsiTheme="minorHAnsi" w:cstheme="minorHAnsi"/>
            <w:szCs w:val="24"/>
            <w:lang w:val="en-AU"/>
          </w:rPr>
          <w:fldChar w:fldCharType="end"/>
        </w:r>
        <w:r w:rsidRPr="00F15D89">
          <w:rPr>
            <w:rFonts w:asciiTheme="minorHAnsi" w:hAnsiTheme="minorHAnsi" w:cstheme="minorHAnsi"/>
            <w:szCs w:val="24"/>
            <w:lang w:val="en-AU"/>
          </w:rPr>
          <w:t>) at 1 km resolution. Chlorophyll</w:t>
        </w:r>
      </w:moveTo>
      <w:ins w:id="197" w:author="Hayden Schilling" w:date="2021-05-14T13:55:00Z">
        <w:r w:rsidR="00861BDF">
          <w:rPr>
            <w:rFonts w:asciiTheme="minorHAnsi" w:hAnsiTheme="minorHAnsi" w:cstheme="minorHAnsi"/>
            <w:szCs w:val="24"/>
            <w:lang w:val="en-AU"/>
          </w:rPr>
          <w:t xml:space="preserve"> </w:t>
        </w:r>
      </w:ins>
      <w:moveTo w:id="198" w:author="Hayden Schilling" w:date="2021-04-20T08:57:00Z">
        <w:del w:id="199" w:author="Hayden Schilling" w:date="2021-05-14T13:55:00Z">
          <w:r w:rsidRPr="00861BDF" w:rsidDel="00861BDF">
            <w:rPr>
              <w:rFonts w:asciiTheme="minorHAnsi" w:hAnsiTheme="minorHAnsi" w:cstheme="minorHAnsi"/>
              <w:i/>
              <w:iCs/>
              <w:szCs w:val="24"/>
              <w:lang w:val="en-AU"/>
              <w:rPrChange w:id="200" w:author="Hayden Schilling" w:date="2021-05-14T13:55:00Z">
                <w:rPr>
                  <w:rFonts w:asciiTheme="minorHAnsi" w:hAnsiTheme="minorHAnsi" w:cstheme="minorHAnsi"/>
                  <w:szCs w:val="24"/>
                  <w:lang w:val="en-AU"/>
                </w:rPr>
              </w:rPrChange>
            </w:rPr>
            <w:delText>-</w:delText>
          </w:r>
        </w:del>
        <w:r w:rsidRPr="00861BDF">
          <w:rPr>
            <w:rFonts w:asciiTheme="minorHAnsi" w:hAnsiTheme="minorHAnsi" w:cstheme="minorHAnsi"/>
            <w:i/>
            <w:iCs/>
            <w:szCs w:val="24"/>
            <w:lang w:val="en-AU"/>
            <w:rPrChange w:id="201" w:author="Hayden Schilling" w:date="2021-05-14T13:55:00Z">
              <w:rPr>
                <w:rFonts w:asciiTheme="minorHAnsi" w:hAnsiTheme="minorHAnsi" w:cstheme="minorHAnsi"/>
                <w:szCs w:val="24"/>
                <w:lang w:val="en-AU"/>
              </w:rPr>
            </w:rPrChange>
          </w:rPr>
          <w:t>a</w:t>
        </w:r>
        <w:r w:rsidRPr="00F15D89">
          <w:rPr>
            <w:rFonts w:asciiTheme="minorHAnsi" w:hAnsiTheme="minorHAnsi" w:cstheme="minorHAnsi"/>
            <w:szCs w:val="24"/>
            <w:lang w:val="en-AU"/>
          </w:rPr>
          <w:t xml:space="preserve">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quantify lead-up conditions to our sampling, </w:t>
        </w:r>
        <w:r w:rsidRPr="00F15D89">
          <w:rPr>
            <w:rFonts w:asciiTheme="minorHAnsi" w:hAnsiTheme="minorHAnsi" w:cstheme="minorHAnsi"/>
            <w:szCs w:val="24"/>
            <w:lang w:val="en-AU"/>
          </w:rPr>
          <w:t>MODIS chlorophyll</w:t>
        </w:r>
      </w:moveTo>
      <w:ins w:id="202" w:author="Hayden Schilling" w:date="2021-05-14T13:55:00Z">
        <w:r w:rsidR="00861BDF">
          <w:rPr>
            <w:rFonts w:asciiTheme="minorHAnsi" w:hAnsiTheme="minorHAnsi" w:cstheme="minorHAnsi"/>
            <w:szCs w:val="24"/>
            <w:lang w:val="en-AU"/>
          </w:rPr>
          <w:t xml:space="preserve"> </w:t>
        </w:r>
      </w:ins>
      <w:moveTo w:id="203" w:author="Hayden Schilling" w:date="2021-04-20T08:57:00Z">
        <w:del w:id="204" w:author="Hayden Schilling" w:date="2021-05-14T13:55:00Z">
          <w:r w:rsidRPr="00861BDF" w:rsidDel="00861BDF">
            <w:rPr>
              <w:rFonts w:asciiTheme="minorHAnsi" w:hAnsiTheme="minorHAnsi" w:cstheme="minorHAnsi"/>
              <w:i/>
              <w:iCs/>
              <w:szCs w:val="24"/>
              <w:lang w:val="en-AU"/>
              <w:rPrChange w:id="205" w:author="Hayden Schilling" w:date="2021-05-14T13:56:00Z">
                <w:rPr>
                  <w:rFonts w:asciiTheme="minorHAnsi" w:hAnsiTheme="minorHAnsi" w:cstheme="minorHAnsi"/>
                  <w:szCs w:val="24"/>
                  <w:lang w:val="en-AU"/>
                </w:rPr>
              </w:rPrChange>
            </w:rPr>
            <w:delText>-</w:delText>
          </w:r>
        </w:del>
        <w:r w:rsidRPr="00861BDF">
          <w:rPr>
            <w:rFonts w:asciiTheme="minorHAnsi" w:hAnsiTheme="minorHAnsi" w:cstheme="minorHAnsi"/>
            <w:i/>
            <w:iCs/>
            <w:szCs w:val="24"/>
            <w:lang w:val="en-AU"/>
            <w:rPrChange w:id="206" w:author="Hayden Schilling" w:date="2021-05-14T13:56:00Z">
              <w:rPr>
                <w:rFonts w:asciiTheme="minorHAnsi" w:hAnsiTheme="minorHAnsi" w:cstheme="minorHAnsi"/>
                <w:szCs w:val="24"/>
                <w:lang w:val="en-AU"/>
              </w:rPr>
            </w:rPrChange>
          </w:rPr>
          <w:t>a</w:t>
        </w:r>
        <w:r>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data </w:t>
        </w:r>
        <w:proofErr w:type="gramStart"/>
        <w:r w:rsidRPr="00F15D89">
          <w:rPr>
            <w:rFonts w:asciiTheme="minorHAnsi" w:hAnsiTheme="minorHAnsi" w:cstheme="minorHAnsi"/>
            <w:szCs w:val="24"/>
            <w:lang w:val="en-AU"/>
          </w:rPr>
          <w:t>were</w:t>
        </w:r>
        <w:proofErr w:type="gramEnd"/>
        <w:r w:rsidRPr="00F15D89">
          <w:rPr>
            <w:rFonts w:asciiTheme="minorHAnsi" w:hAnsiTheme="minorHAnsi" w:cstheme="minorHAnsi"/>
            <w:szCs w:val="24"/>
            <w:lang w:val="en-AU"/>
          </w:rPr>
          <w:t xml:space="preserve"> retrieved for 5</w:t>
        </w:r>
        <w:r>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moveTo>
    </w:p>
    <w:p w14:paraId="019323DC" w14:textId="2021E5A6" w:rsidR="005C341D" w:rsidRPr="00300F08" w:rsidRDefault="00057697" w:rsidP="005C341D">
      <w:pPr>
        <w:spacing w:line="480" w:lineRule="auto"/>
        <w:ind w:firstLine="720"/>
        <w:rPr>
          <w:ins w:id="207" w:author="Hayden Schilling" w:date="2021-04-20T10:05:00Z"/>
          <w:rFonts w:asciiTheme="minorHAnsi" w:hAnsiTheme="minorHAnsi" w:cstheme="minorHAnsi"/>
          <w:szCs w:val="24"/>
          <w:lang w:val="en-AU"/>
        </w:rPr>
      </w:pPr>
      <w:moveTo w:id="208" w:author="Hayden Schilling" w:date="2021-04-20T08:57:00Z">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r>
          <w:fldChar w:fldCharType="begin"/>
        </w:r>
        <w:r>
          <w:instrText xml:space="preserve"> HYPERLINK "http://imos.aodn.org.au/imos/" </w:instrText>
        </w:r>
        <w:r>
          <w:fldChar w:fldCharType="separate"/>
        </w:r>
        <w:r w:rsidRPr="00F15D89">
          <w:rPr>
            <w:rStyle w:val="Hyperlink"/>
            <w:rFonts w:asciiTheme="minorHAnsi" w:hAnsiTheme="minorHAnsi" w:cstheme="minorHAnsi"/>
            <w:szCs w:val="24"/>
            <w:lang w:val="en-AU"/>
          </w:rPr>
          <w:t>http://imos.aodn.org.au/imos/</w:t>
        </w:r>
        <w:r>
          <w:rPr>
            <w:rStyle w:val="Hyperlink"/>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The monthly mean (and standard deviation) alongshore velocity was calculated for the 10-year period by averaging the daily velocities</w:t>
        </w:r>
        <w:r w:rsidRPr="00F15D89">
          <w:rPr>
            <w:rFonts w:asciiTheme="minorHAnsi" w:hAnsiTheme="minorHAnsi" w:cstheme="minorHAnsi"/>
            <w:szCs w:val="24"/>
            <w:lang w:val="en-AU"/>
          </w:rPr>
          <w:t xml:space="preserve">. </w:t>
        </w:r>
        <w:r>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Pr>
            <w:rFonts w:asciiTheme="minorHAnsi" w:hAnsiTheme="minorHAnsi" w:cstheme="minorHAnsi"/>
            <w:szCs w:val="24"/>
            <w:lang w:val="en-AU"/>
          </w:rPr>
          <w:t xml:space="preserve"> which is known to seasonally widen, extending its influence over the continental shelf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szCs w:val="24"/>
            <w:lang w:val="en-AU"/>
          </w:rPr>
          <w:instrText>∼</w:instrText>
        </w:r>
        <w:r>
          <w:rPr>
            <w:rFonts w:asciiTheme="minorHAnsi" w:hAnsiTheme="minorHAnsi" w:cstheme="minorHAnsi"/>
            <w:szCs w:val="24"/>
            <w:lang w:val="en-AU"/>
          </w:rPr>
          <w:instrText>1,500 m isobath 50 km offshore but makes large amplitude displacements eastward every 65</w:instrText>
        </w:r>
        <w:r>
          <w:rPr>
            <w:rFonts w:ascii="Calibri" w:hAnsi="Calibri" w:cs="Calibri"/>
            <w:szCs w:val="24"/>
            <w:lang w:val="en-AU"/>
          </w:rPr>
          <w:instrText>–</w:instrText>
        </w:r>
        <w:r>
          <w:rPr>
            <w:rFonts w:asciiTheme="minorHAnsi" w:hAnsiTheme="minorHAnsi" w:cstheme="minorHAnsi"/>
            <w:szCs w:val="24"/>
            <w:lang w:val="en-AU"/>
          </w:rPr>
          <w:instrText>100 days</w:instrText>
        </w:r>
        <w:r>
          <w:rPr>
            <w:rFonts w:ascii="Calibri" w:hAnsi="Calibri" w:cs="Calibri"/>
            <w:szCs w:val="24"/>
            <w:lang w:val="en-AU"/>
          </w:rPr>
          <w:instrText>—</w:instrText>
        </w:r>
        <w:r>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szCs w:val="24"/>
            <w:lang w:val="en-AU"/>
          </w:rPr>
          <w:instrText>∼</w:instrText>
        </w:r>
        <w:r>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moveTo>
      <w:ins w:id="209" w:author="Hayden Schilling" w:date="2021-04-20T10:05:00Z">
        <w:r w:rsidR="005C341D">
          <w:rPr>
            <w:rFonts w:asciiTheme="minorHAnsi" w:hAnsiTheme="minorHAnsi" w:cstheme="minorHAnsi"/>
            <w:szCs w:val="24"/>
            <w:lang w:val="en-AU"/>
          </w:rPr>
          <w:t xml:space="preserve"> </w:t>
        </w:r>
        <w:r w:rsidR="005C341D" w:rsidRPr="00EB730A">
          <w:rPr>
            <w:rFonts w:asciiTheme="minorHAnsi" w:hAnsiTheme="minorHAnsi" w:cstheme="minorHAnsi"/>
            <w:szCs w:val="24"/>
            <w:lang w:val="en-AU"/>
          </w:rPr>
          <w:t xml:space="preserve">Seasonal variation in surface Chlorophyll in this region was extensively investigated in Everett et al </w:t>
        </w:r>
        <w:r w:rsidR="005C341D">
          <w:rPr>
            <w:rFonts w:asciiTheme="minorHAnsi" w:hAnsiTheme="minorHAnsi" w:cstheme="minorHAnsi"/>
            <w:szCs w:val="24"/>
            <w:lang w:val="en-AU"/>
          </w:rPr>
          <w:fldChar w:fldCharType="begin"/>
        </w:r>
        <w:r w:rsidR="005C341D">
          <w:rPr>
            <w:rFonts w:asciiTheme="minorHAnsi" w:hAnsiTheme="minorHAnsi" w:cstheme="minorHAnsi"/>
            <w:szCs w:val="24"/>
            <w:lang w:val="en-AU"/>
          </w:rPr>
          <w:instrText xml:space="preserve"> ADDIN ZOTERO_ITEM CSL_CITATION {"citationID":"dPQOVYOZ","properties":{"formattedCitation":"(2014)","plainCitation":"(2014)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A."}],"issued":{"date-parts":[["2014",1]]}},"suppress-author":true}],"schema":"https://github.com/citation-style-language/schema/raw/master/csl-citation.json"} </w:instrText>
        </w:r>
        <w:r w:rsidR="005C341D">
          <w:rPr>
            <w:rFonts w:asciiTheme="minorHAnsi" w:hAnsiTheme="minorHAnsi" w:cstheme="minorHAnsi"/>
            <w:szCs w:val="24"/>
            <w:lang w:val="en-AU"/>
          </w:rPr>
          <w:fldChar w:fldCharType="separate"/>
        </w:r>
        <w:r w:rsidR="005C341D" w:rsidRPr="00EB730A">
          <w:rPr>
            <w:rFonts w:ascii="Calibri" w:hAnsi="Calibri" w:cs="Calibri"/>
          </w:rPr>
          <w:t>(2014)</w:t>
        </w:r>
        <w:r w:rsidR="005C341D">
          <w:rPr>
            <w:rFonts w:asciiTheme="minorHAnsi" w:hAnsiTheme="minorHAnsi" w:cstheme="minorHAnsi"/>
            <w:szCs w:val="24"/>
            <w:lang w:val="en-AU"/>
          </w:rPr>
          <w:fldChar w:fldCharType="end"/>
        </w:r>
        <w:r w:rsidR="005C341D" w:rsidRPr="00EB730A">
          <w:rPr>
            <w:rFonts w:asciiTheme="minorHAnsi" w:hAnsiTheme="minorHAnsi" w:cstheme="minorHAnsi"/>
            <w:szCs w:val="24"/>
            <w:lang w:val="en-AU"/>
          </w:rPr>
          <w:t xml:space="preserve"> based upon satellite data </w:t>
        </w:r>
        <w:r w:rsidR="005C341D">
          <w:rPr>
            <w:rFonts w:asciiTheme="minorHAnsi" w:hAnsiTheme="minorHAnsi" w:cstheme="minorHAnsi"/>
            <w:szCs w:val="24"/>
            <w:lang w:val="en-AU"/>
          </w:rPr>
          <w:t>showed</w:t>
        </w:r>
        <w:r w:rsidR="005C341D" w:rsidRPr="00EB730A">
          <w:rPr>
            <w:rFonts w:asciiTheme="minorHAnsi" w:hAnsiTheme="minorHAnsi" w:cstheme="minorHAnsi"/>
            <w:szCs w:val="24"/>
            <w:lang w:val="en-AU"/>
          </w:rPr>
          <w:t xml:space="preserve"> that the chlorophyll values observed in our study are typical of the region (within 1 SD of the geometric mean Chlorophyll values).</w:t>
        </w:r>
      </w:ins>
    </w:p>
    <w:p w14:paraId="1D5D42BD" w14:textId="04D34DD5" w:rsidR="00057697" w:rsidRDefault="00057697" w:rsidP="00057697">
      <w:pPr>
        <w:spacing w:line="480" w:lineRule="auto"/>
        <w:ind w:firstLine="720"/>
        <w:rPr>
          <w:ins w:id="210" w:author="Hayden Schilling" w:date="2021-04-20T08:59:00Z"/>
          <w:rFonts w:asciiTheme="minorHAnsi" w:hAnsiTheme="minorHAnsi" w:cstheme="minorHAnsi"/>
          <w:szCs w:val="24"/>
          <w:lang w:val="en-AU"/>
        </w:rPr>
      </w:pPr>
    </w:p>
    <w:p w14:paraId="216D6AB9" w14:textId="4D1CB187" w:rsidR="00CE2F09" w:rsidRDefault="00CE2F09" w:rsidP="00057697">
      <w:pPr>
        <w:spacing w:line="480" w:lineRule="auto"/>
        <w:ind w:firstLine="720"/>
        <w:rPr>
          <w:ins w:id="211" w:author="Hayden Schilling" w:date="2021-04-20T08:59:00Z"/>
          <w:rFonts w:asciiTheme="minorHAnsi" w:hAnsiTheme="minorHAnsi" w:cstheme="minorHAnsi"/>
          <w:szCs w:val="24"/>
          <w:lang w:val="en-AU"/>
        </w:rPr>
      </w:pPr>
    </w:p>
    <w:p w14:paraId="68013210" w14:textId="77777777" w:rsidR="00CE2F09" w:rsidRPr="00F15D89" w:rsidRDefault="00CE2F09" w:rsidP="00CE2F09">
      <w:pPr>
        <w:pStyle w:val="Heading-Main"/>
        <w:spacing w:line="480" w:lineRule="auto"/>
        <w:rPr>
          <w:ins w:id="212" w:author="Hayden Schilling" w:date="2021-04-20T08:59:00Z"/>
          <w:rFonts w:asciiTheme="minorHAnsi" w:hAnsiTheme="minorHAnsi" w:cstheme="minorHAnsi"/>
          <w:b w:val="0"/>
          <w:bCs w:val="0"/>
          <w:lang w:val="en-AU"/>
        </w:rPr>
      </w:pPr>
      <w:ins w:id="213" w:author="Hayden Schilling" w:date="2021-04-20T08:59:00Z">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 local, Australian Eastern Standard Time (GMT +10). Cape Byron and Evans Head were conducted in daylight while North Solitary and Diamond Head were conducted at night.</w:t>
        </w:r>
      </w:ins>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CE2F09" w:rsidRPr="00F15D89" w14:paraId="79ADFCDB" w14:textId="77777777" w:rsidTr="00CE2F09">
        <w:trPr>
          <w:trHeight w:val="809"/>
          <w:ins w:id="214" w:author="Hayden Schilling" w:date="2021-04-20T08:59:00Z"/>
        </w:trPr>
        <w:tc>
          <w:tcPr>
            <w:tcW w:w="1345" w:type="dxa"/>
            <w:tcBorders>
              <w:top w:val="single" w:sz="4" w:space="0" w:color="auto"/>
              <w:bottom w:val="single" w:sz="4" w:space="0" w:color="auto"/>
            </w:tcBorders>
            <w:vAlign w:val="center"/>
          </w:tcPr>
          <w:p w14:paraId="10EA908B" w14:textId="77777777" w:rsidR="00CE2F09" w:rsidRPr="00F15D89" w:rsidRDefault="00CE2F09" w:rsidP="00CE2F09">
            <w:pPr>
              <w:spacing w:line="480" w:lineRule="auto"/>
              <w:jc w:val="center"/>
              <w:rPr>
                <w:ins w:id="215" w:author="Hayden Schilling" w:date="2021-04-20T08:59:00Z"/>
                <w:b/>
                <w:bCs/>
              </w:rPr>
            </w:pPr>
            <w:ins w:id="216" w:author="Hayden Schilling" w:date="2021-04-20T08:59:00Z">
              <w:r w:rsidRPr="00F15D89">
                <w:rPr>
                  <w:rFonts w:ascii="Calibri" w:hAnsi="Calibri" w:cs="Calibri"/>
                  <w:b/>
                  <w:bCs/>
                  <w:color w:val="000000"/>
                </w:rPr>
                <w:t>Transect</w:t>
              </w:r>
            </w:ins>
          </w:p>
        </w:tc>
        <w:tc>
          <w:tcPr>
            <w:tcW w:w="1346" w:type="dxa"/>
            <w:tcBorders>
              <w:top w:val="single" w:sz="4" w:space="0" w:color="auto"/>
              <w:bottom w:val="single" w:sz="4" w:space="0" w:color="auto"/>
            </w:tcBorders>
          </w:tcPr>
          <w:p w14:paraId="11B7DA39" w14:textId="77777777" w:rsidR="00CE2F09" w:rsidRPr="00F15D89" w:rsidRDefault="00CE2F09" w:rsidP="00CE2F09">
            <w:pPr>
              <w:spacing w:line="480" w:lineRule="auto"/>
              <w:jc w:val="center"/>
              <w:rPr>
                <w:ins w:id="217" w:author="Hayden Schilling" w:date="2021-04-20T08:59:00Z"/>
                <w:rFonts w:ascii="Calibri" w:hAnsi="Calibri" w:cs="Calibri"/>
                <w:b/>
                <w:bCs/>
                <w:color w:val="000000"/>
              </w:rPr>
            </w:pPr>
            <w:ins w:id="218" w:author="Hayden Schilling" w:date="2021-04-20T08:59:00Z">
              <w:r>
                <w:rPr>
                  <w:rFonts w:ascii="Calibri" w:hAnsi="Calibri" w:cs="Calibri"/>
                  <w:b/>
                  <w:bCs/>
                  <w:color w:val="000000"/>
                </w:rPr>
                <w:t>Coastline Angle (°)</w:t>
              </w:r>
            </w:ins>
          </w:p>
        </w:tc>
        <w:tc>
          <w:tcPr>
            <w:tcW w:w="1345" w:type="dxa"/>
            <w:tcBorders>
              <w:top w:val="single" w:sz="4" w:space="0" w:color="auto"/>
              <w:bottom w:val="single" w:sz="4" w:space="0" w:color="auto"/>
            </w:tcBorders>
            <w:vAlign w:val="center"/>
          </w:tcPr>
          <w:p w14:paraId="553B7940" w14:textId="77777777" w:rsidR="00CE2F09" w:rsidRPr="00F15D89" w:rsidRDefault="00CE2F09" w:rsidP="00CE2F09">
            <w:pPr>
              <w:spacing w:line="480" w:lineRule="auto"/>
              <w:jc w:val="center"/>
              <w:rPr>
                <w:ins w:id="219" w:author="Hayden Schilling" w:date="2021-04-20T08:59:00Z"/>
                <w:rFonts w:ascii="Calibri" w:hAnsi="Calibri" w:cs="Calibri"/>
                <w:b/>
                <w:bCs/>
                <w:color w:val="000000"/>
              </w:rPr>
            </w:pPr>
            <w:ins w:id="220" w:author="Hayden Schilling" w:date="2021-04-20T08:59:00Z">
              <w:r w:rsidRPr="00F15D89">
                <w:rPr>
                  <w:rFonts w:ascii="Calibri" w:hAnsi="Calibri" w:cs="Calibri"/>
                  <w:b/>
                  <w:bCs/>
                  <w:color w:val="000000"/>
                </w:rPr>
                <w:t>Start Longitude</w:t>
              </w:r>
            </w:ins>
          </w:p>
          <w:p w14:paraId="65A75D18" w14:textId="77777777" w:rsidR="00CE2F09" w:rsidRPr="00F15D89" w:rsidRDefault="00CE2F09" w:rsidP="00CE2F09">
            <w:pPr>
              <w:spacing w:line="480" w:lineRule="auto"/>
              <w:jc w:val="center"/>
              <w:rPr>
                <w:ins w:id="221" w:author="Hayden Schilling" w:date="2021-04-20T08:59:00Z"/>
                <w:b/>
                <w:bCs/>
              </w:rPr>
            </w:pPr>
            <w:ins w:id="222" w:author="Hayden Schilling" w:date="2021-04-20T08:59:00Z">
              <w:r w:rsidRPr="00F15D89">
                <w:rPr>
                  <w:rFonts w:ascii="Calibri" w:hAnsi="Calibri" w:cs="Calibri"/>
                  <w:b/>
                  <w:bCs/>
                  <w:color w:val="000000"/>
                </w:rPr>
                <w:t>(° E)</w:t>
              </w:r>
            </w:ins>
          </w:p>
        </w:tc>
        <w:tc>
          <w:tcPr>
            <w:tcW w:w="1346" w:type="dxa"/>
            <w:tcBorders>
              <w:top w:val="single" w:sz="4" w:space="0" w:color="auto"/>
              <w:bottom w:val="single" w:sz="4" w:space="0" w:color="auto"/>
            </w:tcBorders>
            <w:vAlign w:val="center"/>
          </w:tcPr>
          <w:p w14:paraId="60AB618B" w14:textId="77777777" w:rsidR="00CE2F09" w:rsidRPr="00F15D89" w:rsidRDefault="00CE2F09" w:rsidP="00CE2F09">
            <w:pPr>
              <w:spacing w:line="480" w:lineRule="auto"/>
              <w:jc w:val="center"/>
              <w:rPr>
                <w:ins w:id="223" w:author="Hayden Schilling" w:date="2021-04-20T08:59:00Z"/>
                <w:rFonts w:ascii="Calibri" w:hAnsi="Calibri" w:cs="Calibri"/>
                <w:b/>
                <w:bCs/>
                <w:color w:val="000000"/>
              </w:rPr>
            </w:pPr>
            <w:ins w:id="224" w:author="Hayden Schilling" w:date="2021-04-20T08:59:00Z">
              <w:r w:rsidRPr="00F15D89">
                <w:rPr>
                  <w:rFonts w:ascii="Calibri" w:hAnsi="Calibri" w:cs="Calibri"/>
                  <w:b/>
                  <w:bCs/>
                  <w:color w:val="000000"/>
                </w:rPr>
                <w:t>Start Latitude</w:t>
              </w:r>
            </w:ins>
          </w:p>
          <w:p w14:paraId="29CA0D0E" w14:textId="77777777" w:rsidR="00CE2F09" w:rsidRPr="00F15D89" w:rsidRDefault="00CE2F09" w:rsidP="00CE2F09">
            <w:pPr>
              <w:spacing w:line="480" w:lineRule="auto"/>
              <w:jc w:val="center"/>
              <w:rPr>
                <w:ins w:id="225" w:author="Hayden Schilling" w:date="2021-04-20T08:59:00Z"/>
                <w:rFonts w:ascii="Calibri" w:hAnsi="Calibri" w:cs="Calibri"/>
                <w:b/>
                <w:bCs/>
                <w:color w:val="000000"/>
              </w:rPr>
            </w:pPr>
            <w:ins w:id="226" w:author="Hayden Schilling" w:date="2021-04-20T08:59:00Z">
              <w:r w:rsidRPr="00F15D89">
                <w:rPr>
                  <w:rFonts w:ascii="Calibri" w:hAnsi="Calibri" w:cs="Calibri"/>
                  <w:b/>
                  <w:bCs/>
                  <w:color w:val="000000"/>
                </w:rPr>
                <w:t>(° S)</w:t>
              </w:r>
            </w:ins>
          </w:p>
        </w:tc>
        <w:tc>
          <w:tcPr>
            <w:tcW w:w="1346" w:type="dxa"/>
            <w:tcBorders>
              <w:top w:val="single" w:sz="4" w:space="0" w:color="auto"/>
              <w:bottom w:val="single" w:sz="4" w:space="0" w:color="auto"/>
            </w:tcBorders>
            <w:vAlign w:val="center"/>
          </w:tcPr>
          <w:p w14:paraId="476399B8" w14:textId="77777777" w:rsidR="00CE2F09" w:rsidRPr="00F15D89" w:rsidRDefault="00CE2F09" w:rsidP="00CE2F09">
            <w:pPr>
              <w:spacing w:line="480" w:lineRule="auto"/>
              <w:jc w:val="center"/>
              <w:rPr>
                <w:ins w:id="227" w:author="Hayden Schilling" w:date="2021-04-20T08:59:00Z"/>
                <w:rFonts w:ascii="Calibri" w:hAnsi="Calibri" w:cs="Calibri"/>
                <w:b/>
                <w:bCs/>
                <w:color w:val="000000"/>
              </w:rPr>
            </w:pPr>
            <w:ins w:id="228" w:author="Hayden Schilling" w:date="2021-04-20T08:59:00Z">
              <w:r w:rsidRPr="00F15D89">
                <w:rPr>
                  <w:rFonts w:ascii="Calibri" w:hAnsi="Calibri" w:cs="Calibri"/>
                  <w:b/>
                  <w:bCs/>
                  <w:color w:val="000000"/>
                </w:rPr>
                <w:t>End Longitude</w:t>
              </w:r>
            </w:ins>
          </w:p>
          <w:p w14:paraId="530CF432" w14:textId="77777777" w:rsidR="00CE2F09" w:rsidRPr="00F15D89" w:rsidRDefault="00CE2F09" w:rsidP="00CE2F09">
            <w:pPr>
              <w:spacing w:line="480" w:lineRule="auto"/>
              <w:jc w:val="center"/>
              <w:rPr>
                <w:ins w:id="229" w:author="Hayden Schilling" w:date="2021-04-20T08:59:00Z"/>
                <w:b/>
                <w:bCs/>
              </w:rPr>
            </w:pPr>
            <w:ins w:id="230" w:author="Hayden Schilling" w:date="2021-04-20T08:59:00Z">
              <w:r w:rsidRPr="00F15D89">
                <w:rPr>
                  <w:rFonts w:ascii="Calibri" w:hAnsi="Calibri" w:cs="Calibri"/>
                  <w:b/>
                  <w:bCs/>
                  <w:color w:val="000000"/>
                </w:rPr>
                <w:t>(° E)</w:t>
              </w:r>
            </w:ins>
          </w:p>
        </w:tc>
        <w:tc>
          <w:tcPr>
            <w:tcW w:w="1345" w:type="dxa"/>
            <w:tcBorders>
              <w:top w:val="single" w:sz="4" w:space="0" w:color="auto"/>
              <w:bottom w:val="single" w:sz="4" w:space="0" w:color="auto"/>
            </w:tcBorders>
            <w:vAlign w:val="center"/>
          </w:tcPr>
          <w:p w14:paraId="3300FF87" w14:textId="77777777" w:rsidR="00CE2F09" w:rsidRPr="00F15D89" w:rsidRDefault="00CE2F09" w:rsidP="00CE2F09">
            <w:pPr>
              <w:spacing w:line="480" w:lineRule="auto"/>
              <w:jc w:val="center"/>
              <w:rPr>
                <w:ins w:id="231" w:author="Hayden Schilling" w:date="2021-04-20T08:59:00Z"/>
                <w:rFonts w:ascii="Calibri" w:hAnsi="Calibri" w:cs="Calibri"/>
                <w:b/>
                <w:bCs/>
                <w:color w:val="000000"/>
              </w:rPr>
            </w:pPr>
            <w:ins w:id="232" w:author="Hayden Schilling" w:date="2021-04-20T08:59:00Z">
              <w:r w:rsidRPr="00F15D89">
                <w:rPr>
                  <w:rFonts w:ascii="Calibri" w:hAnsi="Calibri" w:cs="Calibri"/>
                  <w:b/>
                  <w:bCs/>
                  <w:color w:val="000000"/>
                </w:rPr>
                <w:t>End Latitude</w:t>
              </w:r>
            </w:ins>
          </w:p>
          <w:p w14:paraId="48579DF5" w14:textId="77777777" w:rsidR="00CE2F09" w:rsidRPr="00F15D89" w:rsidRDefault="00CE2F09" w:rsidP="00CE2F09">
            <w:pPr>
              <w:spacing w:line="480" w:lineRule="auto"/>
              <w:jc w:val="center"/>
              <w:rPr>
                <w:ins w:id="233" w:author="Hayden Schilling" w:date="2021-04-20T08:59:00Z"/>
                <w:rFonts w:ascii="Calibri" w:hAnsi="Calibri" w:cs="Calibri"/>
                <w:b/>
                <w:bCs/>
                <w:color w:val="000000"/>
              </w:rPr>
            </w:pPr>
            <w:ins w:id="234" w:author="Hayden Schilling" w:date="2021-04-20T08:59:00Z">
              <w:r w:rsidRPr="00F15D89">
                <w:rPr>
                  <w:rFonts w:ascii="Calibri" w:hAnsi="Calibri" w:cs="Calibri"/>
                  <w:b/>
                  <w:bCs/>
                  <w:color w:val="000000"/>
                </w:rPr>
                <w:t>(° S)</w:t>
              </w:r>
            </w:ins>
          </w:p>
        </w:tc>
        <w:tc>
          <w:tcPr>
            <w:tcW w:w="1346" w:type="dxa"/>
            <w:tcBorders>
              <w:top w:val="single" w:sz="4" w:space="0" w:color="auto"/>
              <w:bottom w:val="single" w:sz="4" w:space="0" w:color="auto"/>
            </w:tcBorders>
            <w:vAlign w:val="center"/>
          </w:tcPr>
          <w:p w14:paraId="64539785" w14:textId="77777777" w:rsidR="00CE2F09" w:rsidRPr="00F15D89" w:rsidRDefault="00CE2F09" w:rsidP="00CE2F09">
            <w:pPr>
              <w:spacing w:line="480" w:lineRule="auto"/>
              <w:jc w:val="center"/>
              <w:rPr>
                <w:ins w:id="235" w:author="Hayden Schilling" w:date="2021-04-20T08:59:00Z"/>
                <w:b/>
                <w:bCs/>
              </w:rPr>
            </w:pPr>
            <w:ins w:id="236" w:author="Hayden Schilling" w:date="2021-04-20T08:59:00Z">
              <w:r w:rsidRPr="00F15D89">
                <w:rPr>
                  <w:rFonts w:ascii="Calibri" w:hAnsi="Calibri" w:cs="Calibri"/>
                  <w:b/>
                  <w:bCs/>
                  <w:color w:val="000000"/>
                </w:rPr>
                <w:t>Start Time</w:t>
              </w:r>
            </w:ins>
          </w:p>
        </w:tc>
        <w:tc>
          <w:tcPr>
            <w:tcW w:w="1346" w:type="dxa"/>
            <w:tcBorders>
              <w:top w:val="single" w:sz="4" w:space="0" w:color="auto"/>
              <w:bottom w:val="single" w:sz="4" w:space="0" w:color="auto"/>
            </w:tcBorders>
            <w:vAlign w:val="center"/>
          </w:tcPr>
          <w:p w14:paraId="75E8A926" w14:textId="77777777" w:rsidR="00CE2F09" w:rsidRPr="00F15D89" w:rsidRDefault="00CE2F09" w:rsidP="00CE2F09">
            <w:pPr>
              <w:spacing w:line="480" w:lineRule="auto"/>
              <w:jc w:val="center"/>
              <w:rPr>
                <w:ins w:id="237" w:author="Hayden Schilling" w:date="2021-04-20T08:59:00Z"/>
                <w:b/>
                <w:bCs/>
              </w:rPr>
            </w:pPr>
            <w:ins w:id="238" w:author="Hayden Schilling" w:date="2021-04-20T08:59:00Z">
              <w:r w:rsidRPr="00F15D89">
                <w:rPr>
                  <w:rFonts w:ascii="Calibri" w:hAnsi="Calibri" w:cs="Calibri"/>
                  <w:b/>
                  <w:bCs/>
                  <w:color w:val="000000"/>
                </w:rPr>
                <w:t>End Time</w:t>
              </w:r>
            </w:ins>
          </w:p>
        </w:tc>
      </w:tr>
      <w:tr w:rsidR="00CE2F09" w:rsidRPr="00F15D89" w14:paraId="3F827741" w14:textId="77777777" w:rsidTr="00CE2F09">
        <w:trPr>
          <w:trHeight w:val="539"/>
          <w:ins w:id="239" w:author="Hayden Schilling" w:date="2021-04-20T08:59:00Z"/>
        </w:trPr>
        <w:tc>
          <w:tcPr>
            <w:tcW w:w="1345" w:type="dxa"/>
            <w:tcBorders>
              <w:top w:val="single" w:sz="4" w:space="0" w:color="auto"/>
            </w:tcBorders>
            <w:vAlign w:val="center"/>
          </w:tcPr>
          <w:p w14:paraId="22CA46AF" w14:textId="77777777" w:rsidR="00CE2F09" w:rsidRPr="00F15D89" w:rsidRDefault="00CE2F09" w:rsidP="00CE2F09">
            <w:pPr>
              <w:spacing w:line="480" w:lineRule="auto"/>
              <w:jc w:val="center"/>
              <w:rPr>
                <w:ins w:id="240" w:author="Hayden Schilling" w:date="2021-04-20T08:59:00Z"/>
              </w:rPr>
            </w:pPr>
            <w:ins w:id="241" w:author="Hayden Schilling" w:date="2021-04-20T08:59:00Z">
              <w:r w:rsidRPr="00F15D89">
                <w:rPr>
                  <w:rFonts w:ascii="Calibri" w:hAnsi="Calibri" w:cs="Calibri"/>
                  <w:color w:val="000000"/>
                </w:rPr>
                <w:t>Cape Byron</w:t>
              </w:r>
            </w:ins>
          </w:p>
        </w:tc>
        <w:tc>
          <w:tcPr>
            <w:tcW w:w="1346" w:type="dxa"/>
            <w:tcBorders>
              <w:top w:val="single" w:sz="4" w:space="0" w:color="auto"/>
            </w:tcBorders>
            <w:vAlign w:val="center"/>
          </w:tcPr>
          <w:p w14:paraId="45067B6B" w14:textId="77777777" w:rsidR="00CE2F09" w:rsidRPr="00F15D89" w:rsidRDefault="00CE2F09" w:rsidP="00CE2F09">
            <w:pPr>
              <w:spacing w:line="480" w:lineRule="auto"/>
              <w:jc w:val="center"/>
              <w:rPr>
                <w:ins w:id="242" w:author="Hayden Schilling" w:date="2021-04-20T08:59:00Z"/>
                <w:rFonts w:ascii="Calibri" w:hAnsi="Calibri" w:cs="Calibri"/>
                <w:color w:val="000000"/>
              </w:rPr>
            </w:pPr>
            <w:ins w:id="243" w:author="Hayden Schilling" w:date="2021-04-20T08:59:00Z">
              <w:r>
                <w:rPr>
                  <w:rFonts w:ascii="Calibri" w:hAnsi="Calibri" w:cs="Calibri"/>
                  <w:color w:val="000000"/>
                </w:rPr>
                <w:t>356</w:t>
              </w:r>
            </w:ins>
          </w:p>
        </w:tc>
        <w:tc>
          <w:tcPr>
            <w:tcW w:w="1345" w:type="dxa"/>
            <w:tcBorders>
              <w:top w:val="single" w:sz="4" w:space="0" w:color="auto"/>
            </w:tcBorders>
            <w:vAlign w:val="center"/>
          </w:tcPr>
          <w:p w14:paraId="24B99B87" w14:textId="77777777" w:rsidR="00CE2F09" w:rsidRPr="00F15D89" w:rsidRDefault="00CE2F09" w:rsidP="00CE2F09">
            <w:pPr>
              <w:spacing w:line="480" w:lineRule="auto"/>
              <w:jc w:val="center"/>
              <w:rPr>
                <w:ins w:id="244" w:author="Hayden Schilling" w:date="2021-04-20T08:59:00Z"/>
              </w:rPr>
            </w:pPr>
            <w:ins w:id="245" w:author="Hayden Schilling" w:date="2021-04-20T08:59:00Z">
              <w:r w:rsidRPr="00F15D89">
                <w:rPr>
                  <w:rFonts w:ascii="Calibri" w:hAnsi="Calibri" w:cs="Calibri"/>
                  <w:color w:val="000000"/>
                </w:rPr>
                <w:t>153.70</w:t>
              </w:r>
              <w:r>
                <w:rPr>
                  <w:rFonts w:ascii="Calibri" w:hAnsi="Calibri" w:cs="Calibri"/>
                  <w:color w:val="000000"/>
                </w:rPr>
                <w:t>4</w:t>
              </w:r>
            </w:ins>
          </w:p>
        </w:tc>
        <w:tc>
          <w:tcPr>
            <w:tcW w:w="1346" w:type="dxa"/>
            <w:tcBorders>
              <w:top w:val="single" w:sz="4" w:space="0" w:color="auto"/>
            </w:tcBorders>
            <w:vAlign w:val="center"/>
          </w:tcPr>
          <w:p w14:paraId="7F9053D8" w14:textId="77777777" w:rsidR="00CE2F09" w:rsidRPr="00F15D89" w:rsidRDefault="00CE2F09" w:rsidP="00CE2F09">
            <w:pPr>
              <w:spacing w:line="480" w:lineRule="auto"/>
              <w:jc w:val="center"/>
              <w:rPr>
                <w:ins w:id="246" w:author="Hayden Schilling" w:date="2021-04-20T08:59:00Z"/>
                <w:rFonts w:ascii="Calibri" w:hAnsi="Calibri" w:cs="Calibri"/>
                <w:color w:val="000000"/>
              </w:rPr>
            </w:pPr>
            <w:ins w:id="247" w:author="Hayden Schilling" w:date="2021-04-20T08:59:00Z">
              <w:r w:rsidRPr="00F15D89">
                <w:rPr>
                  <w:rFonts w:ascii="Calibri" w:hAnsi="Calibri" w:cs="Calibri"/>
                  <w:color w:val="000000"/>
                </w:rPr>
                <w:t>28.63</w:t>
              </w:r>
              <w:r>
                <w:rPr>
                  <w:rFonts w:ascii="Calibri" w:hAnsi="Calibri" w:cs="Calibri"/>
                  <w:color w:val="000000"/>
                </w:rPr>
                <w:t>3</w:t>
              </w:r>
            </w:ins>
          </w:p>
        </w:tc>
        <w:tc>
          <w:tcPr>
            <w:tcW w:w="1346" w:type="dxa"/>
            <w:tcBorders>
              <w:top w:val="single" w:sz="4" w:space="0" w:color="auto"/>
            </w:tcBorders>
            <w:vAlign w:val="center"/>
          </w:tcPr>
          <w:p w14:paraId="5EED8273" w14:textId="77777777" w:rsidR="00CE2F09" w:rsidRPr="00F15D89" w:rsidRDefault="00CE2F09" w:rsidP="00CE2F09">
            <w:pPr>
              <w:spacing w:line="480" w:lineRule="auto"/>
              <w:jc w:val="center"/>
              <w:rPr>
                <w:ins w:id="248" w:author="Hayden Schilling" w:date="2021-04-20T08:59:00Z"/>
              </w:rPr>
            </w:pPr>
            <w:ins w:id="249" w:author="Hayden Schilling" w:date="2021-04-20T08:59:00Z">
              <w:r w:rsidRPr="00F15D89">
                <w:rPr>
                  <w:rFonts w:ascii="Calibri" w:hAnsi="Calibri" w:cs="Calibri"/>
                  <w:color w:val="000000"/>
                </w:rPr>
                <w:t>153.98</w:t>
              </w:r>
              <w:r>
                <w:rPr>
                  <w:rFonts w:ascii="Calibri" w:hAnsi="Calibri" w:cs="Calibri"/>
                  <w:color w:val="000000"/>
                </w:rPr>
                <w:t>1</w:t>
              </w:r>
            </w:ins>
          </w:p>
        </w:tc>
        <w:tc>
          <w:tcPr>
            <w:tcW w:w="1345" w:type="dxa"/>
            <w:tcBorders>
              <w:top w:val="single" w:sz="4" w:space="0" w:color="auto"/>
            </w:tcBorders>
            <w:vAlign w:val="center"/>
          </w:tcPr>
          <w:p w14:paraId="58B24EB7" w14:textId="77777777" w:rsidR="00CE2F09" w:rsidRPr="00F15D89" w:rsidRDefault="00CE2F09" w:rsidP="00CE2F09">
            <w:pPr>
              <w:spacing w:line="480" w:lineRule="auto"/>
              <w:jc w:val="center"/>
              <w:rPr>
                <w:ins w:id="250" w:author="Hayden Schilling" w:date="2021-04-20T08:59:00Z"/>
                <w:rFonts w:ascii="Calibri" w:hAnsi="Calibri" w:cs="Calibri"/>
                <w:color w:val="000000"/>
              </w:rPr>
            </w:pPr>
            <w:ins w:id="251" w:author="Hayden Schilling" w:date="2021-04-20T08:59:00Z">
              <w:r w:rsidRPr="00F15D89">
                <w:rPr>
                  <w:rFonts w:ascii="Calibri" w:hAnsi="Calibri" w:cs="Calibri"/>
                  <w:color w:val="000000"/>
                </w:rPr>
                <w:t>28.633</w:t>
              </w:r>
            </w:ins>
          </w:p>
        </w:tc>
        <w:tc>
          <w:tcPr>
            <w:tcW w:w="1346" w:type="dxa"/>
            <w:tcBorders>
              <w:top w:val="single" w:sz="4" w:space="0" w:color="auto"/>
            </w:tcBorders>
            <w:vAlign w:val="center"/>
          </w:tcPr>
          <w:p w14:paraId="4B82B39F" w14:textId="77777777" w:rsidR="00CE2F09" w:rsidRPr="00F15D89" w:rsidRDefault="00CE2F09" w:rsidP="00CE2F09">
            <w:pPr>
              <w:spacing w:line="480" w:lineRule="auto"/>
              <w:jc w:val="center"/>
              <w:rPr>
                <w:ins w:id="252" w:author="Hayden Schilling" w:date="2021-04-20T08:59:00Z"/>
              </w:rPr>
            </w:pPr>
            <w:ins w:id="253" w:author="Hayden Schilling" w:date="2021-04-20T08:59:00Z">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ins>
          </w:p>
        </w:tc>
        <w:tc>
          <w:tcPr>
            <w:tcW w:w="1346" w:type="dxa"/>
            <w:tcBorders>
              <w:top w:val="single" w:sz="4" w:space="0" w:color="auto"/>
            </w:tcBorders>
            <w:vAlign w:val="center"/>
          </w:tcPr>
          <w:p w14:paraId="7031BF3D" w14:textId="77777777" w:rsidR="00CE2F09" w:rsidRPr="00F15D89" w:rsidRDefault="00CE2F09" w:rsidP="00CE2F09">
            <w:pPr>
              <w:spacing w:line="480" w:lineRule="auto"/>
              <w:jc w:val="center"/>
              <w:rPr>
                <w:ins w:id="254" w:author="Hayden Schilling" w:date="2021-04-20T08:59:00Z"/>
              </w:rPr>
            </w:pPr>
            <w:ins w:id="255" w:author="Hayden Schilling" w:date="2021-04-20T08:59:00Z">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ins>
          </w:p>
        </w:tc>
      </w:tr>
      <w:tr w:rsidR="00CE2F09" w:rsidRPr="00F15D89" w14:paraId="1F62CABF" w14:textId="77777777" w:rsidTr="00CE2F09">
        <w:trPr>
          <w:trHeight w:val="539"/>
          <w:ins w:id="256" w:author="Hayden Schilling" w:date="2021-04-20T08:59:00Z"/>
        </w:trPr>
        <w:tc>
          <w:tcPr>
            <w:tcW w:w="1345" w:type="dxa"/>
            <w:vAlign w:val="center"/>
          </w:tcPr>
          <w:p w14:paraId="0B25C844" w14:textId="77777777" w:rsidR="00CE2F09" w:rsidRPr="00F15D89" w:rsidRDefault="00CE2F09" w:rsidP="00CE2F09">
            <w:pPr>
              <w:spacing w:line="480" w:lineRule="auto"/>
              <w:jc w:val="center"/>
              <w:rPr>
                <w:ins w:id="257" w:author="Hayden Schilling" w:date="2021-04-20T08:59:00Z"/>
              </w:rPr>
            </w:pPr>
            <w:ins w:id="258" w:author="Hayden Schilling" w:date="2021-04-20T08:59:00Z">
              <w:r w:rsidRPr="00F15D89">
                <w:rPr>
                  <w:rFonts w:ascii="Calibri" w:hAnsi="Calibri" w:cs="Calibri"/>
                  <w:color w:val="000000"/>
                </w:rPr>
                <w:t>Evans Head</w:t>
              </w:r>
            </w:ins>
          </w:p>
        </w:tc>
        <w:tc>
          <w:tcPr>
            <w:tcW w:w="1346" w:type="dxa"/>
            <w:vAlign w:val="center"/>
          </w:tcPr>
          <w:p w14:paraId="43808F67" w14:textId="77777777" w:rsidR="00CE2F09" w:rsidRPr="00F15D89" w:rsidRDefault="00CE2F09" w:rsidP="00CE2F09">
            <w:pPr>
              <w:spacing w:line="480" w:lineRule="auto"/>
              <w:jc w:val="center"/>
              <w:rPr>
                <w:ins w:id="259" w:author="Hayden Schilling" w:date="2021-04-20T08:59:00Z"/>
                <w:rFonts w:ascii="Calibri" w:hAnsi="Calibri" w:cs="Calibri"/>
                <w:color w:val="000000"/>
              </w:rPr>
            </w:pPr>
            <w:ins w:id="260" w:author="Hayden Schilling" w:date="2021-04-20T08:59:00Z">
              <w:r>
                <w:rPr>
                  <w:rFonts w:ascii="Calibri" w:hAnsi="Calibri" w:cs="Calibri"/>
                  <w:color w:val="000000"/>
                </w:rPr>
                <w:t>13</w:t>
              </w:r>
            </w:ins>
          </w:p>
        </w:tc>
        <w:tc>
          <w:tcPr>
            <w:tcW w:w="1345" w:type="dxa"/>
            <w:vAlign w:val="center"/>
          </w:tcPr>
          <w:p w14:paraId="360A2CD3" w14:textId="77777777" w:rsidR="00CE2F09" w:rsidRPr="00F15D89" w:rsidRDefault="00CE2F09" w:rsidP="00CE2F09">
            <w:pPr>
              <w:spacing w:line="480" w:lineRule="auto"/>
              <w:jc w:val="center"/>
              <w:rPr>
                <w:ins w:id="261" w:author="Hayden Schilling" w:date="2021-04-20T08:59:00Z"/>
              </w:rPr>
            </w:pPr>
            <w:ins w:id="262" w:author="Hayden Schilling" w:date="2021-04-20T08:59:00Z">
              <w:r w:rsidRPr="00F15D89">
                <w:rPr>
                  <w:rFonts w:ascii="Calibri" w:hAnsi="Calibri" w:cs="Calibri"/>
                  <w:color w:val="000000"/>
                </w:rPr>
                <w:t>153.611</w:t>
              </w:r>
            </w:ins>
          </w:p>
        </w:tc>
        <w:tc>
          <w:tcPr>
            <w:tcW w:w="1346" w:type="dxa"/>
            <w:vAlign w:val="center"/>
          </w:tcPr>
          <w:p w14:paraId="3F665C4A" w14:textId="77777777" w:rsidR="00CE2F09" w:rsidRPr="00F15D89" w:rsidRDefault="00CE2F09" w:rsidP="00CE2F09">
            <w:pPr>
              <w:spacing w:line="480" w:lineRule="auto"/>
              <w:jc w:val="center"/>
              <w:rPr>
                <w:ins w:id="263" w:author="Hayden Schilling" w:date="2021-04-20T08:59:00Z"/>
                <w:rFonts w:ascii="Calibri" w:hAnsi="Calibri" w:cs="Calibri"/>
                <w:color w:val="000000"/>
              </w:rPr>
            </w:pPr>
            <w:ins w:id="264" w:author="Hayden Schilling" w:date="2021-04-20T08:59:00Z">
              <w:r w:rsidRPr="00F15D89">
                <w:rPr>
                  <w:rFonts w:ascii="Calibri" w:hAnsi="Calibri" w:cs="Calibri"/>
                  <w:color w:val="000000"/>
                </w:rPr>
                <w:t>28.997</w:t>
              </w:r>
            </w:ins>
          </w:p>
        </w:tc>
        <w:tc>
          <w:tcPr>
            <w:tcW w:w="1346" w:type="dxa"/>
            <w:vAlign w:val="center"/>
          </w:tcPr>
          <w:p w14:paraId="54EF6137" w14:textId="77777777" w:rsidR="00CE2F09" w:rsidRPr="00F15D89" w:rsidRDefault="00CE2F09" w:rsidP="00CE2F09">
            <w:pPr>
              <w:spacing w:line="480" w:lineRule="auto"/>
              <w:jc w:val="center"/>
              <w:rPr>
                <w:ins w:id="265" w:author="Hayden Schilling" w:date="2021-04-20T08:59:00Z"/>
              </w:rPr>
            </w:pPr>
            <w:ins w:id="266" w:author="Hayden Schilling" w:date="2021-04-20T08:59:00Z">
              <w:r w:rsidRPr="00F15D89">
                <w:rPr>
                  <w:rFonts w:ascii="Calibri" w:hAnsi="Calibri" w:cs="Calibri"/>
                  <w:color w:val="000000"/>
                </w:rPr>
                <w:t>153.858</w:t>
              </w:r>
            </w:ins>
          </w:p>
        </w:tc>
        <w:tc>
          <w:tcPr>
            <w:tcW w:w="1345" w:type="dxa"/>
            <w:vAlign w:val="center"/>
          </w:tcPr>
          <w:p w14:paraId="7E716F1E" w14:textId="77777777" w:rsidR="00CE2F09" w:rsidRPr="00F15D89" w:rsidRDefault="00CE2F09" w:rsidP="00CE2F09">
            <w:pPr>
              <w:spacing w:line="480" w:lineRule="auto"/>
              <w:jc w:val="center"/>
              <w:rPr>
                <w:ins w:id="267" w:author="Hayden Schilling" w:date="2021-04-20T08:59:00Z"/>
                <w:rFonts w:ascii="Calibri" w:hAnsi="Calibri" w:cs="Calibri"/>
                <w:color w:val="000000"/>
              </w:rPr>
            </w:pPr>
            <w:ins w:id="268" w:author="Hayden Schilling" w:date="2021-04-20T08:59:00Z">
              <w:r w:rsidRPr="00F15D89">
                <w:rPr>
                  <w:rFonts w:ascii="Calibri" w:hAnsi="Calibri" w:cs="Calibri"/>
                  <w:color w:val="000000"/>
                </w:rPr>
                <w:t>29.002</w:t>
              </w:r>
            </w:ins>
          </w:p>
        </w:tc>
        <w:tc>
          <w:tcPr>
            <w:tcW w:w="1346" w:type="dxa"/>
            <w:vAlign w:val="center"/>
          </w:tcPr>
          <w:p w14:paraId="60C0C091" w14:textId="77777777" w:rsidR="00CE2F09" w:rsidRPr="00F15D89" w:rsidRDefault="00CE2F09" w:rsidP="00CE2F09">
            <w:pPr>
              <w:spacing w:line="480" w:lineRule="auto"/>
              <w:jc w:val="center"/>
              <w:rPr>
                <w:ins w:id="269" w:author="Hayden Schilling" w:date="2021-04-20T08:59:00Z"/>
              </w:rPr>
            </w:pPr>
            <w:ins w:id="270" w:author="Hayden Schilling" w:date="2021-04-20T08:59:00Z">
              <w:r w:rsidRPr="00F15D89">
                <w:rPr>
                  <w:rFonts w:ascii="Calibri" w:hAnsi="Calibri" w:cs="Calibri"/>
                  <w:color w:val="000000"/>
                </w:rPr>
                <w:t>11/09/2004 10:55</w:t>
              </w:r>
            </w:ins>
          </w:p>
        </w:tc>
        <w:tc>
          <w:tcPr>
            <w:tcW w:w="1346" w:type="dxa"/>
            <w:vAlign w:val="center"/>
          </w:tcPr>
          <w:p w14:paraId="5DA85F74" w14:textId="77777777" w:rsidR="00CE2F09" w:rsidRPr="00F15D89" w:rsidRDefault="00CE2F09" w:rsidP="00CE2F09">
            <w:pPr>
              <w:spacing w:line="480" w:lineRule="auto"/>
              <w:jc w:val="center"/>
              <w:rPr>
                <w:ins w:id="271" w:author="Hayden Schilling" w:date="2021-04-20T08:59:00Z"/>
              </w:rPr>
            </w:pPr>
            <w:ins w:id="272" w:author="Hayden Schilling" w:date="2021-04-20T08:59:00Z">
              <w:r w:rsidRPr="00F15D89">
                <w:rPr>
                  <w:rFonts w:ascii="Calibri" w:hAnsi="Calibri" w:cs="Calibri"/>
                  <w:color w:val="000000"/>
                </w:rPr>
                <w:t>11/09/2004 12:36</w:t>
              </w:r>
            </w:ins>
          </w:p>
        </w:tc>
      </w:tr>
      <w:tr w:rsidR="00CE2F09" w:rsidRPr="00F15D89" w14:paraId="77DC5413" w14:textId="77777777" w:rsidTr="00CE2F09">
        <w:trPr>
          <w:trHeight w:val="531"/>
          <w:ins w:id="273" w:author="Hayden Schilling" w:date="2021-04-20T08:59:00Z"/>
        </w:trPr>
        <w:tc>
          <w:tcPr>
            <w:tcW w:w="1345" w:type="dxa"/>
            <w:vAlign w:val="center"/>
          </w:tcPr>
          <w:p w14:paraId="2C08C08E" w14:textId="77777777" w:rsidR="00CE2F09" w:rsidRPr="00F15D89" w:rsidRDefault="00CE2F09" w:rsidP="00CE2F09">
            <w:pPr>
              <w:spacing w:line="480" w:lineRule="auto"/>
              <w:jc w:val="center"/>
              <w:rPr>
                <w:ins w:id="274" w:author="Hayden Schilling" w:date="2021-04-20T08:59:00Z"/>
              </w:rPr>
            </w:pPr>
            <w:ins w:id="275" w:author="Hayden Schilling" w:date="2021-04-20T08:59:00Z">
              <w:r w:rsidRPr="00F15D89">
                <w:rPr>
                  <w:rFonts w:ascii="Calibri" w:hAnsi="Calibri" w:cs="Calibri"/>
                  <w:color w:val="000000"/>
                </w:rPr>
                <w:t>North Solitary</w:t>
              </w:r>
            </w:ins>
          </w:p>
        </w:tc>
        <w:tc>
          <w:tcPr>
            <w:tcW w:w="1346" w:type="dxa"/>
            <w:vAlign w:val="center"/>
          </w:tcPr>
          <w:p w14:paraId="66CFBFC8" w14:textId="77777777" w:rsidR="00CE2F09" w:rsidRPr="00F15D89" w:rsidRDefault="00CE2F09" w:rsidP="00CE2F09">
            <w:pPr>
              <w:spacing w:line="480" w:lineRule="auto"/>
              <w:jc w:val="center"/>
              <w:rPr>
                <w:ins w:id="276" w:author="Hayden Schilling" w:date="2021-04-20T08:59:00Z"/>
                <w:rFonts w:ascii="Calibri" w:hAnsi="Calibri" w:cs="Calibri"/>
                <w:color w:val="000000"/>
              </w:rPr>
            </w:pPr>
            <w:ins w:id="277" w:author="Hayden Schilling" w:date="2021-04-20T08:59:00Z">
              <w:r>
                <w:rPr>
                  <w:rFonts w:ascii="Calibri" w:hAnsi="Calibri" w:cs="Calibri"/>
                  <w:color w:val="000000"/>
                </w:rPr>
                <w:t>15</w:t>
              </w:r>
            </w:ins>
          </w:p>
        </w:tc>
        <w:tc>
          <w:tcPr>
            <w:tcW w:w="1345" w:type="dxa"/>
            <w:vAlign w:val="center"/>
          </w:tcPr>
          <w:p w14:paraId="4AFD3E56" w14:textId="77777777" w:rsidR="00CE2F09" w:rsidRPr="00F15D89" w:rsidRDefault="00CE2F09" w:rsidP="00CE2F09">
            <w:pPr>
              <w:spacing w:line="480" w:lineRule="auto"/>
              <w:jc w:val="center"/>
              <w:rPr>
                <w:ins w:id="278" w:author="Hayden Schilling" w:date="2021-04-20T08:59:00Z"/>
              </w:rPr>
            </w:pPr>
            <w:ins w:id="279" w:author="Hayden Schilling" w:date="2021-04-20T08:59:00Z">
              <w:r w:rsidRPr="00F15D89">
                <w:rPr>
                  <w:rFonts w:ascii="Calibri" w:hAnsi="Calibri" w:cs="Calibri"/>
                  <w:color w:val="000000"/>
                </w:rPr>
                <w:t>153.41</w:t>
              </w:r>
              <w:r>
                <w:rPr>
                  <w:rFonts w:ascii="Calibri" w:hAnsi="Calibri" w:cs="Calibri"/>
                  <w:color w:val="000000"/>
                </w:rPr>
                <w:t>2</w:t>
              </w:r>
            </w:ins>
          </w:p>
        </w:tc>
        <w:tc>
          <w:tcPr>
            <w:tcW w:w="1346" w:type="dxa"/>
            <w:vAlign w:val="center"/>
          </w:tcPr>
          <w:p w14:paraId="704D4B8C" w14:textId="77777777" w:rsidR="00CE2F09" w:rsidRPr="00F15D89" w:rsidRDefault="00CE2F09" w:rsidP="00CE2F09">
            <w:pPr>
              <w:spacing w:line="480" w:lineRule="auto"/>
              <w:jc w:val="center"/>
              <w:rPr>
                <w:ins w:id="280" w:author="Hayden Schilling" w:date="2021-04-20T08:59:00Z"/>
                <w:rFonts w:ascii="Calibri" w:hAnsi="Calibri" w:cs="Calibri"/>
                <w:color w:val="000000"/>
              </w:rPr>
            </w:pPr>
            <w:ins w:id="281" w:author="Hayden Schilling" w:date="2021-04-20T08:59:00Z">
              <w:r w:rsidRPr="00F15D89">
                <w:rPr>
                  <w:rFonts w:ascii="Calibri" w:hAnsi="Calibri" w:cs="Calibri"/>
                  <w:color w:val="000000"/>
                </w:rPr>
                <w:t>29.99</w:t>
              </w:r>
              <w:r>
                <w:rPr>
                  <w:rFonts w:ascii="Calibri" w:hAnsi="Calibri" w:cs="Calibri"/>
                  <w:color w:val="000000"/>
                </w:rPr>
                <w:t>8</w:t>
              </w:r>
            </w:ins>
          </w:p>
        </w:tc>
        <w:tc>
          <w:tcPr>
            <w:tcW w:w="1346" w:type="dxa"/>
            <w:vAlign w:val="center"/>
          </w:tcPr>
          <w:p w14:paraId="60581FAF" w14:textId="77777777" w:rsidR="00CE2F09" w:rsidRPr="00F15D89" w:rsidRDefault="00CE2F09" w:rsidP="00CE2F09">
            <w:pPr>
              <w:spacing w:line="480" w:lineRule="auto"/>
              <w:jc w:val="center"/>
              <w:rPr>
                <w:ins w:id="282" w:author="Hayden Schilling" w:date="2021-04-20T08:59:00Z"/>
              </w:rPr>
            </w:pPr>
            <w:ins w:id="283" w:author="Hayden Schilling" w:date="2021-04-20T08:59:00Z">
              <w:r w:rsidRPr="00F15D89">
                <w:rPr>
                  <w:rFonts w:ascii="Calibri" w:hAnsi="Calibri" w:cs="Calibri"/>
                  <w:color w:val="000000"/>
                </w:rPr>
                <w:t>153.72</w:t>
              </w:r>
              <w:r>
                <w:rPr>
                  <w:rFonts w:ascii="Calibri" w:hAnsi="Calibri" w:cs="Calibri"/>
                  <w:color w:val="000000"/>
                </w:rPr>
                <w:t>6</w:t>
              </w:r>
            </w:ins>
          </w:p>
        </w:tc>
        <w:tc>
          <w:tcPr>
            <w:tcW w:w="1345" w:type="dxa"/>
            <w:vAlign w:val="center"/>
          </w:tcPr>
          <w:p w14:paraId="2FC47715" w14:textId="77777777" w:rsidR="00CE2F09" w:rsidRPr="00F15D89" w:rsidRDefault="00CE2F09" w:rsidP="00CE2F09">
            <w:pPr>
              <w:spacing w:line="480" w:lineRule="auto"/>
              <w:jc w:val="center"/>
              <w:rPr>
                <w:ins w:id="284" w:author="Hayden Schilling" w:date="2021-04-20T08:59:00Z"/>
                <w:rFonts w:ascii="Calibri" w:hAnsi="Calibri" w:cs="Calibri"/>
                <w:color w:val="000000"/>
              </w:rPr>
            </w:pPr>
            <w:ins w:id="285" w:author="Hayden Schilling" w:date="2021-04-20T08:59:00Z">
              <w:r w:rsidRPr="00F15D89">
                <w:rPr>
                  <w:rFonts w:ascii="Calibri" w:hAnsi="Calibri" w:cs="Calibri"/>
                  <w:color w:val="000000"/>
                </w:rPr>
                <w:t>29.997</w:t>
              </w:r>
            </w:ins>
          </w:p>
        </w:tc>
        <w:tc>
          <w:tcPr>
            <w:tcW w:w="1346" w:type="dxa"/>
            <w:vAlign w:val="center"/>
          </w:tcPr>
          <w:p w14:paraId="1F1939CC" w14:textId="77777777" w:rsidR="00CE2F09" w:rsidRPr="00F15D89" w:rsidRDefault="00CE2F09" w:rsidP="00CE2F09">
            <w:pPr>
              <w:spacing w:line="480" w:lineRule="auto"/>
              <w:jc w:val="center"/>
              <w:rPr>
                <w:ins w:id="286" w:author="Hayden Schilling" w:date="2021-04-20T08:59:00Z"/>
              </w:rPr>
            </w:pPr>
            <w:ins w:id="287" w:author="Hayden Schilling" w:date="2021-04-20T08:59:00Z">
              <w:r w:rsidRPr="00F15D89">
                <w:rPr>
                  <w:rFonts w:ascii="Calibri" w:hAnsi="Calibri" w:cs="Calibri"/>
                  <w:color w:val="000000"/>
                </w:rPr>
                <w:t>7/09/2004 21:41</w:t>
              </w:r>
            </w:ins>
          </w:p>
        </w:tc>
        <w:tc>
          <w:tcPr>
            <w:tcW w:w="1346" w:type="dxa"/>
            <w:vAlign w:val="center"/>
          </w:tcPr>
          <w:p w14:paraId="25CB006E" w14:textId="77777777" w:rsidR="00CE2F09" w:rsidRPr="00F15D89" w:rsidRDefault="00CE2F09" w:rsidP="00CE2F09">
            <w:pPr>
              <w:spacing w:line="480" w:lineRule="auto"/>
              <w:jc w:val="center"/>
              <w:rPr>
                <w:ins w:id="288" w:author="Hayden Schilling" w:date="2021-04-20T08:59:00Z"/>
              </w:rPr>
            </w:pPr>
            <w:ins w:id="289" w:author="Hayden Schilling" w:date="2021-04-20T08:59:00Z">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ins>
          </w:p>
        </w:tc>
      </w:tr>
      <w:tr w:rsidR="00CE2F09" w:rsidRPr="00F15D89" w14:paraId="48853FD6" w14:textId="77777777" w:rsidTr="00CE2F09">
        <w:trPr>
          <w:trHeight w:val="547"/>
          <w:ins w:id="290" w:author="Hayden Schilling" w:date="2021-04-20T08:59:00Z"/>
        </w:trPr>
        <w:tc>
          <w:tcPr>
            <w:tcW w:w="1345" w:type="dxa"/>
            <w:vAlign w:val="center"/>
          </w:tcPr>
          <w:p w14:paraId="5A924E1E" w14:textId="77777777" w:rsidR="00CE2F09" w:rsidRPr="00F15D89" w:rsidRDefault="00CE2F09" w:rsidP="00CE2F09">
            <w:pPr>
              <w:spacing w:line="480" w:lineRule="auto"/>
              <w:jc w:val="center"/>
              <w:rPr>
                <w:ins w:id="291" w:author="Hayden Schilling" w:date="2021-04-20T08:59:00Z"/>
              </w:rPr>
            </w:pPr>
            <w:ins w:id="292" w:author="Hayden Schilling" w:date="2021-04-20T08:59:00Z">
              <w:r w:rsidRPr="00F15D89">
                <w:rPr>
                  <w:rFonts w:ascii="Calibri" w:hAnsi="Calibri" w:cs="Calibri"/>
                  <w:color w:val="000000"/>
                </w:rPr>
                <w:t>Diamond Head</w:t>
              </w:r>
            </w:ins>
          </w:p>
        </w:tc>
        <w:tc>
          <w:tcPr>
            <w:tcW w:w="1346" w:type="dxa"/>
            <w:vAlign w:val="center"/>
          </w:tcPr>
          <w:p w14:paraId="39CBC06C" w14:textId="77777777" w:rsidR="00CE2F09" w:rsidRPr="00F15D89" w:rsidRDefault="00CE2F09" w:rsidP="00CE2F09">
            <w:pPr>
              <w:spacing w:line="480" w:lineRule="auto"/>
              <w:jc w:val="center"/>
              <w:rPr>
                <w:ins w:id="293" w:author="Hayden Schilling" w:date="2021-04-20T08:59:00Z"/>
                <w:rFonts w:ascii="Calibri" w:hAnsi="Calibri" w:cs="Calibri"/>
                <w:color w:val="000000"/>
              </w:rPr>
            </w:pPr>
            <w:ins w:id="294" w:author="Hayden Schilling" w:date="2021-04-20T08:59:00Z">
              <w:r>
                <w:rPr>
                  <w:rFonts w:ascii="Calibri" w:hAnsi="Calibri" w:cs="Calibri"/>
                  <w:color w:val="000000"/>
                </w:rPr>
                <w:t>19</w:t>
              </w:r>
            </w:ins>
          </w:p>
        </w:tc>
        <w:tc>
          <w:tcPr>
            <w:tcW w:w="1345" w:type="dxa"/>
            <w:vAlign w:val="center"/>
          </w:tcPr>
          <w:p w14:paraId="58A1BBCF" w14:textId="77777777" w:rsidR="00CE2F09" w:rsidRPr="00F15D89" w:rsidRDefault="00CE2F09" w:rsidP="00CE2F09">
            <w:pPr>
              <w:spacing w:line="480" w:lineRule="auto"/>
              <w:jc w:val="center"/>
              <w:rPr>
                <w:ins w:id="295" w:author="Hayden Schilling" w:date="2021-04-20T08:59:00Z"/>
              </w:rPr>
            </w:pPr>
            <w:ins w:id="296" w:author="Hayden Schilling" w:date="2021-04-20T08:59:00Z">
              <w:r w:rsidRPr="00F15D89">
                <w:rPr>
                  <w:rFonts w:ascii="Calibri" w:hAnsi="Calibri" w:cs="Calibri"/>
                  <w:color w:val="000000"/>
                </w:rPr>
                <w:t>152.91</w:t>
              </w:r>
              <w:r>
                <w:rPr>
                  <w:rFonts w:ascii="Calibri" w:hAnsi="Calibri" w:cs="Calibri"/>
                  <w:color w:val="000000"/>
                </w:rPr>
                <w:t>3</w:t>
              </w:r>
            </w:ins>
          </w:p>
        </w:tc>
        <w:tc>
          <w:tcPr>
            <w:tcW w:w="1346" w:type="dxa"/>
            <w:vAlign w:val="center"/>
          </w:tcPr>
          <w:p w14:paraId="4FAEE677" w14:textId="77777777" w:rsidR="00CE2F09" w:rsidRPr="00F15D89" w:rsidRDefault="00CE2F09" w:rsidP="00CE2F09">
            <w:pPr>
              <w:spacing w:line="480" w:lineRule="auto"/>
              <w:jc w:val="center"/>
              <w:rPr>
                <w:ins w:id="297" w:author="Hayden Schilling" w:date="2021-04-20T08:59:00Z"/>
                <w:rFonts w:ascii="Calibri" w:hAnsi="Calibri" w:cs="Calibri"/>
                <w:color w:val="000000"/>
              </w:rPr>
            </w:pPr>
            <w:ins w:id="298" w:author="Hayden Schilling" w:date="2021-04-20T08:59:00Z">
              <w:r w:rsidRPr="00F15D89">
                <w:rPr>
                  <w:rFonts w:ascii="Calibri" w:hAnsi="Calibri" w:cs="Calibri"/>
                  <w:color w:val="000000"/>
                </w:rPr>
                <w:t>31.75</w:t>
              </w:r>
              <w:r>
                <w:rPr>
                  <w:rFonts w:ascii="Calibri" w:hAnsi="Calibri" w:cs="Calibri"/>
                  <w:color w:val="000000"/>
                </w:rPr>
                <w:t>2</w:t>
              </w:r>
            </w:ins>
          </w:p>
        </w:tc>
        <w:tc>
          <w:tcPr>
            <w:tcW w:w="1346" w:type="dxa"/>
            <w:vAlign w:val="center"/>
          </w:tcPr>
          <w:p w14:paraId="03CC3D26" w14:textId="77777777" w:rsidR="00CE2F09" w:rsidRPr="00F15D89" w:rsidRDefault="00CE2F09" w:rsidP="00CE2F09">
            <w:pPr>
              <w:spacing w:line="480" w:lineRule="auto"/>
              <w:jc w:val="center"/>
              <w:rPr>
                <w:ins w:id="299" w:author="Hayden Schilling" w:date="2021-04-20T08:59:00Z"/>
              </w:rPr>
            </w:pPr>
            <w:ins w:id="300" w:author="Hayden Schilling" w:date="2021-04-20T08:59:00Z">
              <w:r w:rsidRPr="00F15D89">
                <w:rPr>
                  <w:rFonts w:ascii="Calibri" w:hAnsi="Calibri" w:cs="Calibri"/>
                  <w:color w:val="000000"/>
                </w:rPr>
                <w:t>153.19</w:t>
              </w:r>
              <w:r>
                <w:rPr>
                  <w:rFonts w:ascii="Calibri" w:hAnsi="Calibri" w:cs="Calibri"/>
                  <w:color w:val="000000"/>
                </w:rPr>
                <w:t>1</w:t>
              </w:r>
            </w:ins>
          </w:p>
        </w:tc>
        <w:tc>
          <w:tcPr>
            <w:tcW w:w="1345" w:type="dxa"/>
            <w:vAlign w:val="center"/>
          </w:tcPr>
          <w:p w14:paraId="4D528D15" w14:textId="77777777" w:rsidR="00CE2F09" w:rsidRPr="00F15D89" w:rsidRDefault="00CE2F09" w:rsidP="00CE2F09">
            <w:pPr>
              <w:spacing w:line="480" w:lineRule="auto"/>
              <w:jc w:val="center"/>
              <w:rPr>
                <w:ins w:id="301" w:author="Hayden Schilling" w:date="2021-04-20T08:59:00Z"/>
                <w:rFonts w:ascii="Calibri" w:hAnsi="Calibri" w:cs="Calibri"/>
                <w:color w:val="000000"/>
              </w:rPr>
            </w:pPr>
            <w:ins w:id="302" w:author="Hayden Schilling" w:date="2021-04-20T08:59:00Z">
              <w:r w:rsidRPr="00F15D89">
                <w:rPr>
                  <w:rFonts w:ascii="Calibri" w:hAnsi="Calibri" w:cs="Calibri"/>
                  <w:color w:val="000000"/>
                </w:rPr>
                <w:t>31.747</w:t>
              </w:r>
            </w:ins>
          </w:p>
        </w:tc>
        <w:tc>
          <w:tcPr>
            <w:tcW w:w="1346" w:type="dxa"/>
            <w:vAlign w:val="center"/>
          </w:tcPr>
          <w:p w14:paraId="72FB33E5" w14:textId="77777777" w:rsidR="00CE2F09" w:rsidRPr="00F15D89" w:rsidRDefault="00CE2F09" w:rsidP="00CE2F09">
            <w:pPr>
              <w:spacing w:line="480" w:lineRule="auto"/>
              <w:jc w:val="center"/>
              <w:rPr>
                <w:ins w:id="303" w:author="Hayden Schilling" w:date="2021-04-20T08:59:00Z"/>
              </w:rPr>
            </w:pPr>
            <w:ins w:id="304" w:author="Hayden Schilling" w:date="2021-04-20T08:59:00Z">
              <w:r w:rsidRPr="00F15D89">
                <w:rPr>
                  <w:rFonts w:ascii="Calibri" w:hAnsi="Calibri" w:cs="Calibri"/>
                  <w:color w:val="000000"/>
                </w:rPr>
                <w:t>6/09/2004 20:00</w:t>
              </w:r>
            </w:ins>
          </w:p>
        </w:tc>
        <w:tc>
          <w:tcPr>
            <w:tcW w:w="1346" w:type="dxa"/>
            <w:vAlign w:val="center"/>
          </w:tcPr>
          <w:p w14:paraId="2A02CD28" w14:textId="77777777" w:rsidR="00CE2F09" w:rsidRPr="00F15D89" w:rsidRDefault="00CE2F09" w:rsidP="00CE2F09">
            <w:pPr>
              <w:spacing w:line="480" w:lineRule="auto"/>
              <w:jc w:val="center"/>
              <w:rPr>
                <w:ins w:id="305" w:author="Hayden Schilling" w:date="2021-04-20T08:59:00Z"/>
              </w:rPr>
            </w:pPr>
            <w:ins w:id="306" w:author="Hayden Schilling" w:date="2021-04-20T08:59:00Z">
              <w:r w:rsidRPr="00F15D89">
                <w:rPr>
                  <w:rFonts w:ascii="Calibri" w:hAnsi="Calibri" w:cs="Calibri"/>
                  <w:color w:val="000000"/>
                </w:rPr>
                <w:t>6/09/2004 21:53</w:t>
              </w:r>
            </w:ins>
          </w:p>
        </w:tc>
      </w:tr>
    </w:tbl>
    <w:p w14:paraId="60D3725D" w14:textId="77777777" w:rsidR="00CE2F09" w:rsidRDefault="00CE2F09" w:rsidP="00057697">
      <w:pPr>
        <w:spacing w:line="480" w:lineRule="auto"/>
        <w:ind w:firstLine="720"/>
        <w:rPr>
          <w:moveTo w:id="307" w:author="Hayden Schilling" w:date="2021-04-20T08:57:00Z"/>
          <w:rFonts w:asciiTheme="minorHAnsi" w:hAnsiTheme="minorHAnsi" w:cstheme="minorHAnsi"/>
          <w:szCs w:val="24"/>
          <w:lang w:val="en-AU"/>
        </w:rPr>
      </w:pPr>
    </w:p>
    <w:p w14:paraId="1DD61BC9" w14:textId="75EBDAB7" w:rsidR="00057697" w:rsidRDefault="00057697" w:rsidP="00057697">
      <w:pPr>
        <w:spacing w:line="480" w:lineRule="auto"/>
        <w:ind w:firstLine="720"/>
        <w:rPr>
          <w:moveTo w:id="308" w:author="Hayden Schilling" w:date="2021-04-20T08:57:00Z"/>
        </w:rPr>
      </w:pPr>
      <w:moveTo w:id="309" w:author="Hayden Schilling" w:date="2021-04-20T08:57:00Z">
        <w:r>
          <w:rPr>
            <w:rFonts w:asciiTheme="minorHAnsi" w:hAnsiTheme="minorHAnsi" w:cstheme="minorHAnsi"/>
            <w:szCs w:val="24"/>
            <w:lang w:val="en-AU"/>
          </w:rPr>
          <w:t xml:space="preserve">The potential influence of wind driven circulation was investigated </w:t>
        </w:r>
        <w:del w:id="310" w:author="Hayden Schilling" w:date="2021-05-04T14:15:00Z">
          <w:r w:rsidDel="000F29CC">
            <w:rPr>
              <w:rFonts w:asciiTheme="minorHAnsi" w:hAnsiTheme="minorHAnsi" w:cstheme="minorHAnsi"/>
              <w:szCs w:val="24"/>
              <w:lang w:val="en-AU"/>
            </w:rPr>
            <w:delText>from</w:delText>
          </w:r>
        </w:del>
      </w:moveTo>
      <w:ins w:id="311" w:author="Hayden Schilling" w:date="2021-05-04T14:15:00Z">
        <w:r w:rsidR="000F29CC">
          <w:rPr>
            <w:rFonts w:asciiTheme="minorHAnsi" w:hAnsiTheme="minorHAnsi" w:cstheme="minorHAnsi"/>
            <w:szCs w:val="24"/>
            <w:lang w:val="en-AU"/>
          </w:rPr>
          <w:t>using</w:t>
        </w:r>
      </w:ins>
      <w:moveTo w:id="312" w:author="Hayden Schilling" w:date="2021-04-20T08:57:00Z">
        <w:r>
          <w:rPr>
            <w:rFonts w:asciiTheme="minorHAnsi" w:hAnsiTheme="minorHAnsi" w:cstheme="minorHAnsi"/>
            <w:szCs w:val="24"/>
            <w:lang w:val="en-AU"/>
          </w:rPr>
          <w:t xml:space="preserve"> wind data from Coffs Harbour meteorological station from the Bureau of Meteorology (30.311°S, 153.118°E)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moveTo>
    </w:p>
    <w:moveToRangeEnd w:id="187"/>
    <w:p w14:paraId="4E776F1A" w14:textId="152092F7" w:rsidR="00057697" w:rsidRDefault="00B8118B" w:rsidP="00D715A7">
      <w:pPr>
        <w:spacing w:line="480" w:lineRule="auto"/>
        <w:ind w:firstLine="720"/>
        <w:rPr>
          <w:ins w:id="313" w:author="Hayden Schilling" w:date="2021-04-20T09:24:00Z"/>
          <w:rFonts w:asciiTheme="minorHAnsi" w:hAnsiTheme="minorHAnsi" w:cstheme="minorHAnsi"/>
          <w:szCs w:val="24"/>
          <w:lang w:val="en-AU"/>
        </w:rPr>
      </w:pPr>
      <w:ins w:id="314" w:author="Hayden Schilling" w:date="2021-04-20T09:23:00Z">
        <w:r>
          <w:rPr>
            <w:rFonts w:asciiTheme="minorHAnsi" w:hAnsiTheme="minorHAnsi" w:cstheme="minorHAnsi"/>
            <w:szCs w:val="24"/>
            <w:lang w:val="en-AU"/>
          </w:rPr>
          <w:t xml:space="preserve">As zooplankton was not sampled for taxonomic investigation in the current study, in order to understand the likely composition of zooplankton at this </w:t>
        </w:r>
      </w:ins>
      <w:ins w:id="315" w:author="Hayden Schilling" w:date="2021-04-20T09:24:00Z">
        <w:r>
          <w:rPr>
            <w:rFonts w:asciiTheme="minorHAnsi" w:hAnsiTheme="minorHAnsi" w:cstheme="minorHAnsi"/>
            <w:szCs w:val="24"/>
            <w:lang w:val="en-AU"/>
          </w:rPr>
          <w:t>time</w:t>
        </w:r>
      </w:ins>
      <w:ins w:id="316" w:author="Hayden Schilling" w:date="2021-04-20T09:23:00Z">
        <w:r>
          <w:rPr>
            <w:rFonts w:asciiTheme="minorHAnsi" w:hAnsiTheme="minorHAnsi" w:cstheme="minorHAnsi"/>
            <w:szCs w:val="24"/>
            <w:lang w:val="en-AU"/>
          </w:rPr>
          <w:t xml:space="preserve"> we explored Continuous Plankton Recorder (CPR) Data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{"citationID":"UUdNWJ09","properties":{"formattedCitation":"(Richardson {\\i{}et al.}, 2006)","plainCitation":"(Richardson et al., 2006)","noteIndex":0},"citationItems":[{"id":2016,"uris":["http://zotero.org/users/local/U6DoygBa/items/TVEJXHVH"],"uri":["http://zotero.org/users/local/U6DoygBa/items/TVEJXHVH"],"itemData":{"id":2016,"type":"article-journal","abstract":"The continuous plankton recorder (CPR) survey is the largest multi-decadal plankton monitoring programme in the world. It was initiated in 1931 and by the end of 2004 had counted 207,619 samples and identified 437 phyto- and zooplankton taxa throughout the North Atlantic. CPR data are used extensively by the research community and in recent years have been used increasingly to underpin marine management. Here, we take a critical look at how best to use CPR data. We first describe the CPR itself, CPR sampling, and plankton counting procedures. We discuss the spatial and temporal biases in the Survey, summarise environmental data that have not previously been available, and describe the new data access policy. We supply information essential to using CPR data, including descriptions of each CPR taxonomic entity, the idiosyncrasies associated with counting many of the taxa, the logic behind taxonomic changes in the Survey, the semi-quantitative nature of CPR sampling, and recommendations on choosing the spatial and temporal scale of study. This forms the basis for a broader discussion on how to use CPR data for deriving ecologically meaningful indices based on size, functional groups and biomass that can be used to support research and management. This contribution should be useful for plankton ecologists, modellers and policy makers that actively use CPR data.","container-title":"Progress in Oceanography","DOI":"10.1016/j.pocean.2005.09.011","ISSN":"0079-6611","issue":"1","journalAbbreviation":"Progress in Oceanography","language":"en","page":"27-74","source":"ScienceDirect","title":"Using continuous plankton recorder data","volume":"68","author":[{"family":"Richardson","given":"A. J."},{"family":"Walne","given":"A. W."},{"family":"John","given":"A. W. G."},{"family":"Jonas","given":"T. D."},{"family":"Lindley","given":"J. A."},{"family":"Sims","given":"D. W."},{"family":"Stevens","given":"D."},{"family":"Witt","given":"M."}],"issued":{"date-parts":[["2006",1,1]]}}}],"schema":"https://github.com/citation-style-language/schema/raw/master/csl-citation.json"} </w:instrText>
        </w:r>
        <w:r>
          <w:rPr>
            <w:rFonts w:asciiTheme="minorHAnsi" w:hAnsiTheme="minorHAnsi" w:cstheme="minorHAnsi"/>
            <w:szCs w:val="24"/>
            <w:lang w:val="en-AU"/>
          </w:rPr>
          <w:fldChar w:fldCharType="separate"/>
        </w:r>
        <w:r w:rsidRPr="008644FB">
          <w:rPr>
            <w:rFonts w:ascii="Calibri" w:hAnsi="Calibri" w:cs="Calibri"/>
            <w:szCs w:val="24"/>
          </w:rPr>
          <w:t xml:space="preserve">(Richardson </w:t>
        </w:r>
        <w:r w:rsidRPr="008644FB">
          <w:rPr>
            <w:rFonts w:ascii="Calibri" w:hAnsi="Calibri" w:cs="Calibri"/>
            <w:i/>
            <w:iCs/>
            <w:szCs w:val="24"/>
          </w:rPr>
          <w:t>et al.</w:t>
        </w:r>
        <w:r w:rsidRPr="008644FB">
          <w:rPr>
            <w:rFonts w:ascii="Calibri" w:hAnsi="Calibri" w:cs="Calibri"/>
            <w:szCs w:val="24"/>
          </w:rPr>
          <w:t>, 2006)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We extracted all CPR zooplankton abundance data within 28 – 32° S and 152 -155° E from the Australian Ocean </w:t>
        </w:r>
        <w:r>
          <w:rPr>
            <w:rFonts w:asciiTheme="minorHAnsi" w:hAnsiTheme="minorHAnsi" w:cstheme="minorHAnsi"/>
            <w:szCs w:val="24"/>
            <w:lang w:val="en-AU"/>
          </w:rPr>
          <w:lastRenderedPageBreak/>
          <w:t>Data Network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HYPERLINK "</w:instrText>
        </w:r>
        <w:r w:rsidRPr="00CE2F09">
          <w:rPr>
            <w:rFonts w:asciiTheme="minorHAnsi" w:hAnsiTheme="minorHAnsi" w:cstheme="minorHAnsi"/>
            <w:szCs w:val="24"/>
            <w:lang w:val="en-AU"/>
          </w:rPr>
          <w:instrText>https://portal.aodn.org.au/</w:instrText>
        </w:r>
        <w:r>
          <w:rPr>
            <w:rFonts w:asciiTheme="minorHAnsi" w:hAnsiTheme="minorHAnsi" w:cstheme="minorHAnsi"/>
            <w:szCs w:val="24"/>
            <w:lang w:val="en-AU"/>
          </w:rPr>
          <w:instrText xml:space="preserve">" </w:instrText>
        </w:r>
        <w:r>
          <w:rPr>
            <w:rFonts w:asciiTheme="minorHAnsi" w:hAnsiTheme="minorHAnsi" w:cstheme="minorHAnsi"/>
            <w:szCs w:val="24"/>
            <w:lang w:val="en-AU"/>
          </w:rPr>
          <w:fldChar w:fldCharType="separate"/>
        </w:r>
        <w:r w:rsidRPr="00340C5D">
          <w:rPr>
            <w:rStyle w:val="Hyperlink"/>
            <w:rFonts w:asciiTheme="minorHAnsi" w:hAnsiTheme="minorHAnsi" w:cstheme="minorHAnsi"/>
            <w:szCs w:val="24"/>
            <w:lang w:val="en-AU"/>
          </w:rPr>
          <w:t>https://portal.aodn.org.au/</w:t>
        </w:r>
        <w:r>
          <w:rPr>
            <w:rFonts w:asciiTheme="minorHAnsi" w:hAnsiTheme="minorHAnsi" w:cstheme="minorHAnsi"/>
            <w:szCs w:val="24"/>
            <w:lang w:val="en-AU"/>
          </w:rPr>
          <w:fldChar w:fldCharType="end"/>
        </w:r>
        <w:r>
          <w:rPr>
            <w:rFonts w:asciiTheme="minorHAnsi" w:hAnsiTheme="minorHAnsi" w:cstheme="minorHAnsi"/>
            <w:szCs w:val="24"/>
            <w:lang w:val="en-AU"/>
          </w:rPr>
          <w:t>). Using the ‘higher taxonomic groups classifications” we calculated the average composition</w:t>
        </w:r>
      </w:ins>
      <w:ins w:id="317" w:author="Hayden Schilling" w:date="2021-04-20T09:24:00Z">
        <w:r>
          <w:rPr>
            <w:rFonts w:asciiTheme="minorHAnsi" w:hAnsiTheme="minorHAnsi" w:cstheme="minorHAnsi"/>
            <w:szCs w:val="24"/>
            <w:lang w:val="en-AU"/>
          </w:rPr>
          <w:t xml:space="preserve"> (by abundance)</w:t>
        </w:r>
      </w:ins>
      <w:ins w:id="318" w:author="Hayden Schilling" w:date="2021-04-20T09:23:00Z">
        <w:r>
          <w:rPr>
            <w:rFonts w:asciiTheme="minorHAnsi" w:hAnsiTheme="minorHAnsi" w:cstheme="minorHAnsi"/>
            <w:szCs w:val="24"/>
            <w:lang w:val="en-AU"/>
          </w:rPr>
          <w:t xml:space="preserve"> of zooplankton for each month in the study region.</w:t>
        </w:r>
      </w:ins>
    </w:p>
    <w:p w14:paraId="1DB2D7B0" w14:textId="77777777" w:rsidR="00B8118B" w:rsidRDefault="00B8118B" w:rsidP="00D715A7">
      <w:pPr>
        <w:spacing w:line="480" w:lineRule="auto"/>
        <w:ind w:firstLine="720"/>
        <w:rPr>
          <w:rFonts w:asciiTheme="minorHAnsi" w:hAnsiTheme="minorHAnsi" w:cstheme="minorHAnsi"/>
          <w:szCs w:val="24"/>
          <w:lang w:val="en-AU"/>
        </w:rPr>
      </w:pPr>
    </w:p>
    <w:p w14:paraId="7B0D9EDF" w14:textId="7799714F" w:rsidR="00A73321" w:rsidRPr="00F15D89" w:rsidDel="00057697" w:rsidRDefault="00A73321" w:rsidP="00A73321">
      <w:pPr>
        <w:pStyle w:val="Heading-Main"/>
        <w:spacing w:line="480" w:lineRule="auto"/>
        <w:rPr>
          <w:moveFrom w:id="319" w:author="Hayden Schilling" w:date="2021-04-20T08:57:00Z"/>
          <w:rFonts w:asciiTheme="minorHAnsi" w:hAnsiTheme="minorHAnsi" w:cstheme="minorHAnsi"/>
          <w:b w:val="0"/>
          <w:bCs w:val="0"/>
          <w:lang w:val="en-AU"/>
        </w:rPr>
      </w:pPr>
      <w:moveFromRangeStart w:id="320" w:author="Hayden Schilling" w:date="2021-04-20T08:57:00Z" w:name="move69801486"/>
      <w:moveFrom w:id="321" w:author="Hayden Schilling" w:date="2021-04-20T08:57:00Z">
        <w:r w:rsidDel="00057697">
          <w:rPr>
            <w:rFonts w:asciiTheme="minorHAnsi" w:hAnsiTheme="minorHAnsi" w:cstheme="minorHAnsi"/>
            <w:b w:val="0"/>
            <w:bCs w:val="0"/>
            <w:noProof/>
            <w:lang w:val="en-AU" w:eastAsia="en-AU"/>
          </w:rPr>
          <w:drawing>
            <wp:inline distT="0" distB="0" distL="0" distR="0" wp14:anchorId="6B19E8F0" wp14:editId="67BFE3A9">
              <wp:extent cx="5305425" cy="584019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moveFrom>
    </w:p>
    <w:p w14:paraId="5494CA18" w14:textId="6859760A" w:rsidR="00A73321" w:rsidRPr="0009116A" w:rsidDel="00057697" w:rsidRDefault="00A73321" w:rsidP="00A73321">
      <w:pPr>
        <w:pStyle w:val="Heading-Main"/>
        <w:spacing w:line="480" w:lineRule="auto"/>
        <w:rPr>
          <w:moveFrom w:id="322" w:author="Hayden Schilling" w:date="2021-04-20T08:57:00Z"/>
          <w:rFonts w:asciiTheme="minorHAnsi" w:hAnsiTheme="minorHAnsi" w:cstheme="minorHAnsi"/>
          <w:b w:val="0"/>
          <w:bCs w:val="0"/>
          <w:lang w:val="en-AU"/>
        </w:rPr>
      </w:pPr>
      <w:moveFrom w:id="323" w:author="Hayden Schilling" w:date="2021-04-20T08:57:00Z">
        <w:r w:rsidRPr="00F15D89" w:rsidDel="00057697">
          <w:rPr>
            <w:rFonts w:asciiTheme="minorHAnsi" w:hAnsiTheme="minorHAnsi" w:cstheme="minorHAnsi"/>
            <w:lang w:val="en-AU"/>
          </w:rPr>
          <w:t>Figure 1</w:t>
        </w:r>
        <w:r w:rsidRPr="00F15D89" w:rsidDel="00057697">
          <w:rPr>
            <w:rFonts w:asciiTheme="minorHAnsi" w:hAnsiTheme="minorHAnsi" w:cstheme="minorHAnsi"/>
            <w:b w:val="0"/>
            <w:bCs w:val="0"/>
            <w:lang w:val="en-AU"/>
          </w:rPr>
          <w:t xml:space="preserve"> Locations of the four cross shelf sections which were sampled in September 2004. The sea-surface temperature for 6</w:t>
        </w:r>
        <w:r w:rsidRPr="00F15D89" w:rsidDel="00057697">
          <w:rPr>
            <w:rFonts w:asciiTheme="minorHAnsi" w:hAnsiTheme="minorHAnsi" w:cstheme="minorHAnsi"/>
            <w:b w:val="0"/>
            <w:bCs w:val="0"/>
            <w:vertAlign w:val="superscript"/>
            <w:lang w:val="en-AU"/>
          </w:rPr>
          <w:t>th</w:t>
        </w:r>
        <w:r w:rsidRPr="00F15D89" w:rsidDel="00057697">
          <w:rPr>
            <w:rFonts w:asciiTheme="minorHAnsi" w:hAnsiTheme="minorHAnsi" w:cstheme="minorHAnsi"/>
            <w:b w:val="0"/>
            <w:bCs w:val="0"/>
            <w:lang w:val="en-AU"/>
          </w:rPr>
          <w:t xml:space="preserve"> September 2004 is shown in colour with velocity arrows from satellite altimetry shown with black arrows.</w:t>
        </w:r>
        <w:r w:rsidRPr="00F15D89" w:rsidDel="00057697">
          <w:rPr>
            <w:rFonts w:asciiTheme="minorHAnsi" w:hAnsiTheme="minorHAnsi" w:cstheme="minorHAnsi"/>
            <w:lang w:val="en-AU"/>
          </w:rPr>
          <w:t xml:space="preserve"> </w:t>
        </w:r>
        <w:r w:rsidDel="00057697">
          <w:rPr>
            <w:rFonts w:asciiTheme="minorHAnsi" w:hAnsiTheme="minorHAnsi" w:cstheme="minorHAnsi"/>
            <w:b w:val="0"/>
            <w:bCs w:val="0"/>
            <w:lang w:val="en-AU"/>
          </w:rPr>
          <w:t>Grey isobaths represent 200 and 2000m depths.</w:t>
        </w:r>
      </w:moveFrom>
    </w:p>
    <w:moveFromRangeEnd w:id="320"/>
    <w:p w14:paraId="0AD983D8" w14:textId="5723349C" w:rsidR="00A73321" w:rsidRPr="00F15D89" w:rsidDel="00CE2F09" w:rsidRDefault="00A73321" w:rsidP="00A73321">
      <w:pPr>
        <w:spacing w:line="480" w:lineRule="auto"/>
        <w:rPr>
          <w:del w:id="324" w:author="Hayden Schilling" w:date="2021-04-20T08:59:00Z"/>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Sampling</w:t>
      </w:r>
    </w:p>
    <w:p w14:paraId="61CCE7D0" w14:textId="2E51AA7B" w:rsidR="007A3AC3" w:rsidRPr="00694521" w:rsidRDefault="00BA00E3" w:rsidP="003D29DF">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ins w:id="325" w:author="Hayden Schilling" w:date="2021-04-15T14:29:00Z">
        <w:r w:rsidR="003D29DF">
          <w:rPr>
            <w:rFonts w:asciiTheme="minorHAnsi" w:hAnsiTheme="minorHAnsi" w:cstheme="minorHAnsi"/>
            <w:b w:val="0"/>
            <w:bCs w:val="0"/>
            <w:lang w:val="en-AU"/>
          </w:rPr>
          <w:t xml:space="preserve">Immediately following each </w:t>
        </w:r>
      </w:ins>
      <w:proofErr w:type="spellStart"/>
      <w:ins w:id="326" w:author="Hayden Schilling" w:date="2021-04-15T14:30:00Z">
        <w:r w:rsidR="003D29DF">
          <w:rPr>
            <w:rFonts w:asciiTheme="minorHAnsi" w:hAnsiTheme="minorHAnsi" w:cstheme="minorHAnsi"/>
            <w:b w:val="0"/>
            <w:bCs w:val="0"/>
            <w:lang w:val="en-AU"/>
          </w:rPr>
          <w:t>SeaSoar</w:t>
        </w:r>
        <w:proofErr w:type="spellEnd"/>
        <w:r w:rsidR="003D29DF">
          <w:rPr>
            <w:rFonts w:asciiTheme="minorHAnsi" w:hAnsiTheme="minorHAnsi" w:cstheme="minorHAnsi"/>
            <w:b w:val="0"/>
            <w:bCs w:val="0"/>
            <w:lang w:val="en-AU"/>
          </w:rPr>
          <w:t xml:space="preserve"> </w:t>
        </w:r>
      </w:ins>
      <w:ins w:id="327" w:author="Hayden Schilling" w:date="2021-04-15T14:36:00Z">
        <w:r w:rsidR="003D29DF">
          <w:rPr>
            <w:rFonts w:asciiTheme="minorHAnsi" w:hAnsiTheme="minorHAnsi" w:cstheme="minorHAnsi"/>
            <w:b w:val="0"/>
            <w:bCs w:val="0"/>
            <w:lang w:val="en-AU"/>
          </w:rPr>
          <w:t>deployments</w:t>
        </w:r>
      </w:ins>
      <w:ins w:id="328" w:author="Hayden Schilling" w:date="2021-04-15T14:29:00Z">
        <w:r w:rsidR="003D29DF">
          <w:rPr>
            <w:rFonts w:asciiTheme="minorHAnsi" w:hAnsiTheme="minorHAnsi" w:cstheme="minorHAnsi"/>
            <w:b w:val="0"/>
            <w:bCs w:val="0"/>
            <w:lang w:val="en-AU"/>
          </w:rPr>
          <w:t xml:space="preserve"> a transect of CTD deployments was conducted over the sam</w:t>
        </w:r>
      </w:ins>
      <w:ins w:id="329" w:author="Hayden Schilling" w:date="2021-04-15T14:30:00Z">
        <w:r w:rsidR="003D29DF">
          <w:rPr>
            <w:rFonts w:asciiTheme="minorHAnsi" w:hAnsiTheme="minorHAnsi" w:cstheme="minorHAnsi"/>
            <w:b w:val="0"/>
            <w:bCs w:val="0"/>
            <w:lang w:val="en-AU"/>
          </w:rPr>
          <w:t xml:space="preserve">e </w:t>
        </w:r>
      </w:ins>
      <w:ins w:id="330" w:author="Hayden Schilling" w:date="2021-04-15T14:36:00Z">
        <w:r w:rsidR="003D29DF">
          <w:rPr>
            <w:rFonts w:asciiTheme="minorHAnsi" w:hAnsiTheme="minorHAnsi" w:cstheme="minorHAnsi"/>
            <w:b w:val="0"/>
            <w:bCs w:val="0"/>
            <w:lang w:val="en-AU"/>
          </w:rPr>
          <w:t>course</w:t>
        </w:r>
      </w:ins>
      <w:ins w:id="331" w:author="Hayden Schilling" w:date="2021-04-30T10:18:00Z">
        <w:r w:rsidR="00972D6A">
          <w:rPr>
            <w:rFonts w:asciiTheme="minorHAnsi" w:hAnsiTheme="minorHAnsi" w:cstheme="minorHAnsi"/>
            <w:b w:val="0"/>
            <w:bCs w:val="0"/>
            <w:lang w:val="en-AU"/>
          </w:rPr>
          <w:t xml:space="preserve"> (in the opposite direction)</w:t>
        </w:r>
      </w:ins>
      <w:ins w:id="332" w:author="Hayden Schilling" w:date="2021-04-15T14:30:00Z">
        <w:r w:rsidR="003D29DF">
          <w:rPr>
            <w:rFonts w:asciiTheme="minorHAnsi" w:hAnsiTheme="minorHAnsi" w:cstheme="minorHAnsi"/>
            <w:b w:val="0"/>
            <w:bCs w:val="0"/>
            <w:lang w:val="en-AU"/>
          </w:rPr>
          <w:t xml:space="preserve"> to characterise nutrients, oxygen</w:t>
        </w:r>
      </w:ins>
      <w:ins w:id="333" w:author="Hayden Schilling" w:date="2021-04-15T14:46:00Z">
        <w:r w:rsidR="00306496">
          <w:rPr>
            <w:rFonts w:asciiTheme="minorHAnsi" w:hAnsiTheme="minorHAnsi" w:cstheme="minorHAnsi"/>
            <w:b w:val="0"/>
            <w:bCs w:val="0"/>
            <w:lang w:val="en-AU"/>
          </w:rPr>
          <w:t>,</w:t>
        </w:r>
      </w:ins>
      <w:ins w:id="334" w:author="Hayden Schilling" w:date="2021-04-15T14:30:00Z">
        <w:r w:rsidR="003D29DF">
          <w:rPr>
            <w:rFonts w:asciiTheme="minorHAnsi" w:hAnsiTheme="minorHAnsi" w:cstheme="minorHAnsi"/>
            <w:b w:val="0"/>
            <w:bCs w:val="0"/>
            <w:lang w:val="en-AU"/>
          </w:rPr>
          <w:t xml:space="preserve"> and </w:t>
        </w:r>
      </w:ins>
      <w:ins w:id="335" w:author="Hayden Schilling" w:date="2021-04-15T14:46:00Z">
        <w:r w:rsidR="00306496">
          <w:rPr>
            <w:rFonts w:asciiTheme="minorHAnsi" w:hAnsiTheme="minorHAnsi" w:cstheme="minorHAnsi"/>
            <w:b w:val="0"/>
            <w:bCs w:val="0"/>
            <w:lang w:val="en-AU"/>
          </w:rPr>
          <w:t>f</w:t>
        </w:r>
      </w:ins>
      <w:ins w:id="336" w:author="Hayden Schilling" w:date="2021-04-15T14:45:00Z">
        <w:r w:rsidR="00306496">
          <w:rPr>
            <w:rFonts w:asciiTheme="minorHAnsi" w:hAnsiTheme="minorHAnsi" w:cstheme="minorHAnsi"/>
            <w:b w:val="0"/>
            <w:bCs w:val="0"/>
            <w:lang w:val="en-AU"/>
          </w:rPr>
          <w:t>luorescence</w:t>
        </w:r>
      </w:ins>
      <w:ins w:id="337" w:author="Hayden Schilling" w:date="2021-04-15T14:30:00Z">
        <w:r w:rsidR="003D29DF">
          <w:rPr>
            <w:rFonts w:asciiTheme="minorHAnsi" w:hAnsiTheme="minorHAnsi" w:cstheme="minorHAnsi"/>
            <w:b w:val="0"/>
            <w:bCs w:val="0"/>
            <w:i/>
            <w:iCs/>
            <w:lang w:val="en-AU"/>
          </w:rPr>
          <w:t xml:space="preserve"> </w:t>
        </w:r>
        <w:r w:rsidR="003D29DF">
          <w:rPr>
            <w:rFonts w:asciiTheme="minorHAnsi" w:hAnsiTheme="minorHAnsi" w:cstheme="minorHAnsi"/>
            <w:b w:val="0"/>
            <w:bCs w:val="0"/>
            <w:lang w:val="en-AU"/>
          </w:rPr>
          <w:t>along each transect.</w:t>
        </w:r>
      </w:ins>
      <w:ins w:id="338" w:author="Hayden Schilling" w:date="2021-04-15T14:36:00Z">
        <w:r w:rsidR="003D29DF">
          <w:rPr>
            <w:rFonts w:asciiTheme="minorHAnsi" w:hAnsiTheme="minorHAnsi" w:cstheme="minorHAnsi"/>
            <w:b w:val="0"/>
            <w:bCs w:val="0"/>
            <w:lang w:val="en-AU"/>
          </w:rPr>
          <w:t xml:space="preserve"> F</w:t>
        </w:r>
        <w:r w:rsidR="003D29DF" w:rsidRPr="003D29DF">
          <w:rPr>
            <w:rFonts w:asciiTheme="minorHAnsi" w:hAnsiTheme="minorHAnsi" w:cstheme="minorHAnsi"/>
            <w:b w:val="0"/>
            <w:bCs w:val="0"/>
            <w:lang w:val="en-AU"/>
          </w:rPr>
          <w:t>luorescence, temperature,</w:t>
        </w:r>
        <w:r w:rsidR="003D29DF">
          <w:rPr>
            <w:rFonts w:asciiTheme="minorHAnsi" w:hAnsiTheme="minorHAnsi" w:cstheme="minorHAnsi"/>
            <w:b w:val="0"/>
            <w:bCs w:val="0"/>
            <w:lang w:val="en-AU"/>
          </w:rPr>
          <w:t xml:space="preserve"> </w:t>
        </w:r>
        <w:proofErr w:type="gramStart"/>
        <w:r w:rsidR="003D29DF" w:rsidRPr="003D29DF">
          <w:rPr>
            <w:rFonts w:asciiTheme="minorHAnsi" w:hAnsiTheme="minorHAnsi" w:cstheme="minorHAnsi"/>
            <w:b w:val="0"/>
            <w:bCs w:val="0"/>
            <w:lang w:val="en-AU"/>
          </w:rPr>
          <w:t>salinity</w:t>
        </w:r>
        <w:proofErr w:type="gramEnd"/>
        <w:r w:rsidR="003D29DF" w:rsidRPr="003D29DF">
          <w:rPr>
            <w:rFonts w:asciiTheme="minorHAnsi" w:hAnsiTheme="minorHAnsi" w:cstheme="minorHAnsi"/>
            <w:b w:val="0"/>
            <w:bCs w:val="0"/>
            <w:lang w:val="en-AU"/>
          </w:rPr>
          <w:t xml:space="preserve"> and oxygen were electronically measured, and</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nutrients (NO</w:t>
        </w:r>
        <w:r w:rsidR="003D29DF" w:rsidRPr="00CE2F09">
          <w:rPr>
            <w:rFonts w:asciiTheme="minorHAnsi" w:hAnsiTheme="minorHAnsi" w:cstheme="minorHAnsi"/>
            <w:b w:val="0"/>
            <w:bCs w:val="0"/>
            <w:vertAlign w:val="subscript"/>
            <w:lang w:val="en-AU"/>
            <w:rPrChange w:id="339" w:author="Hayden Schilling" w:date="2021-04-20T09:00:00Z">
              <w:rPr>
                <w:rFonts w:asciiTheme="minorHAnsi" w:hAnsiTheme="minorHAnsi" w:cstheme="minorHAnsi"/>
                <w:b w:val="0"/>
                <w:bCs w:val="0"/>
                <w:lang w:val="en-AU"/>
              </w:rPr>
            </w:rPrChange>
          </w:rPr>
          <w:t>3</w:t>
        </w:r>
        <w:r w:rsidR="003D29DF" w:rsidRPr="003D29DF">
          <w:rPr>
            <w:rFonts w:asciiTheme="minorHAnsi" w:hAnsiTheme="minorHAnsi" w:cstheme="minorHAnsi"/>
            <w:b w:val="0"/>
            <w:bCs w:val="0"/>
            <w:lang w:val="en-AU"/>
          </w:rPr>
          <w:t>, PO</w:t>
        </w:r>
        <w:r w:rsidR="003D29DF" w:rsidRPr="00CE2F09">
          <w:rPr>
            <w:rFonts w:asciiTheme="minorHAnsi" w:hAnsiTheme="minorHAnsi" w:cstheme="minorHAnsi"/>
            <w:b w:val="0"/>
            <w:bCs w:val="0"/>
            <w:vertAlign w:val="subscript"/>
            <w:lang w:val="en-AU"/>
            <w:rPrChange w:id="340" w:author="Hayden Schilling" w:date="2021-04-20T09:00:00Z">
              <w:rPr>
                <w:rFonts w:asciiTheme="minorHAnsi" w:hAnsiTheme="minorHAnsi" w:cstheme="minorHAnsi"/>
                <w:b w:val="0"/>
                <w:bCs w:val="0"/>
                <w:lang w:val="en-AU"/>
              </w:rPr>
            </w:rPrChange>
          </w:rPr>
          <w:t>4</w:t>
        </w:r>
        <w:r w:rsidR="003D29DF" w:rsidRPr="003D29DF">
          <w:rPr>
            <w:rFonts w:asciiTheme="minorHAnsi" w:hAnsiTheme="minorHAnsi" w:cstheme="minorHAnsi"/>
            <w:b w:val="0"/>
            <w:bCs w:val="0"/>
            <w:lang w:val="en-AU"/>
          </w:rPr>
          <w:t xml:space="preserve"> </w:t>
        </w:r>
      </w:ins>
      <w:ins w:id="341" w:author="Hayden Schilling" w:date="2021-04-30T10:18:00Z">
        <w:r w:rsidR="00972D6A">
          <w:rPr>
            <w:rFonts w:asciiTheme="minorHAnsi" w:hAnsiTheme="minorHAnsi" w:cstheme="minorHAnsi"/>
            <w:b w:val="0"/>
            <w:bCs w:val="0"/>
            <w:lang w:val="en-AU"/>
          </w:rPr>
          <w:t xml:space="preserve">and </w:t>
        </w:r>
        <w:r w:rsidR="00972D6A" w:rsidRPr="003D29DF">
          <w:rPr>
            <w:rFonts w:asciiTheme="minorHAnsi" w:hAnsiTheme="minorHAnsi" w:cstheme="minorHAnsi"/>
            <w:b w:val="0"/>
            <w:bCs w:val="0"/>
            <w:lang w:val="en-AU"/>
          </w:rPr>
          <w:t>Si</w:t>
        </w:r>
      </w:ins>
      <w:ins w:id="342" w:author="Hayden Schilling" w:date="2021-04-15T14:36:00Z">
        <w:r w:rsidR="003D29DF" w:rsidRPr="003D29DF">
          <w:rPr>
            <w:rFonts w:asciiTheme="minorHAnsi" w:hAnsiTheme="minorHAnsi" w:cstheme="minorHAnsi"/>
            <w:b w:val="0"/>
            <w:bCs w:val="0"/>
            <w:lang w:val="en-AU"/>
          </w:rPr>
          <w:t>) and bottle oxygen taken at the</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surface and depths of 25, 50, 75, 100, 150</w:t>
        </w:r>
      </w:ins>
      <w:ins w:id="343" w:author="Hayden Schilling" w:date="2021-04-15T14:37:00Z">
        <w:r w:rsidR="003D29DF">
          <w:rPr>
            <w:rFonts w:asciiTheme="minorHAnsi" w:hAnsiTheme="minorHAnsi" w:cstheme="minorHAnsi"/>
            <w:b w:val="0"/>
            <w:bCs w:val="0"/>
            <w:lang w:val="en-AU"/>
          </w:rPr>
          <w:t xml:space="preserve"> and </w:t>
        </w:r>
      </w:ins>
      <w:ins w:id="344" w:author="Hayden Schilling" w:date="2021-04-15T14:36:00Z">
        <w:r w:rsidR="003D29DF" w:rsidRPr="003D29DF">
          <w:rPr>
            <w:rFonts w:asciiTheme="minorHAnsi" w:hAnsiTheme="minorHAnsi" w:cstheme="minorHAnsi"/>
            <w:b w:val="0"/>
            <w:bCs w:val="0"/>
            <w:lang w:val="en-AU"/>
          </w:rPr>
          <w:t>200</w:t>
        </w:r>
      </w:ins>
      <w:ins w:id="345" w:author="Hayden Schilling" w:date="2021-04-15T14:37:00Z">
        <w:r w:rsidR="003D29DF">
          <w:rPr>
            <w:rFonts w:asciiTheme="minorHAnsi" w:hAnsiTheme="minorHAnsi" w:cstheme="minorHAnsi"/>
            <w:b w:val="0"/>
            <w:bCs w:val="0"/>
            <w:lang w:val="en-AU"/>
          </w:rPr>
          <w:t>m</w:t>
        </w:r>
      </w:ins>
      <w:ins w:id="346" w:author="Hayden Schilling" w:date="2021-04-15T14:36:00Z">
        <w:r w:rsidR="003D29DF" w:rsidRPr="003D29DF">
          <w:rPr>
            <w:rFonts w:asciiTheme="minorHAnsi" w:hAnsiTheme="minorHAnsi" w:cstheme="minorHAnsi"/>
            <w:b w:val="0"/>
            <w:bCs w:val="0"/>
            <w:lang w:val="en-AU"/>
          </w:rPr>
          <w:t xml:space="preserve"> </w:t>
        </w:r>
        <w:r w:rsidR="003D29DF">
          <w:rPr>
            <w:rFonts w:asciiTheme="minorHAnsi" w:hAnsiTheme="minorHAnsi" w:cstheme="minorHAnsi"/>
            <w:b w:val="0"/>
            <w:bCs w:val="0"/>
            <w:lang w:val="en-AU"/>
          </w:rPr>
          <w:t>(unless shallow</w:t>
        </w:r>
      </w:ins>
      <w:ins w:id="347" w:author="Hayden Schilling" w:date="2021-04-15T14:37:00Z">
        <w:r w:rsidR="003D29DF">
          <w:rPr>
            <w:rFonts w:asciiTheme="minorHAnsi" w:hAnsiTheme="minorHAnsi" w:cstheme="minorHAnsi"/>
            <w:b w:val="0"/>
            <w:bCs w:val="0"/>
            <w:lang w:val="en-AU"/>
          </w:rPr>
          <w:t>er)</w:t>
        </w:r>
      </w:ins>
      <w:ins w:id="348" w:author="Hayden Schilling" w:date="2021-04-15T14:36:00Z">
        <w:r w:rsidR="003D29DF" w:rsidRPr="003D29DF">
          <w:rPr>
            <w:rFonts w:asciiTheme="minorHAnsi" w:hAnsiTheme="minorHAnsi" w:cstheme="minorHAnsi"/>
            <w:b w:val="0"/>
            <w:bCs w:val="0"/>
            <w:lang w:val="en-AU"/>
          </w:rPr>
          <w:t>. Nutrient analysis followed techniques described in</w:t>
        </w:r>
      </w:ins>
      <w:ins w:id="349" w:author="Hayden Schilling" w:date="2021-04-15T14:42:00Z">
        <w:r w:rsidR="003D29DF">
          <w:rPr>
            <w:rFonts w:asciiTheme="minorHAnsi" w:hAnsiTheme="minorHAnsi" w:cstheme="minorHAnsi"/>
            <w:b w:val="0"/>
            <w:bCs w:val="0"/>
            <w:lang w:val="en-AU"/>
          </w:rPr>
          <w:t xml:space="preserve"> Cowley</w:t>
        </w:r>
      </w:ins>
      <w:ins w:id="350" w:author="Hayden Schilling" w:date="2021-04-15T14:36:00Z">
        <w:r w:rsidR="003D29DF" w:rsidRPr="003D29DF">
          <w:rPr>
            <w:rFonts w:asciiTheme="minorHAnsi" w:hAnsiTheme="minorHAnsi" w:cstheme="minorHAnsi"/>
            <w:b w:val="0"/>
            <w:bCs w:val="0"/>
            <w:lang w:val="en-AU"/>
          </w:rPr>
          <w:t xml:space="preserve"> </w:t>
        </w:r>
      </w:ins>
      <w:r w:rsidR="003D29DF" w:rsidRPr="003855C3">
        <w:rPr>
          <w:rFonts w:asciiTheme="minorHAnsi" w:hAnsiTheme="minorHAnsi" w:cstheme="minorHAnsi"/>
          <w:b w:val="0"/>
          <w:bCs w:val="0"/>
          <w:lang w:val="en-AU"/>
        </w:rPr>
        <w:fldChar w:fldCharType="begin"/>
      </w:r>
      <w:r w:rsidR="003D29DF" w:rsidRPr="003D29DF">
        <w:rPr>
          <w:rFonts w:asciiTheme="minorHAnsi" w:hAnsiTheme="minorHAnsi" w:cstheme="minorHAnsi"/>
          <w:b w:val="0"/>
          <w:bCs w:val="0"/>
          <w:lang w:val="en-AU"/>
        </w:rPr>
        <w:instrText xml:space="preserve"> ADDIN ZOTERO_ITEM CSL_CITATION {"citationID":"wMkei8IV","properties":{"formattedCitation":"(1999)","plainCitation":"(1999)","noteIndex":0},"citationItems":[{"id":2010,"uris":["http://zotero.org/users/local/U6DoygBa/items/QRREZBD3"],"uri":["http://zotero.org/users/local/U6DoygBa/items/QRREZBD3"],"itemData":{"id":2010,"type":"report","collection-title":"CSIRO Marine Laboratories","event-place":"Hobart, Tasmania","number":"no.236","page":"106","publisher":"CSIRO Div. of Marine Research","publisher-place":"Hobart, Tasmania","title":"Hydrochemistry operations manual","URL":"https://doi.org/10.4225/08/585d676eb38c9","author":[{"family":"Cowley","given":"R"}],"issued":{"date-parts":[["1999"]]}},"suppress-author":true}],"schema":"https://github.com/citation-style-language/schema/raw/master/csl-citation.json"} </w:instrText>
      </w:r>
      <w:r w:rsidR="003D29DF" w:rsidRPr="003855C3">
        <w:rPr>
          <w:rFonts w:asciiTheme="minorHAnsi" w:hAnsiTheme="minorHAnsi" w:cstheme="minorHAnsi"/>
          <w:b w:val="0"/>
          <w:bCs w:val="0"/>
          <w:lang w:val="en-AU"/>
          <w:rPrChange w:id="351" w:author="Hayden Schilling" w:date="2021-04-15T14:42:00Z">
            <w:rPr>
              <w:rFonts w:asciiTheme="minorHAnsi" w:hAnsiTheme="minorHAnsi" w:cstheme="minorHAnsi"/>
              <w:b w:val="0"/>
              <w:bCs w:val="0"/>
              <w:lang w:val="en-AU"/>
            </w:rPr>
          </w:rPrChange>
        </w:rPr>
        <w:fldChar w:fldCharType="separate"/>
      </w:r>
      <w:r w:rsidR="003D29DF" w:rsidRPr="003D29DF">
        <w:rPr>
          <w:rFonts w:ascii="Calibri" w:hAnsi="Calibri" w:cs="Calibri"/>
          <w:b w:val="0"/>
          <w:bCs w:val="0"/>
          <w:rPrChange w:id="352" w:author="Hayden Schilling" w:date="2021-04-15T14:42:00Z">
            <w:rPr>
              <w:rFonts w:ascii="Calibri" w:hAnsi="Calibri" w:cs="Calibri"/>
            </w:rPr>
          </w:rPrChange>
        </w:rPr>
        <w:t>(1999)</w:t>
      </w:r>
      <w:r w:rsidR="003D29DF" w:rsidRPr="003855C3">
        <w:rPr>
          <w:rFonts w:asciiTheme="minorHAnsi" w:hAnsiTheme="minorHAnsi" w:cstheme="minorHAnsi"/>
          <w:b w:val="0"/>
          <w:bCs w:val="0"/>
          <w:lang w:val="en-AU"/>
        </w:rPr>
        <w:fldChar w:fldCharType="end"/>
      </w:r>
      <w:ins w:id="353" w:author="Hayden Schilling" w:date="2021-04-15T14:36:00Z">
        <w:r w:rsidR="003D29DF" w:rsidRPr="003D29DF">
          <w:rPr>
            <w:rFonts w:asciiTheme="minorHAnsi" w:hAnsiTheme="minorHAnsi" w:cstheme="minorHAnsi"/>
            <w:b w:val="0"/>
            <w:bCs w:val="0"/>
            <w:lang w:val="en-AU"/>
          </w:rPr>
          <w:t xml:space="preserve"> and has an approximate</w:t>
        </w:r>
        <w:r w:rsidR="003D29DF">
          <w:rPr>
            <w:rFonts w:asciiTheme="minorHAnsi" w:hAnsiTheme="minorHAnsi" w:cstheme="minorHAnsi"/>
            <w:b w:val="0"/>
            <w:bCs w:val="0"/>
            <w:lang w:val="en-AU"/>
          </w:rPr>
          <w:t xml:space="preserve"> </w:t>
        </w:r>
        <w:r w:rsidR="003D29DF" w:rsidRPr="003D29DF">
          <w:rPr>
            <w:rFonts w:asciiTheme="minorHAnsi" w:hAnsiTheme="minorHAnsi" w:cstheme="minorHAnsi"/>
            <w:b w:val="0"/>
            <w:bCs w:val="0"/>
            <w:lang w:val="en-AU"/>
          </w:rPr>
          <w:t>accuracy of 0</w:t>
        </w:r>
      </w:ins>
      <w:ins w:id="354" w:author="Hayden Schilling" w:date="2021-04-15T14:42:00Z">
        <w:r w:rsidR="00197D43">
          <w:rPr>
            <w:rFonts w:asciiTheme="minorHAnsi" w:hAnsiTheme="minorHAnsi" w:cstheme="minorHAnsi"/>
            <w:b w:val="0"/>
            <w:bCs w:val="0"/>
            <w:lang w:val="en-AU"/>
          </w:rPr>
          <w:t>.</w:t>
        </w:r>
      </w:ins>
      <w:ins w:id="355" w:author="Hayden Schilling" w:date="2021-04-15T14:36:00Z">
        <w:r w:rsidR="003D29DF" w:rsidRPr="003D29DF">
          <w:rPr>
            <w:rFonts w:asciiTheme="minorHAnsi" w:hAnsiTheme="minorHAnsi" w:cstheme="minorHAnsi"/>
            <w:b w:val="0"/>
            <w:bCs w:val="0"/>
            <w:lang w:val="en-AU"/>
          </w:rPr>
          <w:t>02</w:t>
        </w:r>
      </w:ins>
      <w:ins w:id="356" w:author="Hayden Schilling" w:date="2021-04-15T14:43:00Z">
        <w:r w:rsidR="00197D43">
          <w:rPr>
            <w:rFonts w:asciiTheme="minorHAnsi" w:hAnsiTheme="minorHAnsi" w:cstheme="minorHAnsi"/>
            <w:b w:val="0"/>
            <w:bCs w:val="0"/>
            <w:lang w:val="en-AU"/>
          </w:rPr>
          <w:t xml:space="preserve"> </w:t>
        </w:r>
      </w:ins>
      <w:ins w:id="357" w:author="Hayden Schilling" w:date="2021-04-15T14:42:00Z">
        <w:r w:rsidR="00197D43">
          <w:rPr>
            <w:rFonts w:asciiTheme="minorHAnsi" w:hAnsiTheme="minorHAnsi" w:cstheme="minorHAnsi"/>
            <w:b w:val="0"/>
            <w:bCs w:val="0"/>
            <w:lang w:val="en-AU"/>
          </w:rPr>
          <w:t>µ</w:t>
        </w:r>
      </w:ins>
      <w:ins w:id="358" w:author="Hayden Schilling" w:date="2021-04-15T14:43:00Z">
        <w:r w:rsidR="00197D43">
          <w:rPr>
            <w:rFonts w:asciiTheme="minorHAnsi" w:hAnsiTheme="minorHAnsi" w:cstheme="minorHAnsi"/>
            <w:b w:val="0"/>
            <w:bCs w:val="0"/>
            <w:lang w:val="en-AU"/>
          </w:rPr>
          <w:t>M</w:t>
        </w:r>
      </w:ins>
      <w:ins w:id="359" w:author="Hayden Schilling" w:date="2021-04-15T14:36:00Z">
        <w:r w:rsidR="003D29DF" w:rsidRPr="003D29DF">
          <w:rPr>
            <w:rFonts w:asciiTheme="minorHAnsi" w:hAnsiTheme="minorHAnsi" w:cstheme="minorHAnsi"/>
            <w:b w:val="0"/>
            <w:bCs w:val="0"/>
            <w:lang w:val="en-AU"/>
          </w:rPr>
          <w:t>.</w:t>
        </w:r>
      </w:ins>
      <w:ins w:id="360" w:author="Hayden Schilling" w:date="2021-04-15T14:48:00Z">
        <w:r w:rsidR="00306496">
          <w:rPr>
            <w:rFonts w:asciiTheme="minorHAnsi" w:hAnsiTheme="minorHAnsi" w:cstheme="minorHAnsi"/>
            <w:b w:val="0"/>
            <w:bCs w:val="0"/>
            <w:lang w:val="en-AU"/>
          </w:rPr>
          <w:t xml:space="preserve"> Chlorophyll </w:t>
        </w:r>
        <w:r w:rsidR="00306496">
          <w:rPr>
            <w:rFonts w:asciiTheme="minorHAnsi" w:hAnsiTheme="minorHAnsi" w:cstheme="minorHAnsi"/>
            <w:b w:val="0"/>
            <w:bCs w:val="0"/>
            <w:i/>
            <w:iCs/>
            <w:lang w:val="en-AU"/>
          </w:rPr>
          <w:t xml:space="preserve">a </w:t>
        </w:r>
        <w:r w:rsidR="00306496">
          <w:rPr>
            <w:rFonts w:asciiTheme="minorHAnsi" w:hAnsiTheme="minorHAnsi" w:cstheme="minorHAnsi"/>
            <w:b w:val="0"/>
            <w:bCs w:val="0"/>
            <w:lang w:val="en-AU"/>
          </w:rPr>
          <w:t xml:space="preserve">was calculated as </w:t>
        </w:r>
        <w:r w:rsidR="00306496">
          <w:rPr>
            <w:rFonts w:asciiTheme="minorHAnsi" w:hAnsiTheme="minorHAnsi" w:cstheme="minorHAnsi"/>
            <w:b w:val="0"/>
            <w:bCs w:val="0"/>
            <w:lang w:val="en-AU"/>
          </w:rPr>
          <w:lastRenderedPageBreak/>
          <w:t xml:space="preserve">per </w:t>
        </w:r>
      </w:ins>
      <w:ins w:id="361" w:author="Hayden Schilling" w:date="2021-04-15T14:49:00Z">
        <w:r w:rsidR="00306496">
          <w:rPr>
            <w:rFonts w:asciiTheme="minorHAnsi" w:hAnsiTheme="minorHAnsi" w:cstheme="minorHAnsi"/>
            <w:b w:val="0"/>
            <w:bCs w:val="0"/>
            <w:lang w:val="en-AU"/>
          </w:rPr>
          <w:t xml:space="preserve">Baird et al. </w:t>
        </w:r>
      </w:ins>
      <w:r w:rsidR="00306496" w:rsidRPr="003855C3">
        <w:rPr>
          <w:rFonts w:asciiTheme="minorHAnsi" w:hAnsiTheme="minorHAnsi" w:cstheme="minorHAnsi"/>
          <w:b w:val="0"/>
          <w:bCs w:val="0"/>
          <w:lang w:val="en-AU"/>
        </w:rPr>
        <w:fldChar w:fldCharType="begin"/>
      </w:r>
      <w:r w:rsidR="00306496" w:rsidRPr="00306496">
        <w:rPr>
          <w:rFonts w:asciiTheme="minorHAnsi" w:hAnsiTheme="minorHAnsi" w:cstheme="minorHAnsi"/>
          <w:b w:val="0"/>
          <w:bCs w:val="0"/>
          <w:lang w:val="en-AU"/>
        </w:rPr>
        <w:instrText xml:space="preserve"> ADDIN ZOTERO_ITEM CSL_CITATION {"citationID":"4QQjFqQu","properties":{"formattedCitation":"(2008)","plainCitation":"(2008)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M."}],"issued":{"date-parts":[["2008",11]]}},"suppress-author":true}],"schema":"https://github.com/citation-style-language/schema/raw/master/csl-citation.json"} </w:instrText>
      </w:r>
      <w:r w:rsidR="00306496" w:rsidRPr="003855C3">
        <w:rPr>
          <w:rFonts w:asciiTheme="minorHAnsi" w:hAnsiTheme="minorHAnsi" w:cstheme="minorHAnsi"/>
          <w:b w:val="0"/>
          <w:bCs w:val="0"/>
          <w:lang w:val="en-AU"/>
          <w:rPrChange w:id="362" w:author="Hayden Schilling" w:date="2021-04-15T14:49:00Z">
            <w:rPr>
              <w:rFonts w:asciiTheme="minorHAnsi" w:hAnsiTheme="minorHAnsi" w:cstheme="minorHAnsi"/>
              <w:b w:val="0"/>
              <w:bCs w:val="0"/>
              <w:lang w:val="en-AU"/>
            </w:rPr>
          </w:rPrChange>
        </w:rPr>
        <w:fldChar w:fldCharType="separate"/>
      </w:r>
      <w:r w:rsidR="00306496" w:rsidRPr="00306496">
        <w:rPr>
          <w:rFonts w:ascii="Calibri" w:hAnsi="Calibri" w:cs="Calibri"/>
          <w:b w:val="0"/>
          <w:bCs w:val="0"/>
          <w:rPrChange w:id="363" w:author="Hayden Schilling" w:date="2021-04-15T14:49:00Z">
            <w:rPr>
              <w:rFonts w:ascii="Calibri" w:hAnsi="Calibri" w:cs="Calibri"/>
            </w:rPr>
          </w:rPrChange>
        </w:rPr>
        <w:t>(2008)</w:t>
      </w:r>
      <w:r w:rsidR="00306496" w:rsidRPr="003855C3">
        <w:rPr>
          <w:rFonts w:asciiTheme="minorHAnsi" w:hAnsiTheme="minorHAnsi" w:cstheme="minorHAnsi"/>
          <w:b w:val="0"/>
          <w:bCs w:val="0"/>
          <w:lang w:val="en-AU"/>
        </w:rPr>
        <w:fldChar w:fldCharType="end"/>
      </w:r>
      <w:ins w:id="364" w:author="Hayden Schilling" w:date="2021-04-15T14:49:00Z">
        <w:r w:rsidR="00306496">
          <w:rPr>
            <w:rFonts w:asciiTheme="minorHAnsi" w:hAnsiTheme="minorHAnsi" w:cstheme="minorHAnsi"/>
            <w:b w:val="0"/>
            <w:bCs w:val="0"/>
            <w:lang w:val="en-AU"/>
          </w:rPr>
          <w:t xml:space="preserve"> following the </w:t>
        </w:r>
      </w:ins>
      <w:ins w:id="365" w:author="Hayden Schilling" w:date="2021-04-15T14:50:00Z">
        <w:r w:rsidR="00306496">
          <w:rPr>
            <w:rFonts w:asciiTheme="minorHAnsi" w:hAnsiTheme="minorHAnsi" w:cstheme="minorHAnsi"/>
            <w:b w:val="0"/>
            <w:bCs w:val="0"/>
            <w:lang w:val="en-AU"/>
          </w:rPr>
          <w:t>method of</w:t>
        </w:r>
      </w:ins>
      <w:ins w:id="366" w:author="Hayden Schilling" w:date="2021-04-15T14:49:00Z">
        <w:r w:rsidR="00306496">
          <w:rPr>
            <w:rFonts w:asciiTheme="minorHAnsi" w:hAnsiTheme="minorHAnsi" w:cstheme="minorHAnsi"/>
            <w:b w:val="0"/>
            <w:bCs w:val="0"/>
            <w:lang w:val="en-AU"/>
          </w:rPr>
          <w:t xml:space="preserve"> </w:t>
        </w:r>
      </w:ins>
      <w:ins w:id="367" w:author="Hayden Schilling" w:date="2021-04-15T14:50:00Z">
        <w:r w:rsidR="00306496">
          <w:rPr>
            <w:rFonts w:asciiTheme="minorHAnsi" w:hAnsiTheme="minorHAnsi" w:cstheme="minorHAnsi"/>
            <w:b w:val="0"/>
            <w:bCs w:val="0"/>
            <w:lang w:val="en-AU"/>
          </w:rPr>
          <w:t xml:space="preserve">Jeffery &amp; </w:t>
        </w:r>
        <w:proofErr w:type="spellStart"/>
        <w:r w:rsidR="00306496">
          <w:rPr>
            <w:rFonts w:asciiTheme="minorHAnsi" w:hAnsiTheme="minorHAnsi" w:cstheme="minorHAnsi"/>
            <w:b w:val="0"/>
            <w:bCs w:val="0"/>
            <w:lang w:val="en-AU"/>
          </w:rPr>
          <w:t>Humphery</w:t>
        </w:r>
        <w:proofErr w:type="spellEnd"/>
        <w:r w:rsidR="00306496">
          <w:rPr>
            <w:rFonts w:asciiTheme="minorHAnsi" w:hAnsiTheme="minorHAnsi" w:cstheme="minorHAnsi"/>
            <w:b w:val="0"/>
            <w:bCs w:val="0"/>
            <w:lang w:val="en-AU"/>
          </w:rPr>
          <w:t xml:space="preserve"> </w:t>
        </w:r>
      </w:ins>
      <w:r w:rsidR="00306496" w:rsidRPr="003855C3">
        <w:rPr>
          <w:rFonts w:asciiTheme="minorHAnsi" w:hAnsiTheme="minorHAnsi" w:cstheme="minorHAnsi"/>
          <w:b w:val="0"/>
          <w:bCs w:val="0"/>
          <w:lang w:val="en-AU"/>
        </w:rPr>
        <w:fldChar w:fldCharType="begin"/>
      </w:r>
      <w:r w:rsidR="00306496" w:rsidRPr="00306496">
        <w:rPr>
          <w:rFonts w:asciiTheme="minorHAnsi" w:hAnsiTheme="minorHAnsi" w:cstheme="minorHAnsi"/>
          <w:b w:val="0"/>
          <w:bCs w:val="0"/>
          <w:lang w:val="en-AU"/>
        </w:rPr>
        <w:instrText xml:space="preserve"> ADDIN ZOTERO_ITEM CSL_CITATION {"citationID":"GerHQwFC","properties":{"formattedCitation":"(1975)","plainCitation":"(1975)","noteIndex":0},"citationItems":[{"id":2011,"uris":["http://zotero.org/users/local/U6DoygBa/items/Y89MB9WX"],"uri":["http://zotero.org/users/local/U6DoygBa/items/Y89MB9WX"],"itemData":{"id":2011,"type":"article-journal","abstract":"New equations are presented for spectrophotometric determination of chlorophylls, based on revised extinction coefficients of chlorophylls a, b, c1 and c2. These equations may be used for determining chlorophylls a and b in higher plants and green algae, chlorophylls a and c1 + c2 in brown algae, diatoms and chrysomonads, chlorophylls a and c2 in dinoflagellates and cryptomonads, and chlorophylls a, b, and c1 + c2 in natural phytoplankton.","container-title":"Biochemie und Physiologie der Pflanzen","DOI":"10.1016/S0015-3796(17)30778-3","ISSN":"0015-3796","issue":"2","journalAbbreviation":"Biochemie und Physiologie der Pflanzen","language":"en","page":"191-194","source":"ScienceDirect","title":"New spectrophotometric equations for determining chlorophylls a, b, c1 and c2 in higher plants, algae and natural phytoplankton","volume":"167","author":[{"family":"Jeffrey","given":"S. W."},{"family":"Humphrey","given":"G. F."}],"issued":{"date-parts":[["1975",1,1]]}},"suppress-author":true}],"schema":"https://github.com/citation-style-language/schema/raw/master/csl-citation.json"} </w:instrText>
      </w:r>
      <w:r w:rsidR="00306496" w:rsidRPr="003855C3">
        <w:rPr>
          <w:rFonts w:asciiTheme="minorHAnsi" w:hAnsiTheme="minorHAnsi" w:cstheme="minorHAnsi"/>
          <w:b w:val="0"/>
          <w:bCs w:val="0"/>
          <w:lang w:val="en-AU"/>
          <w:rPrChange w:id="368" w:author="Hayden Schilling" w:date="2021-04-15T14:50:00Z">
            <w:rPr>
              <w:rFonts w:asciiTheme="minorHAnsi" w:hAnsiTheme="minorHAnsi" w:cstheme="minorHAnsi"/>
              <w:b w:val="0"/>
              <w:bCs w:val="0"/>
              <w:lang w:val="en-AU"/>
            </w:rPr>
          </w:rPrChange>
        </w:rPr>
        <w:fldChar w:fldCharType="separate"/>
      </w:r>
      <w:r w:rsidR="00306496" w:rsidRPr="00306496">
        <w:rPr>
          <w:rFonts w:ascii="Calibri" w:hAnsi="Calibri" w:cs="Calibri"/>
          <w:b w:val="0"/>
          <w:bCs w:val="0"/>
          <w:rPrChange w:id="369" w:author="Hayden Schilling" w:date="2021-04-15T14:50:00Z">
            <w:rPr>
              <w:rFonts w:ascii="Calibri" w:hAnsi="Calibri" w:cs="Calibri"/>
            </w:rPr>
          </w:rPrChange>
        </w:rPr>
        <w:t>(1975)</w:t>
      </w:r>
      <w:r w:rsidR="00306496" w:rsidRPr="003855C3">
        <w:rPr>
          <w:rFonts w:asciiTheme="minorHAnsi" w:hAnsiTheme="minorHAnsi" w:cstheme="minorHAnsi"/>
          <w:b w:val="0"/>
          <w:bCs w:val="0"/>
          <w:lang w:val="en-AU"/>
        </w:rPr>
        <w:fldChar w:fldCharType="end"/>
      </w:r>
      <w:ins w:id="370" w:author="Hayden Schilling" w:date="2021-04-15T14:50:00Z">
        <w:r w:rsidR="00306496">
          <w:rPr>
            <w:rFonts w:asciiTheme="minorHAnsi" w:hAnsiTheme="minorHAnsi" w:cstheme="minorHAnsi"/>
            <w:b w:val="0"/>
            <w:bCs w:val="0"/>
            <w:lang w:val="en-AU"/>
          </w:rPr>
          <w:t>.</w:t>
        </w:r>
      </w:ins>
      <w:ins w:id="371" w:author="Hayden Schilling" w:date="2021-04-15T14:51:00Z">
        <w:r w:rsidR="00306496">
          <w:rPr>
            <w:rFonts w:asciiTheme="minorHAnsi" w:hAnsiTheme="minorHAnsi" w:cstheme="minorHAnsi"/>
            <w:b w:val="0"/>
            <w:bCs w:val="0"/>
            <w:lang w:val="en-AU"/>
          </w:rPr>
          <w:t xml:space="preserve"> </w:t>
        </w:r>
      </w:ins>
      <w:ins w:id="372" w:author="Hayden Schilling" w:date="2021-04-15T14:53:00Z">
        <w:r w:rsidR="00694521">
          <w:rPr>
            <w:rFonts w:asciiTheme="minorHAnsi" w:hAnsiTheme="minorHAnsi" w:cstheme="minorHAnsi"/>
            <w:b w:val="0"/>
            <w:bCs w:val="0"/>
            <w:lang w:val="en-AU"/>
          </w:rPr>
          <w:t>Calibration</w:t>
        </w:r>
      </w:ins>
      <w:ins w:id="373" w:author="Hayden Schilling" w:date="2021-04-15T14:51:00Z">
        <w:r w:rsidR="00306496">
          <w:rPr>
            <w:rFonts w:asciiTheme="minorHAnsi" w:hAnsiTheme="minorHAnsi" w:cstheme="minorHAnsi"/>
            <w:b w:val="0"/>
            <w:bCs w:val="0"/>
            <w:lang w:val="en-AU"/>
          </w:rPr>
          <w:t xml:space="preserve"> of the CTD fluorometer</w:t>
        </w:r>
      </w:ins>
      <w:ins w:id="374" w:author="Hayden Schilling" w:date="2021-04-15T14:52:00Z">
        <w:r w:rsidR="00306496">
          <w:rPr>
            <w:rFonts w:asciiTheme="minorHAnsi" w:hAnsiTheme="minorHAnsi" w:cstheme="minorHAnsi"/>
            <w:b w:val="0"/>
            <w:bCs w:val="0"/>
            <w:lang w:val="en-AU"/>
          </w:rPr>
          <w:t xml:space="preserve"> showed Chl</w:t>
        </w:r>
      </w:ins>
      <w:ins w:id="375" w:author="Hayden Schilling" w:date="2021-04-15T14:53:00Z">
        <w:r w:rsidR="00694521">
          <w:rPr>
            <w:rFonts w:asciiTheme="minorHAnsi" w:hAnsiTheme="minorHAnsi" w:cstheme="minorHAnsi"/>
            <w:b w:val="0"/>
            <w:bCs w:val="0"/>
            <w:lang w:val="en-AU"/>
          </w:rPr>
          <w:t xml:space="preserve">orophyll </w:t>
        </w:r>
      </w:ins>
      <w:ins w:id="376" w:author="Hayden Schilling" w:date="2021-04-15T14:52:00Z">
        <w:r w:rsidR="00306496" w:rsidRPr="00694521">
          <w:rPr>
            <w:rFonts w:asciiTheme="minorHAnsi" w:hAnsiTheme="minorHAnsi" w:cstheme="minorHAnsi"/>
            <w:b w:val="0"/>
            <w:bCs w:val="0"/>
            <w:i/>
            <w:iCs/>
            <w:lang w:val="en-AU"/>
            <w:rPrChange w:id="377" w:author="Hayden Schilling" w:date="2021-04-15T14:53:00Z">
              <w:rPr>
                <w:rFonts w:asciiTheme="minorHAnsi" w:hAnsiTheme="minorHAnsi" w:cstheme="minorHAnsi"/>
                <w:b w:val="0"/>
                <w:bCs w:val="0"/>
                <w:lang w:val="en-AU"/>
              </w:rPr>
            </w:rPrChange>
          </w:rPr>
          <w:t>a</w:t>
        </w:r>
        <w:r w:rsidR="00306496">
          <w:rPr>
            <w:rFonts w:asciiTheme="minorHAnsi" w:hAnsiTheme="minorHAnsi" w:cstheme="minorHAnsi"/>
            <w:b w:val="0"/>
            <w:bCs w:val="0"/>
            <w:lang w:val="en-AU"/>
          </w:rPr>
          <w:t xml:space="preserve"> = 0.0157(</w:t>
        </w:r>
        <w:r w:rsidR="00694521">
          <w:rPr>
            <w:rFonts w:asciiTheme="minorHAnsi" w:hAnsiTheme="minorHAnsi" w:cstheme="minorHAnsi"/>
            <w:b w:val="0"/>
            <w:bCs w:val="0"/>
            <w:lang w:val="en-AU"/>
          </w:rPr>
          <w:t>F</w:t>
        </w:r>
        <w:r w:rsidR="00694521" w:rsidRPr="003D29DF">
          <w:rPr>
            <w:rFonts w:asciiTheme="minorHAnsi" w:hAnsiTheme="minorHAnsi" w:cstheme="minorHAnsi"/>
            <w:b w:val="0"/>
            <w:bCs w:val="0"/>
            <w:lang w:val="en-AU"/>
          </w:rPr>
          <w:t>luorescence</w:t>
        </w:r>
        <w:r w:rsidR="00694521">
          <w:rPr>
            <w:rFonts w:asciiTheme="minorHAnsi" w:hAnsiTheme="minorHAnsi" w:cstheme="minorHAnsi"/>
            <w:b w:val="0"/>
            <w:bCs w:val="0"/>
            <w:lang w:val="en-AU"/>
          </w:rPr>
          <w:t xml:space="preserve">) + 0.4421 </w:t>
        </w:r>
      </w:ins>
      <w:ins w:id="378" w:author="Hayden Schilling" w:date="2021-04-15T14:53:00Z">
        <w:r w:rsidR="00694521">
          <w:rPr>
            <w:rFonts w:asciiTheme="minorHAnsi" w:hAnsiTheme="minorHAnsi" w:cstheme="minorHAnsi"/>
            <w:b w:val="0"/>
            <w:bCs w:val="0"/>
            <w:lang w:val="en-AU"/>
          </w:rPr>
          <w:t>(</w:t>
        </w:r>
      </w:ins>
      <w:ins w:id="379" w:author="Hayden Schilling" w:date="2021-04-15T14:52:00Z">
        <w:r w:rsidR="00694521">
          <w:rPr>
            <w:rFonts w:asciiTheme="minorHAnsi" w:hAnsiTheme="minorHAnsi" w:cstheme="minorHAnsi"/>
            <w:b w:val="0"/>
            <w:bCs w:val="0"/>
            <w:lang w:val="en-AU"/>
          </w:rPr>
          <w:t>r</w:t>
        </w:r>
        <w:r w:rsidR="00694521">
          <w:rPr>
            <w:rFonts w:asciiTheme="minorHAnsi" w:hAnsiTheme="minorHAnsi" w:cstheme="minorHAnsi"/>
            <w:b w:val="0"/>
            <w:bCs w:val="0"/>
            <w:vertAlign w:val="superscript"/>
            <w:lang w:val="en-AU"/>
          </w:rPr>
          <w:t>2</w:t>
        </w:r>
        <w:r w:rsidR="00694521">
          <w:rPr>
            <w:rFonts w:asciiTheme="minorHAnsi" w:hAnsiTheme="minorHAnsi" w:cstheme="minorHAnsi"/>
            <w:b w:val="0"/>
            <w:bCs w:val="0"/>
            <w:lang w:val="en-AU"/>
          </w:rPr>
          <w:t xml:space="preserve"> = 0.53)</w:t>
        </w:r>
      </w:ins>
      <w:ins w:id="380" w:author="Hayden Schilling" w:date="2021-04-15T14:53:00Z">
        <w:r w:rsidR="00694521">
          <w:rPr>
            <w:rFonts w:asciiTheme="minorHAnsi" w:hAnsiTheme="minorHAnsi" w:cstheme="minorHAnsi"/>
            <w:b w:val="0"/>
            <w:bCs w:val="0"/>
            <w:lang w:val="en-AU"/>
          </w:rPr>
          <w:t>.</w:t>
        </w:r>
      </w:ins>
    </w:p>
    <w:p w14:paraId="35066147" w14:textId="40BC78FB" w:rsidR="009C66AA" w:rsidDel="00CE2F09" w:rsidRDefault="009C66AA" w:rsidP="00A73321">
      <w:pPr>
        <w:pStyle w:val="Heading-Main"/>
        <w:spacing w:line="480" w:lineRule="auto"/>
        <w:rPr>
          <w:del w:id="381" w:author="Hayden Schilling" w:date="2021-04-20T08:59:00Z"/>
          <w:rFonts w:asciiTheme="minorHAnsi" w:hAnsiTheme="minorHAnsi" w:cstheme="minorHAnsi"/>
          <w:lang w:val="en-AU"/>
        </w:rPr>
      </w:pPr>
    </w:p>
    <w:p w14:paraId="78603221" w14:textId="7B9F8046" w:rsidR="009C66AA" w:rsidDel="00CE2F09" w:rsidRDefault="009C66AA">
      <w:pPr>
        <w:rPr>
          <w:del w:id="382" w:author="Hayden Schilling" w:date="2021-04-20T08:59:00Z"/>
          <w:rFonts w:asciiTheme="minorHAnsi" w:eastAsia="Times New Roman" w:hAnsiTheme="minorHAnsi" w:cstheme="minorHAnsi"/>
          <w:b/>
          <w:bCs/>
          <w:kern w:val="28"/>
          <w:szCs w:val="24"/>
          <w:lang w:val="en-AU"/>
        </w:rPr>
      </w:pPr>
      <w:del w:id="383" w:author="Hayden Schilling" w:date="2021-04-20T08:59:00Z">
        <w:r w:rsidDel="00CE2F09">
          <w:rPr>
            <w:rFonts w:asciiTheme="minorHAnsi" w:hAnsiTheme="minorHAnsi" w:cstheme="minorHAnsi"/>
            <w:lang w:val="en-AU"/>
          </w:rPr>
          <w:br w:type="page"/>
        </w:r>
      </w:del>
    </w:p>
    <w:p w14:paraId="3785981B" w14:textId="637903EA" w:rsidR="00A73321" w:rsidRPr="00F15D89" w:rsidDel="00CE2F09" w:rsidRDefault="00A73321">
      <w:pPr>
        <w:rPr>
          <w:del w:id="384" w:author="Hayden Schilling" w:date="2021-04-20T08:58:00Z"/>
          <w:rFonts w:asciiTheme="minorHAnsi" w:hAnsiTheme="minorHAnsi" w:cstheme="minorHAnsi"/>
          <w:lang w:val="en-AU"/>
        </w:rPr>
        <w:pPrChange w:id="385" w:author="Hayden Schilling" w:date="2021-04-20T08:59:00Z">
          <w:pPr>
            <w:pStyle w:val="Heading-Main"/>
            <w:spacing w:line="480" w:lineRule="auto"/>
          </w:pPr>
        </w:pPrChange>
      </w:pPr>
      <w:del w:id="386" w:author="Hayden Schilling" w:date="2021-04-20T08:58:00Z">
        <w:r w:rsidRPr="00F15D89" w:rsidDel="00CE2F09">
          <w:rPr>
            <w:rFonts w:asciiTheme="minorHAnsi" w:hAnsiTheme="minorHAnsi" w:cstheme="minorHAnsi"/>
            <w:lang w:val="en-AU"/>
          </w:rPr>
          <w:delText xml:space="preserve">Table 1 Summary of the four transects undertaken using the </w:delText>
        </w:r>
        <w:r w:rsidDel="00CE2F09">
          <w:rPr>
            <w:rFonts w:asciiTheme="minorHAnsi" w:hAnsiTheme="minorHAnsi" w:cstheme="minorHAnsi"/>
            <w:lang w:val="en-AU"/>
          </w:rPr>
          <w:delText>SeaSoar</w:delText>
        </w:r>
        <w:r w:rsidRPr="00F15D89" w:rsidDel="00CE2F09">
          <w:rPr>
            <w:rFonts w:asciiTheme="minorHAnsi" w:hAnsiTheme="minorHAnsi" w:cstheme="minorHAnsi"/>
            <w:lang w:val="en-AU"/>
          </w:rPr>
          <w:delText xml:space="preserve"> with attached optical plankton counter and CTD.</w:delText>
        </w:r>
        <w:r w:rsidDel="00CE2F09">
          <w:rPr>
            <w:rFonts w:asciiTheme="minorHAnsi" w:hAnsiTheme="minorHAnsi" w:cstheme="minorHAnsi"/>
            <w:lang w:val="en-AU"/>
          </w:rPr>
          <w:delText xml:space="preserve"> Times are</w:delText>
        </w:r>
        <w:r w:rsidR="00285701" w:rsidDel="00CE2F09">
          <w:rPr>
            <w:rFonts w:asciiTheme="minorHAnsi" w:hAnsiTheme="minorHAnsi" w:cstheme="minorHAnsi"/>
            <w:lang w:val="en-AU"/>
          </w:rPr>
          <w:delText xml:space="preserve"> local,</w:delText>
        </w:r>
        <w:r w:rsidDel="00CE2F09">
          <w:rPr>
            <w:rFonts w:asciiTheme="minorHAnsi" w:hAnsiTheme="minorHAnsi" w:cstheme="minorHAnsi"/>
            <w:lang w:val="en-AU"/>
          </w:rPr>
          <w:delText xml:space="preserve"> Australian Eastern Standard Time (GMT +10)</w:delText>
        </w:r>
        <w:r w:rsidR="00285701" w:rsidDel="00CE2F09">
          <w:rPr>
            <w:rFonts w:asciiTheme="minorHAnsi" w:hAnsiTheme="minorHAnsi" w:cstheme="minorHAnsi"/>
            <w:lang w:val="en-AU"/>
          </w:rPr>
          <w:delText>.</w:delText>
        </w:r>
      </w:del>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rsidDel="00CE2F09" w14:paraId="59BC3B49" w14:textId="01A319AC" w:rsidTr="00273150">
        <w:trPr>
          <w:trHeight w:val="809"/>
          <w:del w:id="387" w:author="Hayden Schilling" w:date="2021-04-20T08:58:00Z"/>
        </w:trPr>
        <w:tc>
          <w:tcPr>
            <w:tcW w:w="1345" w:type="dxa"/>
            <w:tcBorders>
              <w:top w:val="single" w:sz="4" w:space="0" w:color="auto"/>
              <w:bottom w:val="single" w:sz="4" w:space="0" w:color="auto"/>
            </w:tcBorders>
            <w:vAlign w:val="center"/>
          </w:tcPr>
          <w:p w14:paraId="1B291243" w14:textId="480162B1" w:rsidR="00A73321" w:rsidRPr="00F15D89" w:rsidDel="00CE2F09" w:rsidRDefault="00A73321">
            <w:pPr>
              <w:rPr>
                <w:del w:id="388" w:author="Hayden Schilling" w:date="2021-04-20T08:58:00Z"/>
                <w:b/>
                <w:bCs/>
              </w:rPr>
              <w:pPrChange w:id="389" w:author="Hayden Schilling" w:date="2021-04-20T08:59:00Z">
                <w:pPr>
                  <w:spacing w:line="480" w:lineRule="auto"/>
                  <w:jc w:val="center"/>
                </w:pPr>
              </w:pPrChange>
            </w:pPr>
            <w:bookmarkStart w:id="390" w:name="_Hlk46130444"/>
            <w:del w:id="391" w:author="Hayden Schilling" w:date="2021-04-20T08:58:00Z">
              <w:r w:rsidRPr="00F15D89" w:rsidDel="00CE2F09">
                <w:rPr>
                  <w:rFonts w:ascii="Calibri" w:hAnsi="Calibri" w:cs="Calibri"/>
                  <w:b/>
                  <w:bCs/>
                  <w:color w:val="000000"/>
                </w:rPr>
                <w:delText>Transect</w:delText>
              </w:r>
            </w:del>
          </w:p>
        </w:tc>
        <w:tc>
          <w:tcPr>
            <w:tcW w:w="1346" w:type="dxa"/>
            <w:tcBorders>
              <w:top w:val="single" w:sz="4" w:space="0" w:color="auto"/>
              <w:bottom w:val="single" w:sz="4" w:space="0" w:color="auto"/>
            </w:tcBorders>
          </w:tcPr>
          <w:p w14:paraId="11AE4EA3" w14:textId="7D328732" w:rsidR="00A73321" w:rsidRPr="00F15D89" w:rsidDel="00CE2F09" w:rsidRDefault="00A73321">
            <w:pPr>
              <w:rPr>
                <w:del w:id="392" w:author="Hayden Schilling" w:date="2021-04-20T08:58:00Z"/>
                <w:rFonts w:ascii="Calibri" w:hAnsi="Calibri" w:cs="Calibri"/>
                <w:b/>
                <w:bCs/>
                <w:color w:val="000000"/>
              </w:rPr>
              <w:pPrChange w:id="393" w:author="Hayden Schilling" w:date="2021-04-20T08:59:00Z">
                <w:pPr>
                  <w:spacing w:line="480" w:lineRule="auto"/>
                  <w:jc w:val="center"/>
                </w:pPr>
              </w:pPrChange>
            </w:pPr>
            <w:del w:id="394" w:author="Hayden Schilling" w:date="2021-04-20T08:58:00Z">
              <w:r w:rsidDel="00CE2F09">
                <w:rPr>
                  <w:rFonts w:ascii="Calibri" w:hAnsi="Calibri" w:cs="Calibri"/>
                  <w:b/>
                  <w:bCs/>
                  <w:color w:val="000000"/>
                </w:rPr>
                <w:delText>Coastline Angle (°)</w:delText>
              </w:r>
            </w:del>
          </w:p>
        </w:tc>
        <w:tc>
          <w:tcPr>
            <w:tcW w:w="1345" w:type="dxa"/>
            <w:tcBorders>
              <w:top w:val="single" w:sz="4" w:space="0" w:color="auto"/>
              <w:bottom w:val="single" w:sz="4" w:space="0" w:color="auto"/>
            </w:tcBorders>
            <w:vAlign w:val="center"/>
          </w:tcPr>
          <w:p w14:paraId="670B82D4" w14:textId="4DE2C08D" w:rsidR="00A73321" w:rsidRPr="00F15D89" w:rsidDel="00CE2F09" w:rsidRDefault="00A73321">
            <w:pPr>
              <w:rPr>
                <w:del w:id="395" w:author="Hayden Schilling" w:date="2021-04-20T08:58:00Z"/>
                <w:rFonts w:ascii="Calibri" w:hAnsi="Calibri" w:cs="Calibri"/>
                <w:b/>
                <w:bCs/>
                <w:color w:val="000000"/>
              </w:rPr>
              <w:pPrChange w:id="396" w:author="Hayden Schilling" w:date="2021-04-20T08:59:00Z">
                <w:pPr>
                  <w:spacing w:line="480" w:lineRule="auto"/>
                  <w:jc w:val="center"/>
                </w:pPr>
              </w:pPrChange>
            </w:pPr>
            <w:del w:id="397" w:author="Hayden Schilling" w:date="2021-04-20T08:58:00Z">
              <w:r w:rsidRPr="00F15D89" w:rsidDel="00CE2F09">
                <w:rPr>
                  <w:rFonts w:ascii="Calibri" w:hAnsi="Calibri" w:cs="Calibri"/>
                  <w:b/>
                  <w:bCs/>
                  <w:color w:val="000000"/>
                </w:rPr>
                <w:delText>Start Longitude</w:delText>
              </w:r>
            </w:del>
          </w:p>
          <w:p w14:paraId="3FA6E106" w14:textId="534F2581" w:rsidR="00A73321" w:rsidRPr="00F15D89" w:rsidDel="00CE2F09" w:rsidRDefault="00A73321">
            <w:pPr>
              <w:rPr>
                <w:del w:id="398" w:author="Hayden Schilling" w:date="2021-04-20T08:58:00Z"/>
                <w:b/>
                <w:bCs/>
              </w:rPr>
              <w:pPrChange w:id="399" w:author="Hayden Schilling" w:date="2021-04-20T08:59:00Z">
                <w:pPr>
                  <w:spacing w:line="480" w:lineRule="auto"/>
                  <w:jc w:val="center"/>
                </w:pPr>
              </w:pPrChange>
            </w:pPr>
            <w:del w:id="400" w:author="Hayden Schilling" w:date="2021-04-20T08:58:00Z">
              <w:r w:rsidRPr="00F15D89" w:rsidDel="00CE2F09">
                <w:rPr>
                  <w:rFonts w:ascii="Calibri" w:hAnsi="Calibri" w:cs="Calibri"/>
                  <w:b/>
                  <w:bCs/>
                  <w:color w:val="000000"/>
                </w:rPr>
                <w:delText>(° E)</w:delText>
              </w:r>
            </w:del>
          </w:p>
        </w:tc>
        <w:tc>
          <w:tcPr>
            <w:tcW w:w="1346" w:type="dxa"/>
            <w:tcBorders>
              <w:top w:val="single" w:sz="4" w:space="0" w:color="auto"/>
              <w:bottom w:val="single" w:sz="4" w:space="0" w:color="auto"/>
            </w:tcBorders>
            <w:vAlign w:val="center"/>
          </w:tcPr>
          <w:p w14:paraId="00136D23" w14:textId="328E469F" w:rsidR="00A73321" w:rsidRPr="00F15D89" w:rsidDel="00CE2F09" w:rsidRDefault="00A73321">
            <w:pPr>
              <w:rPr>
                <w:del w:id="401" w:author="Hayden Schilling" w:date="2021-04-20T08:58:00Z"/>
                <w:rFonts w:ascii="Calibri" w:hAnsi="Calibri" w:cs="Calibri"/>
                <w:b/>
                <w:bCs/>
                <w:color w:val="000000"/>
              </w:rPr>
              <w:pPrChange w:id="402" w:author="Hayden Schilling" w:date="2021-04-20T08:59:00Z">
                <w:pPr>
                  <w:spacing w:line="480" w:lineRule="auto"/>
                  <w:jc w:val="center"/>
                </w:pPr>
              </w:pPrChange>
            </w:pPr>
            <w:del w:id="403" w:author="Hayden Schilling" w:date="2021-04-20T08:58:00Z">
              <w:r w:rsidRPr="00F15D89" w:rsidDel="00CE2F09">
                <w:rPr>
                  <w:rFonts w:ascii="Calibri" w:hAnsi="Calibri" w:cs="Calibri"/>
                  <w:b/>
                  <w:bCs/>
                  <w:color w:val="000000"/>
                </w:rPr>
                <w:delText>Start Latitude</w:delText>
              </w:r>
            </w:del>
          </w:p>
          <w:p w14:paraId="044E95E9" w14:textId="5A1287F5" w:rsidR="00A73321" w:rsidRPr="00F15D89" w:rsidDel="00CE2F09" w:rsidRDefault="00A73321">
            <w:pPr>
              <w:rPr>
                <w:del w:id="404" w:author="Hayden Schilling" w:date="2021-04-20T08:58:00Z"/>
                <w:rFonts w:ascii="Calibri" w:hAnsi="Calibri" w:cs="Calibri"/>
                <w:b/>
                <w:bCs/>
                <w:color w:val="000000"/>
              </w:rPr>
              <w:pPrChange w:id="405" w:author="Hayden Schilling" w:date="2021-04-20T08:59:00Z">
                <w:pPr>
                  <w:spacing w:line="480" w:lineRule="auto"/>
                  <w:jc w:val="center"/>
                </w:pPr>
              </w:pPrChange>
            </w:pPr>
            <w:del w:id="406" w:author="Hayden Schilling" w:date="2021-04-20T08:58:00Z">
              <w:r w:rsidRPr="00F15D89" w:rsidDel="00CE2F09">
                <w:rPr>
                  <w:rFonts w:ascii="Calibri" w:hAnsi="Calibri" w:cs="Calibri"/>
                  <w:b/>
                  <w:bCs/>
                  <w:color w:val="000000"/>
                </w:rPr>
                <w:delText>(° S)</w:delText>
              </w:r>
            </w:del>
          </w:p>
        </w:tc>
        <w:tc>
          <w:tcPr>
            <w:tcW w:w="1346" w:type="dxa"/>
            <w:tcBorders>
              <w:top w:val="single" w:sz="4" w:space="0" w:color="auto"/>
              <w:bottom w:val="single" w:sz="4" w:space="0" w:color="auto"/>
            </w:tcBorders>
            <w:vAlign w:val="center"/>
          </w:tcPr>
          <w:p w14:paraId="55D9B5FB" w14:textId="7A6BB51B" w:rsidR="00A73321" w:rsidRPr="00F15D89" w:rsidDel="00CE2F09" w:rsidRDefault="00A73321">
            <w:pPr>
              <w:rPr>
                <w:del w:id="407" w:author="Hayden Schilling" w:date="2021-04-20T08:58:00Z"/>
                <w:rFonts w:ascii="Calibri" w:hAnsi="Calibri" w:cs="Calibri"/>
                <w:b/>
                <w:bCs/>
                <w:color w:val="000000"/>
              </w:rPr>
              <w:pPrChange w:id="408" w:author="Hayden Schilling" w:date="2021-04-20T08:59:00Z">
                <w:pPr>
                  <w:spacing w:line="480" w:lineRule="auto"/>
                  <w:jc w:val="center"/>
                </w:pPr>
              </w:pPrChange>
            </w:pPr>
            <w:del w:id="409" w:author="Hayden Schilling" w:date="2021-04-20T08:58:00Z">
              <w:r w:rsidRPr="00F15D89" w:rsidDel="00CE2F09">
                <w:rPr>
                  <w:rFonts w:ascii="Calibri" w:hAnsi="Calibri" w:cs="Calibri"/>
                  <w:b/>
                  <w:bCs/>
                  <w:color w:val="000000"/>
                </w:rPr>
                <w:delText>End Longitude</w:delText>
              </w:r>
            </w:del>
          </w:p>
          <w:p w14:paraId="1C27375F" w14:textId="26A8D8DF" w:rsidR="00A73321" w:rsidRPr="00F15D89" w:rsidDel="00CE2F09" w:rsidRDefault="00A73321">
            <w:pPr>
              <w:rPr>
                <w:del w:id="410" w:author="Hayden Schilling" w:date="2021-04-20T08:58:00Z"/>
                <w:b/>
                <w:bCs/>
              </w:rPr>
              <w:pPrChange w:id="411" w:author="Hayden Schilling" w:date="2021-04-20T08:59:00Z">
                <w:pPr>
                  <w:spacing w:line="480" w:lineRule="auto"/>
                  <w:jc w:val="center"/>
                </w:pPr>
              </w:pPrChange>
            </w:pPr>
            <w:del w:id="412" w:author="Hayden Schilling" w:date="2021-04-20T08:58:00Z">
              <w:r w:rsidRPr="00F15D89" w:rsidDel="00CE2F09">
                <w:rPr>
                  <w:rFonts w:ascii="Calibri" w:hAnsi="Calibri" w:cs="Calibri"/>
                  <w:b/>
                  <w:bCs/>
                  <w:color w:val="000000"/>
                </w:rPr>
                <w:delText>(° E)</w:delText>
              </w:r>
            </w:del>
          </w:p>
        </w:tc>
        <w:tc>
          <w:tcPr>
            <w:tcW w:w="1345" w:type="dxa"/>
            <w:tcBorders>
              <w:top w:val="single" w:sz="4" w:space="0" w:color="auto"/>
              <w:bottom w:val="single" w:sz="4" w:space="0" w:color="auto"/>
            </w:tcBorders>
            <w:vAlign w:val="center"/>
          </w:tcPr>
          <w:p w14:paraId="2783E8F7" w14:textId="7E4CA058" w:rsidR="00A73321" w:rsidRPr="00F15D89" w:rsidDel="00CE2F09" w:rsidRDefault="00A73321">
            <w:pPr>
              <w:rPr>
                <w:del w:id="413" w:author="Hayden Schilling" w:date="2021-04-20T08:58:00Z"/>
                <w:rFonts w:ascii="Calibri" w:hAnsi="Calibri" w:cs="Calibri"/>
                <w:b/>
                <w:bCs/>
                <w:color w:val="000000"/>
              </w:rPr>
              <w:pPrChange w:id="414" w:author="Hayden Schilling" w:date="2021-04-20T08:59:00Z">
                <w:pPr>
                  <w:spacing w:line="480" w:lineRule="auto"/>
                  <w:jc w:val="center"/>
                </w:pPr>
              </w:pPrChange>
            </w:pPr>
            <w:del w:id="415" w:author="Hayden Schilling" w:date="2021-04-20T08:58:00Z">
              <w:r w:rsidRPr="00F15D89" w:rsidDel="00CE2F09">
                <w:rPr>
                  <w:rFonts w:ascii="Calibri" w:hAnsi="Calibri" w:cs="Calibri"/>
                  <w:b/>
                  <w:bCs/>
                  <w:color w:val="000000"/>
                </w:rPr>
                <w:delText>End Latitude</w:delText>
              </w:r>
            </w:del>
          </w:p>
          <w:p w14:paraId="0A8D2114" w14:textId="736AD4DE" w:rsidR="00A73321" w:rsidRPr="00F15D89" w:rsidDel="00CE2F09" w:rsidRDefault="00A73321">
            <w:pPr>
              <w:rPr>
                <w:del w:id="416" w:author="Hayden Schilling" w:date="2021-04-20T08:58:00Z"/>
                <w:rFonts w:ascii="Calibri" w:hAnsi="Calibri" w:cs="Calibri"/>
                <w:b/>
                <w:bCs/>
                <w:color w:val="000000"/>
              </w:rPr>
              <w:pPrChange w:id="417" w:author="Hayden Schilling" w:date="2021-04-20T08:59:00Z">
                <w:pPr>
                  <w:spacing w:line="480" w:lineRule="auto"/>
                  <w:jc w:val="center"/>
                </w:pPr>
              </w:pPrChange>
            </w:pPr>
            <w:del w:id="418" w:author="Hayden Schilling" w:date="2021-04-20T08:58:00Z">
              <w:r w:rsidRPr="00F15D89" w:rsidDel="00CE2F09">
                <w:rPr>
                  <w:rFonts w:ascii="Calibri" w:hAnsi="Calibri" w:cs="Calibri"/>
                  <w:b/>
                  <w:bCs/>
                  <w:color w:val="000000"/>
                </w:rPr>
                <w:delText>(° S)</w:delText>
              </w:r>
            </w:del>
          </w:p>
        </w:tc>
        <w:tc>
          <w:tcPr>
            <w:tcW w:w="1346" w:type="dxa"/>
            <w:tcBorders>
              <w:top w:val="single" w:sz="4" w:space="0" w:color="auto"/>
              <w:bottom w:val="single" w:sz="4" w:space="0" w:color="auto"/>
            </w:tcBorders>
            <w:vAlign w:val="center"/>
          </w:tcPr>
          <w:p w14:paraId="633AAB78" w14:textId="028CC41E" w:rsidR="00A73321" w:rsidRPr="00F15D89" w:rsidDel="00CE2F09" w:rsidRDefault="00A73321">
            <w:pPr>
              <w:rPr>
                <w:del w:id="419" w:author="Hayden Schilling" w:date="2021-04-20T08:58:00Z"/>
                <w:b/>
                <w:bCs/>
              </w:rPr>
              <w:pPrChange w:id="420" w:author="Hayden Schilling" w:date="2021-04-20T08:59:00Z">
                <w:pPr>
                  <w:spacing w:line="480" w:lineRule="auto"/>
                  <w:jc w:val="center"/>
                </w:pPr>
              </w:pPrChange>
            </w:pPr>
            <w:del w:id="421" w:author="Hayden Schilling" w:date="2021-04-20T08:58:00Z">
              <w:r w:rsidRPr="00F15D89" w:rsidDel="00CE2F09">
                <w:rPr>
                  <w:rFonts w:ascii="Calibri" w:hAnsi="Calibri" w:cs="Calibri"/>
                  <w:b/>
                  <w:bCs/>
                  <w:color w:val="000000"/>
                </w:rPr>
                <w:delText>Start Time</w:delText>
              </w:r>
            </w:del>
          </w:p>
        </w:tc>
        <w:tc>
          <w:tcPr>
            <w:tcW w:w="1346" w:type="dxa"/>
            <w:tcBorders>
              <w:top w:val="single" w:sz="4" w:space="0" w:color="auto"/>
              <w:bottom w:val="single" w:sz="4" w:space="0" w:color="auto"/>
            </w:tcBorders>
            <w:vAlign w:val="center"/>
          </w:tcPr>
          <w:p w14:paraId="5CD10511" w14:textId="24B2FD10" w:rsidR="00A73321" w:rsidRPr="00F15D89" w:rsidDel="00CE2F09" w:rsidRDefault="00A73321">
            <w:pPr>
              <w:rPr>
                <w:del w:id="422" w:author="Hayden Schilling" w:date="2021-04-20T08:58:00Z"/>
                <w:b/>
                <w:bCs/>
              </w:rPr>
              <w:pPrChange w:id="423" w:author="Hayden Schilling" w:date="2021-04-20T08:59:00Z">
                <w:pPr>
                  <w:spacing w:line="480" w:lineRule="auto"/>
                  <w:jc w:val="center"/>
                </w:pPr>
              </w:pPrChange>
            </w:pPr>
            <w:del w:id="424" w:author="Hayden Schilling" w:date="2021-04-20T08:58:00Z">
              <w:r w:rsidRPr="00F15D89" w:rsidDel="00CE2F09">
                <w:rPr>
                  <w:rFonts w:ascii="Calibri" w:hAnsi="Calibri" w:cs="Calibri"/>
                  <w:b/>
                  <w:bCs/>
                  <w:color w:val="000000"/>
                </w:rPr>
                <w:delText>End Time</w:delText>
              </w:r>
            </w:del>
          </w:p>
        </w:tc>
      </w:tr>
      <w:tr w:rsidR="00A73321" w:rsidRPr="00F15D89" w:rsidDel="00CE2F09" w14:paraId="08381B61" w14:textId="558F433B" w:rsidTr="009C66AA">
        <w:trPr>
          <w:trHeight w:val="539"/>
          <w:del w:id="425" w:author="Hayden Schilling" w:date="2021-04-20T08:58:00Z"/>
        </w:trPr>
        <w:tc>
          <w:tcPr>
            <w:tcW w:w="1345" w:type="dxa"/>
            <w:tcBorders>
              <w:top w:val="single" w:sz="4" w:space="0" w:color="auto"/>
            </w:tcBorders>
            <w:vAlign w:val="center"/>
          </w:tcPr>
          <w:p w14:paraId="253B3EC1" w14:textId="048908DE" w:rsidR="00A73321" w:rsidRPr="00F15D89" w:rsidDel="00CE2F09" w:rsidRDefault="00A73321">
            <w:pPr>
              <w:rPr>
                <w:del w:id="426" w:author="Hayden Schilling" w:date="2021-04-20T08:58:00Z"/>
              </w:rPr>
              <w:pPrChange w:id="427" w:author="Hayden Schilling" w:date="2021-04-20T08:59:00Z">
                <w:pPr>
                  <w:spacing w:line="480" w:lineRule="auto"/>
                  <w:jc w:val="center"/>
                </w:pPr>
              </w:pPrChange>
            </w:pPr>
            <w:del w:id="428" w:author="Hayden Schilling" w:date="2021-04-20T08:58:00Z">
              <w:r w:rsidRPr="00F15D89" w:rsidDel="00CE2F09">
                <w:rPr>
                  <w:rFonts w:ascii="Calibri" w:hAnsi="Calibri" w:cs="Calibri"/>
                  <w:color w:val="000000"/>
                </w:rPr>
                <w:delText>Cape Byron</w:delText>
              </w:r>
            </w:del>
          </w:p>
        </w:tc>
        <w:tc>
          <w:tcPr>
            <w:tcW w:w="1346" w:type="dxa"/>
            <w:tcBorders>
              <w:top w:val="single" w:sz="4" w:space="0" w:color="auto"/>
            </w:tcBorders>
            <w:vAlign w:val="center"/>
          </w:tcPr>
          <w:p w14:paraId="6CE346C8" w14:textId="00533A75" w:rsidR="00A73321" w:rsidRPr="00F15D89" w:rsidDel="00CE2F09" w:rsidRDefault="00A73321">
            <w:pPr>
              <w:rPr>
                <w:del w:id="429" w:author="Hayden Schilling" w:date="2021-04-20T08:58:00Z"/>
                <w:rFonts w:ascii="Calibri" w:hAnsi="Calibri" w:cs="Calibri"/>
                <w:color w:val="000000"/>
              </w:rPr>
              <w:pPrChange w:id="430" w:author="Hayden Schilling" w:date="2021-04-20T08:59:00Z">
                <w:pPr>
                  <w:spacing w:line="480" w:lineRule="auto"/>
                  <w:jc w:val="center"/>
                </w:pPr>
              </w:pPrChange>
            </w:pPr>
            <w:del w:id="431" w:author="Hayden Schilling" w:date="2021-04-20T08:58:00Z">
              <w:r w:rsidDel="00CE2F09">
                <w:rPr>
                  <w:rFonts w:ascii="Calibri" w:hAnsi="Calibri" w:cs="Calibri"/>
                  <w:color w:val="000000"/>
                </w:rPr>
                <w:delText>356</w:delText>
              </w:r>
            </w:del>
          </w:p>
        </w:tc>
        <w:tc>
          <w:tcPr>
            <w:tcW w:w="1345" w:type="dxa"/>
            <w:tcBorders>
              <w:top w:val="single" w:sz="4" w:space="0" w:color="auto"/>
            </w:tcBorders>
            <w:vAlign w:val="center"/>
          </w:tcPr>
          <w:p w14:paraId="661F4A3C" w14:textId="3A3FB94F" w:rsidR="00A73321" w:rsidRPr="00F15D89" w:rsidDel="00CE2F09" w:rsidRDefault="00A73321">
            <w:pPr>
              <w:rPr>
                <w:del w:id="432" w:author="Hayden Schilling" w:date="2021-04-20T08:58:00Z"/>
              </w:rPr>
              <w:pPrChange w:id="433" w:author="Hayden Schilling" w:date="2021-04-20T08:59:00Z">
                <w:pPr>
                  <w:spacing w:line="480" w:lineRule="auto"/>
                  <w:jc w:val="center"/>
                </w:pPr>
              </w:pPrChange>
            </w:pPr>
            <w:del w:id="434" w:author="Hayden Schilling" w:date="2021-04-20T08:58:00Z">
              <w:r w:rsidRPr="00F15D89" w:rsidDel="00CE2F09">
                <w:rPr>
                  <w:rFonts w:ascii="Calibri" w:hAnsi="Calibri" w:cs="Calibri"/>
                  <w:color w:val="000000"/>
                </w:rPr>
                <w:delText>153.70</w:delText>
              </w:r>
              <w:r w:rsidDel="00CE2F09">
                <w:rPr>
                  <w:rFonts w:ascii="Calibri" w:hAnsi="Calibri" w:cs="Calibri"/>
                  <w:color w:val="000000"/>
                </w:rPr>
                <w:delText>4</w:delText>
              </w:r>
            </w:del>
          </w:p>
        </w:tc>
        <w:tc>
          <w:tcPr>
            <w:tcW w:w="1346" w:type="dxa"/>
            <w:tcBorders>
              <w:top w:val="single" w:sz="4" w:space="0" w:color="auto"/>
            </w:tcBorders>
            <w:vAlign w:val="center"/>
          </w:tcPr>
          <w:p w14:paraId="596FC912" w14:textId="1C88F9B2" w:rsidR="00A73321" w:rsidRPr="00F15D89" w:rsidDel="00CE2F09" w:rsidRDefault="00A73321">
            <w:pPr>
              <w:rPr>
                <w:del w:id="435" w:author="Hayden Schilling" w:date="2021-04-20T08:58:00Z"/>
                <w:rFonts w:ascii="Calibri" w:hAnsi="Calibri" w:cs="Calibri"/>
                <w:color w:val="000000"/>
              </w:rPr>
              <w:pPrChange w:id="436" w:author="Hayden Schilling" w:date="2021-04-20T08:59:00Z">
                <w:pPr>
                  <w:spacing w:line="480" w:lineRule="auto"/>
                  <w:jc w:val="center"/>
                </w:pPr>
              </w:pPrChange>
            </w:pPr>
            <w:del w:id="437" w:author="Hayden Schilling" w:date="2021-04-20T08:58:00Z">
              <w:r w:rsidRPr="00F15D89" w:rsidDel="00CE2F09">
                <w:rPr>
                  <w:rFonts w:ascii="Calibri" w:hAnsi="Calibri" w:cs="Calibri"/>
                  <w:color w:val="000000"/>
                </w:rPr>
                <w:delText>28.63</w:delText>
              </w:r>
              <w:r w:rsidDel="00CE2F09">
                <w:rPr>
                  <w:rFonts w:ascii="Calibri" w:hAnsi="Calibri" w:cs="Calibri"/>
                  <w:color w:val="000000"/>
                </w:rPr>
                <w:delText>3</w:delText>
              </w:r>
            </w:del>
          </w:p>
        </w:tc>
        <w:tc>
          <w:tcPr>
            <w:tcW w:w="1346" w:type="dxa"/>
            <w:tcBorders>
              <w:top w:val="single" w:sz="4" w:space="0" w:color="auto"/>
            </w:tcBorders>
            <w:vAlign w:val="center"/>
          </w:tcPr>
          <w:p w14:paraId="3081993F" w14:textId="7A7F2654" w:rsidR="00A73321" w:rsidRPr="00F15D89" w:rsidDel="00CE2F09" w:rsidRDefault="00A73321">
            <w:pPr>
              <w:rPr>
                <w:del w:id="438" w:author="Hayden Schilling" w:date="2021-04-20T08:58:00Z"/>
              </w:rPr>
              <w:pPrChange w:id="439" w:author="Hayden Schilling" w:date="2021-04-20T08:59:00Z">
                <w:pPr>
                  <w:spacing w:line="480" w:lineRule="auto"/>
                  <w:jc w:val="center"/>
                </w:pPr>
              </w:pPrChange>
            </w:pPr>
            <w:del w:id="440" w:author="Hayden Schilling" w:date="2021-04-20T08:58:00Z">
              <w:r w:rsidRPr="00F15D89" w:rsidDel="00CE2F09">
                <w:rPr>
                  <w:rFonts w:ascii="Calibri" w:hAnsi="Calibri" w:cs="Calibri"/>
                  <w:color w:val="000000"/>
                </w:rPr>
                <w:delText>153.98</w:delText>
              </w:r>
              <w:r w:rsidDel="00CE2F09">
                <w:rPr>
                  <w:rFonts w:ascii="Calibri" w:hAnsi="Calibri" w:cs="Calibri"/>
                  <w:color w:val="000000"/>
                </w:rPr>
                <w:delText>1</w:delText>
              </w:r>
            </w:del>
          </w:p>
        </w:tc>
        <w:tc>
          <w:tcPr>
            <w:tcW w:w="1345" w:type="dxa"/>
            <w:tcBorders>
              <w:top w:val="single" w:sz="4" w:space="0" w:color="auto"/>
            </w:tcBorders>
            <w:vAlign w:val="center"/>
          </w:tcPr>
          <w:p w14:paraId="76E0DA54" w14:textId="252DA8F1" w:rsidR="00A73321" w:rsidRPr="00F15D89" w:rsidDel="00CE2F09" w:rsidRDefault="00A73321">
            <w:pPr>
              <w:rPr>
                <w:del w:id="441" w:author="Hayden Schilling" w:date="2021-04-20T08:58:00Z"/>
                <w:rFonts w:ascii="Calibri" w:hAnsi="Calibri" w:cs="Calibri"/>
                <w:color w:val="000000"/>
              </w:rPr>
              <w:pPrChange w:id="442" w:author="Hayden Schilling" w:date="2021-04-20T08:59:00Z">
                <w:pPr>
                  <w:spacing w:line="480" w:lineRule="auto"/>
                  <w:jc w:val="center"/>
                </w:pPr>
              </w:pPrChange>
            </w:pPr>
            <w:del w:id="443" w:author="Hayden Schilling" w:date="2021-04-20T08:58:00Z">
              <w:r w:rsidRPr="00F15D89" w:rsidDel="00CE2F09">
                <w:rPr>
                  <w:rFonts w:ascii="Calibri" w:hAnsi="Calibri" w:cs="Calibri"/>
                  <w:color w:val="000000"/>
                </w:rPr>
                <w:delText>28.633</w:delText>
              </w:r>
            </w:del>
          </w:p>
        </w:tc>
        <w:tc>
          <w:tcPr>
            <w:tcW w:w="1346" w:type="dxa"/>
            <w:tcBorders>
              <w:top w:val="single" w:sz="4" w:space="0" w:color="auto"/>
            </w:tcBorders>
            <w:vAlign w:val="center"/>
          </w:tcPr>
          <w:p w14:paraId="2B24BD8E" w14:textId="03A77283" w:rsidR="00A73321" w:rsidRPr="00F15D89" w:rsidDel="00CE2F09" w:rsidRDefault="00A73321">
            <w:pPr>
              <w:rPr>
                <w:del w:id="444" w:author="Hayden Schilling" w:date="2021-04-20T08:58:00Z"/>
              </w:rPr>
              <w:pPrChange w:id="445" w:author="Hayden Schilling" w:date="2021-04-20T08:59:00Z">
                <w:pPr>
                  <w:spacing w:line="480" w:lineRule="auto"/>
                  <w:jc w:val="center"/>
                </w:pPr>
              </w:pPrChange>
            </w:pPr>
            <w:del w:id="446" w:author="Hayden Schilling" w:date="2021-04-20T08:58:00Z">
              <w:r w:rsidRPr="00F15D89" w:rsidDel="00CE2F09">
                <w:rPr>
                  <w:rFonts w:ascii="Calibri" w:hAnsi="Calibri" w:cs="Calibri"/>
                  <w:color w:val="000000"/>
                </w:rPr>
                <w:delText xml:space="preserve">12/09/2004 </w:delText>
              </w:r>
              <w:r w:rsidDel="00CE2F09">
                <w:rPr>
                  <w:rFonts w:ascii="Calibri" w:hAnsi="Calibri" w:cs="Calibri"/>
                  <w:color w:val="000000"/>
                </w:rPr>
                <w:delText>0</w:delText>
              </w:r>
              <w:r w:rsidRPr="00F15D89" w:rsidDel="00CE2F09">
                <w:rPr>
                  <w:rFonts w:ascii="Calibri" w:hAnsi="Calibri" w:cs="Calibri"/>
                  <w:color w:val="000000"/>
                </w:rPr>
                <w:delText>8:11</w:delText>
              </w:r>
            </w:del>
          </w:p>
        </w:tc>
        <w:tc>
          <w:tcPr>
            <w:tcW w:w="1346" w:type="dxa"/>
            <w:tcBorders>
              <w:top w:val="single" w:sz="4" w:space="0" w:color="auto"/>
            </w:tcBorders>
            <w:vAlign w:val="center"/>
          </w:tcPr>
          <w:p w14:paraId="3B88BFF0" w14:textId="1DE0D670" w:rsidR="00A73321" w:rsidRPr="00F15D89" w:rsidDel="00CE2F09" w:rsidRDefault="00A73321">
            <w:pPr>
              <w:rPr>
                <w:del w:id="447" w:author="Hayden Schilling" w:date="2021-04-20T08:58:00Z"/>
              </w:rPr>
              <w:pPrChange w:id="448" w:author="Hayden Schilling" w:date="2021-04-20T08:59:00Z">
                <w:pPr>
                  <w:spacing w:line="480" w:lineRule="auto"/>
                  <w:jc w:val="center"/>
                </w:pPr>
              </w:pPrChange>
            </w:pPr>
            <w:del w:id="449" w:author="Hayden Schilling" w:date="2021-04-20T08:58:00Z">
              <w:r w:rsidRPr="00F15D89" w:rsidDel="00CE2F09">
                <w:rPr>
                  <w:rFonts w:ascii="Calibri" w:hAnsi="Calibri" w:cs="Calibri"/>
                  <w:color w:val="000000"/>
                </w:rPr>
                <w:delText xml:space="preserve">12/09/2004 </w:delText>
              </w:r>
              <w:r w:rsidDel="00CE2F09">
                <w:rPr>
                  <w:rFonts w:ascii="Calibri" w:hAnsi="Calibri" w:cs="Calibri"/>
                  <w:color w:val="000000"/>
                </w:rPr>
                <w:delText>0</w:delText>
              </w:r>
              <w:r w:rsidRPr="00F15D89" w:rsidDel="00CE2F09">
                <w:rPr>
                  <w:rFonts w:ascii="Calibri" w:hAnsi="Calibri" w:cs="Calibri"/>
                  <w:color w:val="000000"/>
                </w:rPr>
                <w:delText>9:59</w:delText>
              </w:r>
            </w:del>
          </w:p>
        </w:tc>
      </w:tr>
      <w:tr w:rsidR="00A73321" w:rsidRPr="00F15D89" w:rsidDel="00CE2F09" w14:paraId="4B871BAF" w14:textId="006EC89D" w:rsidTr="009C66AA">
        <w:trPr>
          <w:trHeight w:val="539"/>
          <w:del w:id="450" w:author="Hayden Schilling" w:date="2021-04-20T08:58:00Z"/>
        </w:trPr>
        <w:tc>
          <w:tcPr>
            <w:tcW w:w="1345" w:type="dxa"/>
            <w:vAlign w:val="center"/>
          </w:tcPr>
          <w:p w14:paraId="6B7F0CC3" w14:textId="17D846A0" w:rsidR="00A73321" w:rsidRPr="00F15D89" w:rsidDel="00CE2F09" w:rsidRDefault="00A73321">
            <w:pPr>
              <w:rPr>
                <w:del w:id="451" w:author="Hayden Schilling" w:date="2021-04-20T08:58:00Z"/>
              </w:rPr>
              <w:pPrChange w:id="452" w:author="Hayden Schilling" w:date="2021-04-20T08:59:00Z">
                <w:pPr>
                  <w:spacing w:line="480" w:lineRule="auto"/>
                  <w:jc w:val="center"/>
                </w:pPr>
              </w:pPrChange>
            </w:pPr>
            <w:del w:id="453" w:author="Hayden Schilling" w:date="2021-04-20T08:58:00Z">
              <w:r w:rsidRPr="00F15D89" w:rsidDel="00CE2F09">
                <w:rPr>
                  <w:rFonts w:ascii="Calibri" w:hAnsi="Calibri" w:cs="Calibri"/>
                  <w:color w:val="000000"/>
                </w:rPr>
                <w:delText>Evans Head</w:delText>
              </w:r>
            </w:del>
          </w:p>
        </w:tc>
        <w:tc>
          <w:tcPr>
            <w:tcW w:w="1346" w:type="dxa"/>
            <w:vAlign w:val="center"/>
          </w:tcPr>
          <w:p w14:paraId="04197B59" w14:textId="06F53C61" w:rsidR="00A73321" w:rsidRPr="00F15D89" w:rsidDel="00CE2F09" w:rsidRDefault="00A73321">
            <w:pPr>
              <w:rPr>
                <w:del w:id="454" w:author="Hayden Schilling" w:date="2021-04-20T08:58:00Z"/>
                <w:rFonts w:ascii="Calibri" w:hAnsi="Calibri" w:cs="Calibri"/>
                <w:color w:val="000000"/>
              </w:rPr>
              <w:pPrChange w:id="455" w:author="Hayden Schilling" w:date="2021-04-20T08:59:00Z">
                <w:pPr>
                  <w:spacing w:line="480" w:lineRule="auto"/>
                  <w:jc w:val="center"/>
                </w:pPr>
              </w:pPrChange>
            </w:pPr>
            <w:del w:id="456" w:author="Hayden Schilling" w:date="2021-04-20T08:58:00Z">
              <w:r w:rsidDel="00CE2F09">
                <w:rPr>
                  <w:rFonts w:ascii="Calibri" w:hAnsi="Calibri" w:cs="Calibri"/>
                  <w:color w:val="000000"/>
                </w:rPr>
                <w:delText>13</w:delText>
              </w:r>
            </w:del>
          </w:p>
        </w:tc>
        <w:tc>
          <w:tcPr>
            <w:tcW w:w="1345" w:type="dxa"/>
            <w:vAlign w:val="center"/>
          </w:tcPr>
          <w:p w14:paraId="609DA506" w14:textId="494B4971" w:rsidR="00A73321" w:rsidRPr="00F15D89" w:rsidDel="00CE2F09" w:rsidRDefault="00A73321">
            <w:pPr>
              <w:rPr>
                <w:del w:id="457" w:author="Hayden Schilling" w:date="2021-04-20T08:58:00Z"/>
              </w:rPr>
              <w:pPrChange w:id="458" w:author="Hayden Schilling" w:date="2021-04-20T08:59:00Z">
                <w:pPr>
                  <w:spacing w:line="480" w:lineRule="auto"/>
                  <w:jc w:val="center"/>
                </w:pPr>
              </w:pPrChange>
            </w:pPr>
            <w:del w:id="459" w:author="Hayden Schilling" w:date="2021-04-20T08:58:00Z">
              <w:r w:rsidRPr="00F15D89" w:rsidDel="00CE2F09">
                <w:rPr>
                  <w:rFonts w:ascii="Calibri" w:hAnsi="Calibri" w:cs="Calibri"/>
                  <w:color w:val="000000"/>
                </w:rPr>
                <w:delText>153.611</w:delText>
              </w:r>
            </w:del>
          </w:p>
        </w:tc>
        <w:tc>
          <w:tcPr>
            <w:tcW w:w="1346" w:type="dxa"/>
            <w:vAlign w:val="center"/>
          </w:tcPr>
          <w:p w14:paraId="1AD0D104" w14:textId="7980EC2F" w:rsidR="00A73321" w:rsidRPr="00F15D89" w:rsidDel="00CE2F09" w:rsidRDefault="00A73321">
            <w:pPr>
              <w:rPr>
                <w:del w:id="460" w:author="Hayden Schilling" w:date="2021-04-20T08:58:00Z"/>
                <w:rFonts w:ascii="Calibri" w:hAnsi="Calibri" w:cs="Calibri"/>
                <w:color w:val="000000"/>
              </w:rPr>
              <w:pPrChange w:id="461" w:author="Hayden Schilling" w:date="2021-04-20T08:59:00Z">
                <w:pPr>
                  <w:spacing w:line="480" w:lineRule="auto"/>
                  <w:jc w:val="center"/>
                </w:pPr>
              </w:pPrChange>
            </w:pPr>
            <w:del w:id="462" w:author="Hayden Schilling" w:date="2021-04-20T08:58:00Z">
              <w:r w:rsidRPr="00F15D89" w:rsidDel="00CE2F09">
                <w:rPr>
                  <w:rFonts w:ascii="Calibri" w:hAnsi="Calibri" w:cs="Calibri"/>
                  <w:color w:val="000000"/>
                </w:rPr>
                <w:delText>28.997</w:delText>
              </w:r>
            </w:del>
          </w:p>
        </w:tc>
        <w:tc>
          <w:tcPr>
            <w:tcW w:w="1346" w:type="dxa"/>
            <w:vAlign w:val="center"/>
          </w:tcPr>
          <w:p w14:paraId="57EF4744" w14:textId="14EC6FBB" w:rsidR="00A73321" w:rsidRPr="00F15D89" w:rsidDel="00CE2F09" w:rsidRDefault="00A73321">
            <w:pPr>
              <w:rPr>
                <w:del w:id="463" w:author="Hayden Schilling" w:date="2021-04-20T08:58:00Z"/>
              </w:rPr>
              <w:pPrChange w:id="464" w:author="Hayden Schilling" w:date="2021-04-20T08:59:00Z">
                <w:pPr>
                  <w:spacing w:line="480" w:lineRule="auto"/>
                  <w:jc w:val="center"/>
                </w:pPr>
              </w:pPrChange>
            </w:pPr>
            <w:del w:id="465" w:author="Hayden Schilling" w:date="2021-04-20T08:58:00Z">
              <w:r w:rsidRPr="00F15D89" w:rsidDel="00CE2F09">
                <w:rPr>
                  <w:rFonts w:ascii="Calibri" w:hAnsi="Calibri" w:cs="Calibri"/>
                  <w:color w:val="000000"/>
                </w:rPr>
                <w:delText>153.858</w:delText>
              </w:r>
            </w:del>
          </w:p>
        </w:tc>
        <w:tc>
          <w:tcPr>
            <w:tcW w:w="1345" w:type="dxa"/>
            <w:vAlign w:val="center"/>
          </w:tcPr>
          <w:p w14:paraId="118DDA1E" w14:textId="5221BC3D" w:rsidR="00A73321" w:rsidRPr="00F15D89" w:rsidDel="00CE2F09" w:rsidRDefault="00A73321">
            <w:pPr>
              <w:rPr>
                <w:del w:id="466" w:author="Hayden Schilling" w:date="2021-04-20T08:58:00Z"/>
                <w:rFonts w:ascii="Calibri" w:hAnsi="Calibri" w:cs="Calibri"/>
                <w:color w:val="000000"/>
              </w:rPr>
              <w:pPrChange w:id="467" w:author="Hayden Schilling" w:date="2021-04-20T08:59:00Z">
                <w:pPr>
                  <w:spacing w:line="480" w:lineRule="auto"/>
                  <w:jc w:val="center"/>
                </w:pPr>
              </w:pPrChange>
            </w:pPr>
            <w:del w:id="468" w:author="Hayden Schilling" w:date="2021-04-20T08:58:00Z">
              <w:r w:rsidRPr="00F15D89" w:rsidDel="00CE2F09">
                <w:rPr>
                  <w:rFonts w:ascii="Calibri" w:hAnsi="Calibri" w:cs="Calibri"/>
                  <w:color w:val="000000"/>
                </w:rPr>
                <w:delText>29.002</w:delText>
              </w:r>
            </w:del>
          </w:p>
        </w:tc>
        <w:tc>
          <w:tcPr>
            <w:tcW w:w="1346" w:type="dxa"/>
            <w:vAlign w:val="center"/>
          </w:tcPr>
          <w:p w14:paraId="09F55F48" w14:textId="5C5A66F1" w:rsidR="00A73321" w:rsidRPr="00F15D89" w:rsidDel="00CE2F09" w:rsidRDefault="00A73321">
            <w:pPr>
              <w:rPr>
                <w:del w:id="469" w:author="Hayden Schilling" w:date="2021-04-20T08:58:00Z"/>
              </w:rPr>
              <w:pPrChange w:id="470" w:author="Hayden Schilling" w:date="2021-04-20T08:59:00Z">
                <w:pPr>
                  <w:spacing w:line="480" w:lineRule="auto"/>
                  <w:jc w:val="center"/>
                </w:pPr>
              </w:pPrChange>
            </w:pPr>
            <w:del w:id="471" w:author="Hayden Schilling" w:date="2021-04-20T08:58:00Z">
              <w:r w:rsidRPr="00F15D89" w:rsidDel="00CE2F09">
                <w:rPr>
                  <w:rFonts w:ascii="Calibri" w:hAnsi="Calibri" w:cs="Calibri"/>
                  <w:color w:val="000000"/>
                </w:rPr>
                <w:delText>11/09/2004 10:55</w:delText>
              </w:r>
            </w:del>
          </w:p>
        </w:tc>
        <w:tc>
          <w:tcPr>
            <w:tcW w:w="1346" w:type="dxa"/>
            <w:vAlign w:val="center"/>
          </w:tcPr>
          <w:p w14:paraId="25551158" w14:textId="1AD1DF43" w:rsidR="00A73321" w:rsidRPr="00F15D89" w:rsidDel="00CE2F09" w:rsidRDefault="00A73321">
            <w:pPr>
              <w:rPr>
                <w:del w:id="472" w:author="Hayden Schilling" w:date="2021-04-20T08:58:00Z"/>
              </w:rPr>
              <w:pPrChange w:id="473" w:author="Hayden Schilling" w:date="2021-04-20T08:59:00Z">
                <w:pPr>
                  <w:spacing w:line="480" w:lineRule="auto"/>
                  <w:jc w:val="center"/>
                </w:pPr>
              </w:pPrChange>
            </w:pPr>
            <w:del w:id="474" w:author="Hayden Schilling" w:date="2021-04-20T08:58:00Z">
              <w:r w:rsidRPr="00F15D89" w:rsidDel="00CE2F09">
                <w:rPr>
                  <w:rFonts w:ascii="Calibri" w:hAnsi="Calibri" w:cs="Calibri"/>
                  <w:color w:val="000000"/>
                </w:rPr>
                <w:delText>11/09/2004 12:36</w:delText>
              </w:r>
            </w:del>
          </w:p>
        </w:tc>
      </w:tr>
      <w:tr w:rsidR="00A73321" w:rsidRPr="00F15D89" w:rsidDel="00CE2F09" w14:paraId="476A01DF" w14:textId="1DDA988B" w:rsidTr="009C66AA">
        <w:trPr>
          <w:trHeight w:val="531"/>
          <w:del w:id="475" w:author="Hayden Schilling" w:date="2021-04-20T08:58:00Z"/>
        </w:trPr>
        <w:tc>
          <w:tcPr>
            <w:tcW w:w="1345" w:type="dxa"/>
            <w:vAlign w:val="center"/>
          </w:tcPr>
          <w:p w14:paraId="193DE3B1" w14:textId="2EAE429A" w:rsidR="00A73321" w:rsidRPr="00F15D89" w:rsidDel="00CE2F09" w:rsidRDefault="00A73321">
            <w:pPr>
              <w:rPr>
                <w:del w:id="476" w:author="Hayden Schilling" w:date="2021-04-20T08:58:00Z"/>
              </w:rPr>
              <w:pPrChange w:id="477" w:author="Hayden Schilling" w:date="2021-04-20T08:59:00Z">
                <w:pPr>
                  <w:spacing w:line="480" w:lineRule="auto"/>
                  <w:jc w:val="center"/>
                </w:pPr>
              </w:pPrChange>
            </w:pPr>
            <w:del w:id="478" w:author="Hayden Schilling" w:date="2021-04-20T08:58:00Z">
              <w:r w:rsidRPr="00F15D89" w:rsidDel="00CE2F09">
                <w:rPr>
                  <w:rFonts w:ascii="Calibri" w:hAnsi="Calibri" w:cs="Calibri"/>
                  <w:color w:val="000000"/>
                </w:rPr>
                <w:delText>North Solitary</w:delText>
              </w:r>
            </w:del>
          </w:p>
        </w:tc>
        <w:tc>
          <w:tcPr>
            <w:tcW w:w="1346" w:type="dxa"/>
            <w:vAlign w:val="center"/>
          </w:tcPr>
          <w:p w14:paraId="7654ABFA" w14:textId="58048ADA" w:rsidR="00A73321" w:rsidRPr="00F15D89" w:rsidDel="00CE2F09" w:rsidRDefault="00A73321">
            <w:pPr>
              <w:rPr>
                <w:del w:id="479" w:author="Hayden Schilling" w:date="2021-04-20T08:58:00Z"/>
                <w:rFonts w:ascii="Calibri" w:hAnsi="Calibri" w:cs="Calibri"/>
                <w:color w:val="000000"/>
              </w:rPr>
              <w:pPrChange w:id="480" w:author="Hayden Schilling" w:date="2021-04-20T08:59:00Z">
                <w:pPr>
                  <w:spacing w:line="480" w:lineRule="auto"/>
                  <w:jc w:val="center"/>
                </w:pPr>
              </w:pPrChange>
            </w:pPr>
            <w:del w:id="481" w:author="Hayden Schilling" w:date="2021-04-20T08:58:00Z">
              <w:r w:rsidDel="00CE2F09">
                <w:rPr>
                  <w:rFonts w:ascii="Calibri" w:hAnsi="Calibri" w:cs="Calibri"/>
                  <w:color w:val="000000"/>
                </w:rPr>
                <w:delText>15</w:delText>
              </w:r>
            </w:del>
          </w:p>
        </w:tc>
        <w:tc>
          <w:tcPr>
            <w:tcW w:w="1345" w:type="dxa"/>
            <w:vAlign w:val="center"/>
          </w:tcPr>
          <w:p w14:paraId="29569C3E" w14:textId="0F3F7F89" w:rsidR="00A73321" w:rsidRPr="00F15D89" w:rsidDel="00CE2F09" w:rsidRDefault="00A73321">
            <w:pPr>
              <w:rPr>
                <w:del w:id="482" w:author="Hayden Schilling" w:date="2021-04-20T08:58:00Z"/>
              </w:rPr>
              <w:pPrChange w:id="483" w:author="Hayden Schilling" w:date="2021-04-20T08:59:00Z">
                <w:pPr>
                  <w:spacing w:line="480" w:lineRule="auto"/>
                  <w:jc w:val="center"/>
                </w:pPr>
              </w:pPrChange>
            </w:pPr>
            <w:del w:id="484" w:author="Hayden Schilling" w:date="2021-04-20T08:58:00Z">
              <w:r w:rsidRPr="00F15D89" w:rsidDel="00CE2F09">
                <w:rPr>
                  <w:rFonts w:ascii="Calibri" w:hAnsi="Calibri" w:cs="Calibri"/>
                  <w:color w:val="000000"/>
                </w:rPr>
                <w:delText>153.41</w:delText>
              </w:r>
              <w:r w:rsidDel="00CE2F09">
                <w:rPr>
                  <w:rFonts w:ascii="Calibri" w:hAnsi="Calibri" w:cs="Calibri"/>
                  <w:color w:val="000000"/>
                </w:rPr>
                <w:delText>2</w:delText>
              </w:r>
            </w:del>
          </w:p>
        </w:tc>
        <w:tc>
          <w:tcPr>
            <w:tcW w:w="1346" w:type="dxa"/>
            <w:vAlign w:val="center"/>
          </w:tcPr>
          <w:p w14:paraId="7AB4CB44" w14:textId="298A8041" w:rsidR="00A73321" w:rsidRPr="00F15D89" w:rsidDel="00CE2F09" w:rsidRDefault="00A73321">
            <w:pPr>
              <w:rPr>
                <w:del w:id="485" w:author="Hayden Schilling" w:date="2021-04-20T08:58:00Z"/>
                <w:rFonts w:ascii="Calibri" w:hAnsi="Calibri" w:cs="Calibri"/>
                <w:color w:val="000000"/>
              </w:rPr>
              <w:pPrChange w:id="486" w:author="Hayden Schilling" w:date="2021-04-20T08:59:00Z">
                <w:pPr>
                  <w:spacing w:line="480" w:lineRule="auto"/>
                  <w:jc w:val="center"/>
                </w:pPr>
              </w:pPrChange>
            </w:pPr>
            <w:del w:id="487" w:author="Hayden Schilling" w:date="2021-04-20T08:58:00Z">
              <w:r w:rsidRPr="00F15D89" w:rsidDel="00CE2F09">
                <w:rPr>
                  <w:rFonts w:ascii="Calibri" w:hAnsi="Calibri" w:cs="Calibri"/>
                  <w:color w:val="000000"/>
                </w:rPr>
                <w:delText>29.99</w:delText>
              </w:r>
              <w:r w:rsidDel="00CE2F09">
                <w:rPr>
                  <w:rFonts w:ascii="Calibri" w:hAnsi="Calibri" w:cs="Calibri"/>
                  <w:color w:val="000000"/>
                </w:rPr>
                <w:delText>8</w:delText>
              </w:r>
            </w:del>
          </w:p>
        </w:tc>
        <w:tc>
          <w:tcPr>
            <w:tcW w:w="1346" w:type="dxa"/>
            <w:vAlign w:val="center"/>
          </w:tcPr>
          <w:p w14:paraId="04E6DA41" w14:textId="48BC4284" w:rsidR="00A73321" w:rsidRPr="00F15D89" w:rsidDel="00CE2F09" w:rsidRDefault="00A73321">
            <w:pPr>
              <w:rPr>
                <w:del w:id="488" w:author="Hayden Schilling" w:date="2021-04-20T08:58:00Z"/>
              </w:rPr>
              <w:pPrChange w:id="489" w:author="Hayden Schilling" w:date="2021-04-20T08:59:00Z">
                <w:pPr>
                  <w:spacing w:line="480" w:lineRule="auto"/>
                  <w:jc w:val="center"/>
                </w:pPr>
              </w:pPrChange>
            </w:pPr>
            <w:del w:id="490" w:author="Hayden Schilling" w:date="2021-04-20T08:58:00Z">
              <w:r w:rsidRPr="00F15D89" w:rsidDel="00CE2F09">
                <w:rPr>
                  <w:rFonts w:ascii="Calibri" w:hAnsi="Calibri" w:cs="Calibri"/>
                  <w:color w:val="000000"/>
                </w:rPr>
                <w:delText>153.72</w:delText>
              </w:r>
              <w:r w:rsidDel="00CE2F09">
                <w:rPr>
                  <w:rFonts w:ascii="Calibri" w:hAnsi="Calibri" w:cs="Calibri"/>
                  <w:color w:val="000000"/>
                </w:rPr>
                <w:delText>6</w:delText>
              </w:r>
            </w:del>
          </w:p>
        </w:tc>
        <w:tc>
          <w:tcPr>
            <w:tcW w:w="1345" w:type="dxa"/>
            <w:vAlign w:val="center"/>
          </w:tcPr>
          <w:p w14:paraId="274FAE7B" w14:textId="22F17DE1" w:rsidR="00A73321" w:rsidRPr="00F15D89" w:rsidDel="00CE2F09" w:rsidRDefault="00A73321">
            <w:pPr>
              <w:rPr>
                <w:del w:id="491" w:author="Hayden Schilling" w:date="2021-04-20T08:58:00Z"/>
                <w:rFonts w:ascii="Calibri" w:hAnsi="Calibri" w:cs="Calibri"/>
                <w:color w:val="000000"/>
              </w:rPr>
              <w:pPrChange w:id="492" w:author="Hayden Schilling" w:date="2021-04-20T08:59:00Z">
                <w:pPr>
                  <w:spacing w:line="480" w:lineRule="auto"/>
                  <w:jc w:val="center"/>
                </w:pPr>
              </w:pPrChange>
            </w:pPr>
            <w:del w:id="493" w:author="Hayden Schilling" w:date="2021-04-20T08:58:00Z">
              <w:r w:rsidRPr="00F15D89" w:rsidDel="00CE2F09">
                <w:rPr>
                  <w:rFonts w:ascii="Calibri" w:hAnsi="Calibri" w:cs="Calibri"/>
                  <w:color w:val="000000"/>
                </w:rPr>
                <w:delText>29.997</w:delText>
              </w:r>
            </w:del>
          </w:p>
        </w:tc>
        <w:tc>
          <w:tcPr>
            <w:tcW w:w="1346" w:type="dxa"/>
            <w:vAlign w:val="center"/>
          </w:tcPr>
          <w:p w14:paraId="36E5675F" w14:textId="5D8C7310" w:rsidR="00A73321" w:rsidRPr="00F15D89" w:rsidDel="00CE2F09" w:rsidRDefault="00A73321">
            <w:pPr>
              <w:rPr>
                <w:del w:id="494" w:author="Hayden Schilling" w:date="2021-04-20T08:58:00Z"/>
              </w:rPr>
              <w:pPrChange w:id="495" w:author="Hayden Schilling" w:date="2021-04-20T08:59:00Z">
                <w:pPr>
                  <w:spacing w:line="480" w:lineRule="auto"/>
                  <w:jc w:val="center"/>
                </w:pPr>
              </w:pPrChange>
            </w:pPr>
            <w:del w:id="496" w:author="Hayden Schilling" w:date="2021-04-20T08:58:00Z">
              <w:r w:rsidRPr="00F15D89" w:rsidDel="00CE2F09">
                <w:rPr>
                  <w:rFonts w:ascii="Calibri" w:hAnsi="Calibri" w:cs="Calibri"/>
                  <w:color w:val="000000"/>
                </w:rPr>
                <w:delText>7/09/2004 21:41</w:delText>
              </w:r>
            </w:del>
          </w:p>
        </w:tc>
        <w:tc>
          <w:tcPr>
            <w:tcW w:w="1346" w:type="dxa"/>
            <w:vAlign w:val="center"/>
          </w:tcPr>
          <w:p w14:paraId="19BB7451" w14:textId="4942AC58" w:rsidR="00A73321" w:rsidRPr="00F15D89" w:rsidDel="00CE2F09" w:rsidRDefault="00A73321">
            <w:pPr>
              <w:rPr>
                <w:del w:id="497" w:author="Hayden Schilling" w:date="2021-04-20T08:58:00Z"/>
              </w:rPr>
              <w:pPrChange w:id="498" w:author="Hayden Schilling" w:date="2021-04-20T08:59:00Z">
                <w:pPr>
                  <w:spacing w:line="480" w:lineRule="auto"/>
                  <w:jc w:val="center"/>
                </w:pPr>
              </w:pPrChange>
            </w:pPr>
            <w:del w:id="499" w:author="Hayden Schilling" w:date="2021-04-20T08:58:00Z">
              <w:r w:rsidRPr="00F15D89" w:rsidDel="00CE2F09">
                <w:rPr>
                  <w:rFonts w:ascii="Calibri" w:hAnsi="Calibri" w:cs="Calibri"/>
                  <w:color w:val="000000"/>
                </w:rPr>
                <w:delText xml:space="preserve">8/09/2004 </w:delText>
              </w:r>
              <w:r w:rsidDel="00CE2F09">
                <w:rPr>
                  <w:rFonts w:ascii="Calibri" w:hAnsi="Calibri" w:cs="Calibri"/>
                  <w:color w:val="000000"/>
                </w:rPr>
                <w:delText>0</w:delText>
              </w:r>
              <w:r w:rsidRPr="00F15D89" w:rsidDel="00CE2F09">
                <w:rPr>
                  <w:rFonts w:ascii="Calibri" w:hAnsi="Calibri" w:cs="Calibri"/>
                  <w:color w:val="000000"/>
                </w:rPr>
                <w:delText>0:05</w:delText>
              </w:r>
            </w:del>
          </w:p>
        </w:tc>
      </w:tr>
      <w:tr w:rsidR="00A73321" w:rsidRPr="00F15D89" w:rsidDel="00CE2F09" w14:paraId="2D438A97" w14:textId="6179AF23" w:rsidTr="009C66AA">
        <w:trPr>
          <w:trHeight w:val="547"/>
          <w:del w:id="500" w:author="Hayden Schilling" w:date="2021-04-20T08:58:00Z"/>
        </w:trPr>
        <w:tc>
          <w:tcPr>
            <w:tcW w:w="1345" w:type="dxa"/>
            <w:vAlign w:val="center"/>
          </w:tcPr>
          <w:p w14:paraId="48D69590" w14:textId="2C65D812" w:rsidR="00A73321" w:rsidRPr="00F15D89" w:rsidDel="00CE2F09" w:rsidRDefault="00A73321">
            <w:pPr>
              <w:rPr>
                <w:del w:id="501" w:author="Hayden Schilling" w:date="2021-04-20T08:58:00Z"/>
              </w:rPr>
              <w:pPrChange w:id="502" w:author="Hayden Schilling" w:date="2021-04-20T08:59:00Z">
                <w:pPr>
                  <w:spacing w:line="480" w:lineRule="auto"/>
                  <w:jc w:val="center"/>
                </w:pPr>
              </w:pPrChange>
            </w:pPr>
            <w:del w:id="503" w:author="Hayden Schilling" w:date="2021-04-20T08:58:00Z">
              <w:r w:rsidRPr="00F15D89" w:rsidDel="00CE2F09">
                <w:rPr>
                  <w:rFonts w:ascii="Calibri" w:hAnsi="Calibri" w:cs="Calibri"/>
                  <w:color w:val="000000"/>
                </w:rPr>
                <w:delText>Diamond Head</w:delText>
              </w:r>
            </w:del>
          </w:p>
        </w:tc>
        <w:tc>
          <w:tcPr>
            <w:tcW w:w="1346" w:type="dxa"/>
            <w:vAlign w:val="center"/>
          </w:tcPr>
          <w:p w14:paraId="6B348F13" w14:textId="6E0427F1" w:rsidR="00A73321" w:rsidRPr="00F15D89" w:rsidDel="00CE2F09" w:rsidRDefault="00A73321">
            <w:pPr>
              <w:rPr>
                <w:del w:id="504" w:author="Hayden Schilling" w:date="2021-04-20T08:58:00Z"/>
                <w:rFonts w:ascii="Calibri" w:hAnsi="Calibri" w:cs="Calibri"/>
                <w:color w:val="000000"/>
              </w:rPr>
              <w:pPrChange w:id="505" w:author="Hayden Schilling" w:date="2021-04-20T08:59:00Z">
                <w:pPr>
                  <w:spacing w:line="480" w:lineRule="auto"/>
                  <w:jc w:val="center"/>
                </w:pPr>
              </w:pPrChange>
            </w:pPr>
            <w:del w:id="506" w:author="Hayden Schilling" w:date="2021-04-20T08:58:00Z">
              <w:r w:rsidDel="00CE2F09">
                <w:rPr>
                  <w:rFonts w:ascii="Calibri" w:hAnsi="Calibri" w:cs="Calibri"/>
                  <w:color w:val="000000"/>
                </w:rPr>
                <w:delText>19</w:delText>
              </w:r>
            </w:del>
          </w:p>
        </w:tc>
        <w:tc>
          <w:tcPr>
            <w:tcW w:w="1345" w:type="dxa"/>
            <w:vAlign w:val="center"/>
          </w:tcPr>
          <w:p w14:paraId="5A61BCF8" w14:textId="17F6E72A" w:rsidR="00A73321" w:rsidRPr="00F15D89" w:rsidDel="00CE2F09" w:rsidRDefault="00A73321">
            <w:pPr>
              <w:rPr>
                <w:del w:id="507" w:author="Hayden Schilling" w:date="2021-04-20T08:58:00Z"/>
              </w:rPr>
              <w:pPrChange w:id="508" w:author="Hayden Schilling" w:date="2021-04-20T08:59:00Z">
                <w:pPr>
                  <w:spacing w:line="480" w:lineRule="auto"/>
                  <w:jc w:val="center"/>
                </w:pPr>
              </w:pPrChange>
            </w:pPr>
            <w:del w:id="509" w:author="Hayden Schilling" w:date="2021-04-20T08:58:00Z">
              <w:r w:rsidRPr="00F15D89" w:rsidDel="00CE2F09">
                <w:rPr>
                  <w:rFonts w:ascii="Calibri" w:hAnsi="Calibri" w:cs="Calibri"/>
                  <w:color w:val="000000"/>
                </w:rPr>
                <w:delText>152.91</w:delText>
              </w:r>
              <w:r w:rsidDel="00CE2F09">
                <w:rPr>
                  <w:rFonts w:ascii="Calibri" w:hAnsi="Calibri" w:cs="Calibri"/>
                  <w:color w:val="000000"/>
                </w:rPr>
                <w:delText>3</w:delText>
              </w:r>
            </w:del>
          </w:p>
        </w:tc>
        <w:tc>
          <w:tcPr>
            <w:tcW w:w="1346" w:type="dxa"/>
            <w:vAlign w:val="center"/>
          </w:tcPr>
          <w:p w14:paraId="729B53AD" w14:textId="3C549546" w:rsidR="00A73321" w:rsidRPr="00F15D89" w:rsidDel="00CE2F09" w:rsidRDefault="00A73321">
            <w:pPr>
              <w:rPr>
                <w:del w:id="510" w:author="Hayden Schilling" w:date="2021-04-20T08:58:00Z"/>
                <w:rFonts w:ascii="Calibri" w:hAnsi="Calibri" w:cs="Calibri"/>
                <w:color w:val="000000"/>
              </w:rPr>
              <w:pPrChange w:id="511" w:author="Hayden Schilling" w:date="2021-04-20T08:59:00Z">
                <w:pPr>
                  <w:spacing w:line="480" w:lineRule="auto"/>
                  <w:jc w:val="center"/>
                </w:pPr>
              </w:pPrChange>
            </w:pPr>
            <w:del w:id="512" w:author="Hayden Schilling" w:date="2021-04-20T08:58:00Z">
              <w:r w:rsidRPr="00F15D89" w:rsidDel="00CE2F09">
                <w:rPr>
                  <w:rFonts w:ascii="Calibri" w:hAnsi="Calibri" w:cs="Calibri"/>
                  <w:color w:val="000000"/>
                </w:rPr>
                <w:delText>31.75</w:delText>
              </w:r>
              <w:r w:rsidDel="00CE2F09">
                <w:rPr>
                  <w:rFonts w:ascii="Calibri" w:hAnsi="Calibri" w:cs="Calibri"/>
                  <w:color w:val="000000"/>
                </w:rPr>
                <w:delText>2</w:delText>
              </w:r>
            </w:del>
          </w:p>
        </w:tc>
        <w:tc>
          <w:tcPr>
            <w:tcW w:w="1346" w:type="dxa"/>
            <w:vAlign w:val="center"/>
          </w:tcPr>
          <w:p w14:paraId="4BE60F08" w14:textId="2DA7D5EA" w:rsidR="00A73321" w:rsidRPr="00F15D89" w:rsidDel="00CE2F09" w:rsidRDefault="00A73321">
            <w:pPr>
              <w:rPr>
                <w:del w:id="513" w:author="Hayden Schilling" w:date="2021-04-20T08:58:00Z"/>
              </w:rPr>
              <w:pPrChange w:id="514" w:author="Hayden Schilling" w:date="2021-04-20T08:59:00Z">
                <w:pPr>
                  <w:spacing w:line="480" w:lineRule="auto"/>
                  <w:jc w:val="center"/>
                </w:pPr>
              </w:pPrChange>
            </w:pPr>
            <w:del w:id="515" w:author="Hayden Schilling" w:date="2021-04-20T08:58:00Z">
              <w:r w:rsidRPr="00F15D89" w:rsidDel="00CE2F09">
                <w:rPr>
                  <w:rFonts w:ascii="Calibri" w:hAnsi="Calibri" w:cs="Calibri"/>
                  <w:color w:val="000000"/>
                </w:rPr>
                <w:delText>153.19</w:delText>
              </w:r>
              <w:r w:rsidDel="00CE2F09">
                <w:rPr>
                  <w:rFonts w:ascii="Calibri" w:hAnsi="Calibri" w:cs="Calibri"/>
                  <w:color w:val="000000"/>
                </w:rPr>
                <w:delText>1</w:delText>
              </w:r>
            </w:del>
          </w:p>
        </w:tc>
        <w:tc>
          <w:tcPr>
            <w:tcW w:w="1345" w:type="dxa"/>
            <w:vAlign w:val="center"/>
          </w:tcPr>
          <w:p w14:paraId="53DB710F" w14:textId="4316A3FD" w:rsidR="00A73321" w:rsidRPr="00F15D89" w:rsidDel="00CE2F09" w:rsidRDefault="00A73321">
            <w:pPr>
              <w:rPr>
                <w:del w:id="516" w:author="Hayden Schilling" w:date="2021-04-20T08:58:00Z"/>
                <w:rFonts w:ascii="Calibri" w:hAnsi="Calibri" w:cs="Calibri"/>
                <w:color w:val="000000"/>
              </w:rPr>
              <w:pPrChange w:id="517" w:author="Hayden Schilling" w:date="2021-04-20T08:59:00Z">
                <w:pPr>
                  <w:spacing w:line="480" w:lineRule="auto"/>
                  <w:jc w:val="center"/>
                </w:pPr>
              </w:pPrChange>
            </w:pPr>
            <w:del w:id="518" w:author="Hayden Schilling" w:date="2021-04-20T08:58:00Z">
              <w:r w:rsidRPr="00F15D89" w:rsidDel="00CE2F09">
                <w:rPr>
                  <w:rFonts w:ascii="Calibri" w:hAnsi="Calibri" w:cs="Calibri"/>
                  <w:color w:val="000000"/>
                </w:rPr>
                <w:delText>31.747</w:delText>
              </w:r>
            </w:del>
          </w:p>
        </w:tc>
        <w:tc>
          <w:tcPr>
            <w:tcW w:w="1346" w:type="dxa"/>
            <w:vAlign w:val="center"/>
          </w:tcPr>
          <w:p w14:paraId="248D2D69" w14:textId="05C62822" w:rsidR="00A73321" w:rsidRPr="00F15D89" w:rsidDel="00CE2F09" w:rsidRDefault="00A73321">
            <w:pPr>
              <w:rPr>
                <w:del w:id="519" w:author="Hayden Schilling" w:date="2021-04-20T08:58:00Z"/>
              </w:rPr>
              <w:pPrChange w:id="520" w:author="Hayden Schilling" w:date="2021-04-20T08:59:00Z">
                <w:pPr>
                  <w:spacing w:line="480" w:lineRule="auto"/>
                  <w:jc w:val="center"/>
                </w:pPr>
              </w:pPrChange>
            </w:pPr>
            <w:del w:id="521" w:author="Hayden Schilling" w:date="2021-04-20T08:58:00Z">
              <w:r w:rsidRPr="00F15D89" w:rsidDel="00CE2F09">
                <w:rPr>
                  <w:rFonts w:ascii="Calibri" w:hAnsi="Calibri" w:cs="Calibri"/>
                  <w:color w:val="000000"/>
                </w:rPr>
                <w:delText>6/09/2004 20:00</w:delText>
              </w:r>
            </w:del>
          </w:p>
        </w:tc>
        <w:tc>
          <w:tcPr>
            <w:tcW w:w="1346" w:type="dxa"/>
            <w:vAlign w:val="center"/>
          </w:tcPr>
          <w:p w14:paraId="5713CA45" w14:textId="40644361" w:rsidR="00A73321" w:rsidRPr="00F15D89" w:rsidDel="00CE2F09" w:rsidRDefault="00A73321">
            <w:pPr>
              <w:rPr>
                <w:del w:id="522" w:author="Hayden Schilling" w:date="2021-04-20T08:58:00Z"/>
              </w:rPr>
              <w:pPrChange w:id="523" w:author="Hayden Schilling" w:date="2021-04-20T08:59:00Z">
                <w:pPr>
                  <w:spacing w:line="480" w:lineRule="auto"/>
                  <w:jc w:val="center"/>
                </w:pPr>
              </w:pPrChange>
            </w:pPr>
            <w:del w:id="524" w:author="Hayden Schilling" w:date="2021-04-20T08:58:00Z">
              <w:r w:rsidRPr="00F15D89" w:rsidDel="00CE2F09">
                <w:rPr>
                  <w:rFonts w:ascii="Calibri" w:hAnsi="Calibri" w:cs="Calibri"/>
                  <w:color w:val="000000"/>
                </w:rPr>
                <w:delText>6/09/2004 21:53</w:delText>
              </w:r>
            </w:del>
          </w:p>
        </w:tc>
      </w:tr>
      <w:bookmarkEnd w:id="390"/>
    </w:tbl>
    <w:p w14:paraId="1B6DFF20" w14:textId="0B0D7F6C" w:rsidR="00A73321" w:rsidRPr="00F15D89" w:rsidDel="00CE2F09" w:rsidRDefault="00A73321">
      <w:pPr>
        <w:rPr>
          <w:del w:id="525" w:author="Hayden Schilling" w:date="2021-04-20T08:59:00Z"/>
          <w:rFonts w:asciiTheme="minorHAnsi" w:hAnsiTheme="minorHAnsi" w:cstheme="minorHAnsi"/>
          <w:lang w:val="en-AU"/>
        </w:rPr>
        <w:pPrChange w:id="526" w:author="Hayden Schilling" w:date="2021-04-20T08:59:00Z">
          <w:pPr>
            <w:pStyle w:val="Heading-Main"/>
            <w:spacing w:line="480" w:lineRule="auto"/>
          </w:pPr>
        </w:pPrChange>
      </w:pPr>
    </w:p>
    <w:p w14:paraId="733049E2" w14:textId="1E17A166" w:rsidR="00EA5E50" w:rsidRPr="00C07196" w:rsidDel="00057697" w:rsidRDefault="00EA5E50" w:rsidP="00D715A7">
      <w:pPr>
        <w:pStyle w:val="Heading-Main"/>
        <w:spacing w:line="480" w:lineRule="auto"/>
        <w:rPr>
          <w:moveFrom w:id="527" w:author="Hayden Schilling" w:date="2021-04-20T08:57:00Z"/>
          <w:rFonts w:asciiTheme="minorHAnsi" w:hAnsiTheme="minorHAnsi" w:cstheme="minorHAnsi"/>
          <w:b w:val="0"/>
          <w:bCs w:val="0"/>
          <w:i/>
          <w:iCs/>
          <w:lang w:val="en-AU"/>
        </w:rPr>
      </w:pPr>
      <w:moveFromRangeStart w:id="528" w:author="Hayden Schilling" w:date="2021-04-20T08:57:00Z" w:name="move69801467"/>
      <w:moveFrom w:id="529" w:author="Hayden Schilling" w:date="2021-04-20T08:57:00Z">
        <w:r w:rsidRPr="00C07196" w:rsidDel="00057697">
          <w:rPr>
            <w:rFonts w:asciiTheme="minorHAnsi" w:hAnsiTheme="minorHAnsi" w:cstheme="minorHAnsi"/>
            <w:b w:val="0"/>
            <w:bCs w:val="0"/>
            <w:i/>
            <w:iCs/>
            <w:lang w:val="en-AU"/>
          </w:rPr>
          <w:t>Environmental Data</w:t>
        </w:r>
      </w:moveFrom>
    </w:p>
    <w:p w14:paraId="1E8F681A" w14:textId="2D273771" w:rsidR="00EA5E50" w:rsidDel="00057697" w:rsidRDefault="00EA5E50" w:rsidP="00D715A7">
      <w:pPr>
        <w:spacing w:line="480" w:lineRule="auto"/>
        <w:ind w:firstLine="720"/>
        <w:rPr>
          <w:moveFrom w:id="530" w:author="Hayden Schilling" w:date="2021-04-20T08:57:00Z"/>
        </w:rPr>
      </w:pPr>
      <w:moveFrom w:id="531" w:author="Hayden Schilling" w:date="2021-04-20T08:57:00Z">
        <w:r w:rsidRPr="00F15D89" w:rsidDel="00057697">
          <w:rPr>
            <w:rFonts w:asciiTheme="minorHAnsi" w:hAnsiTheme="minorHAnsi" w:cstheme="minorHAnsi"/>
            <w:szCs w:val="24"/>
            <w:lang w:val="en-AU"/>
          </w:rPr>
          <w:t>To investigate environment</w:t>
        </w:r>
        <w:r w:rsidDel="00057697">
          <w:rPr>
            <w:rFonts w:asciiTheme="minorHAnsi" w:hAnsiTheme="minorHAnsi" w:cstheme="minorHAnsi"/>
            <w:szCs w:val="24"/>
            <w:lang w:val="en-AU"/>
          </w:rPr>
          <w:t>al</w:t>
        </w:r>
        <w:r w:rsidRPr="00F15D89" w:rsidDel="00057697">
          <w:rPr>
            <w:rFonts w:asciiTheme="minorHAnsi" w:hAnsiTheme="minorHAnsi" w:cstheme="minorHAnsi"/>
            <w:szCs w:val="24"/>
            <w:lang w:val="en-AU"/>
          </w:rPr>
          <w:t xml:space="preserve"> conditions leading up to</w:t>
        </w:r>
        <w:r w:rsidDel="00057697">
          <w:rPr>
            <w:rFonts w:asciiTheme="minorHAnsi" w:hAnsiTheme="minorHAnsi" w:cstheme="minorHAnsi"/>
            <w:szCs w:val="24"/>
            <w:lang w:val="en-AU"/>
          </w:rPr>
          <w:t xml:space="preserve"> and during</w:t>
        </w:r>
        <w:r w:rsidRPr="00F15D89" w:rsidDel="00057697">
          <w:rPr>
            <w:rFonts w:asciiTheme="minorHAnsi" w:hAnsiTheme="minorHAnsi" w:cstheme="minorHAnsi"/>
            <w:szCs w:val="24"/>
            <w:lang w:val="en-AU"/>
          </w:rPr>
          <w:t xml:space="preserve"> the sampling of transects on the east Australian continental shelf, MODIS</w:t>
        </w:r>
        <w:r w:rsidDel="00057697">
          <w:rPr>
            <w:rFonts w:asciiTheme="minorHAnsi" w:hAnsiTheme="minorHAnsi" w:cstheme="minorHAnsi"/>
            <w:szCs w:val="24"/>
            <w:lang w:val="en-AU"/>
          </w:rPr>
          <w:t>-Aqua</w:t>
        </w:r>
        <w:r w:rsidRPr="00F15D89" w:rsidDel="00057697">
          <w:rPr>
            <w:rFonts w:asciiTheme="minorHAnsi" w:hAnsiTheme="minorHAnsi" w:cstheme="minorHAnsi"/>
            <w:szCs w:val="24"/>
            <w:lang w:val="en-AU"/>
          </w:rPr>
          <w:t xml:space="preserve"> Level 3 ocean-colour data (chlorophyll-a)</w:t>
        </w:r>
        <w:r w:rsidDel="00057697">
          <w:rPr>
            <w:rFonts w:asciiTheme="minorHAnsi" w:hAnsiTheme="minorHAnsi" w:cstheme="minorHAnsi"/>
            <w:szCs w:val="24"/>
            <w:lang w:val="en-AU"/>
          </w:rPr>
          <w:t xml:space="preserve"> </w:t>
        </w:r>
        <w:r w:rsidRPr="00F15D89" w:rsidDel="00057697">
          <w:rPr>
            <w:rFonts w:asciiTheme="minorHAnsi" w:hAnsiTheme="minorHAnsi" w:cstheme="minorHAnsi"/>
            <w:szCs w:val="24"/>
            <w:lang w:val="en-AU"/>
          </w:rPr>
          <w:t>were obtained from the Integrated Marine Observing System (IMOS) Data Portal (</w:t>
        </w:r>
        <w:r w:rsidR="00CE2F09" w:rsidDel="00057697">
          <w:fldChar w:fldCharType="begin"/>
        </w:r>
        <w:r w:rsidR="00CE2F09" w:rsidDel="00057697">
          <w:instrText xml:space="preserve"> HYPERLINK "http://imos.aodn.org.au/imos/" </w:instrText>
        </w:r>
        <w:r w:rsidR="00CE2F09" w:rsidDel="00057697">
          <w:fldChar w:fldCharType="separate"/>
        </w:r>
        <w:r w:rsidRPr="00F15D89" w:rsidDel="00057697">
          <w:rPr>
            <w:rStyle w:val="Hyperlink"/>
            <w:rFonts w:asciiTheme="minorHAnsi" w:hAnsiTheme="minorHAnsi" w:cstheme="minorHAnsi"/>
            <w:szCs w:val="24"/>
            <w:lang w:val="en-AU"/>
          </w:rPr>
          <w:t>http://imos.aodn.org.au/imos/</w:t>
        </w:r>
        <w:r w:rsidR="00CE2F09" w:rsidDel="00057697">
          <w:rPr>
            <w:rStyle w:val="Hyperlink"/>
            <w:rFonts w:asciiTheme="minorHAnsi" w:hAnsiTheme="minorHAnsi" w:cstheme="minorHAnsi"/>
            <w:szCs w:val="24"/>
            <w:lang w:val="en-AU"/>
          </w:rPr>
          <w:fldChar w:fldCharType="end"/>
        </w:r>
        <w:r w:rsidRPr="00F15D89" w:rsidDel="00057697">
          <w:rPr>
            <w:rFonts w:asciiTheme="minorHAnsi" w:hAnsiTheme="minorHAnsi" w:cstheme="minorHAnsi"/>
            <w:szCs w:val="24"/>
            <w:lang w:val="en-AU"/>
          </w:rPr>
          <w:t xml:space="preserve">) at 1 km resolution. Chlorophyll-a was derived using the OC3 algorithm. </w:t>
        </w:r>
        <w:r w:rsidDel="00057697">
          <w:rPr>
            <w:rFonts w:asciiTheme="minorHAnsi" w:hAnsiTheme="minorHAnsi" w:cstheme="minorHAnsi"/>
            <w:szCs w:val="24"/>
            <w:lang w:val="en-AU"/>
          </w:rPr>
          <w:t>Sea surface temperature was obtained from L3S AVHRR daily night product from the same portal, displayed as a map for the region (resolution of 0.02</w:t>
        </w:r>
        <w:r w:rsidDel="00057697">
          <w:rPr>
            <w:rFonts w:asciiTheme="minorHAnsi" w:hAnsiTheme="minorHAnsi" w:cstheme="minorHAnsi"/>
            <w:szCs w:val="24"/>
            <w:vertAlign w:val="superscript"/>
            <w:lang w:val="en-AU"/>
          </w:rPr>
          <w:t>o</w:t>
        </w:r>
        <w:r w:rsidDel="00057697">
          <w:rPr>
            <w:rFonts w:asciiTheme="minorHAnsi" w:hAnsiTheme="minorHAnsi" w:cstheme="minorHAnsi"/>
            <w:szCs w:val="24"/>
            <w:lang w:val="en-AU"/>
          </w:rPr>
          <w:t>). Surface geostrophic currents were derived from gridded sea level gradients from satellite altimetry, also taking into account sea level gauges to improve the estimate in coastal area (resolution of 0.2</w:t>
        </w:r>
        <w:r w:rsidDel="00057697">
          <w:rPr>
            <w:rFonts w:asciiTheme="minorHAnsi" w:hAnsiTheme="minorHAnsi" w:cstheme="minorHAnsi"/>
            <w:szCs w:val="24"/>
            <w:vertAlign w:val="superscript"/>
            <w:lang w:val="en-AU"/>
          </w:rPr>
          <w:t>o</w:t>
        </w:r>
        <w:r w:rsidDel="00057697">
          <w:rPr>
            <w:rFonts w:asciiTheme="minorHAnsi" w:hAnsiTheme="minorHAnsi" w:cstheme="minorHAnsi"/>
            <w:szCs w:val="24"/>
            <w:lang w:val="en-AU"/>
          </w:rPr>
          <w:t xml:space="preserve">). To </w:t>
        </w:r>
        <w:r w:rsidR="00293DBB" w:rsidDel="00057697">
          <w:rPr>
            <w:rFonts w:asciiTheme="minorHAnsi" w:hAnsiTheme="minorHAnsi" w:cstheme="minorHAnsi"/>
            <w:szCs w:val="24"/>
            <w:lang w:val="en-AU"/>
          </w:rPr>
          <w:t>quantify</w:t>
        </w:r>
        <w:r w:rsidDel="00057697">
          <w:rPr>
            <w:rFonts w:asciiTheme="minorHAnsi" w:hAnsiTheme="minorHAnsi" w:cstheme="minorHAnsi"/>
            <w:szCs w:val="24"/>
            <w:lang w:val="en-AU"/>
          </w:rPr>
          <w:t xml:space="preserve"> lead-up conditions to our sampling, </w:t>
        </w:r>
        <w:r w:rsidRPr="00F15D89" w:rsidDel="00057697">
          <w:rPr>
            <w:rFonts w:asciiTheme="minorHAnsi" w:hAnsiTheme="minorHAnsi" w:cstheme="minorHAnsi"/>
            <w:szCs w:val="24"/>
            <w:lang w:val="en-AU"/>
          </w:rPr>
          <w:t>MODIS chlorophyll-a</w:t>
        </w:r>
        <w:r w:rsidDel="00057697">
          <w:rPr>
            <w:rFonts w:asciiTheme="minorHAnsi" w:hAnsiTheme="minorHAnsi" w:cstheme="minorHAnsi"/>
            <w:szCs w:val="24"/>
            <w:lang w:val="en-AU"/>
          </w:rPr>
          <w:t xml:space="preserve"> </w:t>
        </w:r>
        <w:r w:rsidRPr="00F15D89" w:rsidDel="00057697">
          <w:rPr>
            <w:rFonts w:asciiTheme="minorHAnsi" w:hAnsiTheme="minorHAnsi" w:cstheme="minorHAnsi"/>
            <w:szCs w:val="24"/>
            <w:lang w:val="en-AU"/>
          </w:rPr>
          <w:t>data were retrieved for 5</w:t>
        </w:r>
        <w:r w:rsidR="00706713" w:rsidDel="00057697">
          <w:rPr>
            <w:rFonts w:asciiTheme="minorHAnsi" w:hAnsiTheme="minorHAnsi" w:cstheme="minorHAnsi"/>
            <w:szCs w:val="24"/>
            <w:lang w:val="en-AU"/>
          </w:rPr>
          <w:sym w:font="Symbol" w:char="F0B4"/>
        </w:r>
        <w:r w:rsidRPr="00F15D89" w:rsidDel="00057697">
          <w:rPr>
            <w:rFonts w:asciiTheme="minorHAnsi" w:hAnsiTheme="minorHAnsi" w:cstheme="minorHAnsi"/>
            <w:szCs w:val="24"/>
            <w:lang w:val="en-AU"/>
          </w:rPr>
          <w:t>5 pixels (~25 km</w:t>
        </w:r>
        <w:r w:rsidRPr="00F15D89" w:rsidDel="00057697">
          <w:rPr>
            <w:rFonts w:asciiTheme="minorHAnsi" w:hAnsiTheme="minorHAnsi" w:cstheme="minorHAnsi"/>
            <w:szCs w:val="24"/>
            <w:vertAlign w:val="superscript"/>
            <w:lang w:val="en-AU"/>
          </w:rPr>
          <w:t>2</w:t>
        </w:r>
        <w:r w:rsidRPr="00F15D89" w:rsidDel="00057697">
          <w:rPr>
            <w:rFonts w:asciiTheme="minorHAnsi" w:hAnsiTheme="minorHAnsi" w:cstheme="minorHAnsi"/>
            <w:szCs w:val="24"/>
            <w:lang w:val="en-AU"/>
          </w:rPr>
          <w:t>) surrounding the western and eastern edges of each transect, for the month prior to the day of sampling.</w:t>
        </w:r>
      </w:moveFrom>
    </w:p>
    <w:p w14:paraId="5F8973FD" w14:textId="3D445F50" w:rsidR="00EA5E50" w:rsidDel="00057697" w:rsidRDefault="00EA5E50" w:rsidP="00D715A7">
      <w:pPr>
        <w:spacing w:line="480" w:lineRule="auto"/>
        <w:ind w:firstLine="720"/>
        <w:rPr>
          <w:moveFrom w:id="532" w:author="Hayden Schilling" w:date="2021-04-20T08:57:00Z"/>
          <w:rFonts w:asciiTheme="minorHAnsi" w:hAnsiTheme="minorHAnsi" w:cstheme="minorHAnsi"/>
          <w:szCs w:val="24"/>
          <w:lang w:val="en-AU"/>
        </w:rPr>
      </w:pPr>
      <w:moveFrom w:id="533" w:author="Hayden Schilling" w:date="2021-04-20T08:57:00Z">
        <w:r w:rsidRPr="00F15D89" w:rsidDel="00057697">
          <w:rPr>
            <w:rFonts w:asciiTheme="minorHAnsi" w:hAnsiTheme="minorHAnsi" w:cstheme="minorHAnsi"/>
            <w:szCs w:val="24"/>
            <w:lang w:val="en-AU"/>
          </w:rPr>
          <w:t>To investigate</w:t>
        </w:r>
        <w:r w:rsidDel="00057697">
          <w:rPr>
            <w:rFonts w:asciiTheme="minorHAnsi" w:hAnsiTheme="minorHAnsi" w:cstheme="minorHAnsi"/>
            <w:szCs w:val="24"/>
            <w:lang w:val="en-AU"/>
          </w:rPr>
          <w:t xml:space="preserve"> the</w:t>
        </w:r>
        <w:r w:rsidRPr="00F15D89" w:rsidDel="00057697">
          <w:rPr>
            <w:rFonts w:asciiTheme="minorHAnsi" w:hAnsiTheme="minorHAnsi" w:cstheme="minorHAnsi"/>
            <w:szCs w:val="24"/>
            <w:lang w:val="en-AU"/>
          </w:rPr>
          <w:t xml:space="preserve"> seasonal variation of </w:t>
        </w:r>
        <w:r w:rsidDel="00057697">
          <w:rPr>
            <w:rFonts w:asciiTheme="minorHAnsi" w:hAnsiTheme="minorHAnsi" w:cstheme="minorHAnsi"/>
            <w:szCs w:val="24"/>
            <w:lang w:val="en-AU"/>
          </w:rPr>
          <w:t xml:space="preserve">EAC strength </w:t>
        </w:r>
        <w:r w:rsidRPr="00F15D89" w:rsidDel="00057697">
          <w:rPr>
            <w:rFonts w:asciiTheme="minorHAnsi" w:hAnsiTheme="minorHAnsi" w:cstheme="minorHAnsi"/>
            <w:szCs w:val="24"/>
            <w:lang w:val="en-AU"/>
          </w:rPr>
          <w:t xml:space="preserve">in the region of our transects, 10 years (2004 – 2013) of </w:t>
        </w:r>
        <w:r w:rsidRPr="004F563B" w:rsidDel="00057697">
          <w:rPr>
            <w:rFonts w:asciiTheme="minorHAnsi" w:hAnsiTheme="minorHAnsi" w:cstheme="minorHAnsi"/>
            <w:szCs w:val="24"/>
            <w:lang w:val="en-AU"/>
          </w:rPr>
          <w:t xml:space="preserve">surface geostrophic </w:t>
        </w:r>
        <w:r w:rsidDel="00057697">
          <w:rPr>
            <w:rFonts w:asciiTheme="minorHAnsi" w:hAnsiTheme="minorHAnsi" w:cstheme="minorHAnsi"/>
            <w:szCs w:val="24"/>
            <w:lang w:val="en-AU"/>
          </w:rPr>
          <w:t xml:space="preserve">currents from </w:t>
        </w:r>
        <w:r w:rsidRPr="00F15D89" w:rsidDel="00057697">
          <w:rPr>
            <w:rFonts w:asciiTheme="minorHAnsi" w:hAnsiTheme="minorHAnsi" w:cstheme="minorHAnsi"/>
            <w:szCs w:val="24"/>
            <w:lang w:val="en-AU"/>
          </w:rPr>
          <w:t>satellite altimet</w:t>
        </w:r>
        <w:r w:rsidDel="00057697">
          <w:rPr>
            <w:rFonts w:asciiTheme="minorHAnsi" w:hAnsiTheme="minorHAnsi" w:cstheme="minorHAnsi"/>
            <w:szCs w:val="24"/>
            <w:lang w:val="en-AU"/>
          </w:rPr>
          <w:t xml:space="preserve">ry </w:t>
        </w:r>
        <w:r w:rsidRPr="00F15D89" w:rsidDel="00057697">
          <w:rPr>
            <w:rFonts w:asciiTheme="minorHAnsi" w:hAnsiTheme="minorHAnsi" w:cstheme="minorHAnsi"/>
            <w:szCs w:val="24"/>
            <w:lang w:val="en-AU"/>
          </w:rPr>
          <w:t>were obtained from the IMOS Data Portal (</w:t>
        </w:r>
        <w:r w:rsidR="00CE2F09" w:rsidDel="00057697">
          <w:fldChar w:fldCharType="begin"/>
        </w:r>
        <w:r w:rsidR="00CE2F09" w:rsidDel="00057697">
          <w:instrText xml:space="preserve"> HYPERLINK "http://imos.aodn.org.au/imos/" </w:instrText>
        </w:r>
        <w:r w:rsidR="00CE2F09" w:rsidDel="00057697">
          <w:fldChar w:fldCharType="separate"/>
        </w:r>
        <w:r w:rsidRPr="00F15D89" w:rsidDel="00057697">
          <w:rPr>
            <w:rStyle w:val="Hyperlink"/>
            <w:rFonts w:asciiTheme="minorHAnsi" w:hAnsiTheme="minorHAnsi" w:cstheme="minorHAnsi"/>
            <w:szCs w:val="24"/>
            <w:lang w:val="en-AU"/>
          </w:rPr>
          <w:t>http://imos.aodn.org.au/imos/</w:t>
        </w:r>
        <w:r w:rsidR="00CE2F09" w:rsidDel="00057697">
          <w:rPr>
            <w:rStyle w:val="Hyperlink"/>
            <w:rFonts w:asciiTheme="minorHAnsi" w:hAnsiTheme="minorHAnsi" w:cstheme="minorHAnsi"/>
            <w:szCs w:val="24"/>
            <w:lang w:val="en-AU"/>
          </w:rPr>
          <w:fldChar w:fldCharType="end"/>
        </w:r>
        <w:r w:rsidRPr="00F15D89" w:rsidDel="00057697">
          <w:rPr>
            <w:rFonts w:asciiTheme="minorHAnsi" w:hAnsiTheme="minorHAnsi" w:cstheme="minorHAnsi"/>
            <w:szCs w:val="24"/>
            <w:lang w:val="en-AU"/>
          </w:rPr>
          <w:t xml:space="preserve">) for each of our transects. </w:t>
        </w:r>
        <w:r w:rsidDel="00057697">
          <w:rPr>
            <w:rFonts w:asciiTheme="minorHAnsi" w:hAnsiTheme="minorHAnsi" w:cstheme="minorHAnsi"/>
            <w:szCs w:val="24"/>
            <w:lang w:val="en-AU"/>
          </w:rPr>
          <w:t>A</w:t>
        </w:r>
        <w:r w:rsidRPr="00EE046C" w:rsidDel="00057697">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sidDel="00057697">
          <w:rPr>
            <w:rFonts w:asciiTheme="minorHAnsi" w:hAnsiTheme="minorHAnsi" w:cstheme="minorHAnsi"/>
            <w:szCs w:val="24"/>
            <w:lang w:val="en-AU"/>
          </w:rPr>
          <w:t xml:space="preserve">. The monthly mean (and </w:t>
        </w:r>
        <w:r w:rsidR="004659AF" w:rsidDel="00057697">
          <w:rPr>
            <w:rFonts w:asciiTheme="minorHAnsi" w:hAnsiTheme="minorHAnsi" w:cstheme="minorHAnsi"/>
            <w:szCs w:val="24"/>
            <w:lang w:val="en-AU"/>
          </w:rPr>
          <w:t>standard deviation</w:t>
        </w:r>
        <w:r w:rsidDel="00057697">
          <w:rPr>
            <w:rFonts w:asciiTheme="minorHAnsi" w:hAnsiTheme="minorHAnsi" w:cstheme="minorHAnsi"/>
            <w:szCs w:val="24"/>
            <w:lang w:val="en-AU"/>
          </w:rPr>
          <w:t>) alongshore velocity was calculated for the 10-year period by averaging the daily velocities</w:t>
        </w:r>
        <w:r w:rsidRPr="00F15D89" w:rsidDel="00057697">
          <w:rPr>
            <w:rFonts w:asciiTheme="minorHAnsi" w:hAnsiTheme="minorHAnsi" w:cstheme="minorHAnsi"/>
            <w:szCs w:val="24"/>
            <w:lang w:val="en-AU"/>
          </w:rPr>
          <w:t xml:space="preserve">. </w:t>
        </w:r>
        <w:r w:rsidR="00293DBB" w:rsidDel="00057697">
          <w:rPr>
            <w:rFonts w:asciiTheme="minorHAnsi" w:hAnsiTheme="minorHAnsi" w:cstheme="minorHAnsi"/>
            <w:szCs w:val="24"/>
            <w:lang w:val="en-AU"/>
          </w:rPr>
          <w:t xml:space="preserve">We assumed </w:t>
        </w:r>
        <w:r w:rsidRPr="00F15D89" w:rsidDel="00057697">
          <w:rPr>
            <w:rFonts w:asciiTheme="minorHAnsi" w:hAnsiTheme="minorHAnsi" w:cstheme="minorHAnsi"/>
            <w:szCs w:val="24"/>
            <w:lang w:val="en-AU"/>
          </w:rPr>
          <w:t>that faster alongshore velocity would be due to increased influence of the EAC</w:t>
        </w:r>
        <w:r w:rsidR="00293DBB" w:rsidDel="00057697">
          <w:rPr>
            <w:rFonts w:asciiTheme="minorHAnsi" w:hAnsiTheme="minorHAnsi" w:cstheme="minorHAnsi"/>
            <w:szCs w:val="24"/>
            <w:lang w:val="en-AU"/>
          </w:rPr>
          <w:t xml:space="preserve"> which is known to seasonally widen, extending its influence over the continental shelf </w:t>
        </w:r>
        <w:r w:rsidR="00293DBB" w:rsidDel="00057697">
          <w:rPr>
            <w:rFonts w:asciiTheme="minorHAnsi" w:hAnsiTheme="minorHAnsi" w:cstheme="minorHAnsi"/>
            <w:szCs w:val="24"/>
            <w:lang w:val="en-AU"/>
          </w:rPr>
          <w:fldChar w:fldCharType="begin"/>
        </w:r>
        <w:r w:rsidR="00A925B7" w:rsidDel="0005769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sidDel="00057697">
          <w:rPr>
            <w:rFonts w:ascii="Cambria Math" w:hAnsi="Cambria Math" w:cs="Cambria Math"/>
            <w:szCs w:val="24"/>
            <w:lang w:val="en-AU"/>
          </w:rPr>
          <w:instrText>∼</w:instrText>
        </w:r>
        <w:r w:rsidR="00A925B7" w:rsidDel="00057697">
          <w:rPr>
            <w:rFonts w:asciiTheme="minorHAnsi" w:hAnsiTheme="minorHAnsi" w:cstheme="minorHAnsi"/>
            <w:szCs w:val="24"/>
            <w:lang w:val="en-AU"/>
          </w:rPr>
          <w:instrText>1,500 m isobath 50 km offshore but makes large amplitude displacements eastward every 65</w:instrText>
        </w:r>
        <w:r w:rsidR="00A925B7" w:rsidDel="00057697">
          <w:rPr>
            <w:rFonts w:ascii="Calibri" w:hAnsi="Calibri" w:cs="Calibri"/>
            <w:szCs w:val="24"/>
            <w:lang w:val="en-AU"/>
          </w:rPr>
          <w:instrText>–</w:instrText>
        </w:r>
        <w:r w:rsidR="00A925B7" w:rsidDel="00057697">
          <w:rPr>
            <w:rFonts w:asciiTheme="minorHAnsi" w:hAnsiTheme="minorHAnsi" w:cstheme="minorHAnsi"/>
            <w:szCs w:val="24"/>
            <w:lang w:val="en-AU"/>
          </w:rPr>
          <w:instrText>100 days</w:instrText>
        </w:r>
        <w:r w:rsidR="00A925B7" w:rsidDel="00057697">
          <w:rPr>
            <w:rFonts w:ascii="Calibri" w:hAnsi="Calibri" w:cs="Calibri"/>
            <w:szCs w:val="24"/>
            <w:lang w:val="en-AU"/>
          </w:rPr>
          <w:instrText>—</w:instrText>
        </w:r>
        <w:r w:rsidR="00A925B7" w:rsidDel="0005769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sidDel="00057697">
          <w:rPr>
            <w:rFonts w:ascii="Cambria Math" w:hAnsi="Cambria Math" w:cs="Cambria Math"/>
            <w:szCs w:val="24"/>
            <w:lang w:val="en-AU"/>
          </w:rPr>
          <w:instrText>∼</w:instrText>
        </w:r>
        <w:r w:rsidR="00A925B7" w:rsidDel="0005769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sidDel="00057697">
          <w:rPr>
            <w:rFonts w:asciiTheme="minorHAnsi" w:hAnsiTheme="minorHAnsi" w:cstheme="minorHAnsi"/>
            <w:szCs w:val="24"/>
            <w:lang w:val="en-AU"/>
          </w:rPr>
          <w:fldChar w:fldCharType="separate"/>
        </w:r>
        <w:r w:rsidR="00A925B7" w:rsidRPr="00A925B7" w:rsidDel="00057697">
          <w:rPr>
            <w:rFonts w:ascii="Calibri" w:hAnsi="Calibri" w:cs="Calibri"/>
            <w:szCs w:val="24"/>
          </w:rPr>
          <w:t xml:space="preserve">(Archer </w:t>
        </w:r>
        <w:r w:rsidR="00A925B7" w:rsidRPr="00A925B7" w:rsidDel="00057697">
          <w:rPr>
            <w:rFonts w:ascii="Calibri" w:hAnsi="Calibri" w:cs="Calibri"/>
            <w:i/>
            <w:iCs/>
            <w:szCs w:val="24"/>
          </w:rPr>
          <w:t>et al.</w:t>
        </w:r>
        <w:r w:rsidR="00A925B7" w:rsidRPr="00A925B7" w:rsidDel="00057697">
          <w:rPr>
            <w:rFonts w:ascii="Calibri" w:hAnsi="Calibri" w:cs="Calibri"/>
            <w:szCs w:val="24"/>
          </w:rPr>
          <w:t>, 2017)</w:t>
        </w:r>
        <w:r w:rsidR="00293DBB" w:rsidDel="00057697">
          <w:rPr>
            <w:rFonts w:asciiTheme="minorHAnsi" w:hAnsiTheme="minorHAnsi" w:cstheme="minorHAnsi"/>
            <w:szCs w:val="24"/>
            <w:lang w:val="en-AU"/>
          </w:rPr>
          <w:fldChar w:fldCharType="end"/>
        </w:r>
        <w:r w:rsidRPr="00F15D89" w:rsidDel="00057697">
          <w:rPr>
            <w:rFonts w:asciiTheme="minorHAnsi" w:hAnsiTheme="minorHAnsi" w:cstheme="minorHAnsi"/>
            <w:szCs w:val="24"/>
            <w:lang w:val="en-AU"/>
          </w:rPr>
          <w:t xml:space="preserve">. </w:t>
        </w:r>
      </w:moveFrom>
    </w:p>
    <w:p w14:paraId="50A0AAF0" w14:textId="7AEAC61E" w:rsidR="00EA5E50" w:rsidDel="00057697" w:rsidRDefault="00EA5E50" w:rsidP="00D715A7">
      <w:pPr>
        <w:spacing w:line="480" w:lineRule="auto"/>
        <w:ind w:firstLine="720"/>
        <w:rPr>
          <w:moveFrom w:id="534" w:author="Hayden Schilling" w:date="2021-04-20T08:57:00Z"/>
        </w:rPr>
      </w:pPr>
      <w:moveFrom w:id="535" w:author="Hayden Schilling" w:date="2021-04-20T08:57:00Z">
        <w:r w:rsidDel="00057697">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sidDel="00057697">
          <w:rPr>
            <w:rFonts w:asciiTheme="minorHAnsi" w:hAnsiTheme="minorHAnsi" w:cstheme="minorHAnsi"/>
            <w:szCs w:val="24"/>
            <w:lang w:val="en-AU"/>
          </w:rPr>
          <w:t>°S</w:t>
        </w:r>
        <w:r w:rsidDel="00057697">
          <w:rPr>
            <w:rFonts w:asciiTheme="minorHAnsi" w:hAnsiTheme="minorHAnsi" w:cstheme="minorHAnsi"/>
            <w:szCs w:val="24"/>
            <w:lang w:val="en-AU"/>
          </w:rPr>
          <w:t>, 153.118</w:t>
        </w:r>
        <w:r w:rsidR="00915BCA" w:rsidDel="00057697">
          <w:rPr>
            <w:rFonts w:asciiTheme="minorHAnsi" w:hAnsiTheme="minorHAnsi" w:cstheme="minorHAnsi"/>
            <w:szCs w:val="24"/>
            <w:lang w:val="en-AU"/>
          </w:rPr>
          <w:t>°E</w:t>
        </w:r>
        <w:r w:rsidDel="00057697">
          <w:rPr>
            <w:rFonts w:asciiTheme="minorHAnsi" w:hAnsiTheme="minorHAnsi" w:cstheme="minorHAnsi"/>
            <w:szCs w:val="24"/>
            <w:lang w:val="en-AU"/>
          </w:rPr>
          <w:t xml:space="preserve">) located close to shore at 5 m height. The hourly wind stress was calculated following Wood </w:t>
        </w:r>
        <w:r w:rsidDel="00057697">
          <w:rPr>
            <w:rFonts w:asciiTheme="minorHAnsi" w:hAnsiTheme="minorHAnsi" w:cstheme="minorHAnsi"/>
            <w:i/>
            <w:iCs/>
            <w:szCs w:val="24"/>
            <w:lang w:val="en-AU"/>
          </w:rPr>
          <w:t>et al</w:t>
        </w:r>
        <w:r w:rsidDel="00057697">
          <w:rPr>
            <w:rFonts w:asciiTheme="minorHAnsi" w:hAnsiTheme="minorHAnsi" w:cstheme="minorHAnsi"/>
            <w:szCs w:val="24"/>
            <w:lang w:val="en-AU"/>
          </w:rPr>
          <w:t xml:space="preserve">. </w:t>
        </w:r>
        <w:r w:rsidDel="00057697">
          <w:rPr>
            <w:rFonts w:asciiTheme="minorHAnsi" w:hAnsiTheme="minorHAnsi" w:cstheme="minorHAnsi"/>
            <w:szCs w:val="24"/>
            <w:lang w:val="en-AU"/>
          </w:rPr>
          <w:fldChar w:fldCharType="begin"/>
        </w:r>
        <w:r w:rsidR="00B162A4" w:rsidDel="00057697">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sidDel="00057697">
          <w:rPr>
            <w:rFonts w:asciiTheme="minorHAnsi" w:hAnsiTheme="minorHAnsi" w:cstheme="minorHAnsi"/>
            <w:szCs w:val="24"/>
            <w:lang w:val="en-AU"/>
          </w:rPr>
          <w:fldChar w:fldCharType="separate"/>
        </w:r>
        <w:r w:rsidR="00A925B7" w:rsidRPr="00A925B7" w:rsidDel="00057697">
          <w:rPr>
            <w:rFonts w:ascii="Calibri" w:hAnsi="Calibri" w:cs="Calibri"/>
          </w:rPr>
          <w:t>(2016)</w:t>
        </w:r>
        <w:r w:rsidDel="00057697">
          <w:rPr>
            <w:rFonts w:asciiTheme="minorHAnsi" w:hAnsiTheme="minorHAnsi" w:cstheme="minorHAnsi"/>
            <w:szCs w:val="24"/>
            <w:lang w:val="en-AU"/>
          </w:rPr>
          <w:fldChar w:fldCharType="end"/>
        </w:r>
        <w:r w:rsidDel="00057697">
          <w:rPr>
            <w:rFonts w:asciiTheme="minorHAnsi" w:hAnsiTheme="minorHAnsi" w:cstheme="minorHAnsi"/>
            <w:szCs w:val="24"/>
            <w:lang w:val="en-AU"/>
          </w:rPr>
          <w:t xml:space="preserve">. </w:t>
        </w:r>
        <w:r w:rsidRPr="00F15D89" w:rsidDel="00057697">
          <w:rPr>
            <w:rFonts w:asciiTheme="minorHAnsi" w:hAnsiTheme="minorHAnsi" w:cstheme="minorHAnsi"/>
            <w:szCs w:val="24"/>
            <w:lang w:val="en-AU"/>
          </w:rPr>
          <w:t>Bathymetr</w:t>
        </w:r>
        <w:r w:rsidR="00582838" w:rsidDel="00057697">
          <w:rPr>
            <w:rFonts w:asciiTheme="minorHAnsi" w:hAnsiTheme="minorHAnsi" w:cstheme="minorHAnsi"/>
            <w:szCs w:val="24"/>
            <w:lang w:val="en-AU"/>
          </w:rPr>
          <w:t>ic</w:t>
        </w:r>
        <w:r w:rsidRPr="00F15D89" w:rsidDel="00057697">
          <w:rPr>
            <w:rFonts w:asciiTheme="minorHAnsi" w:hAnsiTheme="minorHAnsi" w:cstheme="minorHAnsi"/>
            <w:szCs w:val="24"/>
            <w:lang w:val="en-AU"/>
          </w:rPr>
          <w:t xml:space="preserve"> data was sourced from GEBCO </w:t>
        </w:r>
        <w:r w:rsidDel="00057697">
          <w:rPr>
            <w:rFonts w:asciiTheme="minorHAnsi" w:hAnsiTheme="minorHAnsi" w:cstheme="minorHAnsi"/>
            <w:szCs w:val="24"/>
            <w:lang w:val="en-AU"/>
          </w:rPr>
          <w:fldChar w:fldCharType="begin"/>
        </w:r>
        <w:r w:rsidR="00757266" w:rsidDel="00057697">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sidDel="00057697">
          <w:rPr>
            <w:rFonts w:asciiTheme="minorHAnsi" w:hAnsiTheme="minorHAnsi" w:cstheme="minorHAnsi"/>
            <w:szCs w:val="24"/>
            <w:lang w:val="en-AU"/>
          </w:rPr>
          <w:fldChar w:fldCharType="separate"/>
        </w:r>
        <w:r w:rsidR="00A925B7" w:rsidRPr="00A925B7" w:rsidDel="00057697">
          <w:rPr>
            <w:rFonts w:ascii="Calibri" w:hAnsi="Calibri" w:cs="Calibri"/>
          </w:rPr>
          <w:t>(GEBCO Bathymetric Compilation Group, 2019)</w:t>
        </w:r>
        <w:r w:rsidDel="00057697">
          <w:rPr>
            <w:rFonts w:asciiTheme="minorHAnsi" w:hAnsiTheme="minorHAnsi" w:cstheme="minorHAnsi"/>
            <w:szCs w:val="24"/>
            <w:lang w:val="en-AU"/>
          </w:rPr>
          <w:fldChar w:fldCharType="end"/>
        </w:r>
        <w:r w:rsidRPr="00F15D89" w:rsidDel="00057697">
          <w:rPr>
            <w:rFonts w:asciiTheme="minorHAnsi" w:hAnsiTheme="minorHAnsi" w:cstheme="minorHAnsi"/>
            <w:szCs w:val="24"/>
            <w:lang w:val="en-AU"/>
          </w:rPr>
          <w:t>.</w:t>
        </w:r>
      </w:moveFrom>
    </w:p>
    <w:moveFromRangeEnd w:id="528"/>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77D457B4" w:rsidR="00161CA3" w:rsidRPr="00C07196" w:rsidRDefault="00A57D84" w:rsidP="00D715A7">
      <w:pPr>
        <w:spacing w:line="480" w:lineRule="auto"/>
        <w:rPr>
          <w:rFonts w:asciiTheme="minorHAnsi" w:hAnsiTheme="minorHAnsi" w:cstheme="minorHAnsi"/>
          <w:i/>
          <w:iCs/>
          <w:szCs w:val="24"/>
          <w:lang w:val="en-AU"/>
        </w:rPr>
      </w:pPr>
      <w:del w:id="536" w:author="Hayden Schilling" w:date="2021-04-30T10:19:00Z">
        <w:r w:rsidRPr="00C07196" w:rsidDel="00972D6A">
          <w:rPr>
            <w:rFonts w:asciiTheme="minorHAnsi" w:hAnsiTheme="minorHAnsi" w:cstheme="minorHAnsi"/>
            <w:i/>
            <w:iCs/>
            <w:szCs w:val="24"/>
            <w:lang w:val="en-AU"/>
          </w:rPr>
          <w:delText>Zooplankton</w:delText>
        </w:r>
        <w:r w:rsidR="00161CA3" w:rsidRPr="00C07196" w:rsidDel="00972D6A">
          <w:rPr>
            <w:rFonts w:asciiTheme="minorHAnsi" w:hAnsiTheme="minorHAnsi" w:cstheme="minorHAnsi"/>
            <w:i/>
            <w:iCs/>
            <w:szCs w:val="24"/>
            <w:lang w:val="en-AU"/>
          </w:rPr>
          <w:delText xml:space="preserve"> </w:delText>
        </w:r>
      </w:del>
      <w:ins w:id="537" w:author="Hayden Schilling" w:date="2021-04-30T10:19:00Z">
        <w:r w:rsidR="00972D6A">
          <w:rPr>
            <w:rFonts w:asciiTheme="minorHAnsi" w:hAnsiTheme="minorHAnsi" w:cstheme="minorHAnsi"/>
            <w:i/>
            <w:iCs/>
            <w:szCs w:val="24"/>
            <w:lang w:val="en-AU"/>
          </w:rPr>
          <w:t>Particulate</w:t>
        </w:r>
        <w:r w:rsidR="00972D6A" w:rsidRPr="00C07196">
          <w:rPr>
            <w:rFonts w:asciiTheme="minorHAnsi" w:hAnsiTheme="minorHAnsi" w:cstheme="minorHAnsi"/>
            <w:i/>
            <w:iCs/>
            <w:szCs w:val="24"/>
            <w:lang w:val="en-AU"/>
          </w:rPr>
          <w:t xml:space="preserve"> </w:t>
        </w:r>
      </w:ins>
      <w:r w:rsidR="00927C24">
        <w:rPr>
          <w:rFonts w:asciiTheme="minorHAnsi" w:hAnsiTheme="minorHAnsi" w:cstheme="minorHAnsi"/>
          <w:i/>
          <w:iCs/>
          <w:szCs w:val="24"/>
          <w:lang w:val="en-AU"/>
        </w:rPr>
        <w:t>Size Structure</w:t>
      </w:r>
    </w:p>
    <w:p w14:paraId="471A7E9A" w14:textId="7035F151"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As the region of our study had low chlorophyll</w:t>
      </w:r>
      <w:ins w:id="538" w:author="Hayden Schilling" w:date="2021-05-14T13:56:00Z">
        <w:r w:rsidR="00861BDF">
          <w:rPr>
            <w:rFonts w:asciiTheme="minorHAnsi" w:hAnsiTheme="minorHAnsi" w:cstheme="minorHAnsi"/>
            <w:szCs w:val="24"/>
            <w:lang w:val="en-AU"/>
          </w:rPr>
          <w:t xml:space="preserve"> </w:t>
        </w:r>
      </w:ins>
      <w:del w:id="539" w:author="Hayden Schilling" w:date="2021-05-14T13:56:00Z">
        <w:r w:rsidR="0056010B" w:rsidRPr="00861BDF" w:rsidDel="00861BDF">
          <w:rPr>
            <w:rFonts w:asciiTheme="minorHAnsi" w:hAnsiTheme="minorHAnsi" w:cstheme="minorHAnsi"/>
            <w:i/>
            <w:iCs/>
            <w:szCs w:val="24"/>
            <w:lang w:val="en-AU"/>
            <w:rPrChange w:id="540" w:author="Hayden Schilling" w:date="2021-05-14T13:56:00Z">
              <w:rPr>
                <w:rFonts w:asciiTheme="minorHAnsi" w:hAnsiTheme="minorHAnsi" w:cstheme="minorHAnsi"/>
                <w:szCs w:val="24"/>
                <w:lang w:val="en-AU"/>
              </w:rPr>
            </w:rPrChange>
          </w:rPr>
          <w:delText>-</w:delText>
        </w:r>
      </w:del>
      <w:r w:rsidR="0056010B" w:rsidRPr="00861BDF">
        <w:rPr>
          <w:rFonts w:asciiTheme="minorHAnsi" w:hAnsiTheme="minorHAnsi" w:cstheme="minorHAnsi"/>
          <w:i/>
          <w:iCs/>
          <w:szCs w:val="24"/>
          <w:lang w:val="en-AU"/>
          <w:rPrChange w:id="541" w:author="Hayden Schilling" w:date="2021-05-14T13:56:00Z">
            <w:rPr>
              <w:rFonts w:asciiTheme="minorHAnsi" w:hAnsiTheme="minorHAnsi" w:cstheme="minorHAnsi"/>
              <w:szCs w:val="24"/>
              <w:lang w:val="en-AU"/>
            </w:rPr>
          </w:rPrChange>
        </w:rPr>
        <w:t>a</w:t>
      </w:r>
      <w:r w:rsidR="0056010B" w:rsidRPr="000610B8">
        <w:rPr>
          <w:rFonts w:asciiTheme="minorHAnsi" w:hAnsiTheme="minorHAnsi" w:cstheme="minorHAnsi"/>
          <w:szCs w:val="24"/>
          <w:lang w:val="en-AU"/>
        </w:rPr>
        <w:t xml:space="preserve">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w:t>
      </w:r>
      <w:r w:rsidR="00927C24">
        <w:rPr>
          <w:rFonts w:asciiTheme="minorHAnsi" w:hAnsiTheme="minorHAnsi" w:cstheme="minorHAnsi"/>
          <w:szCs w:val="24"/>
          <w:lang w:val="en-AU"/>
        </w:rPr>
        <w:t xml:space="preserve">in assuming </w:t>
      </w:r>
      <w:r w:rsidR="0056010B" w:rsidRPr="000610B8">
        <w:rPr>
          <w:rFonts w:asciiTheme="minorHAnsi" w:hAnsiTheme="minorHAnsi" w:cstheme="minorHAnsi"/>
          <w:szCs w:val="24"/>
          <w:lang w:val="en-AU"/>
        </w:rPr>
        <w:t xml:space="preserve">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del w:id="542" w:author="Hayden Schilling" w:date="2021-05-04T14:19:00Z">
        <w:r w:rsidR="00976501" w:rsidDel="0026723A">
          <w:rPr>
            <w:rFonts w:asciiTheme="minorHAnsi" w:hAnsiTheme="minorHAnsi" w:cstheme="minorHAnsi"/>
            <w:szCs w:val="24"/>
            <w:lang w:val="en-AU"/>
          </w:rPr>
          <w:delText>h</w:delText>
        </w:r>
        <w:r w:rsidR="005F7D20" w:rsidRPr="00976501" w:rsidDel="0026723A">
          <w:rPr>
            <w:rFonts w:asciiTheme="minorHAnsi" w:hAnsiTheme="minorHAnsi" w:cstheme="minorHAnsi"/>
            <w:szCs w:val="24"/>
            <w:lang w:val="en-AU"/>
          </w:rPr>
          <w:delText>ereafter for simplicity</w:delText>
        </w:r>
        <w:r w:rsidR="00976501" w:rsidDel="0026723A">
          <w:rPr>
            <w:rFonts w:asciiTheme="minorHAnsi" w:hAnsiTheme="minorHAnsi" w:cstheme="minorHAnsi"/>
            <w:szCs w:val="24"/>
            <w:lang w:val="en-AU"/>
          </w:rPr>
          <w:delText>,</w:delText>
        </w:r>
        <w:r w:rsidR="005F7D20" w:rsidRPr="00976501" w:rsidDel="0026723A">
          <w:rPr>
            <w:rFonts w:asciiTheme="minorHAnsi" w:hAnsiTheme="minorHAnsi" w:cstheme="minorHAnsi"/>
            <w:szCs w:val="24"/>
            <w:lang w:val="en-AU"/>
          </w:rPr>
          <w:delText xml:space="preserve"> </w:delText>
        </w:r>
      </w:del>
      <w:r w:rsidR="005F7D20" w:rsidRPr="00976501">
        <w:rPr>
          <w:rFonts w:asciiTheme="minorHAnsi" w:hAnsiTheme="minorHAnsi" w:cstheme="minorHAnsi"/>
          <w:szCs w:val="24"/>
          <w:lang w:val="en-AU"/>
        </w:rPr>
        <w:t>we</w:t>
      </w:r>
      <w:ins w:id="543" w:author="Hayden Schilling" w:date="2021-05-04T14:19:00Z">
        <w:r w:rsidR="0026723A">
          <w:rPr>
            <w:rFonts w:asciiTheme="minorHAnsi" w:hAnsiTheme="minorHAnsi" w:cstheme="minorHAnsi"/>
            <w:szCs w:val="24"/>
            <w:lang w:val="en-AU"/>
          </w:rPr>
          <w:t xml:space="preserve"> therefore</w:t>
        </w:r>
      </w:ins>
      <w:r w:rsidR="005F7D20" w:rsidRPr="00976501">
        <w:rPr>
          <w:rFonts w:asciiTheme="minorHAnsi" w:hAnsiTheme="minorHAnsi" w:cstheme="minorHAnsi"/>
          <w:szCs w:val="24"/>
          <w:lang w:val="en-AU"/>
        </w:rPr>
        <w:t xml:space="preserve"> </w:t>
      </w:r>
      <w:del w:id="544" w:author="Hayden Schilling" w:date="2021-04-30T10:19:00Z">
        <w:r w:rsidR="005F7D20" w:rsidRPr="00976501" w:rsidDel="00972D6A">
          <w:rPr>
            <w:rFonts w:asciiTheme="minorHAnsi" w:hAnsiTheme="minorHAnsi" w:cstheme="minorHAnsi"/>
            <w:szCs w:val="24"/>
            <w:lang w:val="en-AU"/>
          </w:rPr>
          <w:delText xml:space="preserve">refer </w:delText>
        </w:r>
      </w:del>
      <w:ins w:id="545" w:author="Hayden Schilling" w:date="2021-04-30T10:19:00Z">
        <w:r w:rsidR="00972D6A">
          <w:rPr>
            <w:rFonts w:asciiTheme="minorHAnsi" w:hAnsiTheme="minorHAnsi" w:cstheme="minorHAnsi"/>
            <w:szCs w:val="24"/>
            <w:lang w:val="en-AU"/>
          </w:rPr>
          <w:t>consider</w:t>
        </w:r>
      </w:ins>
      <w:del w:id="546" w:author="Hayden Schilling" w:date="2021-04-30T10:19:00Z">
        <w:r w:rsidR="005F7D20" w:rsidRPr="00976501" w:rsidDel="00972D6A">
          <w:rPr>
            <w:rFonts w:asciiTheme="minorHAnsi" w:hAnsiTheme="minorHAnsi" w:cstheme="minorHAnsi"/>
            <w:szCs w:val="24"/>
            <w:lang w:val="en-AU"/>
          </w:rPr>
          <w:delText>to</w:delText>
        </w:r>
      </w:del>
      <w:r w:rsidR="005F7D20" w:rsidRPr="00976501">
        <w:rPr>
          <w:rFonts w:asciiTheme="minorHAnsi" w:hAnsiTheme="minorHAnsi" w:cstheme="minorHAnsi"/>
          <w:szCs w:val="24"/>
          <w:lang w:val="en-AU"/>
        </w:rPr>
        <w:t xml:space="preserve">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r w:rsidR="00927C24">
        <w:rPr>
          <w:rFonts w:asciiTheme="minorHAnsi" w:hAnsiTheme="minorHAnsi" w:cstheme="minorHAnsi"/>
          <w:szCs w:val="24"/>
          <w:lang w:val="en-AU"/>
        </w:rPr>
        <w:t>planktonic food web</w:t>
      </w:r>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lastRenderedPageBreak/>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505041BE" w:rsidR="00B97EA6" w:rsidRDefault="00A40C46">
      <w:pPr>
        <w:spacing w:after="240" w:line="480" w:lineRule="auto"/>
        <w:ind w:firstLine="720"/>
        <w:rPr>
          <w:ins w:id="547" w:author="Hayden Schilling" w:date="2021-04-20T09:03:00Z"/>
          <w:rFonts w:asciiTheme="minorHAnsi" w:hAnsiTheme="minorHAnsi" w:cstheme="minorHAnsi"/>
          <w:szCs w:val="24"/>
          <w:lang w:val="en-AU"/>
        </w:rPr>
        <w:pPrChange w:id="548" w:author="Hayden Schilling" w:date="2021-04-20T09:03:00Z">
          <w:pPr>
            <w:spacing w:after="240" w:line="480" w:lineRule="auto"/>
          </w:pPr>
        </w:pPrChange>
      </w:pPr>
      <w:ins w:id="549" w:author="Hayden Schilling" w:date="2021-04-19T14:41:00Z">
        <w:r>
          <w:rPr>
            <w:rFonts w:asciiTheme="minorHAnsi" w:hAnsiTheme="minorHAnsi" w:cstheme="minorHAnsi"/>
            <w:szCs w:val="24"/>
            <w:lang w:val="en-AU"/>
          </w:rPr>
          <w:t xml:space="preserve">Under our assumption that our particles have the density of water, </w:t>
        </w:r>
      </w:ins>
      <w:ins w:id="550" w:author="Hayden Schilling" w:date="2021-04-19T14:39:00Z">
        <w:r w:rsidR="003855C3">
          <w:rPr>
            <w:rFonts w:asciiTheme="minorHAnsi" w:hAnsiTheme="minorHAnsi" w:cstheme="minorHAnsi"/>
            <w:szCs w:val="24"/>
            <w:lang w:val="en-AU"/>
          </w:rPr>
          <w:t>1mg is</w:t>
        </w:r>
      </w:ins>
      <w:ins w:id="551" w:author="Hayden Schilling" w:date="2021-04-19T14:41:00Z">
        <w:r>
          <w:rPr>
            <w:rFonts w:asciiTheme="minorHAnsi" w:hAnsiTheme="minorHAnsi" w:cstheme="minorHAnsi"/>
            <w:szCs w:val="24"/>
            <w:lang w:val="en-AU"/>
          </w:rPr>
          <w:t xml:space="preserve"> therefore</w:t>
        </w:r>
      </w:ins>
      <w:ins w:id="552" w:author="Hayden Schilling" w:date="2021-04-19T14:39:00Z">
        <w:r w:rsidR="003855C3">
          <w:rPr>
            <w:rFonts w:asciiTheme="minorHAnsi" w:hAnsiTheme="minorHAnsi" w:cstheme="minorHAnsi"/>
            <w:szCs w:val="24"/>
            <w:lang w:val="en-AU"/>
          </w:rPr>
          <w:t xml:space="preserve"> equivalent to</w:t>
        </w:r>
      </w:ins>
      <w:ins w:id="553" w:author="Hayden Schilling" w:date="2021-04-19T14:40:00Z">
        <w:r w:rsidR="003855C3">
          <w:rPr>
            <w:rFonts w:asciiTheme="minorHAnsi" w:hAnsiTheme="minorHAnsi" w:cstheme="minorHAnsi"/>
            <w:szCs w:val="24"/>
            <w:lang w:val="en-AU"/>
          </w:rPr>
          <w:t xml:space="preserve"> 1mm</w:t>
        </w:r>
        <w:r w:rsidR="003855C3">
          <w:rPr>
            <w:rFonts w:asciiTheme="minorHAnsi" w:hAnsiTheme="minorHAnsi" w:cstheme="minorHAnsi"/>
            <w:szCs w:val="24"/>
            <w:vertAlign w:val="superscript"/>
            <w:lang w:val="en-AU"/>
          </w:rPr>
          <w:t>3</w:t>
        </w:r>
        <w:r w:rsidR="003855C3">
          <w:rPr>
            <w:rFonts w:asciiTheme="minorHAnsi" w:hAnsiTheme="minorHAnsi" w:cstheme="minorHAnsi"/>
            <w:szCs w:val="24"/>
            <w:lang w:val="en-AU"/>
          </w:rPr>
          <w:t xml:space="preserve">, </w:t>
        </w:r>
      </w:ins>
      <w:ins w:id="554" w:author="Hayden Schilling" w:date="2021-04-19T14:41:00Z">
        <w:r>
          <w:rPr>
            <w:rFonts w:asciiTheme="minorHAnsi" w:hAnsiTheme="minorHAnsi" w:cstheme="minorHAnsi"/>
            <w:szCs w:val="24"/>
            <w:lang w:val="en-AU"/>
          </w:rPr>
          <w:t>resulting in our</w:t>
        </w:r>
      </w:ins>
      <w:ins w:id="555" w:author="Hayden Schilling" w:date="2021-04-19T14:40:00Z">
        <w:r w:rsidR="003855C3">
          <w:rPr>
            <w:rFonts w:asciiTheme="minorHAnsi" w:hAnsiTheme="minorHAnsi" w:cstheme="minorHAnsi"/>
            <w:szCs w:val="24"/>
            <w:lang w:val="en-AU"/>
          </w:rPr>
          <w:t xml:space="preserve"> </w:t>
        </w:r>
      </w:ins>
      <m:oMath>
        <m:r>
          <w:ins w:id="556" w:author="Hayden Schilling" w:date="2021-04-19T14:40:00Z">
            <w:rPr>
              <w:rFonts w:ascii="Cambria Math" w:hAnsi="Cambria Math" w:cstheme="minorHAnsi"/>
              <w:szCs w:val="24"/>
              <w:lang w:val="en-AU"/>
            </w:rPr>
            <m:t xml:space="preserve">Biomass </m:t>
          </w:ins>
        </m:r>
        <m:d>
          <m:dPr>
            <m:ctrlPr>
              <w:ins w:id="557" w:author="Hayden Schilling" w:date="2021-04-19T14:40:00Z">
                <w:rPr>
                  <w:rFonts w:ascii="Cambria Math" w:hAnsi="Cambria Math" w:cstheme="minorHAnsi"/>
                  <w:i/>
                  <w:szCs w:val="24"/>
                  <w:lang w:val="en-AU"/>
                </w:rPr>
              </w:ins>
            </m:ctrlPr>
          </m:dPr>
          <m:e>
            <m:r>
              <w:ins w:id="558" w:author="Hayden Schilling" w:date="2021-04-19T14:40:00Z">
                <w:rPr>
                  <w:rFonts w:ascii="Cambria Math" w:hAnsi="Cambria Math" w:cstheme="minorHAnsi"/>
                  <w:szCs w:val="24"/>
                  <w:lang w:val="en-AU"/>
                </w:rPr>
                <m:t xml:space="preserve">mg </m:t>
              </w:ins>
            </m:r>
            <m:sSup>
              <m:sSupPr>
                <m:ctrlPr>
                  <w:ins w:id="559" w:author="Hayden Schilling" w:date="2021-04-19T14:40:00Z">
                    <w:rPr>
                      <w:rFonts w:ascii="Cambria Math" w:hAnsi="Cambria Math" w:cstheme="minorHAnsi"/>
                      <w:i/>
                      <w:szCs w:val="24"/>
                      <w:lang w:val="en-AU"/>
                    </w:rPr>
                  </w:ins>
                </m:ctrlPr>
              </m:sSupPr>
              <m:e>
                <m:r>
                  <w:ins w:id="560" w:author="Hayden Schilling" w:date="2021-04-19T14:40:00Z">
                    <w:rPr>
                      <w:rFonts w:ascii="Cambria Math" w:hAnsi="Cambria Math" w:cstheme="minorHAnsi"/>
                      <w:szCs w:val="24"/>
                      <w:lang w:val="en-AU"/>
                    </w:rPr>
                    <m:t>m</m:t>
                  </w:ins>
                </m:r>
              </m:e>
              <m:sup>
                <m:r>
                  <w:ins w:id="561" w:author="Hayden Schilling" w:date="2021-04-19T14:40:00Z">
                    <w:rPr>
                      <w:rFonts w:ascii="Cambria Math" w:hAnsi="Cambria Math" w:cstheme="minorHAnsi"/>
                      <w:szCs w:val="24"/>
                      <w:lang w:val="en-AU"/>
                    </w:rPr>
                    <m:t>-3</m:t>
                  </w:ins>
                </m:r>
              </m:sup>
            </m:sSup>
          </m:e>
        </m:d>
      </m:oMath>
      <w:ins w:id="562" w:author="Hayden Schilling" w:date="2021-04-19T14:40:00Z">
        <w:r w:rsidR="003855C3">
          <w:rPr>
            <w:rFonts w:asciiTheme="minorHAnsi" w:hAnsiTheme="minorHAnsi" w:cstheme="minorHAnsi"/>
            <w:szCs w:val="24"/>
            <w:lang w:val="en-AU"/>
          </w:rPr>
          <w:t xml:space="preserve"> </w:t>
        </w:r>
      </w:ins>
      <w:ins w:id="563" w:author="Hayden Schilling" w:date="2021-04-19T14:41:00Z">
        <w:r>
          <w:rPr>
            <w:rFonts w:asciiTheme="minorHAnsi" w:hAnsiTheme="minorHAnsi" w:cstheme="minorHAnsi"/>
            <w:szCs w:val="24"/>
            <w:lang w:val="en-AU"/>
          </w:rPr>
          <w:t>being</w:t>
        </w:r>
      </w:ins>
      <w:ins w:id="564" w:author="Hayden Schilling" w:date="2021-04-19T14:40:00Z">
        <w:r w:rsidR="003855C3">
          <w:rPr>
            <w:rFonts w:asciiTheme="minorHAnsi" w:hAnsiTheme="minorHAnsi" w:cstheme="minorHAnsi"/>
            <w:szCs w:val="24"/>
            <w:lang w:val="en-AU"/>
          </w:rPr>
          <w:t xml:space="preserve"> equivalent to </w:t>
        </w:r>
        <w:r>
          <w:rPr>
            <w:rFonts w:asciiTheme="minorHAnsi" w:hAnsiTheme="minorHAnsi" w:cstheme="minorHAnsi"/>
            <w:szCs w:val="24"/>
            <w:lang w:val="en-AU"/>
          </w:rPr>
          <w:t xml:space="preserve">the </w:t>
        </w:r>
        <w:proofErr w:type="gramStart"/>
        <w:r>
          <w:rPr>
            <w:rFonts w:asciiTheme="minorHAnsi" w:hAnsiTheme="minorHAnsi" w:cstheme="minorHAnsi"/>
            <w:szCs w:val="24"/>
            <w:lang w:val="en-AU"/>
          </w:rPr>
          <w:t>often reported</w:t>
        </w:r>
        <w:proofErr w:type="gramEnd"/>
        <w:r>
          <w:rPr>
            <w:rFonts w:asciiTheme="minorHAnsi" w:hAnsiTheme="minorHAnsi" w:cstheme="minorHAnsi"/>
            <w:szCs w:val="24"/>
            <w:lang w:val="en-AU"/>
          </w:rPr>
          <w:t xml:space="preserve"> biovolume (mm</w:t>
        </w:r>
        <w:r>
          <w:rPr>
            <w:rFonts w:asciiTheme="minorHAnsi" w:hAnsiTheme="minorHAnsi" w:cstheme="minorHAnsi"/>
            <w:szCs w:val="24"/>
            <w:vertAlign w:val="superscript"/>
            <w:lang w:val="en-AU"/>
          </w:rPr>
          <w:t>3</w:t>
        </w:r>
        <w:r>
          <w:rPr>
            <w:rFonts w:asciiTheme="minorHAnsi" w:hAnsiTheme="minorHAnsi" w:cstheme="minorHAnsi"/>
            <w:szCs w:val="24"/>
            <w:lang w:val="en-AU"/>
          </w:rPr>
          <w:t xml:space="preserve"> m</w:t>
        </w:r>
        <w:r>
          <w:rPr>
            <w:rFonts w:asciiTheme="minorHAnsi" w:hAnsiTheme="minorHAnsi" w:cstheme="minorHAnsi"/>
            <w:szCs w:val="24"/>
            <w:vertAlign w:val="superscript"/>
            <w:lang w:val="en-AU"/>
          </w:rPr>
          <w:t>-3</w:t>
        </w:r>
        <w:r>
          <w:rPr>
            <w:rFonts w:asciiTheme="minorHAnsi" w:hAnsiTheme="minorHAnsi" w:cstheme="minorHAnsi"/>
            <w:szCs w:val="24"/>
            <w:lang w:val="en-AU"/>
          </w:rPr>
          <w:t xml:space="preserve">) and we have labelled our plot axes </w:t>
        </w:r>
      </w:ins>
      <w:ins w:id="565" w:author="Hayden Schilling" w:date="2021-04-19T14:41:00Z">
        <w:r>
          <w:rPr>
            <w:rFonts w:asciiTheme="minorHAnsi" w:hAnsiTheme="minorHAnsi" w:cstheme="minorHAnsi"/>
            <w:szCs w:val="24"/>
            <w:lang w:val="en-AU"/>
          </w:rPr>
          <w:t>as</w:t>
        </w:r>
      </w:ins>
      <w:ins w:id="566" w:author="Hayden Schilling" w:date="2021-04-19T14:40:00Z">
        <w:r>
          <w:rPr>
            <w:rFonts w:asciiTheme="minorHAnsi" w:hAnsiTheme="minorHAnsi" w:cstheme="minorHAnsi"/>
            <w:szCs w:val="24"/>
            <w:lang w:val="en-AU"/>
          </w:rPr>
          <w:t xml:space="preserve"> such.</w:t>
        </w:r>
      </w:ins>
      <w:ins w:id="567" w:author="Hayden Schilling" w:date="2021-04-20T09:03:00Z">
        <w:r w:rsidR="00CE2F09">
          <w:rPr>
            <w:rFonts w:asciiTheme="minorHAnsi" w:hAnsiTheme="minorHAnsi" w:cstheme="minorHAnsi"/>
            <w:szCs w:val="24"/>
            <w:lang w:val="en-AU"/>
          </w:rPr>
          <w:t xml:space="preserve"> </w:t>
        </w:r>
      </w:ins>
      <w:del w:id="568" w:author="Hayden Schilling" w:date="2021-04-30T10:21:00Z">
        <w:r w:rsidR="001D43B9" w:rsidDel="00972D6A">
          <w:rPr>
            <w:rFonts w:asciiTheme="minorHAnsi" w:hAnsiTheme="minorHAnsi" w:cstheme="minorHAnsi"/>
            <w:szCs w:val="24"/>
            <w:lang w:val="en-AU"/>
          </w:rPr>
          <w:delText xml:space="preserve">Zooplankton </w:delText>
        </w:r>
      </w:del>
      <w:ins w:id="569" w:author="Hayden Schilling" w:date="2021-04-30T10:21:00Z">
        <w:r w:rsidR="00972D6A">
          <w:rPr>
            <w:rFonts w:asciiTheme="minorHAnsi" w:hAnsiTheme="minorHAnsi" w:cstheme="minorHAnsi"/>
            <w:szCs w:val="24"/>
            <w:lang w:val="en-AU"/>
          </w:rPr>
          <w:t xml:space="preserve">Particulate </w:t>
        </w:r>
      </w:ins>
      <w:r w:rsidR="001D43B9">
        <w:rPr>
          <w:rFonts w:asciiTheme="minorHAnsi" w:hAnsiTheme="minorHAnsi" w:cstheme="minorHAnsi"/>
          <w:szCs w:val="24"/>
          <w:lang w:val="en-AU"/>
        </w:rPr>
        <w:t>data from the OPC were interpolated to create 2</w:t>
      </w:r>
      <w:r w:rsidR="00733088">
        <w:rPr>
          <w:rFonts w:asciiTheme="minorHAnsi" w:hAnsiTheme="minorHAnsi" w:cstheme="minorHAnsi"/>
          <w:szCs w:val="24"/>
          <w:lang w:val="en-AU"/>
        </w:rPr>
        <w:t>D</w:t>
      </w:r>
      <w:r w:rsidR="001D43B9">
        <w:rPr>
          <w:rFonts w:asciiTheme="minorHAnsi" w:hAnsiTheme="minorHAnsi" w:cstheme="minorHAnsi"/>
          <w:szCs w:val="24"/>
          <w:lang w:val="en-AU"/>
        </w:rPr>
        <w:t xml:space="preserve"> visualisations of the profiles across the continental shelf using the ‘</w:t>
      </w:r>
      <w:proofErr w:type="spellStart"/>
      <w:r w:rsidR="001D43B9">
        <w:rPr>
          <w:rFonts w:asciiTheme="minorHAnsi" w:hAnsiTheme="minorHAnsi" w:cstheme="minorHAnsi"/>
          <w:szCs w:val="24"/>
          <w:lang w:val="en-AU"/>
        </w:rPr>
        <w:t>akima</w:t>
      </w:r>
      <w:proofErr w:type="spellEnd"/>
      <w:r w:rsidR="001D43B9">
        <w:rPr>
          <w:rFonts w:asciiTheme="minorHAnsi" w:hAnsiTheme="minorHAnsi" w:cstheme="minorHAnsi"/>
          <w:szCs w:val="24"/>
          <w:lang w:val="en-AU"/>
        </w:rPr>
        <w:t xml:space="preserve">’ R package to </w:t>
      </w:r>
      <w:r w:rsidR="001D43B9" w:rsidRPr="001D43B9">
        <w:rPr>
          <w:rFonts w:asciiTheme="minorHAnsi" w:hAnsiTheme="minorHAnsi" w:cstheme="minorHAnsi"/>
          <w:szCs w:val="24"/>
          <w:lang w:val="en-AU"/>
        </w:rPr>
        <w:t>interpolat</w:t>
      </w:r>
      <w:r w:rsidR="001D43B9">
        <w:rPr>
          <w:rFonts w:asciiTheme="minorHAnsi" w:hAnsiTheme="minorHAnsi" w:cstheme="minorHAnsi"/>
          <w:szCs w:val="24"/>
          <w:lang w:val="en-AU"/>
        </w:rPr>
        <w:t>e a regular grid of points via</w:t>
      </w:r>
      <w:r w:rsidR="001D43B9" w:rsidRPr="001D43B9">
        <w:rPr>
          <w:rFonts w:asciiTheme="minorHAnsi" w:hAnsiTheme="minorHAnsi" w:cstheme="minorHAnsi"/>
          <w:szCs w:val="24"/>
          <w:lang w:val="en-AU"/>
        </w:rPr>
        <w:t xml:space="preserve"> </w:t>
      </w:r>
      <w:r w:rsidR="001D43B9" w:rsidRPr="001D43B9">
        <w:rPr>
          <w:rFonts w:asciiTheme="minorHAnsi" w:hAnsiTheme="minorHAnsi" w:cstheme="minorHAnsi"/>
          <w:szCs w:val="24"/>
          <w:lang w:val="en-AU"/>
        </w:rPr>
        <w:lastRenderedPageBreak/>
        <w:t>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sidR="001D43B9">
        <w:rPr>
          <w:rFonts w:asciiTheme="minorHAnsi" w:hAnsiTheme="minorHAnsi" w:cstheme="minorHAnsi"/>
          <w:szCs w:val="24"/>
          <w:lang w:val="en-AU"/>
        </w:rPr>
        <w:t xml:space="preserve"> then applying contours within the ‘</w:t>
      </w:r>
      <w:proofErr w:type="spellStart"/>
      <w:r w:rsidR="001D43B9">
        <w:rPr>
          <w:rFonts w:asciiTheme="minorHAnsi" w:hAnsiTheme="minorHAnsi" w:cstheme="minorHAnsi"/>
          <w:szCs w:val="24"/>
          <w:lang w:val="en-AU"/>
        </w:rPr>
        <w:t>ggplot</w:t>
      </w:r>
      <w:proofErr w:type="spellEnd"/>
      <w:r w:rsidR="001D43B9">
        <w:rPr>
          <w:rFonts w:asciiTheme="minorHAnsi" w:hAnsiTheme="minorHAnsi" w:cstheme="minorHAnsi"/>
          <w:szCs w:val="24"/>
          <w:lang w:val="en-AU"/>
        </w:rPr>
        <w:t xml:space="preserve">’ package </w:t>
      </w:r>
      <w:r w:rsidR="001D43B9">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sidR="001D43B9">
        <w:rPr>
          <w:rFonts w:asciiTheme="minorHAnsi" w:hAnsiTheme="minorHAnsi" w:cstheme="minorHAnsi"/>
          <w:szCs w:val="24"/>
          <w:lang w:val="en-AU"/>
        </w:rPr>
        <w:fldChar w:fldCharType="separate"/>
      </w:r>
      <w:r w:rsidR="001D43B9" w:rsidRPr="001D43B9">
        <w:rPr>
          <w:rFonts w:ascii="Calibri" w:hAnsi="Calibri" w:cs="Calibri"/>
        </w:rPr>
        <w:t>(Wickham 2011)</w:t>
      </w:r>
      <w:r w:rsidR="001D43B9">
        <w:rPr>
          <w:rFonts w:asciiTheme="minorHAnsi" w:hAnsiTheme="minorHAnsi" w:cstheme="minorHAnsi"/>
          <w:szCs w:val="24"/>
          <w:lang w:val="en-AU"/>
        </w:rPr>
        <w:fldChar w:fldCharType="end"/>
      </w:r>
      <w:ins w:id="570" w:author="Hayden Schilling" w:date="2021-04-30T10:22:00Z">
        <w:r w:rsidR="00972D6A">
          <w:rPr>
            <w:rFonts w:asciiTheme="minorHAnsi" w:hAnsiTheme="minorHAnsi" w:cstheme="minorHAnsi"/>
            <w:szCs w:val="24"/>
            <w:lang w:val="en-AU"/>
          </w:rPr>
          <w:t xml:space="preserve"> within R v4.0.2 </w:t>
        </w:r>
      </w:ins>
      <w:r w:rsidR="00972D6A">
        <w:rPr>
          <w:rFonts w:asciiTheme="minorHAnsi" w:hAnsiTheme="minorHAnsi" w:cstheme="minorHAnsi"/>
          <w:szCs w:val="24"/>
          <w:lang w:val="en-AU"/>
        </w:rPr>
        <w:fldChar w:fldCharType="begin"/>
      </w:r>
      <w:r w:rsidR="00972D6A">
        <w:rPr>
          <w:rFonts w:asciiTheme="minorHAnsi" w:hAnsiTheme="minorHAnsi" w:cstheme="minorHAnsi"/>
          <w:szCs w:val="24"/>
          <w:lang w:val="en-AU"/>
        </w:rPr>
        <w:instrText xml:space="preserve"> ADDIN ZOTERO_ITEM CSL_CITATION {"citationID":"WZA5Fgcq","properties":{"formattedCitation":"(R Core Team, 2020)","plainCitation":"(R Core Team, 2020)","noteIndex":0},"citationItems":[{"id":151,"uris":["http://zotero.org/users/local/U6DoygBa/items/F3ZGMQIZ"],"uri":["http://zotero.org/users/local/U6DoygBa/items/F3ZGMQIZ"],"itemData":{"id":151,"type":"book","event-place":"Vienna, Austria","publisher":"R Foundation for Statistical Computing","publisher-place":"Vienna, Austria","title":"R: A Language and Environment for Statistical Computing v4.0.2","author":[{"family":"R Core Team","given":""}],"issued":{"date-parts":[["2020"]]}}}],"schema":"https://github.com/citation-style-language/schema/raw/master/csl-citation.json"} </w:instrText>
      </w:r>
      <w:r w:rsidR="00972D6A">
        <w:rPr>
          <w:rFonts w:asciiTheme="minorHAnsi" w:hAnsiTheme="minorHAnsi" w:cstheme="minorHAnsi"/>
          <w:szCs w:val="24"/>
          <w:lang w:val="en-AU"/>
        </w:rPr>
        <w:fldChar w:fldCharType="separate"/>
      </w:r>
      <w:r w:rsidR="00972D6A" w:rsidRPr="00972D6A">
        <w:rPr>
          <w:rFonts w:ascii="Calibri" w:hAnsi="Calibri" w:cs="Calibri"/>
        </w:rPr>
        <w:t>(R Core Team, 2020)</w:t>
      </w:r>
      <w:r w:rsidR="00972D6A">
        <w:rPr>
          <w:rFonts w:asciiTheme="minorHAnsi" w:hAnsiTheme="minorHAnsi" w:cstheme="minorHAnsi"/>
          <w:szCs w:val="24"/>
          <w:lang w:val="en-AU"/>
        </w:rPr>
        <w:fldChar w:fldCharType="end"/>
      </w:r>
      <w:r w:rsidR="001D43B9">
        <w:rPr>
          <w:rFonts w:asciiTheme="minorHAnsi" w:hAnsiTheme="minorHAnsi" w:cstheme="minorHAnsi"/>
          <w:szCs w:val="24"/>
          <w:lang w:val="en-AU"/>
        </w:rPr>
        <w:t>.</w:t>
      </w:r>
    </w:p>
    <w:p w14:paraId="7AF1655D" w14:textId="0CCC39CD" w:rsidR="00CE2F09" w:rsidRPr="001D43B9" w:rsidDel="003E65D6" w:rsidRDefault="00CE2F09" w:rsidP="00D715A7">
      <w:pPr>
        <w:spacing w:after="240" w:line="480" w:lineRule="auto"/>
        <w:rPr>
          <w:del w:id="571" w:author="Hayden Schilling" w:date="2021-05-04T14:19:00Z"/>
          <w:rFonts w:asciiTheme="minorHAnsi" w:hAnsiTheme="minorHAnsi" w:cstheme="minorHAnsi"/>
          <w:szCs w:val="24"/>
          <w:lang w:val="en-AU"/>
        </w:rPr>
      </w:pPr>
      <w:ins w:id="572" w:author="Hayden Schilling" w:date="2021-04-20T09:03:00Z">
        <w:r>
          <w:rPr>
            <w:rFonts w:asciiTheme="minorHAnsi" w:hAnsiTheme="minorHAnsi" w:cstheme="minorHAnsi"/>
            <w:szCs w:val="24"/>
            <w:lang w:val="en-AU"/>
          </w:rPr>
          <w:tab/>
        </w:r>
      </w:ins>
      <w:del w:id="573" w:author="Hayden Schilling" w:date="2021-04-20T09:22:00Z">
        <w:r w:rsidR="008644FB" w:rsidDel="00B8118B">
          <w:rPr>
            <w:rFonts w:asciiTheme="minorHAnsi" w:hAnsiTheme="minorHAnsi" w:cstheme="minorHAnsi"/>
            <w:szCs w:val="24"/>
            <w:lang w:val="en-AU"/>
          </w:rPr>
          <w:fldChar w:fldCharType="begin"/>
        </w:r>
        <w:r w:rsidR="008644FB" w:rsidDel="00B8118B">
          <w:rPr>
            <w:rFonts w:asciiTheme="minorHAnsi" w:hAnsiTheme="minorHAnsi" w:cstheme="minorHAnsi"/>
            <w:szCs w:val="24"/>
            <w:lang w:val="en-AU"/>
          </w:rPr>
          <w:delInstrText xml:space="preserve"> ADDIN ZOTERO_ITEM CSL_CITATION {"citationID":"UUdNWJ09","properties":{"formattedCitation":"(Richardson {\\i{}et al.}, 2006)","plainCitation":"(Richardson et al., 2006)","noteIndex":0},"citationItems":[{"id":2016,"uris":["http://zotero.org/users/local/U6DoygBa/items/TVEJXHVH"],"uri":["http://zotero.org/users/local/U6DoygBa/items/TVEJXHVH"],"itemData":{"id":2016,"type":"article-journal","abstract":"The continuous plankton recorder (CPR) survey is the largest multi-decadal plankton monitoring programme in the world. It was initiated in 1931 and by the end of 2004 had counted 207,619 samples and identified 437 phyto- and zooplankton taxa throughout the North Atlantic. CPR data are used extensively by the research community and in recent years have been used increasingly to underpin marine management. Here, we take a critical look at how best to use CPR data. We first describe the CPR itself, CPR sampling, and plankton counting procedures. We discuss the spatial and temporal biases in the Survey, summarise environmental data that have not previously been available, and describe the new data access policy. We supply information essential to using CPR data, including descriptions of each CPR taxonomic entity, the idiosyncrasies associated with counting many of the taxa, the logic behind taxonomic changes in the Survey, the semi-quantitative nature of CPR sampling, and recommendations on choosing the spatial and temporal scale of study. This forms the basis for a broader discussion on how to use CPR data for deriving ecologically meaningful indices based on size, functional groups and biomass that can be used to support research and management. This contribution should be useful for plankton ecologists, modellers and policy makers that actively use CPR data.","container-title":"Progress in Oceanography","DOI":"10.1016/j.pocean.2005.09.011","ISSN":"0079-6611","issue":"1","journalAbbreviation":"Progress in Oceanography","language":"en","page":"27-74","source":"ScienceDirect","title":"Using continuous plankton recorder data","volume":"68","author":[{"family":"Richardson","given":"A. J."},{"family":"Walne","given":"A. W."},{"family":"John","given":"A. W. G."},{"family":"Jonas","given":"T. D."},{"family":"Lindley","given":"J. A."},{"family":"Sims","given":"D. W."},{"family":"Stevens","given":"D."},{"family":"Witt","given":"M."}],"issued":{"date-parts":[["2006",1,1]]}}}],"schema":"https://github.com/citation-style-language/schema/raw/master/csl-citation.json"} </w:delInstrText>
        </w:r>
        <w:r w:rsidR="008644FB" w:rsidDel="00B8118B">
          <w:rPr>
            <w:rFonts w:asciiTheme="minorHAnsi" w:hAnsiTheme="minorHAnsi" w:cstheme="minorHAnsi"/>
            <w:szCs w:val="24"/>
            <w:lang w:val="en-AU"/>
          </w:rPr>
          <w:fldChar w:fldCharType="separate"/>
        </w:r>
        <w:r w:rsidR="008644FB" w:rsidRPr="008644FB" w:rsidDel="00B8118B">
          <w:rPr>
            <w:rFonts w:ascii="Calibri" w:hAnsi="Calibri" w:cs="Calibri"/>
            <w:szCs w:val="24"/>
          </w:rPr>
          <w:delText xml:space="preserve">(Richardson </w:delText>
        </w:r>
        <w:r w:rsidR="008644FB" w:rsidRPr="008644FB" w:rsidDel="00B8118B">
          <w:rPr>
            <w:rFonts w:ascii="Calibri" w:hAnsi="Calibri" w:cs="Calibri"/>
            <w:i/>
            <w:iCs/>
            <w:szCs w:val="24"/>
          </w:rPr>
          <w:delText>et al.</w:delText>
        </w:r>
        <w:r w:rsidR="008644FB" w:rsidRPr="008644FB" w:rsidDel="00B8118B">
          <w:rPr>
            <w:rFonts w:ascii="Calibri" w:hAnsi="Calibri" w:cs="Calibri"/>
            <w:szCs w:val="24"/>
          </w:rPr>
          <w:delText>, 2006)</w:delText>
        </w:r>
        <w:r w:rsidR="008644FB" w:rsidDel="00B8118B">
          <w:rPr>
            <w:rFonts w:asciiTheme="minorHAnsi" w:hAnsiTheme="minorHAnsi" w:cstheme="minorHAnsi"/>
            <w:szCs w:val="24"/>
            <w:lang w:val="en-AU"/>
          </w:rPr>
          <w:fldChar w:fldCharType="end"/>
        </w:r>
      </w:del>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70352401"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 xml:space="preserve">To place our east Australian transects in a global context and identify general trends in zooplankton </w:t>
      </w:r>
      <w:del w:id="574" w:author="Hayden Schilling" w:date="2021-04-20T09:10:00Z">
        <w:r w:rsidRPr="00F15D89" w:rsidDel="00BA617D">
          <w:rPr>
            <w:rFonts w:asciiTheme="minorHAnsi" w:hAnsiTheme="minorHAnsi" w:cstheme="minorHAnsi"/>
            <w:lang w:val="en-AU"/>
          </w:rPr>
          <w:delText xml:space="preserve">communities </w:delText>
        </w:r>
      </w:del>
      <w:ins w:id="575" w:author="Hayden Schilling" w:date="2021-04-20T09:10:00Z">
        <w:r w:rsidR="00BA617D">
          <w:rPr>
            <w:rFonts w:asciiTheme="minorHAnsi" w:hAnsiTheme="minorHAnsi" w:cstheme="minorHAnsi"/>
            <w:lang w:val="en-AU"/>
          </w:rPr>
          <w:t>size structure</w:t>
        </w:r>
        <w:r w:rsidR="00BA617D" w:rsidRPr="00F15D89">
          <w:rPr>
            <w:rFonts w:asciiTheme="minorHAnsi" w:hAnsiTheme="minorHAnsi" w:cstheme="minorHAnsi"/>
            <w:lang w:val="en-AU"/>
          </w:rPr>
          <w:t xml:space="preserve"> </w:t>
        </w:r>
      </w:ins>
      <w:r w:rsidRPr="00F15D89">
        <w:rPr>
          <w:rFonts w:asciiTheme="minorHAnsi" w:hAnsiTheme="minorHAnsi" w:cstheme="minorHAnsi"/>
          <w:lang w:val="en-AU"/>
        </w:rPr>
        <w:t>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investigated spatial changes in zooplankton communities over continental shelf regions.</w:t>
      </w:r>
      <w:ins w:id="576" w:author="Hayden Schilling" w:date="2021-05-04T10:53:00Z">
        <w:r w:rsidR="0068467D">
          <w:rPr>
            <w:rFonts w:asciiTheme="minorHAnsi" w:hAnsiTheme="minorHAnsi" w:cstheme="minorHAnsi"/>
            <w:lang w:val="en-AU"/>
          </w:rPr>
          <w:t xml:space="preserve"> While each continental shelf is unique and the ecological and environmental context of each study will differ, </w:t>
        </w:r>
      </w:ins>
      <w:ins w:id="577" w:author="Hayden Schilling" w:date="2021-05-04T10:54:00Z">
        <w:r w:rsidR="0068467D">
          <w:rPr>
            <w:rFonts w:asciiTheme="minorHAnsi" w:hAnsiTheme="minorHAnsi" w:cstheme="minorHAnsi"/>
            <w:lang w:val="en-AU"/>
          </w:rPr>
          <w:t xml:space="preserve">nutrient enrichment is common </w:t>
        </w:r>
        <w:proofErr w:type="spellStart"/>
        <w:r w:rsidR="0068467D">
          <w:rPr>
            <w:rFonts w:asciiTheme="minorHAnsi" w:hAnsiTheme="minorHAnsi" w:cstheme="minorHAnsi"/>
            <w:lang w:val="en-AU"/>
          </w:rPr>
          <w:t>along</w:t>
        </w:r>
        <w:proofErr w:type="spellEnd"/>
        <w:r w:rsidR="0068467D">
          <w:rPr>
            <w:rFonts w:asciiTheme="minorHAnsi" w:hAnsiTheme="minorHAnsi" w:cstheme="minorHAnsi"/>
            <w:lang w:val="en-AU"/>
          </w:rPr>
          <w:t xml:space="preserve"> all continental shelves. This enrichment comes from a variety of </w:t>
        </w:r>
      </w:ins>
      <w:ins w:id="578" w:author="Hayden Schilling" w:date="2021-05-04T10:55:00Z">
        <w:r w:rsidR="0068467D">
          <w:rPr>
            <w:rFonts w:asciiTheme="minorHAnsi" w:hAnsiTheme="minorHAnsi" w:cstheme="minorHAnsi"/>
            <w:lang w:val="en-AU"/>
          </w:rPr>
          <w:t>sources</w:t>
        </w:r>
      </w:ins>
      <w:ins w:id="579" w:author="Hayden Schilling" w:date="2021-05-04T10:54:00Z">
        <w:r w:rsidR="0068467D">
          <w:rPr>
            <w:rFonts w:asciiTheme="minorHAnsi" w:hAnsiTheme="minorHAnsi" w:cstheme="minorHAnsi"/>
            <w:lang w:val="en-AU"/>
          </w:rPr>
          <w:t xml:space="preserve"> including upwelling</w:t>
        </w:r>
      </w:ins>
      <w:ins w:id="580" w:author="Hayden Schilling" w:date="2021-05-04T10:56:00Z">
        <w:r w:rsidR="0068467D">
          <w:rPr>
            <w:rFonts w:asciiTheme="minorHAnsi" w:hAnsiTheme="minorHAnsi" w:cstheme="minorHAnsi"/>
            <w:lang w:val="en-AU"/>
          </w:rPr>
          <w:t xml:space="preserve"> </w:t>
        </w:r>
      </w:ins>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{"citationID":"JBdSyGKN","properties":{"formattedCitation":"(Roughan and Middleton, 2002; Malan {\\i{}et al.}, 2020)","plainCitation":"(Roughan and Middleton, 2002; Malan et al., 2020)","noteIndex":0},"citationItems":[{"id":917,"uris":["http://zotero.org/users/local/U6DoygBa/items/QWE4A3GC"],"uri":["http://zotero.org/users/local/U6DoygBa/items/QWE4A3GC"],"itemData":{"id":917,"type":"article-journal","abstract":"The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(Roughan and Middleton, 2002; Malan </w:t>
      </w:r>
      <w:r w:rsidR="0068467D" w:rsidRPr="0068467D">
        <w:rPr>
          <w:rFonts w:ascii="Calibri" w:hAnsi="Calibri" w:cs="Calibri"/>
          <w:i/>
          <w:iCs/>
          <w:szCs w:val="24"/>
        </w:rPr>
        <w:t>et al.</w:t>
      </w:r>
      <w:r w:rsidR="0068467D" w:rsidRPr="0068467D">
        <w:rPr>
          <w:rFonts w:ascii="Calibri" w:hAnsi="Calibri" w:cs="Calibri"/>
          <w:szCs w:val="24"/>
        </w:rPr>
        <w:t>, 2020)</w:t>
      </w:r>
      <w:r w:rsidR="0068467D">
        <w:rPr>
          <w:rFonts w:asciiTheme="minorHAnsi" w:hAnsiTheme="minorHAnsi" w:cstheme="minorHAnsi"/>
          <w:lang w:val="en-AU"/>
        </w:rPr>
        <w:fldChar w:fldCharType="end"/>
      </w:r>
      <w:ins w:id="581" w:author="Hayden Schilling" w:date="2021-05-04T10:54:00Z">
        <w:r w:rsidR="0068467D">
          <w:rPr>
            <w:rFonts w:asciiTheme="minorHAnsi" w:hAnsiTheme="minorHAnsi" w:cstheme="minorHAnsi"/>
            <w:lang w:val="en-AU"/>
          </w:rPr>
          <w:t>, run-off</w:t>
        </w:r>
      </w:ins>
      <w:ins w:id="582" w:author="Hayden Schilling" w:date="2021-05-04T10:56:00Z">
        <w:r w:rsidR="0068467D">
          <w:rPr>
            <w:rFonts w:asciiTheme="minorHAnsi" w:hAnsiTheme="minorHAnsi" w:cstheme="minorHAnsi"/>
            <w:lang w:val="en-AU"/>
          </w:rPr>
          <w:t xml:space="preserve"> </w:t>
        </w:r>
      </w:ins>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{"citationID":"p38HTGm2","properties":{"formattedCitation":"(Correll {\\i{}et al.}, 1992)","plainCitation":"(Correll et al., 1992)","noteIndex":0},"citationItems":[{"id":2022,"uris":["http://zotero.org/users/local/U6DoygBa/items/68Q4VA76"],"uri":["http://zotero.org/users/local/U6DoygBa/items/68Q4VA76"],"itemData":{"id":2022,"type":"article-journal","abstract":"Long-term interdisciplinary studies of the Rhode River estuary and its watershed in the mid-Atlantic coastal plain of North America have measured fluxes of nitrogen and phosphorus fractions through the hydrologically-linked ecosystems of this landscape. These ecosystems are upland forest, cropland, and pasture; streamside riparian forests; floodplain swamps; tidal brackish marshes and mudflats; and an estuarine embayment. Croplands discharged far more nitrogen per hectare in runoff than did forests and pastures. However, riparian deciduous hardwood forest bordering the cropland removed over 80 percent of the nitrate and total phosphorus in overland flows and about 85 percent of the nitrate in shallow groundwater drainage from cropland. Nevertheless, nutrient discharges from riparian forests downslope from croplands still exceeded discharges from pastures and other forests. The atomic ratio of nitrogen to phosphorus discharged from the watersheds into the estuary was about 9 for total nutrients and 6 for inorganic nutrient fractions. Such a low N:P ratio would promote nitrogen rather than phosphorus limitation of phytoplankton growth in the estuary. Estuarine tidal marshes trapped particulate nutrients and released dissolved nutrients. Subtidal mudflats in the upper estuary trapped particulate P, released dissolved phosphate, and consumed nitrate. This resulted in a decrease in the ratio of dissolved inorganic N:P in the estuary. However, the upper estuary was a major sink for total phosphorus due to sediment accretion in the subtidal area. Bulk precipitation accounted for 31 percent of the total nongaseous nitrogen influx to the landscape, while farming accounted for 69 percent. Forty-six percent of the total non-gaseous nitrogen influx was removed as farm products, 53 percent either accumulated in the watershed or was lost in gaseous forms, and 1 percent entered the Rhode River. Of the total phosphorus influx to the landscape, 7 percent was from bulk precipitation and 93 percent was from farming. Forty-five percent of the total phosphorus influx was removed as farm products, 48 percent accumulated in the watershed, and 7 percent entered the Rhode River. These nitrogen and phosphorus discharges into the Rhode River, although a small fraction of total loadings to the watershed, were large enough to cause seriously overenriched conditions in the upper estuary.","container-title":"Estuaries","DOI":"10.2307/1352388","ISSN":"0160-8347","issue":"4","journalAbbreviation":"Estuaries","language":"en","page":"431-442","source":"Springer Link","title":"Nutrient flux in a landscape: Effects of coastal land use and terrestrial community mosaic on nutrient transport to coastal waters","title-short":"Nutrient flux in a landscape","volume":"15","author":[{"family":"Correll","given":"David L."},{"family":"Jordan","given":"Thomas E."},{"family":"Weller","given":"Donald E."}],"issued":{"date-parts":[["1992",12,1]]}}}],"schema":"https://github.com/citation-style-language/schema/raw/master/csl-citation.json"}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(Correll </w:t>
      </w:r>
      <w:r w:rsidR="0068467D" w:rsidRPr="0068467D">
        <w:rPr>
          <w:rFonts w:ascii="Calibri" w:hAnsi="Calibri" w:cs="Calibri"/>
          <w:i/>
          <w:iCs/>
          <w:szCs w:val="24"/>
        </w:rPr>
        <w:t>et al.</w:t>
      </w:r>
      <w:r w:rsidR="0068467D" w:rsidRPr="0068467D">
        <w:rPr>
          <w:rFonts w:ascii="Calibri" w:hAnsi="Calibri" w:cs="Calibri"/>
          <w:szCs w:val="24"/>
        </w:rPr>
        <w:t>, 1992)</w:t>
      </w:r>
      <w:r w:rsidR="0068467D">
        <w:rPr>
          <w:rFonts w:asciiTheme="minorHAnsi" w:hAnsiTheme="minorHAnsi" w:cstheme="minorHAnsi"/>
          <w:lang w:val="en-AU"/>
        </w:rPr>
        <w:fldChar w:fldCharType="end"/>
      </w:r>
      <w:ins w:id="583" w:author="Hayden Schilling" w:date="2021-05-04T10:54:00Z">
        <w:r w:rsidR="0068467D">
          <w:rPr>
            <w:rFonts w:asciiTheme="minorHAnsi" w:hAnsiTheme="minorHAnsi" w:cstheme="minorHAnsi"/>
            <w:lang w:val="en-AU"/>
          </w:rPr>
          <w:t xml:space="preserve"> and estuarine processes</w:t>
        </w:r>
      </w:ins>
      <w:ins w:id="584" w:author="Hayden Schilling" w:date="2021-05-04T10:55:00Z">
        <w:r w:rsidR="0068467D">
          <w:rPr>
            <w:rFonts w:asciiTheme="minorHAnsi" w:hAnsiTheme="minorHAnsi" w:cstheme="minorHAnsi"/>
            <w:lang w:val="en-AU"/>
          </w:rPr>
          <w:t xml:space="preserve"> </w:t>
        </w:r>
      </w:ins>
      <w:r w:rsidR="0068467D">
        <w:rPr>
          <w:rFonts w:asciiTheme="minorHAnsi" w:hAnsiTheme="minorHAnsi" w:cstheme="minorHAnsi"/>
          <w:lang w:val="en-AU"/>
        </w:rPr>
        <w:fldChar w:fldCharType="begin"/>
      </w:r>
      <w:r w:rsidR="0068467D">
        <w:rPr>
          <w:rFonts w:asciiTheme="minorHAnsi" w:hAnsiTheme="minorHAnsi" w:cstheme="minorHAnsi"/>
          <w:lang w:val="en-AU"/>
        </w:rPr>
        <w:instrText xml:space="preserve"> ADDIN ZOTERO_ITEM CSL_CITATION {"citationID":"nnNorweA","properties":{"formattedCitation":"(Morris {\\i{}et al.}, 1995)","plainCitation":"(Morris et al., 1995)","noteIndex":0},"citationItems":[{"id":2024,"uris":["http://zotero.org/users/local/U6DoygBa/items/9KKSXT6C"],"uri":["http://zotero.org/users/local/U6DoygBa/items/9KKSXT6C"],"itemData":{"id":2024,"type":"article-journal","abstract":"The results from three cruises surveying nutrient distributions in the coastal plume discharge of the Humber Estuary, U.K., were used to examine ways of quantifying the influence of estuarine plume zones on the transfer of land-derived material from rivers and estuaries to coastal seas. The data were examined in three ways. First, the ‘mixing curve’ procedure, conventionally applied in estuarine studies was found to be only partially useful. This procedure indicated near-conservative behaviour of nitrate and silicate in winter. For nitrate, silicate and phosphate at other times, highly scattered data from the plume region indicated significant but generally unresolvable sources and sinks. The Wash area affected the plume distribution of phosphate in winter but not at other times. A second method, mass balancing based on estimates of the rates of all nutrient-controlling processes within the plume was considered impractical using presently available data due to the high spatial heterogeneity of significant nutrient-controlling processes, particularly primary production (as evidenced by chlorophyll distribution) and chemical fluxes across the sediment-water interface (as evidenced by shipboard, box-core incubations of sediments from the plume zone). Third, estimates of nutrient fluxes emanating from either the river or the estuary mouth were compared with estimates of fluxes across the plume boundary based on computer modeling of residual (non-tidal) water transport within the plume. Without unlimited resources, this procedure is the most practical method of obtaining quantitative flux estimates for assessing the influence of estuarine plume zones on river/estuary discharges. Using this latter procedure, it is shown that, in winter, river-derived nutrients are conservatively exported through the plume to the coastal sea. In spring, the plume zone acts as a net sink for nutrients derived both from the estuary and from the adjacent coastal sea. That is, nutrients are being consumed at a faster rate than they are supplied by the river/estuary system to the plume region. In summer, the plume is a net sink for nitrate and phosphate and a net supplier of silicate.","container-title":"Estuarine, Coastal and Shelf Science","DOI":"10.1006/ecss.1995.0027","ISSN":"0272-7714","issue":"4","journalAbbreviation":"Estuarine, Coastal and Shelf Science","language":"en","page":"387-402","source":"ScienceDirect","title":"The Estuary Plume Zone: Source or Sink for Land-derived Nutrient Discharges?","title-short":"The Estuary Plume Zone","volume":"40","author":[{"family":"Morris","given":"A. W."},{"family":"Allen","given":"J. I."},{"family":"Howland","given":"R. J. M."},{"family":"Wood","given":"R. G."}],"issued":{"date-parts":[["1995",4,1]]}}}],"schema":"https://github.com/citation-style-language/schema/raw/master/csl-citation.json"} </w:instrText>
      </w:r>
      <w:r w:rsidR="0068467D">
        <w:rPr>
          <w:rFonts w:asciiTheme="minorHAnsi" w:hAnsiTheme="minorHAnsi" w:cstheme="minorHAnsi"/>
          <w:lang w:val="en-AU"/>
        </w:rPr>
        <w:fldChar w:fldCharType="separate"/>
      </w:r>
      <w:r w:rsidR="0068467D" w:rsidRPr="0068467D">
        <w:rPr>
          <w:rFonts w:ascii="Calibri" w:hAnsi="Calibri" w:cs="Calibri"/>
          <w:szCs w:val="24"/>
        </w:rPr>
        <w:t xml:space="preserve">(Morris </w:t>
      </w:r>
      <w:r w:rsidR="0068467D" w:rsidRPr="0068467D">
        <w:rPr>
          <w:rFonts w:ascii="Calibri" w:hAnsi="Calibri" w:cs="Calibri"/>
          <w:i/>
          <w:iCs/>
          <w:szCs w:val="24"/>
        </w:rPr>
        <w:t>et al.</w:t>
      </w:r>
      <w:r w:rsidR="0068467D" w:rsidRPr="0068467D">
        <w:rPr>
          <w:rFonts w:ascii="Calibri" w:hAnsi="Calibri" w:cs="Calibri"/>
          <w:szCs w:val="24"/>
        </w:rPr>
        <w:t>, 1995)</w:t>
      </w:r>
      <w:r w:rsidR="0068467D">
        <w:rPr>
          <w:rFonts w:asciiTheme="minorHAnsi" w:hAnsiTheme="minorHAnsi" w:cstheme="minorHAnsi"/>
          <w:lang w:val="en-AU"/>
        </w:rPr>
        <w:fldChar w:fldCharType="end"/>
      </w:r>
      <w:ins w:id="585" w:author="Hayden Schilling" w:date="2021-05-04T10:54:00Z">
        <w:r w:rsidR="0068467D">
          <w:rPr>
            <w:rFonts w:asciiTheme="minorHAnsi" w:hAnsiTheme="minorHAnsi" w:cstheme="minorHAnsi"/>
            <w:lang w:val="en-AU"/>
          </w:rPr>
          <w:t xml:space="preserve"> but for the context of our global comparison </w:t>
        </w:r>
      </w:ins>
      <w:ins w:id="586" w:author="Hayden Schilling" w:date="2021-05-04T10:55:00Z">
        <w:r w:rsidR="0068467D">
          <w:rPr>
            <w:rFonts w:asciiTheme="minorHAnsi" w:hAnsiTheme="minorHAnsi" w:cstheme="minorHAnsi"/>
            <w:lang w:val="en-AU"/>
          </w:rPr>
          <w:t>we are only concerned with the resulting pattern of zooplankton across the continental shelves.</w:t>
        </w:r>
      </w:ins>
      <w:r w:rsidRPr="00F4183D">
        <w:rPr>
          <w:rFonts w:asciiTheme="minorHAnsi" w:hAnsiTheme="minorHAnsi" w:cstheme="minorHAnsi"/>
          <w:lang w:val="en-AU"/>
        </w:rPr>
        <w:t xml:space="preserve">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biomass</w:t>
      </w:r>
      <w:ins w:id="587" w:author="Hayden Schilling" w:date="2021-05-04T14:20:00Z">
        <w:r w:rsidR="007A2DA1">
          <w:rPr>
            <w:rFonts w:asciiTheme="minorHAnsi" w:hAnsiTheme="minorHAnsi" w:cstheme="minorHAnsi"/>
            <w:lang w:val="en-AU"/>
          </w:rPr>
          <w:t xml:space="preserve"> (or biovolume)</w:t>
        </w:r>
      </w:ins>
      <w:r w:rsidRPr="00F15D89">
        <w:rPr>
          <w:rFonts w:asciiTheme="minorHAnsi" w:hAnsiTheme="minorHAnsi" w:cstheme="minorHAnsi"/>
          <w:lang w:val="en-AU"/>
        </w:rPr>
        <w:t xml:space="preserve">, abundance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w:t>
      </w:r>
      <w:r w:rsidR="00EF7D94">
        <w:rPr>
          <w:rFonts w:asciiTheme="minorHAnsi" w:hAnsiTheme="minorHAnsi" w:cstheme="minorHAnsi"/>
          <w:lang w:val="en-AU"/>
        </w:rPr>
        <w:lastRenderedPageBreak/>
        <w:t>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4A747289"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ins w:id="588" w:author="Hayden Schilling" w:date="2021-04-20T09:22:00Z">
        <w:r w:rsidR="00B8118B">
          <w:rPr>
            <w:rFonts w:asciiTheme="minorHAnsi" w:hAnsiTheme="minorHAnsi" w:cstheme="minorHAnsi"/>
            <w:b w:val="0"/>
            <w:bCs w:val="0"/>
            <w:i/>
            <w:iCs/>
            <w:lang w:val="en-AU"/>
          </w:rPr>
          <w:t xml:space="preserve"> and Seasonality</w:t>
        </w:r>
      </w:ins>
    </w:p>
    <w:p w14:paraId="77BFAF33" w14:textId="2B0F997B" w:rsidR="002C212A" w:rsidRDefault="00EB730A" w:rsidP="00D715A7">
      <w:pPr>
        <w:spacing w:line="480" w:lineRule="auto"/>
        <w:ind w:firstLine="720"/>
        <w:rPr>
          <w:ins w:id="589" w:author="Hayden Schilling" w:date="2021-04-20T09:25:00Z"/>
          <w:rFonts w:asciiTheme="minorHAnsi" w:hAnsiTheme="minorHAnsi" w:cstheme="minorHAnsi"/>
          <w:szCs w:val="24"/>
          <w:lang w:val="en-AU"/>
        </w:rPr>
      </w:pPr>
      <w:bookmarkStart w:id="590" w:name="_Hlk69808472"/>
      <w:ins w:id="591" w:author="Hayden Schilling" w:date="2021-04-20T09:31:00Z">
        <w:r>
          <w:rPr>
            <w:rFonts w:asciiTheme="minorHAnsi" w:hAnsiTheme="minorHAnsi" w:cstheme="minorHAnsi"/>
            <w:szCs w:val="24"/>
            <w:lang w:val="en-AU"/>
          </w:rPr>
          <w:t xml:space="preserve">At the time of our sampling, </w:t>
        </w:r>
      </w:ins>
      <w:del w:id="592" w:author="Hayden Schilling" w:date="2021-04-20T09:31:00Z">
        <w:r w:rsidR="00455559" w:rsidRPr="00F15D89" w:rsidDel="00EB730A">
          <w:rPr>
            <w:rFonts w:asciiTheme="minorHAnsi" w:hAnsiTheme="minorHAnsi" w:cstheme="minorHAnsi"/>
            <w:szCs w:val="24"/>
            <w:lang w:val="en-AU"/>
          </w:rPr>
          <w:delText>T</w:delText>
        </w:r>
      </w:del>
      <w:ins w:id="593" w:author="Hayden Schilling" w:date="2021-04-20T09:31:00Z">
        <w:r>
          <w:rPr>
            <w:rFonts w:asciiTheme="minorHAnsi" w:hAnsiTheme="minorHAnsi" w:cstheme="minorHAnsi"/>
            <w:szCs w:val="24"/>
            <w:lang w:val="en-AU"/>
          </w:rPr>
          <w:t>t</w:t>
        </w:r>
      </w:ins>
      <w:r w:rsidR="00455559" w:rsidRPr="00F15D89">
        <w:rPr>
          <w:rFonts w:asciiTheme="minorHAnsi" w:hAnsiTheme="minorHAnsi" w:cstheme="minorHAnsi"/>
          <w:szCs w:val="24"/>
          <w:lang w:val="en-AU"/>
        </w:rPr>
        <w:t xml:space="preserve">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00455559" w:rsidRPr="00F15D89">
        <w:rPr>
          <w:rFonts w:asciiTheme="minorHAnsi" w:hAnsiTheme="minorHAnsi" w:cstheme="minorHAnsi"/>
          <w:szCs w:val="24"/>
          <w:lang w:val="en-AU"/>
        </w:rPr>
        <w:t xml:space="preserve"> all crossed from cool</w:t>
      </w:r>
      <w:ins w:id="594" w:author="Hayden Schilling" w:date="2021-04-15T11:48:00Z">
        <w:r w:rsidR="00E30B64">
          <w:rPr>
            <w:rFonts w:asciiTheme="minorHAnsi" w:hAnsiTheme="minorHAnsi" w:cstheme="minorHAnsi"/>
            <w:szCs w:val="24"/>
            <w:lang w:val="en-AU"/>
          </w:rPr>
          <w:t>er</w:t>
        </w:r>
      </w:ins>
      <w:r w:rsidR="00455559" w:rsidRPr="00F15D89">
        <w:rPr>
          <w:rFonts w:asciiTheme="minorHAnsi" w:hAnsiTheme="minorHAnsi" w:cstheme="minorHAnsi"/>
          <w:szCs w:val="24"/>
          <w:lang w:val="en-AU"/>
        </w:rPr>
        <w:t xml:space="preserve"> inshore waters into warm</w:t>
      </w:r>
      <w:del w:id="595" w:author="Hayden Schilling" w:date="2021-04-15T11:48:00Z">
        <w:r w:rsidR="00455559" w:rsidRPr="00F15D89" w:rsidDel="00E30B64">
          <w:rPr>
            <w:rFonts w:asciiTheme="minorHAnsi" w:hAnsiTheme="minorHAnsi" w:cstheme="minorHAnsi"/>
            <w:szCs w:val="24"/>
            <w:lang w:val="en-AU"/>
          </w:rPr>
          <w:delText xml:space="preserve"> (</w:delText>
        </w:r>
        <w:r w:rsidR="003F0C59" w:rsidDel="00E30B64">
          <w:rPr>
            <w:rFonts w:asciiTheme="minorHAnsi" w:hAnsiTheme="minorHAnsi" w:cstheme="minorHAnsi"/>
            <w:szCs w:val="24"/>
            <w:lang w:val="en-AU"/>
          </w:rPr>
          <w:delText>&gt;</w:delText>
        </w:r>
        <w:r w:rsidR="00455559" w:rsidRPr="00F15D89" w:rsidDel="00E30B64">
          <w:rPr>
            <w:rFonts w:asciiTheme="minorHAnsi" w:hAnsiTheme="minorHAnsi" w:cstheme="minorHAnsi"/>
            <w:szCs w:val="24"/>
            <w:lang w:val="en-AU"/>
          </w:rPr>
          <w:delText>21 °C)</w:delText>
        </w:r>
      </w:del>
      <w:r w:rsidR="00455559" w:rsidRPr="00F15D89">
        <w:rPr>
          <w:rFonts w:asciiTheme="minorHAnsi" w:hAnsiTheme="minorHAnsi" w:cstheme="minorHAnsi"/>
          <w:szCs w:val="24"/>
          <w:lang w:val="en-AU"/>
        </w:rPr>
        <w:t xml:space="preserve"> EAC water </w:t>
      </w:r>
      <w:r w:rsidR="00C8474E">
        <w:rPr>
          <w:rFonts w:asciiTheme="minorHAnsi" w:hAnsiTheme="minorHAnsi" w:cstheme="minorHAnsi"/>
          <w:szCs w:val="24"/>
          <w:lang w:val="en-AU"/>
        </w:rPr>
        <w:t>but</w:t>
      </w:r>
      <w:r w:rsidR="00455559"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00455559"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00455559"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00455559"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w:t>
      </w:r>
      <w:del w:id="596" w:author="Hayden Schilling" w:date="2021-04-20T10:53:00Z">
        <w:r w:rsidR="00C16CE3" w:rsidDel="00325D0B">
          <w:rPr>
            <w:rFonts w:asciiTheme="minorHAnsi" w:hAnsiTheme="minorHAnsi" w:cstheme="minorHAnsi"/>
            <w:szCs w:val="24"/>
            <w:lang w:val="en-AU"/>
          </w:rPr>
          <w:delText>), causing</w:delText>
        </w:r>
        <w:r w:rsidR="00455559" w:rsidRPr="00F15D89" w:rsidDel="00325D0B">
          <w:rPr>
            <w:rFonts w:asciiTheme="minorHAnsi" w:hAnsiTheme="minorHAnsi" w:cstheme="minorHAnsi"/>
            <w:szCs w:val="24"/>
            <w:lang w:val="en-AU"/>
          </w:rPr>
          <w:delText xml:space="preserve"> cooler (&lt;19.5 °C) waters </w:delText>
        </w:r>
        <w:r w:rsidR="00C8474E" w:rsidDel="00325D0B">
          <w:rPr>
            <w:rFonts w:asciiTheme="minorHAnsi" w:hAnsiTheme="minorHAnsi" w:cstheme="minorHAnsi"/>
            <w:szCs w:val="24"/>
            <w:lang w:val="en-AU"/>
          </w:rPr>
          <w:delText>(</w:delText>
        </w:r>
      </w:del>
      <w:ins w:id="597" w:author="Hayden Schilling" w:date="2021-04-20T10:53:00Z">
        <w:r w:rsidR="00325D0B">
          <w:rPr>
            <w:rFonts w:asciiTheme="minorHAnsi" w:hAnsiTheme="minorHAnsi" w:cstheme="minorHAnsi"/>
            <w:szCs w:val="24"/>
            <w:lang w:val="en-AU"/>
          </w:rPr>
          <w:t xml:space="preserve">; </w:t>
        </w:r>
      </w:ins>
      <w:r w:rsidR="00C8474E">
        <w:rPr>
          <w:rFonts w:asciiTheme="minorHAnsi" w:hAnsiTheme="minorHAnsi" w:cstheme="minorHAnsi"/>
          <w:szCs w:val="24"/>
          <w:lang w:val="en-AU"/>
        </w:rPr>
        <w:t>Figure 1)</w:t>
      </w:r>
      <w:r w:rsidR="00455559" w:rsidRPr="00FA01FD">
        <w:rPr>
          <w:rFonts w:asciiTheme="minorHAnsi" w:hAnsiTheme="minorHAnsi" w:cstheme="minorHAnsi"/>
          <w:szCs w:val="24"/>
          <w:lang w:val="en-AU"/>
        </w:rPr>
        <w:t xml:space="preserve">. </w:t>
      </w:r>
      <w:bookmarkEnd w:id="590"/>
      <w:r w:rsidR="00455559" w:rsidRPr="00FA01FD">
        <w:rPr>
          <w:rFonts w:asciiTheme="minorHAnsi" w:hAnsiTheme="minorHAnsi" w:cstheme="minorHAnsi"/>
          <w:szCs w:val="24"/>
          <w:lang w:val="en-AU"/>
        </w:rPr>
        <w:t>All transects showed low chlorophyll levels (&lt;1.4 mg m</w:t>
      </w:r>
      <w:r w:rsidR="00455559"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00455559" w:rsidRPr="00FA01FD">
        <w:rPr>
          <w:rFonts w:asciiTheme="minorHAnsi" w:hAnsiTheme="minorHAnsi" w:cstheme="minorHAnsi"/>
          <w:szCs w:val="24"/>
          <w:lang w:val="en-AU"/>
        </w:rPr>
        <w:t>) which was representative of the previous month of low chlorophyll</w:t>
      </w:r>
      <w:del w:id="598" w:author="Hayden Schilling" w:date="2021-05-14T13:56:00Z">
        <w:r w:rsidR="00455559" w:rsidRPr="00FA01FD" w:rsidDel="00861BDF">
          <w:rPr>
            <w:rFonts w:asciiTheme="minorHAnsi" w:hAnsiTheme="minorHAnsi" w:cstheme="minorHAnsi"/>
            <w:szCs w:val="24"/>
            <w:lang w:val="en-AU"/>
          </w:rPr>
          <w:delText>-</w:delText>
        </w:r>
      </w:del>
      <w:ins w:id="599" w:author="Hayden Schilling" w:date="2021-05-14T13:56:00Z">
        <w:r w:rsidR="00861BDF">
          <w:rPr>
            <w:rFonts w:asciiTheme="minorHAnsi" w:hAnsiTheme="minorHAnsi" w:cstheme="minorHAnsi"/>
            <w:szCs w:val="24"/>
            <w:lang w:val="en-AU"/>
          </w:rPr>
          <w:t xml:space="preserve"> </w:t>
        </w:r>
      </w:ins>
      <w:r w:rsidR="00455559" w:rsidRPr="00861BDF">
        <w:rPr>
          <w:rFonts w:asciiTheme="minorHAnsi" w:hAnsiTheme="minorHAnsi" w:cstheme="minorHAnsi"/>
          <w:i/>
          <w:iCs/>
          <w:szCs w:val="24"/>
          <w:lang w:val="en-AU"/>
          <w:rPrChange w:id="600" w:author="Hayden Schilling" w:date="2021-05-14T13:56:00Z">
            <w:rPr>
              <w:rFonts w:asciiTheme="minorHAnsi" w:hAnsiTheme="minorHAnsi" w:cstheme="minorHAnsi"/>
              <w:szCs w:val="24"/>
              <w:lang w:val="en-AU"/>
            </w:rPr>
          </w:rPrChange>
        </w:rPr>
        <w:t>a</w:t>
      </w:r>
      <w:r w:rsidR="00455559" w:rsidRPr="00FA01FD">
        <w:rPr>
          <w:rFonts w:asciiTheme="minorHAnsi" w:hAnsiTheme="minorHAnsi" w:cstheme="minorHAnsi"/>
          <w:szCs w:val="24"/>
          <w:lang w:val="en-AU"/>
        </w:rPr>
        <w:t xml:space="preserve">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00455559"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00455559"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00455559"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00455559"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00455559"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00455559"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7C82B134" w14:textId="13A694F2" w:rsidR="00B8118B" w:rsidRPr="00EB730A" w:rsidRDefault="00EB730A" w:rsidP="00B8118B">
      <w:pPr>
        <w:spacing w:line="480" w:lineRule="auto"/>
        <w:ind w:firstLine="720"/>
        <w:rPr>
          <w:ins w:id="601" w:author="Hayden Schilling" w:date="2021-04-20T09:25:00Z"/>
          <w:rFonts w:asciiTheme="minorHAnsi" w:hAnsiTheme="minorHAnsi" w:cstheme="minorHAnsi"/>
          <w:szCs w:val="24"/>
          <w:lang w:val="en-AU"/>
        </w:rPr>
      </w:pPr>
      <w:ins w:id="602" w:author="Hayden Schilling" w:date="2021-04-20T09:31:00Z">
        <w:r>
          <w:rPr>
            <w:rFonts w:asciiTheme="minorHAnsi" w:hAnsiTheme="minorHAnsi" w:cstheme="minorHAnsi"/>
            <w:szCs w:val="24"/>
            <w:lang w:val="en-AU"/>
          </w:rPr>
          <w:t>In terms of seasonality, s</w:t>
        </w:r>
      </w:ins>
      <w:ins w:id="603" w:author="Hayden Schilling" w:date="2021-04-20T09:25:00Z">
        <w:r w:rsidR="00B8118B" w:rsidRPr="00F15D89">
          <w:rPr>
            <w:rFonts w:asciiTheme="minorHAnsi" w:hAnsiTheme="minorHAnsi" w:cstheme="minorHAnsi"/>
            <w:szCs w:val="24"/>
            <w:lang w:val="en-AU"/>
          </w:rPr>
          <w:t>atellite altimetry showed throughout the year alongshore velocity varies at our transects by approximately 0.25</w:t>
        </w:r>
        <w:r w:rsidR="00B8118B">
          <w:rPr>
            <w:rFonts w:asciiTheme="minorHAnsi" w:hAnsiTheme="minorHAnsi" w:cstheme="minorHAnsi"/>
            <w:szCs w:val="24"/>
            <w:lang w:val="en-AU"/>
          </w:rPr>
          <w:t xml:space="preserve"> </w:t>
        </w:r>
        <w:r w:rsidR="00B8118B" w:rsidRPr="00F15D89">
          <w:rPr>
            <w:rFonts w:asciiTheme="minorHAnsi" w:hAnsiTheme="minorHAnsi" w:cstheme="minorHAnsi"/>
            <w:szCs w:val="24"/>
            <w:lang w:val="en-AU"/>
          </w:rPr>
          <w:t>m s</w:t>
        </w:r>
        <w:r w:rsidR="00B8118B" w:rsidRPr="00F15D89">
          <w:rPr>
            <w:rFonts w:asciiTheme="minorHAnsi" w:hAnsiTheme="minorHAnsi" w:cstheme="minorHAnsi"/>
            <w:szCs w:val="24"/>
            <w:vertAlign w:val="superscript"/>
            <w:lang w:val="en-AU"/>
          </w:rPr>
          <w:t>-1</w:t>
        </w:r>
        <w:r w:rsidR="00B8118B" w:rsidRPr="00F15D89">
          <w:rPr>
            <w:rFonts w:asciiTheme="minorHAnsi" w:hAnsiTheme="minorHAnsi" w:cstheme="minorHAnsi"/>
            <w:szCs w:val="24"/>
            <w:lang w:val="en-AU"/>
          </w:rPr>
          <w:t xml:space="preserve"> with the more northern sites having the fastest overall flow (Figure </w:t>
        </w:r>
      </w:ins>
      <w:ins w:id="604" w:author="Hayden Schilling" w:date="2021-04-20T09:32:00Z">
        <w:r>
          <w:rPr>
            <w:rFonts w:asciiTheme="minorHAnsi" w:hAnsiTheme="minorHAnsi" w:cstheme="minorHAnsi"/>
            <w:szCs w:val="24"/>
            <w:lang w:val="en-AU"/>
          </w:rPr>
          <w:t>2</w:t>
        </w:r>
      </w:ins>
      <w:ins w:id="605" w:author="Hayden Schilling" w:date="2021-04-20T09:25:00Z">
        <w:r w:rsidR="00B8118B" w:rsidRPr="00F15D89">
          <w:rPr>
            <w:rFonts w:asciiTheme="minorHAnsi" w:hAnsiTheme="minorHAnsi" w:cstheme="minorHAnsi"/>
            <w:szCs w:val="24"/>
            <w:lang w:val="en-AU"/>
          </w:rPr>
          <w:t xml:space="preserve">). </w:t>
        </w:r>
        <w:bookmarkStart w:id="606" w:name="_Hlk69910280"/>
        <w:r w:rsidR="00B8118B" w:rsidRPr="00F15D89">
          <w:rPr>
            <w:rFonts w:asciiTheme="minorHAnsi" w:hAnsiTheme="minorHAnsi" w:cstheme="minorHAnsi"/>
            <w:szCs w:val="24"/>
            <w:lang w:val="en-AU"/>
          </w:rPr>
          <w:t xml:space="preserve">The </w:t>
        </w:r>
      </w:ins>
      <w:ins w:id="607" w:author="Hayden Schilling" w:date="2021-04-21T15:10:00Z">
        <w:r w:rsidR="006106FC">
          <w:rPr>
            <w:rFonts w:asciiTheme="minorHAnsi" w:hAnsiTheme="minorHAnsi" w:cstheme="minorHAnsi"/>
            <w:szCs w:val="24"/>
            <w:lang w:val="en-AU"/>
          </w:rPr>
          <w:t xml:space="preserve">alongshore </w:t>
        </w:r>
      </w:ins>
      <w:ins w:id="608" w:author="Hayden Schilling" w:date="2021-04-20T09:25:00Z">
        <w:r w:rsidR="00B8118B" w:rsidRPr="00F15D89">
          <w:rPr>
            <w:rFonts w:asciiTheme="minorHAnsi" w:hAnsiTheme="minorHAnsi" w:cstheme="minorHAnsi"/>
            <w:szCs w:val="24"/>
            <w:lang w:val="en-AU"/>
          </w:rPr>
          <w:t xml:space="preserve">velocity at all sites </w:t>
        </w:r>
      </w:ins>
      <w:ins w:id="609" w:author="Hayden Schilling" w:date="2021-04-21T15:10:00Z">
        <w:r w:rsidR="006106FC">
          <w:rPr>
            <w:rFonts w:asciiTheme="minorHAnsi" w:hAnsiTheme="minorHAnsi" w:cstheme="minorHAnsi"/>
            <w:szCs w:val="24"/>
            <w:lang w:val="en-AU"/>
          </w:rPr>
          <w:t xml:space="preserve">was reduced </w:t>
        </w:r>
      </w:ins>
      <w:ins w:id="610" w:author="Hayden Schilling" w:date="2021-04-20T09:25:00Z">
        <w:r w:rsidR="00B8118B" w:rsidRPr="00F15D89">
          <w:rPr>
            <w:rFonts w:asciiTheme="minorHAnsi" w:hAnsiTheme="minorHAnsi" w:cstheme="minorHAnsi"/>
            <w:szCs w:val="24"/>
            <w:lang w:val="en-AU"/>
          </w:rPr>
          <w:t>between April and August</w:t>
        </w:r>
      </w:ins>
      <w:ins w:id="611" w:author="Hayden Schilling" w:date="2021-04-21T15:10:00Z">
        <w:r w:rsidR="006106FC">
          <w:rPr>
            <w:rFonts w:asciiTheme="minorHAnsi" w:hAnsiTheme="minorHAnsi" w:cstheme="minorHAnsi"/>
            <w:szCs w:val="24"/>
            <w:lang w:val="en-AU"/>
          </w:rPr>
          <w:t xml:space="preserve"> before</w:t>
        </w:r>
      </w:ins>
      <w:ins w:id="612" w:author="Hayden Schilling" w:date="2021-04-20T09:25:00Z">
        <w:r w:rsidR="00B8118B" w:rsidRPr="00F15D89">
          <w:rPr>
            <w:rFonts w:asciiTheme="minorHAnsi" w:hAnsiTheme="minorHAnsi" w:cstheme="minorHAnsi"/>
            <w:szCs w:val="24"/>
            <w:lang w:val="en-AU"/>
          </w:rPr>
          <w:t xml:space="preserve"> </w:t>
        </w:r>
        <w:r w:rsidR="00B8118B">
          <w:rPr>
            <w:rFonts w:asciiTheme="minorHAnsi" w:hAnsiTheme="minorHAnsi" w:cstheme="minorHAnsi"/>
            <w:szCs w:val="24"/>
            <w:lang w:val="en-AU"/>
          </w:rPr>
          <w:t>increasing in Spring (when our observations were taken) and Summer</w:t>
        </w:r>
      </w:ins>
      <w:ins w:id="613" w:author="Hayden Schilling" w:date="2021-04-21T15:10:00Z">
        <w:r w:rsidR="006106FC">
          <w:rPr>
            <w:rFonts w:asciiTheme="minorHAnsi" w:hAnsiTheme="minorHAnsi" w:cstheme="minorHAnsi"/>
            <w:szCs w:val="24"/>
            <w:lang w:val="en-AU"/>
          </w:rPr>
          <w:t>. This seasonality</w:t>
        </w:r>
      </w:ins>
      <w:ins w:id="614" w:author="Hayden Schilling" w:date="2021-04-20T09:25:00Z">
        <w:r w:rsidR="00B8118B">
          <w:rPr>
            <w:rFonts w:asciiTheme="minorHAnsi" w:hAnsiTheme="minorHAnsi" w:cstheme="minorHAnsi"/>
            <w:szCs w:val="24"/>
            <w:lang w:val="en-AU"/>
          </w:rPr>
          <w:t xml:space="preserve"> is consistent with previous findings from higher-resolution HF radar observations around 30°S (Archer et al., 2019). </w:t>
        </w:r>
        <w:bookmarkEnd w:id="606"/>
        <w:r w:rsidR="00B8118B">
          <w:rPr>
            <w:rFonts w:asciiTheme="minorHAnsi" w:hAnsiTheme="minorHAnsi" w:cstheme="minorHAnsi"/>
            <w:szCs w:val="24"/>
            <w:lang w:val="en-AU"/>
          </w:rPr>
          <w:t xml:space="preserve">Despite the seasonality in EAC speed, the main factor is latitude, with mean monthly velocities greater than 0.45 </w:t>
        </w:r>
        <w:r w:rsidR="00B8118B" w:rsidRPr="00F15D89">
          <w:rPr>
            <w:rFonts w:asciiTheme="minorHAnsi" w:hAnsiTheme="minorHAnsi" w:cstheme="minorHAnsi"/>
            <w:szCs w:val="24"/>
            <w:lang w:val="en-AU"/>
          </w:rPr>
          <w:t>m s</w:t>
        </w:r>
        <w:r w:rsidR="00B8118B" w:rsidRPr="00F15D89">
          <w:rPr>
            <w:rFonts w:asciiTheme="minorHAnsi" w:hAnsiTheme="minorHAnsi" w:cstheme="minorHAnsi"/>
            <w:szCs w:val="24"/>
            <w:vertAlign w:val="superscript"/>
            <w:lang w:val="en-AU"/>
          </w:rPr>
          <w:t>-1</w:t>
        </w:r>
        <w:r w:rsidR="00B8118B" w:rsidRPr="00F15D89">
          <w:rPr>
            <w:rFonts w:asciiTheme="minorHAnsi" w:hAnsiTheme="minorHAnsi" w:cstheme="minorHAnsi"/>
            <w:szCs w:val="24"/>
            <w:lang w:val="en-AU"/>
          </w:rPr>
          <w:t xml:space="preserve"> </w:t>
        </w:r>
        <w:r w:rsidR="00B8118B">
          <w:rPr>
            <w:rFonts w:asciiTheme="minorHAnsi" w:hAnsiTheme="minorHAnsi" w:cstheme="minorHAnsi"/>
            <w:szCs w:val="24"/>
            <w:lang w:val="en-AU"/>
          </w:rPr>
          <w:t xml:space="preserve">all year round North of 30°S, compared to the Diamond Head site, where they never reach that magnitude </w:t>
        </w:r>
        <w:r w:rsidR="00B8118B" w:rsidRPr="00F15D89">
          <w:rPr>
            <w:rFonts w:asciiTheme="minorHAnsi" w:hAnsiTheme="minorHAnsi" w:cstheme="minorHAnsi"/>
            <w:szCs w:val="24"/>
            <w:lang w:val="en-AU"/>
          </w:rPr>
          <w:t xml:space="preserve">(Figure </w:t>
        </w:r>
      </w:ins>
      <w:ins w:id="615" w:author="Hayden Schilling" w:date="2021-05-04T14:22:00Z">
        <w:r w:rsidR="00A751A9">
          <w:rPr>
            <w:rFonts w:asciiTheme="minorHAnsi" w:hAnsiTheme="minorHAnsi" w:cstheme="minorHAnsi"/>
            <w:szCs w:val="24"/>
            <w:lang w:val="en-AU"/>
          </w:rPr>
          <w:t>2</w:t>
        </w:r>
      </w:ins>
      <w:ins w:id="616" w:author="Hayden Schilling" w:date="2021-04-20T09:25:00Z">
        <w:r w:rsidR="00B8118B" w:rsidRPr="00F15D89">
          <w:rPr>
            <w:rFonts w:asciiTheme="minorHAnsi" w:hAnsiTheme="minorHAnsi" w:cstheme="minorHAnsi"/>
            <w:szCs w:val="24"/>
            <w:lang w:val="en-AU"/>
          </w:rPr>
          <w:t>)</w:t>
        </w:r>
        <w:r w:rsidR="00B8118B">
          <w:rPr>
            <w:rFonts w:asciiTheme="minorHAnsi" w:hAnsiTheme="minorHAnsi" w:cstheme="minorHAnsi"/>
            <w:szCs w:val="24"/>
            <w:lang w:val="en-AU"/>
          </w:rPr>
          <w:t>. Therefore, we expect the observed cross-shelf gradients in water-masses (temperature, salinity) induced by the EAC in the northern sites to be consistent all year round</w:t>
        </w:r>
      </w:ins>
      <w:ins w:id="617" w:author="Hayden Schilling" w:date="2021-04-30T10:26:00Z">
        <w:r w:rsidR="00FF4FBD">
          <w:rPr>
            <w:rFonts w:asciiTheme="minorHAnsi" w:hAnsiTheme="minorHAnsi" w:cstheme="minorHAnsi"/>
            <w:szCs w:val="24"/>
            <w:lang w:val="en-AU"/>
          </w:rPr>
          <w:t>.</w:t>
        </w:r>
      </w:ins>
      <w:del w:id="618" w:author="Hayden Schilling" w:date="2021-04-20T10:04:00Z">
        <w:r w:rsidDel="005C341D">
          <w:rPr>
            <w:rFonts w:asciiTheme="minorHAnsi" w:hAnsiTheme="minorHAnsi" w:cstheme="minorHAnsi"/>
            <w:szCs w:val="24"/>
            <w:lang w:val="en-AU"/>
          </w:rPr>
          <w:fldChar w:fldCharType="begin"/>
        </w:r>
        <w:r w:rsidDel="005C341D">
          <w:rPr>
            <w:rFonts w:asciiTheme="minorHAnsi" w:hAnsiTheme="minorHAnsi" w:cstheme="minorHAnsi"/>
            <w:szCs w:val="24"/>
            <w:lang w:val="en-AU"/>
          </w:rPr>
          <w:delInstrText xml:space="preserve"> ADDIN ZOTERO_ITEM CSL_CITATION {"citationID":"dPQOVYOZ","properties":{"formattedCitation":"(2014)","plainCitation":"(2014)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A."}],"issued":{"date-parts":[["2014",1]]}},"suppress-author":true}],"schema":"https://github.com/citation-style-language/schema/raw/master/csl-citation.json"} </w:delInstrText>
        </w:r>
        <w:r w:rsidDel="005C341D">
          <w:rPr>
            <w:rFonts w:asciiTheme="minorHAnsi" w:hAnsiTheme="minorHAnsi" w:cstheme="minorHAnsi"/>
            <w:szCs w:val="24"/>
            <w:lang w:val="en-AU"/>
          </w:rPr>
          <w:fldChar w:fldCharType="separate"/>
        </w:r>
        <w:r w:rsidRPr="00EB730A" w:rsidDel="005C341D">
          <w:rPr>
            <w:rFonts w:ascii="Calibri" w:hAnsi="Calibri" w:cs="Calibri"/>
          </w:rPr>
          <w:delText>(2014)</w:delText>
        </w:r>
        <w:r w:rsidDel="005C341D">
          <w:rPr>
            <w:rFonts w:asciiTheme="minorHAnsi" w:hAnsiTheme="minorHAnsi" w:cstheme="minorHAnsi"/>
            <w:szCs w:val="24"/>
            <w:lang w:val="en-AU"/>
          </w:rPr>
          <w:fldChar w:fldCharType="end"/>
        </w:r>
      </w:del>
    </w:p>
    <w:p w14:paraId="4E71E283" w14:textId="77777777" w:rsidR="00B8118B" w:rsidRPr="00F15D89" w:rsidRDefault="00B8118B" w:rsidP="00D715A7">
      <w:pPr>
        <w:spacing w:line="480" w:lineRule="auto"/>
        <w:ind w:firstLine="720"/>
        <w:rPr>
          <w:rFonts w:asciiTheme="minorHAnsi" w:hAnsiTheme="minorHAnsi" w:cstheme="minorHAnsi"/>
          <w:szCs w:val="24"/>
          <w:lang w:val="en-AU"/>
        </w:rPr>
      </w:pPr>
    </w:p>
    <w:p w14:paraId="4E0D848B" w14:textId="77DC7A04" w:rsidR="002602C5" w:rsidRDefault="002602C5" w:rsidP="00D715A7">
      <w:pPr>
        <w:spacing w:line="480" w:lineRule="auto"/>
        <w:rPr>
          <w:ins w:id="619" w:author="Hayden Schilling" w:date="2021-04-20T09:25:00Z"/>
          <w:rFonts w:asciiTheme="minorHAnsi" w:hAnsiTheme="minorHAnsi" w:cstheme="minorHAnsi"/>
          <w:szCs w:val="24"/>
          <w:lang w:val="en-AU"/>
        </w:rPr>
      </w:pPr>
    </w:p>
    <w:p w14:paraId="62251EA1" w14:textId="77777777" w:rsidR="00B8118B" w:rsidRPr="00F15D89" w:rsidRDefault="00B8118B" w:rsidP="00B8118B">
      <w:pPr>
        <w:spacing w:line="480" w:lineRule="auto"/>
        <w:rPr>
          <w:ins w:id="620" w:author="Hayden Schilling" w:date="2021-04-20T09:25:00Z"/>
          <w:rFonts w:asciiTheme="minorHAnsi" w:hAnsiTheme="minorHAnsi" w:cstheme="minorHAnsi"/>
          <w:b/>
          <w:bCs/>
          <w:lang w:val="en-AU"/>
        </w:rPr>
      </w:pPr>
      <w:ins w:id="621" w:author="Hayden Schilling" w:date="2021-04-20T09:25:00Z">
        <w:r w:rsidRPr="00F15D89">
          <w:rPr>
            <w:noProof/>
            <w:lang w:val="en-AU" w:eastAsia="en-AU"/>
          </w:rPr>
          <w:drawing>
            <wp:inline distT="0" distB="0" distL="0" distR="0" wp14:anchorId="50E29AAA" wp14:editId="20544C58">
              <wp:extent cx="5439342" cy="383252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ins>
    </w:p>
    <w:p w14:paraId="4514FAB4" w14:textId="267B25C1" w:rsidR="00B8118B" w:rsidRPr="00F15D89" w:rsidRDefault="00B8118B" w:rsidP="00B8118B">
      <w:pPr>
        <w:spacing w:line="480" w:lineRule="auto"/>
        <w:rPr>
          <w:ins w:id="622" w:author="Hayden Schilling" w:date="2021-04-20T09:25:00Z"/>
          <w:rFonts w:asciiTheme="minorHAnsi" w:hAnsiTheme="minorHAnsi" w:cstheme="minorHAnsi"/>
          <w:b/>
          <w:bCs/>
          <w:lang w:val="en-AU"/>
        </w:rPr>
      </w:pPr>
      <w:ins w:id="623" w:author="Hayden Schilling" w:date="2021-04-20T09:25:00Z">
        <w:r w:rsidRPr="00F15D89">
          <w:rPr>
            <w:rFonts w:asciiTheme="minorHAnsi" w:hAnsiTheme="minorHAnsi" w:cstheme="minorHAnsi"/>
            <w:b/>
            <w:bCs/>
            <w:lang w:val="en-AU"/>
          </w:rPr>
          <w:t xml:space="preserve">Figure </w:t>
        </w:r>
      </w:ins>
      <w:ins w:id="624" w:author="Hayden Schilling" w:date="2021-04-20T09:32:00Z">
        <w:r w:rsidR="00EB730A">
          <w:rPr>
            <w:rFonts w:asciiTheme="minorHAnsi" w:hAnsiTheme="minorHAnsi" w:cstheme="minorHAnsi"/>
            <w:b/>
            <w:bCs/>
            <w:lang w:val="en-AU"/>
          </w:rPr>
          <w:t>2</w:t>
        </w:r>
      </w:ins>
      <w:ins w:id="625" w:author="Hayden Schilling" w:date="2021-04-20T09:25:00Z">
        <w:r w:rsidRPr="00F15D89">
          <w:rPr>
            <w:rFonts w:asciiTheme="minorHAnsi" w:hAnsiTheme="minorHAnsi" w:cstheme="minorHAnsi"/>
            <w:b/>
            <w:bCs/>
            <w:lang w:val="en-AU"/>
          </w:rPr>
          <w:t xml:space="preserve">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w:t>
        </w:r>
        <w:r w:rsidRPr="00923B42">
          <w:rPr>
            <w:rFonts w:asciiTheme="minorHAnsi" w:hAnsiTheme="minorHAnsi" w:cstheme="minorHAnsi"/>
            <w:lang w:val="en-AU"/>
          </w:rPr>
          <w:t xml:space="preserve">surface velocity </w:t>
        </w:r>
        <w:r w:rsidRPr="00923B42">
          <w:rPr>
            <w:rFonts w:asciiTheme="minorHAnsi" w:hAnsiTheme="minorHAnsi" w:cstheme="minorHAnsi"/>
            <w:lang w:val="en-AU"/>
            <w:rPrChange w:id="626" w:author="Hayden Schilling" w:date="2021-04-20T09:46:00Z">
              <w:rPr>
                <w:rFonts w:asciiTheme="minorHAnsi" w:hAnsiTheme="minorHAnsi" w:cstheme="minorHAnsi"/>
                <w:highlight w:val="yellow"/>
                <w:lang w:val="en-AU"/>
              </w:rPr>
            </w:rPrChange>
          </w:rPr>
          <w:t xml:space="preserve">(towards </w:t>
        </w:r>
      </w:ins>
      <w:ins w:id="627" w:author="Hayden Schilling" w:date="2021-04-20T09:46:00Z">
        <w:r w:rsidR="00923B42" w:rsidRPr="00923B42">
          <w:rPr>
            <w:rFonts w:asciiTheme="minorHAnsi" w:hAnsiTheme="minorHAnsi" w:cstheme="minorHAnsi"/>
            <w:lang w:val="en-AU"/>
            <w:rPrChange w:id="628" w:author="Hayden Schilling" w:date="2021-04-20T09:46:00Z">
              <w:rPr>
                <w:rFonts w:asciiTheme="minorHAnsi" w:hAnsiTheme="minorHAnsi" w:cstheme="minorHAnsi"/>
                <w:highlight w:val="yellow"/>
                <w:lang w:val="en-AU"/>
              </w:rPr>
            </w:rPrChange>
          </w:rPr>
          <w:t>~195°, minor variation in coastline angle between sites</w:t>
        </w:r>
      </w:ins>
      <w:ins w:id="629" w:author="Hayden Schilling" w:date="2021-04-20T09:25:00Z">
        <w:r w:rsidRPr="00923B42">
          <w:rPr>
            <w:rFonts w:asciiTheme="minorHAnsi" w:hAnsiTheme="minorHAnsi" w:cstheme="minorHAnsi"/>
            <w:lang w:val="en-AU"/>
            <w:rPrChange w:id="630" w:author="Hayden Schilling" w:date="2021-04-20T09:46:00Z">
              <w:rPr>
                <w:rFonts w:asciiTheme="minorHAnsi" w:hAnsiTheme="minorHAnsi" w:cstheme="minorHAnsi"/>
                <w:highlight w:val="yellow"/>
                <w:lang w:val="en-AU"/>
              </w:rPr>
            </w:rPrChange>
          </w:rPr>
          <w:t>)</w:t>
        </w:r>
        <w:r w:rsidRPr="00923B42">
          <w:rPr>
            <w:rFonts w:asciiTheme="minorHAnsi" w:hAnsiTheme="minorHAnsi" w:cstheme="minorHAnsi"/>
            <w:lang w:val="en-AU"/>
          </w:rPr>
          <w:t xml:space="preserve"> at the</w:t>
        </w:r>
        <w:r w:rsidRPr="00F15D89">
          <w:rPr>
            <w:rFonts w:asciiTheme="minorHAnsi" w:hAnsiTheme="minorHAnsi" w:cstheme="minorHAnsi"/>
            <w:lang w:val="en-AU"/>
          </w:rPr>
          <w:t xml:space="preserv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r>
          <w:fldChar w:fldCharType="begin"/>
        </w:r>
        <w:r>
          <w:instrText xml:space="preserve"> HYPERLINK "http://imos.aodn.org.au/imos/" </w:instrText>
        </w:r>
        <w:r>
          <w:fldChar w:fldCharType="separate"/>
        </w:r>
        <w:r w:rsidRPr="00F15D89">
          <w:rPr>
            <w:rStyle w:val="Hyperlink"/>
            <w:rFonts w:asciiTheme="minorHAnsi" w:hAnsiTheme="minorHAnsi" w:cstheme="minorHAnsi"/>
            <w:szCs w:val="24"/>
            <w:lang w:val="en-AU"/>
          </w:rPr>
          <w:t>http://imos.aodn.org.au/imos/</w:t>
        </w:r>
        <w:r>
          <w:rPr>
            <w:rStyle w:val="Hyperlink"/>
            <w:rFonts w:asciiTheme="minorHAnsi" w:hAnsiTheme="minorHAnsi" w:cstheme="minorHAnsi"/>
            <w:szCs w:val="24"/>
            <w:lang w:val="en-AU"/>
          </w:rPr>
          <w:fldChar w:fldCharType="end"/>
        </w:r>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ins>
      <w:ins w:id="631" w:author="Hayden Schilling" w:date="2021-04-30T10:26:00Z">
        <w:r w:rsidR="00E97713">
          <w:rPr>
            <w:rFonts w:asciiTheme="minorHAnsi" w:hAnsiTheme="minorHAnsi" w:cstheme="minorHAnsi"/>
            <w:lang w:val="en-AU"/>
          </w:rPr>
          <w:t xml:space="preserve"> The alongshore flo</w:t>
        </w:r>
      </w:ins>
      <w:ins w:id="632" w:author="Hayden Schilling" w:date="2021-04-30T10:27:00Z">
        <w:r w:rsidR="00E97713">
          <w:rPr>
            <w:rFonts w:asciiTheme="minorHAnsi" w:hAnsiTheme="minorHAnsi" w:cstheme="minorHAnsi"/>
            <w:lang w:val="en-AU"/>
          </w:rPr>
          <w:t>w is in a southerly direction.</w:t>
        </w:r>
      </w:ins>
    </w:p>
    <w:p w14:paraId="6041D0D4" w14:textId="2FC3AD6D" w:rsidR="00B8118B" w:rsidRDefault="00B8118B" w:rsidP="00D715A7">
      <w:pPr>
        <w:spacing w:line="480" w:lineRule="auto"/>
        <w:rPr>
          <w:ins w:id="633" w:author="Hayden Schilling" w:date="2021-04-20T09:25:00Z"/>
          <w:rFonts w:asciiTheme="minorHAnsi" w:hAnsiTheme="minorHAnsi" w:cstheme="minorHAnsi"/>
          <w:szCs w:val="24"/>
          <w:lang w:val="en-AU"/>
        </w:rPr>
      </w:pPr>
    </w:p>
    <w:p w14:paraId="6CE4EA14" w14:textId="18E002C6" w:rsidR="00BA617D" w:rsidRDefault="00730632" w:rsidP="00D715A7">
      <w:pPr>
        <w:spacing w:line="480" w:lineRule="auto"/>
        <w:rPr>
          <w:ins w:id="634" w:author="Hayden Schilling" w:date="2021-04-20T09:11:00Z"/>
          <w:rFonts w:asciiTheme="minorHAnsi" w:hAnsiTheme="minorHAnsi" w:cstheme="minorHAnsi"/>
          <w:szCs w:val="24"/>
          <w:lang w:val="en-AU"/>
        </w:rPr>
      </w:pPr>
      <w:bookmarkStart w:id="635" w:name="_Hlk71884998"/>
      <w:ins w:id="636" w:author="Hayden Schilling" w:date="2021-05-14T12:05:00Z">
        <w:r w:rsidRPr="00730632">
          <w:rPr>
            <w:rFonts w:asciiTheme="minorHAnsi" w:hAnsiTheme="minorHAnsi" w:cstheme="minorHAnsi"/>
            <w:szCs w:val="24"/>
            <w:lang w:val="en-AU"/>
            <w:rPrChange w:id="637" w:author="Hayden Schilling" w:date="2021-05-14T12:05:00Z">
              <w:rPr>
                <w:rFonts w:asciiTheme="minorHAnsi" w:hAnsiTheme="minorHAnsi" w:cstheme="minorHAnsi"/>
                <w:i/>
                <w:iCs/>
                <w:szCs w:val="24"/>
                <w:lang w:val="en-AU"/>
              </w:rPr>
            </w:rPrChange>
          </w:rPr>
          <w:t>Based upon 455 CPR observations within our study region, ranging from 2009 – 2020, we found some variation in zooplankton composition between months although copepods were always the most abundant. Within months there was smaller variation and during our sampling period, samples are typically dominated by copepods (&gt; 90%; Figure 3).</w:t>
        </w:r>
      </w:ins>
      <w:bookmarkEnd w:id="635"/>
    </w:p>
    <w:p w14:paraId="4F08C832" w14:textId="3CE73F3C" w:rsidR="00BA617D" w:rsidRPr="00BA617D" w:rsidRDefault="00730632" w:rsidP="00D715A7">
      <w:pPr>
        <w:spacing w:line="480" w:lineRule="auto"/>
        <w:rPr>
          <w:ins w:id="638" w:author="Hayden Schilling" w:date="2021-04-20T09:11:00Z"/>
          <w:rFonts w:asciiTheme="minorHAnsi" w:hAnsiTheme="minorHAnsi" w:cstheme="minorHAnsi"/>
          <w:szCs w:val="24"/>
          <w:lang w:val="en-AU"/>
        </w:rPr>
      </w:pPr>
      <w:ins w:id="639" w:author="Hayden Schilling" w:date="2021-05-14T12:07:00Z">
        <w:r>
          <w:rPr>
            <w:rFonts w:asciiTheme="minorHAnsi" w:hAnsiTheme="minorHAnsi" w:cstheme="minorHAnsi"/>
            <w:noProof/>
            <w:szCs w:val="24"/>
            <w:lang w:val="en-AU"/>
          </w:rPr>
          <w:lastRenderedPageBreak/>
          <w:drawing>
            <wp:inline distT="0" distB="0" distL="0" distR="0" wp14:anchorId="7C82B641" wp14:editId="13D98CC0">
              <wp:extent cx="5731510" cy="4912541"/>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912541"/>
                      </a:xfrm>
                      <a:prstGeom prst="rect">
                        <a:avLst/>
                      </a:prstGeom>
                      <a:noFill/>
                      <a:ln>
                        <a:noFill/>
                      </a:ln>
                    </pic:spPr>
                  </pic:pic>
                </a:graphicData>
              </a:graphic>
            </wp:inline>
          </w:drawing>
        </w:r>
      </w:ins>
      <w:ins w:id="640" w:author="Hayden Schilling" w:date="2021-04-20T09:16:00Z">
        <w:r w:rsidR="00BA617D" w:rsidRPr="00BA617D">
          <w:rPr>
            <w:rFonts w:asciiTheme="minorHAnsi" w:hAnsiTheme="minorHAnsi" w:cstheme="minorHAnsi"/>
            <w:b/>
            <w:bCs/>
            <w:szCs w:val="24"/>
            <w:lang w:val="en-AU"/>
            <w:rPrChange w:id="641" w:author="Hayden Schilling" w:date="2021-04-20T09:17:00Z">
              <w:rPr>
                <w:rFonts w:asciiTheme="minorHAnsi" w:hAnsiTheme="minorHAnsi" w:cstheme="minorHAnsi"/>
                <w:szCs w:val="24"/>
                <w:lang w:val="en-AU"/>
              </w:rPr>
            </w:rPrChange>
          </w:rPr>
          <w:t xml:space="preserve">Figure </w:t>
        </w:r>
      </w:ins>
      <w:ins w:id="642" w:author="Hayden Schilling" w:date="2021-04-20T09:32:00Z">
        <w:r w:rsidR="00EB730A">
          <w:rPr>
            <w:rFonts w:asciiTheme="minorHAnsi" w:hAnsiTheme="minorHAnsi" w:cstheme="minorHAnsi"/>
            <w:b/>
            <w:bCs/>
            <w:szCs w:val="24"/>
            <w:lang w:val="en-AU"/>
          </w:rPr>
          <w:t>3</w:t>
        </w:r>
      </w:ins>
      <w:ins w:id="643" w:author="Hayden Schilling" w:date="2021-04-20T09:17:00Z">
        <w:r w:rsidR="00BA617D">
          <w:rPr>
            <w:rFonts w:asciiTheme="minorHAnsi" w:hAnsiTheme="minorHAnsi" w:cstheme="minorHAnsi"/>
            <w:b/>
            <w:bCs/>
            <w:szCs w:val="24"/>
            <w:lang w:val="en-AU"/>
          </w:rPr>
          <w:t xml:space="preserve"> </w:t>
        </w:r>
      </w:ins>
      <w:ins w:id="644" w:author="Hayden Schilling" w:date="2021-05-14T13:07:00Z">
        <w:r w:rsidR="00972F3E" w:rsidRPr="00972F3E">
          <w:rPr>
            <w:rFonts w:asciiTheme="minorHAnsi" w:hAnsiTheme="minorHAnsi" w:cstheme="minorHAnsi"/>
            <w:szCs w:val="24"/>
            <w:lang w:val="en-AU"/>
          </w:rPr>
          <w:t>Monthly zooplankton composition based upon continuous plankton recorder data (n = 455) in eastern Australia (28 – 32°S, 152- 155°E, 2009 - 2020). Error bars show ±1 standard error. Note Taxa are also arranged alphabetically along the x-axis and taxa &lt;3 % in all months were omitted from the plots.</w:t>
        </w:r>
      </w:ins>
    </w:p>
    <w:p w14:paraId="49B054FA" w14:textId="238F0F14" w:rsidR="00BA617D" w:rsidRDefault="00BA617D" w:rsidP="00D715A7">
      <w:pPr>
        <w:spacing w:line="480" w:lineRule="auto"/>
        <w:rPr>
          <w:ins w:id="645" w:author="Hayden Schilling" w:date="2021-04-20T09:11:00Z"/>
          <w:rFonts w:asciiTheme="minorHAnsi" w:hAnsiTheme="minorHAnsi" w:cstheme="minorHAnsi"/>
          <w:szCs w:val="24"/>
          <w:lang w:val="en-AU"/>
        </w:rPr>
      </w:pPr>
    </w:p>
    <w:p w14:paraId="7D2DCF31" w14:textId="793FA1C4" w:rsidR="00BA617D" w:rsidRPr="00F15D89" w:rsidDel="00E97713" w:rsidRDefault="00BA617D" w:rsidP="00D715A7">
      <w:pPr>
        <w:spacing w:line="480" w:lineRule="auto"/>
        <w:rPr>
          <w:del w:id="646" w:author="Hayden Schilling" w:date="2021-04-30T10:29:00Z"/>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519830D2" w:rsidR="002C212A" w:rsidRPr="00F15D89" w:rsidRDefault="00455559" w:rsidP="00D715A7">
      <w:pPr>
        <w:spacing w:line="480" w:lineRule="auto"/>
        <w:ind w:firstLine="720"/>
        <w:rPr>
          <w:rFonts w:asciiTheme="minorHAnsi" w:hAnsiTheme="minorHAnsi" w:cstheme="minorHAnsi"/>
          <w:szCs w:val="24"/>
          <w:lang w:val="en-AU"/>
        </w:rPr>
      </w:pPr>
      <w:bookmarkStart w:id="647" w:name="_Hlk69812310"/>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w:t>
      </w:r>
      <w:proofErr w:type="gramStart"/>
      <w:r w:rsidR="002C212A" w:rsidRPr="00F15D89">
        <w:rPr>
          <w:rFonts w:asciiTheme="minorHAnsi" w:hAnsiTheme="minorHAnsi" w:cstheme="minorHAnsi"/>
          <w:szCs w:val="24"/>
          <w:vertAlign w:val="superscript"/>
          <w:lang w:val="en-AU"/>
        </w:rPr>
        <w:t>1</w:t>
      </w:r>
      <w:ins w:id="648" w:author="Hayden Schilling" w:date="2021-04-20T11:57:00Z">
        <w:r w:rsidR="007A585D">
          <w:rPr>
            <w:rFonts w:asciiTheme="minorHAnsi" w:hAnsiTheme="minorHAnsi" w:cstheme="minorHAnsi"/>
            <w:szCs w:val="24"/>
            <w:lang w:val="en-AU"/>
          </w:rPr>
          <w:t>;</w:t>
        </w:r>
        <w:proofErr w:type="gramEnd"/>
        <w:r w:rsidR="007A585D">
          <w:rPr>
            <w:rFonts w:asciiTheme="minorHAnsi" w:hAnsiTheme="minorHAnsi" w:cstheme="minorHAnsi"/>
            <w:szCs w:val="24"/>
            <w:lang w:val="en-AU"/>
          </w:rPr>
          <w:t xml:space="preserve"> Figure 4</w:t>
        </w:r>
      </w:ins>
      <w:r w:rsidR="002C212A" w:rsidRPr="00F15D89">
        <w:rPr>
          <w:rFonts w:asciiTheme="minorHAnsi" w:hAnsiTheme="minorHAnsi" w:cstheme="minorHAnsi"/>
          <w:szCs w:val="24"/>
          <w:lang w:val="en-AU"/>
        </w:rPr>
        <w:t>)</w:t>
      </w:r>
      <w:ins w:id="649" w:author="Hayden Schilling" w:date="2021-04-20T11:50:00Z">
        <w:r w:rsidR="007A585D">
          <w:rPr>
            <w:rFonts w:asciiTheme="minorHAnsi" w:hAnsiTheme="minorHAnsi" w:cstheme="minorHAnsi"/>
            <w:szCs w:val="24"/>
            <w:lang w:val="en-AU"/>
          </w:rPr>
          <w:t xml:space="preserve">. The EAC was </w:t>
        </w:r>
      </w:ins>
      <w:del w:id="650" w:author="Hayden Schilling" w:date="2021-04-20T11:50:00Z">
        <w:r w:rsidR="002C212A" w:rsidRPr="00F15D89" w:rsidDel="007A585D">
          <w:rPr>
            <w:rFonts w:asciiTheme="minorHAnsi" w:hAnsiTheme="minorHAnsi" w:cstheme="minorHAnsi"/>
            <w:szCs w:val="24"/>
            <w:lang w:val="en-AU"/>
          </w:rPr>
          <w:delText xml:space="preserve"> </w:delText>
        </w:r>
      </w:del>
      <w:r w:rsidR="002C212A" w:rsidRPr="00F15D89">
        <w:rPr>
          <w:rFonts w:asciiTheme="minorHAnsi" w:hAnsiTheme="minorHAnsi" w:cstheme="minorHAnsi"/>
          <w:szCs w:val="24"/>
          <w:lang w:val="en-AU"/>
        </w:rPr>
        <w:t>centred</w:t>
      </w:r>
      <w:ins w:id="651" w:author="Hayden Schilling" w:date="2021-04-20T11:50:00Z">
        <w:r w:rsidR="007A585D">
          <w:rPr>
            <w:rFonts w:asciiTheme="minorHAnsi" w:hAnsiTheme="minorHAnsi" w:cstheme="minorHAnsi"/>
            <w:szCs w:val="24"/>
            <w:lang w:val="en-AU"/>
          </w:rPr>
          <w:t xml:space="preserve"> 27.6km offshore, above the</w:t>
        </w:r>
      </w:ins>
      <w:r w:rsidR="002C212A" w:rsidRPr="00F15D89">
        <w:rPr>
          <w:rFonts w:asciiTheme="minorHAnsi" w:hAnsiTheme="minorHAnsi" w:cstheme="minorHAnsi"/>
          <w:szCs w:val="24"/>
          <w:lang w:val="en-AU"/>
        </w:rPr>
        <w:t xml:space="preserve"> </w:t>
      </w:r>
      <w:del w:id="652" w:author="Hayden Schilling" w:date="2021-04-20T11:50:00Z">
        <w:r w:rsidR="002C212A" w:rsidRPr="00F15D89" w:rsidDel="007A585D">
          <w:rPr>
            <w:rFonts w:asciiTheme="minorHAnsi" w:hAnsiTheme="minorHAnsi" w:cstheme="minorHAnsi"/>
            <w:szCs w:val="24"/>
            <w:lang w:val="en-AU"/>
          </w:rPr>
          <w:delText xml:space="preserve">over the </w:delText>
        </w:r>
      </w:del>
      <w:r w:rsidR="002C212A" w:rsidRPr="00F15D89">
        <w:rPr>
          <w:rFonts w:asciiTheme="minorHAnsi" w:hAnsiTheme="minorHAnsi" w:cstheme="minorHAnsi"/>
          <w:szCs w:val="24"/>
          <w:lang w:val="en-AU"/>
        </w:rPr>
        <w:t>200 m isobath</w:t>
      </w:r>
      <w:del w:id="653" w:author="Hayden Schilling" w:date="2021-04-20T11:51:00Z">
        <w:r w:rsidR="002C212A" w:rsidRPr="00F15D89" w:rsidDel="007A585D">
          <w:rPr>
            <w:rFonts w:asciiTheme="minorHAnsi" w:hAnsiTheme="minorHAnsi" w:cstheme="minorHAnsi"/>
            <w:szCs w:val="24"/>
            <w:lang w:val="en-AU"/>
          </w:rPr>
          <w:delText xml:space="preserve"> </w:delText>
        </w:r>
      </w:del>
      <w:del w:id="654" w:author="Hayden Schilling" w:date="2021-04-20T11:50:00Z">
        <w:r w:rsidR="002C212A" w:rsidRPr="00F15D89" w:rsidDel="007A585D">
          <w:rPr>
            <w:rFonts w:asciiTheme="minorHAnsi" w:hAnsiTheme="minorHAnsi" w:cstheme="minorHAnsi"/>
            <w:szCs w:val="24"/>
            <w:lang w:val="en-AU"/>
          </w:rPr>
          <w:delText>(</w:delText>
        </w:r>
      </w:del>
      <w:del w:id="655" w:author="Hayden Schilling" w:date="2021-04-20T11:51:00Z">
        <w:r w:rsidR="002C212A" w:rsidRPr="00F15D89" w:rsidDel="007A585D">
          <w:rPr>
            <w:rFonts w:asciiTheme="minorHAnsi" w:hAnsiTheme="minorHAnsi" w:cstheme="minorHAnsi"/>
            <w:szCs w:val="24"/>
            <w:lang w:val="en-AU"/>
          </w:rPr>
          <w:delText>27.6 km offshore)</w:delText>
        </w:r>
      </w:del>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w:t>
      </w:r>
      <w:ins w:id="656" w:author="Hayden Schilling" w:date="2021-04-30T10:32:00Z">
        <w:r w:rsidR="003D2000">
          <w:rPr>
            <w:rFonts w:asciiTheme="minorHAnsi" w:hAnsiTheme="minorHAnsi" w:cstheme="minorHAnsi"/>
            <w:szCs w:val="24"/>
            <w:lang w:val="en-AU"/>
          </w:rPr>
          <w:t>5</w:t>
        </w:r>
      </w:ins>
      <w:del w:id="657" w:author="Hayden Schilling" w:date="2021-04-20T11:56:00Z">
        <w:r w:rsidR="003B1584" w:rsidRPr="00F15D89" w:rsidDel="007A585D">
          <w:rPr>
            <w:rFonts w:asciiTheme="minorHAnsi" w:hAnsiTheme="minorHAnsi" w:cstheme="minorHAnsi"/>
            <w:szCs w:val="24"/>
            <w:lang w:val="en-AU"/>
          </w:rPr>
          <w:delText>2</w:delText>
        </w:r>
      </w:del>
      <w:r w:rsidR="003B1584"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w:t>
      </w:r>
      <w:ins w:id="658" w:author="Hayden Schilling" w:date="2021-04-20T14:43:00Z">
        <w:r w:rsidR="00BD3E77">
          <w:rPr>
            <w:rFonts w:asciiTheme="minorHAnsi" w:hAnsiTheme="minorHAnsi" w:cstheme="minorHAnsi"/>
            <w:szCs w:val="24"/>
            <w:lang w:val="en-AU"/>
          </w:rPr>
          <w:t>There was evidence of uplift with</w:t>
        </w:r>
      </w:ins>
      <w:ins w:id="659" w:author="Hayden Schilling" w:date="2021-04-20T11:53:00Z">
        <w:r w:rsidR="007A585D">
          <w:rPr>
            <w:rFonts w:asciiTheme="minorHAnsi" w:hAnsiTheme="minorHAnsi" w:cstheme="minorHAnsi"/>
            <w:szCs w:val="24"/>
            <w:lang w:val="en-AU"/>
          </w:rPr>
          <w:t xml:space="preserve"> </w:t>
        </w:r>
        <w:r w:rsidR="007A585D" w:rsidRPr="00F15D89">
          <w:rPr>
            <w:rFonts w:asciiTheme="minorHAnsi" w:hAnsiTheme="minorHAnsi" w:cstheme="minorHAnsi"/>
            <w:szCs w:val="24"/>
            <w:lang w:val="en-AU"/>
          </w:rPr>
          <w:t xml:space="preserve">the 21 °C isotherm rising to the surface from 70 </w:t>
        </w:r>
        <w:r w:rsidR="007A585D" w:rsidRPr="00F15D89">
          <w:rPr>
            <w:rFonts w:asciiTheme="minorHAnsi" w:hAnsiTheme="minorHAnsi" w:cstheme="minorHAnsi"/>
            <w:szCs w:val="24"/>
            <w:lang w:val="en-AU"/>
          </w:rPr>
          <w:lastRenderedPageBreak/>
          <w:t>m depth over 5 km and the 20 °C isotherm rising to the surface from 100</w:t>
        </w:r>
        <w:r w:rsidR="007A585D">
          <w:rPr>
            <w:rFonts w:asciiTheme="minorHAnsi" w:hAnsiTheme="minorHAnsi" w:cstheme="minorHAnsi"/>
            <w:szCs w:val="24"/>
            <w:lang w:val="en-AU"/>
          </w:rPr>
          <w:t xml:space="preserve"> </w:t>
        </w:r>
        <w:r w:rsidR="007A585D" w:rsidRPr="00F15D89">
          <w:rPr>
            <w:rFonts w:asciiTheme="minorHAnsi" w:hAnsiTheme="minorHAnsi" w:cstheme="minorHAnsi"/>
            <w:szCs w:val="24"/>
            <w:lang w:val="en-AU"/>
          </w:rPr>
          <w:t>m depth over 15 km.</w:t>
        </w:r>
        <w:r w:rsidR="007A585D">
          <w:rPr>
            <w:rFonts w:asciiTheme="minorHAnsi" w:hAnsiTheme="minorHAnsi" w:cstheme="minorHAnsi"/>
            <w:szCs w:val="24"/>
            <w:lang w:val="en-AU"/>
          </w:rPr>
          <w:t xml:space="preserve"> </w:t>
        </w:r>
      </w:ins>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peaking between 100 and 200</w:t>
      </w:r>
      <w:r w:rsidR="00457DF3">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 xml:space="preserve">m depth </w:t>
      </w:r>
      <w:r w:rsidR="002C212A" w:rsidRPr="008402FD">
        <w:rPr>
          <w:rFonts w:asciiTheme="minorHAnsi" w:hAnsiTheme="minorHAnsi" w:cstheme="minorHAnsi"/>
          <w:szCs w:val="24"/>
          <w:lang w:val="en-AU"/>
        </w:rPr>
        <w:t xml:space="preserve">(up </w:t>
      </w:r>
      <w:r w:rsidR="002C212A" w:rsidRPr="00E97713">
        <w:rPr>
          <w:rFonts w:asciiTheme="minorHAnsi" w:hAnsiTheme="minorHAnsi" w:cstheme="minorHAnsi"/>
          <w:szCs w:val="24"/>
          <w:lang w:val="en-AU"/>
        </w:rPr>
        <w:t>to 0.26 m s</w:t>
      </w:r>
      <w:r w:rsidR="002C212A" w:rsidRPr="00E97713">
        <w:rPr>
          <w:rFonts w:asciiTheme="minorHAnsi" w:hAnsiTheme="minorHAnsi" w:cstheme="minorHAnsi"/>
          <w:szCs w:val="24"/>
          <w:vertAlign w:val="superscript"/>
          <w:lang w:val="en-AU"/>
        </w:rPr>
        <w:t>-1</w:t>
      </w:r>
      <w:r w:rsidR="00446080" w:rsidRPr="00E97713">
        <w:rPr>
          <w:rFonts w:asciiTheme="minorHAnsi" w:hAnsiTheme="minorHAnsi" w:cstheme="minorHAnsi"/>
          <w:szCs w:val="24"/>
          <w:lang w:val="en-AU"/>
        </w:rPr>
        <w:t>, Figure S</w:t>
      </w:r>
      <w:r w:rsidR="00FA01FD" w:rsidRPr="00E97713">
        <w:rPr>
          <w:rFonts w:asciiTheme="minorHAnsi" w:hAnsiTheme="minorHAnsi" w:cstheme="minorHAnsi"/>
          <w:szCs w:val="24"/>
          <w:lang w:val="en-AU"/>
        </w:rPr>
        <w:t>4</w:t>
      </w:r>
      <w:r w:rsidR="002C212A" w:rsidRPr="00E97713">
        <w:rPr>
          <w:rFonts w:asciiTheme="minorHAnsi" w:hAnsiTheme="minorHAnsi" w:cstheme="minorHAnsi"/>
          <w:szCs w:val="24"/>
          <w:lang w:val="en-AU"/>
        </w:rPr>
        <w:t>).</w:t>
      </w:r>
      <w:r w:rsidR="000C11C9" w:rsidRPr="00E97713">
        <w:rPr>
          <w:rFonts w:asciiTheme="minorHAnsi" w:hAnsiTheme="minorHAnsi" w:cstheme="minorHAnsi"/>
          <w:szCs w:val="24"/>
          <w:lang w:val="en-AU"/>
        </w:rPr>
        <w:t xml:space="preserve"> </w:t>
      </w:r>
      <w:ins w:id="660" w:author="Hayden Schilling" w:date="2021-04-21T14:49:00Z">
        <w:r w:rsidR="00B044F9" w:rsidRPr="00E97713">
          <w:rPr>
            <w:rFonts w:asciiTheme="minorHAnsi" w:hAnsiTheme="minorHAnsi" w:cstheme="minorHAnsi"/>
            <w:szCs w:val="24"/>
            <w:lang w:val="en-AU"/>
          </w:rPr>
          <w:t>Due to</w:t>
        </w:r>
        <w:r w:rsidR="00B044F9" w:rsidRPr="00B044F9">
          <w:rPr>
            <w:rFonts w:asciiTheme="minorHAnsi" w:hAnsiTheme="minorHAnsi" w:cstheme="minorHAnsi"/>
            <w:szCs w:val="24"/>
            <w:lang w:val="en-AU"/>
          </w:rPr>
          <w:t xml:space="preserve"> the proximity of the strong EAC from the continental slope and the lack of upwelling-favourable wind stress (Figure </w:t>
        </w:r>
      </w:ins>
      <w:ins w:id="661" w:author="Hayden Schilling" w:date="2021-04-30T10:29:00Z">
        <w:r w:rsidR="00E97713">
          <w:rPr>
            <w:rFonts w:asciiTheme="minorHAnsi" w:hAnsiTheme="minorHAnsi" w:cstheme="minorHAnsi"/>
            <w:szCs w:val="24"/>
            <w:lang w:val="en-AU"/>
          </w:rPr>
          <w:t>S3</w:t>
        </w:r>
      </w:ins>
      <w:ins w:id="662" w:author="Hayden Schilling" w:date="2021-04-21T14:49:00Z">
        <w:r w:rsidR="00B044F9" w:rsidRPr="00B044F9">
          <w:rPr>
            <w:rFonts w:asciiTheme="minorHAnsi" w:hAnsiTheme="minorHAnsi" w:cstheme="minorHAnsi"/>
            <w:szCs w:val="24"/>
            <w:lang w:val="en-AU"/>
          </w:rPr>
          <w:t xml:space="preserve">), the isotherm uplift is likely to be current-driven, as shown in Schaeffer </w:t>
        </w:r>
        <w:r w:rsidR="00B044F9" w:rsidRPr="00E97713">
          <w:rPr>
            <w:rFonts w:asciiTheme="minorHAnsi" w:hAnsiTheme="minorHAnsi" w:cstheme="minorHAnsi"/>
            <w:i/>
            <w:iCs/>
            <w:szCs w:val="24"/>
            <w:lang w:val="en-AU"/>
            <w:rPrChange w:id="663" w:author="Hayden Schilling" w:date="2021-04-30T10:29:00Z">
              <w:rPr>
                <w:rFonts w:asciiTheme="minorHAnsi" w:hAnsiTheme="minorHAnsi" w:cstheme="minorHAnsi"/>
                <w:szCs w:val="24"/>
                <w:lang w:val="en-AU"/>
              </w:rPr>
            </w:rPrChange>
          </w:rPr>
          <w:t>et al</w:t>
        </w:r>
        <w:r w:rsidR="00B044F9" w:rsidRPr="00B044F9">
          <w:rPr>
            <w:rFonts w:asciiTheme="minorHAnsi" w:hAnsiTheme="minorHAnsi" w:cstheme="minorHAnsi"/>
            <w:szCs w:val="24"/>
            <w:lang w:val="en-AU"/>
          </w:rPr>
          <w:t xml:space="preserve">. </w:t>
        </w:r>
        <w:r w:rsidR="00B044F9">
          <w:rPr>
            <w:rFonts w:asciiTheme="minorHAnsi" w:hAnsiTheme="minorHAnsi" w:cstheme="minorHAnsi"/>
            <w:szCs w:val="24"/>
            <w:lang w:val="en-AU"/>
          </w:rPr>
          <w:fldChar w:fldCharType="begin"/>
        </w:r>
        <w:r w:rsidR="00B044F9">
          <w:rPr>
            <w:rFonts w:asciiTheme="minorHAnsi" w:hAnsiTheme="minorHAnsi" w:cstheme="minorHAnsi"/>
            <w:szCs w:val="24"/>
            <w:lang w:val="en-AU"/>
          </w:rPr>
          <w:instrText xml:space="preserve"> ADDIN ZOTERO_ITEM CSL_CITATION {"citationID":"LfinBfxy","properties":{"formattedCitation":"(2014)","plainCitation":"(2014)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E."}],"issued":{"date-parts":[["2014",8]]}},"suppress-author":true}],"schema":"https://github.com/citation-style-language/schema/raw/master/csl-citation.json"} </w:instrText>
        </w:r>
        <w:r w:rsidR="00B044F9">
          <w:rPr>
            <w:rFonts w:asciiTheme="minorHAnsi" w:hAnsiTheme="minorHAnsi" w:cstheme="minorHAnsi"/>
            <w:szCs w:val="24"/>
            <w:lang w:val="en-AU"/>
          </w:rPr>
          <w:fldChar w:fldCharType="separate"/>
        </w:r>
        <w:r w:rsidR="00B044F9" w:rsidRPr="00B044F9">
          <w:rPr>
            <w:rFonts w:ascii="Calibri" w:hAnsi="Calibri" w:cs="Calibri"/>
          </w:rPr>
          <w:t>(2014)</w:t>
        </w:r>
        <w:r w:rsidR="00B044F9">
          <w:rPr>
            <w:rFonts w:asciiTheme="minorHAnsi" w:hAnsiTheme="minorHAnsi" w:cstheme="minorHAnsi"/>
            <w:szCs w:val="24"/>
            <w:lang w:val="en-AU"/>
          </w:rPr>
          <w:fldChar w:fldCharType="end"/>
        </w:r>
        <w:r w:rsidR="00B044F9" w:rsidRPr="00B044F9">
          <w:rPr>
            <w:rFonts w:asciiTheme="minorHAnsi" w:hAnsiTheme="minorHAnsi" w:cstheme="minorHAnsi"/>
            <w:szCs w:val="24"/>
            <w:lang w:val="en-AU"/>
          </w:rPr>
          <w:t>.</w:t>
        </w:r>
      </w:ins>
      <w:del w:id="664" w:author="Hayden Schilling" w:date="2021-04-20T11:57:00Z">
        <w:r w:rsidR="002C212A" w:rsidRPr="00F15D89" w:rsidDel="007A585D">
          <w:rPr>
            <w:rFonts w:asciiTheme="minorHAnsi" w:hAnsiTheme="minorHAnsi" w:cstheme="minorHAnsi"/>
            <w:szCs w:val="24"/>
            <w:lang w:val="en-AU"/>
          </w:rPr>
          <w:delText>The</w:delText>
        </w:r>
        <w:r w:rsidR="009C1BC0" w:rsidRPr="00F15D89" w:rsidDel="007A585D">
          <w:rPr>
            <w:rFonts w:asciiTheme="minorHAnsi" w:hAnsiTheme="minorHAnsi" w:cstheme="minorHAnsi"/>
            <w:szCs w:val="24"/>
            <w:lang w:val="en-AU"/>
          </w:rPr>
          <w:delText xml:space="preserve"> strong EAC flow resulted in </w:delText>
        </w:r>
        <w:r w:rsidR="002C212A" w:rsidRPr="00F15D89" w:rsidDel="007A585D">
          <w:rPr>
            <w:rFonts w:asciiTheme="minorHAnsi" w:hAnsiTheme="minorHAnsi" w:cstheme="minorHAnsi"/>
            <w:szCs w:val="24"/>
            <w:lang w:val="en-AU"/>
          </w:rPr>
          <w:delText>strong current</w:delText>
        </w:r>
        <w:r w:rsidR="00A34360" w:rsidDel="007A585D">
          <w:rPr>
            <w:rFonts w:asciiTheme="minorHAnsi" w:hAnsiTheme="minorHAnsi" w:cstheme="minorHAnsi"/>
            <w:szCs w:val="24"/>
            <w:lang w:val="en-AU"/>
          </w:rPr>
          <w:delText>-</w:delText>
        </w:r>
        <w:r w:rsidR="002C212A" w:rsidRPr="00F15D89" w:rsidDel="007A585D">
          <w:rPr>
            <w:rFonts w:asciiTheme="minorHAnsi" w:hAnsiTheme="minorHAnsi" w:cstheme="minorHAnsi"/>
            <w:szCs w:val="24"/>
            <w:lang w:val="en-AU"/>
          </w:rPr>
          <w:delText xml:space="preserve">driven uplift of </w:delText>
        </w:r>
      </w:del>
      <w:del w:id="665" w:author="Hayden Schilling" w:date="2021-04-20T11:53:00Z">
        <w:r w:rsidR="002C212A" w:rsidRPr="00F15D89" w:rsidDel="007A585D">
          <w:rPr>
            <w:rFonts w:asciiTheme="minorHAnsi" w:hAnsiTheme="minorHAnsi" w:cstheme="minorHAnsi"/>
            <w:szCs w:val="24"/>
            <w:lang w:val="en-AU"/>
          </w:rPr>
          <w:delText>the isotherms inshore of the EAC with the 21 °C isotherm rising to the surface from 70 m depth over 5 km and the 20 °C isotherm rising to the surface from 100</w:delText>
        </w:r>
        <w:r w:rsidR="00A34360" w:rsidDel="007A585D">
          <w:rPr>
            <w:rFonts w:asciiTheme="minorHAnsi" w:hAnsiTheme="minorHAnsi" w:cstheme="minorHAnsi"/>
            <w:szCs w:val="24"/>
            <w:lang w:val="en-AU"/>
          </w:rPr>
          <w:delText xml:space="preserve"> </w:delText>
        </w:r>
        <w:r w:rsidR="002C212A" w:rsidRPr="00F15D89" w:rsidDel="007A585D">
          <w:rPr>
            <w:rFonts w:asciiTheme="minorHAnsi" w:hAnsiTheme="minorHAnsi" w:cstheme="minorHAnsi"/>
            <w:szCs w:val="24"/>
            <w:lang w:val="en-AU"/>
          </w:rPr>
          <w:delText>m depth over 15 km.</w:delText>
        </w:r>
      </w:del>
    </w:p>
    <w:bookmarkEnd w:id="647"/>
    <w:p w14:paraId="7626E906" w14:textId="0E32995C" w:rsidR="002602C5" w:rsidRPr="00EE773A"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w:t>
      </w:r>
      <w:ins w:id="666" w:author="Hayden Schilling" w:date="2021-04-30T10:40:00Z">
        <w:r w:rsidR="003D2000">
          <w:rPr>
            <w:rFonts w:asciiTheme="minorHAnsi" w:hAnsiTheme="minorHAnsi" w:cstheme="minorHAnsi"/>
            <w:szCs w:val="24"/>
            <w:lang w:val="en-AU"/>
          </w:rPr>
          <w:t>particulate (</w:t>
        </w:r>
      </w:ins>
      <w:r w:rsidR="002602C5" w:rsidRPr="00F15D89">
        <w:rPr>
          <w:rFonts w:asciiTheme="minorHAnsi" w:hAnsiTheme="minorHAnsi" w:cstheme="minorHAnsi"/>
          <w:szCs w:val="24"/>
          <w:lang w:val="en-AU"/>
        </w:rPr>
        <w:t>zooplankton</w:t>
      </w:r>
      <w:ins w:id="667" w:author="Hayden Schilling" w:date="2021-04-30T10:40:00Z">
        <w:r w:rsidR="003D2000">
          <w:rPr>
            <w:rFonts w:asciiTheme="minorHAnsi" w:hAnsiTheme="minorHAnsi" w:cstheme="minorHAnsi"/>
            <w:szCs w:val="24"/>
            <w:lang w:val="en-AU"/>
          </w:rPr>
          <w:t>)</w:t>
        </w:r>
      </w:ins>
      <w:r w:rsidR="002602C5" w:rsidRPr="00F15D89">
        <w:rPr>
          <w:rFonts w:asciiTheme="minorHAnsi" w:hAnsiTheme="minorHAnsi" w:cstheme="minorHAnsi"/>
          <w:szCs w:val="24"/>
          <w:lang w:val="en-AU"/>
        </w:rPr>
        <w:t xml:space="preserve"> biomass</w:t>
      </w:r>
      <w:ins w:id="668" w:author="Hayden Schilling" w:date="2021-04-30T10:40:00Z">
        <w:r w:rsidR="003D2000">
          <w:rPr>
            <w:rFonts w:asciiTheme="minorHAnsi" w:hAnsiTheme="minorHAnsi" w:cstheme="minorHAnsi"/>
            <w:szCs w:val="24"/>
            <w:lang w:val="en-AU"/>
          </w:rPr>
          <w:t xml:space="preserve"> and abundance</w:t>
        </w:r>
      </w:ins>
      <w:r w:rsidR="002602C5" w:rsidRPr="00F15D89">
        <w:rPr>
          <w:rFonts w:asciiTheme="minorHAnsi" w:hAnsiTheme="minorHAnsi" w:cstheme="minorHAnsi"/>
          <w:szCs w:val="24"/>
          <w:lang w:val="en-AU"/>
        </w:rPr>
        <w:t xml:space="preserve">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xml:space="preserve">; Figures </w:t>
      </w:r>
      <w:ins w:id="669" w:author="Hayden Schilling" w:date="2021-04-30T10:33:00Z">
        <w:r w:rsidR="003D2000">
          <w:rPr>
            <w:rFonts w:asciiTheme="minorHAnsi" w:hAnsiTheme="minorHAnsi" w:cstheme="minorHAnsi"/>
            <w:szCs w:val="24"/>
            <w:lang w:val="en-AU"/>
          </w:rPr>
          <w:t>5</w:t>
        </w:r>
      </w:ins>
      <w:del w:id="670" w:author="Hayden Schilling" w:date="2021-04-30T10:33:00Z">
        <w:r w:rsidR="00977827" w:rsidDel="003D2000">
          <w:rPr>
            <w:rFonts w:asciiTheme="minorHAnsi" w:hAnsiTheme="minorHAnsi" w:cstheme="minorHAnsi"/>
            <w:szCs w:val="24"/>
            <w:lang w:val="en-AU"/>
          </w:rPr>
          <w:delText>3</w:delText>
        </w:r>
      </w:del>
      <w:r w:rsidR="00977827">
        <w:rPr>
          <w:rFonts w:asciiTheme="minorHAnsi" w:hAnsiTheme="minorHAnsi" w:cstheme="minorHAnsi"/>
          <w:szCs w:val="24"/>
          <w:lang w:val="en-AU"/>
        </w:rPr>
        <w:t>, S5, S6</w:t>
      </w:r>
      <w:ins w:id="671" w:author="Hayden Schilling" w:date="2021-04-30T10:41:00Z">
        <w:r w:rsidR="003D2000">
          <w:rPr>
            <w:rFonts w:asciiTheme="minorHAnsi" w:hAnsiTheme="minorHAnsi" w:cstheme="minorHAnsi"/>
            <w:szCs w:val="24"/>
            <w:lang w:val="en-AU"/>
          </w:rPr>
          <w:t>, S7</w:t>
        </w:r>
      </w:ins>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w:t>
      </w:r>
      <w:ins w:id="672" w:author="Hayden Schilling" w:date="2021-04-30T10:33:00Z">
        <w:r w:rsidR="003D2000">
          <w:rPr>
            <w:rFonts w:asciiTheme="minorHAnsi" w:hAnsiTheme="minorHAnsi" w:cstheme="minorHAnsi"/>
            <w:szCs w:val="24"/>
            <w:lang w:val="en-AU"/>
          </w:rPr>
          <w:t>5</w:t>
        </w:r>
      </w:ins>
      <w:del w:id="673" w:author="Hayden Schilling" w:date="2021-04-30T10:33:00Z">
        <w:r w:rsidR="00977827" w:rsidDel="003D2000">
          <w:rPr>
            <w:rFonts w:asciiTheme="minorHAnsi" w:hAnsiTheme="minorHAnsi" w:cstheme="minorHAnsi"/>
            <w:szCs w:val="24"/>
            <w:lang w:val="en-AU"/>
          </w:rPr>
          <w:delText>3</w:delText>
        </w:r>
      </w:del>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t>
      </w:r>
      <w:del w:id="674" w:author="Hayden Schilling" w:date="2021-04-15T11:56:00Z">
        <w:r w:rsidR="002602C5" w:rsidRPr="00F15D89" w:rsidDel="00E30B64">
          <w:rPr>
            <w:rFonts w:asciiTheme="minorHAnsi" w:hAnsiTheme="minorHAnsi" w:cstheme="minorHAnsi"/>
            <w:szCs w:val="24"/>
            <w:lang w:val="en-AU"/>
          </w:rPr>
          <w:delText>This 21</w:delText>
        </w:r>
        <w:r w:rsidR="00E3355F" w:rsidDel="00E30B64">
          <w:rPr>
            <w:rFonts w:asciiTheme="minorHAnsi" w:hAnsiTheme="minorHAnsi" w:cstheme="minorHAnsi"/>
            <w:szCs w:val="24"/>
            <w:lang w:val="en-AU"/>
          </w:rPr>
          <w:delText xml:space="preserve"> </w:delText>
        </w:r>
        <w:r w:rsidR="00A34360" w:rsidRPr="00A34360" w:rsidDel="00E30B64">
          <w:rPr>
            <w:rFonts w:asciiTheme="minorHAnsi" w:hAnsiTheme="minorHAnsi" w:cstheme="minorHAnsi"/>
            <w:szCs w:val="24"/>
            <w:lang w:val="en-AU"/>
          </w:rPr>
          <w:delText>°</w:delText>
        </w:r>
        <w:r w:rsidR="002602C5" w:rsidRPr="00F15D89" w:rsidDel="00E30B64">
          <w:rPr>
            <w:rFonts w:asciiTheme="minorHAnsi" w:hAnsiTheme="minorHAnsi" w:cstheme="minorHAnsi"/>
            <w:szCs w:val="24"/>
            <w:lang w:val="en-AU"/>
          </w:rPr>
          <w:delText xml:space="preserve">C isotherm appears to be a strong </w:delText>
        </w:r>
        <w:r w:rsidR="00471343" w:rsidRPr="00F15D89" w:rsidDel="00E30B64">
          <w:rPr>
            <w:rFonts w:asciiTheme="minorHAnsi" w:hAnsiTheme="minorHAnsi" w:cstheme="minorHAnsi"/>
            <w:szCs w:val="24"/>
            <w:lang w:val="en-AU"/>
          </w:rPr>
          <w:delText>delineator</w:delText>
        </w:r>
        <w:r w:rsidR="002602C5" w:rsidRPr="00F15D89" w:rsidDel="00E30B64">
          <w:rPr>
            <w:rFonts w:asciiTheme="minorHAnsi" w:hAnsiTheme="minorHAnsi" w:cstheme="minorHAnsi"/>
            <w:szCs w:val="24"/>
            <w:lang w:val="en-AU"/>
          </w:rPr>
          <w:delText xml:space="preserve"> of both zooplankton biomass and the </w:delText>
        </w:r>
        <w:r w:rsidR="00E3389B" w:rsidDel="00E30B64">
          <w:rPr>
            <w:rFonts w:asciiTheme="minorHAnsi" w:hAnsiTheme="minorHAnsi" w:cstheme="minorHAnsi"/>
            <w:szCs w:val="24"/>
            <w:lang w:val="en-AU"/>
          </w:rPr>
          <w:delText>size distribution</w:delText>
        </w:r>
        <w:r w:rsidR="002602C5" w:rsidRPr="00F15D89" w:rsidDel="00E30B64">
          <w:rPr>
            <w:rFonts w:asciiTheme="minorHAnsi" w:hAnsiTheme="minorHAnsi" w:cstheme="minorHAnsi"/>
            <w:szCs w:val="24"/>
            <w:lang w:val="en-AU"/>
          </w:rPr>
          <w:delText xml:space="preserve">. </w:delText>
        </w:r>
      </w:del>
      <w:r w:rsidR="00471343" w:rsidRPr="00F15D89">
        <w:rPr>
          <w:rFonts w:asciiTheme="minorHAnsi" w:hAnsiTheme="minorHAnsi" w:cstheme="minorHAnsi"/>
          <w:szCs w:val="24"/>
          <w:lang w:val="en-AU"/>
        </w:rPr>
        <w:t>The</w:t>
      </w:r>
      <w:ins w:id="675" w:author="Hayden Schilling" w:date="2021-04-15T11:58:00Z">
        <w:r w:rsidR="00E30B64">
          <w:rPr>
            <w:rFonts w:asciiTheme="minorHAnsi" w:hAnsiTheme="minorHAnsi" w:cstheme="minorHAnsi"/>
            <w:szCs w:val="24"/>
            <w:lang w:val="en-AU"/>
          </w:rPr>
          <w:t xml:space="preserve"> warmer offshore</w:t>
        </w:r>
      </w:ins>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del w:id="676" w:author="Hayden Schilling" w:date="2021-04-15T11:58:00Z">
        <w:r w:rsidR="003A6543" w:rsidDel="00E30B64">
          <w:rPr>
            <w:rFonts w:asciiTheme="minorHAnsi" w:hAnsiTheme="minorHAnsi" w:cstheme="minorHAnsi"/>
            <w:szCs w:val="24"/>
            <w:lang w:val="en-AU"/>
          </w:rPr>
          <w:delText>,</w:delText>
        </w:r>
        <w:r w:rsidR="002602C5" w:rsidRPr="00F15D89" w:rsidDel="00E30B64">
          <w:rPr>
            <w:rFonts w:asciiTheme="minorHAnsi" w:hAnsiTheme="minorHAnsi" w:cstheme="minorHAnsi"/>
            <w:szCs w:val="24"/>
            <w:lang w:val="en-AU"/>
          </w:rPr>
          <w:delText xml:space="preserve"> warmer than 21</w:delText>
        </w:r>
        <w:r w:rsidR="003E4CBD" w:rsidDel="00E30B64">
          <w:rPr>
            <w:rFonts w:asciiTheme="minorHAnsi" w:hAnsiTheme="minorHAnsi" w:cstheme="minorHAnsi"/>
            <w:szCs w:val="24"/>
            <w:lang w:val="en-AU"/>
          </w:rPr>
          <w:delText xml:space="preserve"> </w:delText>
        </w:r>
        <w:r w:rsidR="00F17EEB" w:rsidRPr="00F15D89" w:rsidDel="00E30B64">
          <w:rPr>
            <w:rFonts w:asciiTheme="minorHAnsi" w:hAnsiTheme="minorHAnsi" w:cstheme="minorHAnsi"/>
            <w:szCs w:val="24"/>
            <w:lang w:val="en-AU"/>
          </w:rPr>
          <w:delText>°</w:delText>
        </w:r>
        <w:r w:rsidR="002602C5" w:rsidRPr="00F15D89" w:rsidDel="00E30B64">
          <w:rPr>
            <w:rFonts w:asciiTheme="minorHAnsi" w:hAnsiTheme="minorHAnsi" w:cstheme="minorHAnsi"/>
            <w:szCs w:val="24"/>
            <w:lang w:val="en-AU"/>
          </w:rPr>
          <w:delText>C</w:delText>
        </w:r>
        <w:r w:rsidR="00471343" w:rsidRPr="00F15D89" w:rsidDel="00E30B64">
          <w:rPr>
            <w:rFonts w:asciiTheme="minorHAnsi" w:hAnsiTheme="minorHAnsi" w:cstheme="minorHAnsi"/>
            <w:szCs w:val="24"/>
            <w:lang w:val="en-AU"/>
          </w:rPr>
          <w:delText xml:space="preserve"> </w:delText>
        </w:r>
        <w:r w:rsidR="003A6543" w:rsidDel="00E30B64">
          <w:rPr>
            <w:rFonts w:asciiTheme="minorHAnsi" w:hAnsiTheme="minorHAnsi" w:cstheme="minorHAnsi"/>
            <w:szCs w:val="24"/>
            <w:lang w:val="en-AU"/>
          </w:rPr>
          <w:delText>and &gt; 1.2 m s</w:delText>
        </w:r>
        <w:r w:rsidR="003A6543" w:rsidDel="00E30B64">
          <w:rPr>
            <w:rFonts w:asciiTheme="minorHAnsi" w:hAnsiTheme="minorHAnsi" w:cstheme="minorHAnsi"/>
            <w:szCs w:val="24"/>
            <w:vertAlign w:val="superscript"/>
            <w:lang w:val="en-AU"/>
          </w:rPr>
          <w:delText xml:space="preserve">-1 </w:delText>
        </w:r>
        <w:r w:rsidR="003A6543" w:rsidDel="00E30B64">
          <w:rPr>
            <w:rFonts w:asciiTheme="minorHAnsi" w:hAnsiTheme="minorHAnsi" w:cstheme="minorHAnsi"/>
            <w:szCs w:val="24"/>
            <w:lang w:val="en-AU"/>
          </w:rPr>
          <w:delText>southward velocity,</w:delText>
        </w:r>
      </w:del>
      <w:r w:rsidR="003A6543">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w:t>
      </w:r>
      <w:ins w:id="677" w:author="Hayden Schilling" w:date="2021-04-15T11:58:00Z">
        <w:r w:rsidR="00E30B64">
          <w:rPr>
            <w:rFonts w:asciiTheme="minorHAnsi" w:hAnsiTheme="minorHAnsi" w:cstheme="minorHAnsi"/>
            <w:szCs w:val="24"/>
            <w:lang w:val="en-AU"/>
          </w:rPr>
          <w:t>er</w:t>
        </w:r>
      </w:ins>
      <w:r w:rsidR="002602C5" w:rsidRPr="00F15D89">
        <w:rPr>
          <w:rFonts w:asciiTheme="minorHAnsi" w:hAnsiTheme="minorHAnsi" w:cstheme="minorHAnsi"/>
          <w:szCs w:val="24"/>
          <w:lang w:val="en-AU"/>
        </w:rPr>
        <w:t xml:space="preserve">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w:t>
      </w:r>
      <w:ins w:id="678" w:author="Hayden Schilling" w:date="2021-04-30T10:33:00Z">
        <w:r w:rsidR="003D2000">
          <w:rPr>
            <w:rFonts w:asciiTheme="minorHAnsi" w:hAnsiTheme="minorHAnsi" w:cstheme="minorHAnsi"/>
            <w:szCs w:val="24"/>
            <w:lang w:val="en-AU"/>
          </w:rPr>
          <w:t>6</w:t>
        </w:r>
      </w:ins>
      <w:del w:id="679" w:author="Hayden Schilling" w:date="2021-04-30T10:33:00Z">
        <w:r w:rsidR="00977827" w:rsidDel="003D2000">
          <w:rPr>
            <w:rFonts w:asciiTheme="minorHAnsi" w:hAnsiTheme="minorHAnsi" w:cstheme="minorHAnsi"/>
            <w:szCs w:val="24"/>
            <w:lang w:val="en-AU"/>
          </w:rPr>
          <w:delText>4</w:delText>
        </w:r>
      </w:del>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steep </w:t>
      </w:r>
      <w:del w:id="680" w:author="Hayden Schilling" w:date="2021-05-04T14:31:00Z">
        <w:r w:rsidR="00F45DC0" w:rsidDel="00AC1A5F">
          <w:rPr>
            <w:rFonts w:asciiTheme="minorHAnsi" w:hAnsiTheme="minorHAnsi" w:cstheme="minorHAnsi"/>
            <w:lang w:val="en-AU"/>
          </w:rPr>
          <w:delText xml:space="preserve">zooplankton </w:delText>
        </w:r>
      </w:del>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230B70">
        <w:rPr>
          <w:rFonts w:asciiTheme="minorHAnsi" w:hAnsiTheme="minorHAnsi" w:cstheme="minorHAnsi"/>
          <w:lang w:val="en-AU"/>
        </w:rPr>
        <w:t>s</w:t>
      </w:r>
      <w:r w:rsidR="00E3389B">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w:t>
      </w:r>
      <w:ins w:id="681" w:author="Hayden Schilling" w:date="2021-05-04T14:31:00Z">
        <w:r w:rsidR="00AC1A5F">
          <w:rPr>
            <w:rFonts w:asciiTheme="minorHAnsi" w:hAnsiTheme="minorHAnsi" w:cstheme="minorHAnsi"/>
            <w:szCs w:val="24"/>
            <w:lang w:val="en-AU"/>
          </w:rPr>
          <w:t>particulate (</w:t>
        </w:r>
      </w:ins>
      <w:r w:rsidR="00471343" w:rsidRPr="00F15D89">
        <w:rPr>
          <w:rFonts w:asciiTheme="minorHAnsi" w:hAnsiTheme="minorHAnsi" w:cstheme="minorHAnsi"/>
          <w:szCs w:val="24"/>
          <w:lang w:val="en-AU"/>
        </w:rPr>
        <w:t>zooplankton</w:t>
      </w:r>
      <w:ins w:id="682" w:author="Hayden Schilling" w:date="2021-05-04T14:31:00Z">
        <w:r w:rsidR="00AC1A5F">
          <w:rPr>
            <w:rFonts w:asciiTheme="minorHAnsi" w:hAnsiTheme="minorHAnsi" w:cstheme="minorHAnsi"/>
            <w:szCs w:val="24"/>
            <w:lang w:val="en-AU"/>
          </w:rPr>
          <w:t>)</w:t>
        </w:r>
      </w:ins>
      <w:r w:rsidR="00471343" w:rsidRPr="00F15D89">
        <w:rPr>
          <w:rFonts w:asciiTheme="minorHAnsi" w:hAnsiTheme="minorHAnsi" w:cstheme="minorHAnsi"/>
          <w:szCs w:val="24"/>
          <w:lang w:val="en-AU"/>
        </w:rPr>
        <w:t xml:space="preserve"> biomass</w:t>
      </w:r>
      <w:del w:id="683" w:author="Hayden Schilling" w:date="2021-05-04T14:31:00Z">
        <w:r w:rsidR="00471343" w:rsidRPr="00F15D89" w:rsidDel="00AC1A5F">
          <w:rPr>
            <w:rFonts w:asciiTheme="minorHAnsi" w:hAnsiTheme="minorHAnsi" w:cstheme="minorHAnsi"/>
            <w:szCs w:val="24"/>
            <w:lang w:val="en-AU"/>
          </w:rPr>
          <w:delText>,</w:delText>
        </w:r>
      </w:del>
      <w:ins w:id="684" w:author="Hayden Schilling" w:date="2021-05-04T14:31:00Z">
        <w:r w:rsidR="00AC1A5F">
          <w:rPr>
            <w:rFonts w:asciiTheme="minorHAnsi" w:hAnsiTheme="minorHAnsi" w:cstheme="minorHAnsi"/>
            <w:szCs w:val="24"/>
            <w:lang w:val="en-AU"/>
          </w:rPr>
          <w:t xml:space="preserve"> and a</w:t>
        </w:r>
      </w:ins>
      <w:r w:rsidR="00471343" w:rsidRPr="00F15D89">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 xml:space="preserve">shallower </w:t>
      </w:r>
      <w:del w:id="685" w:author="Hayden Schilling" w:date="2021-05-04T14:31:00Z">
        <w:r w:rsidR="00F45DC0" w:rsidDel="00AC1A5F">
          <w:rPr>
            <w:rFonts w:asciiTheme="minorHAnsi" w:hAnsiTheme="minorHAnsi" w:cstheme="minorHAnsi"/>
            <w:lang w:val="en-AU"/>
          </w:rPr>
          <w:delText xml:space="preserve">zooplankton </w:delText>
        </w:r>
      </w:del>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230B70">
        <w:rPr>
          <w:rFonts w:asciiTheme="minorHAnsi" w:hAnsiTheme="minorHAnsi" w:cstheme="minorHAnsi"/>
          <w:szCs w:val="24"/>
          <w:lang w:val="en-AU"/>
        </w:rPr>
        <w:t>r</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xml:space="preserve">; Figure </w:t>
      </w:r>
      <w:ins w:id="686" w:author="Hayden Schilling" w:date="2021-04-30T10:34:00Z">
        <w:r w:rsidR="003D2000">
          <w:rPr>
            <w:rFonts w:asciiTheme="minorHAnsi" w:hAnsiTheme="minorHAnsi" w:cstheme="minorHAnsi"/>
            <w:szCs w:val="24"/>
            <w:lang w:val="en-AU"/>
          </w:rPr>
          <w:t>6</w:t>
        </w:r>
      </w:ins>
      <w:del w:id="687" w:author="Hayden Schilling" w:date="2021-04-30T10:34:00Z">
        <w:r w:rsidR="00325E31" w:rsidDel="003D2000">
          <w:rPr>
            <w:rFonts w:asciiTheme="minorHAnsi" w:hAnsiTheme="minorHAnsi" w:cstheme="minorHAnsi"/>
            <w:szCs w:val="24"/>
            <w:lang w:val="en-AU"/>
          </w:rPr>
          <w:delText>4</w:delText>
        </w:r>
      </w:del>
      <w:r w:rsidR="00325E31">
        <w:rPr>
          <w:rFonts w:asciiTheme="minorHAnsi" w:hAnsiTheme="minorHAnsi" w:cstheme="minorHAnsi"/>
          <w:szCs w:val="24"/>
          <w:lang w:val="en-AU"/>
        </w:rPr>
        <w:t>)</w:t>
      </w:r>
      <w:del w:id="688" w:author="Hayden Schilling" w:date="2021-04-30T10:34:00Z">
        <w:r w:rsidR="00471343" w:rsidRPr="00F15D89" w:rsidDel="003D2000">
          <w:rPr>
            <w:rFonts w:asciiTheme="minorHAnsi" w:hAnsiTheme="minorHAnsi" w:cstheme="minorHAnsi"/>
            <w:szCs w:val="24"/>
            <w:lang w:val="en-AU"/>
          </w:rPr>
          <w:delText>)</w:delText>
        </w:r>
      </w:del>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w:t>
      </w:r>
      <w:ins w:id="689" w:author="Hayden Schilling" w:date="2021-04-30T10:34:00Z">
        <w:r w:rsidR="003D2000">
          <w:rPr>
            <w:rFonts w:asciiTheme="minorHAnsi" w:hAnsiTheme="minorHAnsi" w:cstheme="minorHAnsi"/>
            <w:szCs w:val="24"/>
            <w:lang w:val="en-AU"/>
          </w:rPr>
          <w:t>5</w:t>
        </w:r>
      </w:ins>
      <w:del w:id="690" w:author="Hayden Schilling" w:date="2021-04-30T10:34:00Z">
        <w:r w:rsidR="00325E31" w:rsidDel="003D2000">
          <w:rPr>
            <w:rFonts w:asciiTheme="minorHAnsi" w:hAnsiTheme="minorHAnsi" w:cstheme="minorHAnsi"/>
            <w:szCs w:val="24"/>
            <w:lang w:val="en-AU"/>
          </w:rPr>
          <w:delText>3</w:delText>
        </w:r>
      </w:del>
      <w:r w:rsidR="00325E31">
        <w:rPr>
          <w:rFonts w:asciiTheme="minorHAnsi" w:hAnsiTheme="minorHAnsi" w:cstheme="minorHAnsi"/>
          <w:szCs w:val="24"/>
          <w:lang w:val="en-AU"/>
        </w:rPr>
        <w:t>)</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xml:space="preserve">; Figure </w:t>
      </w:r>
      <w:ins w:id="691" w:author="Hayden Schilling" w:date="2021-04-30T10:36:00Z">
        <w:r w:rsidR="003D2000">
          <w:rPr>
            <w:rFonts w:asciiTheme="minorHAnsi" w:hAnsiTheme="minorHAnsi" w:cstheme="minorHAnsi"/>
            <w:szCs w:val="24"/>
            <w:lang w:val="en-AU"/>
          </w:rPr>
          <w:t>6</w:t>
        </w:r>
      </w:ins>
      <w:del w:id="692" w:author="Hayden Schilling" w:date="2021-04-30T10:36:00Z">
        <w:r w:rsidR="00325E31" w:rsidDel="003D2000">
          <w:rPr>
            <w:rFonts w:asciiTheme="minorHAnsi" w:hAnsiTheme="minorHAnsi" w:cstheme="minorHAnsi"/>
            <w:szCs w:val="24"/>
            <w:lang w:val="en-AU"/>
          </w:rPr>
          <w:delText>4</w:delText>
        </w:r>
      </w:del>
      <w:r w:rsidR="00325E31">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resulting in a steeper </w:t>
      </w:r>
      <w:del w:id="693" w:author="Hayden Schilling" w:date="2021-05-04T14:31:00Z">
        <w:r w:rsidR="00F45DC0" w:rsidDel="00AC1A5F">
          <w:rPr>
            <w:rFonts w:asciiTheme="minorHAnsi" w:hAnsiTheme="minorHAnsi" w:cstheme="minorHAnsi"/>
            <w:lang w:val="en-AU"/>
          </w:rPr>
          <w:delText xml:space="preserve">zooplankton </w:delText>
        </w:r>
      </w:del>
      <w:r w:rsidR="00F45DC0">
        <w:rPr>
          <w:rFonts w:asciiTheme="minorHAnsi" w:hAnsiTheme="minorHAnsi" w:cstheme="minorHAnsi"/>
          <w:lang w:val="en-AU"/>
        </w:rPr>
        <w:t>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xml:space="preserve">; Figure </w:t>
      </w:r>
      <w:ins w:id="694" w:author="Hayden Schilling" w:date="2021-04-30T10:36:00Z">
        <w:r w:rsidR="003D2000">
          <w:rPr>
            <w:rFonts w:asciiTheme="minorHAnsi" w:hAnsiTheme="minorHAnsi" w:cstheme="minorHAnsi"/>
            <w:szCs w:val="24"/>
            <w:lang w:val="en-AU"/>
          </w:rPr>
          <w:t>7</w:t>
        </w:r>
      </w:ins>
      <w:del w:id="695" w:author="Hayden Schilling" w:date="2021-04-30T10:36:00Z">
        <w:r w:rsidR="00325E31" w:rsidDel="003D2000">
          <w:rPr>
            <w:rFonts w:asciiTheme="minorHAnsi" w:hAnsiTheme="minorHAnsi" w:cstheme="minorHAnsi"/>
            <w:szCs w:val="24"/>
            <w:lang w:val="en-AU"/>
          </w:rPr>
          <w:delText>5</w:delText>
        </w:r>
      </w:del>
      <w:r w:rsidR="00325E31">
        <w:rPr>
          <w:rFonts w:asciiTheme="minorHAnsi" w:hAnsiTheme="minorHAnsi" w:cstheme="minorHAnsi"/>
          <w:szCs w:val="24"/>
          <w:lang w:val="en-AU"/>
        </w:rPr>
        <w:t>)</w:t>
      </w:r>
      <w:r w:rsidR="00471343" w:rsidRPr="00F15D89">
        <w:rPr>
          <w:rFonts w:asciiTheme="minorHAnsi" w:hAnsiTheme="minorHAnsi" w:cstheme="minorHAnsi"/>
          <w:szCs w:val="24"/>
          <w:lang w:val="en-AU"/>
        </w:rPr>
        <w:t>.</w:t>
      </w:r>
      <w:ins w:id="696" w:author="Hayden Schilling" w:date="2021-04-20T13:45:00Z">
        <w:r w:rsidR="00EE773A">
          <w:rPr>
            <w:rFonts w:asciiTheme="minorHAnsi" w:hAnsiTheme="minorHAnsi" w:cstheme="minorHAnsi"/>
            <w:szCs w:val="24"/>
            <w:lang w:val="en-AU"/>
          </w:rPr>
          <w:t xml:space="preserve"> </w:t>
        </w:r>
        <w:bookmarkStart w:id="697" w:name="_Hlk69819070"/>
        <w:r w:rsidR="00EE773A">
          <w:rPr>
            <w:rFonts w:asciiTheme="minorHAnsi" w:hAnsiTheme="minorHAnsi" w:cstheme="minorHAnsi"/>
            <w:szCs w:val="24"/>
            <w:lang w:val="en-AU"/>
          </w:rPr>
          <w:t xml:space="preserve">No depth resolved cross shelf chlorophyll </w:t>
        </w:r>
        <w:proofErr w:type="gramStart"/>
        <w:r w:rsidR="00EE773A">
          <w:rPr>
            <w:rFonts w:asciiTheme="minorHAnsi" w:hAnsiTheme="minorHAnsi" w:cstheme="minorHAnsi"/>
            <w:i/>
            <w:iCs/>
            <w:szCs w:val="24"/>
            <w:lang w:val="en-AU"/>
          </w:rPr>
          <w:t>a</w:t>
        </w:r>
        <w:r w:rsidR="00EE773A">
          <w:rPr>
            <w:rFonts w:asciiTheme="minorHAnsi" w:hAnsiTheme="minorHAnsi" w:cstheme="minorHAnsi"/>
            <w:szCs w:val="24"/>
            <w:lang w:val="en-AU"/>
          </w:rPr>
          <w:t xml:space="preserve"> or</w:t>
        </w:r>
        <w:proofErr w:type="gramEnd"/>
        <w:r w:rsidR="00EE773A">
          <w:rPr>
            <w:rFonts w:asciiTheme="minorHAnsi" w:hAnsiTheme="minorHAnsi" w:cstheme="minorHAnsi"/>
            <w:szCs w:val="24"/>
            <w:lang w:val="en-AU"/>
          </w:rPr>
          <w:t xml:space="preserve"> nutrient data was a</w:t>
        </w:r>
      </w:ins>
      <w:ins w:id="698" w:author="Hayden Schilling" w:date="2021-04-20T13:46:00Z">
        <w:r w:rsidR="00EE773A">
          <w:rPr>
            <w:rFonts w:asciiTheme="minorHAnsi" w:hAnsiTheme="minorHAnsi" w:cstheme="minorHAnsi"/>
            <w:szCs w:val="24"/>
            <w:lang w:val="en-AU"/>
          </w:rPr>
          <w:t xml:space="preserve">vailable </w:t>
        </w:r>
      </w:ins>
      <w:ins w:id="699" w:author="Hayden Schilling" w:date="2021-04-20T13:50:00Z">
        <w:r w:rsidR="00EE773A">
          <w:rPr>
            <w:rFonts w:asciiTheme="minorHAnsi" w:hAnsiTheme="minorHAnsi" w:cstheme="minorHAnsi"/>
            <w:szCs w:val="24"/>
            <w:lang w:val="en-AU"/>
          </w:rPr>
          <w:t>for</w:t>
        </w:r>
      </w:ins>
      <w:ins w:id="700" w:author="Hayden Schilling" w:date="2021-04-20T13:46:00Z">
        <w:r w:rsidR="00EE773A">
          <w:rPr>
            <w:rFonts w:asciiTheme="minorHAnsi" w:hAnsiTheme="minorHAnsi" w:cstheme="minorHAnsi"/>
            <w:szCs w:val="24"/>
            <w:lang w:val="en-AU"/>
          </w:rPr>
          <w:t xml:space="preserve"> </w:t>
        </w:r>
      </w:ins>
      <w:ins w:id="701" w:author="Hayden Schilling" w:date="2021-04-20T13:50:00Z">
        <w:r w:rsidR="00EE773A">
          <w:rPr>
            <w:rFonts w:asciiTheme="minorHAnsi" w:hAnsiTheme="minorHAnsi" w:cstheme="minorHAnsi"/>
            <w:szCs w:val="24"/>
            <w:lang w:val="en-AU"/>
          </w:rPr>
          <w:t>the Cape Byron transect</w:t>
        </w:r>
      </w:ins>
      <w:ins w:id="702" w:author="Hayden Schilling" w:date="2021-04-20T13:46:00Z">
        <w:r w:rsidR="00EE773A">
          <w:rPr>
            <w:rFonts w:asciiTheme="minorHAnsi" w:hAnsiTheme="minorHAnsi" w:cstheme="minorHAnsi"/>
            <w:szCs w:val="24"/>
            <w:lang w:val="en-AU"/>
          </w:rPr>
          <w:t xml:space="preserve"> but there was a </w:t>
        </w:r>
      </w:ins>
      <w:ins w:id="703" w:author="Hayden Schilling" w:date="2021-04-20T13:48:00Z">
        <w:r w:rsidR="00EE773A">
          <w:rPr>
            <w:rFonts w:asciiTheme="minorHAnsi" w:hAnsiTheme="minorHAnsi" w:cstheme="minorHAnsi"/>
            <w:szCs w:val="24"/>
            <w:lang w:val="en-AU"/>
          </w:rPr>
          <w:t>gradient</w:t>
        </w:r>
      </w:ins>
      <w:ins w:id="704" w:author="Hayden Schilling" w:date="2021-04-20T13:46:00Z">
        <w:r w:rsidR="00EE773A">
          <w:rPr>
            <w:rFonts w:asciiTheme="minorHAnsi" w:hAnsiTheme="minorHAnsi" w:cstheme="minorHAnsi"/>
            <w:szCs w:val="24"/>
            <w:lang w:val="en-AU"/>
          </w:rPr>
          <w:t xml:space="preserve"> in both salinity and temperature across the shelf. Warmer saltier water was found in offshore water</w:t>
        </w:r>
      </w:ins>
      <w:ins w:id="705" w:author="Hayden Schilling" w:date="2021-04-20T13:47:00Z">
        <w:r w:rsidR="00EE773A">
          <w:rPr>
            <w:rFonts w:asciiTheme="minorHAnsi" w:hAnsiTheme="minorHAnsi" w:cstheme="minorHAnsi"/>
            <w:szCs w:val="24"/>
            <w:lang w:val="en-AU"/>
          </w:rPr>
          <w:t>, with the salinity b</w:t>
        </w:r>
        <w:r w:rsidR="00EE773A" w:rsidRPr="003D2000">
          <w:rPr>
            <w:rFonts w:asciiTheme="minorHAnsi" w:hAnsiTheme="minorHAnsi" w:cstheme="minorHAnsi"/>
            <w:szCs w:val="24"/>
            <w:lang w:val="en-AU"/>
          </w:rPr>
          <w:t>oth showing similar uplift onto the shelf as described above for</w:t>
        </w:r>
      </w:ins>
      <w:ins w:id="706" w:author="Hayden Schilling" w:date="2021-04-20T13:48:00Z">
        <w:r w:rsidR="00EE773A" w:rsidRPr="003D2000">
          <w:rPr>
            <w:rFonts w:asciiTheme="minorHAnsi" w:hAnsiTheme="minorHAnsi" w:cstheme="minorHAnsi"/>
            <w:szCs w:val="24"/>
            <w:lang w:val="en-AU"/>
          </w:rPr>
          <w:t xml:space="preserve"> the temperature isotherms</w:t>
        </w:r>
      </w:ins>
      <w:ins w:id="707" w:author="Hayden Schilling" w:date="2021-04-20T13:50:00Z">
        <w:r w:rsidR="00EE773A" w:rsidRPr="003D2000">
          <w:rPr>
            <w:rFonts w:asciiTheme="minorHAnsi" w:hAnsiTheme="minorHAnsi" w:cstheme="minorHAnsi"/>
            <w:szCs w:val="24"/>
            <w:lang w:val="en-AU"/>
          </w:rPr>
          <w:t xml:space="preserve"> (Figure S</w:t>
        </w:r>
      </w:ins>
      <w:ins w:id="708" w:author="Hayden Schilling" w:date="2021-04-30T10:41:00Z">
        <w:r w:rsidR="003D2000" w:rsidRPr="003D2000">
          <w:rPr>
            <w:rFonts w:asciiTheme="minorHAnsi" w:hAnsiTheme="minorHAnsi" w:cstheme="minorHAnsi"/>
            <w:szCs w:val="24"/>
            <w:lang w:val="en-AU"/>
            <w:rPrChange w:id="709" w:author="Hayden Schilling" w:date="2021-04-30T10:41:00Z">
              <w:rPr>
                <w:rFonts w:asciiTheme="minorHAnsi" w:hAnsiTheme="minorHAnsi" w:cstheme="minorHAnsi"/>
                <w:szCs w:val="24"/>
                <w:highlight w:val="yellow"/>
                <w:lang w:val="en-AU"/>
              </w:rPr>
            </w:rPrChange>
          </w:rPr>
          <w:t>9</w:t>
        </w:r>
      </w:ins>
      <w:ins w:id="710" w:author="Hayden Schilling" w:date="2021-04-20T13:50:00Z">
        <w:r w:rsidR="00EE773A" w:rsidRPr="003D2000">
          <w:rPr>
            <w:rFonts w:asciiTheme="minorHAnsi" w:hAnsiTheme="minorHAnsi" w:cstheme="minorHAnsi"/>
            <w:szCs w:val="24"/>
            <w:lang w:val="en-AU"/>
          </w:rPr>
          <w:t>)</w:t>
        </w:r>
      </w:ins>
      <w:ins w:id="711" w:author="Hayden Schilling" w:date="2021-04-20T13:48:00Z">
        <w:r w:rsidR="00EE773A" w:rsidRPr="003D2000">
          <w:rPr>
            <w:rFonts w:asciiTheme="minorHAnsi" w:hAnsiTheme="minorHAnsi" w:cstheme="minorHAnsi"/>
            <w:szCs w:val="24"/>
            <w:lang w:val="en-AU"/>
          </w:rPr>
          <w:t>.</w:t>
        </w:r>
      </w:ins>
      <w:bookmarkEnd w:id="697"/>
    </w:p>
    <w:p w14:paraId="5F2230D5" w14:textId="2292D5C2" w:rsidR="00A73321" w:rsidRPr="00F15D89" w:rsidRDefault="00A73321" w:rsidP="00A73321">
      <w:pPr>
        <w:spacing w:line="480" w:lineRule="auto"/>
        <w:rPr>
          <w:rFonts w:asciiTheme="minorHAnsi" w:hAnsiTheme="minorHAnsi" w:cstheme="minorHAnsi"/>
          <w:szCs w:val="24"/>
          <w:lang w:val="en-AU"/>
        </w:rPr>
      </w:pPr>
      <w:del w:id="712" w:author="Hayden Schilling" w:date="2021-04-20T14:02:00Z">
        <w:r w:rsidDel="006E4F92">
          <w:rPr>
            <w:rFonts w:asciiTheme="minorHAnsi" w:hAnsiTheme="minorHAnsi" w:cstheme="minorHAnsi"/>
            <w:noProof/>
            <w:szCs w:val="24"/>
            <w:lang w:val="en-AU" w:eastAsia="en-AU"/>
          </w:rPr>
          <w:lastRenderedPageBreak/>
          <w:drawing>
            <wp:inline distT="0" distB="0" distL="0" distR="0" wp14:anchorId="63E63D13" wp14:editId="243CE150">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del>
      <w:ins w:id="713" w:author="Hayden Schilling" w:date="2021-04-20T14:02:00Z">
        <w:r w:rsidR="006E4F92">
          <w:rPr>
            <w:rFonts w:asciiTheme="minorHAnsi" w:hAnsiTheme="minorHAnsi" w:cstheme="minorHAnsi"/>
            <w:noProof/>
            <w:szCs w:val="24"/>
            <w:lang w:val="en-AU"/>
          </w:rPr>
          <w:drawing>
            <wp:inline distT="0" distB="0" distL="0" distR="0" wp14:anchorId="14F8D1D8" wp14:editId="7B3B0745">
              <wp:extent cx="5730875" cy="667702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6677025"/>
                      </a:xfrm>
                      <a:prstGeom prst="rect">
                        <a:avLst/>
                      </a:prstGeom>
                      <a:noFill/>
                      <a:ln>
                        <a:noFill/>
                      </a:ln>
                    </pic:spPr>
                  </pic:pic>
                </a:graphicData>
              </a:graphic>
            </wp:inline>
          </w:drawing>
        </w:r>
      </w:ins>
    </w:p>
    <w:p w14:paraId="3DB856C9" w14:textId="75976B72"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 xml:space="preserve">Figure </w:t>
      </w:r>
      <w:ins w:id="714" w:author="Hayden Schilling" w:date="2021-04-30T10:32:00Z">
        <w:r w:rsidR="003D2000">
          <w:rPr>
            <w:rFonts w:asciiTheme="minorHAnsi" w:hAnsiTheme="minorHAnsi" w:cstheme="minorHAnsi"/>
            <w:b/>
            <w:bCs/>
            <w:lang w:val="en-AU"/>
          </w:rPr>
          <w:t>4</w:t>
        </w:r>
      </w:ins>
      <w:del w:id="715" w:author="Hayden Schilling" w:date="2021-04-30T10:32:00Z">
        <w:r w:rsidRPr="00A73321" w:rsidDel="003D2000">
          <w:rPr>
            <w:rFonts w:asciiTheme="minorHAnsi" w:hAnsiTheme="minorHAnsi" w:cstheme="minorHAnsi"/>
            <w:b/>
            <w:bCs/>
            <w:lang w:val="en-AU"/>
          </w:rPr>
          <w:delText>2</w:delText>
        </w:r>
      </w:del>
      <w:r w:rsidRPr="00A73321">
        <w:rPr>
          <w:rFonts w:asciiTheme="minorHAnsi" w:hAnsiTheme="minorHAnsi" w:cstheme="minorHAnsi"/>
          <w:lang w:val="en-AU"/>
        </w:rPr>
        <w:t xml:space="preserve"> </w:t>
      </w:r>
      <w:bookmarkStart w:id="716" w:name="_Hlk69819838"/>
      <w:r w:rsidRPr="00A73321">
        <w:rPr>
          <w:rFonts w:asciiTheme="minorHAnsi" w:hAnsiTheme="minorHAnsi" w:cstheme="minorHAnsi"/>
          <w:lang w:val="en-AU"/>
        </w:rPr>
        <w:t>Alongshore</w:t>
      </w:r>
      <w:ins w:id="717" w:author="Hayden Schilling" w:date="2021-04-20T13:52:00Z">
        <w:r w:rsidR="00EE773A">
          <w:rPr>
            <w:rFonts w:asciiTheme="minorHAnsi" w:hAnsiTheme="minorHAnsi" w:cstheme="minorHAnsi"/>
            <w:lang w:val="en-AU"/>
          </w:rPr>
          <w:t xml:space="preserve"> (</w:t>
        </w:r>
        <w:r w:rsidR="00EE773A" w:rsidRPr="00300F08">
          <w:rPr>
            <w:rFonts w:asciiTheme="minorHAnsi" w:hAnsiTheme="minorHAnsi" w:cstheme="minorHAnsi"/>
            <w:lang w:val="en-AU"/>
          </w:rPr>
          <w:t>towards ~195°, minor variation in coastline angle between sites</w:t>
        </w:r>
        <w:r w:rsidR="00EE773A">
          <w:rPr>
            <w:rFonts w:asciiTheme="minorHAnsi" w:hAnsiTheme="minorHAnsi" w:cstheme="minorHAnsi"/>
            <w:lang w:val="en-AU"/>
          </w:rPr>
          <w:t>)</w:t>
        </w:r>
      </w:ins>
      <w:r w:rsidRPr="00A73321">
        <w:rPr>
          <w:rFonts w:asciiTheme="minorHAnsi" w:hAnsiTheme="minorHAnsi" w:cstheme="minorHAnsi"/>
          <w:lang w:val="en-AU"/>
        </w:rPr>
        <w:t xml:space="preserve"> velocity across the four cross shelf transects (Figure 1), from the vessel’s Acoustic Doppler Current Profiler. Grey lines join areas of equal velocity</w:t>
      </w:r>
      <w:del w:id="718" w:author="Hayden Schilling" w:date="2021-04-20T13:52:00Z">
        <w:r w:rsidRPr="00A73321" w:rsidDel="00EE773A">
          <w:rPr>
            <w:rFonts w:asciiTheme="minorHAnsi" w:hAnsiTheme="minorHAnsi" w:cstheme="minorHAnsi"/>
            <w:lang w:val="en-AU"/>
          </w:rPr>
          <w:delText>. The red line shows the 21°C isotherm</w:delText>
        </w:r>
      </w:del>
      <w:r w:rsidRPr="00A73321">
        <w:rPr>
          <w:rFonts w:asciiTheme="minorHAnsi" w:hAnsiTheme="minorHAnsi" w:cstheme="minorHAnsi"/>
          <w:lang w:val="en-AU"/>
        </w:rPr>
        <w:t xml:space="preserve">. </w:t>
      </w:r>
      <w:bookmarkEnd w:id="716"/>
      <w:del w:id="719" w:author="Hayden Schilling" w:date="2021-04-20T14:03:00Z">
        <w:r w:rsidRPr="00A73321" w:rsidDel="006E4F92">
          <w:rPr>
            <w:rFonts w:asciiTheme="minorHAnsi" w:hAnsiTheme="minorHAnsi" w:cstheme="minorHAnsi"/>
            <w:lang w:val="en-AU"/>
          </w:rPr>
          <w:delText>Note the cooler water where there was no 21°C isotherm for Diamond Head.</w:delText>
        </w:r>
      </w:del>
    </w:p>
    <w:p w14:paraId="0F3A748E" w14:textId="47333580" w:rsidR="00A73321" w:rsidRPr="00F15D89" w:rsidDel="00771414" w:rsidRDefault="00A73321" w:rsidP="00A73321">
      <w:pPr>
        <w:pStyle w:val="Heading-Main"/>
        <w:spacing w:line="480" w:lineRule="auto"/>
        <w:rPr>
          <w:del w:id="720" w:author="Hayden Schilling" w:date="2021-05-14T13:23:00Z"/>
          <w:rFonts w:asciiTheme="minorHAnsi" w:hAnsiTheme="minorHAnsi" w:cstheme="minorHAnsi"/>
          <w:b w:val="0"/>
          <w:bCs w:val="0"/>
          <w:color w:val="FF0000"/>
          <w:lang w:val="en-AU"/>
        </w:rPr>
      </w:pPr>
    </w:p>
    <w:p w14:paraId="5BA9EBA9" w14:textId="2A5C027B" w:rsidR="00A73321" w:rsidRPr="00F15D89" w:rsidRDefault="00A73321" w:rsidP="00A73321">
      <w:pPr>
        <w:pStyle w:val="Heading-Main"/>
        <w:spacing w:line="480" w:lineRule="auto"/>
        <w:rPr>
          <w:rFonts w:asciiTheme="minorHAnsi" w:hAnsiTheme="minorHAnsi" w:cstheme="minorHAnsi"/>
          <w:b w:val="0"/>
          <w:bCs w:val="0"/>
          <w:lang w:val="en-AU"/>
        </w:rPr>
      </w:pPr>
      <w:del w:id="721" w:author="Hayden Schilling" w:date="2021-04-19T14:51:00Z">
        <w:r w:rsidDel="009B4D11">
          <w:rPr>
            <w:noProof/>
            <w:lang w:val="en-AU" w:eastAsia="en-AU"/>
          </w:rPr>
          <w:drawing>
            <wp:inline distT="0" distB="0" distL="0" distR="0" wp14:anchorId="27EBF230" wp14:editId="42AC9FA2">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del>
      <w:ins w:id="722" w:author="Hayden Schilling" w:date="2021-05-14T13:23:00Z">
        <w:r w:rsidR="00771414">
          <w:rPr>
            <w:rFonts w:asciiTheme="minorHAnsi" w:hAnsiTheme="minorHAnsi" w:cstheme="minorHAnsi"/>
            <w:b w:val="0"/>
            <w:bCs w:val="0"/>
            <w:noProof/>
            <w:lang w:val="en-AU"/>
          </w:rPr>
          <w:drawing>
            <wp:inline distT="0" distB="0" distL="0" distR="0" wp14:anchorId="65B81EBE" wp14:editId="39EF3F4B">
              <wp:extent cx="5725160" cy="667893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6678930"/>
                      </a:xfrm>
                      <a:prstGeom prst="rect">
                        <a:avLst/>
                      </a:prstGeom>
                      <a:noFill/>
                      <a:ln>
                        <a:noFill/>
                      </a:ln>
                    </pic:spPr>
                  </pic:pic>
                </a:graphicData>
              </a:graphic>
            </wp:inline>
          </w:drawing>
        </w:r>
      </w:ins>
    </w:p>
    <w:p w14:paraId="20C29BBF" w14:textId="527BEA0C" w:rsidR="00A73321" w:rsidRPr="00F15D89" w:rsidRDefault="00A73321" w:rsidP="00A73321">
      <w:pPr>
        <w:spacing w:line="480" w:lineRule="auto"/>
        <w:rPr>
          <w:rFonts w:asciiTheme="minorHAnsi" w:hAnsiTheme="minorHAnsi" w:cstheme="minorHAnsi"/>
          <w:lang w:val="en-AU"/>
        </w:rPr>
      </w:pPr>
      <w:bookmarkStart w:id="723" w:name="_Hlk70761571"/>
      <w:r w:rsidRPr="00F15D89">
        <w:rPr>
          <w:rFonts w:asciiTheme="minorHAnsi" w:hAnsiTheme="minorHAnsi" w:cstheme="minorHAnsi"/>
          <w:b/>
          <w:bCs/>
          <w:lang w:val="en-AU"/>
        </w:rPr>
        <w:t xml:space="preserve">Figure </w:t>
      </w:r>
      <w:ins w:id="724" w:author="Hayden Schilling" w:date="2021-04-30T10:32:00Z">
        <w:r w:rsidR="003D2000">
          <w:rPr>
            <w:rFonts w:asciiTheme="minorHAnsi" w:hAnsiTheme="minorHAnsi" w:cstheme="minorHAnsi"/>
            <w:b/>
            <w:bCs/>
            <w:lang w:val="en-AU"/>
          </w:rPr>
          <w:t>5</w:t>
        </w:r>
      </w:ins>
      <w:del w:id="725" w:author="Hayden Schilling" w:date="2021-04-30T10:32:00Z">
        <w:r w:rsidRPr="00F15D89" w:rsidDel="003D2000">
          <w:rPr>
            <w:rFonts w:asciiTheme="minorHAnsi" w:hAnsiTheme="minorHAnsi" w:cstheme="minorHAnsi"/>
            <w:b/>
            <w:bCs/>
            <w:lang w:val="en-AU"/>
          </w:rPr>
          <w:delText>3</w:delText>
        </w:r>
      </w:del>
      <w:r w:rsidRPr="00F15D89">
        <w:rPr>
          <w:rFonts w:asciiTheme="minorHAnsi" w:hAnsiTheme="minorHAnsi" w:cstheme="minorHAnsi"/>
          <w:lang w:val="en-AU"/>
        </w:rPr>
        <w:t xml:space="preserve"> </w:t>
      </w:r>
      <w:ins w:id="726" w:author="Hayden Schilling" w:date="2021-05-04T14:32:00Z">
        <w:r w:rsidR="004E6DBD">
          <w:rPr>
            <w:rFonts w:asciiTheme="minorHAnsi" w:hAnsiTheme="minorHAnsi" w:cstheme="minorHAnsi"/>
            <w:lang w:val="en-AU"/>
          </w:rPr>
          <w:t>Particulate (</w:t>
        </w:r>
      </w:ins>
      <w:del w:id="727" w:author="Hayden Schilling" w:date="2021-05-04T14:32:00Z">
        <w:r w:rsidRPr="00F15D89" w:rsidDel="004E6DBD">
          <w:rPr>
            <w:rFonts w:asciiTheme="minorHAnsi" w:hAnsiTheme="minorHAnsi" w:cstheme="minorHAnsi"/>
            <w:lang w:val="en-AU"/>
          </w:rPr>
          <w:delText>Z</w:delText>
        </w:r>
      </w:del>
      <w:ins w:id="728" w:author="Hayden Schilling" w:date="2021-05-04T14:32:00Z">
        <w:r w:rsidR="004E6DBD">
          <w:rPr>
            <w:rFonts w:asciiTheme="minorHAnsi" w:hAnsiTheme="minorHAnsi" w:cstheme="minorHAnsi"/>
            <w:lang w:val="en-AU"/>
          </w:rPr>
          <w:t>z</w:t>
        </w:r>
      </w:ins>
      <w:r w:rsidRPr="00F15D89">
        <w:rPr>
          <w:rFonts w:asciiTheme="minorHAnsi" w:hAnsiTheme="minorHAnsi" w:cstheme="minorHAnsi"/>
          <w:lang w:val="en-AU"/>
        </w:rPr>
        <w:t>ooplankton</w:t>
      </w:r>
      <w:ins w:id="729" w:author="Hayden Schilling" w:date="2021-05-04T14:32:00Z">
        <w:r w:rsidR="004E6DBD">
          <w:rPr>
            <w:rFonts w:asciiTheme="minorHAnsi" w:hAnsiTheme="minorHAnsi" w:cstheme="minorHAnsi"/>
            <w:lang w:val="en-AU"/>
          </w:rPr>
          <w:t>)</w:t>
        </w:r>
      </w:ins>
      <w:r w:rsidRPr="00F15D89">
        <w:rPr>
          <w:rFonts w:asciiTheme="minorHAnsi" w:hAnsiTheme="minorHAnsi" w:cstheme="minorHAnsi"/>
          <w:lang w:val="en-AU"/>
        </w:rPr>
        <w:t xml:space="preserve">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w:t>
      </w:r>
      <w:ins w:id="730" w:author="Hayden Schilling" w:date="2021-05-01T11:39:00Z">
        <w:r w:rsidR="000F5520">
          <w:rPr>
            <w:rFonts w:asciiTheme="minorHAnsi" w:hAnsiTheme="minorHAnsi" w:cstheme="minorHAnsi"/>
            <w:lang w:val="en-AU"/>
          </w:rPr>
          <w:t xml:space="preserve"> and biovolume (mm m</w:t>
        </w:r>
        <w:r w:rsidR="000F5520">
          <w:rPr>
            <w:rFonts w:asciiTheme="minorHAnsi" w:hAnsiTheme="minorHAnsi" w:cstheme="minorHAnsi"/>
            <w:vertAlign w:val="superscript"/>
            <w:lang w:val="en-AU"/>
          </w:rPr>
          <w:t>-3</w:t>
        </w:r>
        <w:r w:rsidR="000F5520">
          <w:rPr>
            <w:rFonts w:asciiTheme="minorHAnsi" w:hAnsiTheme="minorHAnsi" w:cstheme="minorHAnsi"/>
            <w:lang w:val="en-AU"/>
          </w:rPr>
          <w:t>)</w:t>
        </w:r>
      </w:ins>
      <w:r w:rsidRPr="00F15D89">
        <w:rPr>
          <w:rFonts w:asciiTheme="minorHAnsi" w:hAnsiTheme="minorHAnsi" w:cstheme="minorHAnsi"/>
          <w:lang w:val="en-AU"/>
        </w:rPr>
        <w:t xml:space="preserve">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w:t>
      </w:r>
      <w:ins w:id="731" w:author="Hayden Schilling" w:date="2021-05-01T11:38:00Z">
        <w:r w:rsidR="000F5520">
          <w:rPr>
            <w:rFonts w:asciiTheme="minorHAnsi" w:hAnsiTheme="minorHAnsi" w:cstheme="minorHAnsi"/>
            <w:lang w:val="en-AU"/>
          </w:rPr>
          <w:t xml:space="preserve"> biomass</w:t>
        </w:r>
      </w:ins>
      <w:r w:rsidRPr="00F15D89">
        <w:rPr>
          <w:rFonts w:asciiTheme="minorHAnsi" w:hAnsiTheme="minorHAnsi" w:cstheme="minorHAnsi"/>
          <w:lang w:val="en-AU"/>
        </w:rPr>
        <w:t xml:space="preserve"> the log</w:t>
      </w:r>
      <w:ins w:id="732" w:author="Hayden Schilling" w:date="2021-05-04T14:32:00Z">
        <w:r w:rsidR="00AC1A5F">
          <w:rPr>
            <w:rFonts w:asciiTheme="minorHAnsi" w:hAnsiTheme="minorHAnsi" w:cstheme="minorHAnsi"/>
            <w:vertAlign w:val="subscript"/>
            <w:lang w:val="en-AU"/>
          </w:rPr>
          <w:t>10</w:t>
        </w:r>
      </w:ins>
      <w:r w:rsidRPr="00F15D89">
        <w:rPr>
          <w:rFonts w:asciiTheme="minorHAnsi" w:hAnsiTheme="minorHAnsi" w:cstheme="minorHAnsi"/>
          <w:lang w:val="en-AU"/>
        </w:rPr>
        <w:t xml:space="preserve"> transformed colour scale.</w:t>
      </w:r>
    </w:p>
    <w:bookmarkEnd w:id="723"/>
    <w:p w14:paraId="64DDB0B2" w14:textId="45D41817" w:rsidR="00A73321" w:rsidRPr="00F15D89" w:rsidRDefault="00A73321" w:rsidP="00A73321">
      <w:pPr>
        <w:pStyle w:val="Heading-Main"/>
        <w:spacing w:line="480" w:lineRule="auto"/>
        <w:rPr>
          <w:rFonts w:asciiTheme="minorHAnsi" w:hAnsiTheme="minorHAnsi" w:cstheme="minorHAnsi"/>
          <w:b w:val="0"/>
          <w:bCs w:val="0"/>
          <w:lang w:val="en-AU"/>
        </w:rPr>
      </w:pPr>
      <w:del w:id="733" w:author="Hayden Schilling" w:date="2021-05-14T13:23:00Z">
        <w:r w:rsidDel="00771414">
          <w:rPr>
            <w:rFonts w:asciiTheme="minorHAnsi" w:hAnsiTheme="minorHAnsi" w:cstheme="minorHAnsi"/>
            <w:b w:val="0"/>
            <w:bCs w:val="0"/>
            <w:noProof/>
            <w:lang w:val="en-AU" w:eastAsia="en-AU"/>
          </w:rPr>
          <w:lastRenderedPageBreak/>
          <w:drawing>
            <wp:inline distT="0" distB="0" distL="0" distR="0" wp14:anchorId="7ED90568" wp14:editId="1B36A9B3">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del>
      <w:ins w:id="734" w:author="Hayden Schilling" w:date="2021-05-14T13:23:00Z">
        <w:r w:rsidR="00771414">
          <w:rPr>
            <w:rFonts w:asciiTheme="minorHAnsi" w:hAnsiTheme="minorHAnsi" w:cstheme="minorHAnsi"/>
            <w:b w:val="0"/>
            <w:bCs w:val="0"/>
            <w:noProof/>
            <w:lang w:val="en-AU"/>
          </w:rPr>
          <w:drawing>
            <wp:inline distT="0" distB="0" distL="0" distR="0" wp14:anchorId="760E7375" wp14:editId="5129A60D">
              <wp:extent cx="5725160" cy="6678930"/>
              <wp:effectExtent l="0" t="0" r="889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6678930"/>
                      </a:xfrm>
                      <a:prstGeom prst="rect">
                        <a:avLst/>
                      </a:prstGeom>
                      <a:noFill/>
                      <a:ln>
                        <a:noFill/>
                      </a:ln>
                    </pic:spPr>
                  </pic:pic>
                </a:graphicData>
              </a:graphic>
            </wp:inline>
          </w:drawing>
        </w:r>
      </w:ins>
    </w:p>
    <w:p w14:paraId="27D0935A" w14:textId="6AC3C812"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 xml:space="preserve">Figure </w:t>
      </w:r>
      <w:ins w:id="735" w:author="Hayden Schilling" w:date="2021-04-30T10:33:00Z">
        <w:r w:rsidR="003D2000">
          <w:rPr>
            <w:rFonts w:asciiTheme="minorHAnsi" w:hAnsiTheme="minorHAnsi" w:cstheme="minorHAnsi"/>
            <w:b/>
            <w:bCs/>
            <w:lang w:val="en-AU"/>
          </w:rPr>
          <w:t>6</w:t>
        </w:r>
      </w:ins>
      <w:del w:id="736" w:author="Hayden Schilling" w:date="2021-04-30T10:33:00Z">
        <w:r w:rsidRPr="00F15D89" w:rsidDel="003D2000">
          <w:rPr>
            <w:rFonts w:asciiTheme="minorHAnsi" w:hAnsiTheme="minorHAnsi" w:cstheme="minorHAnsi"/>
            <w:b/>
            <w:bCs/>
            <w:lang w:val="en-AU"/>
          </w:rPr>
          <w:delText>4</w:delText>
        </w:r>
      </w:del>
      <w:r w:rsidRPr="00F15D89">
        <w:rPr>
          <w:rFonts w:asciiTheme="minorHAnsi" w:hAnsiTheme="minorHAnsi" w:cstheme="minorHAnsi"/>
          <w:lang w:val="en-AU"/>
        </w:rPr>
        <w:t xml:space="preserve"> Geometric Mean Size (µm equivalent spherical diameter) of </w:t>
      </w:r>
      <w:del w:id="737" w:author="Hayden Schilling" w:date="2021-05-04T14:32:00Z">
        <w:r w:rsidRPr="00F15D89" w:rsidDel="004E6DBD">
          <w:rPr>
            <w:rFonts w:asciiTheme="minorHAnsi" w:hAnsiTheme="minorHAnsi" w:cstheme="minorHAnsi"/>
            <w:lang w:val="en-AU"/>
          </w:rPr>
          <w:delText xml:space="preserve">zooplankton </w:delText>
        </w:r>
      </w:del>
      <w:ins w:id="738" w:author="Hayden Schilling" w:date="2021-05-04T14:32:00Z">
        <w:r w:rsidR="004E6DBD">
          <w:rPr>
            <w:rFonts w:asciiTheme="minorHAnsi" w:hAnsiTheme="minorHAnsi" w:cstheme="minorHAnsi"/>
            <w:lang w:val="en-AU"/>
          </w:rPr>
          <w:t>particulates (zooplankton)</w:t>
        </w:r>
        <w:r w:rsidR="004E6DBD" w:rsidRPr="00F15D89">
          <w:rPr>
            <w:rFonts w:asciiTheme="minorHAnsi" w:hAnsiTheme="minorHAnsi" w:cstheme="minorHAnsi"/>
            <w:lang w:val="en-AU"/>
          </w:rPr>
          <w:t xml:space="preserve"> </w:t>
        </w:r>
      </w:ins>
      <w:r w:rsidRPr="00F15D89">
        <w:rPr>
          <w:rFonts w:asciiTheme="minorHAnsi" w:hAnsiTheme="minorHAnsi" w:cstheme="minorHAnsi"/>
          <w:lang w:val="en-AU"/>
        </w:rPr>
        <w:t>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0C287023" w:rsidR="00A73321" w:rsidRPr="00F15D89" w:rsidRDefault="00A73321" w:rsidP="00A73321">
      <w:pPr>
        <w:pStyle w:val="Heading-Main"/>
        <w:spacing w:line="480" w:lineRule="auto"/>
        <w:rPr>
          <w:rFonts w:asciiTheme="minorHAnsi" w:hAnsiTheme="minorHAnsi" w:cstheme="minorHAnsi"/>
          <w:lang w:val="en-AU"/>
        </w:rPr>
      </w:pPr>
      <w:del w:id="739" w:author="Hayden Schilling" w:date="2021-05-14T13:23:00Z">
        <w:r w:rsidDel="00771414">
          <w:rPr>
            <w:noProof/>
            <w:lang w:val="en-AU" w:eastAsia="en-AU"/>
          </w:rPr>
          <w:lastRenderedPageBreak/>
          <w:drawing>
            <wp:inline distT="0" distB="0" distL="0" distR="0" wp14:anchorId="3EAEC488" wp14:editId="711E1D8D">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del>
      <w:ins w:id="740" w:author="Hayden Schilling" w:date="2021-05-14T13:23:00Z">
        <w:r w:rsidR="00771414">
          <w:rPr>
            <w:rFonts w:asciiTheme="minorHAnsi" w:hAnsiTheme="minorHAnsi" w:cstheme="minorHAnsi"/>
            <w:noProof/>
            <w:lang w:val="en-AU"/>
          </w:rPr>
          <w:drawing>
            <wp:inline distT="0" distB="0" distL="0" distR="0" wp14:anchorId="569CF317" wp14:editId="589CA310">
              <wp:extent cx="5725160" cy="6678930"/>
              <wp:effectExtent l="0" t="0" r="889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6678930"/>
                      </a:xfrm>
                      <a:prstGeom prst="rect">
                        <a:avLst/>
                      </a:prstGeom>
                      <a:noFill/>
                      <a:ln>
                        <a:noFill/>
                      </a:ln>
                    </pic:spPr>
                  </pic:pic>
                </a:graphicData>
              </a:graphic>
            </wp:inline>
          </w:drawing>
        </w:r>
      </w:ins>
    </w:p>
    <w:p w14:paraId="47231510" w14:textId="68606F29"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ins w:id="741" w:author="Hayden Schilling" w:date="2021-04-30T10:38:00Z">
        <w:r w:rsidR="003D2000">
          <w:rPr>
            <w:rFonts w:asciiTheme="minorHAnsi" w:hAnsiTheme="minorHAnsi" w:cstheme="minorHAnsi"/>
            <w:b/>
            <w:bCs/>
            <w:lang w:val="en-AU"/>
          </w:rPr>
          <w:t>7</w:t>
        </w:r>
      </w:ins>
      <w:del w:id="742" w:author="Hayden Schilling" w:date="2021-04-30T10:38:00Z">
        <w:r w:rsidRPr="00F15D89" w:rsidDel="003D2000">
          <w:rPr>
            <w:rFonts w:asciiTheme="minorHAnsi" w:hAnsiTheme="minorHAnsi" w:cstheme="minorHAnsi"/>
            <w:b/>
            <w:bCs/>
            <w:lang w:val="en-AU"/>
          </w:rPr>
          <w:delText>5</w:delText>
        </w:r>
      </w:del>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w:t>
      </w:r>
      <w:del w:id="743" w:author="Hayden Schilling" w:date="2021-05-04T14:32:00Z">
        <w:r w:rsidDel="004E6DBD">
          <w:rPr>
            <w:rFonts w:asciiTheme="minorHAnsi" w:hAnsiTheme="minorHAnsi" w:cstheme="minorHAnsi"/>
            <w:lang w:val="en-AU"/>
          </w:rPr>
          <w:delText xml:space="preserve">zooplankton </w:delText>
        </w:r>
      </w:del>
      <w:ins w:id="744" w:author="Hayden Schilling" w:date="2021-05-04T14:32:00Z">
        <w:r w:rsidR="004E6DBD">
          <w:rPr>
            <w:rFonts w:asciiTheme="minorHAnsi" w:hAnsiTheme="minorHAnsi" w:cstheme="minorHAnsi"/>
            <w:lang w:val="en-AU"/>
          </w:rPr>
          <w:t xml:space="preserve">particulate (zooplankton) </w:t>
        </w:r>
      </w:ins>
      <w:r>
        <w:rPr>
          <w:rFonts w:asciiTheme="minorHAnsi" w:hAnsiTheme="minorHAnsi" w:cstheme="minorHAnsi"/>
          <w:lang w:val="en-AU"/>
        </w:rPr>
        <w:t xml:space="preserve">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w:t>
      </w:r>
      <w:del w:id="745" w:author="Hayden Schilling" w:date="2021-04-30T10:42:00Z">
        <w:r w:rsidDel="006F4DD3">
          <w:rPr>
            <w:rFonts w:asciiTheme="minorHAnsi" w:hAnsiTheme="minorHAnsi" w:cstheme="minorHAnsi"/>
            <w:lang w:val="en-AU"/>
          </w:rPr>
          <w:delText>7</w:delText>
        </w:r>
      </w:del>
      <w:ins w:id="746" w:author="Hayden Schilling" w:date="2021-04-30T10:42:00Z">
        <w:r w:rsidR="006F4DD3">
          <w:rPr>
            <w:rFonts w:asciiTheme="minorHAnsi" w:hAnsiTheme="minorHAnsi" w:cstheme="minorHAnsi"/>
            <w:lang w:val="en-AU"/>
          </w:rPr>
          <w:t>8</w:t>
        </w:r>
      </w:ins>
      <w:r>
        <w:rPr>
          <w:rFonts w:asciiTheme="minorHAnsi" w:hAnsiTheme="minorHAnsi" w:cstheme="minorHAnsi"/>
          <w:lang w:val="en-AU"/>
        </w:rPr>
        <w:t>).</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 xml:space="preserve">m inshore to offshore with an undulating towed body with the path shown by the grey </w:t>
      </w:r>
      <w:r w:rsidRPr="00F15D89">
        <w:rPr>
          <w:rFonts w:asciiTheme="minorHAnsi" w:hAnsiTheme="minorHAnsi" w:cstheme="minorHAnsi"/>
          <w:lang w:val="en-AU"/>
        </w:rPr>
        <w:lastRenderedPageBreak/>
        <w:t>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Evans Head (29°S)</w:t>
      </w:r>
    </w:p>
    <w:p w14:paraId="3F1F46FE" w14:textId="1B0954BC" w:rsidR="00B044F9" w:rsidRPr="00B044F9" w:rsidRDefault="00B044F9" w:rsidP="00B044F9">
      <w:pPr>
        <w:spacing w:line="480" w:lineRule="auto"/>
        <w:rPr>
          <w:ins w:id="747" w:author="Hayden Schilling" w:date="2021-04-21T14:48:00Z"/>
          <w:rFonts w:asciiTheme="minorHAnsi" w:hAnsiTheme="minorHAnsi" w:cstheme="minorHAnsi"/>
          <w:szCs w:val="24"/>
          <w:lang w:val="en-AU"/>
        </w:rPr>
      </w:pPr>
      <w:bookmarkStart w:id="748" w:name="_Hlk69822385"/>
      <w:bookmarkStart w:id="749" w:name="_Hlk69822317"/>
      <w:ins w:id="750" w:author="Hayden Schilling" w:date="2021-04-21T14:48:00Z">
        <w:r w:rsidRPr="00B044F9">
          <w:rPr>
            <w:rFonts w:asciiTheme="minorHAnsi" w:hAnsiTheme="minorHAnsi" w:cstheme="minorHAnsi"/>
            <w:szCs w:val="24"/>
            <w:lang w:val="en-AU"/>
          </w:rPr>
          <w:t>The transect at Evans Head (29°S) extended only 5km past the continental shelf edge but was still largely influenced by the EAC. The EAC was centred 36.1km from the offshore above the 220m contour. The EAC had a strong along-shore flow (1.47 m s</w:t>
        </w:r>
        <w:r w:rsidRPr="004E6DBD">
          <w:rPr>
            <w:rFonts w:asciiTheme="minorHAnsi" w:hAnsiTheme="minorHAnsi" w:cstheme="minorHAnsi"/>
            <w:szCs w:val="24"/>
            <w:vertAlign w:val="superscript"/>
            <w:lang w:val="en-AU"/>
            <w:rPrChange w:id="751" w:author="Hayden Schilling" w:date="2021-05-04T14:33:00Z">
              <w:rPr>
                <w:rFonts w:asciiTheme="minorHAnsi" w:hAnsiTheme="minorHAnsi" w:cstheme="minorHAnsi"/>
                <w:szCs w:val="24"/>
                <w:lang w:val="en-AU"/>
              </w:rPr>
            </w:rPrChange>
          </w:rPr>
          <w:t>-</w:t>
        </w:r>
        <w:proofErr w:type="gramStart"/>
        <w:r w:rsidRPr="004E6DBD">
          <w:rPr>
            <w:rFonts w:asciiTheme="minorHAnsi" w:hAnsiTheme="minorHAnsi" w:cstheme="minorHAnsi"/>
            <w:szCs w:val="24"/>
            <w:vertAlign w:val="superscript"/>
            <w:lang w:val="en-AU"/>
            <w:rPrChange w:id="752" w:author="Hayden Schilling" w:date="2021-05-04T14:33:00Z">
              <w:rPr>
                <w:rFonts w:asciiTheme="minorHAnsi" w:hAnsiTheme="minorHAnsi" w:cstheme="minorHAnsi"/>
                <w:szCs w:val="24"/>
                <w:lang w:val="en-AU"/>
              </w:rPr>
            </w:rPrChange>
          </w:rPr>
          <w:t>1</w:t>
        </w:r>
        <w:r w:rsidRPr="00B044F9">
          <w:rPr>
            <w:rFonts w:asciiTheme="minorHAnsi" w:hAnsiTheme="minorHAnsi" w:cstheme="minorHAnsi"/>
            <w:szCs w:val="24"/>
            <w:lang w:val="en-AU"/>
          </w:rPr>
          <w:t>;</w:t>
        </w:r>
        <w:proofErr w:type="gramEnd"/>
        <w:r w:rsidRPr="00B044F9">
          <w:rPr>
            <w:rFonts w:asciiTheme="minorHAnsi" w:hAnsiTheme="minorHAnsi" w:cstheme="minorHAnsi"/>
            <w:szCs w:val="24"/>
            <w:lang w:val="en-AU"/>
          </w:rPr>
          <w:t xml:space="preserve"> Figure </w:t>
        </w:r>
      </w:ins>
      <w:ins w:id="753" w:author="Hayden Schilling" w:date="2021-04-30T10:43:00Z">
        <w:r w:rsidR="00DE33B9">
          <w:rPr>
            <w:rFonts w:asciiTheme="minorHAnsi" w:hAnsiTheme="minorHAnsi" w:cstheme="minorHAnsi"/>
            <w:szCs w:val="24"/>
            <w:lang w:val="en-AU"/>
          </w:rPr>
          <w:t>4</w:t>
        </w:r>
      </w:ins>
      <w:ins w:id="754" w:author="Hayden Schilling" w:date="2021-04-21T14:48:00Z">
        <w:r w:rsidRPr="00B044F9">
          <w:rPr>
            <w:rFonts w:asciiTheme="minorHAnsi" w:hAnsiTheme="minorHAnsi" w:cstheme="minorHAnsi"/>
            <w:szCs w:val="24"/>
            <w:lang w:val="en-AU"/>
          </w:rPr>
          <w:t>). The EAC showed offshore movement (0.27 m s</w:t>
        </w:r>
        <w:r w:rsidRPr="004E6DBD">
          <w:rPr>
            <w:rFonts w:asciiTheme="minorHAnsi" w:hAnsiTheme="minorHAnsi" w:cstheme="minorHAnsi"/>
            <w:szCs w:val="24"/>
            <w:vertAlign w:val="superscript"/>
            <w:lang w:val="en-AU"/>
            <w:rPrChange w:id="755" w:author="Hayden Schilling" w:date="2021-05-04T14:33:00Z">
              <w:rPr>
                <w:rFonts w:asciiTheme="minorHAnsi" w:hAnsiTheme="minorHAnsi" w:cstheme="minorHAnsi"/>
                <w:szCs w:val="24"/>
                <w:lang w:val="en-AU"/>
              </w:rPr>
            </w:rPrChange>
          </w:rPr>
          <w:t>-1</w:t>
        </w:r>
        <w:r w:rsidRPr="00B044F9">
          <w:rPr>
            <w:rFonts w:asciiTheme="minorHAnsi" w:hAnsiTheme="minorHAnsi" w:cstheme="minorHAnsi"/>
            <w:szCs w:val="24"/>
            <w:lang w:val="en-AU"/>
          </w:rPr>
          <w:t xml:space="preserve">) which increased with distance offshore (Figure S4). There was strong  uplift of the isotherms inshore of the EAC with the 21 °C isotherm rising to the surface from 70 m depth over 6 km and the 20 °C isotherm rising to the surface from 100 m depth over 15 km. Due to the proximity of the strong EAC from the continental slope and the lack of upwelling-favourable wind stress (Figure </w:t>
        </w:r>
      </w:ins>
      <w:ins w:id="756" w:author="Hayden Schilling" w:date="2021-04-30T10:43:00Z">
        <w:r w:rsidR="00DE33B9">
          <w:rPr>
            <w:rFonts w:asciiTheme="minorHAnsi" w:hAnsiTheme="minorHAnsi" w:cstheme="minorHAnsi"/>
            <w:szCs w:val="24"/>
            <w:lang w:val="en-AU"/>
          </w:rPr>
          <w:t>S3</w:t>
        </w:r>
      </w:ins>
      <w:ins w:id="757" w:author="Hayden Schilling" w:date="2021-04-21T14:48:00Z">
        <w:r w:rsidRPr="00B044F9">
          <w:rPr>
            <w:rFonts w:asciiTheme="minorHAnsi" w:hAnsiTheme="minorHAnsi" w:cstheme="minorHAnsi"/>
            <w:szCs w:val="24"/>
            <w:lang w:val="en-AU"/>
          </w:rPr>
          <w:t xml:space="preserve">), the isotherm uplift is likely to be current-driven, as shown in Schaeffer et al. </w:t>
        </w:r>
      </w:ins>
      <w:r>
        <w:rPr>
          <w:rFonts w:asciiTheme="minorHAnsi" w:hAnsiTheme="minorHAnsi" w:cstheme="minorHAnsi"/>
          <w:szCs w:val="24"/>
          <w:lang w:val="en-AU"/>
        </w:rPr>
        <w:fldChar w:fldCharType="begin"/>
      </w:r>
      <w:r w:rsidR="00556CC4">
        <w:rPr>
          <w:rFonts w:asciiTheme="minorHAnsi" w:hAnsiTheme="minorHAnsi" w:cstheme="minorHAnsi"/>
          <w:szCs w:val="24"/>
          <w:lang w:val="en-AU"/>
        </w:rPr>
        <w:instrText xml:space="preserve"> ADDIN ZOTERO_ITEM CSL_CITATION {"citationID":"J7p0iyse","properties":{"formattedCitation":"(2014)","plainCitation":"(2014)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E."}],"issued":{"date-parts":[["2014",8]]}},"suppress-author":true}],"schema":"https://github.com/citation-style-language/schema/raw/master/csl-citation.json"} </w:instrText>
      </w:r>
      <w:r>
        <w:rPr>
          <w:rFonts w:asciiTheme="minorHAnsi" w:hAnsiTheme="minorHAnsi" w:cstheme="minorHAnsi"/>
          <w:szCs w:val="24"/>
          <w:lang w:val="en-AU"/>
        </w:rPr>
        <w:fldChar w:fldCharType="separate"/>
      </w:r>
      <w:r w:rsidRPr="00B044F9">
        <w:rPr>
          <w:rFonts w:ascii="Calibri" w:hAnsi="Calibri" w:cs="Calibri"/>
        </w:rPr>
        <w:t>(2014)</w:t>
      </w:r>
      <w:r>
        <w:rPr>
          <w:rFonts w:asciiTheme="minorHAnsi" w:hAnsiTheme="minorHAnsi" w:cstheme="minorHAnsi"/>
          <w:szCs w:val="24"/>
          <w:lang w:val="en-AU"/>
        </w:rPr>
        <w:fldChar w:fldCharType="end"/>
      </w:r>
      <w:ins w:id="758" w:author="Hayden Schilling" w:date="2021-04-21T14:48:00Z">
        <w:r w:rsidRPr="00B044F9">
          <w:rPr>
            <w:rFonts w:asciiTheme="minorHAnsi" w:hAnsiTheme="minorHAnsi" w:cstheme="minorHAnsi"/>
            <w:szCs w:val="24"/>
            <w:lang w:val="en-AU"/>
          </w:rPr>
          <w:t>.</w:t>
        </w:r>
      </w:ins>
    </w:p>
    <w:p w14:paraId="54D6D81D" w14:textId="39319B4A" w:rsidR="002C212A" w:rsidRPr="00F15D89" w:rsidDel="00B044F9" w:rsidRDefault="001D5CFE" w:rsidP="00D715A7">
      <w:pPr>
        <w:spacing w:line="480" w:lineRule="auto"/>
        <w:ind w:firstLine="720"/>
        <w:rPr>
          <w:del w:id="759" w:author="Hayden Schilling" w:date="2021-04-21T14:48:00Z"/>
          <w:rFonts w:asciiTheme="minorHAnsi" w:hAnsiTheme="minorHAnsi" w:cstheme="minorHAnsi"/>
          <w:szCs w:val="24"/>
          <w:lang w:val="en-AU"/>
        </w:rPr>
      </w:pPr>
      <w:del w:id="760" w:author="Hayden Schilling" w:date="2021-04-21T14:48:00Z">
        <w:r w:rsidRPr="00F15D89" w:rsidDel="00B044F9">
          <w:rPr>
            <w:rFonts w:asciiTheme="minorHAnsi" w:hAnsiTheme="minorHAnsi" w:cstheme="minorHAnsi"/>
            <w:szCs w:val="24"/>
            <w:lang w:val="en-AU"/>
          </w:rPr>
          <w:delText>T</w:delText>
        </w:r>
        <w:r w:rsidR="003B1584" w:rsidRPr="00F15D89" w:rsidDel="00B044F9">
          <w:rPr>
            <w:rFonts w:asciiTheme="minorHAnsi" w:hAnsiTheme="minorHAnsi" w:cstheme="minorHAnsi"/>
            <w:szCs w:val="24"/>
            <w:lang w:val="en-AU"/>
          </w:rPr>
          <w:delText xml:space="preserve">he transect </w:delText>
        </w:r>
      </w:del>
      <w:del w:id="761" w:author="Hayden Schilling" w:date="2021-04-20T14:37:00Z">
        <w:r w:rsidR="003B1584" w:rsidRPr="00F15D89" w:rsidDel="00BD3E77">
          <w:rPr>
            <w:rFonts w:asciiTheme="minorHAnsi" w:hAnsiTheme="minorHAnsi" w:cstheme="minorHAnsi"/>
            <w:szCs w:val="24"/>
            <w:lang w:val="en-AU"/>
          </w:rPr>
          <w:delText>s</w:delText>
        </w:r>
        <w:r w:rsidR="00764CE9" w:rsidRPr="00F15D89" w:rsidDel="00BD3E77">
          <w:rPr>
            <w:rFonts w:asciiTheme="minorHAnsi" w:hAnsiTheme="minorHAnsi" w:cstheme="minorHAnsi"/>
            <w:szCs w:val="24"/>
            <w:lang w:val="en-AU"/>
          </w:rPr>
          <w:delText xml:space="preserve">lightly further south </w:delText>
        </w:r>
      </w:del>
      <w:del w:id="762" w:author="Hayden Schilling" w:date="2021-04-21T14:48:00Z">
        <w:r w:rsidR="00764CE9" w:rsidRPr="00F15D89" w:rsidDel="00B044F9">
          <w:rPr>
            <w:rFonts w:asciiTheme="minorHAnsi" w:hAnsiTheme="minorHAnsi" w:cstheme="minorHAnsi"/>
            <w:szCs w:val="24"/>
            <w:lang w:val="en-AU"/>
          </w:rPr>
          <w:delText>at Evans Head (</w:delText>
        </w:r>
        <w:r w:rsidR="00D37A51" w:rsidRPr="00F15D89" w:rsidDel="00B044F9">
          <w:rPr>
            <w:rFonts w:asciiTheme="minorHAnsi" w:hAnsiTheme="minorHAnsi" w:cstheme="minorHAnsi"/>
            <w:szCs w:val="24"/>
            <w:lang w:val="en-AU"/>
          </w:rPr>
          <w:delText>29°</w:delText>
        </w:r>
        <w:r w:rsidR="00764CE9" w:rsidRPr="00F15D89" w:rsidDel="00B044F9">
          <w:rPr>
            <w:rFonts w:asciiTheme="minorHAnsi" w:hAnsiTheme="minorHAnsi" w:cstheme="minorHAnsi"/>
            <w:szCs w:val="24"/>
            <w:lang w:val="en-AU"/>
          </w:rPr>
          <w:delText>S</w:delText>
        </w:r>
      </w:del>
      <w:del w:id="763" w:author="Hayden Schilling" w:date="2021-04-20T14:38:00Z">
        <w:r w:rsidR="00764CE9" w:rsidRPr="00F15D89" w:rsidDel="00BD3E77">
          <w:rPr>
            <w:rFonts w:asciiTheme="minorHAnsi" w:hAnsiTheme="minorHAnsi" w:cstheme="minorHAnsi"/>
            <w:szCs w:val="24"/>
            <w:lang w:val="en-AU"/>
          </w:rPr>
          <w:delText>)</w:delText>
        </w:r>
        <w:r w:rsidR="003B1584" w:rsidRPr="00F15D89" w:rsidDel="00BD3E77">
          <w:rPr>
            <w:rFonts w:asciiTheme="minorHAnsi" w:hAnsiTheme="minorHAnsi" w:cstheme="minorHAnsi"/>
            <w:szCs w:val="24"/>
            <w:lang w:val="en-AU"/>
          </w:rPr>
          <w:delText xml:space="preserve"> </w:delText>
        </w:r>
        <w:r w:rsidRPr="00F15D89" w:rsidDel="00BD3E77">
          <w:rPr>
            <w:rFonts w:asciiTheme="minorHAnsi" w:hAnsiTheme="minorHAnsi" w:cstheme="minorHAnsi"/>
            <w:szCs w:val="24"/>
            <w:lang w:val="en-AU"/>
          </w:rPr>
          <w:delText xml:space="preserve">did not go as far offshore as the other transects but </w:delText>
        </w:r>
        <w:r w:rsidR="002C212A" w:rsidRPr="00F15D89" w:rsidDel="00BD3E77">
          <w:rPr>
            <w:rFonts w:asciiTheme="minorHAnsi" w:hAnsiTheme="minorHAnsi" w:cstheme="minorHAnsi"/>
            <w:szCs w:val="24"/>
            <w:lang w:val="en-AU"/>
          </w:rPr>
          <w:delText>was</w:delText>
        </w:r>
      </w:del>
      <w:del w:id="764" w:author="Hayden Schilling" w:date="2021-04-21T14:48:00Z">
        <w:r w:rsidR="00764CE9" w:rsidRPr="00F15D89" w:rsidDel="00B044F9">
          <w:rPr>
            <w:rFonts w:asciiTheme="minorHAnsi" w:hAnsiTheme="minorHAnsi" w:cstheme="minorHAnsi"/>
            <w:szCs w:val="24"/>
            <w:lang w:val="en-AU"/>
          </w:rPr>
          <w:delText xml:space="preserve"> still largely influenced </w:delText>
        </w:r>
        <w:r w:rsidR="002C212A" w:rsidRPr="00F15D89" w:rsidDel="00B044F9">
          <w:rPr>
            <w:rFonts w:asciiTheme="minorHAnsi" w:hAnsiTheme="minorHAnsi" w:cstheme="minorHAnsi"/>
            <w:szCs w:val="24"/>
            <w:lang w:val="en-AU"/>
          </w:rPr>
          <w:delText>by the EAC</w:delText>
        </w:r>
      </w:del>
      <w:del w:id="765" w:author="Hayden Schilling" w:date="2021-04-20T14:38:00Z">
        <w:r w:rsidR="002C212A" w:rsidRPr="00F15D89" w:rsidDel="00BD3E77">
          <w:rPr>
            <w:rFonts w:asciiTheme="minorHAnsi" w:hAnsiTheme="minorHAnsi" w:cstheme="minorHAnsi"/>
            <w:szCs w:val="24"/>
            <w:lang w:val="en-AU"/>
          </w:rPr>
          <w:delText xml:space="preserve"> which</w:delText>
        </w:r>
      </w:del>
      <w:del w:id="766" w:author="Hayden Schilling" w:date="2021-04-21T14:48:00Z">
        <w:r w:rsidR="002C212A" w:rsidRPr="00F15D89" w:rsidDel="00B044F9">
          <w:rPr>
            <w:rFonts w:asciiTheme="minorHAnsi" w:hAnsiTheme="minorHAnsi" w:cstheme="minorHAnsi"/>
            <w:szCs w:val="24"/>
            <w:lang w:val="en-AU"/>
          </w:rPr>
          <w:delText xml:space="preserve"> had a strong </w:delText>
        </w:r>
        <w:r w:rsidR="00906D99" w:rsidDel="00B044F9">
          <w:rPr>
            <w:rFonts w:asciiTheme="minorHAnsi" w:hAnsiTheme="minorHAnsi" w:cstheme="minorHAnsi"/>
            <w:szCs w:val="24"/>
            <w:lang w:val="en-AU"/>
          </w:rPr>
          <w:delText>along-sh</w:delText>
        </w:r>
        <w:r w:rsidR="00585981" w:rsidDel="00B044F9">
          <w:rPr>
            <w:rFonts w:asciiTheme="minorHAnsi" w:hAnsiTheme="minorHAnsi" w:cstheme="minorHAnsi"/>
            <w:szCs w:val="24"/>
            <w:lang w:val="en-AU"/>
          </w:rPr>
          <w:delText>ore</w:delText>
        </w:r>
        <w:r w:rsidR="002C212A" w:rsidRPr="00F15D89" w:rsidDel="00B044F9">
          <w:rPr>
            <w:rFonts w:asciiTheme="minorHAnsi" w:hAnsiTheme="minorHAnsi" w:cstheme="minorHAnsi"/>
            <w:szCs w:val="24"/>
            <w:lang w:val="en-AU"/>
          </w:rPr>
          <w:delText xml:space="preserve"> flow (1.47 m s</w:delText>
        </w:r>
        <w:r w:rsidR="002C212A" w:rsidRPr="00F15D89" w:rsidDel="00B044F9">
          <w:rPr>
            <w:rFonts w:asciiTheme="minorHAnsi" w:hAnsiTheme="minorHAnsi" w:cstheme="minorHAnsi"/>
            <w:szCs w:val="24"/>
            <w:vertAlign w:val="superscript"/>
            <w:lang w:val="en-AU"/>
          </w:rPr>
          <w:delText>-1</w:delText>
        </w:r>
      </w:del>
      <w:del w:id="767" w:author="Hayden Schilling" w:date="2021-04-20T14:42:00Z">
        <w:r w:rsidR="002C212A" w:rsidRPr="00F15D89" w:rsidDel="00BD3E77">
          <w:rPr>
            <w:rFonts w:asciiTheme="minorHAnsi" w:hAnsiTheme="minorHAnsi" w:cstheme="minorHAnsi"/>
            <w:szCs w:val="24"/>
            <w:lang w:val="en-AU"/>
          </w:rPr>
          <w:delText>) centred</w:delText>
        </w:r>
        <w:r w:rsidR="00764CE9" w:rsidRPr="00F15D89" w:rsidDel="00BD3E77">
          <w:rPr>
            <w:rFonts w:asciiTheme="minorHAnsi" w:hAnsiTheme="minorHAnsi" w:cstheme="minorHAnsi"/>
            <w:szCs w:val="24"/>
            <w:lang w:val="en-AU"/>
          </w:rPr>
          <w:delText xml:space="preserve"> </w:delText>
        </w:r>
        <w:r w:rsidR="002C212A" w:rsidRPr="00F15D89" w:rsidDel="00BD3E77">
          <w:rPr>
            <w:rFonts w:asciiTheme="minorHAnsi" w:hAnsiTheme="minorHAnsi" w:cstheme="minorHAnsi"/>
            <w:szCs w:val="24"/>
            <w:lang w:val="en-AU"/>
          </w:rPr>
          <w:delText xml:space="preserve">36.1 km </w:delText>
        </w:r>
        <w:r w:rsidR="00764CE9" w:rsidRPr="00F15D89" w:rsidDel="00BD3E77">
          <w:rPr>
            <w:rFonts w:asciiTheme="minorHAnsi" w:hAnsiTheme="minorHAnsi" w:cstheme="minorHAnsi"/>
            <w:szCs w:val="24"/>
            <w:lang w:val="en-AU"/>
          </w:rPr>
          <w:delText>from the coast</w:delText>
        </w:r>
        <w:r w:rsidR="004737AE" w:rsidRPr="00F15D89" w:rsidDel="00BD3E77">
          <w:rPr>
            <w:rFonts w:asciiTheme="minorHAnsi" w:hAnsiTheme="minorHAnsi" w:cstheme="minorHAnsi"/>
            <w:szCs w:val="24"/>
            <w:lang w:val="en-AU"/>
          </w:rPr>
          <w:delText>, near the edge of the continental shelf</w:delText>
        </w:r>
        <w:r w:rsidR="002C212A" w:rsidRPr="00F15D89" w:rsidDel="00BD3E77">
          <w:rPr>
            <w:rFonts w:asciiTheme="minorHAnsi" w:hAnsiTheme="minorHAnsi" w:cstheme="minorHAnsi"/>
            <w:szCs w:val="24"/>
            <w:lang w:val="en-AU"/>
          </w:rPr>
          <w:delText xml:space="preserve"> (220 m </w:delText>
        </w:r>
        <w:r w:rsidR="005C282A" w:rsidDel="00BD3E77">
          <w:rPr>
            <w:rFonts w:asciiTheme="minorHAnsi" w:hAnsiTheme="minorHAnsi" w:cstheme="minorHAnsi"/>
            <w:szCs w:val="24"/>
            <w:lang w:val="en-AU"/>
          </w:rPr>
          <w:delText>seabed depth</w:delText>
        </w:r>
        <w:r w:rsidR="003B1584" w:rsidRPr="00F15D89" w:rsidDel="00BD3E77">
          <w:rPr>
            <w:rFonts w:asciiTheme="minorHAnsi" w:hAnsiTheme="minorHAnsi" w:cstheme="minorHAnsi"/>
            <w:szCs w:val="24"/>
            <w:lang w:val="en-AU"/>
          </w:rPr>
          <w:delText xml:space="preserve">; </w:delText>
        </w:r>
      </w:del>
      <w:del w:id="768" w:author="Hayden Schilling" w:date="2021-04-21T14:48:00Z">
        <w:r w:rsidR="003B1584" w:rsidRPr="00F15D89" w:rsidDel="00B044F9">
          <w:rPr>
            <w:rFonts w:asciiTheme="minorHAnsi" w:hAnsiTheme="minorHAnsi" w:cstheme="minorHAnsi"/>
            <w:szCs w:val="24"/>
            <w:lang w:val="en-AU"/>
          </w:rPr>
          <w:delText>Figure 2</w:delText>
        </w:r>
        <w:r w:rsidR="002C212A" w:rsidRPr="00F15D89" w:rsidDel="00B044F9">
          <w:rPr>
            <w:rFonts w:asciiTheme="minorHAnsi" w:hAnsiTheme="minorHAnsi" w:cstheme="minorHAnsi"/>
            <w:szCs w:val="24"/>
            <w:lang w:val="en-AU"/>
          </w:rPr>
          <w:delText xml:space="preserve">). The EAC </w:delText>
        </w:r>
        <w:r w:rsidR="003B01EB" w:rsidDel="00B044F9">
          <w:rPr>
            <w:rFonts w:asciiTheme="minorHAnsi" w:hAnsiTheme="minorHAnsi" w:cstheme="minorHAnsi"/>
            <w:szCs w:val="24"/>
            <w:lang w:val="en-AU"/>
          </w:rPr>
          <w:delText>showed</w:delText>
        </w:r>
        <w:r w:rsidR="002C212A" w:rsidRPr="00F15D89" w:rsidDel="00B044F9">
          <w:rPr>
            <w:rFonts w:asciiTheme="minorHAnsi" w:hAnsiTheme="minorHAnsi" w:cstheme="minorHAnsi"/>
            <w:szCs w:val="24"/>
            <w:lang w:val="en-AU"/>
          </w:rPr>
          <w:delText xml:space="preserve"> offshore movement (0.27 m s</w:delText>
        </w:r>
        <w:r w:rsidR="002C212A" w:rsidRPr="00F15D89" w:rsidDel="00B044F9">
          <w:rPr>
            <w:rFonts w:asciiTheme="minorHAnsi" w:hAnsiTheme="minorHAnsi" w:cstheme="minorHAnsi"/>
            <w:szCs w:val="24"/>
            <w:vertAlign w:val="superscript"/>
            <w:lang w:val="en-AU"/>
          </w:rPr>
          <w:delText>-1</w:delText>
        </w:r>
        <w:r w:rsidR="002C212A" w:rsidRPr="00F15D89" w:rsidDel="00B044F9">
          <w:rPr>
            <w:rFonts w:asciiTheme="minorHAnsi" w:hAnsiTheme="minorHAnsi" w:cstheme="minorHAnsi"/>
            <w:szCs w:val="24"/>
            <w:lang w:val="en-AU"/>
          </w:rPr>
          <w:delText>) which increased with distance offshore</w:delText>
        </w:r>
        <w:r w:rsidR="008402FD" w:rsidDel="00B044F9">
          <w:rPr>
            <w:rFonts w:asciiTheme="minorHAnsi" w:hAnsiTheme="minorHAnsi" w:cstheme="minorHAnsi"/>
            <w:szCs w:val="24"/>
            <w:lang w:val="en-AU"/>
          </w:rPr>
          <w:delText xml:space="preserve"> (Figure S4)</w:delText>
        </w:r>
        <w:r w:rsidR="002C212A" w:rsidRPr="00F15D89" w:rsidDel="00B044F9">
          <w:rPr>
            <w:rFonts w:asciiTheme="minorHAnsi" w:hAnsiTheme="minorHAnsi" w:cstheme="minorHAnsi"/>
            <w:szCs w:val="24"/>
            <w:lang w:val="en-AU"/>
          </w:rPr>
          <w:delText>.</w:delText>
        </w:r>
        <w:r w:rsidR="000C11C9" w:rsidRPr="00F15D89" w:rsidDel="00B044F9">
          <w:rPr>
            <w:rFonts w:asciiTheme="minorHAnsi" w:hAnsiTheme="minorHAnsi" w:cstheme="minorHAnsi"/>
            <w:szCs w:val="24"/>
            <w:lang w:val="en-AU"/>
          </w:rPr>
          <w:delText xml:space="preserve"> </w:delText>
        </w:r>
        <w:r w:rsidR="002C212A" w:rsidRPr="00F15D89" w:rsidDel="00B044F9">
          <w:rPr>
            <w:rFonts w:asciiTheme="minorHAnsi" w:hAnsiTheme="minorHAnsi" w:cstheme="minorHAnsi"/>
            <w:szCs w:val="24"/>
            <w:lang w:val="en-AU"/>
          </w:rPr>
          <w:delText>There was strong current driven uplift of the isotherms inshore of the EAC with the 21 °C isotherm rising to the surface from 70</w:delText>
        </w:r>
        <w:r w:rsidR="005B1377" w:rsidDel="00B044F9">
          <w:rPr>
            <w:rFonts w:asciiTheme="minorHAnsi" w:hAnsiTheme="minorHAnsi" w:cstheme="minorHAnsi"/>
            <w:szCs w:val="24"/>
            <w:lang w:val="en-AU"/>
          </w:rPr>
          <w:delText xml:space="preserve"> </w:delText>
        </w:r>
        <w:r w:rsidR="002C212A" w:rsidRPr="00F15D89" w:rsidDel="00B044F9">
          <w:rPr>
            <w:rFonts w:asciiTheme="minorHAnsi" w:hAnsiTheme="minorHAnsi" w:cstheme="minorHAnsi"/>
            <w:szCs w:val="24"/>
            <w:lang w:val="en-AU"/>
          </w:rPr>
          <w:delText>m depth over 6 km and the 20 °C isotherm rising to the surface from 100</w:delText>
        </w:r>
        <w:r w:rsidR="005B1377" w:rsidDel="00B044F9">
          <w:rPr>
            <w:rFonts w:asciiTheme="minorHAnsi" w:hAnsiTheme="minorHAnsi" w:cstheme="minorHAnsi"/>
            <w:szCs w:val="24"/>
            <w:lang w:val="en-AU"/>
          </w:rPr>
          <w:delText xml:space="preserve"> </w:delText>
        </w:r>
        <w:r w:rsidR="002C212A" w:rsidRPr="00F15D89" w:rsidDel="00B044F9">
          <w:rPr>
            <w:rFonts w:asciiTheme="minorHAnsi" w:hAnsiTheme="minorHAnsi" w:cstheme="minorHAnsi"/>
            <w:szCs w:val="24"/>
            <w:lang w:val="en-AU"/>
          </w:rPr>
          <w:delText>m depth over 15 km</w:delText>
        </w:r>
        <w:bookmarkEnd w:id="748"/>
        <w:r w:rsidR="00C82D42" w:rsidDel="00B044F9">
          <w:rPr>
            <w:rFonts w:asciiTheme="minorHAnsi" w:hAnsiTheme="minorHAnsi" w:cstheme="minorHAnsi"/>
            <w:szCs w:val="24"/>
            <w:lang w:val="en-AU"/>
          </w:rPr>
          <w:delText xml:space="preserve"> </w:delText>
        </w:r>
      </w:del>
      <w:del w:id="769" w:author="Hayden Schilling" w:date="2021-04-20T14:44:00Z">
        <w:r w:rsidR="00C82D42" w:rsidDel="00BD3E77">
          <w:rPr>
            <w:rFonts w:asciiTheme="minorHAnsi" w:hAnsiTheme="minorHAnsi" w:cstheme="minorHAnsi"/>
            <w:szCs w:val="24"/>
            <w:lang w:val="en-AU"/>
          </w:rPr>
          <w:delText>similar to the northern Cape Byron site (28.6° S)</w:delText>
        </w:r>
        <w:r w:rsidR="002C212A" w:rsidRPr="00F15D89" w:rsidDel="00BD3E77">
          <w:rPr>
            <w:rFonts w:asciiTheme="minorHAnsi" w:hAnsiTheme="minorHAnsi" w:cstheme="minorHAnsi"/>
            <w:szCs w:val="24"/>
            <w:lang w:val="en-AU"/>
          </w:rPr>
          <w:delText>.</w:delText>
        </w:r>
      </w:del>
    </w:p>
    <w:p w14:paraId="7D157ABD" w14:textId="12D27D7F" w:rsidR="004737AE" w:rsidRPr="00F15D89" w:rsidRDefault="004737AE" w:rsidP="00D715A7">
      <w:pPr>
        <w:spacing w:line="480" w:lineRule="auto"/>
        <w:ind w:firstLine="720"/>
        <w:rPr>
          <w:rFonts w:asciiTheme="minorHAnsi" w:hAnsiTheme="minorHAnsi" w:cstheme="minorHAnsi"/>
          <w:szCs w:val="24"/>
          <w:lang w:val="en-AU"/>
        </w:rPr>
      </w:pPr>
      <w:bookmarkStart w:id="770" w:name="_Hlk69822990"/>
      <w:bookmarkStart w:id="771" w:name="_Hlk69823078"/>
      <w:bookmarkStart w:id="772" w:name="_Hlk69823620"/>
      <w:bookmarkEnd w:id="749"/>
      <w:r w:rsidRPr="00F15D89">
        <w:rPr>
          <w:rFonts w:asciiTheme="minorHAnsi" w:hAnsiTheme="minorHAnsi" w:cstheme="minorHAnsi"/>
          <w:szCs w:val="24"/>
          <w:lang w:val="en-AU"/>
        </w:rPr>
        <w:t xml:space="preserve">The </w:t>
      </w:r>
      <w:ins w:id="773" w:author="Hayden Schilling" w:date="2021-05-04T14:33:00Z">
        <w:r w:rsidR="004E6DBD">
          <w:rPr>
            <w:rFonts w:asciiTheme="minorHAnsi" w:hAnsiTheme="minorHAnsi" w:cstheme="minorHAnsi"/>
            <w:szCs w:val="24"/>
            <w:lang w:val="en-AU"/>
          </w:rPr>
          <w:t>particulate (</w:t>
        </w:r>
        <w:r w:rsidR="004E6DBD" w:rsidRPr="00F15D89">
          <w:rPr>
            <w:rFonts w:asciiTheme="minorHAnsi" w:hAnsiTheme="minorHAnsi" w:cstheme="minorHAnsi"/>
            <w:szCs w:val="24"/>
            <w:lang w:val="en-AU"/>
          </w:rPr>
          <w:t>zooplankton</w:t>
        </w:r>
        <w:r w:rsidR="004E6DBD">
          <w:rPr>
            <w:rFonts w:asciiTheme="minorHAnsi" w:hAnsiTheme="minorHAnsi" w:cstheme="minorHAnsi"/>
            <w:szCs w:val="24"/>
            <w:lang w:val="en-AU"/>
          </w:rPr>
          <w:t>)</w:t>
        </w:r>
        <w:r w:rsidR="004E6DBD" w:rsidRPr="00F15D89">
          <w:rPr>
            <w:rFonts w:asciiTheme="minorHAnsi" w:hAnsiTheme="minorHAnsi" w:cstheme="minorHAnsi"/>
            <w:szCs w:val="24"/>
            <w:lang w:val="en-AU"/>
          </w:rPr>
          <w:t xml:space="preserve"> </w:t>
        </w:r>
      </w:ins>
      <w:del w:id="774" w:author="Hayden Schilling" w:date="2021-05-04T14:33:00Z">
        <w:r w:rsidRPr="00F15D89" w:rsidDel="004E6DBD">
          <w:rPr>
            <w:rFonts w:asciiTheme="minorHAnsi" w:hAnsiTheme="minorHAnsi" w:cstheme="minorHAnsi"/>
            <w:szCs w:val="24"/>
            <w:lang w:val="en-AU"/>
          </w:rPr>
          <w:delText xml:space="preserve">zooplankton </w:delText>
        </w:r>
      </w:del>
      <w:del w:id="775" w:author="Hayden Schilling" w:date="2021-04-20T14:52:00Z">
        <w:r w:rsidRPr="00F15D89" w:rsidDel="002B45C6">
          <w:rPr>
            <w:rFonts w:asciiTheme="minorHAnsi" w:hAnsiTheme="minorHAnsi" w:cstheme="minorHAnsi"/>
            <w:szCs w:val="24"/>
            <w:lang w:val="en-AU"/>
          </w:rPr>
          <w:delText xml:space="preserve">community </w:delText>
        </w:r>
      </w:del>
      <w:ins w:id="776" w:author="Hayden Schilling" w:date="2021-04-20T14:52:00Z">
        <w:r w:rsidR="002B45C6">
          <w:rPr>
            <w:rFonts w:asciiTheme="minorHAnsi" w:hAnsiTheme="minorHAnsi" w:cstheme="minorHAnsi"/>
            <w:szCs w:val="24"/>
            <w:lang w:val="en-AU"/>
          </w:rPr>
          <w:t>size structure</w:t>
        </w:r>
        <w:r w:rsidR="002B45C6" w:rsidRPr="00F15D89">
          <w:rPr>
            <w:rFonts w:asciiTheme="minorHAnsi" w:hAnsiTheme="minorHAnsi" w:cstheme="minorHAnsi"/>
            <w:szCs w:val="24"/>
            <w:lang w:val="en-AU"/>
          </w:rPr>
          <w:t xml:space="preserve"> </w:t>
        </w:r>
      </w:ins>
      <w:del w:id="777" w:author="Hayden Schilling" w:date="2021-04-20T14:57:00Z">
        <w:r w:rsidRPr="00F15D89" w:rsidDel="002B45C6">
          <w:rPr>
            <w:rFonts w:asciiTheme="minorHAnsi" w:hAnsiTheme="minorHAnsi" w:cstheme="minorHAnsi"/>
            <w:szCs w:val="24"/>
            <w:lang w:val="en-AU"/>
          </w:rPr>
          <w:delText xml:space="preserve">was </w:delText>
        </w:r>
        <w:r w:rsidR="00C82D42" w:rsidDel="002B45C6">
          <w:rPr>
            <w:rFonts w:asciiTheme="minorHAnsi" w:hAnsiTheme="minorHAnsi" w:cstheme="minorHAnsi"/>
            <w:szCs w:val="24"/>
            <w:lang w:val="en-AU"/>
          </w:rPr>
          <w:delText>related to</w:delText>
        </w:r>
        <w:r w:rsidRPr="00F15D89" w:rsidDel="002B45C6">
          <w:rPr>
            <w:rFonts w:asciiTheme="minorHAnsi" w:hAnsiTheme="minorHAnsi" w:cstheme="minorHAnsi"/>
            <w:szCs w:val="24"/>
            <w:lang w:val="en-AU"/>
          </w:rPr>
          <w:delText xml:space="preserve"> the water</w:delText>
        </w:r>
        <w:r w:rsidR="00F80EFA" w:rsidRPr="00F15D89" w:rsidDel="002B45C6">
          <w:rPr>
            <w:rFonts w:asciiTheme="minorHAnsi" w:hAnsiTheme="minorHAnsi" w:cstheme="minorHAnsi"/>
            <w:szCs w:val="24"/>
            <w:lang w:val="en-AU"/>
          </w:rPr>
          <w:delText xml:space="preserve"> </w:delText>
        </w:r>
        <w:r w:rsidRPr="00F15D89" w:rsidDel="002B45C6">
          <w:rPr>
            <w:rFonts w:asciiTheme="minorHAnsi" w:hAnsiTheme="minorHAnsi" w:cstheme="minorHAnsi"/>
            <w:szCs w:val="24"/>
            <w:lang w:val="en-AU"/>
          </w:rPr>
          <w:delText>masses along the transect</w:delText>
        </w:r>
      </w:del>
      <w:ins w:id="778" w:author="Hayden Schilling" w:date="2021-04-20T14:57:00Z">
        <w:r w:rsidR="002B45C6">
          <w:rPr>
            <w:rFonts w:asciiTheme="minorHAnsi" w:hAnsiTheme="minorHAnsi" w:cstheme="minorHAnsi"/>
            <w:szCs w:val="24"/>
            <w:lang w:val="en-AU"/>
          </w:rPr>
          <w:t>varied along the transect</w:t>
        </w:r>
      </w:ins>
      <w:del w:id="779" w:author="Hayden Schilling" w:date="2021-04-20T14:52:00Z">
        <w:r w:rsidR="00230B70" w:rsidDel="002B45C6">
          <w:rPr>
            <w:rFonts w:asciiTheme="minorHAnsi" w:hAnsiTheme="minorHAnsi" w:cstheme="minorHAnsi"/>
            <w:szCs w:val="24"/>
            <w:lang w:val="en-AU"/>
          </w:rPr>
          <w:delText>, especially in relation to</w:delText>
        </w:r>
        <w:r w:rsidR="00F80EFA" w:rsidRPr="00F15D89" w:rsidDel="002B45C6">
          <w:rPr>
            <w:rFonts w:asciiTheme="minorHAnsi" w:hAnsiTheme="minorHAnsi" w:cstheme="minorHAnsi"/>
            <w:szCs w:val="24"/>
            <w:lang w:val="en-AU"/>
          </w:rPr>
          <w:delText xml:space="preserve"> </w:delText>
        </w:r>
        <w:r w:rsidR="00230B70" w:rsidDel="002B45C6">
          <w:rPr>
            <w:rFonts w:asciiTheme="minorHAnsi" w:hAnsiTheme="minorHAnsi" w:cstheme="minorHAnsi"/>
            <w:szCs w:val="24"/>
            <w:lang w:val="en-AU"/>
          </w:rPr>
          <w:delText>water</w:delText>
        </w:r>
        <w:r w:rsidR="00F80EFA" w:rsidRPr="00F15D89" w:rsidDel="002B45C6">
          <w:rPr>
            <w:rFonts w:asciiTheme="minorHAnsi" w:hAnsiTheme="minorHAnsi" w:cstheme="minorHAnsi"/>
            <w:szCs w:val="24"/>
            <w:lang w:val="en-AU"/>
          </w:rPr>
          <w:delText xml:space="preserve"> temperature</w:delText>
        </w:r>
      </w:del>
      <w:r w:rsidR="00F80EFA" w:rsidRPr="00F15D89">
        <w:rPr>
          <w:rFonts w:asciiTheme="minorHAnsi" w:hAnsiTheme="minorHAnsi" w:cstheme="minorHAnsi"/>
          <w:szCs w:val="24"/>
          <w:lang w:val="en-AU"/>
        </w:rPr>
        <w:t>.</w:t>
      </w:r>
      <w:ins w:id="780" w:author="Hayden Schilling" w:date="2021-04-20T14:52:00Z">
        <w:r w:rsidR="002B45C6">
          <w:rPr>
            <w:rFonts w:asciiTheme="minorHAnsi" w:hAnsiTheme="minorHAnsi" w:cstheme="minorHAnsi"/>
            <w:szCs w:val="24"/>
            <w:lang w:val="en-AU"/>
          </w:rPr>
          <w:t xml:space="preserve"> The EAC was warmer and saltier compared to the</w:t>
        </w:r>
      </w:ins>
      <w:ins w:id="781" w:author="Hayden Schilling" w:date="2021-04-20T14:53:00Z">
        <w:r w:rsidR="002B45C6">
          <w:rPr>
            <w:rFonts w:asciiTheme="minorHAnsi" w:hAnsiTheme="minorHAnsi" w:cstheme="minorHAnsi"/>
            <w:szCs w:val="24"/>
            <w:lang w:val="en-AU"/>
          </w:rPr>
          <w:t xml:space="preserve"> </w:t>
        </w:r>
        <w:r w:rsidR="002B45C6" w:rsidRPr="00DE33B9">
          <w:rPr>
            <w:rFonts w:asciiTheme="minorHAnsi" w:hAnsiTheme="minorHAnsi" w:cstheme="minorHAnsi"/>
            <w:szCs w:val="24"/>
            <w:lang w:val="en-AU"/>
          </w:rPr>
          <w:t>inner shelf water</w:t>
        </w:r>
      </w:ins>
      <w:ins w:id="782" w:author="Hayden Schilling" w:date="2021-04-20T14:56:00Z">
        <w:r w:rsidR="002B45C6" w:rsidRPr="00DE33B9">
          <w:rPr>
            <w:rFonts w:asciiTheme="minorHAnsi" w:hAnsiTheme="minorHAnsi" w:cstheme="minorHAnsi"/>
            <w:szCs w:val="24"/>
            <w:lang w:val="en-AU"/>
          </w:rPr>
          <w:t xml:space="preserve"> (Figure </w:t>
        </w:r>
      </w:ins>
      <w:ins w:id="783" w:author="Hayden Schilling" w:date="2021-04-30T10:46:00Z">
        <w:r w:rsidR="00DE33B9" w:rsidRPr="00DE33B9">
          <w:rPr>
            <w:rFonts w:asciiTheme="minorHAnsi" w:hAnsiTheme="minorHAnsi" w:cstheme="minorHAnsi"/>
            <w:szCs w:val="24"/>
            <w:lang w:val="en-AU"/>
          </w:rPr>
          <w:t>S9</w:t>
        </w:r>
      </w:ins>
      <w:ins w:id="784" w:author="Hayden Schilling" w:date="2021-04-20T14:56:00Z">
        <w:r w:rsidR="002B45C6" w:rsidRPr="00DE33B9">
          <w:rPr>
            <w:rFonts w:asciiTheme="minorHAnsi" w:hAnsiTheme="minorHAnsi" w:cstheme="minorHAnsi"/>
            <w:szCs w:val="24"/>
            <w:lang w:val="en-AU"/>
          </w:rPr>
          <w:t>)</w:t>
        </w:r>
      </w:ins>
      <w:ins w:id="785" w:author="Hayden Schilling" w:date="2021-04-20T14:53:00Z">
        <w:r w:rsidR="002B45C6" w:rsidRPr="00DE33B9">
          <w:rPr>
            <w:rFonts w:asciiTheme="minorHAnsi" w:hAnsiTheme="minorHAnsi" w:cstheme="minorHAnsi"/>
            <w:szCs w:val="24"/>
            <w:lang w:val="en-AU"/>
          </w:rPr>
          <w:t xml:space="preserve">. There was also a slight gradient in </w:t>
        </w:r>
      </w:ins>
      <w:ins w:id="786" w:author="Hayden Schilling" w:date="2021-05-04T14:34:00Z">
        <w:r w:rsidR="004E6DBD">
          <w:rPr>
            <w:rFonts w:asciiTheme="minorHAnsi" w:hAnsiTheme="minorHAnsi" w:cstheme="minorHAnsi"/>
            <w:szCs w:val="24"/>
            <w:lang w:val="en-AU"/>
          </w:rPr>
          <w:t>n</w:t>
        </w:r>
      </w:ins>
      <w:ins w:id="787" w:author="Hayden Schilling" w:date="2021-04-20T14:53:00Z">
        <w:r w:rsidR="002B45C6" w:rsidRPr="00DE33B9">
          <w:rPr>
            <w:rFonts w:asciiTheme="minorHAnsi" w:hAnsiTheme="minorHAnsi" w:cstheme="minorHAnsi"/>
            <w:szCs w:val="24"/>
            <w:lang w:val="en-AU"/>
          </w:rPr>
          <w:t>itrate and chlorophyll</w:t>
        </w:r>
      </w:ins>
      <w:ins w:id="788" w:author="Hayden Schilling" w:date="2021-05-04T11:15:00Z">
        <w:r w:rsidR="000B133A">
          <w:rPr>
            <w:rFonts w:asciiTheme="minorHAnsi" w:hAnsiTheme="minorHAnsi" w:cstheme="minorHAnsi"/>
            <w:szCs w:val="24"/>
            <w:lang w:val="en-AU"/>
          </w:rPr>
          <w:t xml:space="preserve"> </w:t>
        </w:r>
        <w:r w:rsidR="000B133A">
          <w:rPr>
            <w:rFonts w:asciiTheme="minorHAnsi" w:hAnsiTheme="minorHAnsi" w:cstheme="minorHAnsi"/>
            <w:i/>
            <w:iCs/>
            <w:szCs w:val="24"/>
            <w:lang w:val="en-AU"/>
          </w:rPr>
          <w:t>a</w:t>
        </w:r>
      </w:ins>
      <w:ins w:id="789" w:author="Hayden Schilling" w:date="2021-04-20T14:53:00Z">
        <w:r w:rsidR="002B45C6" w:rsidRPr="00DE33B9">
          <w:rPr>
            <w:rFonts w:asciiTheme="minorHAnsi" w:hAnsiTheme="minorHAnsi" w:cstheme="minorHAnsi"/>
            <w:szCs w:val="24"/>
            <w:lang w:val="en-AU"/>
          </w:rPr>
          <w:t xml:space="preserve"> with higher levels of both in the inshore waters</w:t>
        </w:r>
      </w:ins>
      <w:ins w:id="790" w:author="Hayden Schilling" w:date="2021-04-20T14:54:00Z">
        <w:r w:rsidR="002B45C6" w:rsidRPr="00DE33B9">
          <w:rPr>
            <w:rFonts w:asciiTheme="minorHAnsi" w:hAnsiTheme="minorHAnsi" w:cstheme="minorHAnsi"/>
            <w:szCs w:val="24"/>
            <w:lang w:val="en-AU"/>
          </w:rPr>
          <w:t xml:space="preserve"> (3 </w:t>
        </w:r>
      </w:ins>
      <w:ins w:id="791" w:author="Hayden Schilling" w:date="2021-04-20T14:55:00Z">
        <w:r w:rsidR="002B45C6" w:rsidRPr="00DE33B9">
          <w:rPr>
            <w:rFonts w:asciiTheme="minorHAnsi" w:hAnsiTheme="minorHAnsi" w:cstheme="minorHAnsi"/>
            <w:szCs w:val="24"/>
            <w:lang w:val="en-AU"/>
          </w:rPr>
          <w:t>mmol m</w:t>
        </w:r>
        <w:r w:rsidR="002B45C6" w:rsidRPr="00DE33B9">
          <w:rPr>
            <w:rFonts w:asciiTheme="minorHAnsi" w:hAnsiTheme="minorHAnsi" w:cstheme="minorHAnsi"/>
            <w:szCs w:val="24"/>
            <w:vertAlign w:val="superscript"/>
            <w:lang w:val="en-AU"/>
          </w:rPr>
          <w:t>-3</w:t>
        </w:r>
        <w:r w:rsidR="002B45C6" w:rsidRPr="00DE33B9">
          <w:rPr>
            <w:rFonts w:asciiTheme="minorHAnsi" w:hAnsiTheme="minorHAnsi" w:cstheme="minorHAnsi"/>
            <w:szCs w:val="24"/>
            <w:lang w:val="en-AU"/>
          </w:rPr>
          <w:t xml:space="preserve"> </w:t>
        </w:r>
      </w:ins>
      <w:ins w:id="792" w:author="Hayden Schilling" w:date="2021-04-20T14:54:00Z">
        <w:r w:rsidR="002B45C6" w:rsidRPr="00DE33B9">
          <w:rPr>
            <w:rFonts w:asciiTheme="minorHAnsi" w:hAnsiTheme="minorHAnsi" w:cstheme="minorHAnsi"/>
            <w:szCs w:val="24"/>
            <w:lang w:val="en-AU"/>
          </w:rPr>
          <w:t>and 1.35 mg m</w:t>
        </w:r>
        <w:r w:rsidR="002B45C6" w:rsidRPr="00DE33B9">
          <w:rPr>
            <w:rFonts w:asciiTheme="minorHAnsi" w:hAnsiTheme="minorHAnsi" w:cstheme="minorHAnsi"/>
            <w:szCs w:val="24"/>
            <w:vertAlign w:val="superscript"/>
            <w:lang w:val="en-AU"/>
          </w:rPr>
          <w:t>-3</w:t>
        </w:r>
        <w:r w:rsidR="002B45C6" w:rsidRPr="00DE33B9">
          <w:rPr>
            <w:rFonts w:asciiTheme="minorHAnsi" w:hAnsiTheme="minorHAnsi" w:cstheme="minorHAnsi"/>
            <w:szCs w:val="24"/>
            <w:lang w:val="en-AU"/>
          </w:rPr>
          <w:t xml:space="preserve"> </w:t>
        </w:r>
        <w:proofErr w:type="gramStart"/>
        <w:r w:rsidR="002B45C6" w:rsidRPr="00DE33B9">
          <w:rPr>
            <w:rFonts w:asciiTheme="minorHAnsi" w:hAnsiTheme="minorHAnsi" w:cstheme="minorHAnsi"/>
            <w:szCs w:val="24"/>
            <w:lang w:val="en-AU"/>
          </w:rPr>
          <w:t>respectively</w:t>
        </w:r>
      </w:ins>
      <w:ins w:id="793" w:author="Hayden Schilling" w:date="2021-04-20T14:56:00Z">
        <w:r w:rsidR="002B45C6" w:rsidRPr="00DE33B9">
          <w:rPr>
            <w:rFonts w:asciiTheme="minorHAnsi" w:hAnsiTheme="minorHAnsi" w:cstheme="minorHAnsi"/>
            <w:szCs w:val="24"/>
            <w:lang w:val="en-AU"/>
          </w:rPr>
          <w:t>;</w:t>
        </w:r>
        <w:proofErr w:type="gramEnd"/>
        <w:r w:rsidR="002B45C6" w:rsidRPr="00DE33B9">
          <w:rPr>
            <w:rFonts w:asciiTheme="minorHAnsi" w:hAnsiTheme="minorHAnsi" w:cstheme="minorHAnsi"/>
            <w:szCs w:val="24"/>
            <w:lang w:val="en-AU"/>
          </w:rPr>
          <w:t xml:space="preserve"> Figures S</w:t>
        </w:r>
      </w:ins>
      <w:ins w:id="794" w:author="Hayden Schilling" w:date="2021-04-30T10:47:00Z">
        <w:r w:rsidR="00DE33B9" w:rsidRPr="00DE33B9">
          <w:rPr>
            <w:rFonts w:asciiTheme="minorHAnsi" w:hAnsiTheme="minorHAnsi" w:cstheme="minorHAnsi"/>
            <w:szCs w:val="24"/>
            <w:lang w:val="en-AU"/>
            <w:rPrChange w:id="795" w:author="Hayden Schilling" w:date="2021-04-30T10:48:00Z">
              <w:rPr>
                <w:rFonts w:asciiTheme="minorHAnsi" w:hAnsiTheme="minorHAnsi" w:cstheme="minorHAnsi"/>
                <w:szCs w:val="24"/>
                <w:highlight w:val="yellow"/>
                <w:lang w:val="en-AU"/>
              </w:rPr>
            </w:rPrChange>
          </w:rPr>
          <w:t>10</w:t>
        </w:r>
      </w:ins>
      <w:ins w:id="796" w:author="Hayden Schilling" w:date="2021-04-20T14:56:00Z">
        <w:r w:rsidR="002B45C6" w:rsidRPr="00DE33B9">
          <w:rPr>
            <w:rFonts w:asciiTheme="minorHAnsi" w:hAnsiTheme="minorHAnsi" w:cstheme="minorHAnsi"/>
            <w:szCs w:val="24"/>
            <w:lang w:val="en-AU"/>
          </w:rPr>
          <w:t xml:space="preserve"> &amp; S</w:t>
        </w:r>
      </w:ins>
      <w:ins w:id="797" w:author="Hayden Schilling" w:date="2021-04-30T10:47:00Z">
        <w:r w:rsidR="00DE33B9" w:rsidRPr="00DE33B9">
          <w:rPr>
            <w:rFonts w:asciiTheme="minorHAnsi" w:hAnsiTheme="minorHAnsi" w:cstheme="minorHAnsi"/>
            <w:szCs w:val="24"/>
            <w:lang w:val="en-AU"/>
          </w:rPr>
          <w:t>11</w:t>
        </w:r>
      </w:ins>
      <w:ins w:id="798" w:author="Hayden Schilling" w:date="2021-04-20T15:03:00Z">
        <w:r w:rsidR="00721075" w:rsidRPr="00DE33B9">
          <w:rPr>
            <w:rFonts w:asciiTheme="minorHAnsi" w:hAnsiTheme="minorHAnsi" w:cstheme="minorHAnsi"/>
            <w:szCs w:val="24"/>
            <w:lang w:val="en-AU"/>
          </w:rPr>
          <w:t xml:space="preserve">). In the </w:t>
        </w:r>
      </w:ins>
      <w:ins w:id="799" w:author="Hayden Schilling" w:date="2021-04-20T15:04:00Z">
        <w:r w:rsidR="00721075" w:rsidRPr="00DE33B9">
          <w:rPr>
            <w:rFonts w:asciiTheme="minorHAnsi" w:hAnsiTheme="minorHAnsi" w:cstheme="minorHAnsi"/>
            <w:szCs w:val="24"/>
            <w:lang w:val="en-AU"/>
          </w:rPr>
          <w:t xml:space="preserve">warmer offshore water the zooplankton </w:t>
        </w:r>
      </w:ins>
      <w:ins w:id="800" w:author="Hayden Schilling" w:date="2021-04-20T15:05:00Z">
        <w:r w:rsidR="00721075" w:rsidRPr="00DE33B9">
          <w:rPr>
            <w:rFonts w:asciiTheme="minorHAnsi" w:hAnsiTheme="minorHAnsi" w:cstheme="minorHAnsi"/>
            <w:szCs w:val="24"/>
            <w:lang w:val="en-AU"/>
          </w:rPr>
          <w:t xml:space="preserve">biomass and geometric mean size was </w:t>
        </w:r>
      </w:ins>
      <w:ins w:id="801" w:author="Hayden Schilling" w:date="2021-04-20T15:04:00Z">
        <w:r w:rsidR="00721075" w:rsidRPr="00DE33B9">
          <w:rPr>
            <w:rFonts w:asciiTheme="minorHAnsi" w:hAnsiTheme="minorHAnsi" w:cstheme="minorHAnsi"/>
            <w:szCs w:val="24"/>
            <w:lang w:val="en-AU"/>
          </w:rPr>
          <w:t>similar that offshore at Cape Byron</w:t>
        </w:r>
      </w:ins>
      <w:ins w:id="802" w:author="Hayden Schilling" w:date="2021-04-20T15:05:00Z">
        <w:r w:rsidR="00721075" w:rsidRPr="00DE33B9">
          <w:rPr>
            <w:rFonts w:asciiTheme="minorHAnsi" w:hAnsiTheme="minorHAnsi" w:cstheme="minorHAnsi"/>
            <w:szCs w:val="24"/>
            <w:lang w:val="en-AU"/>
          </w:rPr>
          <w:t xml:space="preserve"> while </w:t>
        </w:r>
      </w:ins>
      <w:del w:id="803" w:author="Hayden Schilling" w:date="2021-04-20T15:03:00Z">
        <w:r w:rsidR="00F80EFA" w:rsidRPr="00DE33B9" w:rsidDel="00721075">
          <w:rPr>
            <w:rFonts w:asciiTheme="minorHAnsi" w:hAnsiTheme="minorHAnsi" w:cstheme="minorHAnsi"/>
            <w:szCs w:val="24"/>
            <w:lang w:val="en-AU"/>
          </w:rPr>
          <w:delText xml:space="preserve"> </w:delText>
        </w:r>
        <w:bookmarkEnd w:id="770"/>
        <w:r w:rsidR="00FF4300" w:rsidRPr="00DE33B9" w:rsidDel="00721075">
          <w:rPr>
            <w:rFonts w:asciiTheme="minorHAnsi" w:hAnsiTheme="minorHAnsi" w:cstheme="minorHAnsi"/>
            <w:szCs w:val="24"/>
            <w:lang w:val="en-AU"/>
          </w:rPr>
          <w:delText>Around the front between the continental shelf water (&lt;</w:delText>
        </w:r>
        <w:r w:rsidR="005B1377" w:rsidRPr="00DE33B9" w:rsidDel="00721075">
          <w:rPr>
            <w:rFonts w:asciiTheme="minorHAnsi" w:hAnsiTheme="minorHAnsi" w:cstheme="minorHAnsi"/>
            <w:szCs w:val="24"/>
            <w:lang w:val="en-AU"/>
          </w:rPr>
          <w:delText xml:space="preserve"> </w:delText>
        </w:r>
        <w:r w:rsidR="00FF4300" w:rsidRPr="00DE33B9" w:rsidDel="00721075">
          <w:rPr>
            <w:rFonts w:asciiTheme="minorHAnsi" w:hAnsiTheme="minorHAnsi" w:cstheme="minorHAnsi"/>
            <w:szCs w:val="24"/>
            <w:lang w:val="en-AU"/>
          </w:rPr>
          <w:delText>21</w:delText>
        </w:r>
        <w:r w:rsidR="003E4CBD" w:rsidRPr="00DE33B9" w:rsidDel="00721075">
          <w:rPr>
            <w:rFonts w:asciiTheme="minorHAnsi" w:hAnsiTheme="minorHAnsi" w:cstheme="minorHAnsi"/>
            <w:szCs w:val="24"/>
            <w:lang w:val="en-AU"/>
          </w:rPr>
          <w:delText xml:space="preserve"> </w:delText>
        </w:r>
        <w:r w:rsidR="00FF4300" w:rsidRPr="00DE33B9" w:rsidDel="00721075">
          <w:rPr>
            <w:rFonts w:asciiTheme="minorHAnsi" w:hAnsiTheme="minorHAnsi" w:cstheme="minorHAnsi"/>
            <w:szCs w:val="24"/>
            <w:lang w:val="en-AU"/>
          </w:rPr>
          <w:delText xml:space="preserve">°C) and the </w:delText>
        </w:r>
        <w:r w:rsidRPr="00DE33B9" w:rsidDel="00721075">
          <w:rPr>
            <w:rFonts w:asciiTheme="minorHAnsi" w:hAnsiTheme="minorHAnsi" w:cstheme="minorHAnsi"/>
            <w:szCs w:val="24"/>
            <w:lang w:val="en-AU"/>
          </w:rPr>
          <w:delText>warm (&gt; 21</w:delText>
        </w:r>
        <w:r w:rsidR="003E4CBD" w:rsidRPr="00DE33B9" w:rsidDel="00721075">
          <w:rPr>
            <w:rFonts w:asciiTheme="minorHAnsi" w:hAnsiTheme="minorHAnsi" w:cstheme="minorHAnsi"/>
            <w:szCs w:val="24"/>
            <w:lang w:val="en-AU"/>
          </w:rPr>
          <w:delText xml:space="preserve"> </w:delText>
        </w:r>
        <w:r w:rsidR="00FF4300" w:rsidRPr="00DE33B9" w:rsidDel="00721075">
          <w:rPr>
            <w:rFonts w:asciiTheme="minorHAnsi" w:hAnsiTheme="minorHAnsi" w:cstheme="minorHAnsi"/>
            <w:szCs w:val="24"/>
            <w:lang w:val="en-AU"/>
          </w:rPr>
          <w:delText>°</w:delText>
        </w:r>
        <w:r w:rsidRPr="00DE33B9" w:rsidDel="00721075">
          <w:rPr>
            <w:rFonts w:asciiTheme="minorHAnsi" w:hAnsiTheme="minorHAnsi" w:cstheme="minorHAnsi"/>
            <w:szCs w:val="24"/>
            <w:lang w:val="en-AU"/>
          </w:rPr>
          <w:delText>C) EAC water</w:delText>
        </w:r>
      </w:del>
      <w:del w:id="804" w:author="Hayden Schilling" w:date="2021-04-20T15:05:00Z">
        <w:r w:rsidR="00F80EFA" w:rsidRPr="00DE33B9" w:rsidDel="00721075">
          <w:rPr>
            <w:rFonts w:asciiTheme="minorHAnsi" w:hAnsiTheme="minorHAnsi" w:cstheme="minorHAnsi"/>
            <w:szCs w:val="24"/>
            <w:lang w:val="en-AU"/>
          </w:rPr>
          <w:delText xml:space="preserve"> the zooplankton community</w:delText>
        </w:r>
        <w:r w:rsidRPr="00DE33B9" w:rsidDel="00721075">
          <w:rPr>
            <w:rFonts w:asciiTheme="minorHAnsi" w:hAnsiTheme="minorHAnsi" w:cstheme="minorHAnsi"/>
            <w:szCs w:val="24"/>
            <w:lang w:val="en-AU"/>
          </w:rPr>
          <w:delText xml:space="preserve"> showed a similar </w:delText>
        </w:r>
        <w:r w:rsidR="00C10581" w:rsidRPr="00DE33B9" w:rsidDel="00721075">
          <w:rPr>
            <w:rFonts w:asciiTheme="minorHAnsi" w:hAnsiTheme="minorHAnsi" w:cstheme="minorHAnsi"/>
            <w:szCs w:val="24"/>
            <w:lang w:val="en-AU"/>
          </w:rPr>
          <w:delText>GMS</w:delText>
        </w:r>
        <w:r w:rsidRPr="00DE33B9" w:rsidDel="00721075">
          <w:rPr>
            <w:rFonts w:asciiTheme="minorHAnsi" w:hAnsiTheme="minorHAnsi" w:cstheme="minorHAnsi"/>
            <w:szCs w:val="24"/>
            <w:lang w:val="en-AU"/>
          </w:rPr>
          <w:delText xml:space="preserve"> of </w:delText>
        </w:r>
        <w:r w:rsidR="00A9691A" w:rsidRPr="00DE33B9" w:rsidDel="00721075">
          <w:rPr>
            <w:rFonts w:asciiTheme="minorHAnsi" w:hAnsiTheme="minorHAnsi" w:cstheme="minorHAnsi"/>
            <w:szCs w:val="24"/>
            <w:lang w:val="en-AU"/>
          </w:rPr>
          <w:delText>≈</w:delText>
        </w:r>
        <w:r w:rsidRPr="00DE33B9" w:rsidDel="00721075">
          <w:rPr>
            <w:rFonts w:asciiTheme="minorHAnsi" w:hAnsiTheme="minorHAnsi" w:cstheme="minorHAnsi"/>
            <w:szCs w:val="24"/>
            <w:lang w:val="en-AU"/>
          </w:rPr>
          <w:delText>450</w:delText>
        </w:r>
        <w:r w:rsidR="005B1377" w:rsidRPr="00DE33B9" w:rsidDel="00721075">
          <w:rPr>
            <w:rFonts w:asciiTheme="minorHAnsi" w:hAnsiTheme="minorHAnsi" w:cstheme="minorHAnsi"/>
            <w:szCs w:val="24"/>
            <w:lang w:val="en-AU"/>
          </w:rPr>
          <w:delText xml:space="preserve"> </w:delText>
        </w:r>
        <w:r w:rsidRPr="00DE33B9" w:rsidDel="00721075">
          <w:rPr>
            <w:rFonts w:asciiTheme="minorHAnsi" w:hAnsiTheme="minorHAnsi" w:cstheme="minorHAnsi"/>
            <w:szCs w:val="24"/>
            <w:lang w:val="en-AU"/>
          </w:rPr>
          <w:delText xml:space="preserve">µm </w:delText>
        </w:r>
        <w:r w:rsidR="00C10581" w:rsidRPr="00DE33B9" w:rsidDel="00721075">
          <w:rPr>
            <w:rFonts w:asciiTheme="minorHAnsi" w:hAnsiTheme="minorHAnsi" w:cstheme="minorHAnsi"/>
            <w:szCs w:val="24"/>
            <w:lang w:val="en-AU"/>
          </w:rPr>
          <w:delText xml:space="preserve">ESD </w:delText>
        </w:r>
        <w:r w:rsidRPr="00DE33B9" w:rsidDel="00721075">
          <w:rPr>
            <w:rFonts w:asciiTheme="minorHAnsi" w:hAnsiTheme="minorHAnsi" w:cstheme="minorHAnsi"/>
            <w:szCs w:val="24"/>
            <w:lang w:val="en-AU"/>
          </w:rPr>
          <w:delText xml:space="preserve">to that observed at the northern Cape Byron transect but had a higher biomass and shallower </w:delText>
        </w:r>
        <w:r w:rsidR="00C82D42" w:rsidRPr="00DE33B9" w:rsidDel="00721075">
          <w:rPr>
            <w:rFonts w:asciiTheme="minorHAnsi" w:hAnsiTheme="minorHAnsi" w:cstheme="minorHAnsi"/>
            <w:szCs w:val="24"/>
            <w:lang w:val="en-AU"/>
          </w:rPr>
          <w:delText xml:space="preserve">pareto distribution shape parameter </w:delText>
        </w:r>
        <w:r w:rsidR="00C82D42" w:rsidRPr="00DE33B9" w:rsidDel="00721075">
          <w:rPr>
            <w:rFonts w:asciiTheme="minorHAnsi" w:hAnsiTheme="minorHAnsi" w:cstheme="minorHAnsi"/>
            <w:i/>
            <w:iCs/>
            <w:szCs w:val="24"/>
            <w:lang w:val="en-AU"/>
          </w:rPr>
          <w:delText>c</w:delText>
        </w:r>
        <w:r w:rsidRPr="00DE33B9" w:rsidDel="00721075">
          <w:rPr>
            <w:rFonts w:asciiTheme="minorHAnsi" w:hAnsiTheme="minorHAnsi" w:cstheme="minorHAnsi"/>
            <w:szCs w:val="24"/>
            <w:lang w:val="en-AU"/>
          </w:rPr>
          <w:delText xml:space="preserve"> (</w:delText>
        </w:r>
        <w:r w:rsidR="003E4CBD" w:rsidRPr="00DE33B9" w:rsidDel="00721075">
          <w:rPr>
            <w:rFonts w:asciiTheme="minorHAnsi" w:hAnsiTheme="minorHAnsi" w:cstheme="minorHAnsi"/>
            <w:szCs w:val="24"/>
            <w:lang w:val="en-AU"/>
          </w:rPr>
          <w:delText>≈</w:delText>
        </w:r>
        <w:r w:rsidRPr="00DE33B9" w:rsidDel="00721075">
          <w:rPr>
            <w:rFonts w:asciiTheme="minorHAnsi" w:hAnsiTheme="minorHAnsi" w:cstheme="minorHAnsi"/>
            <w:szCs w:val="24"/>
            <w:lang w:val="en-AU"/>
          </w:rPr>
          <w:delText>-1</w:delText>
        </w:r>
        <w:r w:rsidR="00B251AC" w:rsidRPr="00DE33B9" w:rsidDel="00721075">
          <w:rPr>
            <w:rFonts w:asciiTheme="minorHAnsi" w:hAnsiTheme="minorHAnsi" w:cstheme="minorHAnsi"/>
            <w:szCs w:val="24"/>
            <w:lang w:val="en-AU"/>
          </w:rPr>
          <w:delText>; Figures 3, 4 &amp; 5)</w:delText>
        </w:r>
        <w:r w:rsidRPr="00DE33B9" w:rsidDel="00721075">
          <w:rPr>
            <w:rFonts w:asciiTheme="minorHAnsi" w:hAnsiTheme="minorHAnsi" w:cstheme="minorHAnsi"/>
            <w:szCs w:val="24"/>
            <w:lang w:val="en-AU"/>
          </w:rPr>
          <w:delText xml:space="preserve">. </w:delText>
        </w:r>
        <w:bookmarkEnd w:id="771"/>
        <w:r w:rsidR="00F80EFA" w:rsidRPr="00DE33B9" w:rsidDel="00721075">
          <w:rPr>
            <w:rFonts w:asciiTheme="minorHAnsi" w:hAnsiTheme="minorHAnsi" w:cstheme="minorHAnsi"/>
            <w:szCs w:val="24"/>
            <w:lang w:val="en-AU"/>
          </w:rPr>
          <w:delText>I</w:delText>
        </w:r>
      </w:del>
      <w:ins w:id="805" w:author="Hayden Schilling" w:date="2021-04-20T15:05:00Z">
        <w:r w:rsidR="00721075" w:rsidRPr="00DE33B9">
          <w:rPr>
            <w:rFonts w:asciiTheme="minorHAnsi" w:hAnsiTheme="minorHAnsi" w:cstheme="minorHAnsi"/>
            <w:szCs w:val="24"/>
            <w:lang w:val="en-AU"/>
          </w:rPr>
          <w:t>i</w:t>
        </w:r>
      </w:ins>
      <w:r w:rsidR="00F80EFA" w:rsidRPr="00DE33B9">
        <w:rPr>
          <w:rFonts w:asciiTheme="minorHAnsi" w:hAnsiTheme="minorHAnsi" w:cstheme="minorHAnsi"/>
          <w:szCs w:val="24"/>
          <w:lang w:val="en-AU"/>
        </w:rPr>
        <w:t>n the cool inshore waters</w:t>
      </w:r>
      <w:del w:id="806" w:author="Hayden Schilling" w:date="2021-04-20T15:05:00Z">
        <w:r w:rsidR="00F80EFA" w:rsidRPr="00DE33B9" w:rsidDel="00721075">
          <w:rPr>
            <w:rFonts w:asciiTheme="minorHAnsi" w:hAnsiTheme="minorHAnsi" w:cstheme="minorHAnsi"/>
            <w:szCs w:val="24"/>
            <w:lang w:val="en-AU"/>
          </w:rPr>
          <w:delText xml:space="preserve"> &lt;</w:delText>
        </w:r>
        <w:r w:rsidR="005B1377" w:rsidRPr="00DE33B9" w:rsidDel="00721075">
          <w:rPr>
            <w:rFonts w:asciiTheme="minorHAnsi" w:hAnsiTheme="minorHAnsi" w:cstheme="minorHAnsi"/>
            <w:szCs w:val="24"/>
            <w:lang w:val="en-AU"/>
          </w:rPr>
          <w:delText xml:space="preserve"> </w:delText>
        </w:r>
        <w:r w:rsidR="00F80EFA" w:rsidRPr="00DE33B9" w:rsidDel="00721075">
          <w:rPr>
            <w:rFonts w:asciiTheme="minorHAnsi" w:hAnsiTheme="minorHAnsi" w:cstheme="minorHAnsi"/>
            <w:szCs w:val="24"/>
            <w:lang w:val="en-AU"/>
          </w:rPr>
          <w:delText>20°C</w:delText>
        </w:r>
      </w:del>
      <w:r w:rsidR="00F80EFA" w:rsidRPr="00DE33B9">
        <w:rPr>
          <w:rFonts w:asciiTheme="minorHAnsi" w:hAnsiTheme="minorHAnsi" w:cstheme="minorHAnsi"/>
          <w:szCs w:val="24"/>
          <w:lang w:val="en-AU"/>
        </w:rPr>
        <w:t xml:space="preserve">, there </w:t>
      </w:r>
      <w:ins w:id="807" w:author="Hayden Schilling" w:date="2021-04-20T15:05:00Z">
        <w:r w:rsidR="00721075" w:rsidRPr="00DE33B9">
          <w:rPr>
            <w:rFonts w:asciiTheme="minorHAnsi" w:hAnsiTheme="minorHAnsi" w:cstheme="minorHAnsi"/>
            <w:szCs w:val="24"/>
            <w:lang w:val="en-AU"/>
          </w:rPr>
          <w:t>was</w:t>
        </w:r>
      </w:ins>
      <w:ins w:id="808" w:author="Hayden Schilling" w:date="2021-04-20T15:06:00Z">
        <w:r w:rsidR="00721075" w:rsidRPr="00DE33B9">
          <w:rPr>
            <w:rFonts w:asciiTheme="minorHAnsi" w:hAnsiTheme="minorHAnsi" w:cstheme="minorHAnsi"/>
            <w:szCs w:val="24"/>
            <w:lang w:val="en-AU"/>
          </w:rPr>
          <w:t xml:space="preserve"> again</w:t>
        </w:r>
      </w:ins>
      <w:ins w:id="809" w:author="Hayden Schilling" w:date="2021-04-20T15:05:00Z">
        <w:r w:rsidR="00721075" w:rsidRPr="00DE33B9">
          <w:rPr>
            <w:rFonts w:asciiTheme="minorHAnsi" w:hAnsiTheme="minorHAnsi" w:cstheme="minorHAnsi"/>
            <w:szCs w:val="24"/>
            <w:lang w:val="en-AU"/>
          </w:rPr>
          <w:t xml:space="preserve"> </w:t>
        </w:r>
      </w:ins>
      <w:del w:id="810" w:author="Hayden Schilling" w:date="2021-04-20T15:05:00Z">
        <w:r w:rsidR="00230B70" w:rsidRPr="00DE33B9" w:rsidDel="00721075">
          <w:rPr>
            <w:rFonts w:asciiTheme="minorHAnsi" w:hAnsiTheme="minorHAnsi" w:cstheme="minorHAnsi"/>
            <w:szCs w:val="24"/>
            <w:lang w:val="en-AU"/>
          </w:rPr>
          <w:delText>remained</w:delText>
        </w:r>
        <w:r w:rsidR="00F80EFA" w:rsidRPr="00DE33B9" w:rsidDel="00721075">
          <w:rPr>
            <w:rFonts w:asciiTheme="minorHAnsi" w:hAnsiTheme="minorHAnsi" w:cstheme="minorHAnsi"/>
            <w:szCs w:val="24"/>
            <w:lang w:val="en-AU"/>
          </w:rPr>
          <w:delText xml:space="preserve"> </w:delText>
        </w:r>
      </w:del>
      <w:r w:rsidR="00F80EFA" w:rsidRPr="00DE33B9">
        <w:rPr>
          <w:rFonts w:asciiTheme="minorHAnsi" w:hAnsiTheme="minorHAnsi" w:cstheme="minorHAnsi"/>
          <w:szCs w:val="24"/>
          <w:lang w:val="en-AU"/>
        </w:rPr>
        <w:t xml:space="preserve">high </w:t>
      </w:r>
      <w:ins w:id="811" w:author="Hayden Schilling" w:date="2021-05-04T14:34:00Z">
        <w:r w:rsidR="004E6DBD">
          <w:rPr>
            <w:rFonts w:asciiTheme="minorHAnsi" w:hAnsiTheme="minorHAnsi" w:cstheme="minorHAnsi"/>
            <w:szCs w:val="24"/>
            <w:lang w:val="en-AU"/>
          </w:rPr>
          <w:t>particulate (</w:t>
        </w:r>
        <w:r w:rsidR="004E6DBD" w:rsidRPr="00F15D89">
          <w:rPr>
            <w:rFonts w:asciiTheme="minorHAnsi" w:hAnsiTheme="minorHAnsi" w:cstheme="minorHAnsi"/>
            <w:szCs w:val="24"/>
            <w:lang w:val="en-AU"/>
          </w:rPr>
          <w:t>zooplankton</w:t>
        </w:r>
        <w:r w:rsidR="004E6DBD">
          <w:rPr>
            <w:rFonts w:asciiTheme="minorHAnsi" w:hAnsiTheme="minorHAnsi" w:cstheme="minorHAnsi"/>
            <w:szCs w:val="24"/>
            <w:lang w:val="en-AU"/>
          </w:rPr>
          <w:t>)</w:t>
        </w:r>
        <w:r w:rsidR="004E6DBD" w:rsidRPr="00F15D89">
          <w:rPr>
            <w:rFonts w:asciiTheme="minorHAnsi" w:hAnsiTheme="minorHAnsi" w:cstheme="minorHAnsi"/>
            <w:szCs w:val="24"/>
            <w:lang w:val="en-AU"/>
          </w:rPr>
          <w:t xml:space="preserve"> </w:t>
        </w:r>
      </w:ins>
      <w:del w:id="812" w:author="Hayden Schilling" w:date="2021-05-04T14:34:00Z">
        <w:r w:rsidR="00F80EFA" w:rsidRPr="00DE33B9" w:rsidDel="004E6DBD">
          <w:rPr>
            <w:rFonts w:asciiTheme="minorHAnsi" w:hAnsiTheme="minorHAnsi" w:cstheme="minorHAnsi"/>
            <w:szCs w:val="24"/>
            <w:lang w:val="en-AU"/>
          </w:rPr>
          <w:delText xml:space="preserve">zooplankton </w:delText>
        </w:r>
      </w:del>
      <w:r w:rsidR="00F47E9C" w:rsidRPr="00DE33B9">
        <w:rPr>
          <w:rFonts w:asciiTheme="minorHAnsi" w:hAnsiTheme="minorHAnsi" w:cstheme="minorHAnsi"/>
          <w:szCs w:val="24"/>
          <w:lang w:val="en-AU"/>
        </w:rPr>
        <w:t>biomass</w:t>
      </w:r>
      <w:r w:rsidR="00207754" w:rsidRPr="00DE33B9">
        <w:rPr>
          <w:rFonts w:asciiTheme="minorHAnsi" w:hAnsiTheme="minorHAnsi" w:cstheme="minorHAnsi"/>
          <w:szCs w:val="24"/>
          <w:lang w:val="en-AU"/>
        </w:rPr>
        <w:t xml:space="preserve"> (Figure </w:t>
      </w:r>
      <w:ins w:id="813" w:author="Hayden Schilling" w:date="2021-04-30T10:48:00Z">
        <w:r w:rsidR="00DE33B9" w:rsidRPr="00DE33B9">
          <w:rPr>
            <w:rFonts w:asciiTheme="minorHAnsi" w:hAnsiTheme="minorHAnsi" w:cstheme="minorHAnsi"/>
            <w:szCs w:val="24"/>
            <w:lang w:val="en-AU"/>
          </w:rPr>
          <w:t>5</w:t>
        </w:r>
      </w:ins>
      <w:del w:id="814" w:author="Hayden Schilling" w:date="2021-04-30T10:48:00Z">
        <w:r w:rsidR="00207754" w:rsidRPr="00DE33B9" w:rsidDel="00DE33B9">
          <w:rPr>
            <w:rFonts w:asciiTheme="minorHAnsi" w:hAnsiTheme="minorHAnsi" w:cstheme="minorHAnsi"/>
            <w:szCs w:val="24"/>
            <w:lang w:val="en-AU"/>
          </w:rPr>
          <w:delText>3</w:delText>
        </w:r>
      </w:del>
      <w:r w:rsidR="00207754" w:rsidRPr="00DE33B9">
        <w:rPr>
          <w:rFonts w:asciiTheme="minorHAnsi" w:hAnsiTheme="minorHAnsi" w:cstheme="minorHAnsi"/>
          <w:szCs w:val="24"/>
          <w:lang w:val="en-AU"/>
        </w:rPr>
        <w:t>)</w:t>
      </w:r>
      <w:r w:rsidR="00F47E9C" w:rsidRPr="00DE33B9">
        <w:rPr>
          <w:rFonts w:asciiTheme="minorHAnsi" w:hAnsiTheme="minorHAnsi" w:cstheme="minorHAnsi"/>
          <w:szCs w:val="24"/>
          <w:lang w:val="en-AU"/>
        </w:rPr>
        <w:t>,</w:t>
      </w:r>
      <w:r w:rsidR="00F80EFA" w:rsidRPr="00DE33B9">
        <w:rPr>
          <w:rFonts w:asciiTheme="minorHAnsi" w:hAnsiTheme="minorHAnsi" w:cstheme="minorHAnsi"/>
          <w:szCs w:val="24"/>
          <w:lang w:val="en-AU"/>
        </w:rPr>
        <w:t xml:space="preserve"> but the community had shifted towards smaller particles which resulted in a steep</w:t>
      </w:r>
      <w:r w:rsidR="00C82D42" w:rsidRPr="00DE33B9">
        <w:rPr>
          <w:rFonts w:asciiTheme="minorHAnsi" w:hAnsiTheme="minorHAnsi" w:cstheme="minorHAnsi"/>
          <w:szCs w:val="24"/>
          <w:lang w:val="en-AU"/>
        </w:rPr>
        <w:t>er</w:t>
      </w:r>
      <w:r w:rsidR="00F80EFA" w:rsidRPr="00DE33B9">
        <w:rPr>
          <w:rFonts w:asciiTheme="minorHAnsi" w:hAnsiTheme="minorHAnsi" w:cstheme="minorHAnsi"/>
          <w:szCs w:val="24"/>
          <w:lang w:val="en-AU"/>
        </w:rPr>
        <w:t xml:space="preserve"> </w:t>
      </w:r>
      <w:r w:rsidR="00C82D42" w:rsidRPr="00DE33B9">
        <w:rPr>
          <w:rFonts w:asciiTheme="minorHAnsi" w:hAnsiTheme="minorHAnsi" w:cstheme="minorHAnsi"/>
          <w:i/>
          <w:iCs/>
          <w:szCs w:val="24"/>
          <w:lang w:val="en-AU"/>
        </w:rPr>
        <w:t>c</w:t>
      </w:r>
      <w:r w:rsidR="00F80EFA" w:rsidRPr="00DE33B9">
        <w:rPr>
          <w:rFonts w:asciiTheme="minorHAnsi" w:hAnsiTheme="minorHAnsi" w:cstheme="minorHAnsi"/>
          <w:szCs w:val="24"/>
          <w:lang w:val="en-AU"/>
        </w:rPr>
        <w:t xml:space="preserve"> (&lt; -1.3</w:t>
      </w:r>
      <w:r w:rsidR="00B251AC" w:rsidRPr="00DE33B9">
        <w:rPr>
          <w:rFonts w:asciiTheme="minorHAnsi" w:hAnsiTheme="minorHAnsi" w:cstheme="minorHAnsi"/>
          <w:szCs w:val="24"/>
          <w:lang w:val="en-AU"/>
        </w:rPr>
        <w:t>; Figure</w:t>
      </w:r>
      <w:r w:rsidR="00207754" w:rsidRPr="00DE33B9">
        <w:rPr>
          <w:rFonts w:asciiTheme="minorHAnsi" w:hAnsiTheme="minorHAnsi" w:cstheme="minorHAnsi"/>
          <w:szCs w:val="24"/>
          <w:lang w:val="en-AU"/>
        </w:rPr>
        <w:t xml:space="preserve">s </w:t>
      </w:r>
      <w:ins w:id="815" w:author="Hayden Schilling" w:date="2021-04-30T10:48:00Z">
        <w:r w:rsidR="00DE33B9" w:rsidRPr="00DE33B9">
          <w:rPr>
            <w:rFonts w:asciiTheme="minorHAnsi" w:hAnsiTheme="minorHAnsi" w:cstheme="minorHAnsi"/>
            <w:szCs w:val="24"/>
            <w:lang w:val="en-AU"/>
          </w:rPr>
          <w:t>5</w:t>
        </w:r>
      </w:ins>
      <w:del w:id="816" w:author="Hayden Schilling" w:date="2021-04-30T10:48:00Z">
        <w:r w:rsidR="00207754" w:rsidRPr="00DE33B9" w:rsidDel="00DE33B9">
          <w:rPr>
            <w:rFonts w:asciiTheme="minorHAnsi" w:hAnsiTheme="minorHAnsi" w:cstheme="minorHAnsi"/>
            <w:szCs w:val="24"/>
            <w:lang w:val="en-AU"/>
          </w:rPr>
          <w:delText>4</w:delText>
        </w:r>
      </w:del>
      <w:r w:rsidR="00207754" w:rsidRPr="00DE33B9">
        <w:rPr>
          <w:rFonts w:asciiTheme="minorHAnsi" w:hAnsiTheme="minorHAnsi" w:cstheme="minorHAnsi"/>
          <w:szCs w:val="24"/>
          <w:lang w:val="en-AU"/>
        </w:rPr>
        <w:t xml:space="preserve"> &amp;</w:t>
      </w:r>
      <w:r w:rsidR="00B251AC" w:rsidRPr="00DE33B9">
        <w:rPr>
          <w:rFonts w:asciiTheme="minorHAnsi" w:hAnsiTheme="minorHAnsi" w:cstheme="minorHAnsi"/>
          <w:szCs w:val="24"/>
          <w:lang w:val="en-AU"/>
        </w:rPr>
        <w:t xml:space="preserve"> </w:t>
      </w:r>
      <w:ins w:id="817" w:author="Hayden Schilling" w:date="2021-04-30T10:48:00Z">
        <w:r w:rsidR="00DE33B9" w:rsidRPr="00DE33B9">
          <w:rPr>
            <w:rFonts w:asciiTheme="minorHAnsi" w:hAnsiTheme="minorHAnsi" w:cstheme="minorHAnsi"/>
            <w:szCs w:val="24"/>
            <w:lang w:val="en-AU"/>
          </w:rPr>
          <w:t>6</w:t>
        </w:r>
      </w:ins>
      <w:del w:id="818" w:author="Hayden Schilling" w:date="2021-04-30T10:48:00Z">
        <w:r w:rsidR="00B251AC" w:rsidRPr="00DE33B9" w:rsidDel="00DE33B9">
          <w:rPr>
            <w:rFonts w:asciiTheme="minorHAnsi" w:hAnsiTheme="minorHAnsi" w:cstheme="minorHAnsi"/>
            <w:szCs w:val="24"/>
            <w:lang w:val="en-AU"/>
          </w:rPr>
          <w:delText>5</w:delText>
        </w:r>
      </w:del>
      <w:r w:rsidR="00F80EFA" w:rsidRPr="00DE33B9">
        <w:rPr>
          <w:rFonts w:asciiTheme="minorHAnsi" w:hAnsiTheme="minorHAnsi" w:cstheme="minorHAnsi"/>
          <w:szCs w:val="24"/>
          <w:lang w:val="en-AU"/>
        </w:rPr>
        <w:t>).</w:t>
      </w:r>
      <w:ins w:id="819" w:author="Hayden Schilling" w:date="2021-04-20T15:05:00Z">
        <w:r w:rsidR="00721075" w:rsidRPr="00DE33B9">
          <w:rPr>
            <w:rFonts w:asciiTheme="minorHAnsi" w:hAnsiTheme="minorHAnsi" w:cstheme="minorHAnsi"/>
            <w:szCs w:val="24"/>
            <w:lang w:val="en-AU"/>
          </w:rPr>
          <w:t xml:space="preserve"> There was also low abundance </w:t>
        </w:r>
      </w:ins>
      <w:ins w:id="820" w:author="Hayden Schilling" w:date="2021-04-20T15:06:00Z">
        <w:r w:rsidR="00721075" w:rsidRPr="00DE33B9">
          <w:rPr>
            <w:rFonts w:asciiTheme="minorHAnsi" w:hAnsiTheme="minorHAnsi" w:cstheme="minorHAnsi"/>
            <w:szCs w:val="24"/>
            <w:lang w:val="en-AU"/>
          </w:rPr>
          <w:t>in the deeper samples</w:t>
        </w:r>
      </w:ins>
      <w:ins w:id="821" w:author="Hayden Schilling" w:date="2021-04-20T15:07:00Z">
        <w:r w:rsidR="00721075" w:rsidRPr="00DE33B9">
          <w:rPr>
            <w:rFonts w:asciiTheme="minorHAnsi" w:hAnsiTheme="minorHAnsi" w:cstheme="minorHAnsi"/>
            <w:szCs w:val="24"/>
            <w:lang w:val="en-AU"/>
          </w:rPr>
          <w:t xml:space="preserve"> </w:t>
        </w:r>
        <w:bookmarkStart w:id="822" w:name="_Hlk69823667"/>
        <w:r w:rsidR="00721075" w:rsidRPr="00DE33B9">
          <w:rPr>
            <w:rFonts w:asciiTheme="minorHAnsi" w:hAnsiTheme="minorHAnsi" w:cstheme="minorHAnsi"/>
            <w:szCs w:val="24"/>
            <w:lang w:val="en-AU"/>
          </w:rPr>
          <w:t xml:space="preserve">(Figure </w:t>
        </w:r>
      </w:ins>
      <w:bookmarkEnd w:id="822"/>
      <w:ins w:id="823" w:author="Hayden Schilling" w:date="2021-04-30T10:48:00Z">
        <w:r w:rsidR="00DE33B9" w:rsidRPr="00DE33B9">
          <w:rPr>
            <w:rFonts w:asciiTheme="minorHAnsi" w:hAnsiTheme="minorHAnsi" w:cstheme="minorHAnsi"/>
            <w:szCs w:val="24"/>
            <w:lang w:val="en-AU"/>
            <w:rPrChange w:id="824" w:author="Hayden Schilling" w:date="2021-04-30T10:48:00Z">
              <w:rPr>
                <w:rFonts w:asciiTheme="minorHAnsi" w:hAnsiTheme="minorHAnsi" w:cstheme="minorHAnsi"/>
                <w:szCs w:val="24"/>
                <w:highlight w:val="yellow"/>
                <w:lang w:val="en-AU"/>
              </w:rPr>
            </w:rPrChange>
          </w:rPr>
          <w:t>S7</w:t>
        </w:r>
      </w:ins>
      <w:ins w:id="825" w:author="Hayden Schilling" w:date="2021-04-20T15:07:00Z">
        <w:r w:rsidR="00721075" w:rsidRPr="00DE33B9">
          <w:rPr>
            <w:rFonts w:asciiTheme="minorHAnsi" w:hAnsiTheme="minorHAnsi" w:cstheme="minorHAnsi"/>
            <w:szCs w:val="24"/>
            <w:lang w:val="en-AU"/>
          </w:rPr>
          <w:t>)</w:t>
        </w:r>
      </w:ins>
      <w:ins w:id="826" w:author="Hayden Schilling" w:date="2021-04-20T15:06:00Z">
        <w:r w:rsidR="00721075" w:rsidRPr="00DE33B9">
          <w:rPr>
            <w:rFonts w:asciiTheme="minorHAnsi" w:hAnsiTheme="minorHAnsi" w:cstheme="minorHAnsi"/>
            <w:szCs w:val="24"/>
            <w:lang w:val="en-AU"/>
          </w:rPr>
          <w:t>.</w:t>
        </w:r>
      </w:ins>
    </w:p>
    <w:bookmarkEnd w:id="772"/>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9168D16" w:rsidR="002C212A" w:rsidRPr="00F15D89" w:rsidRDefault="00D74636" w:rsidP="008101EC">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del w:id="827" w:author="Hayden Schilling" w:date="2021-04-16T14:45:00Z">
        <w:r w:rsidR="00F47E9C" w:rsidRPr="00F15D89" w:rsidDel="008101EC">
          <w:rPr>
            <w:rFonts w:asciiTheme="minorHAnsi" w:hAnsiTheme="minorHAnsi" w:cstheme="minorHAnsi"/>
            <w:szCs w:val="24"/>
            <w:lang w:val="en-AU"/>
          </w:rPr>
          <w:delText xml:space="preserve">current driven </w:delText>
        </w:r>
      </w:del>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 depth over </w:t>
      </w:r>
      <w:r w:rsidRPr="008B1DBE">
        <w:rPr>
          <w:rFonts w:asciiTheme="minorHAnsi" w:hAnsiTheme="minorHAnsi" w:cstheme="minorHAnsi"/>
          <w:szCs w:val="24"/>
          <w:lang w:val="en-AU"/>
        </w:rPr>
        <w:t>10 km</w:t>
      </w:r>
      <w:r w:rsidR="00F47E9C" w:rsidRPr="008B1DBE">
        <w:rPr>
          <w:rFonts w:asciiTheme="minorHAnsi" w:hAnsiTheme="minorHAnsi" w:cstheme="minorHAnsi"/>
          <w:szCs w:val="24"/>
          <w:lang w:val="en-AU"/>
        </w:rPr>
        <w:t xml:space="preserve"> (Figure </w:t>
      </w:r>
      <w:ins w:id="828" w:author="Hayden Schilling" w:date="2021-04-30T10:49:00Z">
        <w:r w:rsidR="008B1DBE" w:rsidRPr="008B1DBE">
          <w:rPr>
            <w:rFonts w:asciiTheme="minorHAnsi" w:hAnsiTheme="minorHAnsi" w:cstheme="minorHAnsi"/>
            <w:szCs w:val="24"/>
            <w:lang w:val="en-AU"/>
            <w:rPrChange w:id="829" w:author="Hayden Schilling" w:date="2021-04-30T10:49:00Z">
              <w:rPr>
                <w:rFonts w:asciiTheme="minorHAnsi" w:hAnsiTheme="minorHAnsi" w:cstheme="minorHAnsi"/>
                <w:szCs w:val="24"/>
                <w:highlight w:val="yellow"/>
                <w:lang w:val="en-AU"/>
              </w:rPr>
            </w:rPrChange>
          </w:rPr>
          <w:t>5</w:t>
        </w:r>
      </w:ins>
      <w:del w:id="830" w:author="Hayden Schilling" w:date="2021-04-30T10:49:00Z">
        <w:r w:rsidR="00F47E9C" w:rsidRPr="008B1DBE" w:rsidDel="008B1DBE">
          <w:rPr>
            <w:rFonts w:asciiTheme="minorHAnsi" w:hAnsiTheme="minorHAnsi" w:cstheme="minorHAnsi"/>
            <w:szCs w:val="24"/>
            <w:lang w:val="en-AU"/>
          </w:rPr>
          <w:delText>3</w:delText>
        </w:r>
      </w:del>
      <w:r w:rsidR="00F47E9C" w:rsidRPr="008B1DBE">
        <w:rPr>
          <w:rFonts w:asciiTheme="minorHAnsi" w:hAnsiTheme="minorHAnsi" w:cstheme="minorHAnsi"/>
          <w:szCs w:val="24"/>
          <w:lang w:val="en-AU"/>
        </w:rPr>
        <w:t>)</w:t>
      </w:r>
      <w:r w:rsidRPr="008B1DBE">
        <w:rPr>
          <w:rFonts w:asciiTheme="minorHAnsi" w:hAnsiTheme="minorHAnsi" w:cstheme="minorHAnsi"/>
          <w:szCs w:val="24"/>
          <w:lang w:val="en-AU"/>
        </w:rPr>
        <w:t xml:space="preserve">. </w:t>
      </w:r>
      <w:del w:id="831" w:author="Hayden Schilling" w:date="2021-04-20T15:24:00Z">
        <w:r w:rsidRPr="008B1DBE" w:rsidDel="00AE6E4B">
          <w:rPr>
            <w:rFonts w:asciiTheme="minorHAnsi" w:hAnsiTheme="minorHAnsi" w:cstheme="minorHAnsi"/>
            <w:szCs w:val="24"/>
            <w:lang w:val="en-AU"/>
          </w:rPr>
          <w:delText>The offshore portion of the transect continued to be dominated</w:delText>
        </w:r>
        <w:r w:rsidR="002C212A" w:rsidRPr="008B1DBE" w:rsidDel="00AE6E4B">
          <w:rPr>
            <w:rFonts w:asciiTheme="minorHAnsi" w:hAnsiTheme="minorHAnsi" w:cstheme="minorHAnsi"/>
            <w:szCs w:val="24"/>
            <w:lang w:val="en-AU"/>
          </w:rPr>
          <w:delText xml:space="preserve"> by the</w:delText>
        </w:r>
      </w:del>
      <w:bookmarkStart w:id="832" w:name="_Hlk69824748"/>
      <w:bookmarkStart w:id="833" w:name="_Hlk71019665"/>
      <w:ins w:id="834" w:author="Hayden Schilling" w:date="2021-04-20T15:24:00Z">
        <w:r w:rsidR="00AE6E4B" w:rsidRPr="008B1DBE">
          <w:rPr>
            <w:rFonts w:asciiTheme="minorHAnsi" w:hAnsiTheme="minorHAnsi" w:cstheme="minorHAnsi"/>
            <w:szCs w:val="24"/>
            <w:lang w:val="en-AU"/>
          </w:rPr>
          <w:t>The</w:t>
        </w:r>
      </w:ins>
      <w:r w:rsidR="002C212A" w:rsidRPr="00F15D89">
        <w:rPr>
          <w:rFonts w:asciiTheme="minorHAnsi" w:hAnsiTheme="minorHAnsi" w:cstheme="minorHAnsi"/>
          <w:szCs w:val="24"/>
          <w:lang w:val="en-AU"/>
        </w:rPr>
        <w:t xml:space="preserve"> EAC</w:t>
      </w:r>
      <w:ins w:id="835" w:author="Hayden Schilling" w:date="2021-04-20T15:24:00Z">
        <w:r w:rsidR="00AE6E4B">
          <w:rPr>
            <w:rFonts w:asciiTheme="minorHAnsi" w:hAnsiTheme="minorHAnsi" w:cstheme="minorHAnsi"/>
            <w:szCs w:val="24"/>
            <w:lang w:val="en-AU"/>
          </w:rPr>
          <w:t xml:space="preserve"> was</w:t>
        </w:r>
      </w:ins>
      <w:ins w:id="836" w:author="Hayden Schilling" w:date="2021-04-20T15:14:00Z">
        <w:r w:rsidR="00F40576">
          <w:rPr>
            <w:rFonts w:asciiTheme="minorHAnsi" w:hAnsiTheme="minorHAnsi" w:cstheme="minorHAnsi"/>
            <w:szCs w:val="24"/>
            <w:lang w:val="en-AU"/>
          </w:rPr>
          <w:t xml:space="preserve"> centre</w:t>
        </w:r>
      </w:ins>
      <w:ins w:id="837" w:author="Hayden Schilling" w:date="2021-04-20T15:24:00Z">
        <w:r w:rsidR="00AE6E4B">
          <w:rPr>
            <w:rFonts w:asciiTheme="minorHAnsi" w:hAnsiTheme="minorHAnsi" w:cstheme="minorHAnsi"/>
            <w:szCs w:val="24"/>
            <w:lang w:val="en-AU"/>
          </w:rPr>
          <w:t>d</w:t>
        </w:r>
      </w:ins>
      <w:ins w:id="838" w:author="Hayden Schilling" w:date="2021-04-20T15:14:00Z">
        <w:r w:rsidR="00F40576">
          <w:rPr>
            <w:rFonts w:asciiTheme="minorHAnsi" w:hAnsiTheme="minorHAnsi" w:cstheme="minorHAnsi"/>
            <w:szCs w:val="24"/>
            <w:lang w:val="en-AU"/>
          </w:rPr>
          <w:t xml:space="preserve"> of the EAC was</w:t>
        </w:r>
      </w:ins>
      <w:r w:rsidR="002C212A" w:rsidRPr="00F15D89">
        <w:rPr>
          <w:rFonts w:asciiTheme="minorHAnsi" w:hAnsiTheme="minorHAnsi" w:cstheme="minorHAnsi"/>
          <w:szCs w:val="24"/>
          <w:lang w:val="en-AU"/>
        </w:rPr>
        <w:t xml:space="preserve"> </w:t>
      </w:r>
      <w:del w:id="839" w:author="Hayden Schilling" w:date="2021-04-20T15:14:00Z">
        <w:r w:rsidR="002C212A" w:rsidRPr="00F15D89" w:rsidDel="00F40576">
          <w:rPr>
            <w:rFonts w:asciiTheme="minorHAnsi" w:hAnsiTheme="minorHAnsi" w:cstheme="minorHAnsi"/>
            <w:szCs w:val="24"/>
            <w:lang w:val="en-AU"/>
          </w:rPr>
          <w:delText xml:space="preserve">which had a strong </w:delText>
        </w:r>
        <w:r w:rsidR="00906D99" w:rsidRPr="008402FD" w:rsidDel="00F40576">
          <w:rPr>
            <w:rFonts w:asciiTheme="minorHAnsi" w:hAnsiTheme="minorHAnsi" w:cstheme="minorHAnsi"/>
            <w:szCs w:val="24"/>
            <w:lang w:val="en-AU"/>
          </w:rPr>
          <w:delText>alongshore</w:delText>
        </w:r>
        <w:r w:rsidR="002C212A" w:rsidRPr="008402FD" w:rsidDel="00F40576">
          <w:rPr>
            <w:rFonts w:asciiTheme="minorHAnsi" w:hAnsiTheme="minorHAnsi" w:cstheme="minorHAnsi"/>
            <w:szCs w:val="24"/>
            <w:lang w:val="en-AU"/>
          </w:rPr>
          <w:delText xml:space="preserve"> flow </w:delText>
        </w:r>
      </w:del>
      <w:del w:id="840" w:author="Hayden Schilling" w:date="2021-04-20T15:24:00Z">
        <w:r w:rsidR="002C212A" w:rsidRPr="008402FD" w:rsidDel="00AE6E4B">
          <w:rPr>
            <w:rFonts w:asciiTheme="minorHAnsi" w:hAnsiTheme="minorHAnsi" w:cstheme="minorHAnsi"/>
            <w:szCs w:val="24"/>
            <w:lang w:val="en-AU"/>
          </w:rPr>
          <w:delText>(1.59 m s</w:delText>
        </w:r>
        <w:r w:rsidR="002C212A" w:rsidRPr="008402FD" w:rsidDel="00AE6E4B">
          <w:rPr>
            <w:rFonts w:asciiTheme="minorHAnsi" w:hAnsiTheme="minorHAnsi" w:cstheme="minorHAnsi"/>
            <w:szCs w:val="24"/>
            <w:vertAlign w:val="superscript"/>
            <w:lang w:val="en-AU"/>
          </w:rPr>
          <w:delText>-1</w:delText>
        </w:r>
        <w:r w:rsidR="002C212A" w:rsidRPr="008402FD" w:rsidDel="00AE6E4B">
          <w:rPr>
            <w:rFonts w:asciiTheme="minorHAnsi" w:hAnsiTheme="minorHAnsi" w:cstheme="minorHAnsi"/>
            <w:szCs w:val="24"/>
            <w:lang w:val="en-AU"/>
          </w:rPr>
          <w:delText xml:space="preserve">) </w:delText>
        </w:r>
      </w:del>
      <w:del w:id="841" w:author="Hayden Schilling" w:date="2021-04-20T15:15:00Z">
        <w:r w:rsidR="002C212A" w:rsidRPr="008402FD" w:rsidDel="00F40576">
          <w:rPr>
            <w:rFonts w:asciiTheme="minorHAnsi" w:hAnsiTheme="minorHAnsi" w:cstheme="minorHAnsi"/>
            <w:szCs w:val="24"/>
            <w:lang w:val="en-AU"/>
          </w:rPr>
          <w:delText xml:space="preserve">centred </w:delText>
        </w:r>
      </w:del>
      <w:r w:rsidR="002C212A" w:rsidRPr="008402FD">
        <w:rPr>
          <w:rFonts w:asciiTheme="minorHAnsi" w:hAnsiTheme="minorHAnsi" w:cstheme="minorHAnsi"/>
          <w:szCs w:val="24"/>
          <w:lang w:val="en-AU"/>
        </w:rPr>
        <w:t>37.7 km offshore</w:t>
      </w:r>
      <w:ins w:id="842" w:author="Hayden Schilling" w:date="2021-04-20T15:24:00Z">
        <w:r w:rsidR="00AE6E4B">
          <w:rPr>
            <w:rFonts w:asciiTheme="minorHAnsi" w:hAnsiTheme="minorHAnsi" w:cstheme="minorHAnsi"/>
            <w:szCs w:val="24"/>
            <w:lang w:val="en-AU"/>
          </w:rPr>
          <w:t xml:space="preserve"> </w:t>
        </w:r>
        <w:r w:rsidR="00AE6E4B" w:rsidRPr="008402FD">
          <w:rPr>
            <w:rFonts w:asciiTheme="minorHAnsi" w:hAnsiTheme="minorHAnsi" w:cstheme="minorHAnsi"/>
            <w:szCs w:val="24"/>
            <w:lang w:val="en-AU"/>
          </w:rPr>
          <w:t>(</w:t>
        </w:r>
        <w:r w:rsidR="00AE6E4B">
          <w:rPr>
            <w:rFonts w:asciiTheme="minorHAnsi" w:hAnsiTheme="minorHAnsi" w:cstheme="minorHAnsi"/>
            <w:szCs w:val="24"/>
            <w:lang w:val="en-AU"/>
          </w:rPr>
          <w:t xml:space="preserve">alongshore flow </w:t>
        </w:r>
        <w:r w:rsidR="00AE6E4B" w:rsidRPr="008402FD">
          <w:rPr>
            <w:rFonts w:asciiTheme="minorHAnsi" w:hAnsiTheme="minorHAnsi" w:cstheme="minorHAnsi"/>
            <w:szCs w:val="24"/>
            <w:lang w:val="en-AU"/>
          </w:rPr>
          <w:t>1.59 m s</w:t>
        </w:r>
        <w:r w:rsidR="00AE6E4B" w:rsidRPr="008402FD">
          <w:rPr>
            <w:rFonts w:asciiTheme="minorHAnsi" w:hAnsiTheme="minorHAnsi" w:cstheme="minorHAnsi"/>
            <w:szCs w:val="24"/>
            <w:vertAlign w:val="superscript"/>
            <w:lang w:val="en-AU"/>
          </w:rPr>
          <w:t>-1</w:t>
        </w:r>
        <w:r w:rsidR="00AE6E4B" w:rsidRPr="008402FD">
          <w:rPr>
            <w:rFonts w:asciiTheme="minorHAnsi" w:hAnsiTheme="minorHAnsi" w:cstheme="minorHAnsi"/>
            <w:szCs w:val="24"/>
            <w:lang w:val="en-AU"/>
          </w:rPr>
          <w:t>)</w:t>
        </w:r>
      </w:ins>
      <w:ins w:id="843" w:author="Hayden Schilling" w:date="2021-04-20T15:25:00Z">
        <w:r w:rsidR="00AE6E4B">
          <w:rPr>
            <w:rFonts w:asciiTheme="minorHAnsi" w:hAnsiTheme="minorHAnsi" w:cstheme="minorHAnsi"/>
            <w:szCs w:val="24"/>
            <w:lang w:val="en-AU"/>
          </w:rPr>
          <w:t>,</w:t>
        </w:r>
      </w:ins>
      <w:ins w:id="844" w:author="Hayden Schilling" w:date="2021-04-20T15:24:00Z">
        <w:r w:rsidR="00AE6E4B" w:rsidRPr="008402FD">
          <w:rPr>
            <w:rFonts w:asciiTheme="minorHAnsi" w:hAnsiTheme="minorHAnsi" w:cstheme="minorHAnsi"/>
            <w:szCs w:val="24"/>
            <w:lang w:val="en-AU"/>
          </w:rPr>
          <w:t xml:space="preserve"> </w:t>
        </w:r>
        <w:r w:rsidR="00AE6E4B">
          <w:rPr>
            <w:rFonts w:asciiTheme="minorHAnsi" w:hAnsiTheme="minorHAnsi" w:cstheme="minorHAnsi"/>
            <w:szCs w:val="24"/>
            <w:lang w:val="en-AU"/>
          </w:rPr>
          <w:t>located</w:t>
        </w:r>
      </w:ins>
      <w:ins w:id="845" w:author="Hayden Schilling" w:date="2021-04-20T15:14:00Z">
        <w:r w:rsidR="00F40576">
          <w:rPr>
            <w:rFonts w:asciiTheme="minorHAnsi" w:hAnsiTheme="minorHAnsi" w:cstheme="minorHAnsi"/>
            <w:szCs w:val="24"/>
            <w:lang w:val="en-AU"/>
          </w:rPr>
          <w:t xml:space="preserve"> above the</w:t>
        </w:r>
      </w:ins>
      <w:del w:id="846" w:author="Hayden Schilling" w:date="2021-04-20T15:14:00Z">
        <w:r w:rsidR="002C212A" w:rsidRPr="008402FD" w:rsidDel="00F40576">
          <w:rPr>
            <w:rFonts w:asciiTheme="minorHAnsi" w:hAnsiTheme="minorHAnsi" w:cstheme="minorHAnsi"/>
            <w:szCs w:val="24"/>
            <w:lang w:val="en-AU"/>
          </w:rPr>
          <w:delText xml:space="preserve"> (</w:delText>
        </w:r>
      </w:del>
      <w:ins w:id="847" w:author="Hayden Schilling" w:date="2021-04-20T15:14:00Z">
        <w:r w:rsidR="00F40576">
          <w:rPr>
            <w:rFonts w:asciiTheme="minorHAnsi" w:hAnsiTheme="minorHAnsi" w:cstheme="minorHAnsi"/>
            <w:szCs w:val="24"/>
            <w:lang w:val="en-AU"/>
          </w:rPr>
          <w:t xml:space="preserve"> </w:t>
        </w:r>
      </w:ins>
      <w:r w:rsidR="002C212A" w:rsidRPr="008402FD">
        <w:rPr>
          <w:rFonts w:asciiTheme="minorHAnsi" w:hAnsiTheme="minorHAnsi" w:cstheme="minorHAnsi"/>
          <w:szCs w:val="24"/>
          <w:lang w:val="en-AU"/>
        </w:rPr>
        <w:t>310 m bath</w:t>
      </w:r>
      <w:r w:rsidR="002C212A" w:rsidRPr="008B1DBE">
        <w:rPr>
          <w:rFonts w:asciiTheme="minorHAnsi" w:hAnsiTheme="minorHAnsi" w:cstheme="minorHAnsi"/>
          <w:szCs w:val="24"/>
          <w:lang w:val="en-AU"/>
        </w:rPr>
        <w:t>ymetry</w:t>
      </w:r>
      <w:ins w:id="848" w:author="Hayden Schilling" w:date="2021-04-20T15:14:00Z">
        <w:r w:rsidR="00F40576" w:rsidRPr="008B1DBE">
          <w:rPr>
            <w:rFonts w:asciiTheme="minorHAnsi" w:hAnsiTheme="minorHAnsi" w:cstheme="minorHAnsi"/>
            <w:szCs w:val="24"/>
            <w:lang w:val="en-AU"/>
          </w:rPr>
          <w:t xml:space="preserve"> contour</w:t>
        </w:r>
      </w:ins>
      <w:ins w:id="849" w:author="Hayden Schilling" w:date="2021-04-20T15:15:00Z">
        <w:r w:rsidR="00F40576" w:rsidRPr="008B1DBE">
          <w:rPr>
            <w:rFonts w:asciiTheme="minorHAnsi" w:hAnsiTheme="minorHAnsi" w:cstheme="minorHAnsi"/>
            <w:szCs w:val="24"/>
            <w:lang w:val="en-AU"/>
          </w:rPr>
          <w:t xml:space="preserve"> </w:t>
        </w:r>
      </w:ins>
      <w:del w:id="850" w:author="Hayden Schilling" w:date="2021-04-20T15:15:00Z">
        <w:r w:rsidR="00166354" w:rsidRPr="008B1DBE" w:rsidDel="00F40576">
          <w:rPr>
            <w:rFonts w:asciiTheme="minorHAnsi" w:hAnsiTheme="minorHAnsi" w:cstheme="minorHAnsi"/>
            <w:szCs w:val="24"/>
            <w:lang w:val="en-AU"/>
          </w:rPr>
          <w:delText xml:space="preserve">; </w:delText>
        </w:r>
      </w:del>
      <w:ins w:id="851" w:author="Hayden Schilling" w:date="2021-04-20T15:15:00Z">
        <w:r w:rsidR="00F40576" w:rsidRPr="008B1DBE">
          <w:rPr>
            <w:rFonts w:asciiTheme="minorHAnsi" w:hAnsiTheme="minorHAnsi" w:cstheme="minorHAnsi"/>
            <w:szCs w:val="24"/>
            <w:lang w:val="en-AU"/>
          </w:rPr>
          <w:t>(</w:t>
        </w:r>
      </w:ins>
      <w:r w:rsidR="00166354" w:rsidRPr="008B1DBE">
        <w:rPr>
          <w:rFonts w:asciiTheme="minorHAnsi" w:hAnsiTheme="minorHAnsi" w:cstheme="minorHAnsi"/>
          <w:szCs w:val="24"/>
          <w:lang w:val="en-AU"/>
        </w:rPr>
        <w:t xml:space="preserve">Figure </w:t>
      </w:r>
      <w:ins w:id="852" w:author="Hayden Schilling" w:date="2021-04-30T10:50:00Z">
        <w:r w:rsidR="008B1DBE" w:rsidRPr="008B1DBE">
          <w:rPr>
            <w:rFonts w:asciiTheme="minorHAnsi" w:hAnsiTheme="minorHAnsi" w:cstheme="minorHAnsi"/>
            <w:szCs w:val="24"/>
            <w:lang w:val="en-AU"/>
            <w:rPrChange w:id="853" w:author="Hayden Schilling" w:date="2021-04-30T10:50:00Z">
              <w:rPr>
                <w:rFonts w:asciiTheme="minorHAnsi" w:hAnsiTheme="minorHAnsi" w:cstheme="minorHAnsi"/>
                <w:szCs w:val="24"/>
                <w:highlight w:val="yellow"/>
                <w:lang w:val="en-AU"/>
              </w:rPr>
            </w:rPrChange>
          </w:rPr>
          <w:t>4</w:t>
        </w:r>
      </w:ins>
      <w:del w:id="854" w:author="Hayden Schilling" w:date="2021-04-30T10:50:00Z">
        <w:r w:rsidR="00166354" w:rsidRPr="008B1DBE" w:rsidDel="008B1DBE">
          <w:rPr>
            <w:rFonts w:asciiTheme="minorHAnsi" w:hAnsiTheme="minorHAnsi" w:cstheme="minorHAnsi"/>
            <w:szCs w:val="24"/>
            <w:lang w:val="en-AU"/>
          </w:rPr>
          <w:delText>2</w:delText>
        </w:r>
      </w:del>
      <w:r w:rsidR="002C212A" w:rsidRPr="008B1DBE">
        <w:rPr>
          <w:rFonts w:asciiTheme="minorHAnsi" w:hAnsiTheme="minorHAnsi" w:cstheme="minorHAnsi"/>
          <w:szCs w:val="24"/>
          <w:lang w:val="en-AU"/>
        </w:rPr>
        <w:t>)</w:t>
      </w:r>
      <w:bookmarkEnd w:id="832"/>
      <w:r w:rsidR="00A92212" w:rsidRPr="008B1DBE">
        <w:rPr>
          <w:rFonts w:asciiTheme="minorHAnsi" w:hAnsiTheme="minorHAnsi" w:cstheme="minorHAnsi"/>
          <w:szCs w:val="24"/>
          <w:lang w:val="en-AU"/>
        </w:rPr>
        <w:t>.</w:t>
      </w:r>
      <w:r w:rsidR="00BE3A29" w:rsidRPr="008B1DBE">
        <w:rPr>
          <w:rFonts w:asciiTheme="minorHAnsi" w:hAnsiTheme="minorHAnsi" w:cstheme="minorHAnsi"/>
          <w:szCs w:val="24"/>
          <w:lang w:val="en-AU"/>
        </w:rPr>
        <w:t xml:space="preserve"> </w:t>
      </w:r>
      <w:bookmarkStart w:id="855" w:name="_Hlk69824948"/>
      <w:ins w:id="856" w:author="Hayden Schilling" w:date="2021-04-21T14:50:00Z">
        <w:r w:rsidR="00B044F9" w:rsidRPr="008B1DBE">
          <w:rPr>
            <w:rFonts w:asciiTheme="minorHAnsi" w:hAnsiTheme="minorHAnsi" w:cstheme="minorHAnsi"/>
            <w:szCs w:val="24"/>
            <w:lang w:val="en-AU"/>
          </w:rPr>
          <w:t xml:space="preserve">This uplift could potentially have been driven by the upwelling favourable winds in the hours leading up to sampling (Fig </w:t>
        </w:r>
      </w:ins>
      <w:ins w:id="857" w:author="Hayden Schilling" w:date="2021-04-30T10:50:00Z">
        <w:r w:rsidR="008B1DBE" w:rsidRPr="008B1DBE">
          <w:rPr>
            <w:rFonts w:asciiTheme="minorHAnsi" w:hAnsiTheme="minorHAnsi" w:cstheme="minorHAnsi"/>
            <w:szCs w:val="24"/>
            <w:lang w:val="en-AU"/>
          </w:rPr>
          <w:t>S3</w:t>
        </w:r>
      </w:ins>
      <w:ins w:id="858" w:author="Hayden Schilling" w:date="2021-04-21T14:50:00Z">
        <w:r w:rsidR="00B044F9" w:rsidRPr="008B1DBE">
          <w:rPr>
            <w:rFonts w:asciiTheme="minorHAnsi" w:hAnsiTheme="minorHAnsi" w:cstheme="minorHAnsi"/>
            <w:szCs w:val="24"/>
            <w:lang w:val="en-AU"/>
          </w:rPr>
          <w:t xml:space="preserve">). </w:t>
        </w:r>
      </w:ins>
      <w:r w:rsidR="00A92212" w:rsidRPr="008B1DBE">
        <w:rPr>
          <w:rFonts w:asciiTheme="minorHAnsi" w:hAnsiTheme="minorHAnsi" w:cstheme="minorHAnsi"/>
          <w:szCs w:val="24"/>
          <w:lang w:val="en-AU"/>
        </w:rPr>
        <w:t>T</w:t>
      </w:r>
      <w:r w:rsidR="002C212A" w:rsidRPr="008B1DBE">
        <w:rPr>
          <w:rFonts w:asciiTheme="minorHAnsi" w:hAnsiTheme="minorHAnsi" w:cstheme="minorHAnsi"/>
          <w:szCs w:val="24"/>
          <w:lang w:val="en-AU"/>
        </w:rPr>
        <w:t>he</w:t>
      </w:r>
      <w:ins w:id="859" w:author="Hayden Schilling" w:date="2021-04-20T15:28:00Z">
        <w:r w:rsidR="00AE6E4B" w:rsidRPr="008B1DBE">
          <w:rPr>
            <w:rFonts w:asciiTheme="minorHAnsi" w:hAnsiTheme="minorHAnsi" w:cstheme="minorHAnsi"/>
            <w:szCs w:val="24"/>
            <w:lang w:val="en-AU"/>
          </w:rPr>
          <w:t xml:space="preserve"> offshore waters of the</w:t>
        </w:r>
      </w:ins>
      <w:r w:rsidR="002C212A" w:rsidRPr="008B1DBE">
        <w:rPr>
          <w:rFonts w:asciiTheme="minorHAnsi" w:hAnsiTheme="minorHAnsi" w:cstheme="minorHAnsi"/>
          <w:szCs w:val="24"/>
          <w:lang w:val="en-AU"/>
        </w:rPr>
        <w:t xml:space="preserve"> EAC </w:t>
      </w:r>
      <w:ins w:id="860" w:author="Hayden Schilling" w:date="2021-04-20T15:28:00Z">
        <w:r w:rsidR="00AE6E4B" w:rsidRPr="008B1DBE">
          <w:rPr>
            <w:rFonts w:asciiTheme="minorHAnsi" w:hAnsiTheme="minorHAnsi" w:cstheme="minorHAnsi"/>
            <w:szCs w:val="24"/>
            <w:lang w:val="en-AU"/>
          </w:rPr>
          <w:t xml:space="preserve">showed </w:t>
        </w:r>
      </w:ins>
      <w:del w:id="861" w:author="Hayden Schilling" w:date="2021-04-20T15:28:00Z">
        <w:r w:rsidR="00A92212" w:rsidRPr="008B1DBE" w:rsidDel="00AE6E4B">
          <w:rPr>
            <w:rFonts w:asciiTheme="minorHAnsi" w:hAnsiTheme="minorHAnsi" w:cstheme="minorHAnsi"/>
            <w:szCs w:val="24"/>
            <w:lang w:val="en-AU"/>
          </w:rPr>
          <w:delText>had</w:delText>
        </w:r>
        <w:r w:rsidR="002C212A" w:rsidRPr="008B1DBE" w:rsidDel="00AE6E4B">
          <w:rPr>
            <w:rFonts w:asciiTheme="minorHAnsi" w:hAnsiTheme="minorHAnsi" w:cstheme="minorHAnsi"/>
            <w:szCs w:val="24"/>
            <w:lang w:val="en-AU"/>
          </w:rPr>
          <w:delText xml:space="preserve"> </w:delText>
        </w:r>
      </w:del>
      <w:r w:rsidR="002C212A" w:rsidRPr="008B1DBE">
        <w:rPr>
          <w:rFonts w:asciiTheme="minorHAnsi" w:hAnsiTheme="minorHAnsi" w:cstheme="minorHAnsi"/>
          <w:szCs w:val="24"/>
          <w:lang w:val="en-AU"/>
        </w:rPr>
        <w:t>slight onshore movement</w:t>
      </w:r>
      <w:r w:rsidR="00BE3A29" w:rsidRPr="008B1DBE">
        <w:rPr>
          <w:rFonts w:asciiTheme="minorHAnsi" w:hAnsiTheme="minorHAnsi" w:cstheme="minorHAnsi"/>
          <w:szCs w:val="24"/>
          <w:lang w:val="en-AU"/>
        </w:rPr>
        <w:t>,</w:t>
      </w:r>
      <w:r w:rsidR="002C212A" w:rsidRPr="008B1DBE">
        <w:rPr>
          <w:rFonts w:asciiTheme="minorHAnsi" w:hAnsiTheme="minorHAnsi" w:cstheme="minorHAnsi"/>
          <w:szCs w:val="24"/>
          <w:lang w:val="en-AU"/>
        </w:rPr>
        <w:t xml:space="preserve"> </w:t>
      </w:r>
      <w:del w:id="862" w:author="Hayden Schilling" w:date="2021-04-20T15:28:00Z">
        <w:r w:rsidR="00A92212" w:rsidRPr="008B1DBE" w:rsidDel="00AE6E4B">
          <w:rPr>
            <w:rFonts w:asciiTheme="minorHAnsi" w:hAnsiTheme="minorHAnsi" w:cstheme="minorHAnsi"/>
            <w:szCs w:val="24"/>
            <w:lang w:val="en-AU"/>
          </w:rPr>
          <w:delText>in offshore waters</w:delText>
        </w:r>
      </w:del>
      <w:ins w:id="863" w:author="Hayden Schilling" w:date="2021-04-20T15:28:00Z">
        <w:r w:rsidR="00AE6E4B" w:rsidRPr="008B1DBE">
          <w:rPr>
            <w:rFonts w:asciiTheme="minorHAnsi" w:hAnsiTheme="minorHAnsi" w:cstheme="minorHAnsi"/>
            <w:szCs w:val="24"/>
            <w:lang w:val="en-AU"/>
          </w:rPr>
          <w:t>at depths of</w:t>
        </w:r>
      </w:ins>
      <w:r w:rsidR="00A92212" w:rsidRPr="008B1DBE">
        <w:rPr>
          <w:rFonts w:asciiTheme="minorHAnsi" w:hAnsiTheme="minorHAnsi" w:cstheme="minorHAnsi"/>
          <w:szCs w:val="24"/>
          <w:lang w:val="en-AU"/>
        </w:rPr>
        <w:t xml:space="preserve"> 100-150m </w:t>
      </w:r>
      <w:del w:id="864" w:author="Hayden Schilling" w:date="2021-04-20T15:28:00Z">
        <w:r w:rsidR="00A92212" w:rsidRPr="008B1DBE" w:rsidDel="00AE6E4B">
          <w:rPr>
            <w:rFonts w:asciiTheme="minorHAnsi" w:hAnsiTheme="minorHAnsi" w:cstheme="minorHAnsi"/>
            <w:szCs w:val="24"/>
            <w:lang w:val="en-AU"/>
          </w:rPr>
          <w:delText>below the surface</w:delText>
        </w:r>
        <w:r w:rsidR="002C212A" w:rsidRPr="008B1DBE" w:rsidDel="00AE6E4B">
          <w:rPr>
            <w:rFonts w:asciiTheme="minorHAnsi" w:hAnsiTheme="minorHAnsi" w:cstheme="minorHAnsi"/>
            <w:szCs w:val="24"/>
            <w:lang w:val="en-AU"/>
          </w:rPr>
          <w:delText xml:space="preserve"> </w:delText>
        </w:r>
      </w:del>
      <w:r w:rsidR="002C212A" w:rsidRPr="008B1DBE">
        <w:rPr>
          <w:rFonts w:asciiTheme="minorHAnsi" w:hAnsiTheme="minorHAnsi" w:cstheme="minorHAnsi"/>
          <w:szCs w:val="24"/>
          <w:lang w:val="en-AU"/>
        </w:rPr>
        <w:t>(0.15 m s</w:t>
      </w:r>
      <w:r w:rsidR="002C212A" w:rsidRPr="008B1DBE">
        <w:rPr>
          <w:rFonts w:asciiTheme="minorHAnsi" w:hAnsiTheme="minorHAnsi" w:cstheme="minorHAnsi"/>
          <w:szCs w:val="24"/>
          <w:vertAlign w:val="superscript"/>
          <w:lang w:val="en-AU"/>
        </w:rPr>
        <w:t>-</w:t>
      </w:r>
      <w:proofErr w:type="gramStart"/>
      <w:r w:rsidR="002C212A" w:rsidRPr="008B1DBE">
        <w:rPr>
          <w:rFonts w:asciiTheme="minorHAnsi" w:hAnsiTheme="minorHAnsi" w:cstheme="minorHAnsi"/>
          <w:szCs w:val="24"/>
          <w:vertAlign w:val="superscript"/>
          <w:lang w:val="en-AU"/>
        </w:rPr>
        <w:t>1</w:t>
      </w:r>
      <w:r w:rsidR="00F47E9C" w:rsidRPr="008B1DBE">
        <w:rPr>
          <w:rFonts w:asciiTheme="minorHAnsi" w:hAnsiTheme="minorHAnsi" w:cstheme="minorHAnsi"/>
          <w:szCs w:val="24"/>
          <w:lang w:val="en-AU"/>
        </w:rPr>
        <w:t>;</w:t>
      </w:r>
      <w:proofErr w:type="gramEnd"/>
      <w:r w:rsidR="00F47E9C" w:rsidRPr="008B1DBE">
        <w:rPr>
          <w:rFonts w:asciiTheme="minorHAnsi" w:hAnsiTheme="minorHAnsi" w:cstheme="minorHAnsi"/>
          <w:szCs w:val="24"/>
          <w:lang w:val="en-AU"/>
        </w:rPr>
        <w:t xml:space="preserve"> Figure </w:t>
      </w:r>
      <w:r w:rsidR="00166354" w:rsidRPr="008B1DBE">
        <w:rPr>
          <w:rFonts w:asciiTheme="minorHAnsi" w:hAnsiTheme="minorHAnsi" w:cstheme="minorHAnsi"/>
          <w:szCs w:val="24"/>
          <w:lang w:val="en-AU"/>
        </w:rPr>
        <w:t>S</w:t>
      </w:r>
      <w:r w:rsidR="008402FD" w:rsidRPr="008B1DBE">
        <w:rPr>
          <w:rFonts w:asciiTheme="minorHAnsi" w:hAnsiTheme="minorHAnsi" w:cstheme="minorHAnsi"/>
          <w:szCs w:val="24"/>
          <w:lang w:val="en-AU"/>
        </w:rPr>
        <w:t>4</w:t>
      </w:r>
      <w:r w:rsidR="002C212A" w:rsidRPr="008B1DBE">
        <w:rPr>
          <w:rFonts w:asciiTheme="minorHAnsi" w:hAnsiTheme="minorHAnsi" w:cstheme="minorHAnsi"/>
          <w:szCs w:val="24"/>
          <w:lang w:val="en-AU"/>
        </w:rPr>
        <w:t>).</w:t>
      </w:r>
      <w:bookmarkEnd w:id="833"/>
      <w:bookmarkEnd w:id="855"/>
    </w:p>
    <w:p w14:paraId="283A6A05" w14:textId="70A8C199" w:rsidR="002C212A" w:rsidRPr="009C15E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bookmarkStart w:id="865" w:name="_Hlk69825752"/>
      <w:del w:id="866" w:author="Hayden Schilling" w:date="2021-04-20T15:42:00Z">
        <w:r w:rsidR="00D603B8" w:rsidDel="00520848">
          <w:rPr>
            <w:rFonts w:asciiTheme="minorHAnsi" w:hAnsiTheme="minorHAnsi" w:cstheme="minorHAnsi"/>
            <w:szCs w:val="24"/>
            <w:lang w:val="en-AU"/>
          </w:rPr>
          <w:delText>Like the northern transects, t</w:delText>
        </w:r>
        <w:r w:rsidRPr="00F15D89" w:rsidDel="00520848">
          <w:rPr>
            <w:rFonts w:asciiTheme="minorHAnsi" w:hAnsiTheme="minorHAnsi" w:cstheme="minorHAnsi"/>
            <w:szCs w:val="24"/>
            <w:lang w:val="en-AU"/>
          </w:rPr>
          <w:delText>he biomass of the z</w:delText>
        </w:r>
      </w:del>
      <w:del w:id="867" w:author="Hayden Schilling" w:date="2021-04-20T15:43:00Z">
        <w:r w:rsidRPr="00F15D89" w:rsidDel="00784AC0">
          <w:rPr>
            <w:rFonts w:asciiTheme="minorHAnsi" w:hAnsiTheme="minorHAnsi" w:cstheme="minorHAnsi"/>
            <w:szCs w:val="24"/>
            <w:lang w:val="en-AU"/>
          </w:rPr>
          <w:delText xml:space="preserve">ooplankton </w:delText>
        </w:r>
      </w:del>
      <w:ins w:id="868" w:author="Hayden Schilling" w:date="2021-04-20T15:43:00Z">
        <w:r w:rsidR="00784AC0">
          <w:rPr>
            <w:rFonts w:asciiTheme="minorHAnsi" w:hAnsiTheme="minorHAnsi" w:cstheme="minorHAnsi"/>
            <w:szCs w:val="24"/>
            <w:lang w:val="en-AU"/>
          </w:rPr>
          <w:t>B</w:t>
        </w:r>
        <w:r w:rsidR="00520848">
          <w:rPr>
            <w:rFonts w:asciiTheme="minorHAnsi" w:hAnsiTheme="minorHAnsi" w:cstheme="minorHAnsi"/>
            <w:szCs w:val="24"/>
            <w:lang w:val="en-AU"/>
          </w:rPr>
          <w:t xml:space="preserve">iomass and abundance </w:t>
        </w:r>
      </w:ins>
      <w:del w:id="869" w:author="Hayden Schilling" w:date="2021-04-20T15:43:00Z">
        <w:r w:rsidRPr="00F15D89" w:rsidDel="00520848">
          <w:rPr>
            <w:rFonts w:asciiTheme="minorHAnsi" w:hAnsiTheme="minorHAnsi" w:cstheme="minorHAnsi"/>
            <w:szCs w:val="24"/>
            <w:lang w:val="en-AU"/>
          </w:rPr>
          <w:delText xml:space="preserve">community </w:delText>
        </w:r>
      </w:del>
      <w:r w:rsidRPr="00F15D89">
        <w:rPr>
          <w:rFonts w:asciiTheme="minorHAnsi" w:hAnsiTheme="minorHAnsi" w:cstheme="minorHAnsi"/>
          <w:szCs w:val="24"/>
          <w:lang w:val="en-AU"/>
        </w:rPr>
        <w:t>generally decreased with distance offshore and with depth</w:t>
      </w:r>
      <w:r w:rsidR="00ED04AC">
        <w:rPr>
          <w:rFonts w:asciiTheme="minorHAnsi" w:hAnsiTheme="minorHAnsi" w:cstheme="minorHAnsi"/>
          <w:szCs w:val="24"/>
          <w:lang w:val="en-AU"/>
        </w:rPr>
        <w:t xml:space="preserve"> (Figures </w:t>
      </w:r>
      <w:ins w:id="870" w:author="Hayden Schilling" w:date="2021-04-30T10:51:00Z">
        <w:r w:rsidR="00784C33">
          <w:rPr>
            <w:rFonts w:asciiTheme="minorHAnsi" w:hAnsiTheme="minorHAnsi" w:cstheme="minorHAnsi"/>
            <w:szCs w:val="24"/>
            <w:lang w:val="en-AU"/>
          </w:rPr>
          <w:t>5</w:t>
        </w:r>
      </w:ins>
      <w:del w:id="871" w:author="Hayden Schilling" w:date="2021-04-30T10:51:00Z">
        <w:r w:rsidR="00ED04AC" w:rsidDel="00784C33">
          <w:rPr>
            <w:rFonts w:asciiTheme="minorHAnsi" w:hAnsiTheme="minorHAnsi" w:cstheme="minorHAnsi"/>
            <w:szCs w:val="24"/>
            <w:lang w:val="en-AU"/>
          </w:rPr>
          <w:delText>3</w:delText>
        </w:r>
      </w:del>
      <w:r w:rsidR="00ED04AC">
        <w:rPr>
          <w:rFonts w:asciiTheme="minorHAnsi" w:hAnsiTheme="minorHAnsi" w:cstheme="minorHAnsi"/>
          <w:szCs w:val="24"/>
          <w:lang w:val="en-AU"/>
        </w:rPr>
        <w:t xml:space="preserve">, S5 &amp; </w:t>
      </w:r>
      <w:r w:rsidR="00ED04AC" w:rsidRPr="00784C33">
        <w:rPr>
          <w:rFonts w:asciiTheme="minorHAnsi" w:hAnsiTheme="minorHAnsi" w:cstheme="minorHAnsi"/>
          <w:szCs w:val="24"/>
          <w:lang w:val="en-AU"/>
        </w:rPr>
        <w:t>S6</w:t>
      </w:r>
      <w:ins w:id="872" w:author="Hayden Schilling" w:date="2021-04-20T15:41:00Z">
        <w:r w:rsidR="00520848" w:rsidRPr="00784C33">
          <w:rPr>
            <w:rFonts w:asciiTheme="minorHAnsi" w:hAnsiTheme="minorHAnsi" w:cstheme="minorHAnsi"/>
            <w:szCs w:val="24"/>
            <w:lang w:val="en-AU"/>
          </w:rPr>
          <w:t>, S</w:t>
        </w:r>
      </w:ins>
      <w:ins w:id="873" w:author="Hayden Schilling" w:date="2021-04-30T10:51:00Z">
        <w:r w:rsidR="00784C33" w:rsidRPr="00784C33">
          <w:rPr>
            <w:rFonts w:asciiTheme="minorHAnsi" w:hAnsiTheme="minorHAnsi" w:cstheme="minorHAnsi"/>
            <w:szCs w:val="24"/>
            <w:lang w:val="en-AU"/>
          </w:rPr>
          <w:t>7</w:t>
        </w:r>
      </w:ins>
      <w:r w:rsidR="00ED04AC" w:rsidRPr="00784C33">
        <w:rPr>
          <w:rFonts w:asciiTheme="minorHAnsi" w:hAnsiTheme="minorHAnsi" w:cstheme="minorHAnsi"/>
          <w:szCs w:val="24"/>
          <w:lang w:val="en-AU"/>
        </w:rPr>
        <w:t>)</w:t>
      </w:r>
      <w:r w:rsidRPr="00784C33">
        <w:rPr>
          <w:rFonts w:asciiTheme="minorHAnsi" w:hAnsiTheme="minorHAnsi" w:cstheme="minorHAnsi"/>
          <w:szCs w:val="24"/>
          <w:lang w:val="en-AU"/>
        </w:rPr>
        <w:t xml:space="preserve">. </w:t>
      </w:r>
      <w:del w:id="874" w:author="Hayden Schilling" w:date="2021-04-20T15:45:00Z">
        <w:r w:rsidRPr="00784C33" w:rsidDel="00784AC0">
          <w:rPr>
            <w:rFonts w:asciiTheme="minorHAnsi" w:hAnsiTheme="minorHAnsi" w:cstheme="minorHAnsi"/>
            <w:szCs w:val="24"/>
            <w:lang w:val="en-AU"/>
          </w:rPr>
          <w:delText>The EAC</w:delText>
        </w:r>
        <w:r w:rsidR="00D603B8" w:rsidRPr="00784C33" w:rsidDel="00784AC0">
          <w:rPr>
            <w:rFonts w:asciiTheme="minorHAnsi" w:hAnsiTheme="minorHAnsi" w:cstheme="minorHAnsi"/>
            <w:szCs w:val="24"/>
            <w:lang w:val="en-AU"/>
          </w:rPr>
          <w:delText xml:space="preserve"> and </w:delText>
        </w:r>
        <w:r w:rsidRPr="00784C33" w:rsidDel="00784AC0">
          <w:rPr>
            <w:rFonts w:asciiTheme="minorHAnsi" w:hAnsiTheme="minorHAnsi" w:cstheme="minorHAnsi"/>
            <w:szCs w:val="24"/>
            <w:lang w:val="en-AU"/>
          </w:rPr>
          <w:delText>further offshore</w:delText>
        </w:r>
      </w:del>
      <w:bookmarkStart w:id="875" w:name="_Hlk69825949"/>
      <w:ins w:id="876" w:author="Hayden Schilling" w:date="2021-04-20T15:45:00Z">
        <w:r w:rsidR="00784AC0" w:rsidRPr="00784C33">
          <w:rPr>
            <w:rFonts w:asciiTheme="minorHAnsi" w:hAnsiTheme="minorHAnsi" w:cstheme="minorHAnsi"/>
            <w:szCs w:val="24"/>
            <w:lang w:val="en-AU"/>
          </w:rPr>
          <w:t>The</w:t>
        </w:r>
        <w:r w:rsidR="00784AC0">
          <w:rPr>
            <w:rFonts w:asciiTheme="minorHAnsi" w:hAnsiTheme="minorHAnsi" w:cstheme="minorHAnsi"/>
            <w:szCs w:val="24"/>
            <w:lang w:val="en-AU"/>
          </w:rPr>
          <w:t xml:space="preserve"> warmer water</w:t>
        </w:r>
      </w:ins>
      <w:r w:rsidR="008B7392">
        <w:rPr>
          <w:rFonts w:asciiTheme="minorHAnsi" w:hAnsiTheme="minorHAnsi" w:cstheme="minorHAnsi"/>
          <w:szCs w:val="24"/>
          <w:lang w:val="en-AU"/>
        </w:rPr>
        <w:t>,</w:t>
      </w:r>
      <w:ins w:id="877" w:author="Hayden Schilling" w:date="2021-04-20T15:45:00Z">
        <w:r w:rsidR="00BF3DA0">
          <w:rPr>
            <w:rFonts w:asciiTheme="minorHAnsi" w:hAnsiTheme="minorHAnsi" w:cstheme="minorHAnsi"/>
            <w:szCs w:val="24"/>
            <w:lang w:val="en-AU"/>
          </w:rPr>
          <w:t xml:space="preserve"> located offshore,</w:t>
        </w:r>
      </w:ins>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del w:id="878" w:author="Hayden Schilling" w:date="2021-04-20T15:45:00Z">
        <w:r w:rsidR="008B7392" w:rsidDel="00BF3DA0">
          <w:rPr>
            <w:rFonts w:asciiTheme="minorHAnsi" w:hAnsiTheme="minorHAnsi" w:cstheme="minorHAnsi"/>
            <w:szCs w:val="24"/>
            <w:lang w:val="en-AU"/>
          </w:rPr>
          <w:delText xml:space="preserve">zooplankton </w:delText>
        </w:r>
      </w:del>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w:t>
      </w:r>
      <w:ins w:id="879" w:author="Hayden Schilling" w:date="2021-04-30T10:52:00Z">
        <w:r w:rsidR="00784C33">
          <w:rPr>
            <w:rFonts w:asciiTheme="minorHAnsi" w:hAnsiTheme="minorHAnsi" w:cstheme="minorHAnsi"/>
            <w:szCs w:val="24"/>
            <w:lang w:val="en-AU"/>
          </w:rPr>
          <w:t>5</w:t>
        </w:r>
      </w:ins>
      <w:del w:id="880" w:author="Hayden Schilling" w:date="2021-04-30T10:52:00Z">
        <w:r w:rsidR="00ED04AC" w:rsidDel="00784C33">
          <w:rPr>
            <w:rFonts w:asciiTheme="minorHAnsi" w:hAnsiTheme="minorHAnsi" w:cstheme="minorHAnsi"/>
            <w:szCs w:val="24"/>
            <w:lang w:val="en-AU"/>
          </w:rPr>
          <w:delText>3</w:delText>
        </w:r>
      </w:del>
      <w:r w:rsidR="00ED04AC">
        <w:rPr>
          <w:rFonts w:asciiTheme="minorHAnsi" w:hAnsiTheme="minorHAnsi" w:cstheme="minorHAnsi"/>
          <w:szCs w:val="24"/>
          <w:lang w:val="en-AU"/>
        </w:rPr>
        <w:t xml:space="preserve">, </w:t>
      </w:r>
      <w:ins w:id="881" w:author="Hayden Schilling" w:date="2021-04-30T10:52:00Z">
        <w:r w:rsidR="00784C33">
          <w:rPr>
            <w:rFonts w:asciiTheme="minorHAnsi" w:hAnsiTheme="minorHAnsi" w:cstheme="minorHAnsi"/>
            <w:szCs w:val="24"/>
            <w:lang w:val="en-AU"/>
          </w:rPr>
          <w:t>6</w:t>
        </w:r>
      </w:ins>
      <w:del w:id="882" w:author="Hayden Schilling" w:date="2021-04-30T10:52:00Z">
        <w:r w:rsidR="00ED04AC" w:rsidDel="00784C33">
          <w:rPr>
            <w:rFonts w:asciiTheme="minorHAnsi" w:hAnsiTheme="minorHAnsi" w:cstheme="minorHAnsi"/>
            <w:szCs w:val="24"/>
            <w:lang w:val="en-AU"/>
          </w:rPr>
          <w:delText>4</w:delText>
        </w:r>
      </w:del>
      <w:r w:rsidR="00ED04AC">
        <w:rPr>
          <w:rFonts w:asciiTheme="minorHAnsi" w:hAnsiTheme="minorHAnsi" w:cstheme="minorHAnsi"/>
          <w:szCs w:val="24"/>
          <w:lang w:val="en-AU"/>
        </w:rPr>
        <w:t xml:space="preserve"> &amp; </w:t>
      </w:r>
      <w:ins w:id="883" w:author="Hayden Schilling" w:date="2021-04-30T10:52:00Z">
        <w:r w:rsidR="00784C33">
          <w:rPr>
            <w:rFonts w:asciiTheme="minorHAnsi" w:hAnsiTheme="minorHAnsi" w:cstheme="minorHAnsi"/>
            <w:szCs w:val="24"/>
            <w:lang w:val="en-AU"/>
          </w:rPr>
          <w:t>7</w:t>
        </w:r>
      </w:ins>
      <w:del w:id="884" w:author="Hayden Schilling" w:date="2021-04-30T10:52:00Z">
        <w:r w:rsidR="00ED04AC" w:rsidDel="00784C33">
          <w:rPr>
            <w:rFonts w:asciiTheme="minorHAnsi" w:hAnsiTheme="minorHAnsi" w:cstheme="minorHAnsi"/>
            <w:szCs w:val="24"/>
            <w:lang w:val="en-AU"/>
          </w:rPr>
          <w:delText>5</w:delText>
        </w:r>
      </w:del>
      <w:r w:rsidR="00ED04AC">
        <w:rPr>
          <w:rFonts w:asciiTheme="minorHAnsi" w:hAnsiTheme="minorHAnsi" w:cstheme="minorHAnsi"/>
          <w:szCs w:val="24"/>
          <w:lang w:val="en-AU"/>
        </w:rPr>
        <w:t>)</w:t>
      </w:r>
      <w:r w:rsidRPr="00F15D89">
        <w:rPr>
          <w:rFonts w:asciiTheme="minorHAnsi" w:hAnsiTheme="minorHAnsi" w:cstheme="minorHAnsi"/>
          <w:szCs w:val="24"/>
          <w:lang w:val="en-AU"/>
        </w:rPr>
        <w:t xml:space="preserve">. </w:t>
      </w:r>
      <w:bookmarkEnd w:id="875"/>
      <w:del w:id="885" w:author="Hayden Schilling" w:date="2021-04-20T15:34:00Z">
        <w:r w:rsidRPr="00F15D89" w:rsidDel="00AE6E4B">
          <w:rPr>
            <w:rFonts w:asciiTheme="minorHAnsi" w:hAnsiTheme="minorHAnsi" w:cstheme="minorHAnsi"/>
            <w:szCs w:val="24"/>
            <w:lang w:val="en-AU"/>
          </w:rPr>
          <w:delText>The 20</w:delText>
        </w:r>
        <w:r w:rsidR="005C5E3F" w:rsidDel="00AE6E4B">
          <w:rPr>
            <w:rFonts w:asciiTheme="minorHAnsi" w:hAnsiTheme="minorHAnsi" w:cstheme="minorHAnsi"/>
            <w:szCs w:val="24"/>
            <w:lang w:val="en-AU"/>
          </w:rPr>
          <w:delText xml:space="preserve"> </w:delText>
        </w:r>
        <w:r w:rsidRPr="00F15D89" w:rsidDel="00AE6E4B">
          <w:rPr>
            <w:rFonts w:asciiTheme="minorHAnsi" w:hAnsiTheme="minorHAnsi" w:cstheme="minorHAnsi"/>
            <w:szCs w:val="24"/>
            <w:lang w:val="en-AU"/>
          </w:rPr>
          <w:delText xml:space="preserve">°C isotherm </w:delText>
        </w:r>
        <w:r w:rsidR="00D603B8" w:rsidDel="00AE6E4B">
          <w:rPr>
            <w:rFonts w:asciiTheme="minorHAnsi" w:hAnsiTheme="minorHAnsi" w:cstheme="minorHAnsi"/>
            <w:szCs w:val="24"/>
            <w:lang w:val="en-AU"/>
          </w:rPr>
          <w:delText>appeared</w:delText>
        </w:r>
        <w:r w:rsidRPr="00F15D89" w:rsidDel="00AE6E4B">
          <w:rPr>
            <w:rFonts w:asciiTheme="minorHAnsi" w:hAnsiTheme="minorHAnsi" w:cstheme="minorHAnsi"/>
            <w:szCs w:val="24"/>
            <w:lang w:val="en-AU"/>
          </w:rPr>
          <w:delText xml:space="preserve"> a strong boundary for zooplankton communities with z</w:delText>
        </w:r>
      </w:del>
      <w:ins w:id="886" w:author="Hayden Schilling" w:date="2021-04-20T15:34:00Z">
        <w:r w:rsidR="00AE6E4B">
          <w:rPr>
            <w:rFonts w:asciiTheme="minorHAnsi" w:hAnsiTheme="minorHAnsi" w:cstheme="minorHAnsi"/>
            <w:szCs w:val="24"/>
            <w:lang w:val="en-AU"/>
          </w:rPr>
          <w:t>Z</w:t>
        </w:r>
      </w:ins>
      <w:r w:rsidRPr="00F15D89">
        <w:rPr>
          <w:rFonts w:asciiTheme="minorHAnsi" w:hAnsiTheme="minorHAnsi" w:cstheme="minorHAnsi"/>
          <w:szCs w:val="24"/>
          <w:lang w:val="en-AU"/>
        </w:rPr>
        <w:t>ooplankton in</w:t>
      </w:r>
      <w:ins w:id="887" w:author="Hayden Schilling" w:date="2021-04-20T15:34:00Z">
        <w:r w:rsidR="00AE6E4B">
          <w:rPr>
            <w:rFonts w:asciiTheme="minorHAnsi" w:hAnsiTheme="minorHAnsi" w:cstheme="minorHAnsi"/>
            <w:szCs w:val="24"/>
            <w:lang w:val="en-AU"/>
          </w:rPr>
          <w:t xml:space="preserve"> cooler </w:t>
        </w:r>
      </w:ins>
      <w:del w:id="888" w:author="Hayden Schilling" w:date="2021-04-20T15:34:00Z">
        <w:r w:rsidRPr="00F15D89" w:rsidDel="00AE6E4B">
          <w:rPr>
            <w:rFonts w:asciiTheme="minorHAnsi" w:hAnsiTheme="minorHAnsi" w:cstheme="minorHAnsi"/>
            <w:szCs w:val="24"/>
            <w:lang w:val="en-AU"/>
          </w:rPr>
          <w:delText xml:space="preserve"> </w:delText>
        </w:r>
      </w:del>
      <w:r w:rsidRPr="00F15D89">
        <w:rPr>
          <w:rFonts w:asciiTheme="minorHAnsi" w:hAnsiTheme="minorHAnsi" w:cstheme="minorHAnsi"/>
          <w:szCs w:val="24"/>
          <w:lang w:val="en-AU"/>
        </w:rPr>
        <w:t>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w:t>
      </w:r>
      <w:del w:id="889" w:author="Hayden Schilling" w:date="2021-04-20T15:34:00Z">
        <w:r w:rsidR="00187221" w:rsidRPr="00F15D89" w:rsidDel="00AE6E4B">
          <w:rPr>
            <w:rFonts w:asciiTheme="minorHAnsi" w:hAnsiTheme="minorHAnsi" w:cstheme="minorHAnsi"/>
            <w:szCs w:val="24"/>
            <w:lang w:val="en-AU"/>
          </w:rPr>
          <w:delText>having relatively low biomass and</w:delText>
        </w:r>
      </w:del>
      <w:ins w:id="890" w:author="Hayden Schilling" w:date="2021-04-20T15:34:00Z">
        <w:r w:rsidR="00AE6E4B">
          <w:rPr>
            <w:rFonts w:asciiTheme="minorHAnsi" w:hAnsiTheme="minorHAnsi" w:cstheme="minorHAnsi"/>
            <w:szCs w:val="24"/>
            <w:lang w:val="en-AU"/>
          </w:rPr>
          <w:t>had</w:t>
        </w:r>
      </w:ins>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w:t>
      </w:r>
      <w:ins w:id="891" w:author="Hayden Schilling" w:date="2021-05-04T14:35:00Z">
        <w:r w:rsidR="005E0D25">
          <w:rPr>
            <w:rFonts w:asciiTheme="minorHAnsi" w:hAnsiTheme="minorHAnsi" w:cstheme="minorHAnsi"/>
            <w:szCs w:val="24"/>
            <w:lang w:val="en-AU"/>
          </w:rPr>
          <w:t xml:space="preserve"> potentially</w:t>
        </w:r>
      </w:ins>
      <w:r w:rsidR="008B13B9">
        <w:rPr>
          <w:rFonts w:asciiTheme="minorHAnsi" w:hAnsiTheme="minorHAnsi" w:cstheme="minorHAnsi"/>
          <w:szCs w:val="24"/>
          <w:lang w:val="en-AU"/>
        </w:rPr>
        <w:t xml:space="preserve"> highly productive zooplankton community</w:t>
      </w:r>
      <w:r w:rsidR="00B251AC" w:rsidRPr="00F15D89">
        <w:rPr>
          <w:rFonts w:asciiTheme="minorHAnsi" w:hAnsiTheme="minorHAnsi" w:cstheme="minorHAnsi"/>
          <w:szCs w:val="24"/>
          <w:lang w:val="en-AU"/>
        </w:rPr>
        <w:t xml:space="preserve"> (Figures </w:t>
      </w:r>
      <w:ins w:id="892" w:author="Hayden Schilling" w:date="2021-04-30T10:52:00Z">
        <w:r w:rsidR="00784C33">
          <w:rPr>
            <w:rFonts w:asciiTheme="minorHAnsi" w:hAnsiTheme="minorHAnsi" w:cstheme="minorHAnsi"/>
            <w:szCs w:val="24"/>
            <w:lang w:val="en-AU"/>
          </w:rPr>
          <w:t>6</w:t>
        </w:r>
      </w:ins>
      <w:del w:id="893" w:author="Hayden Schilling" w:date="2021-04-30T10:52:00Z">
        <w:r w:rsidR="00B251AC" w:rsidRPr="00F15D89" w:rsidDel="00784C33">
          <w:rPr>
            <w:rFonts w:asciiTheme="minorHAnsi" w:hAnsiTheme="minorHAnsi" w:cstheme="minorHAnsi"/>
            <w:szCs w:val="24"/>
            <w:lang w:val="en-AU"/>
          </w:rPr>
          <w:delText>4</w:delText>
        </w:r>
      </w:del>
      <w:r w:rsidR="00B251AC" w:rsidRPr="00F15D89">
        <w:rPr>
          <w:rFonts w:asciiTheme="minorHAnsi" w:hAnsiTheme="minorHAnsi" w:cstheme="minorHAnsi"/>
          <w:szCs w:val="24"/>
          <w:lang w:val="en-AU"/>
        </w:rPr>
        <w:t xml:space="preserve"> &amp; </w:t>
      </w:r>
      <w:ins w:id="894" w:author="Hayden Schilling" w:date="2021-04-30T10:52:00Z">
        <w:r w:rsidR="00784C33">
          <w:rPr>
            <w:rFonts w:asciiTheme="minorHAnsi" w:hAnsiTheme="minorHAnsi" w:cstheme="minorHAnsi"/>
            <w:szCs w:val="24"/>
            <w:lang w:val="en-AU"/>
          </w:rPr>
          <w:t>7</w:t>
        </w:r>
      </w:ins>
      <w:del w:id="895" w:author="Hayden Schilling" w:date="2021-04-30T10:52:00Z">
        <w:r w:rsidR="00B251AC" w:rsidRPr="00F15D89" w:rsidDel="00784C33">
          <w:rPr>
            <w:rFonts w:asciiTheme="minorHAnsi" w:hAnsiTheme="minorHAnsi" w:cstheme="minorHAnsi"/>
            <w:szCs w:val="24"/>
            <w:lang w:val="en-AU"/>
          </w:rPr>
          <w:delText>5</w:delText>
        </w:r>
      </w:del>
      <w:r w:rsidR="00B251AC" w:rsidRPr="00F15D89">
        <w:rPr>
          <w:rFonts w:asciiTheme="minorHAnsi" w:hAnsiTheme="minorHAnsi" w:cstheme="minorHAnsi"/>
          <w:szCs w:val="24"/>
          <w:lang w:val="en-AU"/>
        </w:rPr>
        <w:t>)</w:t>
      </w:r>
      <w:r w:rsidR="00187221" w:rsidRPr="00F15D89">
        <w:rPr>
          <w:rFonts w:asciiTheme="minorHAnsi" w:hAnsiTheme="minorHAnsi" w:cstheme="minorHAnsi"/>
          <w:szCs w:val="24"/>
          <w:lang w:val="en-AU"/>
        </w:rPr>
        <w:t>.</w:t>
      </w:r>
      <w:ins w:id="896" w:author="Hayden Schilling" w:date="2021-04-20T15:39:00Z">
        <w:r w:rsidR="009C15E9">
          <w:rPr>
            <w:rFonts w:asciiTheme="minorHAnsi" w:hAnsiTheme="minorHAnsi" w:cstheme="minorHAnsi"/>
            <w:szCs w:val="24"/>
            <w:lang w:val="en-AU"/>
          </w:rPr>
          <w:t xml:space="preserve"> This peak also aligned with a minor peak in chlorophyll </w:t>
        </w:r>
        <w:r w:rsidR="009C15E9">
          <w:rPr>
            <w:rFonts w:asciiTheme="minorHAnsi" w:hAnsiTheme="minorHAnsi" w:cstheme="minorHAnsi"/>
            <w:i/>
            <w:iCs/>
            <w:szCs w:val="24"/>
            <w:lang w:val="en-AU"/>
          </w:rPr>
          <w:t>a</w:t>
        </w:r>
        <w:r w:rsidR="009C15E9">
          <w:rPr>
            <w:rFonts w:asciiTheme="minorHAnsi" w:hAnsiTheme="minorHAnsi" w:cstheme="minorHAnsi"/>
            <w:szCs w:val="24"/>
            <w:lang w:val="en-AU"/>
          </w:rPr>
          <w:t xml:space="preserve"> (1.45 mg m</w:t>
        </w:r>
        <w:r w:rsidR="009C15E9">
          <w:rPr>
            <w:rFonts w:asciiTheme="minorHAnsi" w:hAnsiTheme="minorHAnsi" w:cstheme="minorHAnsi"/>
            <w:szCs w:val="24"/>
            <w:vertAlign w:val="superscript"/>
            <w:lang w:val="en-AU"/>
          </w:rPr>
          <w:t>-</w:t>
        </w:r>
        <w:proofErr w:type="gramStart"/>
        <w:r w:rsidR="009C15E9">
          <w:rPr>
            <w:rFonts w:asciiTheme="minorHAnsi" w:hAnsiTheme="minorHAnsi" w:cstheme="minorHAnsi"/>
            <w:szCs w:val="24"/>
            <w:vertAlign w:val="superscript"/>
            <w:lang w:val="en-AU"/>
          </w:rPr>
          <w:t>3</w:t>
        </w:r>
      </w:ins>
      <w:ins w:id="897" w:author="Hayden Schilling" w:date="2021-04-30T10:52:00Z">
        <w:r w:rsidR="00784C33">
          <w:rPr>
            <w:rFonts w:asciiTheme="minorHAnsi" w:hAnsiTheme="minorHAnsi" w:cstheme="minorHAnsi"/>
            <w:szCs w:val="24"/>
            <w:lang w:val="en-AU"/>
          </w:rPr>
          <w:t>;</w:t>
        </w:r>
        <w:proofErr w:type="gramEnd"/>
        <w:r w:rsidR="00784C33">
          <w:rPr>
            <w:rFonts w:asciiTheme="minorHAnsi" w:hAnsiTheme="minorHAnsi" w:cstheme="minorHAnsi"/>
            <w:szCs w:val="24"/>
            <w:lang w:val="en-AU"/>
          </w:rPr>
          <w:t xml:space="preserve"> Figure S11</w:t>
        </w:r>
      </w:ins>
      <w:ins w:id="898" w:author="Hayden Schilling" w:date="2021-04-20T15:39:00Z">
        <w:r w:rsidR="009C15E9">
          <w:rPr>
            <w:rFonts w:asciiTheme="minorHAnsi" w:hAnsiTheme="minorHAnsi" w:cstheme="minorHAnsi"/>
            <w:szCs w:val="24"/>
            <w:lang w:val="en-AU"/>
          </w:rPr>
          <w:t xml:space="preserve">). </w:t>
        </w:r>
      </w:ins>
      <w:ins w:id="899" w:author="Hayden Schilling" w:date="2021-04-16T14:45:00Z">
        <w:r w:rsidR="008101EC" w:rsidRPr="008101EC">
          <w:rPr>
            <w:rFonts w:asciiTheme="minorHAnsi" w:hAnsiTheme="minorHAnsi" w:cstheme="minorHAnsi"/>
            <w:szCs w:val="24"/>
            <w:lang w:val="en-AU"/>
          </w:rPr>
          <w:t>North Solitary showed evidence of uplift</w:t>
        </w:r>
        <w:r w:rsidR="008101EC">
          <w:rPr>
            <w:rFonts w:asciiTheme="minorHAnsi" w:hAnsiTheme="minorHAnsi" w:cstheme="minorHAnsi"/>
            <w:szCs w:val="24"/>
            <w:lang w:val="en-AU"/>
          </w:rPr>
          <w:t xml:space="preserve"> </w:t>
        </w:r>
        <w:r w:rsidR="008101EC" w:rsidRPr="008101EC">
          <w:rPr>
            <w:rFonts w:asciiTheme="minorHAnsi" w:hAnsiTheme="minorHAnsi" w:cstheme="minorHAnsi"/>
            <w:szCs w:val="24"/>
            <w:lang w:val="en-AU"/>
          </w:rPr>
          <w:t>with the small GMS community from deep uplifted to the surface. The uplift could have resulted from the close-by EAC and the short upwelling-favourable wind a few hours before sampling.</w:t>
        </w:r>
      </w:ins>
      <w:ins w:id="900" w:author="Hayden Schilling" w:date="2021-04-20T15:36:00Z">
        <w:r w:rsidR="009C15E9">
          <w:rPr>
            <w:rFonts w:asciiTheme="minorHAnsi" w:hAnsiTheme="minorHAnsi" w:cstheme="minorHAnsi"/>
            <w:szCs w:val="24"/>
            <w:lang w:val="en-AU"/>
          </w:rPr>
          <w:t xml:space="preserve"> The deep cold water (&lt; 16</w:t>
        </w:r>
      </w:ins>
      <w:ins w:id="901" w:author="Hayden Schilling" w:date="2021-04-20T15:37:00Z">
        <w:r w:rsidR="009C15E9">
          <w:rPr>
            <w:rFonts w:asciiTheme="minorHAnsi" w:hAnsiTheme="minorHAnsi" w:cstheme="minorHAnsi"/>
            <w:szCs w:val="24"/>
            <w:lang w:val="en-AU"/>
          </w:rPr>
          <w:t>°</w:t>
        </w:r>
      </w:ins>
      <w:ins w:id="902" w:author="Hayden Schilling" w:date="2021-04-20T15:36:00Z">
        <w:r w:rsidR="009C15E9">
          <w:rPr>
            <w:rFonts w:asciiTheme="minorHAnsi" w:hAnsiTheme="minorHAnsi" w:cstheme="minorHAnsi"/>
            <w:szCs w:val="24"/>
            <w:lang w:val="en-AU"/>
          </w:rPr>
          <w:t>C)</w:t>
        </w:r>
      </w:ins>
      <w:ins w:id="903" w:author="Hayden Schilling" w:date="2021-04-20T15:37:00Z">
        <w:r w:rsidR="009C15E9">
          <w:rPr>
            <w:rFonts w:asciiTheme="minorHAnsi" w:hAnsiTheme="minorHAnsi" w:cstheme="minorHAnsi"/>
            <w:szCs w:val="24"/>
            <w:lang w:val="en-AU"/>
          </w:rPr>
          <w:t xml:space="preserve"> had high</w:t>
        </w:r>
      </w:ins>
      <w:ins w:id="904" w:author="Hayden Schilling" w:date="2021-04-20T15:39:00Z">
        <w:r w:rsidR="009C15E9">
          <w:rPr>
            <w:rFonts w:asciiTheme="minorHAnsi" w:hAnsiTheme="minorHAnsi" w:cstheme="minorHAnsi"/>
            <w:szCs w:val="24"/>
            <w:lang w:val="en-AU"/>
          </w:rPr>
          <w:t>er</w:t>
        </w:r>
      </w:ins>
      <w:ins w:id="905" w:author="Hayden Schilling" w:date="2021-04-20T15:37:00Z">
        <w:r w:rsidR="009C15E9">
          <w:rPr>
            <w:rFonts w:asciiTheme="minorHAnsi" w:hAnsiTheme="minorHAnsi" w:cstheme="minorHAnsi"/>
            <w:szCs w:val="24"/>
            <w:lang w:val="en-AU"/>
          </w:rPr>
          <w:t xml:space="preserve"> levels of </w:t>
        </w:r>
      </w:ins>
      <w:ins w:id="906" w:author="Hayden Schilling" w:date="2021-05-04T14:35:00Z">
        <w:r w:rsidR="005E0D25">
          <w:rPr>
            <w:rFonts w:asciiTheme="minorHAnsi" w:hAnsiTheme="minorHAnsi" w:cstheme="minorHAnsi"/>
            <w:szCs w:val="24"/>
            <w:lang w:val="en-AU"/>
          </w:rPr>
          <w:t>n</w:t>
        </w:r>
      </w:ins>
      <w:ins w:id="907" w:author="Hayden Schilling" w:date="2021-04-20T15:37:00Z">
        <w:r w:rsidR="009C15E9">
          <w:rPr>
            <w:rFonts w:asciiTheme="minorHAnsi" w:hAnsiTheme="minorHAnsi" w:cstheme="minorHAnsi"/>
            <w:szCs w:val="24"/>
            <w:lang w:val="en-AU"/>
          </w:rPr>
          <w:t xml:space="preserve">itrate and </w:t>
        </w:r>
      </w:ins>
      <w:ins w:id="908" w:author="Hayden Schilling" w:date="2021-05-04T14:36:00Z">
        <w:r w:rsidR="005E0D25">
          <w:rPr>
            <w:rFonts w:asciiTheme="minorHAnsi" w:hAnsiTheme="minorHAnsi" w:cstheme="minorHAnsi"/>
            <w:szCs w:val="24"/>
            <w:lang w:val="en-AU"/>
          </w:rPr>
          <w:t>s</w:t>
        </w:r>
      </w:ins>
      <w:ins w:id="909" w:author="Hayden Schilling" w:date="2021-04-20T15:39:00Z">
        <w:r w:rsidR="009C15E9">
          <w:rPr>
            <w:rFonts w:asciiTheme="minorHAnsi" w:hAnsiTheme="minorHAnsi" w:cstheme="minorHAnsi"/>
            <w:szCs w:val="24"/>
            <w:lang w:val="en-AU"/>
          </w:rPr>
          <w:t>ilicate</w:t>
        </w:r>
      </w:ins>
      <w:ins w:id="910" w:author="Hayden Schilling" w:date="2021-04-30T10:53:00Z">
        <w:r w:rsidR="00784C33">
          <w:rPr>
            <w:rFonts w:asciiTheme="minorHAnsi" w:hAnsiTheme="minorHAnsi" w:cstheme="minorHAnsi"/>
            <w:szCs w:val="24"/>
            <w:lang w:val="en-AU"/>
          </w:rPr>
          <w:t xml:space="preserve"> (Figures S10 &amp; S12</w:t>
        </w:r>
      </w:ins>
      <w:ins w:id="911" w:author="Hayden Schilling" w:date="2021-04-30T10:54:00Z">
        <w:r w:rsidR="00784C33">
          <w:rPr>
            <w:rFonts w:asciiTheme="minorHAnsi" w:hAnsiTheme="minorHAnsi" w:cstheme="minorHAnsi"/>
            <w:szCs w:val="24"/>
            <w:lang w:val="en-AU"/>
          </w:rPr>
          <w:t>)</w:t>
        </w:r>
      </w:ins>
      <w:ins w:id="912" w:author="Hayden Schilling" w:date="2021-04-20T15:39:00Z">
        <w:r w:rsidR="009C15E9">
          <w:rPr>
            <w:rFonts w:asciiTheme="minorHAnsi" w:hAnsiTheme="minorHAnsi" w:cstheme="minorHAnsi"/>
            <w:szCs w:val="24"/>
            <w:lang w:val="en-AU"/>
          </w:rPr>
          <w:t>,</w:t>
        </w:r>
      </w:ins>
      <w:ins w:id="913" w:author="Hayden Schilling" w:date="2021-04-20T15:37:00Z">
        <w:r w:rsidR="009C15E9">
          <w:rPr>
            <w:rFonts w:asciiTheme="minorHAnsi" w:hAnsiTheme="minorHAnsi" w:cstheme="minorHAnsi"/>
            <w:szCs w:val="24"/>
            <w:lang w:val="en-AU"/>
          </w:rPr>
          <w:t xml:space="preserve"> but this does not appear to have been lifted to the surface waters with the surface waters low in nutrients across the transect. </w:t>
        </w:r>
      </w:ins>
      <w:bookmarkEnd w:id="865"/>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3F18BD85" w:rsidR="002C212A" w:rsidRPr="00F15D89" w:rsidRDefault="002C212A" w:rsidP="00D715A7">
      <w:pPr>
        <w:spacing w:line="480" w:lineRule="auto"/>
        <w:rPr>
          <w:rFonts w:asciiTheme="minorHAnsi" w:hAnsiTheme="minorHAnsi" w:cstheme="minorHAnsi"/>
          <w:szCs w:val="24"/>
          <w:lang w:val="en-AU"/>
        </w:rPr>
      </w:pPr>
      <w:bookmarkStart w:id="914" w:name="_Hlk69826438"/>
      <w:r w:rsidRPr="00F15D89">
        <w:rPr>
          <w:rFonts w:asciiTheme="minorHAnsi" w:hAnsiTheme="minorHAnsi" w:cstheme="minorHAnsi"/>
          <w:szCs w:val="24"/>
          <w:lang w:val="en-AU"/>
        </w:rPr>
        <w:lastRenderedPageBreak/>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xml:space="preserve">. </w:t>
      </w:r>
      <w:r w:rsidR="00D603B8">
        <w:rPr>
          <w:rFonts w:asciiTheme="minorHAnsi" w:hAnsiTheme="minorHAnsi" w:cstheme="minorHAnsi"/>
          <w:szCs w:val="24"/>
          <w:lang w:val="en-AU"/>
        </w:rPr>
        <w:t>Here,</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xml:space="preserve">, Figure </w:t>
      </w:r>
      <w:ins w:id="915" w:author="Hayden Schilling" w:date="2021-04-30T10:56:00Z">
        <w:r w:rsidR="003B1669">
          <w:rPr>
            <w:rFonts w:asciiTheme="minorHAnsi" w:hAnsiTheme="minorHAnsi" w:cstheme="minorHAnsi"/>
            <w:szCs w:val="24"/>
            <w:lang w:val="en-AU"/>
          </w:rPr>
          <w:t>4</w:t>
        </w:r>
      </w:ins>
      <w:del w:id="916" w:author="Hayden Schilling" w:date="2021-04-30T10:56:00Z">
        <w:r w:rsidR="009723D5" w:rsidDel="003B1669">
          <w:rPr>
            <w:rFonts w:asciiTheme="minorHAnsi" w:hAnsiTheme="minorHAnsi" w:cstheme="minorHAnsi"/>
            <w:szCs w:val="24"/>
            <w:lang w:val="en-AU"/>
          </w:rPr>
          <w:delText>2</w:delText>
        </w:r>
      </w:del>
      <w:r w:rsidR="009723D5">
        <w:rPr>
          <w:rFonts w:asciiTheme="minorHAnsi" w:hAnsiTheme="minorHAnsi" w:cstheme="minorHAnsi"/>
          <w:szCs w:val="24"/>
          <w:lang w:val="en-AU"/>
        </w:rPr>
        <w:t>)</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ins w:id="917" w:author="Hayden Schilling" w:date="2021-04-20T15:50:00Z">
        <w:r w:rsidR="00BF3DA0">
          <w:rPr>
            <w:rFonts w:asciiTheme="minorHAnsi" w:hAnsiTheme="minorHAnsi" w:cstheme="minorHAnsi"/>
            <w:szCs w:val="24"/>
            <w:lang w:val="en-AU"/>
          </w:rPr>
          <w:t xml:space="preserve">The lack of horizontal variation was reflected in the </w:t>
        </w:r>
      </w:ins>
      <w:ins w:id="918" w:author="Hayden Schilling" w:date="2021-05-04T14:36:00Z">
        <w:r w:rsidR="005E0D25">
          <w:rPr>
            <w:rFonts w:asciiTheme="minorHAnsi" w:hAnsiTheme="minorHAnsi" w:cstheme="minorHAnsi"/>
            <w:szCs w:val="24"/>
            <w:lang w:val="en-AU"/>
          </w:rPr>
          <w:t>n</w:t>
        </w:r>
      </w:ins>
      <w:ins w:id="919" w:author="Hayden Schilling" w:date="2021-04-20T15:50:00Z">
        <w:r w:rsidR="00BF3DA0">
          <w:rPr>
            <w:rFonts w:asciiTheme="minorHAnsi" w:hAnsiTheme="minorHAnsi" w:cstheme="minorHAnsi"/>
            <w:szCs w:val="24"/>
            <w:lang w:val="en-AU"/>
          </w:rPr>
          <w:t xml:space="preserve">itrate, </w:t>
        </w:r>
      </w:ins>
      <w:ins w:id="920" w:author="Hayden Schilling" w:date="2021-05-04T14:36:00Z">
        <w:r w:rsidR="005E0D25">
          <w:rPr>
            <w:rFonts w:asciiTheme="minorHAnsi" w:hAnsiTheme="minorHAnsi" w:cstheme="minorHAnsi"/>
            <w:szCs w:val="24"/>
            <w:lang w:val="en-AU"/>
          </w:rPr>
          <w:t>s</w:t>
        </w:r>
      </w:ins>
      <w:ins w:id="921" w:author="Hayden Schilling" w:date="2021-04-20T15:50:00Z">
        <w:r w:rsidR="00BF3DA0">
          <w:rPr>
            <w:rFonts w:asciiTheme="minorHAnsi" w:hAnsiTheme="minorHAnsi" w:cstheme="minorHAnsi"/>
            <w:szCs w:val="24"/>
            <w:lang w:val="en-AU"/>
          </w:rPr>
          <w:t xml:space="preserve">ilicate, </w:t>
        </w:r>
        <w:proofErr w:type="gramStart"/>
        <w:r w:rsidR="00BF3DA0">
          <w:rPr>
            <w:rFonts w:asciiTheme="minorHAnsi" w:hAnsiTheme="minorHAnsi" w:cstheme="minorHAnsi"/>
            <w:szCs w:val="24"/>
            <w:lang w:val="en-AU"/>
          </w:rPr>
          <w:t>temperature</w:t>
        </w:r>
        <w:proofErr w:type="gramEnd"/>
        <w:r w:rsidR="00BF3DA0">
          <w:rPr>
            <w:rFonts w:asciiTheme="minorHAnsi" w:hAnsiTheme="minorHAnsi" w:cstheme="minorHAnsi"/>
            <w:szCs w:val="24"/>
            <w:lang w:val="en-AU"/>
          </w:rPr>
          <w:t xml:space="preserve"> and salinity </w:t>
        </w:r>
      </w:ins>
      <w:ins w:id="922" w:author="Hayden Schilling" w:date="2021-04-20T15:51:00Z">
        <w:r w:rsidR="00BF3DA0">
          <w:rPr>
            <w:rFonts w:asciiTheme="minorHAnsi" w:hAnsiTheme="minorHAnsi" w:cstheme="minorHAnsi"/>
            <w:szCs w:val="24"/>
            <w:lang w:val="en-AU"/>
          </w:rPr>
          <w:t>with almost all variation being observed with depth</w:t>
        </w:r>
      </w:ins>
      <w:ins w:id="923" w:author="Hayden Schilling" w:date="2021-04-30T10:56:00Z">
        <w:r w:rsidR="003B1669">
          <w:rPr>
            <w:rFonts w:asciiTheme="minorHAnsi" w:hAnsiTheme="minorHAnsi" w:cstheme="minorHAnsi"/>
            <w:szCs w:val="24"/>
            <w:lang w:val="en-AU"/>
          </w:rPr>
          <w:t xml:space="preserve"> (Figures S9, S10, S12)</w:t>
        </w:r>
      </w:ins>
      <w:ins w:id="924" w:author="Hayden Schilling" w:date="2021-04-20T15:51:00Z">
        <w:r w:rsidR="00BF3DA0">
          <w:rPr>
            <w:rFonts w:asciiTheme="minorHAnsi" w:hAnsiTheme="minorHAnsi" w:cstheme="minorHAnsi"/>
            <w:szCs w:val="24"/>
            <w:lang w:val="en-AU"/>
          </w:rPr>
          <w:t xml:space="preserve">. </w:t>
        </w:r>
      </w:ins>
      <w:ins w:id="925" w:author="Hayden Schilling" w:date="2021-05-04T14:36:00Z">
        <w:r w:rsidR="005E0D25">
          <w:rPr>
            <w:rFonts w:asciiTheme="minorHAnsi" w:hAnsiTheme="minorHAnsi" w:cstheme="minorHAnsi"/>
            <w:szCs w:val="24"/>
            <w:lang w:val="en-AU"/>
          </w:rPr>
          <w:t>C</w:t>
        </w:r>
      </w:ins>
      <w:ins w:id="926" w:author="Hayden Schilling" w:date="2021-04-20T15:51:00Z">
        <w:r w:rsidR="00BF3DA0">
          <w:rPr>
            <w:rFonts w:asciiTheme="minorHAnsi" w:hAnsiTheme="minorHAnsi" w:cstheme="minorHAnsi"/>
            <w:szCs w:val="24"/>
            <w:lang w:val="en-AU"/>
          </w:rPr>
          <w:t>hlorophyll</w:t>
        </w:r>
      </w:ins>
      <w:ins w:id="927" w:author="Hayden Schilling" w:date="2021-05-04T14:36:00Z">
        <w:r w:rsidR="005E0D25">
          <w:rPr>
            <w:rFonts w:asciiTheme="minorHAnsi" w:hAnsiTheme="minorHAnsi" w:cstheme="minorHAnsi"/>
            <w:szCs w:val="24"/>
            <w:lang w:val="en-AU"/>
          </w:rPr>
          <w:t xml:space="preserve"> </w:t>
        </w:r>
        <w:proofErr w:type="gramStart"/>
        <w:r w:rsidR="005E0D25">
          <w:rPr>
            <w:rFonts w:asciiTheme="minorHAnsi" w:hAnsiTheme="minorHAnsi" w:cstheme="minorHAnsi"/>
            <w:i/>
            <w:iCs/>
            <w:szCs w:val="24"/>
            <w:lang w:val="en-AU"/>
          </w:rPr>
          <w:t>a</w:t>
        </w:r>
      </w:ins>
      <w:ins w:id="928" w:author="Hayden Schilling" w:date="2021-04-20T15:51:00Z">
        <w:r w:rsidR="00BF3DA0">
          <w:rPr>
            <w:rFonts w:asciiTheme="minorHAnsi" w:hAnsiTheme="minorHAnsi" w:cstheme="minorHAnsi"/>
            <w:szCs w:val="24"/>
            <w:lang w:val="en-AU"/>
          </w:rPr>
          <w:t xml:space="preserve"> and</w:t>
        </w:r>
        <w:proofErr w:type="gramEnd"/>
        <w:r w:rsidR="00BF3DA0">
          <w:rPr>
            <w:rFonts w:asciiTheme="minorHAnsi" w:hAnsiTheme="minorHAnsi" w:cstheme="minorHAnsi"/>
            <w:szCs w:val="24"/>
            <w:lang w:val="en-AU"/>
          </w:rPr>
          <w:t xml:space="preserve"> </w:t>
        </w:r>
      </w:ins>
      <w:ins w:id="929" w:author="Hayden Schilling" w:date="2021-05-04T14:36:00Z">
        <w:r w:rsidR="005E0D25">
          <w:rPr>
            <w:rFonts w:asciiTheme="minorHAnsi" w:hAnsiTheme="minorHAnsi" w:cstheme="minorHAnsi"/>
            <w:szCs w:val="24"/>
            <w:lang w:val="en-AU"/>
          </w:rPr>
          <w:t>o</w:t>
        </w:r>
      </w:ins>
      <w:ins w:id="930" w:author="Hayden Schilling" w:date="2021-04-20T15:51:00Z">
        <w:r w:rsidR="00BF3DA0">
          <w:rPr>
            <w:rFonts w:asciiTheme="minorHAnsi" w:hAnsiTheme="minorHAnsi" w:cstheme="minorHAnsi"/>
            <w:szCs w:val="24"/>
            <w:lang w:val="en-AU"/>
          </w:rPr>
          <w:t xml:space="preserve">xygen showed </w:t>
        </w:r>
      </w:ins>
      <w:ins w:id="931" w:author="Hayden Schilling" w:date="2021-04-20T15:52:00Z">
        <w:r w:rsidR="00BF3DA0">
          <w:rPr>
            <w:rFonts w:asciiTheme="minorHAnsi" w:hAnsiTheme="minorHAnsi" w:cstheme="minorHAnsi"/>
            <w:szCs w:val="24"/>
            <w:lang w:val="en-AU"/>
          </w:rPr>
          <w:t>small peaks (1.2 mg m</w:t>
        </w:r>
        <w:r w:rsidR="00BF3DA0">
          <w:rPr>
            <w:rFonts w:asciiTheme="minorHAnsi" w:hAnsiTheme="minorHAnsi" w:cstheme="minorHAnsi"/>
            <w:szCs w:val="24"/>
            <w:vertAlign w:val="superscript"/>
            <w:lang w:val="en-AU"/>
          </w:rPr>
          <w:t>-3</w:t>
        </w:r>
      </w:ins>
      <w:ins w:id="932" w:author="Hayden Schilling" w:date="2021-04-20T15:53:00Z">
        <w:r w:rsidR="00BF3DA0">
          <w:rPr>
            <w:rFonts w:asciiTheme="minorHAnsi" w:hAnsiTheme="minorHAnsi" w:cstheme="minorHAnsi"/>
            <w:szCs w:val="24"/>
            <w:lang w:val="en-AU"/>
          </w:rPr>
          <w:t xml:space="preserve"> and 240 </w:t>
        </w:r>
      </w:ins>
      <w:ins w:id="933" w:author="Hayden Schilling" w:date="2021-04-30T10:55:00Z">
        <w:r w:rsidR="00C36395">
          <w:rPr>
            <w:rFonts w:asciiTheme="minorHAnsi" w:hAnsiTheme="minorHAnsi" w:cstheme="minorHAnsi"/>
            <w:szCs w:val="24"/>
            <w:lang w:val="en-AU"/>
          </w:rPr>
          <w:t>mmol m</w:t>
        </w:r>
        <w:r w:rsidR="00C36395">
          <w:rPr>
            <w:rFonts w:asciiTheme="minorHAnsi" w:hAnsiTheme="minorHAnsi" w:cstheme="minorHAnsi"/>
            <w:szCs w:val="24"/>
            <w:vertAlign w:val="superscript"/>
            <w:lang w:val="en-AU"/>
          </w:rPr>
          <w:t>-3</w:t>
        </w:r>
      </w:ins>
      <w:ins w:id="934" w:author="Hayden Schilling" w:date="2021-04-20T15:53:00Z">
        <w:r w:rsidR="00BF3DA0">
          <w:rPr>
            <w:rFonts w:asciiTheme="minorHAnsi" w:hAnsiTheme="minorHAnsi" w:cstheme="minorHAnsi"/>
            <w:szCs w:val="24"/>
            <w:lang w:val="en-AU"/>
          </w:rPr>
          <w:t xml:space="preserve"> respectively</w:t>
        </w:r>
      </w:ins>
      <w:ins w:id="935" w:author="Hayden Schilling" w:date="2021-04-30T10:54:00Z">
        <w:r w:rsidR="00C36395">
          <w:rPr>
            <w:rFonts w:asciiTheme="minorHAnsi" w:hAnsiTheme="minorHAnsi" w:cstheme="minorHAnsi"/>
            <w:szCs w:val="24"/>
            <w:lang w:val="en-AU"/>
          </w:rPr>
          <w:t>; Figures S11 &amp; S13</w:t>
        </w:r>
      </w:ins>
      <w:ins w:id="936" w:author="Hayden Schilling" w:date="2021-04-20T15:53:00Z">
        <w:r w:rsidR="00BF3DA0">
          <w:rPr>
            <w:rFonts w:asciiTheme="minorHAnsi" w:hAnsiTheme="minorHAnsi" w:cstheme="minorHAnsi"/>
            <w:szCs w:val="24"/>
            <w:lang w:val="en-AU"/>
          </w:rPr>
          <w:t>)</w:t>
        </w:r>
      </w:ins>
      <w:ins w:id="937" w:author="Hayden Schilling" w:date="2021-04-20T15:52:00Z">
        <w:r w:rsidR="00BF3DA0">
          <w:rPr>
            <w:rFonts w:asciiTheme="minorHAnsi" w:hAnsiTheme="minorHAnsi" w:cstheme="minorHAnsi"/>
            <w:szCs w:val="24"/>
            <w:lang w:val="en-AU"/>
          </w:rPr>
          <w:t xml:space="preserve"> at the surface near the beginning of the transect. </w:t>
        </w:r>
      </w:ins>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bookmarkEnd w:id="914"/>
    <w:p w14:paraId="3DDEE850" w14:textId="62FA79AE"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r>
      <w:bookmarkStart w:id="938" w:name="_Hlk69826553"/>
      <w:ins w:id="939" w:author="Hayden Schilling" w:date="2021-04-20T15:54:00Z">
        <w:r w:rsidR="00BF3DA0">
          <w:rPr>
            <w:rFonts w:asciiTheme="minorHAnsi" w:hAnsiTheme="minorHAnsi" w:cstheme="minorHAnsi"/>
            <w:szCs w:val="24"/>
            <w:lang w:val="en-AU"/>
          </w:rPr>
          <w:t xml:space="preserve">This transect has the highest observed biomass of </w:t>
        </w:r>
      </w:ins>
      <w:ins w:id="940" w:author="Hayden Schilling" w:date="2021-04-20T15:55:00Z">
        <w:r w:rsidR="00BF3DA0">
          <w:rPr>
            <w:rFonts w:asciiTheme="minorHAnsi" w:hAnsiTheme="minorHAnsi" w:cstheme="minorHAnsi"/>
            <w:szCs w:val="24"/>
            <w:lang w:val="en-AU"/>
          </w:rPr>
          <w:t>particles (</w:t>
        </w:r>
      </w:ins>
      <w:ins w:id="941" w:author="Hayden Schilling" w:date="2021-05-04T14:36:00Z">
        <w:r w:rsidR="005E0D25">
          <w:rPr>
            <w:rFonts w:asciiTheme="minorHAnsi" w:hAnsiTheme="minorHAnsi" w:cstheme="minorHAnsi"/>
            <w:szCs w:val="24"/>
            <w:lang w:val="en-AU"/>
          </w:rPr>
          <w:t>&gt;</w:t>
        </w:r>
      </w:ins>
      <w:ins w:id="942" w:author="Hayden Schilling" w:date="2021-04-20T15:55:00Z">
        <w:r w:rsidR="00BF3DA0">
          <w:rPr>
            <w:rFonts w:asciiTheme="minorHAnsi" w:hAnsiTheme="minorHAnsi" w:cstheme="minorHAnsi"/>
            <w:szCs w:val="24"/>
            <w:lang w:val="en-AU"/>
          </w:rPr>
          <w:t>1000 mg m</w:t>
        </w:r>
        <w:r w:rsidR="00BF3DA0">
          <w:rPr>
            <w:rFonts w:asciiTheme="minorHAnsi" w:hAnsiTheme="minorHAnsi" w:cstheme="minorHAnsi"/>
            <w:szCs w:val="24"/>
            <w:vertAlign w:val="superscript"/>
            <w:lang w:val="en-AU"/>
          </w:rPr>
          <w:t>-3</w:t>
        </w:r>
        <w:r w:rsidR="00BF3DA0">
          <w:rPr>
            <w:rFonts w:asciiTheme="minorHAnsi" w:hAnsiTheme="minorHAnsi" w:cstheme="minorHAnsi"/>
            <w:szCs w:val="24"/>
            <w:lang w:val="en-AU"/>
          </w:rPr>
          <w:t>), particularly inshore</w:t>
        </w:r>
      </w:ins>
      <w:ins w:id="943" w:author="Hayden Schilling" w:date="2021-04-30T10:57:00Z">
        <w:r w:rsidR="001C2187">
          <w:rPr>
            <w:rFonts w:asciiTheme="minorHAnsi" w:hAnsiTheme="minorHAnsi" w:cstheme="minorHAnsi"/>
            <w:szCs w:val="24"/>
            <w:lang w:val="en-AU"/>
          </w:rPr>
          <w:t xml:space="preserve"> (Figure 5)</w:t>
        </w:r>
      </w:ins>
      <w:ins w:id="944" w:author="Hayden Schilling" w:date="2021-04-20T15:55:00Z">
        <w:r w:rsidR="00BF3DA0">
          <w:rPr>
            <w:rFonts w:asciiTheme="minorHAnsi" w:hAnsiTheme="minorHAnsi" w:cstheme="minorHAnsi"/>
            <w:szCs w:val="24"/>
            <w:lang w:val="en-AU"/>
          </w:rPr>
          <w:t xml:space="preserve">. </w:t>
        </w:r>
      </w:ins>
      <w:bookmarkStart w:id="945" w:name="_Hlk69826598"/>
      <w:bookmarkEnd w:id="938"/>
      <w:r w:rsidR="00D603B8">
        <w:rPr>
          <w:rFonts w:asciiTheme="minorHAnsi" w:hAnsiTheme="minorHAnsi" w:cstheme="minorHAnsi"/>
          <w:szCs w:val="24"/>
          <w:lang w:val="en-AU"/>
        </w:rPr>
        <w:t>T</w:t>
      </w:r>
      <w:r w:rsidR="00D603B8" w:rsidRPr="00F15D89">
        <w:rPr>
          <w:rFonts w:asciiTheme="minorHAnsi" w:hAnsiTheme="minorHAnsi" w:cstheme="minorHAnsi"/>
          <w:szCs w:val="24"/>
          <w:lang w:val="en-AU"/>
        </w:rPr>
        <w:t xml:space="preserve">he </w:t>
      </w:r>
      <w:del w:id="946" w:author="Hayden Schilling" w:date="2021-05-04T14:36:00Z">
        <w:r w:rsidR="00D603B8" w:rsidRPr="00F15D89" w:rsidDel="005E0D25">
          <w:rPr>
            <w:rFonts w:asciiTheme="minorHAnsi" w:hAnsiTheme="minorHAnsi" w:cstheme="minorHAnsi"/>
            <w:szCs w:val="24"/>
            <w:lang w:val="en-AU"/>
          </w:rPr>
          <w:delText xml:space="preserve">zooplankton </w:delText>
        </w:r>
      </w:del>
      <w:del w:id="947" w:author="Hayden Schilling" w:date="2021-04-20T15:55:00Z">
        <w:r w:rsidR="00D603B8" w:rsidRPr="00F15D89" w:rsidDel="00584E3C">
          <w:rPr>
            <w:rFonts w:asciiTheme="minorHAnsi" w:hAnsiTheme="minorHAnsi" w:cstheme="minorHAnsi"/>
            <w:szCs w:val="24"/>
            <w:lang w:val="en-AU"/>
          </w:rPr>
          <w:delText xml:space="preserve">community </w:delText>
        </w:r>
      </w:del>
      <w:ins w:id="948" w:author="Hayden Schilling" w:date="2021-04-20T15:55:00Z">
        <w:r w:rsidR="00584E3C">
          <w:rPr>
            <w:rFonts w:asciiTheme="minorHAnsi" w:hAnsiTheme="minorHAnsi" w:cstheme="minorHAnsi"/>
            <w:szCs w:val="24"/>
            <w:lang w:val="en-AU"/>
          </w:rPr>
          <w:t>size structure</w:t>
        </w:r>
        <w:r w:rsidR="00584E3C" w:rsidRPr="00F15D89">
          <w:rPr>
            <w:rFonts w:asciiTheme="minorHAnsi" w:hAnsiTheme="minorHAnsi" w:cstheme="minorHAnsi"/>
            <w:szCs w:val="24"/>
            <w:lang w:val="en-AU"/>
          </w:rPr>
          <w:t xml:space="preserve"> </w:t>
        </w:r>
      </w:ins>
      <w:r w:rsidR="00D603B8" w:rsidRPr="00F15D89">
        <w:rPr>
          <w:rFonts w:asciiTheme="minorHAnsi" w:hAnsiTheme="minorHAnsi" w:cstheme="minorHAnsi"/>
          <w:szCs w:val="24"/>
          <w:lang w:val="en-AU"/>
        </w:rPr>
        <w:t>was not</w:t>
      </w:r>
      <w:r w:rsidR="00D603B8">
        <w:rPr>
          <w:rFonts w:asciiTheme="minorHAnsi" w:hAnsiTheme="minorHAnsi" w:cstheme="minorHAnsi"/>
          <w:szCs w:val="24"/>
          <w:lang w:val="en-AU"/>
        </w:rPr>
        <w:t xml:space="preserve"> clearly</w:t>
      </w:r>
      <w:r w:rsidR="00D603B8" w:rsidRPr="00F15D89">
        <w:rPr>
          <w:rFonts w:asciiTheme="minorHAnsi" w:hAnsiTheme="minorHAnsi" w:cstheme="minorHAnsi"/>
          <w:szCs w:val="24"/>
          <w:lang w:val="en-AU"/>
        </w:rPr>
        <w:t xml:space="preserve"> related to water masses </w:t>
      </w:r>
      <w:r w:rsidR="00D603B8">
        <w:rPr>
          <w:rFonts w:asciiTheme="minorHAnsi" w:hAnsiTheme="minorHAnsi" w:cstheme="minorHAnsi"/>
          <w:szCs w:val="24"/>
          <w:lang w:val="en-AU"/>
        </w:rPr>
        <w:t xml:space="preserve">reflecting the </w:t>
      </w:r>
      <w:r w:rsidR="00D603B8" w:rsidRPr="00F15D89">
        <w:rPr>
          <w:rFonts w:asciiTheme="minorHAnsi" w:hAnsiTheme="minorHAnsi" w:cstheme="minorHAnsi"/>
          <w:szCs w:val="24"/>
          <w:lang w:val="en-AU"/>
        </w:rPr>
        <w:t xml:space="preserve">more homogenous water mass </w:t>
      </w:r>
      <w:r w:rsidR="00D603B8">
        <w:rPr>
          <w:rFonts w:asciiTheme="minorHAnsi" w:hAnsiTheme="minorHAnsi" w:cstheme="minorHAnsi"/>
          <w:szCs w:val="24"/>
          <w:lang w:val="en-AU"/>
        </w:rPr>
        <w:t>here</w:t>
      </w:r>
      <w:bookmarkEnd w:id="945"/>
      <w:r w:rsidR="00D603B8"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ins w:id="949" w:author="Hayden Schilling" w:date="2021-05-04T14:37:00Z">
        <w:r w:rsidR="005E0D25">
          <w:rPr>
            <w:rFonts w:asciiTheme="minorHAnsi" w:hAnsiTheme="minorHAnsi" w:cstheme="minorHAnsi"/>
            <w:szCs w:val="24"/>
            <w:lang w:val="en-AU"/>
          </w:rPr>
          <w:t>particulate (</w:t>
        </w:r>
        <w:r w:rsidR="005E0D25" w:rsidRPr="00F15D89">
          <w:rPr>
            <w:rFonts w:asciiTheme="minorHAnsi" w:hAnsiTheme="minorHAnsi" w:cstheme="minorHAnsi"/>
            <w:szCs w:val="24"/>
            <w:lang w:val="en-AU"/>
          </w:rPr>
          <w:t>zooplankton</w:t>
        </w:r>
        <w:r w:rsidR="005E0D25">
          <w:rPr>
            <w:rFonts w:asciiTheme="minorHAnsi" w:hAnsiTheme="minorHAnsi" w:cstheme="minorHAnsi"/>
            <w:szCs w:val="24"/>
            <w:lang w:val="en-AU"/>
          </w:rPr>
          <w:t>)</w:t>
        </w:r>
        <w:r w:rsidR="005E0D25" w:rsidRPr="00F15D89">
          <w:rPr>
            <w:rFonts w:asciiTheme="minorHAnsi" w:hAnsiTheme="minorHAnsi" w:cstheme="minorHAnsi"/>
            <w:szCs w:val="24"/>
            <w:lang w:val="en-AU"/>
          </w:rPr>
          <w:t xml:space="preserve"> </w:t>
        </w:r>
      </w:ins>
      <w:del w:id="950" w:author="Hayden Schilling" w:date="2021-05-04T14:37:00Z">
        <w:r w:rsidRPr="00F15D89" w:rsidDel="005E0D25">
          <w:rPr>
            <w:rFonts w:asciiTheme="minorHAnsi" w:hAnsiTheme="minorHAnsi" w:cstheme="minorHAnsi"/>
            <w:szCs w:val="24"/>
            <w:lang w:val="en-AU"/>
          </w:rPr>
          <w:delText xml:space="preserve">zooplankton </w:delText>
        </w:r>
      </w:del>
      <w:r w:rsidRPr="00F15D89">
        <w:rPr>
          <w:rFonts w:asciiTheme="minorHAnsi" w:hAnsiTheme="minorHAnsi" w:cstheme="minorHAnsi"/>
          <w:szCs w:val="24"/>
          <w:lang w:val="en-AU"/>
        </w:rPr>
        <w:t xml:space="preserve">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xml:space="preserve">; Figure </w:t>
      </w:r>
      <w:ins w:id="951" w:author="Hayden Schilling" w:date="2021-04-30T10:57:00Z">
        <w:r w:rsidR="001C2187">
          <w:rPr>
            <w:rFonts w:asciiTheme="minorHAnsi" w:hAnsiTheme="minorHAnsi" w:cstheme="minorHAnsi"/>
            <w:szCs w:val="24"/>
            <w:lang w:val="en-AU"/>
          </w:rPr>
          <w:t>6</w:t>
        </w:r>
      </w:ins>
      <w:del w:id="952" w:author="Hayden Schilling" w:date="2021-04-30T10:57:00Z">
        <w:r w:rsidR="005C3011" w:rsidDel="001C2187">
          <w:rPr>
            <w:rFonts w:asciiTheme="minorHAnsi" w:hAnsiTheme="minorHAnsi" w:cstheme="minorHAnsi"/>
            <w:szCs w:val="24"/>
            <w:lang w:val="en-AU"/>
          </w:rPr>
          <w:delText>4</w:delText>
        </w:r>
      </w:del>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w:t>
      </w:r>
      <w:ins w:id="953" w:author="Hayden Schilling" w:date="2021-04-30T10:58:00Z">
        <w:r w:rsidR="001C2187">
          <w:rPr>
            <w:rFonts w:asciiTheme="minorHAnsi" w:hAnsiTheme="minorHAnsi" w:cstheme="minorHAnsi"/>
            <w:szCs w:val="24"/>
            <w:lang w:val="en-AU"/>
          </w:rPr>
          <w:t>5</w:t>
        </w:r>
      </w:ins>
      <w:del w:id="954" w:author="Hayden Schilling" w:date="2021-04-30T10:58:00Z">
        <w:r w:rsidR="00716EB1" w:rsidRPr="00F15D89" w:rsidDel="001C2187">
          <w:rPr>
            <w:rFonts w:asciiTheme="minorHAnsi" w:hAnsiTheme="minorHAnsi" w:cstheme="minorHAnsi"/>
            <w:szCs w:val="24"/>
            <w:lang w:val="en-AU"/>
          </w:rPr>
          <w:delText>3</w:delText>
        </w:r>
      </w:del>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xml:space="preserve">; Figure </w:t>
      </w:r>
      <w:ins w:id="955" w:author="Hayden Schilling" w:date="2021-04-30T10:57:00Z">
        <w:r w:rsidR="001C2187">
          <w:rPr>
            <w:rFonts w:asciiTheme="minorHAnsi" w:hAnsiTheme="minorHAnsi" w:cstheme="minorHAnsi"/>
            <w:szCs w:val="24"/>
            <w:lang w:val="en-AU"/>
          </w:rPr>
          <w:t>7</w:t>
        </w:r>
      </w:ins>
      <w:del w:id="956" w:author="Hayden Schilling" w:date="2021-04-30T10:57:00Z">
        <w:r w:rsidR="00716EB1" w:rsidRPr="00F15D89" w:rsidDel="001C2187">
          <w:rPr>
            <w:rFonts w:asciiTheme="minorHAnsi" w:hAnsiTheme="minorHAnsi" w:cstheme="minorHAnsi"/>
            <w:szCs w:val="24"/>
            <w:lang w:val="en-AU"/>
          </w:rPr>
          <w:delText>5</w:delText>
        </w:r>
      </w:del>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3AF652B8" w14:textId="6EA75699" w:rsidR="00D603B8" w:rsidRPr="00C07196" w:rsidRDefault="00D603B8" w:rsidP="00D603B8">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Synthesis</w:t>
      </w:r>
      <w:ins w:id="957" w:author="Hayden Schilling" w:date="2021-04-21T15:09:00Z">
        <w:r w:rsidR="006106FC">
          <w:rPr>
            <w:rFonts w:asciiTheme="minorHAnsi" w:hAnsiTheme="minorHAnsi" w:cstheme="minorHAnsi"/>
            <w:i/>
            <w:iCs/>
            <w:szCs w:val="24"/>
            <w:lang w:val="en-AU"/>
          </w:rPr>
          <w:t xml:space="preserve"> of Transect Patterns</w:t>
        </w:r>
      </w:ins>
      <w:del w:id="958" w:author="Hayden Schilling" w:date="2021-04-21T14:55:00Z">
        <w:r w:rsidDel="00B044F9">
          <w:rPr>
            <w:rFonts w:asciiTheme="minorHAnsi" w:hAnsiTheme="minorHAnsi" w:cstheme="minorHAnsi"/>
            <w:i/>
            <w:iCs/>
            <w:szCs w:val="24"/>
            <w:lang w:val="en-AU"/>
          </w:rPr>
          <w:delText xml:space="preserve"> </w:delText>
        </w:r>
        <w:r w:rsidRPr="00C07196" w:rsidDel="00B044F9">
          <w:rPr>
            <w:rFonts w:asciiTheme="minorHAnsi" w:hAnsiTheme="minorHAnsi" w:cstheme="minorHAnsi"/>
            <w:i/>
            <w:iCs/>
            <w:szCs w:val="24"/>
            <w:lang w:val="en-AU"/>
          </w:rPr>
          <w:delText>and Seasonal C</w:delText>
        </w:r>
        <w:r w:rsidDel="00B044F9">
          <w:rPr>
            <w:rFonts w:asciiTheme="minorHAnsi" w:hAnsiTheme="minorHAnsi" w:cstheme="minorHAnsi"/>
            <w:i/>
            <w:iCs/>
            <w:szCs w:val="24"/>
            <w:lang w:val="en-AU"/>
          </w:rPr>
          <w:delText>ontext of</w:delText>
        </w:r>
        <w:r w:rsidRPr="00C07196" w:rsidDel="00B044F9">
          <w:rPr>
            <w:rFonts w:asciiTheme="minorHAnsi" w:hAnsiTheme="minorHAnsi" w:cstheme="minorHAnsi"/>
            <w:i/>
            <w:iCs/>
            <w:szCs w:val="24"/>
            <w:lang w:val="en-AU"/>
          </w:rPr>
          <w:delText xml:space="preserve"> the EAC</w:delText>
        </w:r>
      </w:del>
    </w:p>
    <w:p w14:paraId="38A83336" w14:textId="6BC88717" w:rsidR="00D603B8" w:rsidDel="00B8118B" w:rsidRDefault="00B044F9" w:rsidP="00D603B8">
      <w:pPr>
        <w:spacing w:line="480" w:lineRule="auto"/>
        <w:ind w:firstLine="720"/>
        <w:rPr>
          <w:del w:id="959" w:author="Hayden Schilling" w:date="2021-04-20T09:25:00Z"/>
          <w:rFonts w:asciiTheme="minorHAnsi" w:hAnsiTheme="minorHAnsi" w:cstheme="minorHAnsi"/>
          <w:szCs w:val="24"/>
          <w:lang w:val="en-AU"/>
        </w:rPr>
      </w:pPr>
      <w:bookmarkStart w:id="960" w:name="_Hlk69909768"/>
      <w:ins w:id="961" w:author="Hayden Schilling" w:date="2021-04-21T14:56:00Z">
        <w:r>
          <w:rPr>
            <w:rFonts w:asciiTheme="minorHAnsi" w:hAnsiTheme="minorHAnsi" w:cstheme="minorHAnsi"/>
            <w:szCs w:val="24"/>
            <w:lang w:val="en-AU"/>
          </w:rPr>
          <w:lastRenderedPageBreak/>
          <w:t xml:space="preserve">The influence of the EAC varied between the three transects. The three northern transects </w:t>
        </w:r>
      </w:ins>
      <w:del w:id="962" w:author="Hayden Schilling" w:date="2021-04-20T09:25:00Z">
        <w:r w:rsidR="00D603B8" w:rsidRPr="00F15D89" w:rsidDel="00B8118B">
          <w:rPr>
            <w:rFonts w:asciiTheme="minorHAnsi" w:hAnsiTheme="minorHAnsi" w:cstheme="minorHAnsi"/>
            <w:szCs w:val="24"/>
            <w:lang w:val="en-AU"/>
          </w:rPr>
          <w:delText>Satellite altimetry showed throughout the year alongshore velocity varies at our transects by approximately 0.25</w:delText>
        </w:r>
        <w:r w:rsidR="00D603B8" w:rsidDel="00B8118B">
          <w:rPr>
            <w:rFonts w:asciiTheme="minorHAnsi" w:hAnsiTheme="minorHAnsi" w:cstheme="minorHAnsi"/>
            <w:szCs w:val="24"/>
            <w:lang w:val="en-AU"/>
          </w:rPr>
          <w:delText xml:space="preserve"> </w:delText>
        </w:r>
        <w:r w:rsidR="00D603B8" w:rsidRPr="00F15D89" w:rsidDel="00B8118B">
          <w:rPr>
            <w:rFonts w:asciiTheme="minorHAnsi" w:hAnsiTheme="minorHAnsi" w:cstheme="minorHAnsi"/>
            <w:szCs w:val="24"/>
            <w:lang w:val="en-AU"/>
          </w:rPr>
          <w:delText>m s</w:delText>
        </w:r>
        <w:r w:rsidR="00D603B8" w:rsidRPr="00F15D89" w:rsidDel="00B8118B">
          <w:rPr>
            <w:rFonts w:asciiTheme="minorHAnsi" w:hAnsiTheme="minorHAnsi" w:cstheme="minorHAnsi"/>
            <w:szCs w:val="24"/>
            <w:vertAlign w:val="superscript"/>
            <w:lang w:val="en-AU"/>
          </w:rPr>
          <w:delText>-1</w:delText>
        </w:r>
        <w:r w:rsidR="00D603B8" w:rsidRPr="00F15D89" w:rsidDel="00B8118B">
          <w:rPr>
            <w:rFonts w:asciiTheme="minorHAnsi" w:hAnsiTheme="minorHAnsi" w:cstheme="minorHAnsi"/>
            <w:szCs w:val="24"/>
            <w:lang w:val="en-AU"/>
          </w:rPr>
          <w:delText xml:space="preserve"> with the more northern sites having the fastest overall flow (Figure 6). The velocity at all sites slows </w:delText>
        </w:r>
        <w:r w:rsidR="00D603B8" w:rsidDel="00B8118B">
          <w:rPr>
            <w:rFonts w:asciiTheme="minorHAnsi" w:hAnsiTheme="minorHAnsi" w:cstheme="minorHAnsi"/>
            <w:szCs w:val="24"/>
            <w:lang w:val="en-AU"/>
          </w:rPr>
          <w:delText xml:space="preserve">in winter </w:delText>
        </w:r>
        <w:r w:rsidR="00D603B8" w:rsidRPr="00F15D89" w:rsidDel="00B8118B">
          <w:rPr>
            <w:rFonts w:asciiTheme="minorHAnsi" w:hAnsiTheme="minorHAnsi" w:cstheme="minorHAnsi"/>
            <w:szCs w:val="24"/>
            <w:lang w:val="en-AU"/>
          </w:rPr>
          <w:delText xml:space="preserve">between April and August </w:delText>
        </w:r>
        <w:r w:rsidR="00D603B8" w:rsidDel="00B8118B">
          <w:rPr>
            <w:rFonts w:asciiTheme="minorHAnsi" w:hAnsiTheme="minorHAnsi" w:cstheme="minorHAnsi"/>
            <w:szCs w:val="24"/>
            <w:lang w:val="en-AU"/>
          </w:rPr>
          <w:delText>increasing in Spring (when our observations were taken) and Summer</w:delText>
        </w:r>
        <w:r w:rsidR="00D603B8" w:rsidRPr="00F15D89" w:rsidDel="00B8118B">
          <w:rPr>
            <w:rFonts w:asciiTheme="minorHAnsi" w:hAnsiTheme="minorHAnsi" w:cstheme="minorHAnsi"/>
            <w:szCs w:val="24"/>
            <w:lang w:val="en-AU"/>
          </w:rPr>
          <w:delText>.</w:delText>
        </w:r>
      </w:del>
    </w:p>
    <w:p w14:paraId="1806967D" w14:textId="141DDA63" w:rsidR="00A83503" w:rsidRDefault="00D603B8" w:rsidP="00D603B8">
      <w:pPr>
        <w:spacing w:line="480" w:lineRule="auto"/>
        <w:ind w:firstLine="720"/>
        <w:rPr>
          <w:ins w:id="963" w:author="Hayden Schilling" w:date="2021-04-21T14:59:00Z"/>
          <w:rFonts w:asciiTheme="minorHAnsi" w:hAnsiTheme="minorHAnsi" w:cstheme="minorHAnsi"/>
          <w:szCs w:val="24"/>
          <w:lang w:val="en-AU"/>
        </w:rPr>
      </w:pPr>
      <w:del w:id="964" w:author="Hayden Schilling" w:date="2021-04-20T09:25:00Z">
        <w:r w:rsidDel="00B8118B">
          <w:rPr>
            <w:rFonts w:asciiTheme="minorHAnsi" w:hAnsiTheme="minorHAnsi" w:cstheme="minorHAnsi"/>
            <w:szCs w:val="24"/>
            <w:lang w:val="en-AU"/>
          </w:rPr>
          <w:delText xml:space="preserve"> </w:delText>
        </w:r>
      </w:del>
      <w:del w:id="965" w:author="Hayden Schilling" w:date="2021-04-21T14:56:00Z">
        <w:r w:rsidR="003F6382" w:rsidRPr="00F15D89" w:rsidDel="00B044F9">
          <w:rPr>
            <w:rFonts w:asciiTheme="minorHAnsi" w:hAnsiTheme="minorHAnsi" w:cstheme="minorHAnsi"/>
            <w:szCs w:val="24"/>
            <w:lang w:val="en-AU"/>
          </w:rPr>
          <w:delText>B</w:delText>
        </w:r>
        <w:r w:rsidR="00171D77" w:rsidRPr="00F15D89" w:rsidDel="00B044F9">
          <w:rPr>
            <w:rFonts w:asciiTheme="minorHAnsi" w:hAnsiTheme="minorHAnsi" w:cstheme="minorHAnsi"/>
            <w:szCs w:val="24"/>
            <w:lang w:val="en-AU"/>
          </w:rPr>
          <w:delText>oth</w:delText>
        </w:r>
        <w:r w:rsidR="00704A1F" w:rsidDel="00B044F9">
          <w:rPr>
            <w:rFonts w:asciiTheme="minorHAnsi" w:hAnsiTheme="minorHAnsi" w:cstheme="minorHAnsi"/>
            <w:szCs w:val="24"/>
            <w:lang w:val="en-AU"/>
          </w:rPr>
          <w:delText xml:space="preserve"> the</w:delText>
        </w:r>
        <w:r w:rsidR="00171D77" w:rsidRPr="00F15D89" w:rsidDel="00B044F9">
          <w:rPr>
            <w:rFonts w:asciiTheme="minorHAnsi" w:hAnsiTheme="minorHAnsi" w:cstheme="minorHAnsi"/>
            <w:szCs w:val="24"/>
            <w:lang w:val="en-AU"/>
          </w:rPr>
          <w:delText xml:space="preserve"> EAC</w:delText>
        </w:r>
        <w:r w:rsidR="008B7392" w:rsidDel="00B044F9">
          <w:rPr>
            <w:rFonts w:asciiTheme="minorHAnsi" w:hAnsiTheme="minorHAnsi" w:cstheme="minorHAnsi"/>
            <w:szCs w:val="24"/>
            <w:lang w:val="en-AU"/>
          </w:rPr>
          <w:delText>-</w:delText>
        </w:r>
        <w:r w:rsidR="00171D77" w:rsidRPr="00F15D89" w:rsidDel="00B044F9">
          <w:rPr>
            <w:rFonts w:asciiTheme="minorHAnsi" w:hAnsiTheme="minorHAnsi" w:cstheme="minorHAnsi"/>
            <w:szCs w:val="24"/>
            <w:lang w:val="en-AU"/>
          </w:rPr>
          <w:delText>influenced transects</w:delText>
        </w:r>
        <w:r w:rsidR="009723D5" w:rsidDel="00B044F9">
          <w:rPr>
            <w:rFonts w:asciiTheme="minorHAnsi" w:hAnsiTheme="minorHAnsi" w:cstheme="minorHAnsi"/>
            <w:szCs w:val="24"/>
            <w:lang w:val="en-AU"/>
          </w:rPr>
          <w:delText xml:space="preserve"> (three northern ones)</w:delText>
        </w:r>
      </w:del>
      <w:ins w:id="966" w:author="Hayden Schilling" w:date="2021-04-21T14:56:00Z">
        <w:r w:rsidR="00B044F9">
          <w:rPr>
            <w:rFonts w:asciiTheme="minorHAnsi" w:hAnsiTheme="minorHAnsi" w:cstheme="minorHAnsi"/>
            <w:szCs w:val="24"/>
            <w:lang w:val="en-AU"/>
          </w:rPr>
          <w:t>were influenced strongly by the EAC, particular</w:t>
        </w:r>
      </w:ins>
      <w:ins w:id="967" w:author="Hayden Schilling" w:date="2021-04-21T14:57:00Z">
        <w:r w:rsidR="00B044F9">
          <w:rPr>
            <w:rFonts w:asciiTheme="minorHAnsi" w:hAnsiTheme="minorHAnsi" w:cstheme="minorHAnsi"/>
            <w:szCs w:val="24"/>
            <w:lang w:val="en-AU"/>
          </w:rPr>
          <w:t>l</w:t>
        </w:r>
      </w:ins>
      <w:ins w:id="968" w:author="Hayden Schilling" w:date="2021-04-21T14:56:00Z">
        <w:r w:rsidR="00B044F9">
          <w:rPr>
            <w:rFonts w:asciiTheme="minorHAnsi" w:hAnsiTheme="minorHAnsi" w:cstheme="minorHAnsi"/>
            <w:szCs w:val="24"/>
            <w:lang w:val="en-AU"/>
          </w:rPr>
          <w:t>y the offshore sections while the Diamond Head transect was no</w:t>
        </w:r>
      </w:ins>
      <w:ins w:id="969" w:author="Hayden Schilling" w:date="2021-04-21T14:57:00Z">
        <w:r w:rsidR="00B044F9">
          <w:rPr>
            <w:rFonts w:asciiTheme="minorHAnsi" w:hAnsiTheme="minorHAnsi" w:cstheme="minorHAnsi"/>
            <w:szCs w:val="24"/>
            <w:lang w:val="en-AU"/>
          </w:rPr>
          <w:t xml:space="preserve">t influenced by the EAC. At the two northern sites the EAC was </w:t>
        </w:r>
      </w:ins>
      <w:ins w:id="970" w:author="Hayden Schilling" w:date="2021-04-21T14:58:00Z">
        <w:r w:rsidR="00A83503">
          <w:rPr>
            <w:rFonts w:asciiTheme="minorHAnsi" w:hAnsiTheme="minorHAnsi" w:cstheme="minorHAnsi"/>
            <w:szCs w:val="24"/>
            <w:lang w:val="en-AU"/>
          </w:rPr>
          <w:t xml:space="preserve">located close to the continental shelf and likely drove current driven upwelling. In contrast at the North Solitary site, the EAC was located further </w:t>
        </w:r>
      </w:ins>
      <w:ins w:id="971" w:author="Hayden Schilling" w:date="2021-04-21T14:59:00Z">
        <w:r w:rsidR="00A83503">
          <w:rPr>
            <w:rFonts w:asciiTheme="minorHAnsi" w:hAnsiTheme="minorHAnsi" w:cstheme="minorHAnsi"/>
            <w:szCs w:val="24"/>
            <w:lang w:val="en-AU"/>
          </w:rPr>
          <w:t>offshore,</w:t>
        </w:r>
      </w:ins>
      <w:ins w:id="972" w:author="Hayden Schilling" w:date="2021-04-21T14:58:00Z">
        <w:r w:rsidR="00A83503">
          <w:rPr>
            <w:rFonts w:asciiTheme="minorHAnsi" w:hAnsiTheme="minorHAnsi" w:cstheme="minorHAnsi"/>
            <w:szCs w:val="24"/>
            <w:lang w:val="en-AU"/>
          </w:rPr>
          <w:t xml:space="preserve"> and the weaker observed uplift was potentially caused by wind driven</w:t>
        </w:r>
      </w:ins>
      <w:ins w:id="973" w:author="Hayden Schilling" w:date="2021-04-21T14:59:00Z">
        <w:r w:rsidR="00A83503">
          <w:rPr>
            <w:rFonts w:asciiTheme="minorHAnsi" w:hAnsiTheme="minorHAnsi" w:cstheme="minorHAnsi"/>
            <w:szCs w:val="24"/>
            <w:lang w:val="en-AU"/>
          </w:rPr>
          <w:t xml:space="preserve"> </w:t>
        </w:r>
        <w:r w:rsidR="00A83503" w:rsidRPr="00D609D9">
          <w:rPr>
            <w:rFonts w:asciiTheme="minorHAnsi" w:hAnsiTheme="minorHAnsi" w:cstheme="minorHAnsi"/>
            <w:szCs w:val="24"/>
            <w:lang w:val="en-AU"/>
          </w:rPr>
          <w:t>upwelling</w:t>
        </w:r>
      </w:ins>
      <w:ins w:id="974" w:author="Hayden Schilling" w:date="2021-04-21T15:02:00Z">
        <w:r w:rsidR="00A83503" w:rsidRPr="00D609D9">
          <w:rPr>
            <w:rFonts w:asciiTheme="minorHAnsi" w:hAnsiTheme="minorHAnsi" w:cstheme="minorHAnsi"/>
            <w:szCs w:val="24"/>
            <w:lang w:val="en-AU"/>
          </w:rPr>
          <w:t xml:space="preserve"> (Fig </w:t>
        </w:r>
      </w:ins>
      <w:ins w:id="975" w:author="Hayden Schilling" w:date="2021-04-30T10:59:00Z">
        <w:r w:rsidR="00D609D9" w:rsidRPr="00D609D9">
          <w:rPr>
            <w:rFonts w:asciiTheme="minorHAnsi" w:hAnsiTheme="minorHAnsi" w:cstheme="minorHAnsi"/>
            <w:szCs w:val="24"/>
            <w:lang w:val="en-AU"/>
            <w:rPrChange w:id="976" w:author="Hayden Schilling" w:date="2021-04-30T10:59:00Z">
              <w:rPr>
                <w:rFonts w:asciiTheme="minorHAnsi" w:hAnsiTheme="minorHAnsi" w:cstheme="minorHAnsi"/>
                <w:szCs w:val="24"/>
                <w:highlight w:val="yellow"/>
                <w:lang w:val="en-AU"/>
              </w:rPr>
            </w:rPrChange>
          </w:rPr>
          <w:t>S3</w:t>
        </w:r>
      </w:ins>
      <w:ins w:id="977" w:author="Hayden Schilling" w:date="2021-04-21T15:02:00Z">
        <w:r w:rsidR="00A83503" w:rsidRPr="00D609D9">
          <w:rPr>
            <w:rFonts w:asciiTheme="minorHAnsi" w:hAnsiTheme="minorHAnsi" w:cstheme="minorHAnsi"/>
            <w:szCs w:val="24"/>
            <w:lang w:val="en-AU"/>
          </w:rPr>
          <w:t>)</w:t>
        </w:r>
      </w:ins>
      <w:ins w:id="978" w:author="Hayden Schilling" w:date="2021-04-21T14:59:00Z">
        <w:r w:rsidR="00A83503" w:rsidRPr="00D609D9">
          <w:rPr>
            <w:rFonts w:asciiTheme="minorHAnsi" w:hAnsiTheme="minorHAnsi" w:cstheme="minorHAnsi"/>
            <w:szCs w:val="24"/>
            <w:lang w:val="en-AU"/>
          </w:rPr>
          <w:t>.</w:t>
        </w:r>
      </w:ins>
    </w:p>
    <w:p w14:paraId="7BAAC98E" w14:textId="6E39BABC" w:rsidR="00500F16" w:rsidRPr="00F15D89" w:rsidRDefault="00A83503" w:rsidP="00D603B8">
      <w:pPr>
        <w:spacing w:line="480" w:lineRule="auto"/>
        <w:ind w:firstLine="720"/>
        <w:rPr>
          <w:rFonts w:asciiTheme="minorHAnsi" w:hAnsiTheme="minorHAnsi" w:cstheme="minorHAnsi"/>
          <w:szCs w:val="24"/>
          <w:lang w:val="en-AU"/>
        </w:rPr>
      </w:pPr>
      <w:bookmarkStart w:id="979" w:name="_Hlk69910442"/>
      <w:bookmarkEnd w:id="960"/>
      <w:ins w:id="980" w:author="Hayden Schilling" w:date="2021-04-21T15:01:00Z">
        <w:r>
          <w:rPr>
            <w:rFonts w:asciiTheme="minorHAnsi" w:hAnsiTheme="minorHAnsi" w:cstheme="minorHAnsi"/>
            <w:szCs w:val="24"/>
            <w:lang w:val="en-AU"/>
          </w:rPr>
          <w:t>The Cape Byron, North Solitary and Diamond Head</w:t>
        </w:r>
      </w:ins>
      <w:ins w:id="981" w:author="Hayden Schilling" w:date="2021-04-21T14:59:00Z">
        <w:r>
          <w:rPr>
            <w:rFonts w:asciiTheme="minorHAnsi" w:hAnsiTheme="minorHAnsi" w:cstheme="minorHAnsi"/>
            <w:szCs w:val="24"/>
            <w:lang w:val="en-AU"/>
          </w:rPr>
          <w:t xml:space="preserve"> </w:t>
        </w:r>
      </w:ins>
      <w:del w:id="982" w:author="Hayden Schilling" w:date="2021-04-21T14:58:00Z">
        <w:r w:rsidR="00171D77" w:rsidRPr="00F15D89" w:rsidDel="00A83503">
          <w:rPr>
            <w:rFonts w:asciiTheme="minorHAnsi" w:hAnsiTheme="minorHAnsi" w:cstheme="minorHAnsi"/>
            <w:szCs w:val="24"/>
            <w:lang w:val="en-AU"/>
          </w:rPr>
          <w:delText xml:space="preserve"> </w:delText>
        </w:r>
      </w:del>
      <w:del w:id="983" w:author="Hayden Schilling" w:date="2021-04-21T14:59:00Z">
        <w:r w:rsidR="00171D77" w:rsidRPr="00F15D89" w:rsidDel="00A83503">
          <w:rPr>
            <w:rFonts w:asciiTheme="minorHAnsi" w:hAnsiTheme="minorHAnsi" w:cstheme="minorHAnsi"/>
            <w:szCs w:val="24"/>
            <w:lang w:val="en-AU"/>
          </w:rPr>
          <w:delText xml:space="preserve">and </w:delText>
        </w:r>
        <w:r w:rsidR="00704A1F" w:rsidDel="00A83503">
          <w:rPr>
            <w:rFonts w:asciiTheme="minorHAnsi" w:hAnsiTheme="minorHAnsi" w:cstheme="minorHAnsi"/>
            <w:szCs w:val="24"/>
            <w:lang w:val="en-AU"/>
          </w:rPr>
          <w:delText xml:space="preserve">the </w:delText>
        </w:r>
      </w:del>
      <w:ins w:id="984" w:author="Hayden Schilling" w:date="2021-04-21T14:59:00Z">
        <w:r>
          <w:rPr>
            <w:rFonts w:asciiTheme="minorHAnsi" w:hAnsiTheme="minorHAnsi" w:cstheme="minorHAnsi"/>
            <w:szCs w:val="24"/>
            <w:lang w:val="en-AU"/>
          </w:rPr>
          <w:t>t</w:t>
        </w:r>
      </w:ins>
      <w:del w:id="985" w:author="Hayden Schilling" w:date="2021-04-21T14:59:00Z">
        <w:r w:rsidR="00171D77" w:rsidRPr="00F15D89" w:rsidDel="00A83503">
          <w:rPr>
            <w:rFonts w:asciiTheme="minorHAnsi" w:hAnsiTheme="minorHAnsi" w:cstheme="minorHAnsi"/>
            <w:szCs w:val="24"/>
            <w:lang w:val="en-AU"/>
          </w:rPr>
          <w:delText>t</w:delText>
        </w:r>
      </w:del>
      <w:r w:rsidR="00171D77" w:rsidRPr="00F15D89">
        <w:rPr>
          <w:rFonts w:asciiTheme="minorHAnsi" w:hAnsiTheme="minorHAnsi" w:cstheme="minorHAnsi"/>
          <w:szCs w:val="24"/>
          <w:lang w:val="en-AU"/>
        </w:rPr>
        <w:t>ransect</w:t>
      </w:r>
      <w:ins w:id="986" w:author="Hayden Schilling" w:date="2021-04-21T14:59:00Z">
        <w:r>
          <w:rPr>
            <w:rFonts w:asciiTheme="minorHAnsi" w:hAnsiTheme="minorHAnsi" w:cstheme="minorHAnsi"/>
            <w:szCs w:val="24"/>
            <w:lang w:val="en-AU"/>
          </w:rPr>
          <w:t xml:space="preserve">s </w:t>
        </w:r>
      </w:ins>
      <w:del w:id="987" w:author="Hayden Schilling" w:date="2021-04-21T14:59:00Z">
        <w:r w:rsidR="00171D77" w:rsidRPr="00F15D89" w:rsidDel="00A83503">
          <w:rPr>
            <w:rFonts w:asciiTheme="minorHAnsi" w:hAnsiTheme="minorHAnsi" w:cstheme="minorHAnsi"/>
            <w:szCs w:val="24"/>
            <w:lang w:val="en-AU"/>
          </w:rPr>
          <w:delText xml:space="preserve"> </w:delText>
        </w:r>
        <w:r w:rsidR="00D603B8" w:rsidDel="00A83503">
          <w:rPr>
            <w:rFonts w:asciiTheme="minorHAnsi" w:hAnsiTheme="minorHAnsi" w:cstheme="minorHAnsi"/>
            <w:szCs w:val="24"/>
            <w:lang w:val="en-AU"/>
          </w:rPr>
          <w:delText>in the separation zone</w:delText>
        </w:r>
        <w:r w:rsidR="009723D5" w:rsidDel="00A83503">
          <w:rPr>
            <w:rFonts w:asciiTheme="minorHAnsi" w:hAnsiTheme="minorHAnsi" w:cstheme="minorHAnsi"/>
            <w:szCs w:val="24"/>
            <w:lang w:val="en-AU"/>
          </w:rPr>
          <w:delText xml:space="preserve"> (Diamond Head)</w:delText>
        </w:r>
        <w:r w:rsidR="003F6382" w:rsidRPr="00F15D89" w:rsidDel="00A83503">
          <w:rPr>
            <w:rFonts w:asciiTheme="minorHAnsi" w:hAnsiTheme="minorHAnsi" w:cstheme="minorHAnsi"/>
            <w:szCs w:val="24"/>
            <w:lang w:val="en-AU"/>
          </w:rPr>
          <w:delText xml:space="preserve"> </w:delText>
        </w:r>
      </w:del>
      <w:del w:id="988" w:author="Hayden Schilling" w:date="2021-04-21T15:01:00Z">
        <w:r w:rsidR="00A13AD9" w:rsidRPr="00F15D89" w:rsidDel="00A83503">
          <w:rPr>
            <w:rFonts w:asciiTheme="minorHAnsi" w:hAnsiTheme="minorHAnsi" w:cstheme="minorHAnsi"/>
            <w:szCs w:val="24"/>
            <w:lang w:val="en-AU"/>
          </w:rPr>
          <w:delText xml:space="preserve">showed that </w:delText>
        </w:r>
        <w:r w:rsidR="00704A1F" w:rsidDel="00A83503">
          <w:rPr>
            <w:rFonts w:asciiTheme="minorHAnsi" w:hAnsiTheme="minorHAnsi" w:cstheme="minorHAnsi"/>
            <w:szCs w:val="24"/>
            <w:lang w:val="en-AU"/>
          </w:rPr>
          <w:delText>generally</w:delText>
        </w:r>
      </w:del>
      <w:ins w:id="989" w:author="Hayden Schilling" w:date="2021-04-21T15:01:00Z">
        <w:r>
          <w:rPr>
            <w:rFonts w:asciiTheme="minorHAnsi" w:hAnsiTheme="minorHAnsi" w:cstheme="minorHAnsi"/>
            <w:szCs w:val="24"/>
            <w:lang w:val="en-AU"/>
          </w:rPr>
          <w:t>had</w:t>
        </w:r>
      </w:ins>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w:t>
      </w:r>
      <w:ins w:id="990" w:author="Hayden Schilling" w:date="2021-05-04T14:38:00Z">
        <w:r w:rsidR="00CF24C1">
          <w:rPr>
            <w:rFonts w:asciiTheme="minorHAnsi" w:hAnsiTheme="minorHAnsi" w:cstheme="minorHAnsi"/>
            <w:szCs w:val="24"/>
            <w:lang w:val="en-AU"/>
          </w:rPr>
          <w:t>particulate (</w:t>
        </w:r>
        <w:r w:rsidR="00CF24C1" w:rsidRPr="00F15D89">
          <w:rPr>
            <w:rFonts w:asciiTheme="minorHAnsi" w:hAnsiTheme="minorHAnsi" w:cstheme="minorHAnsi"/>
            <w:szCs w:val="24"/>
            <w:lang w:val="en-AU"/>
          </w:rPr>
          <w:t>zooplankton</w:t>
        </w:r>
        <w:r w:rsidR="00CF24C1">
          <w:rPr>
            <w:rFonts w:asciiTheme="minorHAnsi" w:hAnsiTheme="minorHAnsi" w:cstheme="minorHAnsi"/>
            <w:szCs w:val="24"/>
            <w:lang w:val="en-AU"/>
          </w:rPr>
          <w:t>)</w:t>
        </w:r>
        <w:r w:rsidR="00CF24C1" w:rsidRPr="00F15D89">
          <w:rPr>
            <w:rFonts w:asciiTheme="minorHAnsi" w:hAnsiTheme="minorHAnsi" w:cstheme="minorHAnsi"/>
            <w:szCs w:val="24"/>
            <w:lang w:val="en-AU"/>
          </w:rPr>
          <w:t xml:space="preserve"> </w:t>
        </w:r>
      </w:ins>
      <w:del w:id="991" w:author="Hayden Schilling" w:date="2021-05-04T14:38:00Z">
        <w:r w:rsidR="00A13AD9" w:rsidRPr="00F15D89" w:rsidDel="00CF24C1">
          <w:rPr>
            <w:rFonts w:asciiTheme="minorHAnsi" w:hAnsiTheme="minorHAnsi" w:cstheme="minorHAnsi"/>
            <w:szCs w:val="24"/>
            <w:lang w:val="en-AU"/>
          </w:rPr>
          <w:delText xml:space="preserve">zooplankton </w:delText>
        </w:r>
      </w:del>
      <w:r w:rsidR="00A13AD9" w:rsidRPr="00F15D89">
        <w:rPr>
          <w:rFonts w:asciiTheme="minorHAnsi" w:hAnsiTheme="minorHAnsi" w:cstheme="minorHAnsi"/>
          <w:szCs w:val="24"/>
          <w:lang w:val="en-AU"/>
        </w:rPr>
        <w:t xml:space="preserve">biomasses </w:t>
      </w:r>
      <w:del w:id="992" w:author="Hayden Schilling" w:date="2021-04-21T15:01:00Z">
        <w:r w:rsidR="00A13AD9" w:rsidRPr="00F15D89" w:rsidDel="00A83503">
          <w:rPr>
            <w:rFonts w:asciiTheme="minorHAnsi" w:hAnsiTheme="minorHAnsi" w:cstheme="minorHAnsi"/>
            <w:szCs w:val="24"/>
            <w:lang w:val="en-AU"/>
          </w:rPr>
          <w:delText xml:space="preserve">were </w:delText>
        </w:r>
      </w:del>
      <w:r w:rsidR="00A13AD9" w:rsidRPr="00F15D89">
        <w:rPr>
          <w:rFonts w:asciiTheme="minorHAnsi" w:hAnsiTheme="minorHAnsi" w:cstheme="minorHAnsi"/>
          <w:szCs w:val="24"/>
          <w:lang w:val="en-AU"/>
        </w:rPr>
        <w:t xml:space="preserve">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ins w:id="993" w:author="Hayden Schilling" w:date="2021-04-06T11:09:00Z">
        <w:r w:rsidR="005807B2">
          <w:rPr>
            <w:rFonts w:asciiTheme="minorHAnsi" w:hAnsiTheme="minorHAnsi" w:cstheme="minorHAnsi"/>
            <w:szCs w:val="24"/>
            <w:lang w:val="en-AU"/>
          </w:rPr>
          <w:t xml:space="preserve"> in the top 100m of the water </w:t>
        </w:r>
        <w:r w:rsidR="005807B2" w:rsidRPr="00056B59">
          <w:rPr>
            <w:rFonts w:asciiTheme="minorHAnsi" w:hAnsiTheme="minorHAnsi" w:cstheme="minorHAnsi"/>
            <w:szCs w:val="24"/>
            <w:lang w:val="en-AU"/>
          </w:rPr>
          <w:t>column</w:t>
        </w:r>
      </w:ins>
      <w:r w:rsidR="001321FD" w:rsidRPr="00056B59">
        <w:rPr>
          <w:rFonts w:asciiTheme="minorHAnsi" w:hAnsiTheme="minorHAnsi" w:cstheme="minorHAnsi"/>
          <w:szCs w:val="24"/>
          <w:lang w:val="en-AU"/>
        </w:rPr>
        <w:t xml:space="preserve"> (Figures </w:t>
      </w:r>
      <w:r w:rsidR="00B931AB" w:rsidRPr="00056B59">
        <w:rPr>
          <w:rFonts w:asciiTheme="minorHAnsi" w:hAnsiTheme="minorHAnsi" w:cstheme="minorHAnsi"/>
          <w:szCs w:val="24"/>
          <w:lang w:val="en-AU"/>
        </w:rPr>
        <w:t>S5</w:t>
      </w:r>
      <w:r w:rsidR="001321FD" w:rsidRPr="00056B59">
        <w:rPr>
          <w:rFonts w:asciiTheme="minorHAnsi" w:hAnsiTheme="minorHAnsi" w:cstheme="minorHAnsi"/>
          <w:szCs w:val="24"/>
          <w:lang w:val="en-AU"/>
        </w:rPr>
        <w:t xml:space="preserve"> &amp; </w:t>
      </w:r>
      <w:r w:rsidR="00B931AB" w:rsidRPr="00056B59">
        <w:rPr>
          <w:rFonts w:asciiTheme="minorHAnsi" w:hAnsiTheme="minorHAnsi" w:cstheme="minorHAnsi"/>
          <w:szCs w:val="24"/>
          <w:lang w:val="en-AU"/>
        </w:rPr>
        <w:t>S6</w:t>
      </w:r>
      <w:r w:rsidR="001321FD" w:rsidRPr="00056B59">
        <w:rPr>
          <w:rFonts w:asciiTheme="minorHAnsi" w:hAnsiTheme="minorHAnsi" w:cstheme="minorHAnsi"/>
          <w:szCs w:val="24"/>
          <w:lang w:val="en-AU"/>
        </w:rPr>
        <w:t>)</w:t>
      </w:r>
      <w:r w:rsidR="00D603B8" w:rsidRPr="00056B59">
        <w:rPr>
          <w:rFonts w:asciiTheme="minorHAnsi" w:hAnsiTheme="minorHAnsi" w:cstheme="minorHAnsi"/>
          <w:szCs w:val="24"/>
          <w:lang w:val="en-AU"/>
        </w:rPr>
        <w:t>.</w:t>
      </w:r>
      <w:r w:rsidR="002671A7" w:rsidRPr="00056B59">
        <w:rPr>
          <w:rFonts w:asciiTheme="minorHAnsi" w:hAnsiTheme="minorHAnsi" w:cstheme="minorHAnsi"/>
          <w:szCs w:val="24"/>
          <w:lang w:val="en-AU"/>
        </w:rPr>
        <w:t xml:space="preserve"> </w:t>
      </w:r>
      <w:del w:id="994" w:author="Hayden Schilling" w:date="2021-04-21T14:59:00Z">
        <w:r w:rsidR="00D603B8" w:rsidRPr="00056B59" w:rsidDel="00A83503">
          <w:rPr>
            <w:rFonts w:asciiTheme="minorHAnsi" w:hAnsiTheme="minorHAnsi" w:cstheme="minorHAnsi"/>
            <w:szCs w:val="24"/>
            <w:lang w:val="en-AU"/>
          </w:rPr>
          <w:delText>P</w:delText>
        </w:r>
        <w:r w:rsidR="00704A1F" w:rsidRPr="00056B59" w:rsidDel="00A83503">
          <w:rPr>
            <w:rFonts w:asciiTheme="minorHAnsi" w:hAnsiTheme="minorHAnsi" w:cstheme="minorHAnsi"/>
            <w:szCs w:val="24"/>
            <w:lang w:val="en-AU"/>
          </w:rPr>
          <w:delText>eaks</w:delText>
        </w:r>
        <w:r w:rsidR="002671A7" w:rsidRPr="00056B59" w:rsidDel="00A83503">
          <w:rPr>
            <w:rFonts w:asciiTheme="minorHAnsi" w:hAnsiTheme="minorHAnsi" w:cstheme="minorHAnsi"/>
            <w:szCs w:val="24"/>
            <w:lang w:val="en-AU"/>
          </w:rPr>
          <w:delText xml:space="preserve"> </w:delText>
        </w:r>
        <w:r w:rsidR="00704A1F" w:rsidRPr="00056B59" w:rsidDel="00A83503">
          <w:rPr>
            <w:rFonts w:asciiTheme="minorHAnsi" w:hAnsiTheme="minorHAnsi" w:cstheme="minorHAnsi"/>
            <w:szCs w:val="24"/>
            <w:lang w:val="en-AU"/>
          </w:rPr>
          <w:delText>in</w:delText>
        </w:r>
        <w:r w:rsidR="002671A7" w:rsidRPr="00056B59" w:rsidDel="00A83503">
          <w:rPr>
            <w:rFonts w:asciiTheme="minorHAnsi" w:hAnsiTheme="minorHAnsi" w:cstheme="minorHAnsi"/>
            <w:szCs w:val="24"/>
            <w:lang w:val="en-AU"/>
          </w:rPr>
          <w:delText xml:space="preserve"> biomass were </w:delText>
        </w:r>
        <w:r w:rsidR="00D603B8" w:rsidRPr="00056B59" w:rsidDel="00A83503">
          <w:rPr>
            <w:rFonts w:asciiTheme="minorHAnsi" w:hAnsiTheme="minorHAnsi" w:cstheme="minorHAnsi"/>
            <w:szCs w:val="24"/>
            <w:lang w:val="en-AU"/>
          </w:rPr>
          <w:delText xml:space="preserve">also </w:delText>
        </w:r>
        <w:r w:rsidR="002671A7" w:rsidRPr="00056B59" w:rsidDel="00A83503">
          <w:rPr>
            <w:rFonts w:asciiTheme="minorHAnsi" w:hAnsiTheme="minorHAnsi" w:cstheme="minorHAnsi"/>
            <w:szCs w:val="24"/>
            <w:lang w:val="en-AU"/>
          </w:rPr>
          <w:delText>observed at the front between the continental shelf waters and EAC waters (21</w:delText>
        </w:r>
        <w:r w:rsidR="00EC5986" w:rsidRPr="00056B59" w:rsidDel="00A83503">
          <w:rPr>
            <w:rFonts w:asciiTheme="minorHAnsi" w:hAnsiTheme="minorHAnsi" w:cstheme="minorHAnsi"/>
            <w:szCs w:val="24"/>
            <w:lang w:val="en-AU"/>
          </w:rPr>
          <w:delText xml:space="preserve"> </w:delText>
        </w:r>
        <w:r w:rsidR="002671A7" w:rsidRPr="00056B59" w:rsidDel="00A83503">
          <w:rPr>
            <w:rFonts w:asciiTheme="minorHAnsi" w:hAnsiTheme="minorHAnsi" w:cstheme="minorHAnsi"/>
            <w:szCs w:val="24"/>
            <w:lang w:val="en-AU"/>
          </w:rPr>
          <w:delText>°C isotherm</w:delText>
        </w:r>
        <w:r w:rsidR="00B931AB" w:rsidRPr="00056B59" w:rsidDel="00A83503">
          <w:rPr>
            <w:rFonts w:asciiTheme="minorHAnsi" w:hAnsiTheme="minorHAnsi" w:cstheme="minorHAnsi"/>
            <w:szCs w:val="24"/>
            <w:lang w:val="en-AU"/>
          </w:rPr>
          <w:delText>; Figure 3</w:delText>
        </w:r>
        <w:r w:rsidR="002671A7" w:rsidRPr="00056B59" w:rsidDel="00A83503">
          <w:rPr>
            <w:rFonts w:asciiTheme="minorHAnsi" w:hAnsiTheme="minorHAnsi" w:cstheme="minorHAnsi"/>
            <w:szCs w:val="24"/>
            <w:lang w:val="en-AU"/>
          </w:rPr>
          <w:delText>)</w:delText>
        </w:r>
        <w:r w:rsidR="00A13AD9" w:rsidRPr="00056B59" w:rsidDel="00A83503">
          <w:rPr>
            <w:rFonts w:asciiTheme="minorHAnsi" w:hAnsiTheme="minorHAnsi" w:cstheme="minorHAnsi"/>
            <w:szCs w:val="24"/>
            <w:lang w:val="en-AU"/>
          </w:rPr>
          <w:delText xml:space="preserve">. </w:delText>
        </w:r>
      </w:del>
      <w:r w:rsidR="00A13AD9" w:rsidRPr="00056B59">
        <w:rPr>
          <w:rFonts w:asciiTheme="minorHAnsi" w:hAnsiTheme="minorHAnsi" w:cstheme="minorHAnsi"/>
          <w:szCs w:val="24"/>
          <w:lang w:val="en-AU"/>
        </w:rPr>
        <w:t>The</w:t>
      </w:r>
      <w:r w:rsidR="00A13AD9" w:rsidRPr="00F15D89">
        <w:rPr>
          <w:rFonts w:asciiTheme="minorHAnsi" w:hAnsiTheme="minorHAnsi" w:cstheme="minorHAnsi"/>
          <w:szCs w:val="24"/>
          <w:lang w:val="en-AU"/>
        </w:rPr>
        <w:t xml:space="preserve"> transect at Evans Head did not show a noticeable decline in biomass with distance from the coast but this transect did not extend past the edge of the continental shelf where the declines were seen in the other 3 transects.</w:t>
      </w:r>
    </w:p>
    <w:bookmarkEnd w:id="979"/>
    <w:p w14:paraId="191D8F82" w14:textId="064E0A4C"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 xml:space="preserve">Cape Byron and </w:t>
      </w:r>
      <w:ins w:id="995" w:author="Hayden Schilling" w:date="2021-04-30T11:07:00Z">
        <w:r w:rsidR="001437D6">
          <w:rPr>
            <w:rFonts w:asciiTheme="minorHAnsi" w:hAnsiTheme="minorHAnsi" w:cstheme="minorHAnsi"/>
            <w:szCs w:val="24"/>
            <w:lang w:val="en-AU"/>
          </w:rPr>
          <w:t xml:space="preserve">to a lesser extent, </w:t>
        </w:r>
      </w:ins>
      <w:r>
        <w:rPr>
          <w:rFonts w:asciiTheme="minorHAnsi" w:hAnsiTheme="minorHAnsi" w:cstheme="minorHAnsi"/>
          <w:szCs w:val="24"/>
          <w:lang w:val="en-AU"/>
        </w:rPr>
        <w:t>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xml:space="preserve">; Figure </w:t>
      </w:r>
      <w:ins w:id="996" w:author="Hayden Schilling" w:date="2021-04-30T11:06:00Z">
        <w:r w:rsidR="001437D6">
          <w:rPr>
            <w:rFonts w:asciiTheme="minorHAnsi" w:hAnsiTheme="minorHAnsi" w:cstheme="minorHAnsi"/>
            <w:szCs w:val="24"/>
            <w:lang w:val="en-AU"/>
          </w:rPr>
          <w:t>6</w:t>
        </w:r>
      </w:ins>
      <w:del w:id="997" w:author="Hayden Schilling" w:date="2021-04-30T11:06:00Z">
        <w:r w:rsidR="00B931AB" w:rsidDel="001437D6">
          <w:rPr>
            <w:rFonts w:asciiTheme="minorHAnsi" w:hAnsiTheme="minorHAnsi" w:cstheme="minorHAnsi"/>
            <w:szCs w:val="24"/>
            <w:lang w:val="en-AU"/>
          </w:rPr>
          <w:delText>4</w:delText>
        </w:r>
      </w:del>
      <w:r w:rsidR="00FC312D">
        <w:rPr>
          <w:rFonts w:asciiTheme="minorHAnsi" w:hAnsiTheme="minorHAnsi" w:cstheme="minorHAnsi"/>
          <w:szCs w:val="24"/>
          <w:lang w:val="en-AU"/>
        </w:rPr>
        <w:t>)</w:t>
      </w:r>
      <w:r>
        <w:rPr>
          <w:rFonts w:asciiTheme="minorHAnsi" w:hAnsiTheme="minorHAnsi" w:cstheme="minorHAnsi"/>
          <w:szCs w:val="24"/>
          <w:lang w:val="en-AU"/>
        </w:rPr>
        <w:t xml:space="preserve">. </w:t>
      </w:r>
      <w:ins w:id="998" w:author="Hayden Schilling" w:date="2021-04-21T15:17:00Z">
        <w:r w:rsidR="006106FC" w:rsidRPr="006106FC">
          <w:rPr>
            <w:rFonts w:asciiTheme="minorHAnsi" w:hAnsiTheme="minorHAnsi" w:cstheme="minorHAnsi"/>
            <w:szCs w:val="24"/>
            <w:lang w:val="en-AU"/>
          </w:rPr>
          <w:t>North Solitary showed evidence of uplift with the small GMS community from deep uplifted to the surface. The uplift could have resulted from the close-by EAC and the short upwelling-favourable wind a few hours before sampling.</w:t>
        </w:r>
      </w:ins>
      <w:del w:id="999" w:author="Hayden Schilling" w:date="2021-04-21T15:17:00Z">
        <w:r w:rsidDel="006106FC">
          <w:rPr>
            <w:rFonts w:asciiTheme="minorHAnsi" w:hAnsiTheme="minorHAnsi" w:cstheme="minorHAnsi"/>
            <w:szCs w:val="24"/>
            <w:lang w:val="en-AU"/>
          </w:rPr>
          <w:delText>North Solitary show</w:delText>
        </w:r>
        <w:r w:rsidR="00EB429B" w:rsidDel="006106FC">
          <w:rPr>
            <w:rFonts w:asciiTheme="minorHAnsi" w:hAnsiTheme="minorHAnsi" w:cstheme="minorHAnsi"/>
            <w:szCs w:val="24"/>
            <w:lang w:val="en-AU"/>
          </w:rPr>
          <w:delText>ed</w:delText>
        </w:r>
        <w:r w:rsidDel="006106FC">
          <w:rPr>
            <w:rFonts w:asciiTheme="minorHAnsi" w:hAnsiTheme="minorHAnsi" w:cstheme="minorHAnsi"/>
            <w:szCs w:val="24"/>
            <w:lang w:val="en-AU"/>
          </w:rPr>
          <w:delText xml:space="preserve"> evidence of uplift with the small GMS</w:delText>
        </w:r>
        <w:r w:rsidR="00D56FF1" w:rsidDel="006106FC">
          <w:rPr>
            <w:rFonts w:asciiTheme="minorHAnsi" w:hAnsiTheme="minorHAnsi" w:cstheme="minorHAnsi"/>
            <w:szCs w:val="24"/>
            <w:lang w:val="en-AU"/>
          </w:rPr>
          <w:delText xml:space="preserve"> community</w:delText>
        </w:r>
        <w:r w:rsidDel="006106FC">
          <w:rPr>
            <w:rFonts w:asciiTheme="minorHAnsi" w:hAnsiTheme="minorHAnsi" w:cstheme="minorHAnsi"/>
            <w:szCs w:val="24"/>
            <w:lang w:val="en-AU"/>
          </w:rPr>
          <w:delText xml:space="preserve"> from deep</w:delText>
        </w:r>
        <w:r w:rsidR="00D56FF1" w:rsidDel="006106FC">
          <w:rPr>
            <w:rFonts w:asciiTheme="minorHAnsi" w:hAnsiTheme="minorHAnsi" w:cstheme="minorHAnsi"/>
            <w:szCs w:val="24"/>
            <w:lang w:val="en-AU"/>
          </w:rPr>
          <w:delText xml:space="preserve"> uplifted to the surface.</w:delText>
        </w:r>
      </w:del>
      <w:r w:rsidR="00D56FF1">
        <w:rPr>
          <w:rFonts w:asciiTheme="minorHAnsi" w:hAnsiTheme="minorHAnsi" w:cstheme="minorHAnsi"/>
          <w:szCs w:val="24"/>
          <w:lang w:val="en-AU"/>
        </w:rPr>
        <w:t xml:space="preserv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 xml:space="preserve">s a trend of larger </w:t>
      </w:r>
      <w:ins w:id="1000" w:author="Hayden Schilling" w:date="2021-05-04T14:39:00Z">
        <w:r w:rsidR="00CF24C1">
          <w:rPr>
            <w:rFonts w:asciiTheme="minorHAnsi" w:hAnsiTheme="minorHAnsi" w:cstheme="minorHAnsi"/>
            <w:szCs w:val="24"/>
            <w:lang w:val="en-AU"/>
          </w:rPr>
          <w:t>particulates (</w:t>
        </w:r>
        <w:r w:rsidR="00CF24C1" w:rsidRPr="00F15D89">
          <w:rPr>
            <w:rFonts w:asciiTheme="minorHAnsi" w:hAnsiTheme="minorHAnsi" w:cstheme="minorHAnsi"/>
            <w:szCs w:val="24"/>
            <w:lang w:val="en-AU"/>
          </w:rPr>
          <w:t>zooplankton</w:t>
        </w:r>
        <w:r w:rsidR="00CF24C1">
          <w:rPr>
            <w:rFonts w:asciiTheme="minorHAnsi" w:hAnsiTheme="minorHAnsi" w:cstheme="minorHAnsi"/>
            <w:szCs w:val="24"/>
            <w:lang w:val="en-AU"/>
          </w:rPr>
          <w:t>)</w:t>
        </w:r>
        <w:r w:rsidR="00CF24C1" w:rsidRPr="00F15D89">
          <w:rPr>
            <w:rFonts w:asciiTheme="minorHAnsi" w:hAnsiTheme="minorHAnsi" w:cstheme="minorHAnsi"/>
            <w:szCs w:val="24"/>
            <w:lang w:val="en-AU"/>
          </w:rPr>
          <w:t xml:space="preserve"> </w:t>
        </w:r>
      </w:ins>
      <w:del w:id="1001" w:author="Hayden Schilling" w:date="2021-05-04T14:39:00Z">
        <w:r w:rsidR="00EB429B" w:rsidDel="00CF24C1">
          <w:rPr>
            <w:rFonts w:asciiTheme="minorHAnsi" w:hAnsiTheme="minorHAnsi" w:cstheme="minorHAnsi"/>
            <w:szCs w:val="24"/>
            <w:lang w:val="en-AU"/>
          </w:rPr>
          <w:delText xml:space="preserve">zooplankton </w:delText>
        </w:r>
      </w:del>
      <w:r w:rsidR="00EB429B">
        <w:rPr>
          <w:rFonts w:asciiTheme="minorHAnsi" w:hAnsiTheme="minorHAnsi" w:cstheme="minorHAnsi"/>
          <w:szCs w:val="24"/>
          <w:lang w:val="en-AU"/>
        </w:rPr>
        <w:t>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related to the GMS with steeper</w:t>
      </w:r>
      <w:r w:rsidR="001402D8">
        <w:rPr>
          <w:rFonts w:asciiTheme="minorHAnsi" w:hAnsiTheme="minorHAnsi" w:cstheme="minorHAnsi"/>
          <w:szCs w:val="24"/>
          <w:lang w:val="en-AU"/>
        </w:rPr>
        <w:t xml:space="preserve"> </w:t>
      </w:r>
      <w:del w:id="1002" w:author="Hayden Schilling" w:date="2021-05-04T14:39:00Z">
        <w:r w:rsidR="00527E39" w:rsidDel="00CF24C1">
          <w:rPr>
            <w:rFonts w:asciiTheme="minorHAnsi" w:hAnsiTheme="minorHAnsi" w:cstheme="minorHAnsi"/>
            <w:lang w:val="en-AU"/>
          </w:rPr>
          <w:delText xml:space="preserve">zooplankton </w:delText>
        </w:r>
      </w:del>
      <w:r w:rsidR="00527E39">
        <w:rPr>
          <w:rFonts w:asciiTheme="minorHAnsi" w:hAnsiTheme="minorHAnsi" w:cstheme="minorHAnsi"/>
          <w:lang w:val="en-AU"/>
        </w:rPr>
        <w:t>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w:t>
      </w:r>
      <w:ins w:id="1003" w:author="Hayden Schilling" w:date="2021-04-30T11:08:00Z">
        <w:r w:rsidR="001437D6">
          <w:rPr>
            <w:rFonts w:asciiTheme="minorHAnsi" w:hAnsiTheme="minorHAnsi" w:cstheme="minorHAnsi"/>
            <w:szCs w:val="24"/>
            <w:lang w:val="en-AU"/>
          </w:rPr>
          <w:t>6</w:t>
        </w:r>
      </w:ins>
      <w:del w:id="1004" w:author="Hayden Schilling" w:date="2021-04-30T11:08:00Z">
        <w:r w:rsidR="00B931AB" w:rsidDel="001437D6">
          <w:rPr>
            <w:rFonts w:asciiTheme="minorHAnsi" w:hAnsiTheme="minorHAnsi" w:cstheme="minorHAnsi"/>
            <w:szCs w:val="24"/>
            <w:lang w:val="en-AU"/>
          </w:rPr>
          <w:delText>4</w:delText>
        </w:r>
      </w:del>
      <w:r w:rsidR="00B931AB">
        <w:rPr>
          <w:rFonts w:asciiTheme="minorHAnsi" w:hAnsiTheme="minorHAnsi" w:cstheme="minorHAnsi"/>
          <w:szCs w:val="24"/>
          <w:lang w:val="en-AU"/>
        </w:rPr>
        <w:t xml:space="preserve"> &amp; </w:t>
      </w:r>
      <w:ins w:id="1005" w:author="Hayden Schilling" w:date="2021-04-30T11:08:00Z">
        <w:r w:rsidR="001437D6">
          <w:rPr>
            <w:rFonts w:asciiTheme="minorHAnsi" w:hAnsiTheme="minorHAnsi" w:cstheme="minorHAnsi"/>
            <w:szCs w:val="24"/>
            <w:lang w:val="en-AU"/>
          </w:rPr>
          <w:t>7)</w:t>
        </w:r>
      </w:ins>
      <w:del w:id="1006" w:author="Hayden Schilling" w:date="2021-04-30T11:08:00Z">
        <w:r w:rsidR="00B931AB" w:rsidDel="001437D6">
          <w:rPr>
            <w:rFonts w:asciiTheme="minorHAnsi" w:hAnsiTheme="minorHAnsi" w:cstheme="minorHAnsi"/>
            <w:szCs w:val="24"/>
            <w:lang w:val="en-AU"/>
          </w:rPr>
          <w:delText>5)</w:delText>
        </w:r>
      </w:del>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w:t>
      </w:r>
      <w:r w:rsidR="00D603B8">
        <w:rPr>
          <w:rFonts w:asciiTheme="minorHAnsi" w:hAnsiTheme="minorHAnsi" w:cstheme="minorHAnsi"/>
          <w:szCs w:val="24"/>
          <w:lang w:val="en-AU"/>
        </w:rPr>
        <w:t>highly</w:t>
      </w:r>
      <w:r w:rsidR="00044EBD">
        <w:rPr>
          <w:rFonts w:asciiTheme="minorHAnsi" w:hAnsiTheme="minorHAnsi" w:cstheme="minorHAnsi"/>
          <w:szCs w:val="24"/>
          <w:lang w:val="en-AU"/>
        </w:rPr>
        <w:t xml:space="preserve"> correlated with the NBSS Slope but provided better </w:t>
      </w:r>
      <w:r w:rsidR="000B2BEE">
        <w:rPr>
          <w:rFonts w:asciiTheme="minorHAnsi" w:hAnsiTheme="minorHAnsi" w:cstheme="minorHAnsi"/>
          <w:szCs w:val="24"/>
          <w:lang w:val="en-AU"/>
        </w:rPr>
        <w:t>fewer gaps (due to low numbers of particles)</w:t>
      </w:r>
      <w:r w:rsidR="00044EBD">
        <w:rPr>
          <w:rFonts w:asciiTheme="minorHAnsi" w:hAnsiTheme="minorHAnsi" w:cstheme="minorHAnsi"/>
          <w:szCs w:val="24"/>
          <w:lang w:val="en-AU"/>
        </w:rPr>
        <w:t xml:space="preserv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w:t>
      </w:r>
      <w:ins w:id="1007" w:author="Hayden Schilling" w:date="2021-04-30T11:08:00Z">
        <w:r w:rsidR="001437D6">
          <w:rPr>
            <w:rFonts w:asciiTheme="minorHAnsi" w:hAnsiTheme="minorHAnsi" w:cstheme="minorHAnsi"/>
            <w:szCs w:val="24"/>
            <w:lang w:val="en-AU"/>
          </w:rPr>
          <w:t>8</w:t>
        </w:r>
      </w:ins>
      <w:del w:id="1008" w:author="Hayden Schilling" w:date="2021-04-30T11:08:00Z">
        <w:r w:rsidR="00044EBD" w:rsidDel="001437D6">
          <w:rPr>
            <w:rFonts w:asciiTheme="minorHAnsi" w:hAnsiTheme="minorHAnsi" w:cstheme="minorHAnsi"/>
            <w:szCs w:val="24"/>
            <w:lang w:val="en-AU"/>
          </w:rPr>
          <w:delText>7</w:delText>
        </w:r>
      </w:del>
      <w:r w:rsidR="00044EBD">
        <w:rPr>
          <w:rFonts w:asciiTheme="minorHAnsi" w:hAnsiTheme="minorHAnsi" w:cstheme="minorHAnsi"/>
          <w:szCs w:val="24"/>
          <w:lang w:val="en-AU"/>
        </w:rPr>
        <w:t>).</w:t>
      </w:r>
    </w:p>
    <w:p w14:paraId="429FFDE5" w14:textId="74D52604" w:rsidR="00A73321" w:rsidRPr="00F15D89" w:rsidDel="00B8118B" w:rsidRDefault="00A73321" w:rsidP="00A73321">
      <w:pPr>
        <w:spacing w:line="480" w:lineRule="auto"/>
        <w:rPr>
          <w:del w:id="1009" w:author="Hayden Schilling" w:date="2021-04-20T09:24:00Z"/>
          <w:rFonts w:asciiTheme="minorHAnsi" w:hAnsiTheme="minorHAnsi" w:cstheme="minorHAnsi"/>
          <w:b/>
          <w:bCs/>
          <w:lang w:val="en-AU"/>
        </w:rPr>
      </w:pPr>
      <w:del w:id="1010" w:author="Hayden Schilling" w:date="2021-04-20T09:24:00Z">
        <w:r w:rsidRPr="00F15D89" w:rsidDel="00B8118B">
          <w:rPr>
            <w:noProof/>
            <w:lang w:val="en-AU" w:eastAsia="en-AU"/>
          </w:rPr>
          <w:lastRenderedPageBreak/>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del>
    </w:p>
    <w:p w14:paraId="0EDC1BAD" w14:textId="4D1D306C" w:rsidR="00A73321" w:rsidRPr="00F15D89" w:rsidDel="00B8118B" w:rsidRDefault="00A73321" w:rsidP="00A73321">
      <w:pPr>
        <w:spacing w:line="480" w:lineRule="auto"/>
        <w:rPr>
          <w:del w:id="1011" w:author="Hayden Schilling" w:date="2021-04-20T09:24:00Z"/>
          <w:rFonts w:asciiTheme="minorHAnsi" w:hAnsiTheme="minorHAnsi" w:cstheme="minorHAnsi"/>
          <w:b/>
          <w:bCs/>
          <w:lang w:val="en-AU"/>
        </w:rPr>
      </w:pPr>
      <w:del w:id="1012" w:author="Hayden Schilling" w:date="2021-04-20T09:24:00Z">
        <w:r w:rsidRPr="00F15D89" w:rsidDel="00B8118B">
          <w:rPr>
            <w:rFonts w:asciiTheme="minorHAnsi" w:hAnsiTheme="minorHAnsi" w:cstheme="minorHAnsi"/>
            <w:b/>
            <w:bCs/>
            <w:lang w:val="en-AU"/>
          </w:rPr>
          <w:delText xml:space="preserve">Figure 6 </w:delText>
        </w:r>
        <w:r w:rsidRPr="00F15D89" w:rsidDel="00B8118B">
          <w:rPr>
            <w:rFonts w:asciiTheme="minorHAnsi" w:hAnsiTheme="minorHAnsi" w:cstheme="minorHAnsi"/>
            <w:lang w:val="en-AU"/>
          </w:rPr>
          <w:delText xml:space="preserve">Seasonal changes in </w:delText>
        </w:r>
        <w:r w:rsidDel="00B8118B">
          <w:rPr>
            <w:rFonts w:asciiTheme="minorHAnsi" w:hAnsiTheme="minorHAnsi" w:cstheme="minorHAnsi"/>
            <w:lang w:val="en-AU"/>
          </w:rPr>
          <w:delText xml:space="preserve">mean </w:delText>
        </w:r>
        <w:r w:rsidRPr="00F15D89" w:rsidDel="00B8118B">
          <w:rPr>
            <w:rFonts w:asciiTheme="minorHAnsi" w:hAnsiTheme="minorHAnsi" w:cstheme="minorHAnsi"/>
            <w:lang w:val="en-AU"/>
          </w:rPr>
          <w:delText>alongshore</w:delText>
        </w:r>
        <w:r w:rsidDel="00B8118B">
          <w:rPr>
            <w:rFonts w:asciiTheme="minorHAnsi" w:hAnsiTheme="minorHAnsi" w:cstheme="minorHAnsi"/>
            <w:lang w:val="en-AU"/>
          </w:rPr>
          <w:delText xml:space="preserve"> surface</w:delText>
        </w:r>
        <w:r w:rsidRPr="00F15D89" w:rsidDel="00B8118B">
          <w:rPr>
            <w:rFonts w:asciiTheme="minorHAnsi" w:hAnsiTheme="minorHAnsi" w:cstheme="minorHAnsi"/>
            <w:lang w:val="en-AU"/>
          </w:rPr>
          <w:delText xml:space="preserve"> velocity at the </w:delText>
        </w:r>
        <w:r w:rsidDel="00B8118B">
          <w:rPr>
            <w:rFonts w:asciiTheme="minorHAnsi" w:hAnsiTheme="minorHAnsi" w:cstheme="minorHAnsi"/>
            <w:lang w:val="en-AU"/>
          </w:rPr>
          <w:delText xml:space="preserve">Cape Byron (28.6°S), Evans Head (29°S), North Solitary Island (30°S) and Diamond Head (31.8°S) </w:delText>
        </w:r>
        <w:r w:rsidRPr="00F15D89" w:rsidDel="00B8118B">
          <w:rPr>
            <w:rFonts w:asciiTheme="minorHAnsi" w:hAnsiTheme="minorHAnsi" w:cstheme="minorHAnsi"/>
            <w:lang w:val="en-AU"/>
          </w:rPr>
          <w:delText>based upon</w:delText>
        </w:r>
        <w:r w:rsidDel="00B8118B">
          <w:rPr>
            <w:rFonts w:asciiTheme="minorHAnsi" w:hAnsiTheme="minorHAnsi" w:cstheme="minorHAnsi"/>
            <w:lang w:val="en-AU"/>
          </w:rPr>
          <w:delText xml:space="preserve"> 10 years of</w:delText>
        </w:r>
        <w:r w:rsidRPr="00F15D89" w:rsidDel="00B8118B">
          <w:rPr>
            <w:rFonts w:asciiTheme="minorHAnsi" w:hAnsiTheme="minorHAnsi" w:cstheme="minorHAnsi"/>
            <w:lang w:val="en-AU"/>
          </w:rPr>
          <w:delText xml:space="preserve"> satellite altimetry</w:delText>
        </w:r>
        <w:r w:rsidDel="00B8118B">
          <w:rPr>
            <w:rFonts w:asciiTheme="minorHAnsi" w:hAnsiTheme="minorHAnsi" w:cstheme="minorHAnsi"/>
            <w:lang w:val="en-AU"/>
          </w:rPr>
          <w:delText xml:space="preserve"> data (2004 – 2013)</w:delText>
        </w:r>
        <w:r w:rsidRPr="00F15D89" w:rsidDel="00B8118B">
          <w:rPr>
            <w:rFonts w:asciiTheme="minorHAnsi" w:hAnsiTheme="minorHAnsi" w:cstheme="minorHAnsi"/>
            <w:lang w:val="en-AU"/>
          </w:rPr>
          <w:delText>.</w:delText>
        </w:r>
        <w:r w:rsidDel="00B8118B">
          <w:rPr>
            <w:rFonts w:asciiTheme="minorHAnsi" w:hAnsiTheme="minorHAnsi" w:cstheme="minorHAnsi"/>
            <w:lang w:val="en-AU"/>
          </w:rPr>
          <w:delText xml:space="preserve"> Velocity data was downloaded for the eastern edge of each transect (Table 1) from the </w:delText>
        </w:r>
        <w:r w:rsidRPr="00F15D89" w:rsidDel="00B8118B">
          <w:rPr>
            <w:rFonts w:asciiTheme="minorHAnsi" w:hAnsiTheme="minorHAnsi" w:cstheme="minorHAnsi"/>
            <w:szCs w:val="24"/>
            <w:lang w:val="en-AU"/>
          </w:rPr>
          <w:delText>IMOS Data Portal (</w:delText>
        </w:r>
        <w:r w:rsidR="00CE2F09" w:rsidDel="00B8118B">
          <w:fldChar w:fldCharType="begin"/>
        </w:r>
        <w:r w:rsidR="00CE2F09" w:rsidDel="00B8118B">
          <w:delInstrText xml:space="preserve"> HYPERLINK "http://imos.aodn.org.au/imos/" </w:delInstrText>
        </w:r>
        <w:r w:rsidR="00CE2F09" w:rsidDel="00B8118B">
          <w:fldChar w:fldCharType="separate"/>
        </w:r>
        <w:r w:rsidRPr="00F15D89" w:rsidDel="00B8118B">
          <w:rPr>
            <w:rStyle w:val="Hyperlink"/>
            <w:rFonts w:asciiTheme="minorHAnsi" w:hAnsiTheme="minorHAnsi" w:cstheme="minorHAnsi"/>
            <w:szCs w:val="24"/>
            <w:lang w:val="en-AU"/>
          </w:rPr>
          <w:delText>http://imos.aodn.org.au/imos/</w:delText>
        </w:r>
        <w:r w:rsidR="00CE2F09" w:rsidDel="00B8118B">
          <w:rPr>
            <w:rStyle w:val="Hyperlink"/>
            <w:rFonts w:asciiTheme="minorHAnsi" w:hAnsiTheme="minorHAnsi" w:cstheme="minorHAnsi"/>
            <w:szCs w:val="24"/>
            <w:lang w:val="en-AU"/>
          </w:rPr>
          <w:fldChar w:fldCharType="end"/>
        </w:r>
        <w:r w:rsidRPr="00F15D89" w:rsidDel="00B8118B">
          <w:rPr>
            <w:rFonts w:asciiTheme="minorHAnsi" w:hAnsiTheme="minorHAnsi" w:cstheme="minorHAnsi"/>
            <w:szCs w:val="24"/>
            <w:lang w:val="en-AU"/>
          </w:rPr>
          <w:delText>)</w:delText>
        </w:r>
        <w:r w:rsidDel="00B8118B">
          <w:rPr>
            <w:rFonts w:asciiTheme="minorHAnsi" w:hAnsiTheme="minorHAnsi" w:cstheme="minorHAnsi"/>
            <w:lang w:val="en-AU"/>
          </w:rPr>
          <w:delText xml:space="preserve">. The EAC separates from the coastline between approximately 28°S and 32°S </w:delText>
        </w:r>
        <w:r w:rsidDel="00B8118B">
          <w:rPr>
            <w:rFonts w:asciiTheme="minorHAnsi" w:hAnsiTheme="minorHAnsi" w:cstheme="minorHAnsi"/>
            <w:lang w:val="en-AU"/>
          </w:rPr>
          <w:fldChar w:fldCharType="begin"/>
        </w:r>
        <w:r w:rsidR="00A925B7" w:rsidDel="00B8118B">
          <w:rPr>
            <w:rFonts w:asciiTheme="minorHAnsi" w:hAnsiTheme="minorHAnsi" w:cstheme="minorHAnsi"/>
            <w:lang w:val="en-AU"/>
          </w:rPr>
          <w:del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delInstrText>
        </w:r>
        <w:r w:rsidDel="00B8118B">
          <w:rPr>
            <w:rFonts w:asciiTheme="minorHAnsi" w:hAnsiTheme="minorHAnsi" w:cstheme="minorHAnsi"/>
            <w:lang w:val="en-AU"/>
          </w:rPr>
          <w:fldChar w:fldCharType="separate"/>
        </w:r>
        <w:r w:rsidR="00A925B7" w:rsidRPr="00A925B7" w:rsidDel="00B8118B">
          <w:rPr>
            <w:rFonts w:ascii="Calibri" w:hAnsi="Calibri" w:cs="Calibri"/>
            <w:szCs w:val="24"/>
          </w:rPr>
          <w:delText xml:space="preserve">(Cetina-Heredia </w:delText>
        </w:r>
        <w:r w:rsidR="00A925B7" w:rsidRPr="00A925B7" w:rsidDel="00B8118B">
          <w:rPr>
            <w:rFonts w:ascii="Calibri" w:hAnsi="Calibri" w:cs="Calibri"/>
            <w:i/>
            <w:iCs/>
            <w:szCs w:val="24"/>
          </w:rPr>
          <w:delText>et al.</w:delText>
        </w:r>
        <w:r w:rsidR="00A925B7" w:rsidRPr="00A925B7" w:rsidDel="00B8118B">
          <w:rPr>
            <w:rFonts w:ascii="Calibri" w:hAnsi="Calibri" w:cs="Calibri"/>
            <w:szCs w:val="24"/>
          </w:rPr>
          <w:delText>, 2014)</w:delText>
        </w:r>
        <w:r w:rsidDel="00B8118B">
          <w:rPr>
            <w:rFonts w:asciiTheme="minorHAnsi" w:hAnsiTheme="minorHAnsi" w:cstheme="minorHAnsi"/>
            <w:lang w:val="en-AU"/>
          </w:rPr>
          <w:fldChar w:fldCharType="end"/>
        </w:r>
        <w:r w:rsidDel="00B8118B">
          <w:rPr>
            <w:rFonts w:asciiTheme="minorHAnsi" w:hAnsiTheme="minorHAnsi" w:cstheme="minorHAnsi"/>
            <w:lang w:val="en-AU"/>
          </w:rPr>
          <w:delText>.</w:delText>
        </w:r>
      </w:del>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Global Synthesis</w:t>
      </w:r>
    </w:p>
    <w:p w14:paraId="4473A751" w14:textId="425F0C98"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w:t>
      </w:r>
      <w:ins w:id="1013" w:author="Hayden Schilling" w:date="2021-04-30T11:14:00Z">
        <w:r w:rsidR="001437D6">
          <w:rPr>
            <w:rFonts w:asciiTheme="minorHAnsi" w:hAnsiTheme="minorHAnsi" w:cstheme="minorHAnsi"/>
            <w:szCs w:val="24"/>
            <w:lang w:val="en-AU"/>
          </w:rPr>
          <w:t>8</w:t>
        </w:r>
      </w:ins>
      <w:del w:id="1014" w:author="Hayden Schilling" w:date="2021-04-30T11:14:00Z">
        <w:r w:rsidDel="001437D6">
          <w:rPr>
            <w:rFonts w:asciiTheme="minorHAnsi" w:hAnsiTheme="minorHAnsi" w:cstheme="minorHAnsi"/>
            <w:szCs w:val="24"/>
            <w:lang w:val="en-AU"/>
          </w:rPr>
          <w:delText>7</w:delText>
        </w:r>
      </w:del>
      <w:r>
        <w:rPr>
          <w:rFonts w:asciiTheme="minorHAnsi" w:hAnsiTheme="minorHAnsi" w:cstheme="minorHAnsi"/>
          <w:szCs w:val="24"/>
          <w:lang w:val="en-AU"/>
        </w:rPr>
        <w:t xml:space="preserve">;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w:t>
      </w:r>
      <w:r w:rsidR="000B2BEE">
        <w:rPr>
          <w:rFonts w:asciiTheme="minorHAnsi" w:hAnsiTheme="minorHAnsi" w:cstheme="minorHAnsi"/>
          <w:szCs w:val="24"/>
          <w:lang w:val="en-AU"/>
        </w:rPr>
        <w:t>ours</w:t>
      </w:r>
      <w:r w:rsidR="005F29F5">
        <w:rPr>
          <w:rFonts w:asciiTheme="minorHAnsi" w:hAnsiTheme="minorHAnsi" w:cstheme="minorHAnsi"/>
          <w:szCs w:val="24"/>
          <w:lang w:val="en-AU"/>
        </w:rPr>
        <w:t>)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w:t>
      </w:r>
      <w:ins w:id="1015" w:author="Hayden Schilling" w:date="2021-04-30T11:17:00Z">
        <w:r w:rsidR="00A35686">
          <w:rPr>
            <w:rFonts w:asciiTheme="minorHAnsi" w:hAnsiTheme="minorHAnsi" w:cstheme="minorHAnsi"/>
            <w:szCs w:val="24"/>
            <w:lang w:val="en-AU"/>
          </w:rPr>
          <w:t>8</w:t>
        </w:r>
      </w:ins>
      <w:del w:id="1016" w:author="Hayden Schilling" w:date="2021-04-30T11:17:00Z">
        <w:r w:rsidR="00D73A37" w:rsidDel="00A35686">
          <w:rPr>
            <w:rFonts w:asciiTheme="minorHAnsi" w:hAnsiTheme="minorHAnsi" w:cstheme="minorHAnsi"/>
            <w:szCs w:val="24"/>
            <w:lang w:val="en-AU"/>
          </w:rPr>
          <w:delText>7</w:delText>
        </w:r>
      </w:del>
      <w:r w:rsidR="00D73A37">
        <w:rPr>
          <w:rFonts w:asciiTheme="minorHAnsi" w:hAnsiTheme="minorHAnsi" w:cstheme="minorHAnsi"/>
          <w:szCs w:val="24"/>
          <w:lang w:val="en-AU"/>
        </w:rPr>
        <w:t>;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0CA07E50"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w:t>
      </w:r>
      <w:ins w:id="1017" w:author="Hayden Schilling" w:date="2021-04-30T11:16:00Z">
        <w:r w:rsidR="00A35686">
          <w:rPr>
            <w:rFonts w:asciiTheme="minorHAnsi" w:hAnsiTheme="minorHAnsi" w:cstheme="minorHAnsi"/>
            <w:szCs w:val="24"/>
            <w:lang w:val="en-AU"/>
          </w:rPr>
          <w:t>8</w:t>
        </w:r>
      </w:ins>
      <w:del w:id="1018" w:author="Hayden Schilling" w:date="2021-04-30T11:16:00Z">
        <w:r w:rsidR="00DF6A45" w:rsidDel="00A35686">
          <w:rPr>
            <w:rFonts w:asciiTheme="minorHAnsi" w:hAnsiTheme="minorHAnsi" w:cstheme="minorHAnsi"/>
            <w:szCs w:val="24"/>
            <w:lang w:val="en-AU"/>
          </w:rPr>
          <w:delText>7</w:delText>
        </w:r>
      </w:del>
      <w:r w:rsidR="00DF6A45">
        <w:rPr>
          <w:rFonts w:asciiTheme="minorHAnsi" w:hAnsiTheme="minorHAnsi" w:cstheme="minorHAnsi"/>
          <w:szCs w:val="24"/>
          <w:lang w:val="en-AU"/>
        </w:rPr>
        <w:t>,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2FDA42F4"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w:t>
      </w:r>
      <w:ins w:id="1019" w:author="Hayden Schilling" w:date="2021-04-30T11:19:00Z">
        <w:r w:rsidR="00A35686">
          <w:rPr>
            <w:rFonts w:asciiTheme="minorHAnsi" w:hAnsiTheme="minorHAnsi" w:cstheme="minorHAnsi"/>
            <w:b/>
            <w:bCs/>
            <w:lang w:val="en-AU"/>
          </w:rPr>
          <w:t>8</w:t>
        </w:r>
      </w:ins>
      <w:del w:id="1020" w:author="Hayden Schilling" w:date="2021-04-30T11:19:00Z">
        <w:r w:rsidDel="00A35686">
          <w:rPr>
            <w:rFonts w:asciiTheme="minorHAnsi" w:hAnsiTheme="minorHAnsi" w:cstheme="minorHAnsi"/>
            <w:b/>
            <w:bCs/>
            <w:lang w:val="en-AU"/>
          </w:rPr>
          <w:delText>7</w:delText>
        </w:r>
      </w:del>
      <w:r>
        <w:rPr>
          <w:rFonts w:asciiTheme="minorHAnsi" w:hAnsiTheme="minorHAnsi" w:cstheme="minorHAnsi"/>
          <w:b/>
          <w:bCs/>
          <w:lang w:val="en-AU"/>
        </w:rPr>
        <w:t xml:space="preserve">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63D778CB" w:rsidR="009A75A9" w:rsidRDefault="00BF2FDC" w:rsidP="009A75A9">
      <w:pPr>
        <w:spacing w:line="480" w:lineRule="auto"/>
        <w:ind w:firstLine="720"/>
        <w:rPr>
          <w:ins w:id="1021" w:author="Hayden Schilling" w:date="2021-04-30T11:30:00Z"/>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w:t>
      </w:r>
      <w:del w:id="1022" w:author="Hayden Schilling" w:date="2021-04-30T21:11:00Z">
        <w:r w:rsidDel="000651A6">
          <w:rPr>
            <w:rFonts w:asciiTheme="minorHAnsi" w:hAnsiTheme="minorHAnsi" w:cstheme="minorHAnsi"/>
            <w:szCs w:val="24"/>
            <w:lang w:val="en-AU"/>
          </w:rPr>
          <w:delText>learn more about the</w:delText>
        </w:r>
      </w:del>
      <w:ins w:id="1023" w:author="Hayden Schilling" w:date="2021-04-30T21:11:00Z">
        <w:r w:rsidR="000651A6">
          <w:rPr>
            <w:rFonts w:asciiTheme="minorHAnsi" w:hAnsiTheme="minorHAnsi" w:cstheme="minorHAnsi"/>
            <w:szCs w:val="24"/>
            <w:lang w:val="en-AU"/>
          </w:rPr>
          <w:t>understand how</w:t>
        </w:r>
      </w:ins>
      <w:r>
        <w:rPr>
          <w:rFonts w:asciiTheme="minorHAnsi" w:hAnsiTheme="minorHAnsi" w:cstheme="minorHAnsi"/>
          <w:szCs w:val="24"/>
          <w:lang w:val="en-AU"/>
        </w:rPr>
        <w:t xml:space="preserve"> fisheries </w:t>
      </w:r>
      <w:ins w:id="1024" w:author="Hayden Schilling" w:date="2021-04-30T21:11:00Z">
        <w:r w:rsidR="000651A6">
          <w:rPr>
            <w:rFonts w:asciiTheme="minorHAnsi" w:hAnsiTheme="minorHAnsi" w:cstheme="minorHAnsi"/>
            <w:szCs w:val="24"/>
            <w:lang w:val="en-AU"/>
          </w:rPr>
          <w:t xml:space="preserve">are </w:t>
        </w:r>
      </w:ins>
      <w:r>
        <w:rPr>
          <w:rFonts w:asciiTheme="minorHAnsi" w:hAnsiTheme="minorHAnsi" w:cstheme="minorHAnsi"/>
          <w:szCs w:val="24"/>
          <w:lang w:val="en-AU"/>
        </w:rPr>
        <w:t xml:space="preserve">supported </w:t>
      </w:r>
      <w:ins w:id="1025" w:author="Hayden Schilling" w:date="2021-04-30T21:11:00Z">
        <w:r w:rsidR="000651A6">
          <w:rPr>
            <w:rFonts w:asciiTheme="minorHAnsi" w:hAnsiTheme="minorHAnsi" w:cstheme="minorHAnsi"/>
            <w:szCs w:val="24"/>
            <w:lang w:val="en-AU"/>
          </w:rPr>
          <w:t>on</w:t>
        </w:r>
      </w:ins>
      <w:del w:id="1026" w:author="Hayden Schilling" w:date="2021-04-30T21:11:00Z">
        <w:r w:rsidDel="000651A6">
          <w:rPr>
            <w:rFonts w:asciiTheme="minorHAnsi" w:hAnsiTheme="minorHAnsi" w:cstheme="minorHAnsi"/>
            <w:szCs w:val="24"/>
            <w:lang w:val="en-AU"/>
          </w:rPr>
          <w:delText>by our</w:delText>
        </w:r>
      </w:del>
      <w:r>
        <w:rPr>
          <w:rFonts w:asciiTheme="minorHAnsi" w:hAnsiTheme="minorHAnsi" w:cstheme="minorHAnsi"/>
          <w:szCs w:val="24"/>
          <w:lang w:val="en-AU"/>
        </w:rPr>
        <w:t xml:space="preserve"> continental shelves. </w:t>
      </w:r>
      <w:bookmarkStart w:id="1027" w:name="_Hlk69910809"/>
      <w:bookmarkStart w:id="1028" w:name="_Hlk69911606"/>
      <w:r w:rsidR="000B2BEE">
        <w:rPr>
          <w:rFonts w:asciiTheme="minorHAnsi" w:hAnsiTheme="minorHAnsi" w:cstheme="minorHAnsi"/>
          <w:szCs w:val="24"/>
          <w:lang w:val="en-AU"/>
        </w:rPr>
        <w:t>We found</w:t>
      </w:r>
      <w:r w:rsidR="009A75A9" w:rsidRPr="008F6B9F">
        <w:rPr>
          <w:rFonts w:asciiTheme="minorHAnsi" w:hAnsiTheme="minorHAnsi" w:cstheme="minorHAnsi"/>
          <w:szCs w:val="24"/>
          <w:lang w:val="en-AU"/>
        </w:rPr>
        <w:t xml:space="preserve">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w:t>
      </w:r>
      <w:del w:id="1029" w:author="Hayden Schilling" w:date="2021-04-21T15:19:00Z">
        <w:r w:rsidR="009A75A9" w:rsidRPr="008F6B9F" w:rsidDel="003B0298">
          <w:rPr>
            <w:rFonts w:asciiTheme="minorHAnsi" w:hAnsiTheme="minorHAnsi" w:cstheme="minorHAnsi"/>
            <w:szCs w:val="24"/>
            <w:lang w:val="en-AU"/>
          </w:rPr>
          <w:delText xml:space="preserve">zooplankton </w:delText>
        </w:r>
      </w:del>
      <w:ins w:id="1030" w:author="Hayden Schilling" w:date="2021-04-21T15:19:00Z">
        <w:r w:rsidR="003B0298">
          <w:rPr>
            <w:rFonts w:asciiTheme="minorHAnsi" w:hAnsiTheme="minorHAnsi" w:cstheme="minorHAnsi"/>
            <w:szCs w:val="24"/>
            <w:lang w:val="en-AU"/>
          </w:rPr>
          <w:t>particulate (zooplankton)</w:t>
        </w:r>
        <w:r w:rsidR="003B0298" w:rsidRPr="008F6B9F">
          <w:rPr>
            <w:rFonts w:asciiTheme="minorHAnsi" w:hAnsiTheme="minorHAnsi" w:cstheme="minorHAnsi"/>
            <w:szCs w:val="24"/>
            <w:lang w:val="en-AU"/>
          </w:rPr>
          <w:t xml:space="preserve"> </w:t>
        </w:r>
      </w:ins>
      <w:r w:rsidR="009A75A9" w:rsidRPr="008F6B9F">
        <w:rPr>
          <w:rFonts w:asciiTheme="minorHAnsi" w:hAnsiTheme="minorHAnsi" w:cstheme="minorHAnsi"/>
          <w:szCs w:val="24"/>
          <w:lang w:val="en-AU"/>
        </w:rPr>
        <w:t xml:space="preserve">biomass </w:t>
      </w:r>
      <w:bookmarkEnd w:id="1027"/>
      <w:r w:rsidR="009A75A9" w:rsidRPr="008F6B9F">
        <w:rPr>
          <w:rFonts w:asciiTheme="minorHAnsi" w:hAnsiTheme="minorHAnsi" w:cstheme="minorHAnsi"/>
          <w:szCs w:val="24"/>
          <w:lang w:val="en-AU"/>
        </w:rPr>
        <w:t xml:space="preserve">and </w:t>
      </w:r>
      <w:del w:id="1031" w:author="Hayden Schilling" w:date="2021-04-21T15:32:00Z">
        <w:r w:rsidR="009A75A9" w:rsidRPr="008F6B9F" w:rsidDel="000503A1">
          <w:rPr>
            <w:rFonts w:asciiTheme="minorHAnsi" w:hAnsiTheme="minorHAnsi" w:cstheme="minorHAnsi"/>
            <w:szCs w:val="24"/>
            <w:lang w:val="en-AU"/>
          </w:rPr>
          <w:delText xml:space="preserve">altered </w:delText>
        </w:r>
      </w:del>
      <w:ins w:id="1032" w:author="Hayden Schilling" w:date="2021-04-21T15:32:00Z">
        <w:r w:rsidR="000503A1">
          <w:rPr>
            <w:rFonts w:asciiTheme="minorHAnsi" w:hAnsiTheme="minorHAnsi" w:cstheme="minorHAnsi"/>
            <w:szCs w:val="24"/>
            <w:lang w:val="en-AU"/>
          </w:rPr>
          <w:t>variation in</w:t>
        </w:r>
        <w:r w:rsidR="000503A1" w:rsidRPr="008F6B9F">
          <w:rPr>
            <w:rFonts w:asciiTheme="minorHAnsi" w:hAnsiTheme="minorHAnsi" w:cstheme="minorHAnsi"/>
            <w:szCs w:val="24"/>
            <w:lang w:val="en-AU"/>
          </w:rPr>
          <w:t xml:space="preserve"> </w:t>
        </w:r>
      </w:ins>
      <w:r w:rsidR="009A75A9" w:rsidRPr="008F6B9F">
        <w:rPr>
          <w:rFonts w:asciiTheme="minorHAnsi" w:hAnsiTheme="minorHAnsi" w:cstheme="minorHAnsi"/>
          <w:szCs w:val="24"/>
          <w:lang w:val="en-AU"/>
        </w:rPr>
        <w:t>size-structure</w:t>
      </w:r>
      <w:ins w:id="1033" w:author="Hayden Schilling" w:date="2021-04-21T15:32:00Z">
        <w:r w:rsidR="000503A1">
          <w:rPr>
            <w:rFonts w:asciiTheme="minorHAnsi" w:hAnsiTheme="minorHAnsi" w:cstheme="minorHAnsi"/>
            <w:szCs w:val="24"/>
            <w:lang w:val="en-AU"/>
          </w:rPr>
          <w:t xml:space="preserve"> both</w:t>
        </w:r>
      </w:ins>
      <w:r w:rsidR="009A75A9" w:rsidRPr="008F6B9F">
        <w:rPr>
          <w:rFonts w:asciiTheme="minorHAnsi" w:hAnsiTheme="minorHAnsi" w:cstheme="minorHAnsi"/>
          <w:szCs w:val="24"/>
          <w:lang w:val="en-AU"/>
        </w:rPr>
        <w:t xml:space="preserve"> horizontally and vertically across the narrow continental shelf off eastern Australia</w:t>
      </w:r>
      <w:bookmarkEnd w:id="1028"/>
      <w:ins w:id="1034" w:author="Hayden Schilling" w:date="2021-04-30T11:28:00Z">
        <w:r w:rsidR="008C236B">
          <w:rPr>
            <w:rFonts w:asciiTheme="minorHAnsi" w:hAnsiTheme="minorHAnsi" w:cstheme="minorHAnsi"/>
            <w:szCs w:val="24"/>
            <w:lang w:val="en-AU"/>
          </w:rPr>
          <w:t xml:space="preserve"> (Figure 9)</w:t>
        </w:r>
      </w:ins>
      <w:r w:rsidR="009A75A9" w:rsidRPr="008F6B9F">
        <w:rPr>
          <w:rFonts w:asciiTheme="minorHAnsi" w:hAnsiTheme="minorHAnsi" w:cstheme="minorHAnsi"/>
          <w:szCs w:val="24"/>
          <w:lang w:val="en-AU"/>
        </w:rPr>
        <w:t xml:space="preserve">. </w:t>
      </w:r>
      <w:bookmarkStart w:id="1035" w:name="_Hlk70693194"/>
      <w:bookmarkStart w:id="1036" w:name="_Hlk71882704"/>
      <w:r w:rsidR="009A75A9" w:rsidRPr="008F6B9F">
        <w:rPr>
          <w:rFonts w:asciiTheme="minorHAnsi" w:hAnsiTheme="minorHAnsi" w:cstheme="minorHAnsi"/>
          <w:szCs w:val="24"/>
          <w:lang w:val="en-AU"/>
        </w:rPr>
        <w:t>These</w:t>
      </w:r>
      <w:ins w:id="1037" w:author="Hayden Schilling" w:date="2021-04-30T11:28:00Z">
        <w:r w:rsidR="008C236B">
          <w:rPr>
            <w:rFonts w:asciiTheme="minorHAnsi" w:hAnsiTheme="minorHAnsi" w:cstheme="minorHAnsi"/>
            <w:szCs w:val="24"/>
            <w:lang w:val="en-AU"/>
          </w:rPr>
          <w:t xml:space="preserve"> horizontal</w:t>
        </w:r>
      </w:ins>
      <w:r w:rsidR="009A75A9" w:rsidRPr="008F6B9F">
        <w:rPr>
          <w:rFonts w:asciiTheme="minorHAnsi" w:hAnsiTheme="minorHAnsi" w:cstheme="minorHAnsi"/>
          <w:szCs w:val="24"/>
          <w:lang w:val="en-AU"/>
        </w:rPr>
        <w:t xml:space="preserv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w:t>
      </w:r>
      <w:del w:id="1038" w:author="Hayden Schilling" w:date="2021-04-30T16:39:00Z">
        <w:r w:rsidR="009A75A9" w:rsidRPr="008F6B9F" w:rsidDel="000223EE">
          <w:rPr>
            <w:rFonts w:asciiTheme="minorHAnsi" w:hAnsiTheme="minorHAnsi" w:cstheme="minorHAnsi"/>
            <w:szCs w:val="24"/>
            <w:lang w:val="en-AU"/>
          </w:rPr>
          <w:delText xml:space="preserve">zooplankton </w:delText>
        </w:r>
      </w:del>
      <w:ins w:id="1039" w:author="Hayden Schilling" w:date="2021-04-30T16:39:00Z">
        <w:r w:rsidR="000223EE">
          <w:rPr>
            <w:rFonts w:asciiTheme="minorHAnsi" w:hAnsiTheme="minorHAnsi" w:cstheme="minorHAnsi"/>
            <w:szCs w:val="24"/>
            <w:lang w:val="en-AU"/>
          </w:rPr>
          <w:t>particulate (zooplankton) size-structure</w:t>
        </w:r>
      </w:ins>
      <w:del w:id="1040" w:author="Hayden Schilling" w:date="2021-04-30T16:39:00Z">
        <w:r w:rsidR="009A75A9" w:rsidRPr="008F6B9F" w:rsidDel="000223EE">
          <w:rPr>
            <w:rFonts w:asciiTheme="minorHAnsi" w:hAnsiTheme="minorHAnsi" w:cstheme="minorHAnsi"/>
            <w:szCs w:val="24"/>
            <w:lang w:val="en-AU"/>
          </w:rPr>
          <w:delText>community</w:delText>
        </w:r>
      </w:del>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del w:id="1041" w:author="Hayden Schilling" w:date="2021-04-30T16:39:00Z">
        <w:r w:rsidR="009A75A9" w:rsidRPr="008F6B9F" w:rsidDel="000223EE">
          <w:rPr>
            <w:rFonts w:asciiTheme="minorHAnsi" w:hAnsiTheme="minorHAnsi" w:cstheme="minorHAnsi"/>
            <w:szCs w:val="24"/>
            <w:lang w:val="en-AU"/>
          </w:rPr>
          <w:delText xml:space="preserve"> zooplankton</w:delText>
        </w:r>
      </w:del>
      <w:r w:rsidR="009A75A9" w:rsidRPr="008F6B9F">
        <w:rPr>
          <w:rFonts w:asciiTheme="minorHAnsi" w:hAnsiTheme="minorHAnsi" w:cstheme="minorHAnsi"/>
          <w:szCs w:val="24"/>
          <w:lang w:val="en-AU"/>
        </w:rPr>
        <w:t xml:space="preserve">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w:t>
      </w:r>
      <w:del w:id="1042" w:author="Hayden Schilling" w:date="2021-04-30T11:28:00Z">
        <w:r w:rsidR="009A75A9" w:rsidRPr="008F6B9F" w:rsidDel="008C236B">
          <w:rPr>
            <w:rFonts w:asciiTheme="minorHAnsi" w:hAnsiTheme="minorHAnsi" w:cstheme="minorHAnsi"/>
            <w:szCs w:val="24"/>
            <w:lang w:val="en-AU"/>
          </w:rPr>
          <w:delText xml:space="preserve">(Figure </w:delText>
        </w:r>
        <w:r w:rsidR="00C825CF" w:rsidDel="008C236B">
          <w:rPr>
            <w:rFonts w:asciiTheme="minorHAnsi" w:hAnsiTheme="minorHAnsi" w:cstheme="minorHAnsi"/>
            <w:szCs w:val="24"/>
            <w:lang w:val="en-AU"/>
          </w:rPr>
          <w:delText>8</w:delText>
        </w:r>
        <w:r w:rsidR="009A75A9" w:rsidRPr="008F6B9F" w:rsidDel="008C236B">
          <w:rPr>
            <w:rFonts w:asciiTheme="minorHAnsi" w:hAnsiTheme="minorHAnsi" w:cstheme="minorHAnsi"/>
            <w:szCs w:val="24"/>
            <w:lang w:val="en-AU"/>
          </w:rPr>
          <w:delText>)</w:delText>
        </w:r>
        <w:r w:rsidR="007A7E66" w:rsidDel="008C236B">
          <w:rPr>
            <w:rFonts w:asciiTheme="minorHAnsi" w:hAnsiTheme="minorHAnsi" w:cstheme="minorHAnsi"/>
            <w:szCs w:val="24"/>
            <w:lang w:val="en-AU"/>
          </w:rPr>
          <w:delText xml:space="preserve"> </w:delText>
        </w:r>
      </w:del>
      <w:r w:rsidR="007A7E66">
        <w:rPr>
          <w:rFonts w:asciiTheme="minorHAnsi" w:hAnsiTheme="minorHAnsi" w:cstheme="minorHAnsi"/>
          <w:szCs w:val="24"/>
          <w:lang w:val="en-AU"/>
        </w:rPr>
        <w:t>and</w:t>
      </w:r>
      <w:r w:rsidR="002E4853">
        <w:rPr>
          <w:rFonts w:asciiTheme="minorHAnsi" w:hAnsiTheme="minorHAnsi" w:cstheme="minorHAnsi"/>
          <w:szCs w:val="24"/>
          <w:lang w:val="en-AU"/>
        </w:rPr>
        <w:t xml:space="preserve"> </w:t>
      </w:r>
      <w:ins w:id="1043" w:author="Hayden Schilling" w:date="2021-04-30T11:28:00Z">
        <w:r w:rsidR="008C236B">
          <w:rPr>
            <w:rFonts w:asciiTheme="minorHAnsi" w:hAnsiTheme="minorHAnsi" w:cstheme="minorHAnsi"/>
            <w:szCs w:val="24"/>
            <w:lang w:val="en-AU"/>
          </w:rPr>
          <w:t xml:space="preserve">likely </w:t>
        </w:r>
      </w:ins>
      <w:r w:rsidR="009A75A9" w:rsidRPr="008F6B9F">
        <w:rPr>
          <w:rFonts w:asciiTheme="minorHAnsi" w:hAnsiTheme="minorHAnsi" w:cstheme="minorHAnsi"/>
          <w:szCs w:val="24"/>
          <w:lang w:val="en-AU"/>
        </w:rPr>
        <w:t xml:space="preserve">are an outcome of </w:t>
      </w:r>
      <w:ins w:id="1044" w:author="Hayden Schilling" w:date="2021-04-30T11:28:00Z">
        <w:r w:rsidR="008C236B">
          <w:rPr>
            <w:rFonts w:asciiTheme="minorHAnsi" w:hAnsiTheme="minorHAnsi" w:cstheme="minorHAnsi"/>
            <w:szCs w:val="24"/>
            <w:lang w:val="en-AU"/>
          </w:rPr>
          <w:t>nutrient enrichment</w:t>
        </w:r>
      </w:ins>
      <w:ins w:id="1045" w:author="Hayden Schilling" w:date="2021-04-30T11:29:00Z">
        <w:r w:rsidR="008C236B">
          <w:rPr>
            <w:rFonts w:asciiTheme="minorHAnsi" w:hAnsiTheme="minorHAnsi" w:cstheme="minorHAnsi"/>
            <w:szCs w:val="24"/>
            <w:lang w:val="en-AU"/>
          </w:rPr>
          <w:t xml:space="preserve"> which tends to occur on continental shelves. </w:t>
        </w:r>
        <w:bookmarkStart w:id="1046" w:name="_Hlk71882696"/>
        <w:r w:rsidR="008C236B">
          <w:rPr>
            <w:rFonts w:asciiTheme="minorHAnsi" w:hAnsiTheme="minorHAnsi" w:cstheme="minorHAnsi"/>
            <w:szCs w:val="24"/>
            <w:lang w:val="en-AU"/>
          </w:rPr>
          <w:t xml:space="preserve">This enrich </w:t>
        </w:r>
      </w:ins>
      <w:ins w:id="1047" w:author="Hayden Schilling" w:date="2021-04-30T11:30:00Z">
        <w:r w:rsidR="008C236B">
          <w:rPr>
            <w:rFonts w:asciiTheme="minorHAnsi" w:hAnsiTheme="minorHAnsi" w:cstheme="minorHAnsi"/>
            <w:szCs w:val="24"/>
            <w:lang w:val="en-AU"/>
          </w:rPr>
          <w:t xml:space="preserve">can come from a variety of sources including </w:t>
        </w:r>
      </w:ins>
      <w:r w:rsidR="009A75A9" w:rsidRPr="008F6B9F">
        <w:rPr>
          <w:rFonts w:asciiTheme="minorHAnsi" w:hAnsiTheme="minorHAnsi" w:cstheme="minorHAnsi"/>
          <w:szCs w:val="24"/>
          <w:lang w:val="en-AU"/>
        </w:rPr>
        <w:t>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5C37A6">
        <w:rPr>
          <w:rFonts w:asciiTheme="minorHAnsi" w:hAnsiTheme="minorHAnsi" w:cstheme="minorHAnsi"/>
          <w:szCs w:val="24"/>
          <w:lang w:val="en-AU"/>
        </w:rPr>
        <w:instrText xml:space="preserve"> ADDIN ZOTERO_ITEM CSL_CITATION {"citationID":"YjD624g5","properties":{"formattedCitation":"(Roughan and Middleton, 2002; Rossi {\\i{}et al.}, 2014; Malan {\\i{}et al.}, 2020)","plainCitation":"(Roughan and Middleton, 2002; Rossi et al., 2014; Malan et al., 2020)","noteIndex":0},"citationItems":[{"id":917,"uris":["http://zotero.org/users/local/U6DoygBa/items/QWE4A3GC"],"uri":["http://zotero.org/users/local/U6DoygBa/items/QWE4A3GC"],"itemData":{"id":917,"type":"article-journal","abstract":"The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5C37A6">
        <w:rPr>
          <w:rFonts w:ascii="Cambria Math" w:hAnsi="Cambria Math" w:cs="Cambria Math"/>
          <w:szCs w:val="24"/>
          <w:lang w:val="en-AU"/>
        </w:rPr>
        <w:instrText>∼</w:instrText>
      </w:r>
      <w:r w:rsidR="005C37A6">
        <w:rPr>
          <w:rFonts w:asciiTheme="minorHAnsi" w:hAnsiTheme="minorHAnsi" w:cstheme="minorHAnsi"/>
          <w:szCs w:val="24"/>
          <w:lang w:val="en-AU"/>
        </w:rPr>
        <w:instrText>32</w:instrText>
      </w:r>
      <w:r w:rsidR="005C37A6">
        <w:rPr>
          <w:rFonts w:ascii="Calibri" w:hAnsi="Calibri" w:cs="Calibri"/>
          <w:szCs w:val="24"/>
          <w:lang w:val="en-AU"/>
        </w:rPr>
        <w:instrText>°</w:instrText>
      </w:r>
      <w:r w:rsidR="005C37A6">
        <w:rPr>
          <w:rFonts w:asciiTheme="minorHAnsi" w:hAnsiTheme="minorHAnsi" w:cstheme="minorHAnsi"/>
          <w:szCs w:val="24"/>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5879C3">
        <w:rPr>
          <w:rFonts w:asciiTheme="minorHAnsi" w:hAnsiTheme="minorHAnsi" w:cstheme="minorHAnsi"/>
          <w:szCs w:val="24"/>
          <w:lang w:val="en-AU"/>
        </w:rPr>
        <w:fldChar w:fldCharType="separate"/>
      </w:r>
      <w:r w:rsidR="005C37A6" w:rsidRPr="005C37A6">
        <w:rPr>
          <w:rFonts w:ascii="Calibri" w:hAnsi="Calibri" w:cs="Calibri"/>
          <w:szCs w:val="24"/>
        </w:rPr>
        <w:t xml:space="preserve">(Roughan and Middleton, 2002; Rossi </w:t>
      </w:r>
      <w:r w:rsidR="005C37A6" w:rsidRPr="005C37A6">
        <w:rPr>
          <w:rFonts w:ascii="Calibri" w:hAnsi="Calibri" w:cs="Calibri"/>
          <w:i/>
          <w:iCs/>
          <w:szCs w:val="24"/>
        </w:rPr>
        <w:t>et al.</w:t>
      </w:r>
      <w:r w:rsidR="005C37A6" w:rsidRPr="005C37A6">
        <w:rPr>
          <w:rFonts w:ascii="Calibri" w:hAnsi="Calibri" w:cs="Calibri"/>
          <w:szCs w:val="24"/>
        </w:rPr>
        <w:t xml:space="preserve">, 2014; Malan </w:t>
      </w:r>
      <w:r w:rsidR="005C37A6" w:rsidRPr="005C37A6">
        <w:rPr>
          <w:rFonts w:ascii="Calibri" w:hAnsi="Calibri" w:cs="Calibri"/>
          <w:i/>
          <w:iCs/>
          <w:szCs w:val="24"/>
        </w:rPr>
        <w:t>et al.</w:t>
      </w:r>
      <w:r w:rsidR="005C37A6" w:rsidRPr="005C37A6">
        <w:rPr>
          <w:rFonts w:ascii="Calibri" w:hAnsi="Calibri" w:cs="Calibri"/>
          <w:szCs w:val="24"/>
        </w:rPr>
        <w:t>, 2020)</w:t>
      </w:r>
      <w:r w:rsidR="005879C3">
        <w:rPr>
          <w:rFonts w:asciiTheme="minorHAnsi" w:hAnsiTheme="minorHAnsi" w:cstheme="minorHAnsi"/>
          <w:szCs w:val="24"/>
          <w:lang w:val="en-AU"/>
        </w:rPr>
        <w:fldChar w:fldCharType="end"/>
      </w:r>
      <w:ins w:id="1048" w:author="Hayden Schilling" w:date="2021-04-30T11:29:00Z">
        <w:r w:rsidR="008C236B">
          <w:rPr>
            <w:rFonts w:asciiTheme="minorHAnsi" w:hAnsiTheme="minorHAnsi" w:cstheme="minorHAnsi"/>
            <w:szCs w:val="24"/>
            <w:lang w:val="en-AU"/>
          </w:rPr>
          <w:t>,</w:t>
        </w:r>
      </w:ins>
      <w:ins w:id="1049" w:author="Hayden Schilling" w:date="2021-04-30T11:28:00Z">
        <w:r w:rsidR="008C236B">
          <w:rPr>
            <w:rFonts w:asciiTheme="minorHAnsi" w:hAnsiTheme="minorHAnsi" w:cstheme="minorHAnsi"/>
            <w:szCs w:val="24"/>
            <w:lang w:val="en-AU"/>
          </w:rPr>
          <w:t xml:space="preserve"> </w:t>
        </w:r>
      </w:ins>
      <w:ins w:id="1050" w:author="Hayden Schilling" w:date="2021-04-30T11:29:00Z">
        <w:r w:rsidR="008C236B">
          <w:rPr>
            <w:rFonts w:asciiTheme="minorHAnsi" w:hAnsiTheme="minorHAnsi" w:cstheme="minorHAnsi"/>
            <w:szCs w:val="24"/>
            <w:lang w:val="en-AU"/>
          </w:rPr>
          <w:t xml:space="preserve">estuarine process </w:t>
        </w:r>
      </w:ins>
      <w:r w:rsidR="00ED0833">
        <w:rPr>
          <w:rFonts w:asciiTheme="minorHAnsi" w:hAnsiTheme="minorHAnsi" w:cstheme="minorHAnsi"/>
          <w:szCs w:val="24"/>
          <w:lang w:val="en-AU"/>
        </w:rPr>
        <w:fldChar w:fldCharType="begin"/>
      </w:r>
      <w:r w:rsidR="00ED0833">
        <w:rPr>
          <w:rFonts w:asciiTheme="minorHAnsi" w:hAnsiTheme="minorHAnsi" w:cstheme="minorHAnsi"/>
          <w:szCs w:val="24"/>
          <w:lang w:val="en-AU"/>
        </w:rPr>
        <w:instrText xml:space="preserve"> ADDIN ZOTERO_ITEM CSL_CITATION {"citationID":"HaCSIARL","properties":{"formattedCitation":"(Morris {\\i{}et al.}, 1995)","plainCitation":"(Morris et al., 1995)","noteIndex":0},"citationItems":[{"id":2024,"uris":["http://zotero.org/users/local/U6DoygBa/items/9KKSXT6C"],"uri":["http://zotero.org/users/local/U6DoygBa/items/9KKSXT6C"],"itemData":{"id":2024,"type":"article-journal","abstract":"The results from three cruises surveying nutrient distributions in the coastal plume discharge of the Humber Estuary, U.K., were used to examine ways of quantifying the influence of estuarine plume zones on the transfer of land-derived material from rivers and estuaries to coastal seas. The data were examined in three ways. First, the ‘mixing curve’ procedure, conventionally applied in estuarine studies was found to be only partially useful. This procedure indicated near-conservative behaviour of nitrate and silicate in winter. For nitrate, silicate and phosphate at other times, highly scattered data from the plume region indicated significant but generally unresolvable sources and sinks. The Wash area affected the plume distribution of phosphate in winter but not at other times. A second method, mass balancing based on estimates of the rates of all nutrient-controlling processes within the plume was considered impractical using presently available data due to the high spatial heterogeneity of significant nutrient-controlling processes, particularly primary production (as evidenced by chlorophyll distribution) and chemical fluxes across the sediment-water interface (as evidenced by shipboard, box-core incubations of sediments from the plume zone). Third, estimates of nutrient fluxes emanating from either the river or the estuary mouth were compared with estimates of fluxes across the plume boundary based on computer modeling of residual (non-tidal) water transport within the plume. Without unlimited resources, this procedure is the most practical method of obtaining quantitative flux estimates for assessing the influence of estuarine plume zones on river/estuary discharges. Using this latter procedure, it is shown that, in winter, river-derived nutrients are conservatively exported through the plume to the coastal sea. In spring, the plume zone acts as a net sink for nutrients derived both from the estuary and from the adjacent coastal sea. That is, nutrients are being consumed at a faster rate than they are supplied by the river/estuary system to the plume region. In summer, the plume is a net sink for nitrate and phosphate and a net supplier of silicate.","container-title":"Estuarine, Coastal and Shelf Science","DOI":"10.1006/ecss.1995.0027","ISSN":"0272-7714","issue":"4","journalAbbreviation":"Estuarine, Coastal and Shelf Science","language":"en","page":"387-402","source":"ScienceDirect","title":"The Estuary Plume Zone: Source or Sink for Land-derived Nutrient Discharges?","title-short":"The Estuary Plume Zone","volume":"40","author":[{"family":"Morris","given":"A. W."},{"family":"Allen","given":"J. I."},{"family":"Howland","given":"R. J. M."},{"family":"Wood","given":"R. G."}],"issued":{"date-parts":[["1995",4,1]]}}}],"schema":"https://github.com/citation-style-language/schema/raw/master/csl-citation.json"} </w:instrText>
      </w:r>
      <w:r w:rsidR="00ED0833">
        <w:rPr>
          <w:rFonts w:asciiTheme="minorHAnsi" w:hAnsiTheme="minorHAnsi" w:cstheme="minorHAnsi"/>
          <w:szCs w:val="24"/>
          <w:lang w:val="en-AU"/>
        </w:rPr>
        <w:fldChar w:fldCharType="separate"/>
      </w:r>
      <w:r w:rsidR="00ED0833" w:rsidRPr="00ED0833">
        <w:rPr>
          <w:rFonts w:ascii="Calibri" w:hAnsi="Calibri" w:cs="Calibri"/>
          <w:szCs w:val="24"/>
        </w:rPr>
        <w:t xml:space="preserve">(Morris </w:t>
      </w:r>
      <w:r w:rsidR="00ED0833" w:rsidRPr="00ED0833">
        <w:rPr>
          <w:rFonts w:ascii="Calibri" w:hAnsi="Calibri" w:cs="Calibri"/>
          <w:i/>
          <w:iCs/>
          <w:szCs w:val="24"/>
        </w:rPr>
        <w:t>et al.</w:t>
      </w:r>
      <w:r w:rsidR="00ED0833" w:rsidRPr="00ED0833">
        <w:rPr>
          <w:rFonts w:ascii="Calibri" w:hAnsi="Calibri" w:cs="Calibri"/>
          <w:szCs w:val="24"/>
        </w:rPr>
        <w:t>, 1995)</w:t>
      </w:r>
      <w:r w:rsidR="00ED0833">
        <w:rPr>
          <w:rFonts w:asciiTheme="minorHAnsi" w:hAnsiTheme="minorHAnsi" w:cstheme="minorHAnsi"/>
          <w:szCs w:val="24"/>
          <w:lang w:val="en-AU"/>
        </w:rPr>
        <w:fldChar w:fldCharType="end"/>
      </w:r>
      <w:ins w:id="1051" w:author="Hayden Schilling" w:date="2021-04-30T11:30:00Z">
        <w:r w:rsidR="008C236B">
          <w:rPr>
            <w:rFonts w:asciiTheme="minorHAnsi" w:hAnsiTheme="minorHAnsi" w:cstheme="minorHAnsi"/>
            <w:szCs w:val="24"/>
            <w:lang w:val="en-AU"/>
          </w:rPr>
          <w:t xml:space="preserve"> </w:t>
        </w:r>
      </w:ins>
      <w:ins w:id="1052" w:author="Hayden Schilling" w:date="2021-04-30T11:29:00Z">
        <w:r w:rsidR="008C236B">
          <w:rPr>
            <w:rFonts w:asciiTheme="minorHAnsi" w:hAnsiTheme="minorHAnsi" w:cstheme="minorHAnsi"/>
            <w:szCs w:val="24"/>
            <w:lang w:val="en-AU"/>
          </w:rPr>
          <w:t>or run-off from land</w:t>
        </w:r>
      </w:ins>
      <w:ins w:id="1053" w:author="Hayden Schilling" w:date="2021-04-30T11:30:00Z">
        <w:r w:rsidR="008C236B">
          <w:rPr>
            <w:rFonts w:asciiTheme="minorHAnsi" w:hAnsiTheme="minorHAnsi" w:cstheme="minorHAnsi"/>
            <w:szCs w:val="24"/>
            <w:lang w:val="en-AU"/>
          </w:rPr>
          <w:t xml:space="preserve"> </w:t>
        </w:r>
      </w:ins>
      <w:r w:rsidR="00AD2BF8">
        <w:rPr>
          <w:rFonts w:asciiTheme="minorHAnsi" w:hAnsiTheme="minorHAnsi" w:cstheme="minorHAnsi"/>
          <w:szCs w:val="24"/>
          <w:lang w:val="en-AU"/>
        </w:rPr>
        <w:fldChar w:fldCharType="begin"/>
      </w:r>
      <w:r w:rsidR="00AD2BF8">
        <w:rPr>
          <w:rFonts w:asciiTheme="minorHAnsi" w:hAnsiTheme="minorHAnsi" w:cstheme="minorHAnsi"/>
          <w:szCs w:val="24"/>
          <w:lang w:val="en-AU"/>
        </w:rPr>
        <w:instrText xml:space="preserve"> ADDIN ZOTERO_ITEM CSL_CITATION {"citationID":"qkSN8fjV","properties":{"formattedCitation":"(Correll {\\i{}et al.}, 1992)","plainCitation":"(Correll et al., 1992)","noteIndex":0},"citationItems":[{"id":2022,"uris":["http://zotero.org/users/local/U6DoygBa/items/68Q4VA76"],"uri":["http://zotero.org/users/local/U6DoygBa/items/68Q4VA76"],"itemData":{"id":2022,"type":"article-journal","abstract":"Long-term interdisciplinary studies of the Rhode River estuary and its watershed in the mid-Atlantic coastal plain of North America have measured fluxes of nitrogen and phosphorus fractions through the hydrologically-linked ecosystems of this landscape. These ecosystems are upland forest, cropland, and pasture; streamside riparian forests; floodplain swamps; tidal brackish marshes and mudflats; and an estuarine embayment. Croplands discharged far more nitrogen per hectare in runoff than did forests and pastures. However, riparian deciduous hardwood forest bordering the cropland removed over 80 percent of the nitrate and total phosphorus in overland flows and about 85 percent of the nitrate in shallow groundwater drainage from cropland. Nevertheless, nutrient discharges from riparian forests downslope from croplands still exceeded discharges from pastures and other forests. The atomic ratio of nitrogen to phosphorus discharged from the watersheds into the estuary was about 9 for total nutrients and 6 for inorganic nutrient fractions. Such a low N:P ratio would promote nitrogen rather than phosphorus limitation of phytoplankton growth in the estuary. Estuarine tidal marshes trapped particulate nutrients and released dissolved nutrients. Subtidal mudflats in the upper estuary trapped particulate P, released dissolved phosphate, and consumed nitrate. This resulted in a decrease in the ratio of dissolved inorganic N:P in the estuary. However, the upper estuary was a major sink for total phosphorus due to sediment accretion in the subtidal area. Bulk precipitation accounted for 31 percent of the total nongaseous nitrogen influx to the landscape, while farming accounted for 69 percent. Forty-six percent of the total non-gaseous nitrogen influx was removed as farm products, 53 percent either accumulated in the watershed or was lost in gaseous forms, and 1 percent entered the Rhode River. Of the total phosphorus influx to the landscape, 7 percent was from bulk precipitation and 93 percent was from farming. Forty-five percent of the total phosphorus influx was removed as farm products, 48 percent accumulated in the watershed, and 7 percent entered the Rhode River. These nitrogen and phosphorus discharges into the Rhode River, although a small fraction of total loadings to the watershed, were large enough to cause seriously overenriched conditions in the upper estuary.","container-title":"Estuaries","DOI":"10.2307/1352388","ISSN":"0160-8347","issue":"4","journalAbbreviation":"Estuaries","language":"en","page":"431-442","source":"Springer Link","title":"Nutrient flux in a landscape: Effects of coastal land use and terrestrial community mosaic on nutrient transport to coastal waters","title-short":"Nutrient flux in a landscape","volume":"15","author":[{"family":"Correll","given":"David L."},{"family":"Jordan","given":"Thomas E."},{"family":"Weller","given":"Donald E."}],"issued":{"date-parts":[["1992",12,1]]}}}],"schema":"https://github.com/citation-style-language/schema/raw/master/csl-citation.json"} </w:instrText>
      </w:r>
      <w:r w:rsidR="00AD2BF8">
        <w:rPr>
          <w:rFonts w:asciiTheme="minorHAnsi" w:hAnsiTheme="minorHAnsi" w:cstheme="minorHAnsi"/>
          <w:szCs w:val="24"/>
          <w:lang w:val="en-AU"/>
        </w:rPr>
        <w:fldChar w:fldCharType="separate"/>
      </w:r>
      <w:r w:rsidR="00AD2BF8" w:rsidRPr="00AD2BF8">
        <w:rPr>
          <w:rFonts w:ascii="Calibri" w:hAnsi="Calibri" w:cs="Calibri"/>
          <w:szCs w:val="24"/>
        </w:rPr>
        <w:t xml:space="preserve">(Correll </w:t>
      </w:r>
      <w:r w:rsidR="00AD2BF8" w:rsidRPr="00AD2BF8">
        <w:rPr>
          <w:rFonts w:ascii="Calibri" w:hAnsi="Calibri" w:cs="Calibri"/>
          <w:i/>
          <w:iCs/>
          <w:szCs w:val="24"/>
        </w:rPr>
        <w:t>et al.</w:t>
      </w:r>
      <w:r w:rsidR="00AD2BF8" w:rsidRPr="00AD2BF8">
        <w:rPr>
          <w:rFonts w:ascii="Calibri" w:hAnsi="Calibri" w:cs="Calibri"/>
          <w:szCs w:val="24"/>
        </w:rPr>
        <w:t>, 1992)</w:t>
      </w:r>
      <w:r w:rsidR="00AD2BF8">
        <w:rPr>
          <w:rFonts w:asciiTheme="minorHAnsi" w:hAnsiTheme="minorHAnsi" w:cstheme="minorHAnsi"/>
          <w:szCs w:val="24"/>
          <w:lang w:val="en-AU"/>
        </w:rPr>
        <w:fldChar w:fldCharType="end"/>
      </w:r>
      <w:ins w:id="1054" w:author="Hayden Schilling" w:date="2021-04-30T11:29:00Z">
        <w:r w:rsidR="008C236B">
          <w:rPr>
            <w:rFonts w:asciiTheme="minorHAnsi" w:hAnsiTheme="minorHAnsi" w:cstheme="minorHAnsi"/>
            <w:szCs w:val="24"/>
            <w:lang w:val="en-AU"/>
          </w:rPr>
          <w:t>.</w:t>
        </w:r>
      </w:ins>
      <w:del w:id="1055" w:author="Hayden Schilling" w:date="2021-04-30T11:29:00Z">
        <w:r w:rsidR="009A75A9" w:rsidRPr="008F6B9F" w:rsidDel="008C236B">
          <w:rPr>
            <w:rFonts w:asciiTheme="minorHAnsi" w:hAnsiTheme="minorHAnsi" w:cstheme="minorHAnsi"/>
            <w:szCs w:val="24"/>
            <w:lang w:val="en-AU"/>
          </w:rPr>
          <w:delText>.</w:delText>
        </w:r>
      </w:del>
      <w:r w:rsidR="00C20B37">
        <w:rPr>
          <w:rFonts w:asciiTheme="minorHAnsi" w:hAnsiTheme="minorHAnsi" w:cstheme="minorHAnsi"/>
          <w:szCs w:val="24"/>
          <w:lang w:val="en-AU"/>
        </w:rPr>
        <w:t xml:space="preserve"> </w:t>
      </w:r>
      <w:bookmarkEnd w:id="1036"/>
    </w:p>
    <w:bookmarkEnd w:id="1035"/>
    <w:bookmarkEnd w:id="1046"/>
    <w:p w14:paraId="65E20DC0" w14:textId="77777777" w:rsidR="00086B9E" w:rsidRDefault="00086B9E" w:rsidP="00086B9E">
      <w:pPr>
        <w:spacing w:line="480" w:lineRule="auto"/>
        <w:rPr>
          <w:ins w:id="1056" w:author="Hayden Schilling" w:date="2021-04-30T11:30:00Z"/>
          <w:rFonts w:asciiTheme="minorHAnsi" w:hAnsiTheme="minorHAnsi" w:cstheme="minorHAnsi"/>
          <w:lang w:val="en-AU"/>
        </w:rPr>
      </w:pPr>
      <w:ins w:id="1057" w:author="Hayden Schilling" w:date="2021-04-30T11:30:00Z">
        <w:r>
          <w:rPr>
            <w:rFonts w:asciiTheme="minorHAnsi" w:hAnsiTheme="minorHAnsi" w:cstheme="minorHAnsi"/>
            <w:b/>
            <w:bCs/>
            <w:noProof/>
            <w:lang w:val="en-AU"/>
          </w:rPr>
          <w:drawing>
            <wp:inline distT="0" distB="0" distL="0" distR="0" wp14:anchorId="2C367344" wp14:editId="3FF0BC7D">
              <wp:extent cx="5725160" cy="313245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132455"/>
                      </a:xfrm>
                      <a:prstGeom prst="rect">
                        <a:avLst/>
                      </a:prstGeom>
                      <a:noFill/>
                      <a:ln>
                        <a:noFill/>
                      </a:ln>
                    </pic:spPr>
                  </pic:pic>
                </a:graphicData>
              </a:graphic>
            </wp:inline>
          </w:drawing>
        </w:r>
        <w:r w:rsidRPr="00F15D89">
          <w:rPr>
            <w:rFonts w:asciiTheme="minorHAnsi" w:hAnsiTheme="minorHAnsi" w:cstheme="minorHAnsi"/>
            <w:b/>
            <w:bCs/>
            <w:lang w:val="en-AU"/>
          </w:rPr>
          <w:t xml:space="preserve">Figure </w:t>
        </w:r>
        <w:r>
          <w:rPr>
            <w:rFonts w:asciiTheme="minorHAnsi" w:hAnsiTheme="minorHAnsi" w:cstheme="minorHAnsi"/>
            <w:b/>
            <w:bCs/>
            <w:lang w:val="en-AU"/>
          </w:rPr>
          <w:t>9</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 xml:space="preserve">diagram of the zooplankton community and how it changes over </w:t>
        </w:r>
        <w:r>
          <w:rPr>
            <w:rFonts w:asciiTheme="minorHAnsi" w:hAnsiTheme="minorHAnsi" w:cstheme="minorHAnsi"/>
            <w:lang w:val="en-AU"/>
          </w:rPr>
          <w:t xml:space="preserve">the </w:t>
        </w:r>
        <w:r>
          <w:rPr>
            <w:rFonts w:asciiTheme="minorHAnsi" w:hAnsiTheme="minorHAnsi" w:cstheme="minorHAnsi"/>
            <w:lang w:val="en-AU"/>
          </w:rPr>
          <w:lastRenderedPageBreak/>
          <w:t>east Australian</w:t>
        </w:r>
        <w:r w:rsidRPr="00F15D89">
          <w:rPr>
            <w:rFonts w:asciiTheme="minorHAnsi" w:hAnsiTheme="minorHAnsi" w:cstheme="minorHAnsi"/>
            <w:lang w:val="en-AU"/>
          </w:rPr>
          <w:t xml:space="preserve"> continental shelf and with depth.</w:t>
        </w:r>
        <w:r>
          <w:rPr>
            <w:rFonts w:asciiTheme="minorHAnsi" w:hAnsiTheme="minorHAnsi" w:cstheme="minorHAnsi"/>
            <w:lang w:val="en-AU"/>
          </w:rPr>
          <w:t xml:space="preserve"> Note all zooplankton are represented by copepods in this diagram.</w:t>
        </w:r>
      </w:ins>
    </w:p>
    <w:p w14:paraId="503C5FDD" w14:textId="77777777" w:rsidR="00086B9E" w:rsidRDefault="00086B9E" w:rsidP="009A75A9">
      <w:pPr>
        <w:spacing w:line="480" w:lineRule="auto"/>
        <w:ind w:firstLine="720"/>
        <w:rPr>
          <w:rFonts w:asciiTheme="minorHAnsi" w:hAnsiTheme="minorHAnsi" w:cstheme="minorHAnsi"/>
          <w:szCs w:val="24"/>
          <w:lang w:val="en-AU"/>
        </w:rPr>
      </w:pPr>
    </w:p>
    <w:p w14:paraId="7A644D6D" w14:textId="5F3E249B" w:rsidR="00FF1316" w:rsidRPr="00F15D89" w:rsidRDefault="00730AB3" w:rsidP="00D715A7">
      <w:pPr>
        <w:spacing w:line="480" w:lineRule="auto"/>
        <w:ind w:firstLine="720"/>
        <w:rPr>
          <w:rFonts w:asciiTheme="minorHAnsi" w:hAnsiTheme="minorHAnsi" w:cstheme="minorHAnsi"/>
          <w:szCs w:val="24"/>
          <w:lang w:val="en-AU"/>
        </w:rPr>
      </w:pPr>
      <w:bookmarkStart w:id="1058" w:name="_Hlk69913431"/>
      <w:ins w:id="1059" w:author="Hayden Schilling" w:date="2021-04-21T15:54:00Z">
        <w:r>
          <w:rPr>
            <w:rFonts w:asciiTheme="minorHAnsi" w:hAnsiTheme="minorHAnsi" w:cstheme="minorHAnsi"/>
            <w:szCs w:val="24"/>
            <w:lang w:val="en-AU"/>
          </w:rPr>
          <w:t xml:space="preserve">The cross-shelf observations of chlorophyll </w:t>
        </w:r>
        <w:proofErr w:type="gramStart"/>
        <w:r>
          <w:rPr>
            <w:rFonts w:asciiTheme="minorHAnsi" w:hAnsiTheme="minorHAnsi" w:cstheme="minorHAnsi"/>
            <w:i/>
            <w:iCs/>
            <w:szCs w:val="24"/>
            <w:lang w:val="en-AU"/>
          </w:rPr>
          <w:t>a</w:t>
        </w:r>
        <w:r>
          <w:rPr>
            <w:rFonts w:asciiTheme="minorHAnsi" w:hAnsiTheme="minorHAnsi" w:cstheme="minorHAnsi"/>
            <w:szCs w:val="24"/>
            <w:lang w:val="en-AU"/>
          </w:rPr>
          <w:t xml:space="preserve"> and</w:t>
        </w:r>
        <w:proofErr w:type="gramEnd"/>
        <w:r>
          <w:rPr>
            <w:rFonts w:asciiTheme="minorHAnsi" w:hAnsiTheme="minorHAnsi" w:cstheme="minorHAnsi"/>
            <w:szCs w:val="24"/>
            <w:lang w:val="en-AU"/>
          </w:rPr>
          <w:t xml:space="preserve"> nutrients showed little patterns across our transects the majori</w:t>
        </w:r>
      </w:ins>
      <w:ins w:id="1060" w:author="Hayden Schilling" w:date="2021-04-21T15:55:00Z">
        <w:r>
          <w:rPr>
            <w:rFonts w:asciiTheme="minorHAnsi" w:hAnsiTheme="minorHAnsi" w:cstheme="minorHAnsi"/>
            <w:szCs w:val="24"/>
            <w:lang w:val="en-AU"/>
          </w:rPr>
          <w:t>ty of variation in water properties being observable through temperature and salinity. The</w:t>
        </w:r>
      </w:ins>
      <w:ins w:id="1061" w:author="Hayden Schilling" w:date="2021-04-21T15:56:00Z">
        <w:r>
          <w:rPr>
            <w:rFonts w:asciiTheme="minorHAnsi" w:hAnsiTheme="minorHAnsi" w:cstheme="minorHAnsi"/>
            <w:szCs w:val="24"/>
            <w:lang w:val="en-AU"/>
          </w:rPr>
          <w:t xml:space="preserve"> warm salty</w:t>
        </w:r>
      </w:ins>
      <w:ins w:id="1062" w:author="Hayden Schilling" w:date="2021-04-21T15:55:00Z">
        <w:r>
          <w:rPr>
            <w:rFonts w:asciiTheme="minorHAnsi" w:hAnsiTheme="minorHAnsi" w:cstheme="minorHAnsi"/>
            <w:szCs w:val="24"/>
            <w:lang w:val="en-AU"/>
          </w:rPr>
          <w:t xml:space="preserve"> EAC dominated the</w:t>
        </w:r>
      </w:ins>
      <w:ins w:id="1063" w:author="Hayden Schilling" w:date="2021-04-21T15:57:00Z">
        <w:r>
          <w:rPr>
            <w:rFonts w:asciiTheme="minorHAnsi" w:hAnsiTheme="minorHAnsi" w:cstheme="minorHAnsi"/>
            <w:szCs w:val="24"/>
            <w:lang w:val="en-AU"/>
          </w:rPr>
          <w:t xml:space="preserve"> upper 100m of the</w:t>
        </w:r>
      </w:ins>
      <w:ins w:id="1064" w:author="Hayden Schilling" w:date="2021-04-21T15:55:00Z">
        <w:r>
          <w:rPr>
            <w:rFonts w:asciiTheme="minorHAnsi" w:hAnsiTheme="minorHAnsi" w:cstheme="minorHAnsi"/>
            <w:szCs w:val="24"/>
            <w:lang w:val="en-AU"/>
          </w:rPr>
          <w:t xml:space="preserve"> offshore portions of the three northern transects with cooler inner shelf w</w:t>
        </w:r>
      </w:ins>
      <w:ins w:id="1065" w:author="Hayden Schilling" w:date="2021-04-21T15:56:00Z">
        <w:r>
          <w:rPr>
            <w:rFonts w:asciiTheme="minorHAnsi" w:hAnsiTheme="minorHAnsi" w:cstheme="minorHAnsi"/>
            <w:szCs w:val="24"/>
            <w:lang w:val="en-AU"/>
          </w:rPr>
          <w:t>ater.</w:t>
        </w:r>
      </w:ins>
      <w:ins w:id="1066" w:author="Hayden Schilling" w:date="2021-04-21T15:58:00Z">
        <w:r>
          <w:rPr>
            <w:rFonts w:asciiTheme="minorHAnsi" w:hAnsiTheme="minorHAnsi" w:cstheme="minorHAnsi"/>
            <w:szCs w:val="24"/>
            <w:lang w:val="en-AU"/>
          </w:rPr>
          <w:t xml:space="preserve"> At Cape Byron and Evans Head, the EAC was in high proximity to the</w:t>
        </w:r>
        <w:r w:rsidRPr="00730AB3">
          <w:rPr>
            <w:rFonts w:asciiTheme="minorHAnsi" w:hAnsiTheme="minorHAnsi" w:cstheme="minorHAnsi"/>
            <w:szCs w:val="24"/>
            <w:lang w:val="en-AU"/>
          </w:rPr>
          <w:t xml:space="preserve"> continental slope and the lack of upwelling-favourable wind stress (Figure </w:t>
        </w:r>
      </w:ins>
      <w:ins w:id="1067" w:author="Hayden Schilling" w:date="2021-04-30T11:24:00Z">
        <w:r w:rsidR="00A35686">
          <w:rPr>
            <w:rFonts w:asciiTheme="minorHAnsi" w:hAnsiTheme="minorHAnsi" w:cstheme="minorHAnsi"/>
            <w:szCs w:val="24"/>
            <w:lang w:val="en-AU"/>
          </w:rPr>
          <w:t>S3</w:t>
        </w:r>
      </w:ins>
      <w:ins w:id="1068" w:author="Hayden Schilling" w:date="2021-04-21T15:58:00Z">
        <w:r w:rsidRPr="00730AB3">
          <w:rPr>
            <w:rFonts w:asciiTheme="minorHAnsi" w:hAnsiTheme="minorHAnsi" w:cstheme="minorHAnsi"/>
            <w:szCs w:val="24"/>
            <w:lang w:val="en-AU"/>
          </w:rPr>
          <w:t>)</w:t>
        </w:r>
        <w:r>
          <w:rPr>
            <w:rFonts w:asciiTheme="minorHAnsi" w:hAnsiTheme="minorHAnsi" w:cstheme="minorHAnsi"/>
            <w:szCs w:val="24"/>
            <w:lang w:val="en-AU"/>
          </w:rPr>
          <w:t xml:space="preserve"> suggests that</w:t>
        </w:r>
      </w:ins>
      <w:ins w:id="1069" w:author="Hayden Schilling" w:date="2021-04-21T15:59:00Z">
        <w:r>
          <w:rPr>
            <w:rFonts w:asciiTheme="minorHAnsi" w:hAnsiTheme="minorHAnsi" w:cstheme="minorHAnsi"/>
            <w:szCs w:val="24"/>
            <w:lang w:val="en-AU"/>
          </w:rPr>
          <w:t xml:space="preserve"> the observed </w:t>
        </w:r>
      </w:ins>
      <w:ins w:id="1070" w:author="Hayden Schilling" w:date="2021-04-21T15:58:00Z">
        <w:r w:rsidRPr="00730AB3">
          <w:rPr>
            <w:rFonts w:asciiTheme="minorHAnsi" w:hAnsiTheme="minorHAnsi" w:cstheme="minorHAnsi"/>
            <w:szCs w:val="24"/>
            <w:lang w:val="en-AU"/>
          </w:rPr>
          <w:t>isotherm uplift is likely to be current-driven, as shown in Schaeffer et al. (2014)</w:t>
        </w:r>
      </w:ins>
      <w:ins w:id="1071" w:author="Hayden Schilling" w:date="2021-04-21T15:59:00Z">
        <w:r>
          <w:rPr>
            <w:rFonts w:asciiTheme="minorHAnsi" w:hAnsiTheme="minorHAnsi" w:cstheme="minorHAnsi"/>
            <w:szCs w:val="24"/>
            <w:lang w:val="en-AU"/>
          </w:rPr>
          <w:t xml:space="preserve">. This was contrasted by North Solitary where the EAC was further </w:t>
        </w:r>
        <w:proofErr w:type="gramStart"/>
        <w:r>
          <w:rPr>
            <w:rFonts w:asciiTheme="minorHAnsi" w:hAnsiTheme="minorHAnsi" w:cstheme="minorHAnsi"/>
            <w:szCs w:val="24"/>
            <w:lang w:val="en-AU"/>
          </w:rPr>
          <w:t>offshore</w:t>
        </w:r>
        <w:proofErr w:type="gramEnd"/>
        <w:r>
          <w:rPr>
            <w:rFonts w:asciiTheme="minorHAnsi" w:hAnsiTheme="minorHAnsi" w:cstheme="minorHAnsi"/>
            <w:szCs w:val="24"/>
            <w:lang w:val="en-AU"/>
          </w:rPr>
          <w:t xml:space="preserve"> and it was likely the uplift was at least partially caused by the upwelling favourable winds in the hours prior to sampling</w:t>
        </w:r>
      </w:ins>
      <w:ins w:id="1072" w:author="Hayden Schilling" w:date="2021-05-14T11:05:00Z">
        <w:r w:rsidR="005C37A6">
          <w:rPr>
            <w:rFonts w:asciiTheme="minorHAnsi" w:hAnsiTheme="minorHAnsi" w:cstheme="minorHAnsi"/>
            <w:szCs w:val="24"/>
            <w:lang w:val="en-AU"/>
          </w:rPr>
          <w:t xml:space="preserve"> (Figure S3)</w:t>
        </w:r>
      </w:ins>
      <w:ins w:id="1073" w:author="Hayden Schilling" w:date="2021-04-21T15:59:00Z">
        <w:r>
          <w:rPr>
            <w:rFonts w:asciiTheme="minorHAnsi" w:hAnsiTheme="minorHAnsi" w:cstheme="minorHAnsi"/>
            <w:szCs w:val="24"/>
            <w:lang w:val="en-AU"/>
          </w:rPr>
          <w:t>.</w:t>
        </w:r>
      </w:ins>
      <w:ins w:id="1074" w:author="Hayden Schilling" w:date="2021-04-21T16:01:00Z">
        <w:r>
          <w:rPr>
            <w:rFonts w:asciiTheme="minorHAnsi" w:hAnsiTheme="minorHAnsi" w:cstheme="minorHAnsi"/>
            <w:szCs w:val="24"/>
            <w:lang w:val="en-AU"/>
          </w:rPr>
          <w:t xml:space="preserve"> As a contrast</w:t>
        </w:r>
      </w:ins>
      <w:ins w:id="1075" w:author="Hayden Schilling" w:date="2021-04-21T16:02:00Z">
        <w:r>
          <w:rPr>
            <w:rFonts w:asciiTheme="minorHAnsi" w:hAnsiTheme="minorHAnsi" w:cstheme="minorHAnsi"/>
            <w:szCs w:val="24"/>
            <w:lang w:val="en-AU"/>
          </w:rPr>
          <w:t xml:space="preserve">, Diamond Head which was located south of the EAC separation and therefore free from </w:t>
        </w:r>
      </w:ins>
      <w:ins w:id="1076" w:author="Hayden Schilling" w:date="2021-04-21T16:03:00Z">
        <w:r>
          <w:rPr>
            <w:rFonts w:asciiTheme="minorHAnsi" w:hAnsiTheme="minorHAnsi" w:cstheme="minorHAnsi"/>
            <w:szCs w:val="24"/>
            <w:lang w:val="en-AU"/>
          </w:rPr>
          <w:t>its</w:t>
        </w:r>
      </w:ins>
      <w:ins w:id="1077" w:author="Hayden Schilling" w:date="2021-04-21T16:02:00Z">
        <w:r>
          <w:rPr>
            <w:rFonts w:asciiTheme="minorHAnsi" w:hAnsiTheme="minorHAnsi" w:cstheme="minorHAnsi"/>
            <w:szCs w:val="24"/>
            <w:lang w:val="en-AU"/>
          </w:rPr>
          <w:t xml:space="preserve"> influence was largely homogenous with little horizontal structure and limited uplift of isotherms</w:t>
        </w:r>
        <w:bookmarkStart w:id="1078" w:name="_Hlk69913556"/>
        <w:r>
          <w:rPr>
            <w:rFonts w:asciiTheme="minorHAnsi" w:hAnsiTheme="minorHAnsi" w:cstheme="minorHAnsi"/>
            <w:szCs w:val="24"/>
            <w:lang w:val="en-AU"/>
          </w:rPr>
          <w:t>.</w:t>
        </w:r>
      </w:ins>
      <w:ins w:id="1079" w:author="Hayden Schilling" w:date="2021-04-21T15:54:00Z">
        <w:r>
          <w:rPr>
            <w:rFonts w:asciiTheme="minorHAnsi" w:hAnsiTheme="minorHAnsi" w:cstheme="minorHAnsi"/>
            <w:szCs w:val="24"/>
            <w:lang w:val="en-AU"/>
          </w:rPr>
          <w:t xml:space="preserve"> </w:t>
        </w:r>
      </w:ins>
      <w:bookmarkEnd w:id="1058"/>
      <w:del w:id="1080" w:author="Hayden Schilling" w:date="2021-04-21T16:04:00Z">
        <w:r w:rsidR="00A66885" w:rsidDel="00730AB3">
          <w:rPr>
            <w:rFonts w:asciiTheme="minorHAnsi" w:hAnsiTheme="minorHAnsi" w:cstheme="minorHAnsi"/>
            <w:szCs w:val="24"/>
            <w:lang w:val="en-AU"/>
          </w:rPr>
          <w:delText xml:space="preserve">Zooplankton </w:delText>
        </w:r>
      </w:del>
      <w:ins w:id="1081" w:author="Hayden Schilling" w:date="2021-04-21T16:04:00Z">
        <w:r>
          <w:rPr>
            <w:rFonts w:asciiTheme="minorHAnsi" w:hAnsiTheme="minorHAnsi" w:cstheme="minorHAnsi"/>
            <w:szCs w:val="24"/>
            <w:lang w:val="en-AU"/>
          </w:rPr>
          <w:t xml:space="preserve">Particulate (zooplankton) </w:t>
        </w:r>
      </w:ins>
      <w:r w:rsidR="00A66885">
        <w:rPr>
          <w:rFonts w:asciiTheme="minorHAnsi" w:hAnsiTheme="minorHAnsi" w:cstheme="minorHAnsi"/>
          <w:szCs w:val="24"/>
          <w:lang w:val="en-AU"/>
        </w:rPr>
        <w:t xml:space="preserve">biomass and mean size was generally </w:t>
      </w:r>
      <w:del w:id="1082" w:author="Hayden Schilling" w:date="2021-04-21T16:02:00Z">
        <w:r w:rsidR="00A66885" w:rsidDel="00730AB3">
          <w:rPr>
            <w:rFonts w:asciiTheme="minorHAnsi" w:hAnsiTheme="minorHAnsi" w:cstheme="minorHAnsi"/>
            <w:szCs w:val="24"/>
            <w:lang w:val="en-AU"/>
          </w:rPr>
          <w:delText xml:space="preserve">constrained </w:delText>
        </w:r>
      </w:del>
      <w:ins w:id="1083" w:author="Hayden Schilling" w:date="2021-04-21T16:02:00Z">
        <w:r>
          <w:rPr>
            <w:rFonts w:asciiTheme="minorHAnsi" w:hAnsiTheme="minorHAnsi" w:cstheme="minorHAnsi"/>
            <w:szCs w:val="24"/>
            <w:lang w:val="en-AU"/>
          </w:rPr>
          <w:t>reflective of</w:t>
        </w:r>
      </w:ins>
      <w:del w:id="1084" w:author="Hayden Schilling" w:date="2021-04-21T16:02:00Z">
        <w:r w:rsidR="00A66885" w:rsidDel="00730AB3">
          <w:rPr>
            <w:rFonts w:asciiTheme="minorHAnsi" w:hAnsiTheme="minorHAnsi" w:cstheme="minorHAnsi"/>
            <w:szCs w:val="24"/>
            <w:lang w:val="en-AU"/>
          </w:rPr>
          <w:delText>by</w:delText>
        </w:r>
      </w:del>
      <w:r w:rsidR="00A66885">
        <w:rPr>
          <w:rFonts w:asciiTheme="minorHAnsi" w:hAnsiTheme="minorHAnsi" w:cstheme="minorHAnsi"/>
          <w:szCs w:val="24"/>
          <w:lang w:val="en-AU"/>
        </w:rPr>
        <w:t xml:space="preserve"> the horizonal and vertical structure of the water</w:t>
      </w:r>
      <w:del w:id="1085" w:author="Hayden Schilling" w:date="2021-04-21T15:57:00Z">
        <w:r w:rsidR="00A66885" w:rsidDel="00730AB3">
          <w:rPr>
            <w:rFonts w:asciiTheme="minorHAnsi" w:hAnsiTheme="minorHAnsi" w:cstheme="minorHAnsi"/>
            <w:szCs w:val="24"/>
            <w:lang w:val="en-AU"/>
          </w:rPr>
          <w:delText xml:space="preserve"> column</w:delText>
        </w:r>
      </w:del>
      <w:del w:id="1086" w:author="Hayden Schilling" w:date="2021-04-21T16:03:00Z">
        <w:r w:rsidR="000B2BEE" w:rsidDel="00730AB3">
          <w:rPr>
            <w:rFonts w:asciiTheme="minorHAnsi" w:hAnsiTheme="minorHAnsi" w:cstheme="minorHAnsi"/>
            <w:szCs w:val="24"/>
            <w:lang w:val="en-AU"/>
          </w:rPr>
          <w:delText xml:space="preserve"> over the continental shelf</w:delText>
        </w:r>
      </w:del>
      <w:r w:rsidR="00A66885">
        <w:rPr>
          <w:rFonts w:asciiTheme="minorHAnsi" w:hAnsiTheme="minorHAnsi" w:cstheme="minorHAnsi"/>
          <w:szCs w:val="24"/>
          <w:lang w:val="en-AU"/>
        </w:rPr>
        <w:t xml:space="preserve">. </w:t>
      </w:r>
      <w:del w:id="1087" w:author="Hayden Schilling" w:date="2021-04-21T15:57:00Z">
        <w:r w:rsidR="000808FA" w:rsidDel="00730AB3">
          <w:rPr>
            <w:rFonts w:asciiTheme="minorHAnsi" w:hAnsiTheme="minorHAnsi" w:cstheme="minorHAnsi"/>
            <w:szCs w:val="24"/>
            <w:lang w:val="en-AU"/>
          </w:rPr>
          <w:delText>P</w:delText>
        </w:r>
        <w:r w:rsidR="00C701C1" w:rsidDel="00730AB3">
          <w:rPr>
            <w:rFonts w:asciiTheme="minorHAnsi" w:hAnsiTheme="minorHAnsi" w:cstheme="minorHAnsi"/>
            <w:szCs w:val="24"/>
            <w:lang w:val="en-AU"/>
          </w:rPr>
          <w:delText>eaks in</w:delText>
        </w:r>
        <w:r w:rsidR="00CF5454" w:rsidDel="00730AB3">
          <w:rPr>
            <w:rFonts w:asciiTheme="minorHAnsi" w:hAnsiTheme="minorHAnsi" w:cstheme="minorHAnsi"/>
            <w:szCs w:val="24"/>
            <w:lang w:val="en-AU"/>
          </w:rPr>
          <w:delText xml:space="preserve"> zooplankton</w:delText>
        </w:r>
        <w:r w:rsidR="00C701C1" w:rsidDel="00730AB3">
          <w:rPr>
            <w:rFonts w:asciiTheme="minorHAnsi" w:hAnsiTheme="minorHAnsi" w:cstheme="minorHAnsi"/>
            <w:szCs w:val="24"/>
            <w:lang w:val="en-AU"/>
          </w:rPr>
          <w:delText xml:space="preserve"> biomass coincided with the front between the continental shelf water and oligotrophic EAC, where the interaction of water masses </w:delText>
        </w:r>
        <w:r w:rsidR="006974C0" w:rsidDel="00730AB3">
          <w:rPr>
            <w:rFonts w:asciiTheme="minorHAnsi" w:hAnsiTheme="minorHAnsi" w:cstheme="minorHAnsi"/>
            <w:szCs w:val="24"/>
            <w:lang w:val="en-AU"/>
          </w:rPr>
          <w:delText>often</w:delText>
        </w:r>
        <w:r w:rsidR="00C701C1" w:rsidDel="00730AB3">
          <w:rPr>
            <w:rFonts w:asciiTheme="minorHAnsi" w:hAnsiTheme="minorHAnsi" w:cstheme="minorHAnsi"/>
            <w:szCs w:val="24"/>
            <w:lang w:val="en-AU"/>
          </w:rPr>
          <w:delText xml:space="preserve"> create</w:delText>
        </w:r>
        <w:r w:rsidR="006974C0" w:rsidDel="00730AB3">
          <w:rPr>
            <w:rFonts w:asciiTheme="minorHAnsi" w:hAnsiTheme="minorHAnsi" w:cstheme="minorHAnsi"/>
            <w:szCs w:val="24"/>
            <w:lang w:val="en-AU"/>
          </w:rPr>
          <w:delText>s</w:delText>
        </w:r>
        <w:r w:rsidR="00817A79" w:rsidDel="00730AB3">
          <w:rPr>
            <w:rFonts w:asciiTheme="minorHAnsi" w:hAnsiTheme="minorHAnsi" w:cstheme="minorHAnsi"/>
            <w:szCs w:val="24"/>
            <w:lang w:val="en-AU"/>
          </w:rPr>
          <w:delText xml:space="preserve"> strong instabilities and vertical velocities producing a</w:delText>
        </w:r>
        <w:r w:rsidR="00C701C1" w:rsidDel="00730AB3">
          <w:rPr>
            <w:rFonts w:asciiTheme="minorHAnsi" w:hAnsiTheme="minorHAnsi" w:cstheme="minorHAnsi"/>
            <w:szCs w:val="24"/>
            <w:lang w:val="en-AU"/>
          </w:rPr>
          <w:delText xml:space="preserve"> highly productive environment </w:delText>
        </w:r>
        <w:r w:rsidR="007D0191" w:rsidDel="00730AB3">
          <w:rPr>
            <w:rFonts w:asciiTheme="minorHAnsi" w:hAnsiTheme="minorHAnsi" w:cstheme="minorHAnsi"/>
            <w:szCs w:val="24"/>
            <w:lang w:val="en-AU"/>
          </w:rPr>
          <w:fldChar w:fldCharType="begin"/>
        </w:r>
        <w:r w:rsidR="00A925B7" w:rsidDel="00730AB3">
          <w:rPr>
            <w:rFonts w:asciiTheme="minorHAnsi" w:hAnsiTheme="minorHAnsi" w:cstheme="minorHAnsi"/>
            <w:szCs w:val="24"/>
            <w:lang w:val="en-AU"/>
          </w:rPr>
          <w:del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delInstrText>
        </w:r>
        <w:r w:rsidR="007D0191" w:rsidDel="00730AB3">
          <w:rPr>
            <w:rFonts w:asciiTheme="minorHAnsi" w:hAnsiTheme="minorHAnsi" w:cstheme="minorHAnsi"/>
            <w:szCs w:val="24"/>
            <w:lang w:val="en-AU"/>
          </w:rPr>
          <w:fldChar w:fldCharType="separate"/>
        </w:r>
        <w:r w:rsidR="00A925B7" w:rsidRPr="00A925B7" w:rsidDel="00730AB3">
          <w:rPr>
            <w:rFonts w:ascii="Calibri" w:hAnsi="Calibri" w:cs="Calibri"/>
            <w:szCs w:val="24"/>
          </w:rPr>
          <w:delText xml:space="preserve">(Nakata </w:delText>
        </w:r>
        <w:r w:rsidR="00A925B7" w:rsidRPr="00A925B7" w:rsidDel="00730AB3">
          <w:rPr>
            <w:rFonts w:ascii="Calibri" w:hAnsi="Calibri" w:cs="Calibri"/>
            <w:i/>
            <w:iCs/>
            <w:szCs w:val="24"/>
          </w:rPr>
          <w:delText>et al.</w:delText>
        </w:r>
        <w:r w:rsidR="00A925B7" w:rsidRPr="00A925B7" w:rsidDel="00730AB3">
          <w:rPr>
            <w:rFonts w:ascii="Calibri" w:hAnsi="Calibri" w:cs="Calibri"/>
            <w:szCs w:val="24"/>
          </w:rPr>
          <w:delText xml:space="preserve">, 2000; Baird </w:delText>
        </w:r>
        <w:r w:rsidR="00A925B7" w:rsidRPr="00A925B7" w:rsidDel="00730AB3">
          <w:rPr>
            <w:rFonts w:ascii="Calibri" w:hAnsi="Calibri" w:cs="Calibri"/>
            <w:i/>
            <w:iCs/>
            <w:szCs w:val="24"/>
          </w:rPr>
          <w:delText>et al.</w:delText>
        </w:r>
        <w:r w:rsidR="00A925B7" w:rsidRPr="00A925B7" w:rsidDel="00730AB3">
          <w:rPr>
            <w:rFonts w:ascii="Calibri" w:hAnsi="Calibri" w:cs="Calibri"/>
            <w:szCs w:val="24"/>
          </w:rPr>
          <w:delText>, 2008)</w:delText>
        </w:r>
        <w:r w:rsidR="007D0191" w:rsidDel="00730AB3">
          <w:rPr>
            <w:rFonts w:asciiTheme="minorHAnsi" w:hAnsiTheme="minorHAnsi" w:cstheme="minorHAnsi"/>
            <w:szCs w:val="24"/>
            <w:lang w:val="en-AU"/>
          </w:rPr>
          <w:fldChar w:fldCharType="end"/>
        </w:r>
        <w:r w:rsidR="00964705" w:rsidDel="00730AB3">
          <w:rPr>
            <w:rFonts w:asciiTheme="minorHAnsi" w:hAnsiTheme="minorHAnsi" w:cstheme="minorHAnsi"/>
            <w:szCs w:val="24"/>
            <w:lang w:val="en-AU"/>
          </w:rPr>
          <w:delText xml:space="preserve">. </w:delText>
        </w:r>
      </w:del>
      <w:bookmarkStart w:id="1088" w:name="_Hlk69914234"/>
      <w:del w:id="1089" w:author="Hayden Schilling" w:date="2021-04-30T21:14:00Z">
        <w:r w:rsidR="008C187F" w:rsidRPr="00F15D89" w:rsidDel="000651A6">
          <w:rPr>
            <w:rFonts w:asciiTheme="minorHAnsi" w:hAnsiTheme="minorHAnsi" w:cstheme="minorHAnsi"/>
            <w:szCs w:val="24"/>
            <w:lang w:val="en-AU"/>
          </w:rPr>
          <w:delText>Distinct from</w:delText>
        </w:r>
        <w:r w:rsidR="00932B6E" w:rsidRPr="00F15D89" w:rsidDel="000651A6">
          <w:rPr>
            <w:rFonts w:asciiTheme="minorHAnsi" w:hAnsiTheme="minorHAnsi" w:cstheme="minorHAnsi"/>
            <w:szCs w:val="24"/>
            <w:lang w:val="en-AU"/>
          </w:rPr>
          <w:delText xml:space="preserve"> </w:delText>
        </w:r>
        <w:r w:rsidR="0024589D" w:rsidRPr="00F15D89" w:rsidDel="000651A6">
          <w:rPr>
            <w:rFonts w:asciiTheme="minorHAnsi" w:hAnsiTheme="minorHAnsi" w:cstheme="minorHAnsi"/>
            <w:szCs w:val="24"/>
            <w:lang w:val="en-AU"/>
          </w:rPr>
          <w:delText>the</w:delText>
        </w:r>
        <w:r w:rsidR="008C187F" w:rsidRPr="00F15D89" w:rsidDel="000651A6">
          <w:rPr>
            <w:rFonts w:asciiTheme="minorHAnsi" w:hAnsiTheme="minorHAnsi" w:cstheme="minorHAnsi"/>
            <w:szCs w:val="24"/>
            <w:lang w:val="en-AU"/>
          </w:rPr>
          <w:delText xml:space="preserve"> </w:delText>
        </w:r>
        <w:r w:rsidR="00C701C1" w:rsidDel="000651A6">
          <w:rPr>
            <w:rFonts w:asciiTheme="minorHAnsi" w:hAnsiTheme="minorHAnsi" w:cstheme="minorHAnsi"/>
            <w:szCs w:val="24"/>
            <w:lang w:val="en-AU"/>
          </w:rPr>
          <w:delText>warmer</w:delText>
        </w:r>
        <w:r w:rsidR="00A66885" w:rsidDel="000651A6">
          <w:rPr>
            <w:rFonts w:asciiTheme="minorHAnsi" w:hAnsiTheme="minorHAnsi" w:cstheme="minorHAnsi"/>
            <w:szCs w:val="24"/>
            <w:lang w:val="en-AU"/>
          </w:rPr>
          <w:delText xml:space="preserve"> offshore</w:delText>
        </w:r>
        <w:r w:rsidR="00932B6E" w:rsidRPr="00F15D89" w:rsidDel="000651A6">
          <w:rPr>
            <w:rFonts w:asciiTheme="minorHAnsi" w:hAnsiTheme="minorHAnsi" w:cstheme="minorHAnsi"/>
            <w:szCs w:val="24"/>
            <w:lang w:val="en-AU"/>
          </w:rPr>
          <w:delText xml:space="preserve"> EAC</w:delText>
        </w:r>
        <w:r w:rsidR="008C187F" w:rsidRPr="00F15D89" w:rsidDel="000651A6">
          <w:rPr>
            <w:rFonts w:asciiTheme="minorHAnsi" w:hAnsiTheme="minorHAnsi" w:cstheme="minorHAnsi"/>
            <w:szCs w:val="24"/>
            <w:lang w:val="en-AU"/>
          </w:rPr>
          <w:delText xml:space="preserve">, </w:delText>
        </w:r>
        <w:r w:rsidR="0024589D" w:rsidRPr="00F15D89" w:rsidDel="000651A6">
          <w:rPr>
            <w:rFonts w:asciiTheme="minorHAnsi" w:hAnsiTheme="minorHAnsi" w:cstheme="minorHAnsi"/>
            <w:szCs w:val="24"/>
            <w:lang w:val="en-AU"/>
          </w:rPr>
          <w:delText>t</w:delText>
        </w:r>
      </w:del>
      <w:ins w:id="1090" w:author="Hayden Schilling" w:date="2021-04-30T21:14:00Z">
        <w:r w:rsidR="000651A6">
          <w:rPr>
            <w:rFonts w:asciiTheme="minorHAnsi" w:hAnsiTheme="minorHAnsi" w:cstheme="minorHAnsi"/>
            <w:szCs w:val="24"/>
            <w:lang w:val="en-AU"/>
          </w:rPr>
          <w:t>T</w:t>
        </w:r>
      </w:ins>
      <w:r w:rsidR="0024589D" w:rsidRPr="00F15D89">
        <w:rPr>
          <w:rFonts w:asciiTheme="minorHAnsi" w:hAnsiTheme="minorHAnsi" w:cstheme="minorHAnsi"/>
          <w:szCs w:val="24"/>
          <w:lang w:val="en-AU"/>
        </w:rPr>
        <w: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proofErr w:type="gramStart"/>
      <w:ins w:id="1091" w:author="Hayden Schilling" w:date="2021-05-04T14:41:00Z">
        <w:r w:rsidR="00031F66">
          <w:rPr>
            <w:rFonts w:asciiTheme="minorHAnsi" w:hAnsiTheme="minorHAnsi" w:cstheme="minorHAnsi"/>
            <w:szCs w:val="24"/>
            <w:lang w:val="en-AU"/>
          </w:rPr>
          <w:t>particulate</w:t>
        </w:r>
      </w:ins>
      <w:ins w:id="1092" w:author="Hayden Schilling" w:date="2021-05-04T14:42:00Z">
        <w:r w:rsidR="00031F66">
          <w:rPr>
            <w:rFonts w:asciiTheme="minorHAnsi" w:hAnsiTheme="minorHAnsi" w:cstheme="minorHAnsi"/>
            <w:szCs w:val="24"/>
            <w:lang w:val="en-AU"/>
          </w:rPr>
          <w:t>s</w:t>
        </w:r>
      </w:ins>
      <w:ins w:id="1093" w:author="Hayden Schilling" w:date="2021-05-04T14:41:00Z">
        <w:r w:rsidR="00031F66">
          <w:rPr>
            <w:rFonts w:asciiTheme="minorHAnsi" w:hAnsiTheme="minorHAnsi" w:cstheme="minorHAnsi"/>
            <w:szCs w:val="24"/>
            <w:lang w:val="en-AU"/>
          </w:rPr>
          <w:t xml:space="preserve"> (</w:t>
        </w:r>
        <w:r w:rsidR="00031F66" w:rsidRPr="00F15D89">
          <w:rPr>
            <w:rFonts w:asciiTheme="minorHAnsi" w:hAnsiTheme="minorHAnsi" w:cstheme="minorHAnsi"/>
            <w:szCs w:val="24"/>
            <w:lang w:val="en-AU"/>
          </w:rPr>
          <w:t>zooplankton</w:t>
        </w:r>
        <w:r w:rsidR="00031F66">
          <w:rPr>
            <w:rFonts w:asciiTheme="minorHAnsi" w:hAnsiTheme="minorHAnsi" w:cstheme="minorHAnsi"/>
            <w:szCs w:val="24"/>
            <w:lang w:val="en-AU"/>
          </w:rPr>
          <w:t>)</w:t>
        </w:r>
        <w:proofErr w:type="gramEnd"/>
        <w:r w:rsidR="00031F66" w:rsidRPr="00F15D89">
          <w:rPr>
            <w:rFonts w:asciiTheme="minorHAnsi" w:hAnsiTheme="minorHAnsi" w:cstheme="minorHAnsi"/>
            <w:szCs w:val="24"/>
            <w:lang w:val="en-AU"/>
          </w:rPr>
          <w:t xml:space="preserve"> </w:t>
        </w:r>
      </w:ins>
      <w:del w:id="1094" w:author="Hayden Schilling" w:date="2021-05-04T14:41:00Z">
        <w:r w:rsidR="004C365F" w:rsidRPr="00F15D89" w:rsidDel="00031F66">
          <w:rPr>
            <w:rFonts w:asciiTheme="minorHAnsi" w:hAnsiTheme="minorHAnsi" w:cstheme="minorHAnsi"/>
            <w:szCs w:val="24"/>
            <w:lang w:val="en-AU"/>
          </w:rPr>
          <w:delText xml:space="preserve">zooplankton </w:delText>
        </w:r>
      </w:del>
      <w:del w:id="1095" w:author="Hayden Schilling" w:date="2021-05-04T14:42:00Z">
        <w:r w:rsidR="00932B6E" w:rsidRPr="007C030E" w:rsidDel="00031F66">
          <w:rPr>
            <w:rFonts w:asciiTheme="minorHAnsi" w:hAnsiTheme="minorHAnsi" w:cstheme="minorHAnsi"/>
            <w:szCs w:val="24"/>
            <w:lang w:val="en-AU"/>
          </w:rPr>
          <w:delText xml:space="preserve">community </w:delText>
        </w:r>
      </w:del>
      <w:r w:rsidR="00932B6E" w:rsidRPr="007C030E">
        <w:rPr>
          <w:rFonts w:asciiTheme="minorHAnsi" w:hAnsiTheme="minorHAnsi" w:cstheme="minorHAnsi"/>
          <w:szCs w:val="24"/>
          <w:lang w:val="en-AU"/>
        </w:rPr>
        <w:t xml:space="preserve">with higher biomass, smaller </w:t>
      </w:r>
      <w:r w:rsidR="004B3DD6" w:rsidRPr="007C030E">
        <w:rPr>
          <w:rFonts w:asciiTheme="minorHAnsi" w:hAnsiTheme="minorHAnsi" w:cstheme="minorHAnsi"/>
          <w:szCs w:val="24"/>
          <w:lang w:val="en-AU"/>
        </w:rPr>
        <w:t>geometric</w:t>
      </w:r>
      <w:r w:rsidR="00932B6E" w:rsidRPr="007C030E">
        <w:rPr>
          <w:rFonts w:asciiTheme="minorHAnsi" w:hAnsiTheme="minorHAnsi" w:cstheme="minorHAnsi"/>
          <w:szCs w:val="24"/>
          <w:lang w:val="en-AU"/>
        </w:rPr>
        <w:t xml:space="preserve"> mean size and steeper</w:t>
      </w:r>
      <w:r w:rsidR="00A719BF" w:rsidRPr="007C030E">
        <w:rPr>
          <w:rFonts w:asciiTheme="minorHAnsi" w:hAnsiTheme="minorHAnsi" w:cstheme="minorHAnsi"/>
          <w:szCs w:val="24"/>
          <w:lang w:val="en-AU"/>
        </w:rPr>
        <w:t xml:space="preserve"> </w:t>
      </w:r>
      <w:r w:rsidR="00932B6E" w:rsidRPr="007C030E">
        <w:rPr>
          <w:rFonts w:asciiTheme="minorHAnsi" w:hAnsiTheme="minorHAnsi" w:cstheme="minorHAnsi"/>
          <w:szCs w:val="24"/>
          <w:lang w:val="en-AU"/>
        </w:rPr>
        <w:t>size spectrum slope</w:t>
      </w:r>
      <w:r w:rsidR="0023202E" w:rsidRPr="007C030E">
        <w:rPr>
          <w:rFonts w:asciiTheme="minorHAnsi" w:hAnsiTheme="minorHAnsi" w:cstheme="minorHAnsi"/>
          <w:szCs w:val="24"/>
          <w:lang w:val="en-AU"/>
        </w:rPr>
        <w:t xml:space="preserve"> </w:t>
      </w:r>
      <w:r w:rsidR="00C91192" w:rsidRPr="007C030E">
        <w:rPr>
          <w:rFonts w:asciiTheme="minorHAnsi" w:hAnsiTheme="minorHAnsi" w:cstheme="minorHAnsi"/>
          <w:szCs w:val="24"/>
          <w:lang w:val="en-AU"/>
        </w:rPr>
        <w:t>(Figure</w:t>
      </w:r>
      <w:ins w:id="1096" w:author="Hayden Schilling" w:date="2021-04-21T16:16:00Z">
        <w:r w:rsidR="005A6558" w:rsidRPr="007C030E">
          <w:rPr>
            <w:rFonts w:asciiTheme="minorHAnsi" w:hAnsiTheme="minorHAnsi" w:cstheme="minorHAnsi"/>
            <w:szCs w:val="24"/>
            <w:lang w:val="en-AU"/>
          </w:rPr>
          <w:t xml:space="preserve">s </w:t>
        </w:r>
      </w:ins>
      <w:ins w:id="1097" w:author="Hayden Schilling" w:date="2021-04-30T11:24:00Z">
        <w:r w:rsidR="00A35686" w:rsidRPr="007C030E">
          <w:rPr>
            <w:rFonts w:asciiTheme="minorHAnsi" w:hAnsiTheme="minorHAnsi" w:cstheme="minorHAnsi"/>
            <w:szCs w:val="24"/>
            <w:lang w:val="en-AU"/>
            <w:rPrChange w:id="1098" w:author="Hayden Schilling" w:date="2021-04-30T15:31:00Z">
              <w:rPr>
                <w:rFonts w:asciiTheme="minorHAnsi" w:hAnsiTheme="minorHAnsi" w:cstheme="minorHAnsi"/>
                <w:szCs w:val="24"/>
                <w:highlight w:val="yellow"/>
                <w:lang w:val="en-AU"/>
              </w:rPr>
            </w:rPrChange>
          </w:rPr>
          <w:t>5</w:t>
        </w:r>
      </w:ins>
      <w:ins w:id="1099" w:author="Hayden Schilling" w:date="2021-04-21T16:16:00Z">
        <w:r w:rsidR="005A6558" w:rsidRPr="007C030E">
          <w:rPr>
            <w:rFonts w:asciiTheme="minorHAnsi" w:hAnsiTheme="minorHAnsi" w:cstheme="minorHAnsi"/>
            <w:szCs w:val="24"/>
            <w:lang w:val="en-AU"/>
          </w:rPr>
          <w:t>,</w:t>
        </w:r>
      </w:ins>
      <w:ins w:id="1100" w:author="Hayden Schilling" w:date="2021-04-30T11:24:00Z">
        <w:r w:rsidR="00A35686" w:rsidRPr="007C030E">
          <w:rPr>
            <w:rFonts w:asciiTheme="minorHAnsi" w:hAnsiTheme="minorHAnsi" w:cstheme="minorHAnsi"/>
            <w:szCs w:val="24"/>
            <w:lang w:val="en-AU"/>
            <w:rPrChange w:id="1101" w:author="Hayden Schilling" w:date="2021-04-30T15:31:00Z">
              <w:rPr>
                <w:rFonts w:asciiTheme="minorHAnsi" w:hAnsiTheme="minorHAnsi" w:cstheme="minorHAnsi"/>
                <w:szCs w:val="24"/>
                <w:highlight w:val="yellow"/>
                <w:lang w:val="en-AU"/>
              </w:rPr>
            </w:rPrChange>
          </w:rPr>
          <w:t xml:space="preserve"> 6</w:t>
        </w:r>
      </w:ins>
      <w:ins w:id="1102" w:author="Hayden Schilling" w:date="2021-04-21T16:16:00Z">
        <w:r w:rsidR="005A6558" w:rsidRPr="007C030E">
          <w:rPr>
            <w:rFonts w:asciiTheme="minorHAnsi" w:hAnsiTheme="minorHAnsi" w:cstheme="minorHAnsi"/>
            <w:szCs w:val="24"/>
            <w:lang w:val="en-AU"/>
          </w:rPr>
          <w:t>,</w:t>
        </w:r>
      </w:ins>
      <w:r w:rsidR="00C91192" w:rsidRPr="007C030E">
        <w:rPr>
          <w:rFonts w:asciiTheme="minorHAnsi" w:hAnsiTheme="minorHAnsi" w:cstheme="minorHAnsi"/>
          <w:szCs w:val="24"/>
          <w:lang w:val="en-AU"/>
        </w:rPr>
        <w:t xml:space="preserve"> </w:t>
      </w:r>
      <w:ins w:id="1103" w:author="Hayden Schilling" w:date="2021-04-30T11:25:00Z">
        <w:r w:rsidR="00A35686" w:rsidRPr="007C030E">
          <w:rPr>
            <w:rFonts w:asciiTheme="minorHAnsi" w:hAnsiTheme="minorHAnsi" w:cstheme="minorHAnsi"/>
            <w:szCs w:val="24"/>
            <w:lang w:val="en-AU"/>
            <w:rPrChange w:id="1104" w:author="Hayden Schilling" w:date="2021-04-30T15:31:00Z">
              <w:rPr>
                <w:rFonts w:asciiTheme="minorHAnsi" w:hAnsiTheme="minorHAnsi" w:cstheme="minorHAnsi"/>
                <w:szCs w:val="24"/>
                <w:highlight w:val="yellow"/>
                <w:lang w:val="en-AU"/>
              </w:rPr>
            </w:rPrChange>
          </w:rPr>
          <w:t>7</w:t>
        </w:r>
      </w:ins>
      <w:del w:id="1105" w:author="Hayden Schilling" w:date="2021-04-30T11:25:00Z">
        <w:r w:rsidR="00C825CF" w:rsidRPr="007C030E" w:rsidDel="00A35686">
          <w:rPr>
            <w:rFonts w:asciiTheme="minorHAnsi" w:hAnsiTheme="minorHAnsi" w:cstheme="minorHAnsi"/>
            <w:szCs w:val="24"/>
            <w:lang w:val="en-AU"/>
          </w:rPr>
          <w:delText>8</w:delText>
        </w:r>
      </w:del>
      <w:r w:rsidR="00C91192" w:rsidRPr="007C030E">
        <w:rPr>
          <w:rFonts w:asciiTheme="minorHAnsi" w:hAnsiTheme="minorHAnsi" w:cstheme="minorHAnsi"/>
          <w:szCs w:val="24"/>
          <w:lang w:val="en-AU"/>
        </w:rPr>
        <w:t>)</w:t>
      </w:r>
      <w:ins w:id="1106" w:author="Hayden Schilling" w:date="2021-04-30T21:14:00Z">
        <w:r w:rsidR="000651A6">
          <w:rPr>
            <w:rFonts w:asciiTheme="minorHAnsi" w:hAnsiTheme="minorHAnsi" w:cstheme="minorHAnsi"/>
            <w:szCs w:val="24"/>
            <w:lang w:val="en-AU"/>
          </w:rPr>
          <w:t>,</w:t>
        </w:r>
        <w:r w:rsidR="000651A6" w:rsidRPr="000651A6">
          <w:rPr>
            <w:rFonts w:asciiTheme="minorHAnsi" w:hAnsiTheme="minorHAnsi" w:cstheme="minorHAnsi"/>
            <w:szCs w:val="24"/>
            <w:lang w:val="en-AU"/>
          </w:rPr>
          <w:t xml:space="preserve"> </w:t>
        </w:r>
        <w:r w:rsidR="000651A6">
          <w:rPr>
            <w:rFonts w:asciiTheme="minorHAnsi" w:hAnsiTheme="minorHAnsi" w:cstheme="minorHAnsi"/>
            <w:szCs w:val="24"/>
            <w:lang w:val="en-AU"/>
          </w:rPr>
          <w:t>d</w:t>
        </w:r>
        <w:r w:rsidR="000651A6" w:rsidRPr="00F15D89">
          <w:rPr>
            <w:rFonts w:asciiTheme="minorHAnsi" w:hAnsiTheme="minorHAnsi" w:cstheme="minorHAnsi"/>
            <w:szCs w:val="24"/>
            <w:lang w:val="en-AU"/>
          </w:rPr>
          <w:t xml:space="preserve">istinct from the </w:t>
        </w:r>
        <w:r w:rsidR="000651A6">
          <w:rPr>
            <w:rFonts w:asciiTheme="minorHAnsi" w:hAnsiTheme="minorHAnsi" w:cstheme="minorHAnsi"/>
            <w:szCs w:val="24"/>
            <w:lang w:val="en-AU"/>
          </w:rPr>
          <w:t>warmer offshore</w:t>
        </w:r>
        <w:r w:rsidR="000651A6" w:rsidRPr="00F15D89">
          <w:rPr>
            <w:rFonts w:asciiTheme="minorHAnsi" w:hAnsiTheme="minorHAnsi" w:cstheme="minorHAnsi"/>
            <w:szCs w:val="24"/>
            <w:lang w:val="en-AU"/>
          </w:rPr>
          <w:t xml:space="preserve"> EAC</w:t>
        </w:r>
      </w:ins>
      <w:r w:rsidR="00932B6E" w:rsidRPr="007C030E">
        <w:rPr>
          <w:rFonts w:asciiTheme="minorHAnsi" w:hAnsiTheme="minorHAnsi" w:cstheme="minorHAnsi"/>
          <w:szCs w:val="24"/>
          <w:lang w:val="en-AU"/>
        </w:rPr>
        <w:t xml:space="preserve">. </w:t>
      </w:r>
      <w:bookmarkStart w:id="1107" w:name="_Hlk69914043"/>
      <w:bookmarkEnd w:id="1078"/>
      <w:bookmarkEnd w:id="1088"/>
      <w:r w:rsidR="00932B6E" w:rsidRPr="007C030E">
        <w:rPr>
          <w:rFonts w:asciiTheme="minorHAnsi" w:hAnsiTheme="minorHAnsi" w:cstheme="minorHAnsi"/>
          <w:szCs w:val="24"/>
          <w:lang w:val="en-AU"/>
        </w:rPr>
        <w:t xml:space="preserve">These </w:t>
      </w:r>
      <w:r w:rsidR="006974C0" w:rsidRPr="007C030E">
        <w:rPr>
          <w:rFonts w:asciiTheme="minorHAnsi" w:hAnsiTheme="minorHAnsi" w:cstheme="minorHAnsi"/>
          <w:szCs w:val="24"/>
          <w:lang w:val="en-AU"/>
        </w:rPr>
        <w:t>observations</w:t>
      </w:r>
      <w:r w:rsidR="00932B6E" w:rsidRPr="007C030E">
        <w:rPr>
          <w:rFonts w:asciiTheme="minorHAnsi" w:hAnsiTheme="minorHAnsi" w:cstheme="minorHAnsi"/>
          <w:szCs w:val="24"/>
          <w:lang w:val="en-AU"/>
        </w:rPr>
        <w:t xml:space="preserve"> </w:t>
      </w:r>
      <w:r w:rsidR="00C91192" w:rsidRPr="007C030E">
        <w:rPr>
          <w:rFonts w:asciiTheme="minorHAnsi" w:hAnsiTheme="minorHAnsi" w:cstheme="minorHAnsi"/>
          <w:szCs w:val="24"/>
          <w:lang w:val="en-AU"/>
        </w:rPr>
        <w:t>are consistent with</w:t>
      </w:r>
      <w:ins w:id="1108" w:author="Hayden Schilling" w:date="2021-04-30T11:25:00Z">
        <w:r w:rsidR="00A35686" w:rsidRPr="007C030E">
          <w:rPr>
            <w:rFonts w:asciiTheme="minorHAnsi" w:hAnsiTheme="minorHAnsi" w:cstheme="minorHAnsi"/>
            <w:szCs w:val="24"/>
            <w:lang w:val="en-AU"/>
          </w:rPr>
          <w:t xml:space="preserve"> sustained</w:t>
        </w:r>
      </w:ins>
      <w:r w:rsidR="00C91192" w:rsidRPr="007C030E">
        <w:rPr>
          <w:rFonts w:asciiTheme="minorHAnsi" w:hAnsiTheme="minorHAnsi" w:cstheme="minorHAnsi"/>
          <w:szCs w:val="24"/>
          <w:lang w:val="en-AU"/>
        </w:rPr>
        <w:t xml:space="preserve"> higher chlorophyll</w:t>
      </w:r>
      <w:r w:rsidR="00030FF6" w:rsidRPr="007C030E">
        <w:rPr>
          <w:rFonts w:asciiTheme="minorHAnsi" w:hAnsiTheme="minorHAnsi" w:cstheme="minorHAnsi"/>
          <w:szCs w:val="24"/>
          <w:lang w:val="en-AU"/>
        </w:rPr>
        <w:t xml:space="preserve"> </w:t>
      </w:r>
      <w:r w:rsidR="00030FF6" w:rsidRPr="007C030E">
        <w:rPr>
          <w:rFonts w:asciiTheme="minorHAnsi" w:hAnsiTheme="minorHAnsi" w:cstheme="minorHAnsi"/>
          <w:i/>
          <w:iCs/>
          <w:szCs w:val="24"/>
          <w:lang w:val="en-AU"/>
        </w:rPr>
        <w:t>a</w:t>
      </w:r>
      <w:r w:rsidR="00C91192" w:rsidRPr="007C030E">
        <w:rPr>
          <w:rFonts w:asciiTheme="minorHAnsi" w:hAnsiTheme="minorHAnsi" w:cstheme="minorHAnsi"/>
          <w:szCs w:val="24"/>
          <w:lang w:val="en-AU"/>
        </w:rPr>
        <w:t xml:space="preserve"> </w:t>
      </w:r>
      <w:r w:rsidR="002E4853" w:rsidRPr="007C030E">
        <w:rPr>
          <w:rFonts w:asciiTheme="minorHAnsi" w:hAnsiTheme="minorHAnsi" w:cstheme="minorHAnsi"/>
          <w:szCs w:val="24"/>
          <w:lang w:val="en-AU"/>
        </w:rPr>
        <w:t>on the continental</w:t>
      </w:r>
      <w:r w:rsidR="00C91192" w:rsidRPr="007C030E">
        <w:rPr>
          <w:rFonts w:asciiTheme="minorHAnsi" w:hAnsiTheme="minorHAnsi" w:cstheme="minorHAnsi"/>
          <w:szCs w:val="24"/>
          <w:lang w:val="en-AU"/>
        </w:rPr>
        <w:t xml:space="preserve"> shelf</w:t>
      </w:r>
      <w:r w:rsidR="00C91192">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t>
      </w:r>
      <w:r w:rsidR="007F2C08">
        <w:rPr>
          <w:rFonts w:asciiTheme="minorHAnsi" w:hAnsiTheme="minorHAnsi" w:cstheme="minorHAnsi"/>
          <w:szCs w:val="24"/>
          <w:lang w:val="en-AU"/>
        </w:rPr>
        <w:t>EAC</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556CC4">
        <w:rPr>
          <w:rFonts w:asciiTheme="minorHAnsi" w:hAnsiTheme="minorHAnsi" w:cstheme="minorHAnsi"/>
          <w:szCs w:val="24"/>
          <w:lang w:val="en-AU"/>
        </w:rPr>
        <w:instrText xml:space="preserve"> ADDIN ZOTERO_ITEM CSL_CITATION {"citationID":"ocQW2f8A","properties":{"formattedCitation":"(Schaeffer {\\i{}et al.}, 2014; Schaeffer and Roughan, 2015)","plainCitation":"(Schaeffer et al., 2014; Schaeffer and Roughan, 2015)","noteIndex":0},"citationItems":[{"id":167,"uris":["http://zotero.org/users/local/U6DoygBa/items/TSJAHY6F"],"uri":["http://zotero.org/users/local/U6DoygBa/items/TSJAHY6F"],"itemData":{"id":167,"type":"article-journal","container-title":"Journal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556CC4" w:rsidRPr="00556CC4">
        <w:rPr>
          <w:rFonts w:ascii="Calibri" w:hAnsi="Calibri" w:cs="Calibri"/>
          <w:szCs w:val="24"/>
        </w:rPr>
        <w:t xml:space="preserve">(Schaeffer </w:t>
      </w:r>
      <w:r w:rsidR="00556CC4" w:rsidRPr="00556CC4">
        <w:rPr>
          <w:rFonts w:ascii="Calibri" w:hAnsi="Calibri" w:cs="Calibri"/>
          <w:i/>
          <w:iCs/>
          <w:szCs w:val="24"/>
        </w:rPr>
        <w:t>et al.</w:t>
      </w:r>
      <w:r w:rsidR="00556CC4" w:rsidRPr="00556CC4">
        <w:rPr>
          <w:rFonts w:ascii="Calibri" w:hAnsi="Calibri" w:cs="Calibri"/>
          <w:szCs w:val="24"/>
        </w:rPr>
        <w:t>, 2014; 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bookmarkEnd w:id="1107"/>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 xml:space="preserve">et </w:t>
      </w:r>
      <w:r w:rsidR="00A925B7" w:rsidRPr="00A925B7">
        <w:rPr>
          <w:rFonts w:ascii="Calibri" w:hAnsi="Calibri" w:cs="Calibri"/>
          <w:i/>
          <w:iCs/>
          <w:szCs w:val="24"/>
        </w:rPr>
        <w:lastRenderedPageBreak/>
        <w:t>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bookmarkStart w:id="1109" w:name="_Hlk71021170"/>
      <w:ins w:id="1110" w:author="Hayden Schilling" w:date="2021-04-30T21:12:00Z">
        <w:r w:rsidR="000651A6">
          <w:rPr>
            <w:rFonts w:ascii="Calibri" w:hAnsi="Calibri" w:cs="Calibri"/>
            <w:szCs w:val="24"/>
          </w:rPr>
          <w:t xml:space="preserve">Therefore, a steeper zooplankton size spectrum slope could arise not only from increased production of smaller zooplankton </w:t>
        </w:r>
      </w:ins>
      <w:r w:rsidR="000651A6">
        <w:rPr>
          <w:rFonts w:ascii="Calibri" w:hAnsi="Calibri" w:cs="Calibri"/>
          <w:szCs w:val="24"/>
        </w:rPr>
        <w:fldChar w:fldCharType="begin"/>
      </w:r>
      <w:r w:rsidR="000651A6">
        <w:rPr>
          <w:rFonts w:ascii="Calibri" w:hAnsi="Calibri" w:cs="Calibri"/>
          <w:szCs w:val="24"/>
        </w:rPr>
        <w:instrText xml:space="preserve"> ADDIN ZOTERO_ITEM CSL_CITATION {"citationID":"XvbM4C7Z","properties":{"formattedCitation":"(Guiet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0651A6">
        <w:rPr>
          <w:rFonts w:ascii="Calibri" w:hAnsi="Calibri" w:cs="Calibri"/>
          <w:szCs w:val="24"/>
        </w:rPr>
        <w:fldChar w:fldCharType="separate"/>
      </w:r>
      <w:r w:rsidR="000651A6" w:rsidRPr="000651A6">
        <w:rPr>
          <w:rFonts w:ascii="Calibri" w:hAnsi="Calibri" w:cs="Calibri"/>
          <w:szCs w:val="24"/>
        </w:rPr>
        <w:t xml:space="preserve">(Guiet </w:t>
      </w:r>
      <w:r w:rsidR="000651A6" w:rsidRPr="000651A6">
        <w:rPr>
          <w:rFonts w:ascii="Calibri" w:hAnsi="Calibri" w:cs="Calibri"/>
          <w:i/>
          <w:iCs/>
          <w:szCs w:val="24"/>
        </w:rPr>
        <w:t>et al.</w:t>
      </w:r>
      <w:r w:rsidR="000651A6" w:rsidRPr="000651A6">
        <w:rPr>
          <w:rFonts w:ascii="Calibri" w:hAnsi="Calibri" w:cs="Calibri"/>
          <w:szCs w:val="24"/>
        </w:rPr>
        <w:t>, 2016)</w:t>
      </w:r>
      <w:r w:rsidR="000651A6">
        <w:rPr>
          <w:rFonts w:ascii="Calibri" w:hAnsi="Calibri" w:cs="Calibri"/>
          <w:szCs w:val="24"/>
        </w:rPr>
        <w:fldChar w:fldCharType="end"/>
      </w:r>
      <w:ins w:id="1111" w:author="Hayden Schilling" w:date="2021-04-30T21:12:00Z">
        <w:r w:rsidR="000651A6">
          <w:rPr>
            <w:rFonts w:ascii="Calibri" w:hAnsi="Calibri" w:cs="Calibri"/>
            <w:szCs w:val="24"/>
          </w:rPr>
          <w:t xml:space="preserve">, but also by predation on larger zooplankton prey by planktivorous fish </w:t>
        </w:r>
      </w:ins>
      <w:r w:rsidR="000651A6">
        <w:rPr>
          <w:rFonts w:ascii="Calibri" w:hAnsi="Calibri" w:cs="Calibri"/>
          <w:szCs w:val="24"/>
        </w:rPr>
        <w:fldChar w:fldCharType="begin"/>
      </w:r>
      <w:r w:rsidR="000651A6">
        <w:rPr>
          <w:rFonts w:ascii="Calibri" w:hAnsi="Calibri" w:cs="Calibri"/>
          <w:szCs w:val="24"/>
        </w:rPr>
        <w:instrText xml:space="preserve"> ADDIN ZOTERO_ITEM CSL_CITATION {"citationID":"7k2jf71p","properties":{"formattedCitation":"(Moore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0651A6">
        <w:rPr>
          <w:rFonts w:ascii="Calibri" w:hAnsi="Calibri" w:cs="Calibri"/>
          <w:szCs w:val="24"/>
        </w:rPr>
        <w:fldChar w:fldCharType="separate"/>
      </w:r>
      <w:r w:rsidR="000651A6" w:rsidRPr="000651A6">
        <w:rPr>
          <w:rFonts w:ascii="Calibri" w:hAnsi="Calibri" w:cs="Calibri"/>
        </w:rPr>
        <w:t>(Moore and Suthers, 2006)</w:t>
      </w:r>
      <w:r w:rsidR="000651A6">
        <w:rPr>
          <w:rFonts w:ascii="Calibri" w:hAnsi="Calibri" w:cs="Calibri"/>
          <w:szCs w:val="24"/>
        </w:rPr>
        <w:fldChar w:fldCharType="end"/>
      </w:r>
      <w:ins w:id="1112" w:author="Hayden Schilling" w:date="2021-04-30T21:12:00Z">
        <w:r w:rsidR="000651A6">
          <w:rPr>
            <w:rFonts w:ascii="Calibri" w:hAnsi="Calibri" w:cs="Calibri"/>
            <w:szCs w:val="24"/>
          </w:rPr>
          <w:t>.</w:t>
        </w:r>
      </w:ins>
      <w:bookmarkEnd w:id="1109"/>
      <w:ins w:id="1113" w:author="Hayden Schilling" w:date="2021-05-04T11:46:00Z">
        <w:r w:rsidR="009A6E54">
          <w:rPr>
            <w:rFonts w:ascii="Calibri" w:hAnsi="Calibri" w:cs="Calibri"/>
            <w:szCs w:val="24"/>
          </w:rPr>
          <w:t xml:space="preserve"> In the region of our study, </w:t>
        </w:r>
      </w:ins>
      <w:ins w:id="1114" w:author="Hayden Schilling" w:date="2021-05-04T11:47:00Z">
        <w:r w:rsidR="009A6E54">
          <w:rPr>
            <w:rFonts w:ascii="Calibri" w:hAnsi="Calibri" w:cs="Calibri"/>
            <w:bCs/>
            <w:szCs w:val="24"/>
            <w:lang w:val="en-AU"/>
          </w:rPr>
          <w:t>p</w:t>
        </w:r>
        <w:r w:rsidR="009A6E54" w:rsidRPr="009A6E54">
          <w:rPr>
            <w:rFonts w:ascii="Calibri" w:hAnsi="Calibri" w:cs="Calibri"/>
            <w:bCs/>
            <w:szCs w:val="24"/>
            <w:lang w:val="en-AU"/>
          </w:rPr>
          <w:t>lanktivorous fish such as mackerel and scad consume zooplankton in the 0.5-1 mm particle diameters (</w:t>
        </w:r>
        <w:r w:rsidR="009A6E54">
          <w:rPr>
            <w:rFonts w:ascii="Calibri" w:hAnsi="Calibri" w:cs="Calibri"/>
            <w:bCs/>
            <w:szCs w:val="24"/>
            <w:lang w:val="en-AU"/>
          </w:rPr>
          <w:t>Schilling, unpublished data</w:t>
        </w:r>
        <w:r w:rsidR="009A6E54" w:rsidRPr="009A6E54">
          <w:rPr>
            <w:rFonts w:ascii="Calibri" w:hAnsi="Calibri" w:cs="Calibri"/>
            <w:bCs/>
            <w:szCs w:val="24"/>
            <w:lang w:val="en-AU"/>
          </w:rPr>
          <w:t xml:space="preserve">) and </w:t>
        </w:r>
      </w:ins>
      <w:ins w:id="1115" w:author="Hayden Schilling" w:date="2021-05-04T11:48:00Z">
        <w:r w:rsidR="00DB2A3D">
          <w:rPr>
            <w:rFonts w:ascii="Calibri" w:hAnsi="Calibri" w:cs="Calibri"/>
            <w:bCs/>
            <w:szCs w:val="24"/>
            <w:lang w:val="en-AU"/>
          </w:rPr>
          <w:t>are often found aggrega</w:t>
        </w:r>
      </w:ins>
      <w:ins w:id="1116" w:author="Hayden Schilling" w:date="2021-05-04T11:49:00Z">
        <w:r w:rsidR="00DB2A3D">
          <w:rPr>
            <w:rFonts w:ascii="Calibri" w:hAnsi="Calibri" w:cs="Calibri"/>
            <w:bCs/>
            <w:szCs w:val="24"/>
            <w:lang w:val="en-AU"/>
          </w:rPr>
          <w:t xml:space="preserve">ting </w:t>
        </w:r>
      </w:ins>
      <w:ins w:id="1117" w:author="Hayden Schilling" w:date="2021-05-04T14:43:00Z">
        <w:r w:rsidR="004E7EC9">
          <w:rPr>
            <w:rFonts w:ascii="Calibri" w:hAnsi="Calibri" w:cs="Calibri"/>
            <w:bCs/>
            <w:szCs w:val="24"/>
            <w:lang w:val="en-AU"/>
          </w:rPr>
          <w:t>on the inside of</w:t>
        </w:r>
      </w:ins>
      <w:ins w:id="1118" w:author="Hayden Schilling" w:date="2021-05-04T11:49:00Z">
        <w:r w:rsidR="00DB2A3D">
          <w:rPr>
            <w:rFonts w:ascii="Calibri" w:hAnsi="Calibri" w:cs="Calibri"/>
            <w:bCs/>
            <w:szCs w:val="24"/>
            <w:lang w:val="en-AU"/>
          </w:rPr>
          <w:t xml:space="preserve"> the shelf edge </w:t>
        </w:r>
      </w:ins>
      <w:r w:rsidR="00DB2A3D">
        <w:rPr>
          <w:rFonts w:ascii="Calibri" w:hAnsi="Calibri" w:cs="Calibri"/>
          <w:bCs/>
          <w:szCs w:val="24"/>
          <w:lang w:val="en-AU"/>
        </w:rPr>
        <w:fldChar w:fldCharType="begin"/>
      </w:r>
      <w:r w:rsidR="00DB2A3D">
        <w:rPr>
          <w:rFonts w:ascii="Calibri" w:hAnsi="Calibri" w:cs="Calibri"/>
          <w:bCs/>
          <w:szCs w:val="24"/>
          <w:lang w:val="en-AU"/>
        </w:rPr>
        <w:instrText xml:space="preserve"> ADDIN ZOTERO_ITEM CSL_CITATION {"citationID":"AvXvlZg8","properties":{"formattedCitation":"(Holland {\\i{}et al.}, 2021)","plainCitation":"(Holland et al., 2021)","noteIndex":0},"citationItems":[{"id":2027,"uris":["http://zotero.org/users/local/U6DoygBa/items/598Y23Y5"],"uri":["http://zotero.org/users/local/U6DoygBa/items/598Y23Y5"],"itemData":{"id":2027,"type":"article-journal","abstract":"The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sidR="00DB2A3D">
        <w:rPr>
          <w:rFonts w:ascii="Calibri" w:hAnsi="Calibri" w:cs="Calibri"/>
          <w:bCs/>
          <w:szCs w:val="24"/>
          <w:lang w:val="en-AU"/>
        </w:rPr>
        <w:fldChar w:fldCharType="separate"/>
      </w:r>
      <w:r w:rsidR="00DB2A3D" w:rsidRPr="00DB2A3D">
        <w:rPr>
          <w:rFonts w:ascii="Calibri" w:hAnsi="Calibri" w:cs="Calibri"/>
          <w:szCs w:val="24"/>
        </w:rPr>
        <w:t xml:space="preserve">(Holland </w:t>
      </w:r>
      <w:r w:rsidR="00DB2A3D" w:rsidRPr="00DB2A3D">
        <w:rPr>
          <w:rFonts w:ascii="Calibri" w:hAnsi="Calibri" w:cs="Calibri"/>
          <w:i/>
          <w:iCs/>
          <w:szCs w:val="24"/>
        </w:rPr>
        <w:t>et al.</w:t>
      </w:r>
      <w:r w:rsidR="00DB2A3D" w:rsidRPr="00DB2A3D">
        <w:rPr>
          <w:rFonts w:ascii="Calibri" w:hAnsi="Calibri" w:cs="Calibri"/>
          <w:szCs w:val="24"/>
        </w:rPr>
        <w:t>, 2021)</w:t>
      </w:r>
      <w:r w:rsidR="00DB2A3D">
        <w:rPr>
          <w:rFonts w:ascii="Calibri" w:hAnsi="Calibri" w:cs="Calibri"/>
          <w:bCs/>
          <w:szCs w:val="24"/>
          <w:lang w:val="en-AU"/>
        </w:rPr>
        <w:fldChar w:fldCharType="end"/>
      </w:r>
      <w:ins w:id="1119" w:author="Hayden Schilling" w:date="2021-05-04T11:49:00Z">
        <w:r w:rsidR="00DB2A3D">
          <w:rPr>
            <w:rFonts w:ascii="Calibri" w:hAnsi="Calibri" w:cs="Calibri"/>
            <w:bCs/>
            <w:szCs w:val="24"/>
            <w:lang w:val="en-AU"/>
          </w:rPr>
          <w:t>. S</w:t>
        </w:r>
      </w:ins>
      <w:ins w:id="1120" w:author="Hayden Schilling" w:date="2021-05-04T11:47:00Z">
        <w:r w:rsidR="009A6E54" w:rsidRPr="009A6E54">
          <w:rPr>
            <w:rFonts w:ascii="Calibri" w:hAnsi="Calibri" w:cs="Calibri"/>
            <w:bCs/>
            <w:szCs w:val="24"/>
            <w:lang w:val="en-AU"/>
          </w:rPr>
          <w:t xml:space="preserve">uch predators </w:t>
        </w:r>
        <w:r w:rsidR="009A6E54">
          <w:rPr>
            <w:rFonts w:ascii="Calibri" w:hAnsi="Calibri" w:cs="Calibri"/>
            <w:bCs/>
            <w:szCs w:val="24"/>
            <w:lang w:val="en-AU"/>
          </w:rPr>
          <w:t>could</w:t>
        </w:r>
        <w:r w:rsidR="009A6E54" w:rsidRPr="009A6E54">
          <w:rPr>
            <w:rFonts w:ascii="Calibri" w:hAnsi="Calibri" w:cs="Calibri"/>
            <w:bCs/>
            <w:szCs w:val="24"/>
            <w:lang w:val="en-AU"/>
          </w:rPr>
          <w:t xml:space="preserve"> steepen the slope of the zooplankton biomass size spectrum</w:t>
        </w:r>
      </w:ins>
      <w:ins w:id="1121" w:author="Hayden Schilling" w:date="2021-05-04T11:48:00Z">
        <w:r w:rsidR="009A6E54">
          <w:rPr>
            <w:rFonts w:ascii="Calibri" w:hAnsi="Calibri" w:cs="Calibri"/>
            <w:bCs/>
            <w:szCs w:val="24"/>
            <w:lang w:val="en-AU"/>
          </w:rPr>
          <w:t xml:space="preserve"> as they target larger prey.</w:t>
        </w:r>
      </w:ins>
    </w:p>
    <w:p w14:paraId="21AD965E" w14:textId="73316890" w:rsidR="00A73321" w:rsidRPr="00F15D89" w:rsidDel="00031F66" w:rsidRDefault="00A73321" w:rsidP="00A73321">
      <w:pPr>
        <w:spacing w:line="480" w:lineRule="auto"/>
        <w:rPr>
          <w:del w:id="1122" w:author="Hayden Schilling" w:date="2021-05-04T14:42:00Z"/>
          <w:rFonts w:asciiTheme="minorHAnsi" w:hAnsiTheme="minorHAnsi" w:cstheme="minorHAnsi"/>
          <w:b/>
          <w:bCs/>
          <w:lang w:val="en-AU"/>
        </w:rPr>
      </w:pPr>
      <w:del w:id="1123" w:author="Hayden Schilling" w:date="2021-04-15T11:44:00Z">
        <w:r w:rsidDel="00E30B64">
          <w:rPr>
            <w:noProof/>
            <w:lang w:val="en-AU" w:eastAsia="en-AU"/>
          </w:rPr>
          <w:drawing>
            <wp:inline distT="0" distB="0" distL="0" distR="0" wp14:anchorId="751CC47C" wp14:editId="49DC307B">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del>
    </w:p>
    <w:p w14:paraId="1B6E64C6" w14:textId="0BF9B4E6" w:rsidR="00A73321" w:rsidDel="00086B9E" w:rsidRDefault="00A73321" w:rsidP="00A73321">
      <w:pPr>
        <w:spacing w:line="480" w:lineRule="auto"/>
        <w:rPr>
          <w:del w:id="1124" w:author="Hayden Schilling" w:date="2021-04-30T11:30:00Z"/>
          <w:rFonts w:asciiTheme="minorHAnsi" w:hAnsiTheme="minorHAnsi" w:cstheme="minorHAnsi"/>
          <w:lang w:val="en-AU"/>
        </w:rPr>
      </w:pPr>
      <w:del w:id="1125" w:author="Hayden Schilling" w:date="2021-04-30T11:30:00Z">
        <w:r w:rsidRPr="00F15D89" w:rsidDel="00086B9E">
          <w:rPr>
            <w:rFonts w:asciiTheme="minorHAnsi" w:hAnsiTheme="minorHAnsi" w:cstheme="minorHAnsi"/>
            <w:b/>
            <w:bCs/>
            <w:lang w:val="en-AU"/>
          </w:rPr>
          <w:delText xml:space="preserve">Figure </w:delText>
        </w:r>
      </w:del>
      <w:del w:id="1126" w:author="Hayden Schilling" w:date="2021-04-30T11:27:00Z">
        <w:r w:rsidDel="008C236B">
          <w:rPr>
            <w:rFonts w:asciiTheme="minorHAnsi" w:hAnsiTheme="minorHAnsi" w:cstheme="minorHAnsi"/>
            <w:b/>
            <w:bCs/>
            <w:lang w:val="en-AU"/>
          </w:rPr>
          <w:delText>8</w:delText>
        </w:r>
      </w:del>
      <w:del w:id="1127" w:author="Hayden Schilling" w:date="2021-04-30T11:30:00Z">
        <w:r w:rsidRPr="00F15D89" w:rsidDel="00086B9E">
          <w:rPr>
            <w:rFonts w:asciiTheme="minorHAnsi" w:hAnsiTheme="minorHAnsi" w:cstheme="minorHAnsi"/>
            <w:b/>
            <w:bCs/>
            <w:lang w:val="en-AU"/>
          </w:rPr>
          <w:delText xml:space="preserve"> </w:delText>
        </w:r>
        <w:r w:rsidDel="00086B9E">
          <w:rPr>
            <w:rFonts w:asciiTheme="minorHAnsi" w:hAnsiTheme="minorHAnsi" w:cstheme="minorHAnsi"/>
            <w:lang w:val="en-AU"/>
          </w:rPr>
          <w:delText xml:space="preserve">Conceptual </w:delText>
        </w:r>
        <w:r w:rsidRPr="00F15D89" w:rsidDel="00086B9E">
          <w:rPr>
            <w:rFonts w:asciiTheme="minorHAnsi" w:hAnsiTheme="minorHAnsi" w:cstheme="minorHAnsi"/>
            <w:lang w:val="en-AU"/>
          </w:rPr>
          <w:delText xml:space="preserve">diagram of the zooplankton community and how it changes over </w:delText>
        </w:r>
      </w:del>
      <w:del w:id="1128" w:author="Hayden Schilling" w:date="2021-04-30T11:27:00Z">
        <w:r w:rsidRPr="00F15D89" w:rsidDel="008C236B">
          <w:rPr>
            <w:rFonts w:asciiTheme="minorHAnsi" w:hAnsiTheme="minorHAnsi" w:cstheme="minorHAnsi"/>
            <w:lang w:val="en-AU"/>
          </w:rPr>
          <w:delText>a</w:delText>
        </w:r>
      </w:del>
      <w:del w:id="1129" w:author="Hayden Schilling" w:date="2021-04-30T11:30:00Z">
        <w:r w:rsidRPr="00F15D89" w:rsidDel="00086B9E">
          <w:rPr>
            <w:rFonts w:asciiTheme="minorHAnsi" w:hAnsiTheme="minorHAnsi" w:cstheme="minorHAnsi"/>
            <w:lang w:val="en-AU"/>
          </w:rPr>
          <w:delText xml:space="preserve"> continental shelf and with depth.</w:delText>
        </w:r>
        <w:r w:rsidDel="00086B9E">
          <w:rPr>
            <w:rFonts w:asciiTheme="minorHAnsi" w:hAnsiTheme="minorHAnsi" w:cstheme="minorHAnsi"/>
            <w:lang w:val="en-AU"/>
          </w:rPr>
          <w:delText xml:space="preserve"> Note all zooplankton are represented by copepods in this </w:delText>
        </w:r>
        <w:r w:rsidR="00B40947" w:rsidDel="00086B9E">
          <w:rPr>
            <w:rFonts w:asciiTheme="minorHAnsi" w:hAnsiTheme="minorHAnsi" w:cstheme="minorHAnsi"/>
            <w:lang w:val="en-AU"/>
          </w:rPr>
          <w:delText>diagram</w:delText>
        </w:r>
        <w:r w:rsidDel="00086B9E">
          <w:rPr>
            <w:rFonts w:asciiTheme="minorHAnsi" w:hAnsiTheme="minorHAnsi" w:cstheme="minorHAnsi"/>
            <w:lang w:val="en-AU"/>
          </w:rPr>
          <w:delText>.</w:delText>
        </w:r>
      </w:del>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5C510EBA"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817A79">
        <w:rPr>
          <w:rStyle w:val="captions"/>
          <w:rFonts w:asciiTheme="minorHAnsi" w:hAnsiTheme="minorHAnsi" w:cstheme="minorHAnsi"/>
          <w:lang w:val="en-AU"/>
        </w:rPr>
        <w:t>, where it often bifurcates towards the east,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3C1C72">
        <w:rPr>
          <w:rFonts w:asciiTheme="minorHAnsi" w:hAnsiTheme="minorHAnsi" w:cstheme="minorHAnsi"/>
          <w:lang w:val="en-AU"/>
        </w:rPr>
        <w:t>distinct</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ins w:id="1130" w:author="Hayden Schilling" w:date="2021-05-14T14:02:00Z">
        <w:r w:rsidR="008C57F7">
          <w:rPr>
            <w:rStyle w:val="captions"/>
            <w:rFonts w:asciiTheme="minorHAnsi" w:hAnsiTheme="minorHAnsi" w:cstheme="minorHAnsi"/>
            <w:lang w:val="en-AU"/>
          </w:rPr>
          <w:t xml:space="preserve"> to a small extent</w:t>
        </w:r>
      </w:ins>
      <w:r>
        <w:rPr>
          <w:rStyle w:val="captions"/>
          <w:rFonts w:asciiTheme="minorHAnsi" w:hAnsiTheme="minorHAnsi" w:cstheme="minorHAnsi"/>
          <w:lang w:val="en-AU"/>
        </w:rPr>
        <w:t xml:space="preserve"> </w:t>
      </w:r>
      <w:r w:rsidR="007F2C08">
        <w:rPr>
          <w:rStyle w:val="captions"/>
          <w:rFonts w:asciiTheme="minorHAnsi" w:hAnsiTheme="minorHAnsi" w:cstheme="minorHAnsi"/>
          <w:lang w:val="en-AU"/>
        </w:rPr>
        <w:t>influenced</w:t>
      </w:r>
      <w:r w:rsidR="00E66DA3">
        <w:rPr>
          <w:rStyle w:val="captions"/>
          <w:rFonts w:asciiTheme="minorHAnsi" w:hAnsiTheme="minorHAnsi" w:cstheme="minorHAnsi"/>
          <w:lang w:val="en-AU"/>
        </w:rPr>
        <w:t xml:space="preserve"> by uplift</w:t>
      </w:r>
      <w:r w:rsidR="008D29BB">
        <w:rPr>
          <w:rStyle w:val="captions"/>
          <w:rFonts w:asciiTheme="minorHAnsi" w:hAnsiTheme="minorHAnsi" w:cstheme="minorHAnsi"/>
          <w:lang w:val="en-AU"/>
        </w:rPr>
        <w:t xml:space="preserve"> of deep nutrient-rich water</w:t>
      </w:r>
      <w:ins w:id="1131" w:author="Hayden Schilling" w:date="2021-05-14T14:02:00Z">
        <w:r w:rsidR="008C57F7">
          <w:rPr>
            <w:rStyle w:val="captions"/>
            <w:rFonts w:asciiTheme="minorHAnsi" w:hAnsiTheme="minorHAnsi" w:cstheme="minorHAnsi"/>
            <w:lang w:val="en-AU"/>
          </w:rPr>
          <w:t xml:space="preserve"> mostly driven by the close proximity of the EAC to the continental shelf</w:t>
        </w:r>
      </w:ins>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007F2C08">
        <w:rPr>
          <w:rStyle w:val="captions"/>
          <w:rFonts w:asciiTheme="minorHAnsi" w:hAnsiTheme="minorHAnsi" w:cstheme="minorHAnsi"/>
          <w:lang w:val="en-AU"/>
        </w:rPr>
        <w:t>drives</w:t>
      </w:r>
      <w:r>
        <w:rPr>
          <w:rStyle w:val="captions"/>
          <w:rFonts w:asciiTheme="minorHAnsi" w:hAnsiTheme="minorHAnsi" w:cstheme="minorHAnsi"/>
          <w:lang w:val="en-AU"/>
        </w:rPr>
        <w:t xml:space="preserve">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ins w:id="1132" w:author="Hayden Schilling" w:date="2021-04-30T21:14:00Z">
        <w:r w:rsidR="000651A6">
          <w:rPr>
            <w:rStyle w:val="captions"/>
            <w:rFonts w:asciiTheme="minorHAnsi" w:hAnsiTheme="minorHAnsi" w:cstheme="minorHAnsi"/>
            <w:lang w:val="en-AU"/>
          </w:rPr>
          <w:t>t</w:t>
        </w:r>
      </w:ins>
      <w:ins w:id="1133" w:author="Hayden Schilling" w:date="2021-04-30T21:15:00Z">
        <w:r w:rsidR="000651A6">
          <w:rPr>
            <w:rStyle w:val="captions"/>
            <w:rFonts w:asciiTheme="minorHAnsi" w:hAnsiTheme="minorHAnsi" w:cstheme="minorHAnsi"/>
            <w:lang w:val="en-AU"/>
          </w:rPr>
          <w:t xml:space="preserve">herefore </w:t>
        </w:r>
      </w:ins>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zone, particularly on temperate reefs, may remove larger plankton </w:t>
      </w:r>
      <w:r>
        <w:rPr>
          <w:rStyle w:val="captions"/>
          <w:rFonts w:asciiTheme="minorHAnsi" w:hAnsiTheme="minorHAnsi" w:cstheme="minorHAnsi"/>
          <w:lang w:val="en-AU"/>
        </w:rPr>
        <w:fldChar w:fldCharType="begin"/>
      </w:r>
      <w:r w:rsidR="000651A6">
        <w:rPr>
          <w:rStyle w:val="captions"/>
          <w:rFonts w:asciiTheme="minorHAnsi" w:hAnsiTheme="minorHAnsi" w:cstheme="minorHAnsi"/>
          <w:lang w:val="en-AU"/>
        </w:rPr>
        <w:instrText xml:space="preserve"> ADDIN ZOTERO_ITEM CSL_CITATION {"citationID":"eBlcnSX2","properties":{"formattedCitation":"(Truong {\\i{}et al.}, 2017; Holland {\\i{}et al.}, 2020, 2021)","plainCitation":"(Truong et al., 2017; Holland et al., 2020, 2021)","noteIndex":0},"citationItems":[{"id":1022,"uris":["http://zotero.org/users/local/U6DoygBa/items/9S4NPPGH"],"uri":["http://zotero.org/users/local/U6DoygBa/items/9S4NPPGH"],"itemData":{"id":1022,"type":"article-journal","abstract":"Coastal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M."}],"issued":{"date-parts":[["2020"]]}}},{"id":2027,"uris":["http://zotero.org/users/local/U6DoygBa/items/598Y23Y5"],"uri":["http://zotero.org/users/local/U6DoygBa/items/598Y23Y5"],"itemData":{"id":2027,"type":"article-journal","abstract":"The fine-scale distribution of pelagic forage fish is shaped by competing factors as fish optimise foraging while avoiding predation. We investigated the distribution of forage fish in surface waters of a dynamic coastal environment during two spring seasons to examine their distribution in relation to environmental variables. Using a multi-frequency echosounder and a towed Laser Optical Plankton Counter (LOPC), we investigated the effects of bathymetry, temperature, chlorophyll a concentration and zooplankton biomass on forage fish density. Relationships between fish density and these variables were consistent between surveys, despite large differences in total acoustic energy attributed to fish. Fish density showed a strong positive relationship with bathymetry and water temperature, and no relationship with surface zooplankton biomass density or chlorophyll a. This mismatch between fish and zooplankton may be caused by differences in the way fish perceive the distribution of prey versus temperature and predators in shallow coastal waters. Seeking out warmer temperatures along the shelf break may also improve fish physiological performance when cooler spring temperatures are below their thermal optimum. Understanding the distribution of coastal forage fish may contribute to interpreting nearshore movements of their predators.","container-title":"Estuarine, Coastal and Shelf Science","DOI":"10.1016/j.ecss.2020.107074","ISSN":"0272-7714","journalAbbreviation":"Estuarine, Coastal and Shelf Science","language":"en","page":"107074","source":"ScienceDirect","title":"Pelagic forage fish distribution in a dynamic shelf ecosystem – Thermal demands and zooplankton prey distribution","volume":"249","author":[{"family":"Holland","given":"Matthew M."},{"family":"Everett","given":"Jason D."},{"family":"Cox","given":"Martin J."},{"family":"Doblin","given":"Martina A."},{"family":"Suthers","given":"Iain M."}],"issued":{"date-parts":[["2021",2,5]]}}}],"schema":"https://github.com/citation-style-language/schema/raw/master/csl-citation.json"} </w:instrText>
      </w:r>
      <w:r>
        <w:rPr>
          <w:rStyle w:val="captions"/>
          <w:rFonts w:asciiTheme="minorHAnsi" w:hAnsiTheme="minorHAnsi" w:cstheme="minorHAnsi"/>
          <w:lang w:val="en-AU"/>
        </w:rPr>
        <w:fldChar w:fldCharType="separate"/>
      </w:r>
      <w:r w:rsidR="000651A6" w:rsidRPr="000651A6">
        <w:rPr>
          <w:rFonts w:ascii="Calibri" w:hAnsi="Calibri" w:cs="Calibri"/>
          <w:szCs w:val="24"/>
        </w:rPr>
        <w:t xml:space="preserve">(Truong </w:t>
      </w:r>
      <w:r w:rsidR="000651A6" w:rsidRPr="000651A6">
        <w:rPr>
          <w:rFonts w:ascii="Calibri" w:hAnsi="Calibri" w:cs="Calibri"/>
          <w:i/>
          <w:iCs/>
          <w:szCs w:val="24"/>
        </w:rPr>
        <w:t>et al.</w:t>
      </w:r>
      <w:r w:rsidR="000651A6" w:rsidRPr="000651A6">
        <w:rPr>
          <w:rFonts w:ascii="Calibri" w:hAnsi="Calibri" w:cs="Calibri"/>
          <w:szCs w:val="24"/>
        </w:rPr>
        <w:t xml:space="preserve">, 2017; Holland </w:t>
      </w:r>
      <w:r w:rsidR="000651A6" w:rsidRPr="000651A6">
        <w:rPr>
          <w:rFonts w:ascii="Calibri" w:hAnsi="Calibri" w:cs="Calibri"/>
          <w:i/>
          <w:iCs/>
          <w:szCs w:val="24"/>
        </w:rPr>
        <w:t>et al.</w:t>
      </w:r>
      <w:r w:rsidR="000651A6" w:rsidRPr="000651A6">
        <w:rPr>
          <w:rFonts w:ascii="Calibri" w:hAnsi="Calibri" w:cs="Calibri"/>
          <w:szCs w:val="24"/>
        </w:rPr>
        <w:t>, 2020, 2021)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lastRenderedPageBreak/>
        <w:t>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7F0A0334"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del w:id="1134" w:author="Hayden Schilling" w:date="2021-05-04T14:43:00Z">
        <w:r w:rsidR="00FB19AF" w:rsidDel="009B487E">
          <w:rPr>
            <w:rFonts w:asciiTheme="minorHAnsi" w:hAnsiTheme="minorHAnsi" w:cstheme="minorHAnsi"/>
            <w:lang w:val="en-AU"/>
          </w:rPr>
          <w:delText xml:space="preserve">zooplankton </w:delText>
        </w:r>
      </w:del>
      <w:r w:rsidR="00FB19AF">
        <w:rPr>
          <w:rFonts w:asciiTheme="minorHAnsi" w:hAnsiTheme="minorHAnsi" w:cstheme="minorHAnsi"/>
          <w:lang w:val="en-AU"/>
        </w:rPr>
        <w:t>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7F2C08">
        <w:rPr>
          <w:rStyle w:val="captions"/>
          <w:rFonts w:asciiTheme="minorHAnsi" w:hAnsiTheme="minorHAnsi" w:cstheme="minorHAnsi"/>
          <w:lang w:val="en-AU"/>
        </w:rPr>
        <w:t xml:space="preserve"> occurred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bookmarkStart w:id="1135" w:name="_Hlk69914605"/>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w:t>
      </w:r>
      <w:ins w:id="1136" w:author="Hayden Schilling" w:date="2021-05-04T14:43:00Z">
        <w:r w:rsidR="009B487E">
          <w:rPr>
            <w:rFonts w:asciiTheme="minorHAnsi" w:hAnsiTheme="minorHAnsi" w:cstheme="minorHAnsi"/>
            <w:szCs w:val="24"/>
            <w:lang w:val="en-AU"/>
          </w:rPr>
          <w:t>particulate (</w:t>
        </w:r>
        <w:r w:rsidR="009B487E" w:rsidRPr="00F15D89">
          <w:rPr>
            <w:rFonts w:asciiTheme="minorHAnsi" w:hAnsiTheme="minorHAnsi" w:cstheme="minorHAnsi"/>
            <w:szCs w:val="24"/>
            <w:lang w:val="en-AU"/>
          </w:rPr>
          <w:t>zooplankton</w:t>
        </w:r>
        <w:r w:rsidR="009B487E">
          <w:rPr>
            <w:rFonts w:asciiTheme="minorHAnsi" w:hAnsiTheme="minorHAnsi" w:cstheme="minorHAnsi"/>
            <w:szCs w:val="24"/>
            <w:lang w:val="en-AU"/>
          </w:rPr>
          <w:t>)</w:t>
        </w:r>
        <w:r w:rsidR="009B487E" w:rsidRPr="00F15D89">
          <w:rPr>
            <w:rFonts w:asciiTheme="minorHAnsi" w:hAnsiTheme="minorHAnsi" w:cstheme="minorHAnsi"/>
            <w:szCs w:val="24"/>
            <w:lang w:val="en-AU"/>
          </w:rPr>
          <w:t xml:space="preserve"> </w:t>
        </w:r>
      </w:ins>
      <w:del w:id="1137" w:author="Hayden Schilling" w:date="2021-05-04T14:43:00Z">
        <w:r w:rsidR="008776C9" w:rsidRPr="00F15D89" w:rsidDel="009B487E">
          <w:rPr>
            <w:rStyle w:val="captions"/>
            <w:rFonts w:asciiTheme="minorHAnsi" w:hAnsiTheme="minorHAnsi" w:cstheme="minorHAnsi"/>
            <w:lang w:val="en-AU"/>
          </w:rPr>
          <w:delText>zooplankton</w:delText>
        </w:r>
        <w:r w:rsidR="008F6DAA" w:rsidDel="009B487E">
          <w:rPr>
            <w:rStyle w:val="captions"/>
            <w:rFonts w:asciiTheme="minorHAnsi" w:hAnsiTheme="minorHAnsi" w:cstheme="minorHAnsi"/>
            <w:lang w:val="en-AU"/>
          </w:rPr>
          <w:delText xml:space="preserve"> </w:delText>
        </w:r>
      </w:del>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ins w:id="1138" w:author="Hayden Schilling" w:date="2021-04-21T16:22:00Z">
        <w:r w:rsidR="005A6558">
          <w:rPr>
            <w:rStyle w:val="captions"/>
            <w:rFonts w:asciiTheme="minorHAnsi" w:hAnsiTheme="minorHAnsi" w:cstheme="minorHAnsi"/>
            <w:lang w:val="en-AU"/>
          </w:rPr>
          <w:t xml:space="preserve">, this was observed in our surveys to a limited extent with the EAC showing very small nutrient concentrations compared to the deeper and inner shelf </w:t>
        </w:r>
        <w:r w:rsidR="005A6558" w:rsidRPr="007C030E">
          <w:rPr>
            <w:rStyle w:val="captions"/>
            <w:rFonts w:asciiTheme="minorHAnsi" w:hAnsiTheme="minorHAnsi" w:cstheme="minorHAnsi"/>
            <w:lang w:val="en-AU"/>
          </w:rPr>
          <w:t>waters (Figure</w:t>
        </w:r>
      </w:ins>
      <w:ins w:id="1139" w:author="Hayden Schilling" w:date="2021-04-30T11:26:00Z">
        <w:r w:rsidR="00A35686" w:rsidRPr="007C030E">
          <w:rPr>
            <w:rStyle w:val="captions"/>
            <w:rFonts w:asciiTheme="minorHAnsi" w:hAnsiTheme="minorHAnsi" w:cstheme="minorHAnsi"/>
            <w:lang w:val="en-AU"/>
            <w:rPrChange w:id="1140" w:author="Hayden Schilling" w:date="2021-04-30T15:31:00Z">
              <w:rPr>
                <w:rStyle w:val="captions"/>
                <w:rFonts w:asciiTheme="minorHAnsi" w:hAnsiTheme="minorHAnsi" w:cstheme="minorHAnsi"/>
                <w:highlight w:val="yellow"/>
                <w:lang w:val="en-AU"/>
              </w:rPr>
            </w:rPrChange>
          </w:rPr>
          <w:t>s</w:t>
        </w:r>
      </w:ins>
      <w:ins w:id="1141" w:author="Hayden Schilling" w:date="2021-04-21T16:22:00Z">
        <w:r w:rsidR="005A6558" w:rsidRPr="007C030E">
          <w:rPr>
            <w:rStyle w:val="captions"/>
            <w:rFonts w:asciiTheme="minorHAnsi" w:hAnsiTheme="minorHAnsi" w:cstheme="minorHAnsi"/>
            <w:lang w:val="en-AU"/>
          </w:rPr>
          <w:t xml:space="preserve"> </w:t>
        </w:r>
      </w:ins>
      <w:ins w:id="1142" w:author="Hayden Schilling" w:date="2021-04-30T11:26:00Z">
        <w:r w:rsidR="00A35686" w:rsidRPr="007C030E">
          <w:rPr>
            <w:rStyle w:val="captions"/>
            <w:rFonts w:asciiTheme="minorHAnsi" w:hAnsiTheme="minorHAnsi" w:cstheme="minorHAnsi"/>
            <w:lang w:val="en-AU"/>
            <w:rPrChange w:id="1143" w:author="Hayden Schilling" w:date="2021-04-30T15:31:00Z">
              <w:rPr>
                <w:rStyle w:val="captions"/>
                <w:rFonts w:asciiTheme="minorHAnsi" w:hAnsiTheme="minorHAnsi" w:cstheme="minorHAnsi"/>
                <w:highlight w:val="yellow"/>
                <w:lang w:val="en-AU"/>
              </w:rPr>
            </w:rPrChange>
          </w:rPr>
          <w:t>S10 &amp; S12</w:t>
        </w:r>
      </w:ins>
      <w:ins w:id="1144" w:author="Hayden Schilling" w:date="2021-04-21T16:23:00Z">
        <w:r w:rsidR="005A6558" w:rsidRPr="007C030E">
          <w:rPr>
            <w:rStyle w:val="captions"/>
            <w:rFonts w:asciiTheme="minorHAnsi" w:hAnsiTheme="minorHAnsi" w:cstheme="minorHAnsi"/>
            <w:lang w:val="en-AU"/>
          </w:rPr>
          <w:t>)</w:t>
        </w:r>
      </w:ins>
      <w:r w:rsidR="00861751" w:rsidRPr="007C030E">
        <w:rPr>
          <w:rStyle w:val="captions"/>
          <w:rFonts w:asciiTheme="minorHAnsi" w:hAnsiTheme="minorHAnsi" w:cstheme="minorHAnsi"/>
          <w:lang w:val="en-AU"/>
        </w:rPr>
        <w:t>.</w:t>
      </w:r>
      <w:bookmarkEnd w:id="1135"/>
      <w:r w:rsidR="00861751" w:rsidRPr="007C030E">
        <w:rPr>
          <w:rStyle w:val="captions"/>
          <w:rFonts w:asciiTheme="minorHAnsi" w:hAnsiTheme="minorHAnsi" w:cstheme="minorHAnsi"/>
          <w:lang w:val="en-AU"/>
        </w:rPr>
        <w:t xml:space="preserve"> </w:t>
      </w:r>
      <w:r w:rsidR="00256AB6" w:rsidRPr="007C030E">
        <w:rPr>
          <w:rStyle w:val="captions"/>
          <w:rFonts w:asciiTheme="minorHAnsi" w:hAnsiTheme="minorHAnsi" w:cstheme="minorHAnsi"/>
          <w:lang w:val="en-AU"/>
        </w:rPr>
        <w:t>At</w:t>
      </w:r>
      <w:r w:rsidR="00256AB6">
        <w:rPr>
          <w:rStyle w:val="captions"/>
          <w:rFonts w:asciiTheme="minorHAnsi" w:hAnsiTheme="minorHAnsi" w:cstheme="minorHAnsi"/>
          <w:lang w:val="en-AU"/>
        </w:rPr>
        <w:t xml:space="preserve"> our southern site there are two possibilities for this </w:t>
      </w:r>
      <w:proofErr w:type="gramStart"/>
      <w:r w:rsidR="003C1C72">
        <w:rPr>
          <w:rStyle w:val="captions"/>
          <w:rFonts w:asciiTheme="minorHAnsi" w:hAnsiTheme="minorHAnsi" w:cstheme="minorHAnsi"/>
          <w:lang w:val="en-AU"/>
        </w:rPr>
        <w:t>cross shelf</w:t>
      </w:r>
      <w:proofErr w:type="gramEnd"/>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gradient.</w:t>
      </w:r>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D74668">
        <w:rPr>
          <w:rStyle w:val="captions"/>
          <w:rFonts w:asciiTheme="minorHAnsi" w:hAnsiTheme="minorHAnsi" w:cstheme="minorHAnsi"/>
          <w:lang w:val="en-AU"/>
        </w:rPr>
        <w:instrText xml:space="preserve"> ADDIN ZOTERO_ITEM CSL_CITATION {"citationID":"vO8RjdW4","properties":{"formattedCitation":"(Everett {\\i{}et al.}, 2014; Schaeffer and Roughan, 2015)","plainCitation":"(Everett et al., 2014; Schaeffer and Roughan, 2015)","noteIndex":0},"citationItems":[{"id":493,"uris":["http://zotero.org/users/local/U6DoygBa/items/CXSGU9RB"],"uri":["http://zotero.org/users/local/U6DoygBa/items/CXSGU9RB"],"itemData":{"id":493,"type":"article-journal","abstract":"Strengthening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C0A39">
        <w:rPr>
          <w:rStyle w:val="captions"/>
          <w:rFonts w:asciiTheme="minorHAnsi" w:hAnsiTheme="minorHAnsi" w:cstheme="minorHAnsi"/>
          <w:lang w:val="en-AU"/>
        </w:rPr>
        <w:fldChar w:fldCharType="separate"/>
      </w:r>
      <w:r w:rsidR="00D74668" w:rsidRPr="00D74668">
        <w:rPr>
          <w:rFonts w:ascii="Calibri" w:hAnsi="Calibri" w:cs="Calibri"/>
          <w:szCs w:val="24"/>
        </w:rPr>
        <w:t xml:space="preserve">(Everett </w:t>
      </w:r>
      <w:r w:rsidR="00D74668" w:rsidRPr="00D74668">
        <w:rPr>
          <w:rFonts w:ascii="Calibri" w:hAnsi="Calibri" w:cs="Calibri"/>
          <w:i/>
          <w:iCs/>
          <w:szCs w:val="24"/>
        </w:rPr>
        <w:t>et al.</w:t>
      </w:r>
      <w:r w:rsidR="00D74668" w:rsidRPr="00D74668">
        <w:rPr>
          <w:rFonts w:ascii="Calibri" w:hAnsi="Calibri" w:cs="Calibri"/>
          <w:szCs w:val="24"/>
        </w:rPr>
        <w:t>, 2014; Schaeffer and Roughan, 2015)</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107D1750" w14:textId="635FEF35" w:rsidR="00C479EA" w:rsidDel="00A232DC" w:rsidRDefault="009A1F5C" w:rsidP="009A1F5C">
      <w:pPr>
        <w:spacing w:line="480" w:lineRule="auto"/>
        <w:ind w:firstLine="720"/>
        <w:rPr>
          <w:del w:id="1145" w:author="Hayden Schilling" w:date="2021-04-21T16:26:00Z"/>
          <w:rStyle w:val="captions"/>
          <w:rFonts w:asciiTheme="minorHAnsi" w:hAnsiTheme="minorHAnsi" w:cstheme="minorHAnsi"/>
          <w:lang w:val="en-AU"/>
        </w:rPr>
      </w:pPr>
      <w:del w:id="1146" w:author="Hayden Schilling" w:date="2021-04-21T16:25:00Z">
        <w:r w:rsidDel="005A6558">
          <w:rPr>
            <w:rStyle w:val="captions"/>
            <w:rFonts w:asciiTheme="minorHAnsi" w:hAnsiTheme="minorHAnsi" w:cstheme="minorHAnsi"/>
            <w:lang w:val="en-AU"/>
          </w:rPr>
          <w:delText xml:space="preserve">Previous research on the biophysical properties of </w:delText>
        </w:r>
        <w:r w:rsidR="00C51985" w:rsidDel="005A6558">
          <w:rPr>
            <w:rStyle w:val="captions"/>
            <w:rFonts w:asciiTheme="minorHAnsi" w:hAnsiTheme="minorHAnsi" w:cstheme="minorHAnsi"/>
            <w:lang w:val="en-AU"/>
          </w:rPr>
          <w:delText xml:space="preserve">oceanographic </w:delText>
        </w:r>
        <w:r w:rsidDel="005A6558">
          <w:rPr>
            <w:rStyle w:val="captions"/>
            <w:rFonts w:asciiTheme="minorHAnsi" w:hAnsiTheme="minorHAnsi" w:cstheme="minorHAnsi"/>
            <w:lang w:val="en-AU"/>
          </w:rPr>
          <w:delText xml:space="preserve">fronts in this region demonstrated an order of magnitude increase in the biomass of </w:delText>
        </w:r>
        <w:r w:rsidR="00DF4A34" w:rsidDel="005A6558">
          <w:rPr>
            <w:rStyle w:val="captions"/>
            <w:rFonts w:asciiTheme="minorHAnsi" w:hAnsiTheme="minorHAnsi" w:cstheme="minorHAnsi"/>
            <w:lang w:val="en-AU"/>
          </w:rPr>
          <w:delText>zoo</w:delText>
        </w:r>
        <w:r w:rsidDel="005A6558">
          <w:rPr>
            <w:rStyle w:val="captions"/>
            <w:rFonts w:asciiTheme="minorHAnsi" w:hAnsiTheme="minorHAnsi" w:cstheme="minorHAnsi"/>
            <w:lang w:val="en-AU"/>
          </w:rPr>
          <w:delText xml:space="preserve">plankton in frontal regions </w:delText>
        </w:r>
        <w:r w:rsidDel="005A6558">
          <w:rPr>
            <w:rStyle w:val="captions"/>
            <w:rFonts w:asciiTheme="minorHAnsi" w:hAnsiTheme="minorHAnsi" w:cstheme="minorHAnsi"/>
            <w:lang w:val="en-AU"/>
          </w:rPr>
          <w:fldChar w:fldCharType="begin"/>
        </w:r>
        <w:r w:rsidDel="005A6558">
          <w:rPr>
            <w:rStyle w:val="captions"/>
            <w:rFonts w:asciiTheme="minorHAnsi" w:hAnsiTheme="minorHAnsi" w:cstheme="minorHAnsi"/>
            <w:lang w:val="en-AU"/>
          </w:rPr>
          <w:del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delInstrText>
        </w:r>
        <w:r w:rsidDel="005A6558">
          <w:rPr>
            <w:rStyle w:val="captions"/>
            <w:rFonts w:asciiTheme="minorHAnsi" w:hAnsiTheme="minorHAnsi" w:cstheme="minorHAnsi"/>
            <w:lang w:val="en-AU"/>
          </w:rPr>
          <w:fldChar w:fldCharType="separate"/>
        </w:r>
        <w:r w:rsidRPr="00A925B7" w:rsidDel="005A6558">
          <w:rPr>
            <w:rFonts w:ascii="Calibri" w:hAnsi="Calibri" w:cs="Calibri"/>
            <w:szCs w:val="24"/>
          </w:rPr>
          <w:delText xml:space="preserve">(Baird </w:delText>
        </w:r>
        <w:r w:rsidRPr="00A925B7" w:rsidDel="005A6558">
          <w:rPr>
            <w:rFonts w:ascii="Calibri" w:hAnsi="Calibri" w:cs="Calibri"/>
            <w:i/>
            <w:iCs/>
            <w:szCs w:val="24"/>
          </w:rPr>
          <w:delText>et al.</w:delText>
        </w:r>
        <w:r w:rsidRPr="00A925B7" w:rsidDel="005A6558">
          <w:rPr>
            <w:rFonts w:ascii="Calibri" w:hAnsi="Calibri" w:cs="Calibri"/>
            <w:szCs w:val="24"/>
          </w:rPr>
          <w:delText>, 2008)</w:delText>
        </w:r>
        <w:r w:rsidDel="005A6558">
          <w:rPr>
            <w:rStyle w:val="captions"/>
            <w:rFonts w:asciiTheme="minorHAnsi" w:hAnsiTheme="minorHAnsi" w:cstheme="minorHAnsi"/>
            <w:lang w:val="en-AU"/>
          </w:rPr>
          <w:fldChar w:fldCharType="end"/>
        </w:r>
        <w:r w:rsidR="00256AB6" w:rsidDel="005A6558">
          <w:rPr>
            <w:rStyle w:val="captions"/>
            <w:rFonts w:asciiTheme="minorHAnsi" w:hAnsiTheme="minorHAnsi" w:cstheme="minorHAnsi"/>
            <w:lang w:val="en-AU"/>
          </w:rPr>
          <w:delText>, similar to our observations of</w:delText>
        </w:r>
        <w:r w:rsidDel="005A6558">
          <w:rPr>
            <w:rStyle w:val="captions"/>
            <w:rFonts w:asciiTheme="minorHAnsi" w:hAnsiTheme="minorHAnsi" w:cstheme="minorHAnsi"/>
            <w:lang w:val="en-AU"/>
          </w:rPr>
          <w:delText xml:space="preserve"> a increase in both zooplankton biomass and a steeper </w:delText>
        </w:r>
        <w:r w:rsidDel="005A6558">
          <w:rPr>
            <w:rFonts w:asciiTheme="minorHAnsi" w:hAnsiTheme="minorHAnsi" w:cstheme="minorHAnsi"/>
            <w:lang w:val="en-AU"/>
          </w:rPr>
          <w:delText>size spectr</w:delText>
        </w:r>
        <w:r w:rsidR="005A22C4" w:rsidDel="005A6558">
          <w:rPr>
            <w:rFonts w:asciiTheme="minorHAnsi" w:hAnsiTheme="minorHAnsi" w:cstheme="minorHAnsi"/>
            <w:lang w:val="en-AU"/>
          </w:rPr>
          <w:delText>um</w:delText>
        </w:r>
        <w:r w:rsidRPr="00F15D89" w:rsidDel="005A6558">
          <w:rPr>
            <w:rFonts w:asciiTheme="minorHAnsi" w:hAnsiTheme="minorHAnsi" w:cstheme="minorHAnsi"/>
            <w:lang w:val="en-AU"/>
          </w:rPr>
          <w:delText xml:space="preserve"> slope</w:delText>
        </w:r>
        <w:r w:rsidDel="005A6558">
          <w:rPr>
            <w:rFonts w:asciiTheme="minorHAnsi" w:hAnsiTheme="minorHAnsi" w:cstheme="minorHAnsi"/>
            <w:lang w:val="en-AU"/>
          </w:rPr>
          <w:delText xml:space="preserve"> </w:delText>
        </w:r>
        <w:r w:rsidDel="005A6558">
          <w:rPr>
            <w:rStyle w:val="captions"/>
            <w:rFonts w:asciiTheme="minorHAnsi" w:hAnsiTheme="minorHAnsi" w:cstheme="minorHAnsi"/>
            <w:lang w:val="en-AU"/>
          </w:rPr>
          <w:delText xml:space="preserve">at the </w:delText>
        </w:r>
        <w:r w:rsidR="00C51985" w:rsidDel="005A6558">
          <w:rPr>
            <w:rStyle w:val="captions"/>
            <w:rFonts w:asciiTheme="minorHAnsi" w:hAnsiTheme="minorHAnsi" w:cstheme="minorHAnsi"/>
            <w:lang w:val="en-AU"/>
          </w:rPr>
          <w:delText>front</w:delText>
        </w:r>
        <w:r w:rsidDel="005A6558">
          <w:rPr>
            <w:rStyle w:val="captions"/>
            <w:rFonts w:asciiTheme="minorHAnsi" w:hAnsiTheme="minorHAnsi" w:cstheme="minorHAnsi"/>
            <w:lang w:val="en-AU"/>
          </w:rPr>
          <w:delText xml:space="preserve"> between the continental shelf water and warm EAC water. </w:delText>
        </w:r>
      </w:del>
      <w:del w:id="1147" w:author="Hayden Schilling" w:date="2021-04-21T16:26:00Z">
        <w:r w:rsidDel="00A232DC">
          <w:rPr>
            <w:rStyle w:val="captions"/>
            <w:rFonts w:asciiTheme="minorHAnsi" w:hAnsiTheme="minorHAnsi" w:cstheme="minorHAnsi"/>
            <w:lang w:val="en-AU"/>
          </w:rPr>
          <w:delText xml:space="preserve">This increase in productivity around fronts may be a driver of previously observed relationships between fish abundance and frontal features </w:delText>
        </w:r>
      </w:del>
      <w:moveFromRangeStart w:id="1148" w:author="Hayden Schilling" w:date="2021-04-21T16:25:00Z" w:name="move69914774"/>
      <w:moveFrom w:id="1149" w:author="Hayden Schilling" w:date="2021-04-21T16:25:00Z">
        <w:del w:id="1150" w:author="Hayden Schilling" w:date="2021-04-21T16:26:00Z">
          <w:r w:rsidDel="00A232DC">
            <w:rPr>
              <w:rStyle w:val="captions"/>
              <w:rFonts w:asciiTheme="minorHAnsi" w:hAnsiTheme="minorHAnsi" w:cstheme="minorHAnsi"/>
              <w:lang w:val="en-AU"/>
            </w:rPr>
            <w:fldChar w:fldCharType="begin"/>
          </w:r>
          <w:r w:rsidDel="00A232DC">
            <w:rPr>
              <w:rStyle w:val="captions"/>
              <w:rFonts w:asciiTheme="minorHAnsi" w:hAnsiTheme="minorHAnsi" w:cstheme="minorHAnsi"/>
              <w:lang w:val="en-AU"/>
            </w:rPr>
            <w:del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delInstrText>
          </w:r>
          <w:r w:rsidDel="00A232DC">
            <w:rPr>
              <w:rStyle w:val="captions"/>
              <w:rFonts w:asciiTheme="minorHAnsi" w:hAnsiTheme="minorHAnsi" w:cstheme="minorHAnsi"/>
              <w:lang w:val="en-AU"/>
            </w:rPr>
            <w:fldChar w:fldCharType="separate"/>
          </w:r>
          <w:r w:rsidRPr="00A925B7" w:rsidDel="00A232DC">
            <w:rPr>
              <w:rFonts w:ascii="Calibri" w:hAnsi="Calibri" w:cs="Calibri"/>
              <w:szCs w:val="24"/>
            </w:rPr>
            <w:delText xml:space="preserve">(Fiedler and Bernard, 1987; Reese </w:delText>
          </w:r>
          <w:r w:rsidRPr="00A925B7" w:rsidDel="00A232DC">
            <w:rPr>
              <w:rFonts w:ascii="Calibri" w:hAnsi="Calibri" w:cs="Calibri"/>
              <w:i/>
              <w:iCs/>
              <w:szCs w:val="24"/>
            </w:rPr>
            <w:delText>et al.</w:delText>
          </w:r>
          <w:r w:rsidRPr="00A925B7" w:rsidDel="00A232DC">
            <w:rPr>
              <w:rFonts w:ascii="Calibri" w:hAnsi="Calibri" w:cs="Calibri"/>
              <w:szCs w:val="24"/>
            </w:rPr>
            <w:delText>, 2011)</w:delText>
          </w:r>
          <w:r w:rsidDel="00A232DC">
            <w:rPr>
              <w:rStyle w:val="captions"/>
              <w:rFonts w:asciiTheme="minorHAnsi" w:hAnsiTheme="minorHAnsi" w:cstheme="minorHAnsi"/>
              <w:lang w:val="en-AU"/>
            </w:rPr>
            <w:fldChar w:fldCharType="end"/>
          </w:r>
          <w:r w:rsidDel="00A232DC">
            <w:rPr>
              <w:rStyle w:val="captions"/>
              <w:rFonts w:asciiTheme="minorHAnsi" w:hAnsiTheme="minorHAnsi" w:cstheme="minorHAnsi"/>
              <w:lang w:val="en-AU"/>
            </w:rPr>
            <w:delText>.</w:delText>
          </w:r>
          <w:r w:rsidR="00541478" w:rsidDel="00A232DC">
            <w:rPr>
              <w:rStyle w:val="captions"/>
              <w:rFonts w:asciiTheme="minorHAnsi" w:hAnsiTheme="minorHAnsi" w:cstheme="minorHAnsi"/>
              <w:lang w:val="en-AU"/>
            </w:rPr>
            <w:delText xml:space="preserve"> </w:delText>
          </w:r>
        </w:del>
      </w:moveFrom>
      <w:moveFromRangeEnd w:id="1148"/>
    </w:p>
    <w:p w14:paraId="3A4F4E45" w14:textId="18A1DBF7" w:rsidR="007F2C08" w:rsidDel="007C030E" w:rsidRDefault="007F2C08" w:rsidP="00C51985">
      <w:pPr>
        <w:spacing w:line="480" w:lineRule="auto"/>
        <w:ind w:firstLine="720"/>
        <w:rPr>
          <w:del w:id="1151" w:author="Hayden Schilling" w:date="2021-04-30T15:33:00Z"/>
          <w:rFonts w:asciiTheme="minorHAnsi" w:hAnsiTheme="minorHAnsi" w:cstheme="minorHAnsi"/>
          <w:szCs w:val="24"/>
          <w:lang w:val="en-AU"/>
        </w:rPr>
      </w:pPr>
      <w:del w:id="1152" w:author="Hayden Schilling" w:date="2021-04-30T15:33:00Z">
        <w:r w:rsidDel="007C030E">
          <w:rPr>
            <w:rStyle w:val="captions"/>
            <w:rFonts w:asciiTheme="minorHAnsi" w:hAnsiTheme="minorHAnsi" w:cstheme="minorHAnsi"/>
            <w:lang w:val="en-AU"/>
          </w:rPr>
          <w:delText xml:space="preserve">Where there are </w:delText>
        </w:r>
        <w:r w:rsidRPr="00F15D89" w:rsidDel="007C030E">
          <w:rPr>
            <w:rFonts w:asciiTheme="minorHAnsi" w:hAnsiTheme="minorHAnsi" w:cstheme="minorHAnsi"/>
            <w:szCs w:val="24"/>
            <w:lang w:val="en-AU"/>
          </w:rPr>
          <w:delText>interaction</w:delText>
        </w:r>
        <w:r w:rsidDel="007C030E">
          <w:rPr>
            <w:rFonts w:asciiTheme="minorHAnsi" w:hAnsiTheme="minorHAnsi" w:cstheme="minorHAnsi"/>
            <w:szCs w:val="24"/>
            <w:lang w:val="en-AU"/>
          </w:rPr>
          <w:delText>s</w:delText>
        </w:r>
        <w:r w:rsidRPr="00F15D89" w:rsidDel="007C030E">
          <w:rPr>
            <w:rFonts w:asciiTheme="minorHAnsi" w:hAnsiTheme="minorHAnsi" w:cstheme="minorHAnsi"/>
            <w:szCs w:val="24"/>
            <w:lang w:val="en-AU"/>
          </w:rPr>
          <w:delText xml:space="preserve"> of currents </w:delText>
        </w:r>
        <w:r w:rsidDel="007C030E">
          <w:rPr>
            <w:rFonts w:asciiTheme="minorHAnsi" w:hAnsiTheme="minorHAnsi" w:cstheme="minorHAnsi"/>
            <w:szCs w:val="24"/>
            <w:lang w:val="en-AU"/>
          </w:rPr>
          <w:delText xml:space="preserve">(such as at fronts) </w:delText>
        </w:r>
        <w:r w:rsidRPr="00F15D89" w:rsidDel="007C030E">
          <w:rPr>
            <w:rFonts w:asciiTheme="minorHAnsi" w:hAnsiTheme="minorHAnsi" w:cstheme="minorHAnsi"/>
            <w:szCs w:val="24"/>
            <w:lang w:val="en-AU"/>
          </w:rPr>
          <w:delText xml:space="preserve">or other </w:delText>
        </w:r>
      </w:del>
      <w:del w:id="1153" w:author="Hayden Schilling" w:date="2021-04-30T15:32:00Z">
        <w:r w:rsidRPr="00F15D89" w:rsidDel="007C030E">
          <w:rPr>
            <w:rFonts w:asciiTheme="minorHAnsi" w:hAnsiTheme="minorHAnsi" w:cstheme="minorHAnsi"/>
            <w:szCs w:val="24"/>
            <w:lang w:val="en-AU"/>
          </w:rPr>
          <w:delText xml:space="preserve">upwelling promoting </w:delText>
        </w:r>
      </w:del>
      <w:del w:id="1154" w:author="Hayden Schilling" w:date="2021-04-30T15:33:00Z">
        <w:r w:rsidRPr="00F15D89" w:rsidDel="007C030E">
          <w:rPr>
            <w:rFonts w:asciiTheme="minorHAnsi" w:hAnsiTheme="minorHAnsi" w:cstheme="minorHAnsi"/>
            <w:szCs w:val="24"/>
            <w:lang w:val="en-AU"/>
          </w:rPr>
          <w:delText>mechanisms,</w:delText>
        </w:r>
        <w:r w:rsidDel="007C030E">
          <w:rPr>
            <w:rFonts w:asciiTheme="minorHAnsi" w:hAnsiTheme="minorHAnsi" w:cstheme="minorHAnsi"/>
            <w:szCs w:val="24"/>
            <w:lang w:val="en-AU"/>
          </w:rPr>
          <w:delText xml:space="preserve"> such as boundary currents,</w:delText>
        </w:r>
        <w:r w:rsidRPr="00F15D89" w:rsidDel="007C030E">
          <w:rPr>
            <w:rFonts w:asciiTheme="minorHAnsi" w:hAnsiTheme="minorHAnsi" w:cstheme="minorHAnsi"/>
            <w:szCs w:val="24"/>
            <w:lang w:val="en-AU"/>
          </w:rPr>
          <w:delText xml:space="preserve"> there </w:delText>
        </w:r>
        <w:r w:rsidDel="007C030E">
          <w:rPr>
            <w:rFonts w:asciiTheme="minorHAnsi" w:hAnsiTheme="minorHAnsi" w:cstheme="minorHAnsi"/>
            <w:szCs w:val="24"/>
            <w:lang w:val="en-AU"/>
          </w:rPr>
          <w:delText xml:space="preserve">is consistently </w:delText>
        </w:r>
        <w:r w:rsidRPr="00F15D89" w:rsidDel="007C030E">
          <w:rPr>
            <w:rFonts w:asciiTheme="minorHAnsi" w:hAnsiTheme="minorHAnsi" w:cstheme="minorHAnsi"/>
            <w:szCs w:val="24"/>
            <w:lang w:val="en-AU"/>
          </w:rPr>
          <w:delText>higher zooplankton biomass</w:delText>
        </w:r>
        <w:r w:rsidDel="007C030E">
          <w:rPr>
            <w:rFonts w:asciiTheme="minorHAnsi" w:hAnsiTheme="minorHAnsi" w:cstheme="minorHAnsi"/>
            <w:szCs w:val="24"/>
            <w:lang w:val="en-AU"/>
          </w:rPr>
          <w:delText xml:space="preserve"> and a steeper </w:delText>
        </w:r>
        <w:r w:rsidDel="007C030E">
          <w:rPr>
            <w:rFonts w:asciiTheme="minorHAnsi" w:hAnsiTheme="minorHAnsi" w:cstheme="minorHAnsi"/>
            <w:lang w:val="en-AU"/>
          </w:rPr>
          <w:delText>zooplankton size spectrum</w:delText>
        </w:r>
        <w:r w:rsidRPr="00F15D89" w:rsidDel="007C030E">
          <w:rPr>
            <w:rFonts w:asciiTheme="minorHAnsi" w:hAnsiTheme="minorHAnsi" w:cstheme="minorHAnsi"/>
            <w:lang w:val="en-AU"/>
          </w:rPr>
          <w:delText xml:space="preserve"> </w:delText>
        </w:r>
        <w:r w:rsidRPr="00F15D89" w:rsidDel="007C030E">
          <w:rPr>
            <w:rFonts w:asciiTheme="minorHAnsi" w:hAnsiTheme="minorHAnsi" w:cstheme="minorHAnsi"/>
            <w:szCs w:val="24"/>
            <w:lang w:val="en-AU"/>
          </w:rPr>
          <w:delText>inshore compared to of</w:delText>
        </w:r>
        <w:r w:rsidDel="007C030E">
          <w:rPr>
            <w:rFonts w:asciiTheme="minorHAnsi" w:hAnsiTheme="minorHAnsi" w:cstheme="minorHAnsi"/>
            <w:szCs w:val="24"/>
            <w:lang w:val="en-AU"/>
          </w:rPr>
          <w:delText>fshore (Figure 7, 8)</w:delText>
        </w:r>
        <w:r w:rsidRPr="00F15D89" w:rsidDel="007C030E">
          <w:rPr>
            <w:rFonts w:asciiTheme="minorHAnsi" w:hAnsiTheme="minorHAnsi" w:cstheme="minorHAnsi"/>
            <w:szCs w:val="24"/>
            <w:lang w:val="en-AU"/>
          </w:rPr>
          <w:delText xml:space="preserve">. </w:delText>
        </w:r>
      </w:del>
      <w:moveToRangeStart w:id="1155" w:author="Hayden Schilling" w:date="2021-04-21T16:25:00Z" w:name="move69914774"/>
      <w:moveTo w:id="1156" w:author="Hayden Schilling" w:date="2021-04-21T16:25:00Z">
        <w:del w:id="1157" w:author="Hayden Schilling" w:date="2021-04-30T15:33:00Z">
          <w:r w:rsidR="00A232DC" w:rsidDel="007C030E">
            <w:rPr>
              <w:rStyle w:val="captions"/>
              <w:rFonts w:asciiTheme="minorHAnsi" w:hAnsiTheme="minorHAnsi" w:cstheme="minorHAnsi"/>
              <w:lang w:val="en-AU"/>
            </w:rPr>
            <w:fldChar w:fldCharType="begin"/>
          </w:r>
          <w:r w:rsidR="00A232DC" w:rsidDel="007C030E">
            <w:rPr>
              <w:rStyle w:val="captions"/>
              <w:rFonts w:asciiTheme="minorHAnsi" w:hAnsiTheme="minorHAnsi" w:cstheme="minorHAnsi"/>
              <w:lang w:val="en-AU"/>
            </w:rPr>
            <w:del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delInstrText>
          </w:r>
          <w:r w:rsidR="00A232DC" w:rsidDel="007C030E">
            <w:rPr>
              <w:rStyle w:val="captions"/>
              <w:rFonts w:asciiTheme="minorHAnsi" w:hAnsiTheme="minorHAnsi" w:cstheme="minorHAnsi"/>
              <w:lang w:val="en-AU"/>
            </w:rPr>
            <w:fldChar w:fldCharType="separate"/>
          </w:r>
          <w:r w:rsidR="00A232DC" w:rsidRPr="00A925B7" w:rsidDel="007C030E">
            <w:rPr>
              <w:rFonts w:ascii="Calibri" w:hAnsi="Calibri" w:cs="Calibri"/>
              <w:szCs w:val="24"/>
            </w:rPr>
            <w:delText xml:space="preserve">(Fiedler and Bernard, 1987; Reese </w:delText>
          </w:r>
          <w:r w:rsidR="00A232DC" w:rsidRPr="00A925B7" w:rsidDel="007C030E">
            <w:rPr>
              <w:rFonts w:ascii="Calibri" w:hAnsi="Calibri" w:cs="Calibri"/>
              <w:i/>
              <w:iCs/>
              <w:szCs w:val="24"/>
            </w:rPr>
            <w:delText>et al.</w:delText>
          </w:r>
          <w:r w:rsidR="00A232DC" w:rsidRPr="00A925B7" w:rsidDel="007C030E">
            <w:rPr>
              <w:rFonts w:ascii="Calibri" w:hAnsi="Calibri" w:cs="Calibri"/>
              <w:szCs w:val="24"/>
            </w:rPr>
            <w:delText>, 2011)</w:delText>
          </w:r>
          <w:r w:rsidR="00A232DC" w:rsidDel="007C030E">
            <w:rPr>
              <w:rStyle w:val="captions"/>
              <w:rFonts w:asciiTheme="minorHAnsi" w:hAnsiTheme="minorHAnsi" w:cstheme="minorHAnsi"/>
              <w:lang w:val="en-AU"/>
            </w:rPr>
            <w:fldChar w:fldCharType="end"/>
          </w:r>
          <w:r w:rsidR="00A232DC" w:rsidDel="007C030E">
            <w:rPr>
              <w:rStyle w:val="captions"/>
              <w:rFonts w:asciiTheme="minorHAnsi" w:hAnsiTheme="minorHAnsi" w:cstheme="minorHAnsi"/>
              <w:lang w:val="en-AU"/>
            </w:rPr>
            <w:delText xml:space="preserve">. </w:delText>
          </w:r>
        </w:del>
      </w:moveTo>
      <w:moveToRangeEnd w:id="1155"/>
      <w:del w:id="1158" w:author="Hayden Schilling" w:date="2021-04-30T15:33:00Z">
        <w:r w:rsidDel="007C030E">
          <w:rPr>
            <w:rFonts w:asciiTheme="minorHAnsi" w:hAnsiTheme="minorHAnsi" w:cstheme="minorHAnsi"/>
            <w:szCs w:val="24"/>
            <w:lang w:val="en-AU"/>
          </w:rPr>
          <w:delText xml:space="preserve">Due to the increased production, there is typically high production of small zooplankton with increased abundance and biomass transferred to the larger size classes and higher trophic levels. </w:delText>
        </w:r>
      </w:del>
    </w:p>
    <w:p w14:paraId="023C4E31" w14:textId="0A2D2724" w:rsidR="003F1F97" w:rsidRPr="00C51985" w:rsidRDefault="00315B01" w:rsidP="00C51985">
      <w:pPr>
        <w:spacing w:line="480" w:lineRule="auto"/>
        <w:ind w:firstLine="720"/>
        <w:rPr>
          <w:rFonts w:asciiTheme="minorHAnsi" w:hAnsiTheme="minorHAnsi" w:cstheme="minorHAnsi"/>
          <w:lang w:val="en-AU"/>
        </w:rPr>
      </w:pPr>
      <w:bookmarkStart w:id="1159" w:name="_Hlk70761194"/>
      <w:r>
        <w:rPr>
          <w:rFonts w:asciiTheme="minorHAnsi" w:hAnsiTheme="minorHAnsi" w:cstheme="minorHAnsi"/>
          <w:lang w:val="en-AU"/>
        </w:rPr>
        <w:t>While this study provide</w:t>
      </w:r>
      <w:r w:rsidR="00C479EA">
        <w:rPr>
          <w:rFonts w:asciiTheme="minorHAnsi" w:hAnsiTheme="minorHAnsi" w:cstheme="minorHAnsi"/>
          <w:lang w:val="en-AU"/>
        </w:rPr>
        <w:t>s the first</w:t>
      </w:r>
      <w:r>
        <w:rPr>
          <w:rFonts w:asciiTheme="minorHAnsi" w:hAnsiTheme="minorHAnsi" w:cstheme="minorHAnsi"/>
          <w:lang w:val="en-AU"/>
        </w:rPr>
        <w:t xml:space="preserve">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ins w:id="1160" w:author="Hayden Schilling" w:date="2021-04-06T11:14:00Z">
        <w:r w:rsidR="005807B2">
          <w:rPr>
            <w:rFonts w:asciiTheme="minorHAnsi" w:hAnsiTheme="minorHAnsi" w:cstheme="minorHAnsi"/>
            <w:lang w:val="en-AU"/>
          </w:rPr>
          <w:t xml:space="preserve"> it is limited to the top 100m of the water column</w:t>
        </w:r>
      </w:ins>
      <w:ins w:id="1161" w:author="Hayden Schilling" w:date="2021-05-01T11:30:00Z">
        <w:r w:rsidR="001B3B68">
          <w:rPr>
            <w:rFonts w:asciiTheme="minorHAnsi" w:hAnsiTheme="minorHAnsi" w:cstheme="minorHAnsi"/>
            <w:lang w:val="en-AU"/>
          </w:rPr>
          <w:t xml:space="preserve"> and there may be some influence of diel vertical migration of </w:t>
        </w:r>
      </w:ins>
      <w:ins w:id="1162" w:author="Hayden Schilling" w:date="2021-05-01T11:32:00Z">
        <w:r w:rsidR="001B3B68">
          <w:rPr>
            <w:rFonts w:asciiTheme="minorHAnsi" w:hAnsiTheme="minorHAnsi" w:cstheme="minorHAnsi"/>
            <w:lang w:val="en-AU"/>
          </w:rPr>
          <w:t>zoo</w:t>
        </w:r>
      </w:ins>
      <w:ins w:id="1163" w:author="Hayden Schilling" w:date="2021-05-01T11:30:00Z">
        <w:r w:rsidR="001B3B68">
          <w:rPr>
            <w:rFonts w:asciiTheme="minorHAnsi" w:hAnsiTheme="minorHAnsi" w:cstheme="minorHAnsi"/>
            <w:lang w:val="en-AU"/>
          </w:rPr>
          <w:t>plankton on the vertical distribution</w:t>
        </w:r>
      </w:ins>
      <w:ins w:id="1164" w:author="Hayden Schilling" w:date="2021-04-30T21:16:00Z">
        <w:r w:rsidR="000651A6">
          <w:rPr>
            <w:rFonts w:asciiTheme="minorHAnsi" w:hAnsiTheme="minorHAnsi" w:cstheme="minorHAnsi"/>
            <w:lang w:val="en-AU"/>
          </w:rPr>
          <w:t>.</w:t>
        </w:r>
      </w:ins>
      <w:ins w:id="1165" w:author="Hayden Schilling" w:date="2021-05-01T11:31:00Z">
        <w:r w:rsidR="001B3B68">
          <w:rPr>
            <w:rFonts w:asciiTheme="minorHAnsi" w:hAnsiTheme="minorHAnsi" w:cstheme="minorHAnsi"/>
            <w:lang w:val="en-AU"/>
          </w:rPr>
          <w:t xml:space="preserve"> Despite this possibility we think the results are robust as two of the samples were conducted at night and two during the day with all four transect showing similar vertical gradients in particulate (zooplankton) properties.</w:t>
        </w:r>
      </w:ins>
      <w:ins w:id="1166" w:author="Hayden Schilling" w:date="2021-04-30T21:16:00Z">
        <w:r w:rsidR="000651A6">
          <w:rPr>
            <w:rFonts w:asciiTheme="minorHAnsi" w:hAnsiTheme="minorHAnsi" w:cstheme="minorHAnsi"/>
            <w:lang w:val="en-AU"/>
          </w:rPr>
          <w:t xml:space="preserve"> </w:t>
        </w:r>
        <w:bookmarkEnd w:id="1159"/>
        <w:r w:rsidR="000651A6">
          <w:rPr>
            <w:rFonts w:asciiTheme="minorHAnsi" w:hAnsiTheme="minorHAnsi" w:cstheme="minorHAnsi"/>
            <w:lang w:val="en-AU"/>
          </w:rPr>
          <w:t>Furthermore, w</w:t>
        </w:r>
        <w:r w:rsidR="000651A6" w:rsidRPr="007366D8">
          <w:rPr>
            <w:rFonts w:asciiTheme="minorHAnsi" w:hAnsiTheme="minorHAnsi" w:cstheme="minorHAnsi"/>
            <w:lang w:val="en-AU"/>
          </w:rPr>
          <w:t xml:space="preserve">e </w:t>
        </w:r>
        <w:r w:rsidR="000651A6">
          <w:rPr>
            <w:rFonts w:asciiTheme="minorHAnsi" w:hAnsiTheme="minorHAnsi" w:cstheme="minorHAnsi"/>
            <w:lang w:val="en-AU"/>
          </w:rPr>
          <w:t xml:space="preserve">did not </w:t>
        </w:r>
        <w:r w:rsidR="000651A6" w:rsidRPr="007366D8">
          <w:rPr>
            <w:rFonts w:asciiTheme="minorHAnsi" w:hAnsiTheme="minorHAnsi" w:cstheme="minorHAnsi"/>
            <w:lang w:val="en-AU"/>
          </w:rPr>
          <w:t xml:space="preserve">sample in areas where the bathymetry </w:t>
        </w:r>
        <w:r w:rsidR="000651A6" w:rsidRPr="007366D8">
          <w:rPr>
            <w:rFonts w:asciiTheme="minorHAnsi" w:hAnsiTheme="minorHAnsi" w:cstheme="minorHAnsi"/>
            <w:lang w:val="en-AU"/>
          </w:rPr>
          <w:lastRenderedPageBreak/>
          <w:t xml:space="preserve">was less than 50 m, </w:t>
        </w:r>
        <w:r w:rsidR="000651A6">
          <w:rPr>
            <w:rFonts w:asciiTheme="minorHAnsi" w:hAnsiTheme="minorHAnsi" w:cstheme="minorHAnsi"/>
            <w:lang w:val="en-AU"/>
          </w:rPr>
          <w:t>where</w:t>
        </w:r>
        <w:r w:rsidR="000651A6" w:rsidRPr="007366D8">
          <w:rPr>
            <w:rFonts w:asciiTheme="minorHAnsi" w:hAnsiTheme="minorHAnsi" w:cstheme="minorHAnsi"/>
            <w:lang w:val="en-AU"/>
          </w:rPr>
          <w:t xml:space="preserve"> the inshore water masses </w:t>
        </w:r>
        <w:r w:rsidR="000651A6">
          <w:rPr>
            <w:rFonts w:asciiTheme="minorHAnsi" w:hAnsiTheme="minorHAnsi" w:cstheme="minorHAnsi"/>
            <w:lang w:val="en-AU"/>
          </w:rPr>
          <w:t>are</w:t>
        </w:r>
        <w:r w:rsidR="000651A6" w:rsidRPr="007366D8">
          <w:rPr>
            <w:rFonts w:asciiTheme="minorHAnsi" w:hAnsiTheme="minorHAnsi" w:cstheme="minorHAnsi"/>
            <w:lang w:val="en-AU"/>
          </w:rPr>
          <w:t xml:space="preserve"> more influenced by terrestrial inputs,</w:t>
        </w:r>
        <w:r w:rsidR="000651A6" w:rsidRPr="0070771F">
          <w:rPr>
            <w:rFonts w:asciiTheme="minorHAnsi" w:hAnsiTheme="minorHAnsi" w:cstheme="minorHAnsi"/>
            <w:lang w:val="en-AU"/>
          </w:rPr>
          <w:t xml:space="preserve"> waves</w:t>
        </w:r>
        <w:r w:rsidR="000651A6">
          <w:rPr>
            <w:rFonts w:asciiTheme="minorHAnsi" w:hAnsiTheme="minorHAnsi" w:cstheme="minorHAnsi"/>
            <w:lang w:val="en-AU"/>
          </w:rPr>
          <w:t>, wind-driven vertical mixing</w:t>
        </w:r>
        <w:r w:rsidR="000651A6" w:rsidRPr="0070771F">
          <w:rPr>
            <w:rFonts w:asciiTheme="minorHAnsi" w:hAnsiTheme="minorHAnsi" w:cstheme="minorHAnsi"/>
            <w:lang w:val="en-AU"/>
          </w:rPr>
          <w:t>.</w:t>
        </w:r>
        <w:r w:rsidR="000651A6">
          <w:rPr>
            <w:rFonts w:asciiTheme="minorHAnsi" w:hAnsiTheme="minorHAnsi" w:cstheme="minorHAnsi"/>
            <w:lang w:val="en-AU"/>
          </w:rPr>
          <w:t xml:space="preserve"> </w:t>
        </w:r>
      </w:ins>
      <w:del w:id="1167" w:author="Hayden Schilling" w:date="2021-04-30T21:16:00Z">
        <w:r w:rsidDel="000651A6">
          <w:rPr>
            <w:rFonts w:asciiTheme="minorHAnsi" w:hAnsiTheme="minorHAnsi" w:cstheme="minorHAnsi"/>
            <w:lang w:val="en-AU"/>
          </w:rPr>
          <w:delText xml:space="preserve"> </w:delText>
        </w:r>
        <w:r w:rsidR="007366D8" w:rsidDel="000651A6">
          <w:rPr>
            <w:rFonts w:asciiTheme="minorHAnsi" w:hAnsiTheme="minorHAnsi" w:cstheme="minorHAnsi"/>
            <w:lang w:val="en-AU"/>
          </w:rPr>
          <w:delText>w</w:delText>
        </w:r>
        <w:r w:rsidR="007366D8" w:rsidRPr="007366D8" w:rsidDel="000651A6">
          <w:rPr>
            <w:rFonts w:asciiTheme="minorHAnsi" w:hAnsiTheme="minorHAnsi" w:cstheme="minorHAnsi"/>
            <w:lang w:val="en-AU"/>
          </w:rPr>
          <w:delText xml:space="preserve">e </w:delText>
        </w:r>
        <w:r w:rsidR="00C479EA" w:rsidDel="000651A6">
          <w:rPr>
            <w:rFonts w:asciiTheme="minorHAnsi" w:hAnsiTheme="minorHAnsi" w:cstheme="minorHAnsi"/>
            <w:lang w:val="en-AU"/>
          </w:rPr>
          <w:delText xml:space="preserve">did not </w:delText>
        </w:r>
        <w:r w:rsidR="007366D8" w:rsidRPr="007366D8" w:rsidDel="000651A6">
          <w:rPr>
            <w:rFonts w:asciiTheme="minorHAnsi" w:hAnsiTheme="minorHAnsi" w:cstheme="minorHAnsi"/>
            <w:lang w:val="en-AU"/>
          </w:rPr>
          <w:delText>sample in areas where the bathymetry was less than 50 m, meaning that the inshore water masses which may be more heavily influenced by terrestrial inputs,</w:delText>
        </w:r>
        <w:r w:rsidRPr="0070771F" w:rsidDel="000651A6">
          <w:rPr>
            <w:rFonts w:asciiTheme="minorHAnsi" w:hAnsiTheme="minorHAnsi" w:cstheme="minorHAnsi"/>
            <w:lang w:val="en-AU"/>
          </w:rPr>
          <w:delText xml:space="preserve"> waves</w:delText>
        </w:r>
        <w:r w:rsidDel="000651A6">
          <w:rPr>
            <w:rFonts w:asciiTheme="minorHAnsi" w:hAnsiTheme="minorHAnsi" w:cstheme="minorHAnsi"/>
            <w:lang w:val="en-AU"/>
          </w:rPr>
          <w:delText>, wind-driven vertical mixing,</w:delText>
        </w:r>
        <w:r w:rsidRPr="0070771F" w:rsidDel="000651A6">
          <w:rPr>
            <w:rFonts w:asciiTheme="minorHAnsi" w:hAnsiTheme="minorHAnsi" w:cstheme="minorHAnsi"/>
            <w:lang w:val="en-AU"/>
          </w:rPr>
          <w:delText xml:space="preserve"> and interactions with the </w:delText>
        </w:r>
        <w:r w:rsidDel="000651A6">
          <w:rPr>
            <w:rFonts w:asciiTheme="minorHAnsi" w:hAnsiTheme="minorHAnsi" w:cstheme="minorHAnsi"/>
            <w:lang w:val="en-AU"/>
          </w:rPr>
          <w:delText>coastline</w:delText>
        </w:r>
        <w:r w:rsidRPr="0070771F" w:rsidDel="000651A6">
          <w:rPr>
            <w:rFonts w:asciiTheme="minorHAnsi" w:hAnsiTheme="minorHAnsi" w:cstheme="minorHAnsi"/>
            <w:lang w:val="en-AU"/>
          </w:rPr>
          <w:delText xml:space="preserve"> </w:delText>
        </w:r>
        <w:r w:rsidDel="000651A6">
          <w:rPr>
            <w:rFonts w:asciiTheme="minorHAnsi" w:hAnsiTheme="minorHAnsi" w:cstheme="minorHAnsi"/>
            <w:lang w:val="en-AU"/>
          </w:rPr>
          <w:delText>were not sampled</w:delText>
        </w:r>
        <w:r w:rsidRPr="0070771F" w:rsidDel="000651A6">
          <w:rPr>
            <w:rFonts w:asciiTheme="minorHAnsi" w:hAnsiTheme="minorHAnsi" w:cstheme="minorHAnsi"/>
            <w:lang w:val="en-AU"/>
          </w:rPr>
          <w:delText>.</w:delText>
        </w:r>
        <w:r w:rsidDel="000651A6">
          <w:rPr>
            <w:rFonts w:asciiTheme="minorHAnsi" w:hAnsiTheme="minorHAnsi" w:cstheme="minorHAnsi"/>
            <w:lang w:val="en-AU"/>
          </w:rPr>
          <w:delText xml:space="preserve"> </w:delText>
        </w:r>
      </w:del>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0E1DC7BE" w:rsidR="000B3882" w:rsidRDefault="009F05E4" w:rsidP="00D715A7">
      <w:pPr>
        <w:spacing w:line="480" w:lineRule="auto"/>
        <w:ind w:firstLine="720"/>
        <w:rPr>
          <w:rStyle w:val="captions"/>
          <w:rFonts w:asciiTheme="minorHAnsi" w:hAnsiTheme="minorHAnsi" w:cstheme="minorHAnsi"/>
          <w:lang w:val="en-AU"/>
        </w:rPr>
      </w:pPr>
      <w:bookmarkStart w:id="1168" w:name="_Hlk69915018"/>
      <w:bookmarkStart w:id="1169" w:name="_Hlk71026083"/>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del w:id="1170" w:author="Hayden Schilling" w:date="2021-04-21T16:29:00Z">
        <w:r w:rsidR="00BD540D" w:rsidDel="00BE0CD5">
          <w:rPr>
            <w:rFonts w:asciiTheme="minorHAnsi" w:hAnsiTheme="minorHAnsi" w:cstheme="minorHAnsi"/>
            <w:szCs w:val="24"/>
            <w:lang w:val="en-AU"/>
          </w:rPr>
          <w:delText>horizontally</w:delText>
        </w:r>
        <w:r w:rsidR="006D707C" w:rsidRPr="00F15D89" w:rsidDel="00BE0CD5">
          <w:rPr>
            <w:rFonts w:asciiTheme="minorHAnsi" w:hAnsiTheme="minorHAnsi" w:cstheme="minorHAnsi"/>
            <w:szCs w:val="24"/>
            <w:lang w:val="en-AU"/>
          </w:rPr>
          <w:delText xml:space="preserve"> </w:delText>
        </w:r>
      </w:del>
      <w:ins w:id="1171" w:author="Hayden Schilling" w:date="2021-04-21T16:29:00Z">
        <w:r w:rsidR="00BE0CD5">
          <w:rPr>
            <w:rFonts w:asciiTheme="minorHAnsi" w:hAnsiTheme="minorHAnsi" w:cstheme="minorHAnsi"/>
            <w:szCs w:val="24"/>
            <w:lang w:val="en-AU"/>
          </w:rPr>
          <w:t xml:space="preserve">with </w:t>
        </w:r>
      </w:ins>
      <w:del w:id="1172" w:author="Hayden Schilling" w:date="2021-04-21T16:29:00Z">
        <w:r w:rsidR="00BD540D" w:rsidDel="00BE0CD5">
          <w:rPr>
            <w:rFonts w:asciiTheme="minorHAnsi" w:hAnsiTheme="minorHAnsi" w:cstheme="minorHAnsi"/>
            <w:szCs w:val="24"/>
            <w:lang w:val="en-AU"/>
          </w:rPr>
          <w:delText>(</w:delText>
        </w:r>
      </w:del>
      <w:r w:rsidR="006D707C" w:rsidRPr="00F15D89">
        <w:rPr>
          <w:rFonts w:asciiTheme="minorHAnsi" w:hAnsiTheme="minorHAnsi" w:cstheme="minorHAnsi"/>
          <w:szCs w:val="24"/>
          <w:lang w:val="en-AU"/>
        </w:rPr>
        <w:t>increasing distance from shore</w:t>
      </w:r>
      <w:del w:id="1173" w:author="Hayden Schilling" w:date="2021-04-21T16:29:00Z">
        <w:r w:rsidR="00BD540D" w:rsidDel="00BE0CD5">
          <w:rPr>
            <w:rFonts w:asciiTheme="minorHAnsi" w:hAnsiTheme="minorHAnsi" w:cstheme="minorHAnsi"/>
            <w:szCs w:val="24"/>
            <w:lang w:val="en-AU"/>
          </w:rPr>
          <w:delText>)</w:delText>
        </w:r>
      </w:del>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w:t>
      </w:r>
      <w:ins w:id="1174" w:author="Hayden Schilling" w:date="2021-04-21T16:29:00Z">
        <w:r w:rsidR="00BE0CD5">
          <w:rPr>
            <w:rFonts w:asciiTheme="minorHAnsi" w:hAnsiTheme="minorHAnsi" w:cstheme="minorHAnsi"/>
            <w:szCs w:val="24"/>
            <w:lang w:val="en-AU"/>
          </w:rPr>
          <w:t xml:space="preserve">with </w:t>
        </w:r>
      </w:ins>
      <w:del w:id="1175" w:author="Hayden Schilling" w:date="2021-04-21T16:29:00Z">
        <w:r w:rsidR="00BD540D" w:rsidDel="00BE0CD5">
          <w:rPr>
            <w:rFonts w:asciiTheme="minorHAnsi" w:hAnsiTheme="minorHAnsi" w:cstheme="minorHAnsi"/>
            <w:szCs w:val="24"/>
            <w:lang w:val="en-AU"/>
          </w:rPr>
          <w:delText>vertically</w:delText>
        </w:r>
        <w:r w:rsidR="006D707C" w:rsidRPr="00F15D89" w:rsidDel="00BE0CD5">
          <w:rPr>
            <w:rFonts w:asciiTheme="minorHAnsi" w:hAnsiTheme="minorHAnsi" w:cstheme="minorHAnsi"/>
            <w:szCs w:val="24"/>
            <w:lang w:val="en-AU"/>
          </w:rPr>
          <w:delText xml:space="preserve"> </w:delText>
        </w:r>
        <w:r w:rsidR="00BD540D" w:rsidDel="00BE0CD5">
          <w:rPr>
            <w:rFonts w:asciiTheme="minorHAnsi" w:hAnsiTheme="minorHAnsi" w:cstheme="minorHAnsi"/>
            <w:szCs w:val="24"/>
            <w:lang w:val="en-AU"/>
          </w:rPr>
          <w:delText>(</w:delText>
        </w:r>
      </w:del>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w:t>
      </w:r>
      <w:del w:id="1176" w:author="Hayden Schilling" w:date="2021-04-21T16:29:00Z">
        <w:r w:rsidR="00BD540D" w:rsidDel="00BE0CD5">
          <w:rPr>
            <w:rFonts w:asciiTheme="minorHAnsi" w:hAnsiTheme="minorHAnsi" w:cstheme="minorHAnsi"/>
            <w:szCs w:val="24"/>
            <w:lang w:val="en-AU"/>
          </w:rPr>
          <w:delText>in the</w:delText>
        </w:r>
      </w:del>
      <w:ins w:id="1177" w:author="Hayden Schilling" w:date="2021-04-21T16:29:00Z">
        <w:r w:rsidR="00BE0CD5">
          <w:rPr>
            <w:rFonts w:asciiTheme="minorHAnsi" w:hAnsiTheme="minorHAnsi" w:cstheme="minorHAnsi"/>
            <w:szCs w:val="24"/>
            <w:lang w:val="en-AU"/>
          </w:rPr>
          <w:t xml:space="preserve">(to </w:t>
        </w:r>
      </w:ins>
      <w:ins w:id="1178" w:author="Hayden Schilling" w:date="2021-04-06T11:15:00Z">
        <w:r w:rsidR="005807B2">
          <w:rPr>
            <w:rFonts w:asciiTheme="minorHAnsi" w:hAnsiTheme="minorHAnsi" w:cstheme="minorHAnsi"/>
            <w:szCs w:val="24"/>
            <w:lang w:val="en-AU"/>
          </w:rPr>
          <w:t>100m</w:t>
        </w:r>
      </w:ins>
      <w:ins w:id="1179" w:author="Hayden Schilling" w:date="2021-04-21T16:29:00Z">
        <w:r w:rsidR="00BE0CD5">
          <w:rPr>
            <w:rFonts w:asciiTheme="minorHAnsi" w:hAnsiTheme="minorHAnsi" w:cstheme="minorHAnsi"/>
            <w:szCs w:val="24"/>
            <w:lang w:val="en-AU"/>
          </w:rPr>
          <w:t xml:space="preserve"> depth</w:t>
        </w:r>
      </w:ins>
      <w:del w:id="1180" w:author="Hayden Schilling" w:date="2021-04-21T16:29:00Z">
        <w:r w:rsidR="00BD540D" w:rsidDel="00BE0CD5">
          <w:rPr>
            <w:rFonts w:asciiTheme="minorHAnsi" w:hAnsiTheme="minorHAnsi" w:cstheme="minorHAnsi"/>
            <w:szCs w:val="24"/>
            <w:lang w:val="en-AU"/>
          </w:rPr>
          <w:delText xml:space="preserve"> water column</w:delText>
        </w:r>
      </w:del>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ins w:id="1181" w:author="Hayden Schilling" w:date="2021-05-04T13:06:00Z">
        <w:r w:rsidR="00D50A98">
          <w:rPr>
            <w:rFonts w:asciiTheme="minorHAnsi" w:hAnsiTheme="minorHAnsi" w:cstheme="minorHAnsi"/>
            <w:szCs w:val="24"/>
            <w:lang w:val="en-AU"/>
          </w:rPr>
          <w:t>, likely due to coastal nutrient enrichment (from a variety of mechanisms)</w:t>
        </w:r>
      </w:ins>
      <w:r w:rsidR="00C67853">
        <w:rPr>
          <w:rFonts w:asciiTheme="minorHAnsi" w:hAnsiTheme="minorHAnsi" w:cstheme="minorHAnsi"/>
          <w:szCs w:val="24"/>
          <w:lang w:val="en-AU"/>
        </w:rPr>
        <w:t xml:space="preserve">. </w:t>
      </w:r>
      <w:bookmarkEnd w:id="1168"/>
      <w:r w:rsidR="00C67853">
        <w:rPr>
          <w:rFonts w:asciiTheme="minorHAnsi" w:hAnsiTheme="minorHAnsi" w:cstheme="minorHAnsi"/>
          <w:szCs w:val="24"/>
          <w:lang w:val="en-AU"/>
        </w:rPr>
        <w:t>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bookmarkStart w:id="1182" w:name="_Hlk70709913"/>
      <w:ins w:id="1183" w:author="Hayden Schilling" w:date="2021-04-16T13:19:00Z">
        <w:r w:rsidR="00077743">
          <w:rPr>
            <w:rFonts w:asciiTheme="minorHAnsi" w:hAnsiTheme="minorHAnsi" w:cstheme="minorHAnsi"/>
            <w:szCs w:val="24"/>
            <w:lang w:val="en-AU"/>
          </w:rPr>
          <w:t>Despite different regional dynamics, cross-</w:t>
        </w:r>
        <w:proofErr w:type="gramStart"/>
        <w:r w:rsidR="00077743">
          <w:rPr>
            <w:rFonts w:asciiTheme="minorHAnsi" w:hAnsiTheme="minorHAnsi" w:cstheme="minorHAnsi"/>
            <w:szCs w:val="24"/>
            <w:lang w:val="en-AU"/>
          </w:rPr>
          <w:t>shelf</w:t>
        </w:r>
        <w:proofErr w:type="gramEnd"/>
        <w:r w:rsidR="00077743">
          <w:rPr>
            <w:rFonts w:asciiTheme="minorHAnsi" w:hAnsiTheme="minorHAnsi" w:cstheme="minorHAnsi"/>
            <w:szCs w:val="24"/>
            <w:lang w:val="en-AU"/>
          </w:rPr>
          <w:t xml:space="preserve"> and vertical gradients in water-masses, here driven by the EAC and uplift, seem to be the dominant factor for the patterns observed at various locations </w:t>
        </w:r>
      </w:ins>
      <w:ins w:id="1184" w:author="Hayden Schilling" w:date="2021-04-30T21:19:00Z">
        <w:r w:rsidR="000651A6">
          <w:rPr>
            <w:rFonts w:asciiTheme="minorHAnsi" w:hAnsiTheme="minorHAnsi" w:cstheme="minorHAnsi"/>
            <w:szCs w:val="24"/>
            <w:lang w:val="en-AU"/>
          </w:rPr>
          <w:t>worldwide</w:t>
        </w:r>
      </w:ins>
      <w:ins w:id="1185" w:author="Hayden Schilling" w:date="2021-04-16T13:19:00Z">
        <w:r w:rsidR="00077743">
          <w:rPr>
            <w:rFonts w:asciiTheme="minorHAnsi" w:hAnsiTheme="minorHAnsi" w:cstheme="minorHAnsi"/>
            <w:szCs w:val="24"/>
            <w:lang w:val="en-AU"/>
          </w:rPr>
          <w:t xml:space="preserve">. </w:t>
        </w:r>
      </w:ins>
      <w:bookmarkEnd w:id="1182"/>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del w:id="1186" w:author="Hayden Schilling" w:date="2021-04-21T16:31:00Z">
        <w:r w:rsidR="002C5C8B" w:rsidDel="00BE0CD5">
          <w:rPr>
            <w:rFonts w:asciiTheme="minorHAnsi" w:hAnsiTheme="minorHAnsi" w:cstheme="minorHAnsi"/>
            <w:lang w:val="en-AU"/>
          </w:rPr>
          <w:delText>T</w:delText>
        </w:r>
        <w:r w:rsidR="003A6CE0" w:rsidRPr="00F15D89" w:rsidDel="00BE0CD5">
          <w:rPr>
            <w:rFonts w:asciiTheme="minorHAnsi" w:hAnsiTheme="minorHAnsi" w:cstheme="minorHAnsi"/>
            <w:lang w:val="en-AU"/>
          </w:rPr>
          <w:delText xml:space="preserve">o the </w:delText>
        </w:r>
        <w:r w:rsidR="006A4363" w:rsidRPr="00F15D89" w:rsidDel="00BE0CD5">
          <w:rPr>
            <w:rFonts w:asciiTheme="minorHAnsi" w:hAnsiTheme="minorHAnsi" w:cstheme="minorHAnsi"/>
            <w:lang w:val="en-AU"/>
          </w:rPr>
          <w:delText>south</w:delText>
        </w:r>
      </w:del>
      <w:bookmarkStart w:id="1187" w:name="_Hlk69915110"/>
      <w:ins w:id="1188" w:author="Hayden Schilling" w:date="2021-04-21T16:31:00Z">
        <w:r w:rsidR="00BE0CD5">
          <w:rPr>
            <w:rFonts w:asciiTheme="minorHAnsi" w:hAnsiTheme="minorHAnsi" w:cstheme="minorHAnsi"/>
            <w:lang w:val="en-AU"/>
          </w:rPr>
          <w:t>Further south of the Brazilian Bight</w:t>
        </w:r>
      </w:ins>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bookmarkEnd w:id="1187"/>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w:t>
      </w:r>
      <w:del w:id="1189" w:author="Hayden Schilling" w:date="2021-04-30T21:19:00Z">
        <w:r w:rsidR="006A4363" w:rsidRPr="00F15D89" w:rsidDel="000651A6">
          <w:rPr>
            <w:rStyle w:val="captions"/>
            <w:rFonts w:asciiTheme="minorHAnsi" w:hAnsiTheme="minorHAnsi" w:cstheme="minorHAnsi"/>
            <w:lang w:val="en-AU"/>
          </w:rPr>
          <w:delText>ian</w:delText>
        </w:r>
      </w:del>
      <w:r w:rsidR="006A4363" w:rsidRPr="00F15D89">
        <w:rPr>
          <w:rStyle w:val="captions"/>
          <w:rFonts w:asciiTheme="minorHAnsi" w:hAnsiTheme="minorHAnsi" w:cstheme="minorHAnsi"/>
          <w:lang w:val="en-AU"/>
        </w:rPr>
        <w:t xml:space="preserve">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76B8B8DC" w:rsidR="00637061" w:rsidRDefault="000B3882" w:rsidP="000B3882">
      <w:pPr>
        <w:pStyle w:val="Text"/>
        <w:spacing w:line="480" w:lineRule="auto"/>
        <w:rPr>
          <w:rStyle w:val="captions"/>
          <w:rFonts w:asciiTheme="minorHAnsi" w:hAnsiTheme="minorHAnsi" w:cstheme="minorHAnsi"/>
          <w:lang w:val="en-AU"/>
        </w:rPr>
      </w:pPr>
      <w:bookmarkStart w:id="1190" w:name="_Hlk69915240"/>
      <w:r>
        <w:rPr>
          <w:rFonts w:asciiTheme="minorHAnsi" w:hAnsiTheme="minorHAnsi" w:cstheme="minorHAnsi"/>
          <w:lang w:val="en-AU"/>
        </w:rPr>
        <w:t xml:space="preserve">In </w:t>
      </w:r>
      <w:ins w:id="1191" w:author="Hayden Schilling" w:date="2021-04-21T16:33:00Z">
        <w:r w:rsidR="00BE0CD5">
          <w:rPr>
            <w:rFonts w:asciiTheme="minorHAnsi" w:hAnsiTheme="minorHAnsi" w:cstheme="minorHAnsi"/>
            <w:lang w:val="en-AU"/>
          </w:rPr>
          <w:t xml:space="preserve">the </w:t>
        </w:r>
      </w:ins>
      <w:del w:id="1192" w:author="Hayden Schilling" w:date="2021-04-21T16:32:00Z">
        <w:r w:rsidDel="00BE0CD5">
          <w:rPr>
            <w:rFonts w:asciiTheme="minorHAnsi" w:hAnsiTheme="minorHAnsi" w:cstheme="minorHAnsi"/>
            <w:lang w:val="en-AU"/>
          </w:rPr>
          <w:delText xml:space="preserve">regions such as the </w:delText>
        </w:r>
      </w:del>
      <w:r>
        <w:rPr>
          <w:rFonts w:asciiTheme="minorHAnsi" w:hAnsiTheme="minorHAnsi" w:cstheme="minorHAnsi"/>
          <w:lang w:val="en-AU"/>
        </w:rPr>
        <w:t>southwest Pacific</w:t>
      </w:r>
      <w:del w:id="1193" w:author="Hayden Schilling" w:date="2021-04-21T16:32:00Z">
        <w:r w:rsidDel="00BE0CD5">
          <w:rPr>
            <w:rFonts w:asciiTheme="minorHAnsi" w:hAnsiTheme="minorHAnsi" w:cstheme="minorHAnsi"/>
            <w:lang w:val="en-AU"/>
          </w:rPr>
          <w:delText xml:space="preserve"> where our study was conducted</w:delText>
        </w:r>
      </w:del>
      <w:r>
        <w:rPr>
          <w:rFonts w:asciiTheme="minorHAnsi" w:hAnsiTheme="minorHAnsi" w:cstheme="minorHAnsi"/>
          <w:lang w:val="en-AU"/>
        </w:rPr>
        <w:t xml:space="preserve">, there are relatively small terrestrial influences compared to other sources of nutrients such as upwelling </w:t>
      </w:r>
      <w:del w:id="1194" w:author="Hayden Schilling" w:date="2021-04-21T16:34:00Z">
        <w:r w:rsidDel="00BE0CD5">
          <w:rPr>
            <w:rFonts w:asciiTheme="minorHAnsi" w:hAnsiTheme="minorHAnsi" w:cstheme="minorHAnsi"/>
            <w:lang w:val="en-AU"/>
          </w:rPr>
          <w:fldChar w:fldCharType="begin"/>
        </w:r>
        <w:r w:rsidDel="00BE0CD5">
          <w:rPr>
            <w:rFonts w:asciiTheme="minorHAnsi" w:hAnsiTheme="minorHAnsi" w:cstheme="minorHAnsi"/>
            <w:lang w:val="en-AU"/>
          </w:rPr>
          <w:del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delInstrText>
        </w:r>
        <w:r w:rsidDel="00BE0CD5">
          <w:rPr>
            <w:rFonts w:asciiTheme="minorHAnsi" w:hAnsiTheme="minorHAnsi" w:cstheme="minorHAnsi"/>
            <w:lang w:val="en-AU"/>
          </w:rPr>
          <w:fldChar w:fldCharType="separate"/>
        </w:r>
        <w:r w:rsidRPr="00A925B7" w:rsidDel="00BE0CD5">
          <w:rPr>
            <w:rFonts w:ascii="Calibri" w:hAnsi="Calibri" w:cs="Calibri"/>
          </w:rPr>
          <w:delText xml:space="preserve">(Apte </w:delText>
        </w:r>
        <w:r w:rsidRPr="00A925B7" w:rsidDel="00BE0CD5">
          <w:rPr>
            <w:rFonts w:ascii="Calibri" w:hAnsi="Calibri" w:cs="Calibri"/>
            <w:i/>
            <w:iCs/>
          </w:rPr>
          <w:delText>et al.</w:delText>
        </w:r>
        <w:r w:rsidRPr="00A925B7" w:rsidDel="00BE0CD5">
          <w:rPr>
            <w:rFonts w:ascii="Calibri" w:hAnsi="Calibri" w:cs="Calibri"/>
          </w:rPr>
          <w:delText xml:space="preserve">, 1998; Dai and Trenberth, 2002; Pritchard </w:delText>
        </w:r>
        <w:r w:rsidRPr="00A925B7" w:rsidDel="00BE0CD5">
          <w:rPr>
            <w:rFonts w:ascii="Calibri" w:hAnsi="Calibri" w:cs="Calibri"/>
            <w:i/>
            <w:iCs/>
          </w:rPr>
          <w:delText>et al.</w:delText>
        </w:r>
        <w:r w:rsidRPr="00A925B7" w:rsidDel="00BE0CD5">
          <w:rPr>
            <w:rFonts w:ascii="Calibri" w:hAnsi="Calibri" w:cs="Calibri"/>
          </w:rPr>
          <w:delText xml:space="preserve">, 2003; Suthers </w:delText>
        </w:r>
        <w:r w:rsidRPr="00A925B7" w:rsidDel="00BE0CD5">
          <w:rPr>
            <w:rFonts w:ascii="Calibri" w:hAnsi="Calibri" w:cs="Calibri"/>
            <w:i/>
            <w:iCs/>
          </w:rPr>
          <w:delText>et al.</w:delText>
        </w:r>
        <w:r w:rsidRPr="00A925B7" w:rsidDel="00BE0CD5">
          <w:rPr>
            <w:rFonts w:ascii="Calibri" w:hAnsi="Calibri" w:cs="Calibri"/>
          </w:rPr>
          <w:delText>, 2011)</w:delText>
        </w:r>
        <w:r w:rsidDel="00BE0CD5">
          <w:rPr>
            <w:rFonts w:asciiTheme="minorHAnsi" w:hAnsiTheme="minorHAnsi" w:cstheme="minorHAnsi"/>
            <w:lang w:val="en-AU"/>
          </w:rPr>
          <w:fldChar w:fldCharType="end"/>
        </w:r>
      </w:del>
      <w:del w:id="1195" w:author="Hayden Schilling" w:date="2021-04-21T16:33:00Z">
        <w:r w:rsidDel="00BE0CD5">
          <w:rPr>
            <w:rFonts w:asciiTheme="minorHAnsi" w:hAnsiTheme="minorHAnsi" w:cstheme="minorHAnsi"/>
            <w:lang w:val="en-AU"/>
          </w:rPr>
          <w:delText>,</w:delText>
        </w:r>
      </w:del>
      <w:del w:id="1196" w:author="Hayden Schilling" w:date="2021-04-21T16:34:00Z">
        <w:r w:rsidDel="00BE0CD5">
          <w:rPr>
            <w:rFonts w:asciiTheme="minorHAnsi" w:hAnsiTheme="minorHAnsi" w:cstheme="minorHAnsi"/>
            <w:lang w:val="en-AU"/>
          </w:rPr>
          <w:delText xml:space="preserve"> </w:delText>
        </w:r>
      </w:del>
      <w:del w:id="1197" w:author="Hayden Schilling" w:date="2021-04-21T16:33:00Z">
        <w:r w:rsidDel="00BE0CD5">
          <w:rPr>
            <w:rFonts w:asciiTheme="minorHAnsi" w:hAnsiTheme="minorHAnsi" w:cstheme="minorHAnsi"/>
            <w:lang w:val="en-AU"/>
          </w:rPr>
          <w:delText>and oceanograph</w:delText>
        </w:r>
        <w:r w:rsidR="007F2C08" w:rsidDel="00BE0CD5">
          <w:rPr>
            <w:rFonts w:asciiTheme="minorHAnsi" w:hAnsiTheme="minorHAnsi" w:cstheme="minorHAnsi"/>
            <w:lang w:val="en-AU"/>
          </w:rPr>
          <w:delText xml:space="preserve">ic drivers </w:delText>
        </w:r>
      </w:del>
      <w:r w:rsidR="007F2C08">
        <w:rPr>
          <w:rFonts w:asciiTheme="minorHAnsi" w:hAnsiTheme="minorHAnsi" w:cstheme="minorHAnsi"/>
          <w:lang w:val="en-AU"/>
        </w:rPr>
        <w:t>are important</w:t>
      </w:r>
      <w:ins w:id="1198" w:author="Hayden Schilling" w:date="2021-04-21T16:34:00Z">
        <w:r w:rsidR="00BE0CD5">
          <w:rPr>
            <w:rFonts w:asciiTheme="minorHAnsi" w:hAnsiTheme="minorHAnsi" w:cstheme="minorHAnsi"/>
            <w:lang w:val="en-AU"/>
          </w:rPr>
          <w:t xml:space="preserve"> </w:t>
        </w:r>
        <w:r w:rsidR="00BE0CD5">
          <w:rPr>
            <w:rFonts w:asciiTheme="minorHAnsi" w:hAnsiTheme="minorHAnsi" w:cstheme="minorHAnsi"/>
            <w:lang w:val="en-AU"/>
          </w:rPr>
          <w:fldChar w:fldCharType="begin"/>
        </w:r>
        <w:r w:rsidR="00BE0CD5">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BE0CD5">
          <w:rPr>
            <w:rFonts w:asciiTheme="minorHAnsi" w:hAnsiTheme="minorHAnsi" w:cstheme="minorHAnsi"/>
            <w:lang w:val="en-AU"/>
          </w:rPr>
          <w:fldChar w:fldCharType="separate"/>
        </w:r>
        <w:r w:rsidR="00BE0CD5" w:rsidRPr="00A925B7">
          <w:rPr>
            <w:rFonts w:ascii="Calibri" w:hAnsi="Calibri" w:cs="Calibri"/>
          </w:rPr>
          <w:t xml:space="preserve">(Apte </w:t>
        </w:r>
        <w:r w:rsidR="00BE0CD5" w:rsidRPr="00A925B7">
          <w:rPr>
            <w:rFonts w:ascii="Calibri" w:hAnsi="Calibri" w:cs="Calibri"/>
            <w:i/>
            <w:iCs/>
          </w:rPr>
          <w:t>et al.</w:t>
        </w:r>
        <w:r w:rsidR="00BE0CD5" w:rsidRPr="00A925B7">
          <w:rPr>
            <w:rFonts w:ascii="Calibri" w:hAnsi="Calibri" w:cs="Calibri"/>
          </w:rPr>
          <w:t xml:space="preserve">, 1998; Dai and </w:t>
        </w:r>
        <w:r w:rsidR="00BE0CD5" w:rsidRPr="00A925B7">
          <w:rPr>
            <w:rFonts w:ascii="Calibri" w:hAnsi="Calibri" w:cs="Calibri"/>
          </w:rPr>
          <w:lastRenderedPageBreak/>
          <w:t xml:space="preserve">Trenberth, 2002; Pritchard </w:t>
        </w:r>
        <w:r w:rsidR="00BE0CD5" w:rsidRPr="00A925B7">
          <w:rPr>
            <w:rFonts w:ascii="Calibri" w:hAnsi="Calibri" w:cs="Calibri"/>
            <w:i/>
            <w:iCs/>
          </w:rPr>
          <w:t>et al.</w:t>
        </w:r>
        <w:r w:rsidR="00BE0CD5" w:rsidRPr="00A925B7">
          <w:rPr>
            <w:rFonts w:ascii="Calibri" w:hAnsi="Calibri" w:cs="Calibri"/>
          </w:rPr>
          <w:t xml:space="preserve">, 2003; Suthers </w:t>
        </w:r>
        <w:r w:rsidR="00BE0CD5" w:rsidRPr="00A925B7">
          <w:rPr>
            <w:rFonts w:ascii="Calibri" w:hAnsi="Calibri" w:cs="Calibri"/>
            <w:i/>
            <w:iCs/>
          </w:rPr>
          <w:t>et al.</w:t>
        </w:r>
        <w:r w:rsidR="00BE0CD5" w:rsidRPr="00A925B7">
          <w:rPr>
            <w:rFonts w:ascii="Calibri" w:hAnsi="Calibri" w:cs="Calibri"/>
          </w:rPr>
          <w:t>, 2011)</w:t>
        </w:r>
        <w:r w:rsidR="00BE0CD5">
          <w:rPr>
            <w:rFonts w:asciiTheme="minorHAnsi" w:hAnsiTheme="minorHAnsi" w:cstheme="minorHAnsi"/>
            <w:lang w:val="en-AU"/>
          </w:rPr>
          <w:fldChar w:fldCharType="end"/>
        </w:r>
      </w:ins>
      <w:r>
        <w:rPr>
          <w:rFonts w:asciiTheme="minorHAnsi" w:hAnsiTheme="minorHAnsi" w:cstheme="minorHAnsi"/>
          <w:lang w:val="en-AU"/>
        </w:rPr>
        <w:t xml:space="preserve">. </w:t>
      </w:r>
      <w:bookmarkEnd w:id="1190"/>
      <w:r>
        <w:rPr>
          <w:rFonts w:asciiTheme="minorHAnsi" w:hAnsiTheme="minorHAnsi" w:cstheme="minorHAnsi"/>
          <w:lang w:val="en-AU"/>
        </w:rPr>
        <w:t>Similar to the Brazil</w:t>
      </w:r>
      <w:del w:id="1199" w:author="Hayden Schilling" w:date="2021-05-04T14:44:00Z">
        <w:r w:rsidDel="009B487E">
          <w:rPr>
            <w:rFonts w:asciiTheme="minorHAnsi" w:hAnsiTheme="minorHAnsi" w:cstheme="minorHAnsi"/>
            <w:lang w:val="en-AU"/>
          </w:rPr>
          <w:delText>ian</w:delText>
        </w:r>
      </w:del>
      <w:r>
        <w:rPr>
          <w:rFonts w:asciiTheme="minorHAnsi" w:hAnsiTheme="minorHAnsi" w:cstheme="minorHAnsi"/>
          <w:lang w:val="en-AU"/>
        </w:rPr>
        <w:t xml:space="preserve">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4E9A38CE"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w:t>
      </w:r>
      <w:proofErr w:type="gramStart"/>
      <w:r w:rsidRPr="0029624C">
        <w:rPr>
          <w:rStyle w:val="captions"/>
          <w:rFonts w:asciiTheme="minorHAnsi" w:hAnsiTheme="minorHAnsi" w:cstheme="minorHAnsi"/>
          <w:lang w:val="en-AU"/>
        </w:rPr>
        <w:t>is</w:t>
      </w:r>
      <w:proofErr w:type="gramEnd"/>
      <w:r w:rsidRPr="0029624C">
        <w:rPr>
          <w:rStyle w:val="captions"/>
          <w:rFonts w:asciiTheme="minorHAnsi" w:hAnsiTheme="minorHAnsi" w:cstheme="minorHAnsi"/>
          <w:lang w:val="en-AU"/>
        </w:rPr>
        <w:t xml:space="preserve"> another feature of zooplankton communities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w:t>
      </w:r>
      <w:del w:id="1200" w:author="Hayden Schilling" w:date="2021-04-06T11:29:00Z">
        <w:r w:rsidR="00475475" w:rsidDel="00D63FAB">
          <w:rPr>
            <w:rFonts w:asciiTheme="minorHAnsi" w:hAnsiTheme="minorHAnsi" w:cstheme="minorHAnsi"/>
            <w:szCs w:val="24"/>
            <w:lang w:val="en-AU"/>
          </w:rPr>
          <w:delText xml:space="preserve">, possibly as a response to light availability </w:delText>
        </w:r>
        <w:r w:rsidR="00475475" w:rsidDel="00D63FAB">
          <w:rPr>
            <w:rFonts w:asciiTheme="minorHAnsi" w:hAnsiTheme="minorHAnsi" w:cstheme="minorHAnsi"/>
            <w:szCs w:val="24"/>
            <w:lang w:val="en-AU"/>
          </w:rPr>
          <w:fldChar w:fldCharType="begin"/>
        </w:r>
        <w:r w:rsidR="00475475" w:rsidDel="00D63FAB">
          <w:rPr>
            <w:rFonts w:asciiTheme="minorHAnsi" w:hAnsiTheme="minorHAnsi" w:cstheme="minorHAnsi"/>
            <w:szCs w:val="24"/>
            <w:lang w:val="en-AU"/>
          </w:rPr>
          <w:del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delInstrText>
        </w:r>
        <w:r w:rsidR="00475475" w:rsidDel="00D63FAB">
          <w:rPr>
            <w:rFonts w:asciiTheme="minorHAnsi" w:hAnsiTheme="minorHAnsi" w:cstheme="minorHAnsi"/>
            <w:szCs w:val="24"/>
            <w:lang w:val="en-AU"/>
          </w:rPr>
          <w:fldChar w:fldCharType="separate"/>
        </w:r>
        <w:r w:rsidR="00475475" w:rsidRPr="00A925B7" w:rsidDel="00D63FAB">
          <w:rPr>
            <w:rFonts w:ascii="Calibri" w:hAnsi="Calibri" w:cs="Calibri"/>
            <w:szCs w:val="24"/>
          </w:rPr>
          <w:delText xml:space="preserve">(Aarflot </w:delText>
        </w:r>
        <w:r w:rsidR="00475475" w:rsidRPr="00A925B7" w:rsidDel="00D63FAB">
          <w:rPr>
            <w:rFonts w:ascii="Calibri" w:hAnsi="Calibri" w:cs="Calibri"/>
            <w:i/>
            <w:iCs/>
            <w:szCs w:val="24"/>
          </w:rPr>
          <w:delText>et al.</w:delText>
        </w:r>
        <w:r w:rsidR="00475475" w:rsidRPr="00A925B7" w:rsidDel="00D63FAB">
          <w:rPr>
            <w:rFonts w:ascii="Calibri" w:hAnsi="Calibri" w:cs="Calibri"/>
            <w:szCs w:val="24"/>
          </w:rPr>
          <w:delText>, 2019)</w:delText>
        </w:r>
        <w:r w:rsidR="00475475" w:rsidDel="00D63FAB">
          <w:rPr>
            <w:rFonts w:asciiTheme="minorHAnsi" w:hAnsiTheme="minorHAnsi" w:cstheme="minorHAnsi"/>
            <w:szCs w:val="24"/>
            <w:lang w:val="en-AU"/>
          </w:rPr>
          <w:fldChar w:fldCharType="end"/>
        </w:r>
      </w:del>
      <w:r w:rsidR="00475475" w:rsidRPr="00F15D89">
        <w:rPr>
          <w:rFonts w:asciiTheme="minorHAnsi" w:hAnsiTheme="minorHAnsi" w:cstheme="minorHAnsi"/>
          <w:szCs w:val="24"/>
          <w:lang w:val="en-AU"/>
        </w:rPr>
        <w:t>.</w:t>
      </w:r>
    </w:p>
    <w:p w14:paraId="3A0A31B8" w14:textId="281D53E8" w:rsidR="00D12D83" w:rsidRPr="00F15D89" w:rsidRDefault="009F05E4" w:rsidP="00D715A7">
      <w:pPr>
        <w:spacing w:line="480" w:lineRule="auto"/>
        <w:ind w:firstLine="720"/>
        <w:rPr>
          <w:rStyle w:val="captions"/>
          <w:rFonts w:asciiTheme="minorHAnsi" w:hAnsiTheme="minorHAnsi" w:cstheme="minorHAnsi"/>
          <w:lang w:val="en-AU"/>
        </w:rPr>
      </w:pPr>
      <w:bookmarkStart w:id="1201" w:name="_Hlk69915666"/>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ins w:id="1202" w:author="Hayden Schilling" w:date="2021-04-21T16:40:00Z">
        <w:r w:rsidR="003F5384">
          <w:rPr>
            <w:rStyle w:val="captions"/>
            <w:rFonts w:asciiTheme="minorHAnsi" w:hAnsiTheme="minorHAnsi" w:cstheme="minorHAnsi"/>
            <w:lang w:val="en-AU"/>
          </w:rPr>
          <w:t xml:space="preserve"> that we identified</w:t>
        </w:r>
      </w:ins>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w:t>
      </w:r>
      <w:ins w:id="1203" w:author="Hayden Schilling" w:date="2021-04-21T16:36:00Z">
        <w:r w:rsidR="00F87A61">
          <w:rPr>
            <w:rStyle w:val="captions"/>
            <w:rFonts w:asciiTheme="minorHAnsi" w:hAnsiTheme="minorHAnsi" w:cstheme="minorHAnsi"/>
            <w:lang w:val="en-AU"/>
          </w:rPr>
          <w:t xml:space="preserve"> This temporal instability in some regions may suggest that repeated surveys under different oceanographic conditions may be necessary to </w:t>
        </w:r>
      </w:ins>
      <w:ins w:id="1204" w:author="Hayden Schilling" w:date="2021-04-21T16:37:00Z">
        <w:r w:rsidR="00F87A61">
          <w:rPr>
            <w:rStyle w:val="captions"/>
            <w:rFonts w:asciiTheme="minorHAnsi" w:hAnsiTheme="minorHAnsi" w:cstheme="minorHAnsi"/>
            <w:lang w:val="en-AU"/>
          </w:rPr>
          <w:t xml:space="preserve">fully understand the drivers of zooplankton on continental shelfs. The </w:t>
        </w:r>
      </w:ins>
      <w:del w:id="1205" w:author="Hayden Schilling" w:date="2021-04-21T16:38:00Z">
        <w:r w:rsidR="0074263E" w:rsidDel="00F87A61">
          <w:rPr>
            <w:rStyle w:val="captions"/>
            <w:rFonts w:asciiTheme="minorHAnsi" w:hAnsiTheme="minorHAnsi" w:cstheme="minorHAnsi"/>
            <w:lang w:val="en-AU"/>
          </w:rPr>
          <w:delText xml:space="preserve"> </w:delText>
        </w:r>
      </w:del>
      <w:ins w:id="1206" w:author="Hayden Schilling" w:date="2021-04-21T16:37:00Z">
        <w:r w:rsidR="00F87A61">
          <w:rPr>
            <w:rStyle w:val="captions"/>
            <w:rFonts w:asciiTheme="minorHAnsi" w:hAnsiTheme="minorHAnsi" w:cstheme="minorHAnsi"/>
            <w:lang w:val="en-AU"/>
          </w:rPr>
          <w:t>current study had no temporal replication and while it was shown that the conditions w</w:t>
        </w:r>
      </w:ins>
      <w:ins w:id="1207" w:author="Hayden Schilling" w:date="2021-04-21T16:38:00Z">
        <w:r w:rsidR="00F87A61">
          <w:rPr>
            <w:rStyle w:val="captions"/>
            <w:rFonts w:asciiTheme="minorHAnsi" w:hAnsiTheme="minorHAnsi" w:cstheme="minorHAnsi"/>
            <w:lang w:val="en-AU"/>
          </w:rPr>
          <w:t xml:space="preserve">hich were sampled are </w:t>
        </w:r>
        <w:r w:rsidR="00F87A61">
          <w:rPr>
            <w:rStyle w:val="captions"/>
            <w:rFonts w:asciiTheme="minorHAnsi" w:hAnsiTheme="minorHAnsi" w:cstheme="minorHAnsi"/>
            <w:lang w:val="en-AU"/>
          </w:rPr>
          <w:lastRenderedPageBreak/>
          <w:t>regularly occurring features, additional studies would be useful to confirm the occurrence of the patterns in particulate (zooplankton) biomass and size structure.</w:t>
        </w:r>
      </w:ins>
    </w:p>
    <w:bookmarkEnd w:id="1201"/>
    <w:p w14:paraId="24DE183D" w14:textId="2A6750D8"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ins w:id="1208" w:author="Hayden Schilling" w:date="2021-05-14T13:55:00Z">
        <w:r w:rsidR="00861BDF">
          <w:rPr>
            <w:rStyle w:val="captions"/>
            <w:rFonts w:asciiTheme="minorHAnsi" w:hAnsiTheme="minorHAnsi" w:cstheme="minorHAnsi"/>
            <w:lang w:val="en-AU"/>
          </w:rPr>
          <w:t xml:space="preserve"> </w:t>
        </w:r>
      </w:ins>
      <w:del w:id="1209" w:author="Hayden Schilling" w:date="2021-05-14T13:55:00Z">
        <w:r w:rsidR="001A41F2" w:rsidRPr="00861BDF" w:rsidDel="00861BDF">
          <w:rPr>
            <w:rStyle w:val="captions"/>
            <w:rFonts w:asciiTheme="minorHAnsi" w:hAnsiTheme="minorHAnsi" w:cstheme="minorHAnsi"/>
            <w:i/>
            <w:iCs/>
            <w:lang w:val="en-AU"/>
            <w:rPrChange w:id="1210" w:author="Hayden Schilling" w:date="2021-05-14T13:55:00Z">
              <w:rPr>
                <w:rStyle w:val="captions"/>
                <w:rFonts w:asciiTheme="minorHAnsi" w:hAnsiTheme="minorHAnsi" w:cstheme="minorHAnsi"/>
                <w:lang w:val="en-AU"/>
              </w:rPr>
            </w:rPrChange>
          </w:rPr>
          <w:delText>-</w:delText>
        </w:r>
      </w:del>
      <w:r w:rsidR="001A41F2" w:rsidRPr="00861BDF">
        <w:rPr>
          <w:rStyle w:val="captions"/>
          <w:rFonts w:asciiTheme="minorHAnsi" w:hAnsiTheme="minorHAnsi" w:cstheme="minorHAnsi"/>
          <w:i/>
          <w:iCs/>
          <w:lang w:val="en-AU"/>
          <w:rPrChange w:id="1211" w:author="Hayden Schilling" w:date="2021-05-14T13:55:00Z">
            <w:rPr>
              <w:rStyle w:val="captions"/>
              <w:rFonts w:asciiTheme="minorHAnsi" w:hAnsiTheme="minorHAnsi" w:cstheme="minorHAnsi"/>
              <w:lang w:val="en-AU"/>
            </w:rPr>
          </w:rPrChange>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Similar patterns</w:t>
      </w:r>
      <w:r w:rsidR="007F2C08">
        <w:rPr>
          <w:rStyle w:val="captions"/>
          <w:rFonts w:asciiTheme="minorHAnsi" w:hAnsiTheme="minorHAnsi" w:cstheme="minorHAnsi"/>
          <w:lang w:val="en-AU"/>
        </w:rPr>
        <w:t xml:space="preserve"> in zooplankton size structure are observed</w:t>
      </w:r>
      <w:r w:rsidR="00906CED">
        <w:rPr>
          <w:rStyle w:val="captions"/>
          <w:rFonts w:asciiTheme="minorHAnsi" w:hAnsiTheme="minorHAnsi" w:cstheme="minorHAnsi"/>
          <w:lang w:val="en-AU"/>
        </w:rPr>
        <w:t xml:space="preserve"> around thermoclines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bookmarkEnd w:id="1169"/>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782D356C"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 xml:space="preserve">that while there are seasonal variations in alongshore current velocity due to the EAC (Figure </w:t>
      </w:r>
      <w:ins w:id="1212" w:author="Hayden Schilling" w:date="2021-04-30T11:27:00Z">
        <w:r w:rsidR="008C236B">
          <w:rPr>
            <w:rFonts w:asciiTheme="minorHAnsi" w:hAnsiTheme="minorHAnsi" w:cstheme="minorHAnsi"/>
            <w:szCs w:val="24"/>
            <w:lang w:val="en-AU"/>
          </w:rPr>
          <w:t>4</w:t>
        </w:r>
      </w:ins>
      <w:del w:id="1213" w:author="Hayden Schilling" w:date="2021-04-30T11:27:00Z">
        <w:r w:rsidRPr="00EB0EB8" w:rsidDel="008C236B">
          <w:rPr>
            <w:rFonts w:asciiTheme="minorHAnsi" w:hAnsiTheme="minorHAnsi" w:cstheme="minorHAnsi"/>
            <w:szCs w:val="24"/>
            <w:lang w:val="en-AU"/>
          </w:rPr>
          <w:delText>6</w:delText>
        </w:r>
      </w:del>
      <w:r w:rsidRPr="00EB0EB8">
        <w:rPr>
          <w:rFonts w:asciiTheme="minorHAnsi" w:hAnsiTheme="minorHAnsi" w:cstheme="minorHAnsi"/>
          <w:szCs w:val="24"/>
          <w:lang w:val="en-AU"/>
        </w:rPr>
        <w:t>),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bookmarkStart w:id="1214" w:name="_Hlk69915846"/>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w:t>
      </w:r>
      <w:ins w:id="1215" w:author="Hayden Schilling" w:date="2021-04-21T16:43:00Z">
        <w:r w:rsidR="003F5384">
          <w:rPr>
            <w:rFonts w:asciiTheme="minorHAnsi" w:hAnsiTheme="minorHAnsi" w:cstheme="minorHAnsi"/>
            <w:szCs w:val="24"/>
            <w:lang w:val="en-AU"/>
          </w:rPr>
          <w:t xml:space="preserve"> </w:t>
        </w:r>
      </w:ins>
      <w:r w:rsidR="003F5384">
        <w:rPr>
          <w:rFonts w:asciiTheme="minorHAnsi" w:hAnsiTheme="minorHAnsi" w:cstheme="minorHAnsi"/>
          <w:szCs w:val="24"/>
          <w:lang w:val="en-AU"/>
        </w:rPr>
        <w:fldChar w:fldCharType="begin"/>
      </w:r>
      <w:r w:rsidR="003F5384">
        <w:rPr>
          <w:rFonts w:asciiTheme="minorHAnsi" w:hAnsiTheme="minorHAnsi" w:cstheme="minorHAnsi"/>
          <w:szCs w:val="24"/>
          <w:lang w:val="en-AU"/>
        </w:rPr>
        <w:instrText xml:space="preserve"> ADDIN ZOTERO_ITEM CSL_CITATION {"citationID":"9cAZtJDa","properties":{"formattedCitation":"(Suthers {\\i{}et al.}, 2011; Wu {\\i{}et al.}, 2012)","plainCitation":"(Suthers et al., 2011; Wu et al., 2012)","noteIndex":0},"citationItems":[{"id":999,"uris":["http://zotero.org/users/local/U6DoygBa/items/TU4I4MT3"],"uri":["http://zotero.org/users/local/U6DoygBa/items/TU4I4MT3"],"itemData":{"id":999,"type":"article-journal","abstract":"The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003F5384">
        <w:rPr>
          <w:rFonts w:asciiTheme="minorHAnsi" w:hAnsiTheme="minorHAnsi" w:cstheme="minorHAnsi"/>
          <w:szCs w:val="24"/>
          <w:lang w:val="en-AU"/>
        </w:rPr>
        <w:fldChar w:fldCharType="separate"/>
      </w:r>
      <w:r w:rsidR="003F5384" w:rsidRPr="003F5384">
        <w:rPr>
          <w:rFonts w:ascii="Calibri" w:hAnsi="Calibri" w:cs="Calibri"/>
          <w:szCs w:val="24"/>
        </w:rPr>
        <w:t xml:space="preserve">(Suthers </w:t>
      </w:r>
      <w:r w:rsidR="003F5384" w:rsidRPr="003F5384">
        <w:rPr>
          <w:rFonts w:ascii="Calibri" w:hAnsi="Calibri" w:cs="Calibri"/>
          <w:i/>
          <w:iCs/>
          <w:szCs w:val="24"/>
        </w:rPr>
        <w:t>et al.</w:t>
      </w:r>
      <w:r w:rsidR="003F5384" w:rsidRPr="003F5384">
        <w:rPr>
          <w:rFonts w:ascii="Calibri" w:hAnsi="Calibri" w:cs="Calibri"/>
          <w:szCs w:val="24"/>
        </w:rPr>
        <w:t xml:space="preserve">, 2011; Wu </w:t>
      </w:r>
      <w:r w:rsidR="003F5384" w:rsidRPr="003F5384">
        <w:rPr>
          <w:rFonts w:ascii="Calibri" w:hAnsi="Calibri" w:cs="Calibri"/>
          <w:i/>
          <w:iCs/>
          <w:szCs w:val="24"/>
        </w:rPr>
        <w:t>et al.</w:t>
      </w:r>
      <w:r w:rsidR="003F5384" w:rsidRPr="003F5384">
        <w:rPr>
          <w:rFonts w:ascii="Calibri" w:hAnsi="Calibri" w:cs="Calibri"/>
          <w:szCs w:val="24"/>
        </w:rPr>
        <w:t>, 2012)</w:t>
      </w:r>
      <w:r w:rsidR="003F5384">
        <w:rPr>
          <w:rFonts w:asciiTheme="minorHAnsi" w:hAnsiTheme="minorHAnsi" w:cstheme="minorHAnsi"/>
          <w:szCs w:val="24"/>
          <w:lang w:val="en-AU"/>
        </w:rPr>
        <w:fldChar w:fldCharType="end"/>
      </w:r>
      <w:ins w:id="1216" w:author="Hayden Schilling" w:date="2021-04-21T16:43:00Z">
        <w:r w:rsidR="003F5384">
          <w:rPr>
            <w:rFonts w:asciiTheme="minorHAnsi" w:hAnsiTheme="minorHAnsi" w:cstheme="minorHAnsi"/>
            <w:szCs w:val="24"/>
            <w:lang w:val="en-AU"/>
          </w:rPr>
          <w:t>,</w:t>
        </w:r>
      </w:ins>
      <w:r>
        <w:rPr>
          <w:rFonts w:asciiTheme="minorHAnsi" w:hAnsiTheme="minorHAnsi" w:cstheme="minorHAnsi"/>
          <w:szCs w:val="24"/>
          <w:lang w:val="en-AU"/>
        </w:rPr>
        <w:t xml:space="preserve">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ins w:id="1217" w:author="Hayden Schilling" w:date="2021-04-21T16:41:00Z">
        <w:r w:rsidR="003F5384">
          <w:rPr>
            <w:rFonts w:asciiTheme="minorHAnsi" w:hAnsiTheme="minorHAnsi" w:cstheme="minorHAnsi"/>
            <w:szCs w:val="24"/>
            <w:lang w:val="en-AU"/>
          </w:rPr>
          <w:t xml:space="preserve"> </w:t>
        </w:r>
      </w:ins>
      <w:r w:rsidR="003F5384">
        <w:rPr>
          <w:rFonts w:asciiTheme="minorHAnsi" w:hAnsiTheme="minorHAnsi" w:cstheme="minorHAnsi"/>
          <w:szCs w:val="24"/>
          <w:lang w:val="en-AU"/>
        </w:rPr>
        <w:fldChar w:fldCharType="begin"/>
      </w:r>
      <w:r w:rsidR="003F5384">
        <w:rPr>
          <w:rFonts w:asciiTheme="minorHAnsi" w:hAnsiTheme="minorHAnsi" w:cstheme="minorHAnsi"/>
          <w:szCs w:val="24"/>
          <w:lang w:val="en-AU"/>
        </w:rPr>
        <w:instrText xml:space="preserve"> ADDIN ZOTERO_ITEM CSL_CITATION {"citationID":"8OPZqEGi","properties":{"formattedCitation":"(Malan {\\i{}et al.}, 2021)","plainCitation":"(Malan et al., 2021)","noteIndex":0},"citationItems":[{"id":2018,"uris":["http://zotero.org/users/local/U6DoygBa/items/HP8KJY6B"],"uri":["http://zotero.org/users/local/U6DoygBa/items/HP8KJY6B"],"itemData":{"id":2018,"type":"article-journal","abstract":"Western boundary currents (WBCs) have intensified and become more eddying in recent decades due to the spin-up of the ocean gyres, resulting in warmer open ocean temperatures. However, relatively little is known of how WBC intensification will affect temperatures in adjacent continental shelf waters where societal impact is greatest. We use the well-observed East Australian Current (EAC) to investigate WBC warming impacts on shelf waters and show that temperature increases are nonuniform in shelf waters along the latitudinal extent of the EAC. Shelf waters poleward of 32°S are warming more than twice as fast as those equatorward of 32°S. We show that nonuniform shelf temperature trends are driven by an increase in lateral heat advection poleward of the WBC separation, along Australia's most populous coastline. The large-scale nature of the process indicates that this is applicable to WBCs broadly, with far-reaching biological implications.","container-title":"Geophysical Research Letters","DOI":"https://doi.org/10.1029/2020GL090751","ISSN":"1944-8007","issue":"3","language":"en","note":"_eprint: https://agupubs.onlinelibrary.wiley.com/doi/pdf/10.1029/2020GL090751","page":"e2020GL090751","source":"Wiley Online Library","title":"The Rate of Coastal Temperature Rise Adjacent to a Warming Western Boundary Current is Nonuniform with Latitude","volume":"48","author":[{"family":"Malan","given":"Neil"},{"family":"Roughan","given":"Moninya"},{"family":"Kerry","given":"Colette"}],"issued":{"date-parts":[["2021"]]}}}],"schema":"https://github.com/citation-style-language/schema/raw/master/csl-citation.json"} </w:instrText>
      </w:r>
      <w:r w:rsidR="003F5384">
        <w:rPr>
          <w:rFonts w:asciiTheme="minorHAnsi" w:hAnsiTheme="minorHAnsi" w:cstheme="minorHAnsi"/>
          <w:szCs w:val="24"/>
          <w:lang w:val="en-AU"/>
        </w:rPr>
        <w:fldChar w:fldCharType="separate"/>
      </w:r>
      <w:r w:rsidR="003F5384" w:rsidRPr="003F5384">
        <w:rPr>
          <w:rFonts w:ascii="Calibri" w:hAnsi="Calibri" w:cs="Calibri"/>
          <w:szCs w:val="24"/>
        </w:rPr>
        <w:t xml:space="preserve">(Malan </w:t>
      </w:r>
      <w:r w:rsidR="003F5384" w:rsidRPr="003F5384">
        <w:rPr>
          <w:rFonts w:ascii="Calibri" w:hAnsi="Calibri" w:cs="Calibri"/>
          <w:i/>
          <w:iCs/>
          <w:szCs w:val="24"/>
        </w:rPr>
        <w:t>et al.</w:t>
      </w:r>
      <w:r w:rsidR="003F5384" w:rsidRPr="003F5384">
        <w:rPr>
          <w:rFonts w:ascii="Calibri" w:hAnsi="Calibri" w:cs="Calibri"/>
          <w:szCs w:val="24"/>
        </w:rPr>
        <w:t>, 2021)</w:t>
      </w:r>
      <w:r w:rsidR="003F5384">
        <w:rPr>
          <w:rFonts w:asciiTheme="minorHAnsi" w:hAnsiTheme="minorHAnsi" w:cstheme="minorHAnsi"/>
          <w:szCs w:val="24"/>
          <w:lang w:val="en-AU"/>
        </w:rPr>
        <w:fldChar w:fldCharType="end"/>
      </w:r>
      <w:ins w:id="1218" w:author="Hayden Schilling" w:date="2021-04-21T16:43:00Z">
        <w:r w:rsidR="003F5384">
          <w:rPr>
            <w:rFonts w:asciiTheme="minorHAnsi" w:hAnsiTheme="minorHAnsi" w:cstheme="minorHAnsi"/>
            <w:szCs w:val="24"/>
            <w:lang w:val="en-AU"/>
          </w:rPr>
          <w:t>,</w:t>
        </w:r>
      </w:ins>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w:t>
      </w:r>
      <w:bookmarkEnd w:id="1214"/>
      <w:r w:rsidR="00ED3E08">
        <w:rPr>
          <w:rFonts w:asciiTheme="minorHAnsi" w:hAnsiTheme="minorHAnsi" w:cstheme="minorHAnsi"/>
          <w:szCs w:val="24"/>
          <w:lang w:val="en-AU"/>
        </w:rPr>
        <w:t xml:space="preserve">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w:t>
      </w:r>
      <w:r w:rsidR="004B4D38" w:rsidRPr="00F15D89">
        <w:rPr>
          <w:rFonts w:asciiTheme="minorHAnsi" w:hAnsiTheme="minorHAnsi" w:cstheme="minorHAnsi"/>
          <w:szCs w:val="24"/>
          <w:lang w:val="en-AU"/>
        </w:rPr>
        <w:lastRenderedPageBreak/>
        <w:t>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ins w:id="1219" w:author="Hayden Schilling" w:date="2021-05-04T13:01:00Z">
        <w:r w:rsidR="00B87FA8">
          <w:rPr>
            <w:rFonts w:asciiTheme="minorHAnsi" w:hAnsiTheme="minorHAnsi" w:cstheme="minorHAnsi"/>
            <w:szCs w:val="24"/>
            <w:lang w:val="en-AU"/>
          </w:rPr>
          <w:t xml:space="preserve">With the impacts of warming oceans </w:t>
        </w:r>
        <w:r w:rsidR="00B87FA8" w:rsidRPr="00B87FA8">
          <w:rPr>
            <w:rFonts w:asciiTheme="minorHAnsi" w:hAnsiTheme="minorHAnsi" w:cstheme="minorHAnsi"/>
            <w:szCs w:val="24"/>
            <w:lang w:val="en-AU"/>
          </w:rPr>
          <w:t xml:space="preserve">already being observed at coastal observing stations and </w:t>
        </w:r>
      </w:ins>
      <w:ins w:id="1220" w:author="Hayden Schilling" w:date="2021-05-04T13:02:00Z">
        <w:r w:rsidR="00B87FA8" w:rsidRPr="00B87FA8">
          <w:rPr>
            <w:rFonts w:asciiTheme="minorHAnsi" w:hAnsiTheme="minorHAnsi" w:cstheme="minorHAnsi"/>
            <w:szCs w:val="24"/>
            <w:lang w:val="en-AU"/>
          </w:rPr>
          <w:t xml:space="preserve">phytoplankton </w:t>
        </w:r>
      </w:ins>
      <w:ins w:id="1221" w:author="Hayden Schilling" w:date="2021-05-04T13:01:00Z">
        <w:r w:rsidR="00B87FA8" w:rsidRPr="00B87FA8">
          <w:rPr>
            <w:rFonts w:asciiTheme="minorHAnsi" w:hAnsiTheme="minorHAnsi" w:cstheme="minorHAnsi"/>
            <w:szCs w:val="24"/>
            <w:lang w:val="en-AU"/>
          </w:rPr>
          <w:t>communi</w:t>
        </w:r>
      </w:ins>
      <w:ins w:id="1222" w:author="Hayden Schilling" w:date="2021-05-04T13:02:00Z">
        <w:r w:rsidR="00B87FA8" w:rsidRPr="00B87FA8">
          <w:rPr>
            <w:rFonts w:asciiTheme="minorHAnsi" w:hAnsiTheme="minorHAnsi" w:cstheme="minorHAnsi"/>
            <w:szCs w:val="24"/>
            <w:lang w:val="en-AU"/>
          </w:rPr>
          <w:t xml:space="preserve">ties </w:t>
        </w:r>
      </w:ins>
      <w:ins w:id="1223" w:author="Hayden Schilling" w:date="2021-05-04T13:03:00Z">
        <w:r w:rsidR="00B87FA8" w:rsidRPr="00B87FA8">
          <w:rPr>
            <w:rFonts w:asciiTheme="minorHAnsi" w:hAnsiTheme="minorHAnsi" w:cstheme="minorHAnsi"/>
            <w:szCs w:val="24"/>
            <w:lang w:val="en-AU"/>
          </w:rPr>
          <w:t xml:space="preserve">increasingly dominated by </w:t>
        </w:r>
      </w:ins>
      <w:ins w:id="1224" w:author="Hayden Schilling" w:date="2021-05-04T13:02:00Z">
        <w:r w:rsidR="00B87FA8" w:rsidRPr="00B87FA8">
          <w:rPr>
            <w:rFonts w:asciiTheme="minorHAnsi" w:hAnsiTheme="minorHAnsi" w:cstheme="minorHAnsi"/>
            <w:szCs w:val="24"/>
            <w:lang w:val="en-AU"/>
          </w:rPr>
          <w:t>warm-water tolerant chain forming diatoms</w:t>
        </w:r>
      </w:ins>
      <w:ins w:id="1225" w:author="Hayden Schilling" w:date="2021-05-04T13:03:00Z">
        <w:r w:rsidR="00B87FA8" w:rsidRPr="00B87FA8">
          <w:rPr>
            <w:rFonts w:asciiTheme="minorHAnsi" w:hAnsiTheme="minorHAnsi" w:cstheme="minorHAnsi"/>
            <w:szCs w:val="24"/>
            <w:lang w:val="en-AU"/>
          </w:rPr>
          <w:t xml:space="preserve"> </w:t>
        </w:r>
      </w:ins>
      <w:r w:rsidR="00B87FA8" w:rsidRPr="00EA29B5">
        <w:rPr>
          <w:rFonts w:asciiTheme="minorHAnsi" w:hAnsiTheme="minorHAnsi" w:cstheme="minorHAnsi"/>
          <w:szCs w:val="24"/>
          <w:lang w:val="en-AU"/>
        </w:rPr>
        <w:fldChar w:fldCharType="begin"/>
      </w:r>
      <w:r w:rsidR="00B87FA8" w:rsidRPr="00B87FA8">
        <w:rPr>
          <w:rFonts w:asciiTheme="minorHAnsi" w:hAnsiTheme="minorHAnsi" w:cstheme="minorHAnsi"/>
          <w:szCs w:val="24"/>
          <w:lang w:val="en-AU"/>
        </w:rPr>
        <w:instrText xml:space="preserve"> ADDIN ZOTERO_ITEM CSL_CITATION {"citationID":"3qKToQ8G","properties":{"formattedCitation":"(Ajani {\\i{}et al.}, 2020)","plainCitation":"(Ajani et al., 2020)","noteIndex":0},"citationItems":[{"id":2035,"uris":["http://zotero.org/users/local/U6DoygBa/items/GD3WRN4N"],"uri":["http://zotero.org/users/local/U6DoygBa/items/GD3WRN4N"],"itemData":{"id":2035,"type":"article-journal","abstract":"Understanding impacts of global warming on phytoplankton – the foundation of marine ecosystems – is critical to predicting changes in future biodiversity, ocean productivity, and ultimately fisheries production. Using phytoplankton community abundance and environmental data that span ~90 years (1931-2019) from a long-term Pacific Ocean coastal station off Sydney, Australia, we examined the response of the phytoplankton community to long-term ocean warming using the Community Temperature Index, an index of the preferred temperature of a community. With warming of ~1.8</w:instrText>
      </w:r>
      <w:r w:rsidR="00B87FA8" w:rsidRPr="00B87FA8">
        <w:rPr>
          <w:rFonts w:ascii="Cambria Math" w:hAnsi="Cambria Math" w:cs="Cambria Math"/>
          <w:szCs w:val="24"/>
          <w:lang w:val="en-AU"/>
        </w:rPr>
        <w:instrText>℃</w:instrText>
      </w:r>
      <w:r w:rsidR="00B87FA8" w:rsidRPr="00B87FA8">
        <w:rPr>
          <w:rFonts w:asciiTheme="minorHAnsi" w:hAnsiTheme="minorHAnsi" w:cstheme="minorHAnsi"/>
          <w:szCs w:val="24"/>
          <w:lang w:val="en-AU"/>
        </w:rPr>
        <w:instrText xml:space="preserve"> at the site since 1931, we found a significant increase in the community temperature index from 1931-1932 to 2009-2019, suggesting that the relative proportion of warm-water to cold-water species has increased. The Community Temperature Index also showed a clear seasonal cycle, with highest values at the end of austral summer (Feb/Mar) and lowest at the end of winter (Aug/Sept), a pattern well supported by other studies at this location. The shift in CTI was a consequence of the decline in the relative abundance of the cool-affinity (optimal temperature = 18.7</w:instrText>
      </w:r>
      <w:r w:rsidR="00B87FA8" w:rsidRPr="00B87FA8">
        <w:rPr>
          <w:rFonts w:ascii="Cambria Math" w:hAnsi="Cambria Math" w:cs="Cambria Math"/>
          <w:szCs w:val="24"/>
          <w:lang w:val="en-AU"/>
        </w:rPr>
        <w:instrText>℃</w:instrText>
      </w:r>
      <w:r w:rsidR="00B87FA8" w:rsidRPr="00B87FA8">
        <w:rPr>
          <w:rFonts w:asciiTheme="minorHAnsi" w:hAnsiTheme="minorHAnsi" w:cstheme="minorHAnsi"/>
          <w:szCs w:val="24"/>
          <w:lang w:val="en-AU"/>
        </w:rPr>
        <w:instrText>), chain-forming diatom Asterionellopsis glacialis (40% in 1931-1932 to 13% in 2009 onwards), and a substantial increase in the warm-affinity (21.5</w:instrText>
      </w:r>
      <w:r w:rsidR="00B87FA8" w:rsidRPr="00B87FA8">
        <w:rPr>
          <w:rFonts w:ascii="Cambria Math" w:hAnsi="Cambria Math" w:cs="Cambria Math"/>
          <w:szCs w:val="24"/>
          <w:lang w:val="en-AU"/>
        </w:rPr>
        <w:instrText>℃</w:instrText>
      </w:r>
      <w:r w:rsidR="00B87FA8" w:rsidRPr="00B87FA8">
        <w:rPr>
          <w:rFonts w:asciiTheme="minorHAnsi" w:hAnsiTheme="minorHAnsi" w:cstheme="minorHAnsi"/>
          <w:szCs w:val="24"/>
          <w:lang w:val="en-AU"/>
        </w:rPr>
        <w:instrText xml:space="preserve">), also chain-forming diatom Leptocylindrus danicus (20% in 1931-1932 to 57% in 2009 onwards). L. danicus reproduces rapidly, forms resting spores under nutrient depletion, and displays a wide thermal range. Species such as L. danicus may provide a glimpse of the functional traits necessary to be a ‘winner’ under climate change.","container-title":"Frontiers in Marine Science","DOI":"10.3389/fmars.2020.576011","ISSN":"2296-7745","journalAbbreviation":"Front. Mar. Sci.","language":"English","note":"publisher: Frontiers","source":"Frontiers","title":"Global Warming Impacts Micro-Phytoplankton at a Long-Term Pacific Ocean Coastal Station","URL":"https://www.frontiersin.org/articles/10.3389/fmars.2020.576011/full?utm_source=F-AAE&amp;utm_medium=EMLF&amp;utm_campaign=MRK_1467818_45_Marine_20201027_arts_A","volume":"7","author":[{"family":"Ajani","given":"Penelope A."},{"family":"Davies","given":"Claire H."},{"family":"Eriksen","given":"Ruth S."},{"family":"Richardson","given":"Anthony J."}],"accessed":{"date-parts":[["2021",5,4]]},"issued":{"date-parts":[["2020"]]}}}],"schema":"https://github.com/citation-style-language/schema/raw/master/csl-citation.json"} </w:instrText>
      </w:r>
      <w:r w:rsidR="00B87FA8" w:rsidRPr="00B87FA8">
        <w:rPr>
          <w:rFonts w:asciiTheme="minorHAnsi" w:hAnsiTheme="minorHAnsi" w:cstheme="minorHAnsi"/>
          <w:szCs w:val="24"/>
          <w:lang w:val="en-AU"/>
          <w:rPrChange w:id="1226" w:author="Hayden Schilling" w:date="2021-05-04T13:03:00Z">
            <w:rPr>
              <w:rFonts w:asciiTheme="minorHAnsi" w:hAnsiTheme="minorHAnsi" w:cstheme="minorHAnsi"/>
              <w:szCs w:val="24"/>
              <w:lang w:val="en-AU"/>
            </w:rPr>
          </w:rPrChange>
        </w:rPr>
        <w:fldChar w:fldCharType="separate"/>
      </w:r>
      <w:r w:rsidR="00B87FA8" w:rsidRPr="00B87FA8">
        <w:rPr>
          <w:rFonts w:ascii="Calibri" w:hAnsi="Calibri" w:cs="Calibri"/>
          <w:szCs w:val="24"/>
        </w:rPr>
        <w:t xml:space="preserve">(Ajani </w:t>
      </w:r>
      <w:r w:rsidR="00B87FA8" w:rsidRPr="00B87FA8">
        <w:rPr>
          <w:rFonts w:ascii="Calibri" w:hAnsi="Calibri" w:cs="Calibri"/>
          <w:i/>
          <w:iCs/>
          <w:szCs w:val="24"/>
        </w:rPr>
        <w:t>et al.</w:t>
      </w:r>
      <w:r w:rsidR="00B87FA8" w:rsidRPr="00B87FA8">
        <w:rPr>
          <w:rFonts w:ascii="Calibri" w:hAnsi="Calibri" w:cs="Calibri"/>
          <w:szCs w:val="24"/>
        </w:rPr>
        <w:t>, 2020)</w:t>
      </w:r>
      <w:r w:rsidR="00B87FA8" w:rsidRPr="00B87FA8">
        <w:rPr>
          <w:rFonts w:asciiTheme="minorHAnsi" w:hAnsiTheme="minorHAnsi" w:cstheme="minorHAnsi"/>
          <w:szCs w:val="24"/>
          <w:lang w:val="en-AU"/>
          <w:rPrChange w:id="1227" w:author="Hayden Schilling" w:date="2021-05-04T13:03:00Z">
            <w:rPr>
              <w:rFonts w:asciiTheme="minorHAnsi" w:hAnsiTheme="minorHAnsi" w:cstheme="minorHAnsi"/>
              <w:szCs w:val="24"/>
              <w:lang w:val="en-AU"/>
            </w:rPr>
          </w:rPrChange>
        </w:rPr>
        <w:fldChar w:fldCharType="end"/>
      </w:r>
      <w:del w:id="1228" w:author="Hayden Schilling" w:date="2021-05-04T13:03:00Z">
        <w:r w:rsidR="00B87FA8" w:rsidRPr="00B87FA8" w:rsidDel="00B87FA8">
          <w:rPr>
            <w:rFonts w:asciiTheme="minorHAnsi" w:hAnsiTheme="minorHAnsi" w:cstheme="minorHAnsi"/>
            <w:szCs w:val="24"/>
            <w:lang w:val="en-AU"/>
            <w:rPrChange w:id="1229" w:author="Hayden Schilling" w:date="2021-05-04T13:03:00Z">
              <w:rPr>
                <w:rFonts w:asciiTheme="minorHAnsi" w:hAnsiTheme="minorHAnsi" w:cstheme="minorHAnsi"/>
                <w:szCs w:val="24"/>
                <w:lang w:val="en-AU"/>
              </w:rPr>
            </w:rPrChange>
          </w:rPr>
          <w:fldChar w:fldCharType="begin"/>
        </w:r>
        <w:r w:rsidR="00B87FA8" w:rsidRPr="00B87FA8" w:rsidDel="00B87FA8">
          <w:rPr>
            <w:rFonts w:asciiTheme="minorHAnsi" w:hAnsiTheme="minorHAnsi" w:cstheme="minorHAnsi"/>
            <w:szCs w:val="24"/>
            <w:lang w:val="en-AU"/>
          </w:rPr>
          <w:delInstrText xml:space="preserve"> ADDIN ZOTERO_ITEM CSL_CITATION {"citationID":"QAuRSdNl","properties":{"formattedCitation":"(Ajani {\\i{}et al.}, 2014)","plainCitation":"(Ajani et al., 2014)","noteIndex":0},"citationItems":[{"id":318,"uris":["http://zotero.org/users/local/U6DoygBa/items/A2A4GVSW"],"uri":["http://zotero.org/users/local/U6DoygBa/items/A2A4GVSW"],"itemData":{"id":318,"type":"article-journal","abstract":"In this study, we examined 11 yr (1998–2009) of water samples collected from Port Hacking coastal monitoring station 8 km offshore from Sydney, Australia, to assess changes in the microphytoplankton in relation to climate-related trends in environmental variables. A total of 152 taxa (85 genera) were identified, with the small diatom Thalassiosira cf. partheneia and the tropical cyanobacterium Trichodesmium erythraeum being the dominant species over the past decade. Taxon richness showed a distinct seasonal pattern, peaking in the austral winter. Ordination analyses revealed significant seasonal and interannual trends in species composition, including a decadal decline in dinoflagellates relative to diatoms toward the present. This decadal shift in taxonomic composition was, in turn, significantly associated with declines in water temperatures over this time period. Total abundance varied by 12 orders of magnitude (8.5 × 10−8 to 7.4 × 104 cells L−1), with values separable into bloom and nonbloom regimes at an abundance threshold of 7.1 × 10−5 cells L−1. Significant temporal declines in abundance were observed during both bloom and nonbloom regimes. Blooms occurred most consistently in March, September, and December.","container-title":"Limnology and Oceanography","DOI":"doi:10.4319/lo.2014.59.2.0519","issue":"2","journalAbbreviation":"Limnol. Oceanogr.","page":"519-531","title":"A decadal decline in relative abundance and a shift in microphytoplankton composition at a long-term coastal station off southeast Australia","volume":"59","author":[{"family":"Ajani","given":"Penelope A."},{"family":"Allen","given":"Andrew P."},{"family":"Ingleton","given":"Tim"},{"family":"Armand","given":"Leanne"}],"issued":{"date-parts":[["2014"]]}}}],"schema":"https://github.com/citation-style-language/schema/raw/master/csl-citation.json"} </w:delInstrText>
        </w:r>
        <w:r w:rsidR="00B87FA8" w:rsidRPr="00B87FA8" w:rsidDel="00B87FA8">
          <w:rPr>
            <w:rFonts w:asciiTheme="minorHAnsi" w:hAnsiTheme="minorHAnsi" w:cstheme="minorHAnsi"/>
            <w:szCs w:val="24"/>
            <w:lang w:val="en-AU"/>
            <w:rPrChange w:id="1230" w:author="Hayden Schilling" w:date="2021-05-04T13:03:00Z">
              <w:rPr>
                <w:rFonts w:asciiTheme="minorHAnsi" w:hAnsiTheme="minorHAnsi" w:cstheme="minorHAnsi"/>
                <w:szCs w:val="24"/>
                <w:lang w:val="en-AU"/>
              </w:rPr>
            </w:rPrChange>
          </w:rPr>
          <w:fldChar w:fldCharType="separate"/>
        </w:r>
        <w:r w:rsidR="00B87FA8" w:rsidRPr="00B87FA8" w:rsidDel="00B87FA8">
          <w:rPr>
            <w:rFonts w:ascii="Calibri" w:hAnsi="Calibri" w:cs="Calibri"/>
            <w:szCs w:val="24"/>
          </w:rPr>
          <w:delText xml:space="preserve">(Ajani </w:delText>
        </w:r>
        <w:r w:rsidR="00B87FA8" w:rsidRPr="00B87FA8" w:rsidDel="00B87FA8">
          <w:rPr>
            <w:rFonts w:ascii="Calibri" w:hAnsi="Calibri" w:cs="Calibri"/>
            <w:i/>
            <w:iCs/>
            <w:szCs w:val="24"/>
          </w:rPr>
          <w:delText>et al.</w:delText>
        </w:r>
        <w:r w:rsidR="00B87FA8" w:rsidRPr="00B87FA8" w:rsidDel="00B87FA8">
          <w:rPr>
            <w:rFonts w:ascii="Calibri" w:hAnsi="Calibri" w:cs="Calibri"/>
            <w:szCs w:val="24"/>
          </w:rPr>
          <w:delText>, 2014)</w:delText>
        </w:r>
        <w:r w:rsidR="00B87FA8" w:rsidRPr="00B87FA8" w:rsidDel="00B87FA8">
          <w:rPr>
            <w:rFonts w:asciiTheme="minorHAnsi" w:hAnsiTheme="minorHAnsi" w:cstheme="minorHAnsi"/>
            <w:szCs w:val="24"/>
            <w:lang w:val="en-AU"/>
            <w:rPrChange w:id="1231" w:author="Hayden Schilling" w:date="2021-05-04T13:03:00Z">
              <w:rPr>
                <w:rFonts w:asciiTheme="minorHAnsi" w:hAnsiTheme="minorHAnsi" w:cstheme="minorHAnsi"/>
                <w:szCs w:val="24"/>
                <w:lang w:val="en-AU"/>
              </w:rPr>
            </w:rPrChange>
          </w:rPr>
          <w:fldChar w:fldCharType="end"/>
        </w:r>
      </w:del>
      <w:ins w:id="1232" w:author="Hayden Schilling" w:date="2021-05-04T13:02:00Z">
        <w:r w:rsidR="00B87FA8" w:rsidRPr="00B87FA8">
          <w:rPr>
            <w:rFonts w:asciiTheme="minorHAnsi" w:hAnsiTheme="minorHAnsi" w:cstheme="minorHAnsi"/>
            <w:szCs w:val="24"/>
            <w:lang w:val="en-AU"/>
          </w:rPr>
          <w:t>, i</w:t>
        </w:r>
      </w:ins>
      <w:ins w:id="1233" w:author="Hayden Schilling" w:date="2021-05-04T12:00:00Z">
        <w:r w:rsidR="000F67F2" w:rsidRPr="00B87FA8">
          <w:rPr>
            <w:rFonts w:asciiTheme="minorHAnsi" w:hAnsiTheme="minorHAnsi" w:cstheme="minorHAnsi"/>
            <w:szCs w:val="24"/>
            <w:lang w:val="en-AU"/>
          </w:rPr>
          <w:t>mpacts from projected reductions in both phytoplankton and zooplankton biomass are likely to be amplified up the food chain wit</w:t>
        </w:r>
      </w:ins>
      <w:ins w:id="1234" w:author="Hayden Schilling" w:date="2021-05-04T12:01:00Z">
        <w:r w:rsidR="000F67F2" w:rsidRPr="00B87FA8">
          <w:rPr>
            <w:rFonts w:asciiTheme="minorHAnsi" w:hAnsiTheme="minorHAnsi" w:cstheme="minorHAnsi"/>
            <w:szCs w:val="24"/>
            <w:lang w:val="en-AU"/>
          </w:rPr>
          <w:t xml:space="preserve">h </w:t>
        </w:r>
      </w:ins>
      <w:ins w:id="1235" w:author="Hayden Schilling" w:date="2021-05-04T12:02:00Z">
        <w:r w:rsidR="000F67F2" w:rsidRPr="00B87FA8">
          <w:rPr>
            <w:rFonts w:asciiTheme="minorHAnsi" w:hAnsiTheme="minorHAnsi" w:cstheme="minorHAnsi"/>
            <w:szCs w:val="24"/>
            <w:lang w:val="en-AU"/>
          </w:rPr>
          <w:t xml:space="preserve">potentially large impacts on </w:t>
        </w:r>
      </w:ins>
      <w:ins w:id="1236" w:author="Hayden Schilling" w:date="2021-05-04T12:04:00Z">
        <w:r w:rsidR="000F67F2" w:rsidRPr="00B87FA8">
          <w:rPr>
            <w:rFonts w:asciiTheme="minorHAnsi" w:hAnsiTheme="minorHAnsi" w:cstheme="minorHAnsi"/>
            <w:szCs w:val="24"/>
            <w:lang w:val="en-AU"/>
          </w:rPr>
          <w:t>fisheries as food web become increasingly reliant on pelagic energy sources rather than benthic</w:t>
        </w:r>
      </w:ins>
      <w:ins w:id="1237" w:author="Hayden Schilling" w:date="2021-05-04T12:02:00Z">
        <w:r w:rsidR="000F67F2" w:rsidRPr="00B87FA8">
          <w:rPr>
            <w:rFonts w:asciiTheme="minorHAnsi" w:hAnsiTheme="minorHAnsi" w:cstheme="minorHAnsi"/>
            <w:szCs w:val="24"/>
            <w:lang w:val="en-AU"/>
          </w:rPr>
          <w:t xml:space="preserve"> </w:t>
        </w:r>
      </w:ins>
      <w:r w:rsidR="000F67F2" w:rsidRPr="00EA29B5">
        <w:rPr>
          <w:rFonts w:asciiTheme="minorHAnsi" w:hAnsiTheme="minorHAnsi" w:cstheme="minorHAnsi"/>
          <w:szCs w:val="24"/>
          <w:lang w:val="en-AU"/>
        </w:rPr>
        <w:fldChar w:fldCharType="begin"/>
      </w:r>
      <w:r w:rsidR="000F67F2" w:rsidRPr="00B87FA8">
        <w:rPr>
          <w:rFonts w:asciiTheme="minorHAnsi" w:hAnsiTheme="minorHAnsi" w:cstheme="minorHAnsi"/>
          <w:szCs w:val="24"/>
          <w:lang w:val="en-AU"/>
        </w:rPr>
        <w:instrText xml:space="preserve"> ADDIN ZOTERO_ITEM CSL_CITATION {"citationID":"9x3qH67w","properties":{"formattedCitation":"(Petrik {\\i{}et al.}, 2020)","plainCitation":"(Petrik et al., 2020)","noteIndex":0},"citationItems":[{"id":2033,"uris":["http://zotero.org/users/local/U6DoygBa/items/6MC325RV"],"uri":["http://zotero.org/users/local/U6DoygBa/items/6MC325RV"],"itemData":{"id":2033,"type":"article-journal","abstract":"Global climate change is expected to impact ocean ecosystems through increases in temperature, decreases in pH and oxygen, increased stratification, with subsequent declines in primary productivity. These impacts propagate through the food chain leading to amplified effects on secondary producers and higher trophic levels. Similarly, climate change may disproportionately affect different species, with impacts depending on their ecological niche. To investigate how global environmental change will alter fish assemblages and productivity, we used a spatially explicit mechanistic model of the three main fish functional types reflected in fisheries catches (FEISTY) coupled to an earth system model (GFDL-ESM2M) to make projections out to 2100. We additionally explored the sensitivity of projections to uncertainties in widely used metabolic allometries and their temperature dependence. When integrated globally, the biomass and production of all types of fish decreased under a high emissions scenario (RCP 8.5) compared to mean contemporary conditions. Projections also revealed strong increases in the ratio of pelagic zooplankton production to benthic production, a dominant driver of the abundance of large pelagic fish vs. demersal fish under historical conditions. Increases in this ratio led to a \"pelagification\" of ecosystems exemplified by shifts from benthic-based food webs towards pelagic-based ones. The resulting pelagic systems, however, were dominated by forage fish, as large pelagic fish suffered from increasing metabolic demands in a warming ocean and from declines in zooplankton productivity that were amplified at higher trophic levels. Patterns of relative change between functional types were robust to uncertainty in metabolic allometries and temperature dependence, though projections of the large pelagic fish had the greatest uncertainty. The same accumulation of trophic impacts that underlies the amplification of productivity trends at higher trophic levels propagates to the projection spread, creating an acutely uncertain future for the ocean’s largest predatory fish.","container-title":"Frontiers in Marine Science","DOI":"10.3389/fmars.2020.588482","ISSN":"2296-7745","journalAbbreviation":"Front. Mar. Sci.","language":"English","note":"publisher: Frontiers","source":"Frontiers","title":"Large Pelagic Fish Are Most Sensitive to Climate Change Despite Pelagification of Ocean Food Webs","URL":"https://www.frontiersin.org/articles/10.3389/fmars.2020.588482/full","volume":"7","author":[{"family":"Petrik","given":"Colleen M."},{"family":"Stock","given":"Charles A."},{"family":"Andersen","given":"Ken H."},{"family":"Denderen","given":"P. Daniël","non-dropping-particle":"van"},{"family":"Watson","given":"James R."}],"accessed":{"date-parts":[["2021",5,4]]},"issued":{"date-parts":[["2020"]]}}}],"schema":"https://github.com/citation-style-language/schema/raw/master/csl-citation.json"} </w:instrText>
      </w:r>
      <w:r w:rsidR="000F67F2" w:rsidRPr="00B87FA8">
        <w:rPr>
          <w:rFonts w:asciiTheme="minorHAnsi" w:hAnsiTheme="minorHAnsi" w:cstheme="minorHAnsi"/>
          <w:szCs w:val="24"/>
          <w:lang w:val="en-AU"/>
          <w:rPrChange w:id="1238" w:author="Hayden Schilling" w:date="2021-05-04T13:03:00Z">
            <w:rPr>
              <w:rFonts w:asciiTheme="minorHAnsi" w:hAnsiTheme="minorHAnsi" w:cstheme="minorHAnsi"/>
              <w:szCs w:val="24"/>
              <w:lang w:val="en-AU"/>
            </w:rPr>
          </w:rPrChange>
        </w:rPr>
        <w:fldChar w:fldCharType="separate"/>
      </w:r>
      <w:r w:rsidR="000F67F2" w:rsidRPr="00B87FA8">
        <w:rPr>
          <w:rFonts w:ascii="Calibri" w:hAnsi="Calibri" w:cs="Calibri"/>
          <w:szCs w:val="24"/>
        </w:rPr>
        <w:t xml:space="preserve">(Petrik </w:t>
      </w:r>
      <w:r w:rsidR="000F67F2" w:rsidRPr="00B87FA8">
        <w:rPr>
          <w:rFonts w:ascii="Calibri" w:hAnsi="Calibri" w:cs="Calibri"/>
          <w:i/>
          <w:iCs/>
          <w:szCs w:val="24"/>
        </w:rPr>
        <w:t>et al.</w:t>
      </w:r>
      <w:r w:rsidR="000F67F2" w:rsidRPr="00B87FA8">
        <w:rPr>
          <w:rFonts w:ascii="Calibri" w:hAnsi="Calibri" w:cs="Calibri"/>
          <w:szCs w:val="24"/>
        </w:rPr>
        <w:t>, 2020)</w:t>
      </w:r>
      <w:r w:rsidR="000F67F2" w:rsidRPr="00B87FA8">
        <w:rPr>
          <w:rFonts w:asciiTheme="minorHAnsi" w:hAnsiTheme="minorHAnsi" w:cstheme="minorHAnsi"/>
          <w:szCs w:val="24"/>
          <w:lang w:val="en-AU"/>
          <w:rPrChange w:id="1239" w:author="Hayden Schilling" w:date="2021-05-04T13:03:00Z">
            <w:rPr>
              <w:rFonts w:asciiTheme="minorHAnsi" w:hAnsiTheme="minorHAnsi" w:cstheme="minorHAnsi"/>
              <w:szCs w:val="24"/>
              <w:lang w:val="en-AU"/>
            </w:rPr>
          </w:rPrChange>
        </w:rPr>
        <w:fldChar w:fldCharType="end"/>
      </w:r>
      <w:ins w:id="1240" w:author="Hayden Schilling" w:date="2021-05-04T12:02:00Z">
        <w:r w:rsidR="000F67F2" w:rsidRPr="00B87FA8">
          <w:rPr>
            <w:rFonts w:asciiTheme="minorHAnsi" w:hAnsiTheme="minorHAnsi" w:cstheme="minorHAnsi"/>
            <w:szCs w:val="24"/>
            <w:lang w:val="en-AU"/>
          </w:rPr>
          <w:t>.</w:t>
        </w:r>
      </w:ins>
      <w:ins w:id="1241" w:author="Hayden Schilling" w:date="2021-05-04T12:53:00Z">
        <w:r w:rsidR="00B87FA8">
          <w:rPr>
            <w:rFonts w:asciiTheme="minorHAnsi" w:hAnsiTheme="minorHAnsi" w:cstheme="minorHAnsi"/>
            <w:szCs w:val="24"/>
            <w:lang w:val="en-AU"/>
          </w:rPr>
          <w:t xml:space="preserve"> </w:t>
        </w:r>
      </w:ins>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115F6E7E"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 xml:space="preserve">Based upon the </w:t>
      </w:r>
      <w:del w:id="1242" w:author="Hayden Schilling" w:date="2021-04-30T16:48:00Z">
        <w:r w:rsidRPr="00F15D89" w:rsidDel="000223EE">
          <w:rPr>
            <w:rFonts w:asciiTheme="minorHAnsi" w:eastAsia="Times New Roman" w:hAnsiTheme="minorHAnsi" w:cstheme="minorHAnsi"/>
            <w:kern w:val="28"/>
            <w:szCs w:val="24"/>
            <w:lang w:val="en-AU"/>
          </w:rPr>
          <w:delText>previous research into zooplankton distributions on continental shel</w:delText>
        </w:r>
        <w:r w:rsidDel="000223EE">
          <w:rPr>
            <w:rFonts w:asciiTheme="minorHAnsi" w:eastAsia="Times New Roman" w:hAnsiTheme="minorHAnsi" w:cstheme="minorHAnsi"/>
            <w:kern w:val="28"/>
            <w:szCs w:val="24"/>
            <w:lang w:val="en-AU"/>
          </w:rPr>
          <w:delText>ves</w:delText>
        </w:r>
        <w:r w:rsidRPr="00F15D89" w:rsidDel="000223EE">
          <w:rPr>
            <w:rFonts w:asciiTheme="minorHAnsi" w:eastAsia="Times New Roman" w:hAnsiTheme="minorHAnsi" w:cstheme="minorHAnsi"/>
            <w:kern w:val="28"/>
            <w:szCs w:val="24"/>
            <w:lang w:val="en-AU"/>
          </w:rPr>
          <w:delText xml:space="preserve"> and the current study</w:delText>
        </w:r>
        <w:r w:rsidR="00C479EA" w:rsidDel="000223EE">
          <w:rPr>
            <w:rFonts w:asciiTheme="minorHAnsi" w:eastAsia="Times New Roman" w:hAnsiTheme="minorHAnsi" w:cstheme="minorHAnsi"/>
            <w:kern w:val="28"/>
            <w:szCs w:val="24"/>
            <w:lang w:val="en-AU"/>
          </w:rPr>
          <w:delText>,</w:delText>
        </w:r>
      </w:del>
      <w:ins w:id="1243" w:author="Hayden Schilling" w:date="2021-04-30T16:48:00Z">
        <w:r w:rsidR="000223EE">
          <w:rPr>
            <w:rFonts w:asciiTheme="minorHAnsi" w:eastAsia="Times New Roman" w:hAnsiTheme="minorHAnsi" w:cstheme="minorHAnsi"/>
            <w:kern w:val="28"/>
            <w:szCs w:val="24"/>
            <w:lang w:val="en-AU"/>
          </w:rPr>
          <w:t>general cross shelf patterns</w:t>
        </w:r>
      </w:ins>
      <w:ins w:id="1244" w:author="Hayden Schilling" w:date="2021-05-04T14:46:00Z">
        <w:r w:rsidR="00155160">
          <w:rPr>
            <w:rFonts w:asciiTheme="minorHAnsi" w:eastAsia="Times New Roman" w:hAnsiTheme="minorHAnsi" w:cstheme="minorHAnsi"/>
            <w:kern w:val="28"/>
            <w:szCs w:val="24"/>
            <w:lang w:val="en-AU"/>
          </w:rPr>
          <w:t xml:space="preserve"> </w:t>
        </w:r>
      </w:ins>
      <w:ins w:id="1245" w:author="Hayden Schilling" w:date="2021-04-30T16:48:00Z">
        <w:r w:rsidR="000223EE">
          <w:rPr>
            <w:rFonts w:asciiTheme="minorHAnsi" w:eastAsia="Times New Roman" w:hAnsiTheme="minorHAnsi" w:cstheme="minorHAnsi"/>
            <w:kern w:val="28"/>
            <w:szCs w:val="24"/>
            <w:lang w:val="en-AU"/>
          </w:rPr>
          <w:t>and the depth resolved data from the present study</w:t>
        </w:r>
      </w:ins>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w:t>
      </w:r>
      <w:ins w:id="1246" w:author="Hayden Schilling" w:date="2021-05-04T14:46:00Z">
        <w:r w:rsidR="00155160">
          <w:rPr>
            <w:rFonts w:asciiTheme="minorHAnsi" w:eastAsia="Times New Roman" w:hAnsiTheme="minorHAnsi" w:cstheme="minorHAnsi"/>
            <w:kern w:val="28"/>
            <w:szCs w:val="24"/>
            <w:lang w:val="en-AU"/>
          </w:rPr>
          <w:t xml:space="preserve"> (Fi</w:t>
        </w:r>
      </w:ins>
      <w:ins w:id="1247" w:author="Hayden Schilling" w:date="2021-05-04T14:47:00Z">
        <w:r w:rsidR="00155160">
          <w:rPr>
            <w:rFonts w:asciiTheme="minorHAnsi" w:eastAsia="Times New Roman" w:hAnsiTheme="minorHAnsi" w:cstheme="minorHAnsi"/>
            <w:kern w:val="28"/>
            <w:szCs w:val="24"/>
            <w:lang w:val="en-AU"/>
          </w:rPr>
          <w:t>gure 9)</w:t>
        </w:r>
      </w:ins>
      <w:r>
        <w:rPr>
          <w:rFonts w:asciiTheme="minorHAnsi" w:eastAsia="Times New Roman" w:hAnsiTheme="minorHAnsi" w:cstheme="minorHAnsi"/>
          <w:kern w:val="28"/>
          <w:szCs w:val="24"/>
          <w:lang w:val="en-AU"/>
        </w:rPr>
        <w:t>. This heuristic model</w:t>
      </w:r>
      <w:ins w:id="1248" w:author="Hayden Schilling" w:date="2021-04-30T16:48:00Z">
        <w:r w:rsidR="000223EE">
          <w:rPr>
            <w:rFonts w:asciiTheme="minorHAnsi" w:eastAsia="Times New Roman" w:hAnsiTheme="minorHAnsi" w:cstheme="minorHAnsi"/>
            <w:kern w:val="28"/>
            <w:szCs w:val="24"/>
            <w:lang w:val="en-AU"/>
          </w:rPr>
          <w:t xml:space="preserve"> </w:t>
        </w:r>
      </w:ins>
      <w:del w:id="1249" w:author="Hayden Schilling" w:date="2021-04-30T16:48:00Z">
        <w:r w:rsidDel="000223EE">
          <w:rPr>
            <w:rFonts w:asciiTheme="minorHAnsi" w:eastAsia="Times New Roman" w:hAnsiTheme="minorHAnsi" w:cstheme="minorHAnsi"/>
            <w:kern w:val="28"/>
            <w:szCs w:val="24"/>
            <w:lang w:val="en-AU"/>
          </w:rPr>
          <w:delText xml:space="preserve"> </w:delText>
        </w:r>
      </w:del>
      <w:r>
        <w:rPr>
          <w:rFonts w:asciiTheme="minorHAnsi" w:eastAsia="Times New Roman" w:hAnsiTheme="minorHAnsi" w:cstheme="minorHAnsi"/>
          <w:kern w:val="28"/>
          <w:szCs w:val="24"/>
          <w:lang w:val="en-AU"/>
        </w:rPr>
        <w:t>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w:t>
      </w:r>
      <w:ins w:id="1250" w:author="Hayden Schilling" w:date="2021-04-30T16:49:00Z">
        <w:r w:rsidR="00260EDA">
          <w:rPr>
            <w:rFonts w:asciiTheme="minorHAnsi" w:eastAsia="Times New Roman" w:hAnsiTheme="minorHAnsi" w:cstheme="minorHAnsi"/>
            <w:kern w:val="28"/>
            <w:szCs w:val="24"/>
            <w:lang w:val="en-AU"/>
          </w:rPr>
          <w:t xml:space="preserve"> cross-shelf differences in nutrient input which in our area was driven by the</w:t>
        </w:r>
      </w:ins>
      <w:r w:rsidR="005D2457">
        <w:rPr>
          <w:rFonts w:asciiTheme="minorHAnsi" w:eastAsia="Times New Roman" w:hAnsiTheme="minorHAnsi" w:cstheme="minorHAnsi"/>
          <w:kern w:val="28"/>
          <w:szCs w:val="24"/>
          <w:lang w:val="en-AU"/>
        </w:rPr>
        <w:t xml:space="preserve"> </w:t>
      </w:r>
      <w:del w:id="1251" w:author="Hayden Schilling" w:date="2021-04-30T16:49:00Z">
        <w:r w:rsidDel="00260EDA">
          <w:rPr>
            <w:rFonts w:asciiTheme="minorHAnsi" w:eastAsia="Times New Roman" w:hAnsiTheme="minorHAnsi" w:cstheme="minorHAnsi"/>
            <w:kern w:val="28"/>
            <w:szCs w:val="24"/>
            <w:lang w:val="en-AU"/>
          </w:rPr>
          <w:delText>w</w:delText>
        </w:r>
        <w:r w:rsidRPr="00F15D89" w:rsidDel="00260EDA">
          <w:rPr>
            <w:rFonts w:asciiTheme="minorHAnsi" w:eastAsia="Times New Roman" w:hAnsiTheme="minorHAnsi" w:cstheme="minorHAnsi"/>
            <w:kern w:val="28"/>
            <w:szCs w:val="24"/>
            <w:lang w:val="en-AU"/>
          </w:rPr>
          <w:delText xml:space="preserve">estern </w:delText>
        </w:r>
        <w:r w:rsidDel="00260EDA">
          <w:rPr>
            <w:rFonts w:asciiTheme="minorHAnsi" w:eastAsia="Times New Roman" w:hAnsiTheme="minorHAnsi" w:cstheme="minorHAnsi"/>
            <w:kern w:val="28"/>
            <w:szCs w:val="24"/>
            <w:lang w:val="en-AU"/>
          </w:rPr>
          <w:delText>b</w:delText>
        </w:r>
        <w:r w:rsidRPr="00F15D89" w:rsidDel="00260EDA">
          <w:rPr>
            <w:rFonts w:asciiTheme="minorHAnsi" w:eastAsia="Times New Roman" w:hAnsiTheme="minorHAnsi" w:cstheme="minorHAnsi"/>
            <w:kern w:val="28"/>
            <w:szCs w:val="24"/>
            <w:lang w:val="en-AU"/>
          </w:rPr>
          <w:delText xml:space="preserve">oundary </w:delText>
        </w:r>
        <w:r w:rsidDel="00260EDA">
          <w:rPr>
            <w:rFonts w:asciiTheme="minorHAnsi" w:eastAsia="Times New Roman" w:hAnsiTheme="minorHAnsi" w:cstheme="minorHAnsi"/>
            <w:kern w:val="28"/>
            <w:szCs w:val="24"/>
            <w:lang w:val="en-AU"/>
          </w:rPr>
          <w:delText>c</w:delText>
        </w:r>
        <w:r w:rsidRPr="00F15D89" w:rsidDel="00260EDA">
          <w:rPr>
            <w:rFonts w:asciiTheme="minorHAnsi" w:eastAsia="Times New Roman" w:hAnsiTheme="minorHAnsi" w:cstheme="minorHAnsi"/>
            <w:kern w:val="28"/>
            <w:szCs w:val="24"/>
            <w:lang w:val="en-AU"/>
          </w:rPr>
          <w:delText>urrents</w:delText>
        </w:r>
      </w:del>
      <w:ins w:id="1252" w:author="Hayden Schilling" w:date="2021-04-30T16:49:00Z">
        <w:r w:rsidR="00260EDA">
          <w:rPr>
            <w:rFonts w:asciiTheme="minorHAnsi" w:eastAsia="Times New Roman" w:hAnsiTheme="minorHAnsi" w:cstheme="minorHAnsi"/>
            <w:kern w:val="28"/>
            <w:szCs w:val="24"/>
            <w:lang w:val="en-AU"/>
          </w:rPr>
          <w:t>East Australia Current</w:t>
        </w:r>
      </w:ins>
      <w:r w:rsidRPr="00F15D89">
        <w:rPr>
          <w:rFonts w:asciiTheme="minorHAnsi" w:eastAsia="Times New Roman" w:hAnsiTheme="minorHAnsi" w:cstheme="minorHAnsi"/>
          <w:kern w:val="28"/>
          <w:szCs w:val="24"/>
          <w:lang w:val="en-AU"/>
        </w:rPr>
        <w:t xml:space="preserve">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w:t>
      </w:r>
      <w:ins w:id="1253" w:author="Hayden Schilling" w:date="2021-04-30T16:49:00Z">
        <w:r w:rsidR="00260EDA">
          <w:rPr>
            <w:rFonts w:asciiTheme="minorHAnsi" w:eastAsia="Times New Roman" w:hAnsiTheme="minorHAnsi" w:cstheme="minorHAnsi"/>
            <w:kern w:val="28"/>
            <w:szCs w:val="24"/>
            <w:lang w:val="en-AU"/>
          </w:rPr>
          <w:t>s</w:t>
        </w:r>
      </w:ins>
      <w:r w:rsidRPr="00F15D89">
        <w:rPr>
          <w:rFonts w:asciiTheme="minorHAnsi" w:eastAsia="Times New Roman" w:hAnsiTheme="minorHAnsi" w:cstheme="minorHAnsi"/>
          <w:kern w:val="28"/>
          <w:szCs w:val="24"/>
          <w:lang w:val="en-AU"/>
        </w:rPr>
        <w:t xml:space="preser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xml:space="preserve">. </w:t>
      </w:r>
      <w:del w:id="1254" w:author="Hayden Schilling" w:date="2021-04-30T21:20:00Z">
        <w:r w:rsidRPr="00F15D89" w:rsidDel="000651A6">
          <w:rPr>
            <w:rFonts w:asciiTheme="minorHAnsi" w:eastAsia="Times New Roman" w:hAnsiTheme="minorHAnsi" w:cstheme="minorHAnsi"/>
            <w:kern w:val="28"/>
            <w:szCs w:val="24"/>
            <w:lang w:val="en-AU"/>
          </w:rPr>
          <w:delText>Future studies could answer these questions with more sustained monitoring of cross-shelf patterns throughout the year</w:delText>
        </w:r>
      </w:del>
      <w:ins w:id="1255" w:author="Hayden Schilling" w:date="2021-04-30T21:20:00Z">
        <w:r w:rsidR="000651A6" w:rsidRPr="00F15D89">
          <w:rPr>
            <w:rFonts w:asciiTheme="minorHAnsi" w:eastAsia="Times New Roman" w:hAnsiTheme="minorHAnsi" w:cstheme="minorHAnsi"/>
            <w:kern w:val="28"/>
            <w:szCs w:val="24"/>
            <w:lang w:val="en-AU"/>
          </w:rPr>
          <w:t>Future studies could answer these questions with more sustained monitoring of cross-shelf patterns</w:t>
        </w:r>
        <w:r w:rsidR="000651A6">
          <w:rPr>
            <w:rFonts w:asciiTheme="minorHAnsi" w:eastAsia="Times New Roman" w:hAnsiTheme="minorHAnsi" w:cstheme="minorHAnsi"/>
            <w:kern w:val="28"/>
            <w:szCs w:val="24"/>
            <w:lang w:val="en-AU"/>
          </w:rPr>
          <w:t xml:space="preserve"> in zooplankton size structure</w:t>
        </w:r>
        <w:r w:rsidR="000651A6" w:rsidRPr="00F15D89">
          <w:rPr>
            <w:rFonts w:asciiTheme="minorHAnsi" w:eastAsia="Times New Roman" w:hAnsiTheme="minorHAnsi" w:cstheme="minorHAnsi"/>
            <w:kern w:val="28"/>
            <w:szCs w:val="24"/>
            <w:lang w:val="en-AU"/>
          </w:rPr>
          <w:t xml:space="preserve"> throughout the year.</w:t>
        </w:r>
      </w:ins>
      <w:del w:id="1256" w:author="Hayden Schilling" w:date="2021-04-30T16:50:00Z">
        <w:r w:rsidRPr="00F15D89" w:rsidDel="00193BFE">
          <w:rPr>
            <w:rFonts w:asciiTheme="minorHAnsi" w:eastAsia="Times New Roman" w:hAnsiTheme="minorHAnsi" w:cstheme="minorHAnsi"/>
            <w:kern w:val="28"/>
            <w:szCs w:val="24"/>
            <w:lang w:val="en-AU"/>
          </w:rPr>
          <w:delText>.</w:delText>
        </w:r>
      </w:del>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1066D6B2"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lastRenderedPageBreak/>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sidR="000F07F5">
        <w:rPr>
          <w:rFonts w:asciiTheme="minorHAnsi" w:hAnsiTheme="minorHAnsi" w:cstheme="minorHAnsi"/>
          <w:lang w:val="en-AU"/>
        </w:rPr>
        <w:t xml:space="preserve">, chief scientist </w:t>
      </w:r>
      <w:r>
        <w:rPr>
          <w:rFonts w:asciiTheme="minorHAnsi" w:hAnsiTheme="minorHAnsi" w:cstheme="minorHAnsi"/>
          <w:lang w:val="en-AU"/>
        </w:rPr>
        <w:t>Jason Middleton and</w:t>
      </w:r>
      <w:r w:rsidR="000F07F5">
        <w:rPr>
          <w:rFonts w:asciiTheme="minorHAnsi" w:hAnsiTheme="minorHAnsi" w:cstheme="minorHAnsi"/>
          <w:lang w:val="en-AU"/>
        </w:rPr>
        <w:t xml:space="preserve"> especially voyage manager</w:t>
      </w:r>
      <w:r>
        <w:rPr>
          <w:rFonts w:asciiTheme="minorHAnsi" w:hAnsiTheme="minorHAnsi" w:cstheme="minorHAnsi"/>
          <w:lang w:val="en-AU"/>
        </w:rPr>
        <w:t xml:space="preserve">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del w:id="1257" w:author="Hayden Schilling" w:date="2021-05-04T14:47:00Z">
        <w:r w:rsidR="00D76F75" w:rsidDel="00654A35">
          <w:rPr>
            <w:rFonts w:asciiTheme="minorHAnsi" w:hAnsiTheme="minorHAnsi" w:cstheme="minorHAnsi"/>
            <w:lang w:val="en-AU"/>
          </w:rPr>
          <w:delText xml:space="preserve"> </w:delText>
        </w:r>
        <w:r w:rsidR="00D76F75" w:rsidRPr="00D76F75" w:rsidDel="00654A35">
          <w:rPr>
            <w:rFonts w:asciiTheme="minorHAnsi" w:hAnsiTheme="minorHAnsi" w:cstheme="minorHAnsi"/>
          </w:rPr>
          <w:delText>No conflicts of interest</w:delText>
        </w:r>
        <w:r w:rsidR="00D76F75" w:rsidDel="00654A35">
          <w:rPr>
            <w:rFonts w:asciiTheme="minorHAnsi" w:hAnsiTheme="minorHAnsi" w:cstheme="minorHAnsi"/>
          </w:rPr>
          <w:delText>.</w:delText>
        </w:r>
      </w:del>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4"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5"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6"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2F7992F9" w14:textId="77777777" w:rsidR="005C37A6" w:rsidRDefault="00232BF7" w:rsidP="005C37A6">
      <w:pPr>
        <w:pStyle w:val="Bibliography"/>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r w:rsidR="005C37A6">
        <w:t xml:space="preserve">Aguiar, A. L., </w:t>
      </w:r>
      <w:proofErr w:type="spellStart"/>
      <w:r w:rsidR="005C37A6">
        <w:t>Cirano</w:t>
      </w:r>
      <w:proofErr w:type="spellEnd"/>
      <w:r w:rsidR="005C37A6">
        <w:t>, M., Pereira, J., and Marta-Almeida, M. 2014. Upwelling processes along a western boundary current in the Abrolhos–</w:t>
      </w:r>
      <w:proofErr w:type="gramStart"/>
      <w:r w:rsidR="005C37A6">
        <w:t>Campos</w:t>
      </w:r>
      <w:proofErr w:type="gramEnd"/>
      <w:r w:rsidR="005C37A6">
        <w:t xml:space="preserve"> region of Brazil. Continental Shelf Research, 85: 42–59.</w:t>
      </w:r>
    </w:p>
    <w:p w14:paraId="6608259C" w14:textId="77777777" w:rsidR="005C37A6" w:rsidRDefault="005C37A6" w:rsidP="005C37A6">
      <w:pPr>
        <w:pStyle w:val="Bibliography"/>
      </w:pPr>
      <w:r>
        <w:t>Ajani, P. A., Davies, C. H., Eriksen, R. S., and Richardson, A. J. 2020. Global Warming Impacts Micro-Phytoplankton at a Long-Term Pacific Ocean Coastal Station. Frontiers in Marine Science, 7. Frontiers. https://www.frontiersin.org/articles/10.3389/fmars.2020.576011/full?utm_source=F-AAE&amp;utm_medium=EMLF&amp;utm_campaign=MRK_1467818_45_Marine_20201027_arts_A (Accessed 4 May 2021).</w:t>
      </w:r>
    </w:p>
    <w:p w14:paraId="6197B2A1" w14:textId="77777777" w:rsidR="005C37A6" w:rsidRDefault="005C37A6" w:rsidP="005C37A6">
      <w:pPr>
        <w:pStyle w:val="Bibliography"/>
      </w:pPr>
      <w:proofErr w:type="spellStart"/>
      <w:r>
        <w:t>Akima</w:t>
      </w:r>
      <w:proofErr w:type="spellEnd"/>
      <w:r>
        <w:t xml:space="preserve">, H., and Gebhardt, A. 2020. </w:t>
      </w:r>
      <w:proofErr w:type="spellStart"/>
      <w:r>
        <w:t>akima</w:t>
      </w:r>
      <w:proofErr w:type="spellEnd"/>
      <w:r>
        <w:t>: Interpolation of Irregularly and Regularly Spaced Data. R package version 0.6-2.1. https://CRAN.R-project.org/package=akima.</w:t>
      </w:r>
    </w:p>
    <w:p w14:paraId="13ACA5FB" w14:textId="77777777" w:rsidR="005C37A6" w:rsidRDefault="005C37A6" w:rsidP="005C37A6">
      <w:pPr>
        <w:pStyle w:val="Bibliography"/>
      </w:pPr>
      <w:proofErr w:type="spellStart"/>
      <w:r>
        <w:t>Alldredge</w:t>
      </w:r>
      <w:proofErr w:type="spellEnd"/>
      <w:r>
        <w:t xml:space="preserve">, A. L., and Silver, M. W. 1988. Characteristics, </w:t>
      </w:r>
      <w:proofErr w:type="gramStart"/>
      <w:r>
        <w:t>dynamics</w:t>
      </w:r>
      <w:proofErr w:type="gramEnd"/>
      <w:r>
        <w:t xml:space="preserve"> and significance of marine snow. Progress in Oceanography, 20: 41–82.</w:t>
      </w:r>
    </w:p>
    <w:p w14:paraId="61683957" w14:textId="77777777" w:rsidR="005C37A6" w:rsidRDefault="005C37A6" w:rsidP="005C37A6">
      <w:pPr>
        <w:pStyle w:val="Bibliography"/>
      </w:pPr>
      <w:r>
        <w:t xml:space="preserve">Andersen, K. H., Berge, T., Gonçalves, R. J., </w:t>
      </w:r>
      <w:proofErr w:type="spellStart"/>
      <w:r>
        <w:t>Hartvig</w:t>
      </w:r>
      <w:proofErr w:type="spellEnd"/>
      <w:r>
        <w:t xml:space="preserve">, M., </w:t>
      </w:r>
      <w:proofErr w:type="spellStart"/>
      <w:r>
        <w:t>Heuschele</w:t>
      </w:r>
      <w:proofErr w:type="spellEnd"/>
      <w:r>
        <w:t xml:space="preserve">, J., </w:t>
      </w:r>
      <w:proofErr w:type="spellStart"/>
      <w:r>
        <w:t>Hylander</w:t>
      </w:r>
      <w:proofErr w:type="spellEnd"/>
      <w:r>
        <w:t xml:space="preserve">, S., Jacobsen, N. S., </w:t>
      </w:r>
      <w:r>
        <w:rPr>
          <w:i/>
          <w:iCs/>
        </w:rPr>
        <w:t>et al.</w:t>
      </w:r>
      <w:r>
        <w:t xml:space="preserve"> 2016. Characteristic Sizes of Life in the Oceans, from Bacteria to Whales. Annual Review of Marine Science, 8: 217–241.</w:t>
      </w:r>
    </w:p>
    <w:p w14:paraId="766CB06B" w14:textId="77777777" w:rsidR="005C37A6" w:rsidRDefault="005C37A6" w:rsidP="005C37A6">
      <w:pPr>
        <w:pStyle w:val="Bibliography"/>
      </w:pPr>
      <w:proofErr w:type="spellStart"/>
      <w:r>
        <w:t>Apte</w:t>
      </w:r>
      <w:proofErr w:type="spellEnd"/>
      <w:r>
        <w:t xml:space="preserve">, S. C., </w:t>
      </w:r>
      <w:proofErr w:type="spellStart"/>
      <w:r>
        <w:t>Batley</w:t>
      </w:r>
      <w:proofErr w:type="spellEnd"/>
      <w:r>
        <w:t xml:space="preserve">, G. E., </w:t>
      </w:r>
      <w:proofErr w:type="spellStart"/>
      <w:r>
        <w:t>Szymczak</w:t>
      </w:r>
      <w:proofErr w:type="spellEnd"/>
      <w:r>
        <w:t>, R., Rendell, P. S., Lee, R., and Waite, T. D. 1998. Baseline trace metal concentrations in New South Wales coastal waters. Marine and Freshwater Research, 49: 203–214.</w:t>
      </w:r>
    </w:p>
    <w:p w14:paraId="42B8F5B4" w14:textId="77777777" w:rsidR="005C37A6" w:rsidRDefault="005C37A6" w:rsidP="005C37A6">
      <w:pPr>
        <w:pStyle w:val="Bibliography"/>
      </w:pPr>
      <w:r>
        <w:t>Archer, M. R., Roughan, M., Keating, S. R., and Schaeffer, A. 2017. On the Variability of the East Australian Current: Jet Structure, Meandering, and Influence on Shelf Circulation. Journal of Geophysical Research: Oceans, 122: 8464–8481.</w:t>
      </w:r>
    </w:p>
    <w:p w14:paraId="4CB6C58B" w14:textId="77777777" w:rsidR="005C37A6" w:rsidRDefault="005C37A6" w:rsidP="005C37A6">
      <w:pPr>
        <w:pStyle w:val="Bibliography"/>
      </w:pPr>
      <w:proofErr w:type="spellStart"/>
      <w:r>
        <w:t>Armbrecht</w:t>
      </w:r>
      <w:proofErr w:type="spellEnd"/>
      <w:r>
        <w:t>, L. H., Roughan, M., Rossi, V., Schaeffer, A., Davies, P. L., Waite, A. M., and Armand, L. K. 2014. Phytoplankton composition under contrasting oceanographic conditions: Upwelling and downwelling (Eastern Australia). Continental Shelf Research, 75: 54–67.</w:t>
      </w:r>
    </w:p>
    <w:p w14:paraId="1AC54675" w14:textId="77777777" w:rsidR="005C37A6" w:rsidRDefault="005C37A6" w:rsidP="005C37A6">
      <w:pPr>
        <w:pStyle w:val="Bibliography"/>
      </w:pPr>
      <w:proofErr w:type="spellStart"/>
      <w:r>
        <w:t>Armbrecht</w:t>
      </w:r>
      <w:proofErr w:type="spellEnd"/>
      <w:r>
        <w:t xml:space="preserve">, L. H., Thompson, P. A., Wright, S. W., Schaeffer, A., Roughan, M., </w:t>
      </w:r>
      <w:proofErr w:type="spellStart"/>
      <w:r>
        <w:t>Henderiks</w:t>
      </w:r>
      <w:proofErr w:type="spellEnd"/>
      <w:r>
        <w:t>, J., and Armand, L. K. 2015. Comparison of the cross-shelf phytoplankton distribution of two oceanographically distinct regions off Australia. Journal of Marine Systems, 148: 26–38.</w:t>
      </w:r>
    </w:p>
    <w:p w14:paraId="1D2CABA1" w14:textId="77777777" w:rsidR="005C37A6" w:rsidRDefault="005C37A6" w:rsidP="005C37A6">
      <w:pPr>
        <w:pStyle w:val="Bibliography"/>
      </w:pPr>
      <w:r>
        <w:t xml:space="preserve">Atkinson, A., Lilley, M. K. S., Hirst, A. G., McEvoy, A. J., </w:t>
      </w:r>
      <w:proofErr w:type="spellStart"/>
      <w:r>
        <w:t>Tarran</w:t>
      </w:r>
      <w:proofErr w:type="spellEnd"/>
      <w:r>
        <w:t xml:space="preserve">, G. A., Widdicombe, C., </w:t>
      </w:r>
      <w:proofErr w:type="spellStart"/>
      <w:r>
        <w:t>Fileman</w:t>
      </w:r>
      <w:proofErr w:type="spellEnd"/>
      <w:r>
        <w:t xml:space="preserve">, E. S., </w:t>
      </w:r>
      <w:r>
        <w:rPr>
          <w:i/>
          <w:iCs/>
        </w:rPr>
        <w:t>et al.</w:t>
      </w:r>
      <w:r>
        <w:t xml:space="preserve"> 2020. Increasing nutrient stress reduces the efficiency of energy transfer through planktonic size spectra. Limnology and Oceanography, n/a. https://aslopubs.onlinelibrary.wiley.com/doi/abs/10.1002/lno.11613 (Accessed 26 October 2020).</w:t>
      </w:r>
    </w:p>
    <w:p w14:paraId="55C11102" w14:textId="77777777" w:rsidR="005C37A6" w:rsidRDefault="005C37A6" w:rsidP="005C37A6">
      <w:pPr>
        <w:pStyle w:val="Bibliography"/>
      </w:pPr>
      <w:r>
        <w:t xml:space="preserve">Baird, M. E., Timko, P. G., Middleton, J. H., Mullaney, T. J., Cox, D. R., and Suthers, I. M. 2008. Biological properties across the Tasman Front </w:t>
      </w:r>
      <w:proofErr w:type="spellStart"/>
      <w:r>
        <w:t>off</w:t>
      </w:r>
      <w:proofErr w:type="spellEnd"/>
      <w:r>
        <w:t xml:space="preserve"> southeast Australia. Deep-Sea Research Part I-Oceanographic Research Papers, 55: 1438–1455.</w:t>
      </w:r>
    </w:p>
    <w:p w14:paraId="6AB66B8A" w14:textId="77777777" w:rsidR="005C37A6" w:rsidRDefault="005C37A6" w:rsidP="005C37A6">
      <w:pPr>
        <w:pStyle w:val="Bibliography"/>
      </w:pPr>
      <w:proofErr w:type="spellStart"/>
      <w:r>
        <w:t>Bakun</w:t>
      </w:r>
      <w:proofErr w:type="spellEnd"/>
      <w:r>
        <w:t>, A., and Weeks, S. J. 2008. The marine ecosystem off Peru: What are the secrets of its fishery productivity and what might its future hold? Progress in Oceanography, 79: 290–299.</w:t>
      </w:r>
    </w:p>
    <w:p w14:paraId="734889F6" w14:textId="77777777" w:rsidR="005C37A6" w:rsidRDefault="005C37A6" w:rsidP="005C37A6">
      <w:pPr>
        <w:pStyle w:val="Bibliography"/>
      </w:pPr>
      <w:r>
        <w:t xml:space="preserve">Barnes, C., Maxwell, D., </w:t>
      </w:r>
      <w:proofErr w:type="spellStart"/>
      <w:r>
        <w:t>Reuman</w:t>
      </w:r>
      <w:proofErr w:type="spellEnd"/>
      <w:r>
        <w:t>, D. C., and Jennings, S. 2010. Global patterns in predator–prey size relationships reveal size dependency of trophic transfer efficiency. Ecology, 91: 222–232.</w:t>
      </w:r>
    </w:p>
    <w:p w14:paraId="40E193BC" w14:textId="77777777" w:rsidR="005C37A6" w:rsidRDefault="005C37A6" w:rsidP="005C37A6">
      <w:pPr>
        <w:pStyle w:val="Bibliography"/>
      </w:pPr>
      <w:r>
        <w:t xml:space="preserve">Blanchard, J. L., Heneghan, R. F., Everett, J. D., </w:t>
      </w:r>
      <w:proofErr w:type="spellStart"/>
      <w:r>
        <w:t>Trebilco</w:t>
      </w:r>
      <w:proofErr w:type="spellEnd"/>
      <w:r>
        <w:t>, R., and Richardson, A. J. 2017. From Bacteria to Whales: Using Functional Size Spectra to Model Marine Ecosystems. Trends in Ecology &amp; Evolution, 32: 174–186.</w:t>
      </w:r>
    </w:p>
    <w:p w14:paraId="28ED6665" w14:textId="77777777" w:rsidR="005C37A6" w:rsidRDefault="005C37A6" w:rsidP="005C37A6">
      <w:pPr>
        <w:pStyle w:val="Bibliography"/>
      </w:pPr>
      <w:r>
        <w:t>Brink, K. H. 2016. Cross-Shelf Exchange. Annual Review of Marine Science, 8: 59–78.</w:t>
      </w:r>
    </w:p>
    <w:p w14:paraId="367DF507" w14:textId="77777777" w:rsidR="005C37A6" w:rsidRDefault="005C37A6" w:rsidP="005C37A6">
      <w:pPr>
        <w:pStyle w:val="Bibliography"/>
      </w:pPr>
      <w:proofErr w:type="spellStart"/>
      <w:r>
        <w:lastRenderedPageBreak/>
        <w:t>Carr</w:t>
      </w:r>
      <w:proofErr w:type="spellEnd"/>
      <w:r>
        <w:t>, M.-E., and Kearns, E. J. 2003. Production regimes in four Eastern Boundary Current systems. Deep Sea Research Part II: Topical Studies in Oceanography, 50: 3199–3221.</w:t>
      </w:r>
    </w:p>
    <w:p w14:paraId="192DDA33" w14:textId="77777777" w:rsidR="005C37A6" w:rsidRDefault="005C37A6" w:rsidP="005C37A6">
      <w:pPr>
        <w:pStyle w:val="Bibliography"/>
      </w:pPr>
      <w:proofErr w:type="spellStart"/>
      <w:r>
        <w:t>Cetina</w:t>
      </w:r>
      <w:proofErr w:type="spellEnd"/>
      <w:r>
        <w:t>-Heredia, P., Roughan, M., van Sebille, E., and Coleman, M. A. 2014. Long-term trends in the East Australian Current separation latitude and eddy driven transport. Journal of Geophysical Research: Oceans, 119: 4351–4366.</w:t>
      </w:r>
    </w:p>
    <w:p w14:paraId="0F18830A" w14:textId="77777777" w:rsidR="005C37A6" w:rsidRDefault="005C37A6" w:rsidP="005C37A6">
      <w:pPr>
        <w:pStyle w:val="Bibliography"/>
      </w:pPr>
      <w:proofErr w:type="spellStart"/>
      <w:r>
        <w:t>Correll</w:t>
      </w:r>
      <w:proofErr w:type="spellEnd"/>
      <w:r>
        <w:t>, D. L., Jordan, T. E., and Weller, D. E. 1992. Nutrient flux in a landscape: Effects of coastal land use and terrestrial community mosaic on nutrient transport to coastal waters. Estuaries, 15: 431–442.</w:t>
      </w:r>
    </w:p>
    <w:p w14:paraId="3A67C610" w14:textId="77777777" w:rsidR="005C37A6" w:rsidRDefault="005C37A6" w:rsidP="005C37A6">
      <w:pPr>
        <w:pStyle w:val="Bibliography"/>
      </w:pPr>
      <w:r>
        <w:t>Cowley, R. 1999. Hydrochemistry operations manual. CSIRO Marine Laboratories, 236. CSIRO Div. of Marine Research, Hobart, Tasmania. https://doi.org/10.4225/08/585d676eb38c9.</w:t>
      </w:r>
    </w:p>
    <w:p w14:paraId="3A262CD4" w14:textId="77777777" w:rsidR="005C37A6" w:rsidRDefault="005C37A6" w:rsidP="005C37A6">
      <w:pPr>
        <w:pStyle w:val="Bibliography"/>
      </w:pPr>
      <w:r>
        <w:t>Dai, A., and Trenberth, K. E. 2002. Estimates of Freshwater Discharge from Continents: Latitudinal and Seasonal Variations. Journal of Hydrometeorology, 3: 660–687.</w:t>
      </w:r>
    </w:p>
    <w:p w14:paraId="659292C3" w14:textId="77777777" w:rsidR="005C37A6" w:rsidRDefault="005C37A6" w:rsidP="005C37A6">
      <w:pPr>
        <w:pStyle w:val="Bibliography"/>
      </w:pPr>
      <w:proofErr w:type="spellStart"/>
      <w:r>
        <w:t>D’Croz</w:t>
      </w:r>
      <w:proofErr w:type="spellEnd"/>
      <w:r>
        <w:t>, L., and O’Dea, A. 2007. Variability in upwelling along the Pacific shelf of Panama and implications for the distribution of nutrients and chlorophyll. Estuarine, Coastal and Shelf Science, 73: 325–340.</w:t>
      </w:r>
    </w:p>
    <w:p w14:paraId="43152333" w14:textId="77777777" w:rsidR="005C37A6" w:rsidRDefault="005C37A6" w:rsidP="005C37A6">
      <w:pPr>
        <w:pStyle w:val="Bibliography"/>
      </w:pPr>
      <w:r>
        <w:t>Edwards, A. M., Robinson, J. P. W., Plank, M. J., Baum, J. K., and Blanchard, J. L. 2017. Testing and recommending methods for fitting size spectra to data. Methods in Ecology and Evolution, 8: 57–67.</w:t>
      </w:r>
    </w:p>
    <w:p w14:paraId="1CF425A2" w14:textId="77777777" w:rsidR="005C37A6" w:rsidRDefault="005C37A6" w:rsidP="005C37A6">
      <w:pPr>
        <w:pStyle w:val="Bibliography"/>
      </w:pPr>
      <w:proofErr w:type="spellStart"/>
      <w:r>
        <w:t>Espinasse</w:t>
      </w:r>
      <w:proofErr w:type="spellEnd"/>
      <w:r>
        <w:t xml:space="preserve">, B., </w:t>
      </w:r>
      <w:proofErr w:type="spellStart"/>
      <w:r>
        <w:t>Basedow</w:t>
      </w:r>
      <w:proofErr w:type="spellEnd"/>
      <w:r>
        <w:t xml:space="preserve">, S., </w:t>
      </w:r>
      <w:proofErr w:type="spellStart"/>
      <w:r>
        <w:t>Schultes</w:t>
      </w:r>
      <w:proofErr w:type="spellEnd"/>
      <w:r>
        <w:t xml:space="preserve">, S., Zhou, M., </w:t>
      </w:r>
      <w:proofErr w:type="spellStart"/>
      <w:r>
        <w:t>Berline</w:t>
      </w:r>
      <w:proofErr w:type="spellEnd"/>
      <w:r>
        <w:t xml:space="preserve">, L., and </w:t>
      </w:r>
      <w:proofErr w:type="spellStart"/>
      <w:r>
        <w:t>Carlotti</w:t>
      </w:r>
      <w:proofErr w:type="spellEnd"/>
      <w:r>
        <w:t>, F. 2018. Conditions for assessing zooplankton abundance with LOPC in coastal waters. Progress in Oceanography, 163: 260–270.</w:t>
      </w:r>
    </w:p>
    <w:p w14:paraId="5D5483FA" w14:textId="77777777" w:rsidR="005C37A6" w:rsidRDefault="005C37A6" w:rsidP="005C37A6">
      <w:pPr>
        <w:pStyle w:val="Bibliography"/>
      </w:pPr>
      <w:r>
        <w:t>Everett, J. D., Baird, M. E., Oke, P. R., and Suthers, I. M. 2012. An avenue of eddies: Quantifying the biophysical properties of mesoscale eddies in the Tasman Sea. Geophysical Research Letters, 39: 5.</w:t>
      </w:r>
    </w:p>
    <w:p w14:paraId="0E57FCA5" w14:textId="77777777" w:rsidR="005C37A6" w:rsidRDefault="005C37A6" w:rsidP="005C37A6">
      <w:pPr>
        <w:pStyle w:val="Bibliography"/>
      </w:pPr>
      <w:r>
        <w:t xml:space="preserve">Everett, J. D., Baird, M. E., Roughan, M., Suthers, I. M., and Doblin, M. A. 2014. Relative impact of seasonal and oceanographic drivers on surface chlorophyll </w:t>
      </w:r>
      <w:proofErr w:type="spellStart"/>
      <w:r>
        <w:t>a</w:t>
      </w:r>
      <w:proofErr w:type="spellEnd"/>
      <w:r>
        <w:t xml:space="preserve"> along a Western Boundary Current. Progress in Oceanography, 120: 340–351.</w:t>
      </w:r>
    </w:p>
    <w:p w14:paraId="6083EBDA" w14:textId="77777777" w:rsidR="005C37A6" w:rsidRDefault="005C37A6" w:rsidP="005C37A6">
      <w:pPr>
        <w:pStyle w:val="Bibliography"/>
      </w:pPr>
      <w:r>
        <w:t xml:space="preserve">García-Comas, C., Chang, C.-Y., Ye, L., </w:t>
      </w:r>
      <w:proofErr w:type="spellStart"/>
      <w:r>
        <w:t>Sastri</w:t>
      </w:r>
      <w:proofErr w:type="spellEnd"/>
      <w:r>
        <w:t xml:space="preserve">, A. R., Lee, Y.-C., Gong, G.-C., and Hsieh, C. 2014. </w:t>
      </w:r>
      <w:proofErr w:type="spellStart"/>
      <w:r>
        <w:t>Mesozooplankton</w:t>
      </w:r>
      <w:proofErr w:type="spellEnd"/>
      <w:r>
        <w:t xml:space="preserve"> size structure in response to environmental conditions in the East China Sea: How much does size spectra theory fit empirical data of a dynamic coastal area? Progress in Oceanography, 121: 141–157.</w:t>
      </w:r>
    </w:p>
    <w:p w14:paraId="3FFC06F4" w14:textId="77777777" w:rsidR="005C37A6" w:rsidRDefault="005C37A6" w:rsidP="005C37A6">
      <w:pPr>
        <w:pStyle w:val="Bibliography"/>
      </w:pPr>
      <w:r>
        <w:t>GEBCO Bathymetric Compilation Group. 2019. The GEBCO_2019 Grid - a continuous terrain model of the global oceans and land.</w:t>
      </w:r>
    </w:p>
    <w:p w14:paraId="42A382AD" w14:textId="77777777" w:rsidR="005C37A6" w:rsidRDefault="005C37A6" w:rsidP="005C37A6">
      <w:pPr>
        <w:pStyle w:val="Bibliography"/>
      </w:pPr>
      <w:proofErr w:type="spellStart"/>
      <w:r>
        <w:t>Guiet</w:t>
      </w:r>
      <w:proofErr w:type="spellEnd"/>
      <w:r>
        <w:t xml:space="preserve">, J., </w:t>
      </w:r>
      <w:proofErr w:type="spellStart"/>
      <w:r>
        <w:t>Poggiale</w:t>
      </w:r>
      <w:proofErr w:type="spellEnd"/>
      <w:r>
        <w:t>, J.-C., and Maury, O. 2016. Modelling the community size-spectrum: recent developments and new directions. Ecological Modelling, 337: 4–14.</w:t>
      </w:r>
    </w:p>
    <w:p w14:paraId="15D8FDFE" w14:textId="77777777" w:rsidR="005C37A6" w:rsidRDefault="005C37A6" w:rsidP="005C37A6">
      <w:pPr>
        <w:pStyle w:val="Bibliography"/>
      </w:pPr>
      <w:r>
        <w:t>Heneghan, R. F., Hatton, I. A., and Galbraith, E. D. 2019. Climate change impacts on marine ecosystems through the lens of the size spectrum. Emerging Topics in Life Sciences, 3: 233–243.</w:t>
      </w:r>
    </w:p>
    <w:p w14:paraId="4094B644" w14:textId="77777777" w:rsidR="005C37A6" w:rsidRDefault="005C37A6" w:rsidP="005C37A6">
      <w:pPr>
        <w:pStyle w:val="Bibliography"/>
      </w:pPr>
      <w:r>
        <w:t>Herman, A. W. 1992. Design and calibration of a new optical plankton counter capable of sizing small zooplankton. Deep Sea Research Part A. Oceanographic Research Papers, 39: 395–415.</w:t>
      </w:r>
    </w:p>
    <w:p w14:paraId="24212300" w14:textId="77777777" w:rsidR="005C37A6" w:rsidRDefault="005C37A6" w:rsidP="005C37A6">
      <w:pPr>
        <w:pStyle w:val="Bibliography"/>
      </w:pPr>
      <w:r>
        <w:t>Hobday, A. J., and Hartmann, K. 2006. Near real-time spatial management based on habitat predictions for a longline bycatch species. Fisheries Management and Ecology, 13: 365–380.</w:t>
      </w:r>
    </w:p>
    <w:p w14:paraId="264877BD" w14:textId="77777777" w:rsidR="005C37A6" w:rsidRDefault="005C37A6" w:rsidP="005C37A6">
      <w:pPr>
        <w:pStyle w:val="Bibliography"/>
      </w:pPr>
      <w:r>
        <w:t xml:space="preserve">Holland, M. M., Smith, J. A., Everett, J. D., </w:t>
      </w:r>
      <w:proofErr w:type="spellStart"/>
      <w:r>
        <w:t>Vergés</w:t>
      </w:r>
      <w:proofErr w:type="spellEnd"/>
      <w:r>
        <w:t>, A., and Suthers, I. M. 2020. Latitudinal patterns in trophic structure of temperate reef-associated fishes and predicted consequences of climate change. Fish and Fisheries, n/a. https://onlinelibrary.wiley.com/doi/abs/10.1111/faf.12488.</w:t>
      </w:r>
    </w:p>
    <w:p w14:paraId="4526651A" w14:textId="77777777" w:rsidR="005C37A6" w:rsidRDefault="005C37A6" w:rsidP="005C37A6">
      <w:pPr>
        <w:pStyle w:val="Bibliography"/>
      </w:pPr>
      <w:r>
        <w:lastRenderedPageBreak/>
        <w:t>Holland, M. M., Everett, J. D., Cox, M. J., Doblin, M. A., and Suthers, I. M. 2021. Pelagic forage fish distribution in a dynamic shelf ecosystem – Thermal demands and zooplankton prey distribution. Estuarine, Coastal and Shelf Science, 249: 107074.</w:t>
      </w:r>
    </w:p>
    <w:p w14:paraId="6D016F4F" w14:textId="77777777" w:rsidR="005C37A6" w:rsidRDefault="005C37A6" w:rsidP="005C37A6">
      <w:pPr>
        <w:pStyle w:val="Bibliography"/>
      </w:pPr>
      <w:proofErr w:type="spellStart"/>
      <w:r>
        <w:t>Irigoien</w:t>
      </w:r>
      <w:proofErr w:type="spellEnd"/>
      <w:r>
        <w:t xml:space="preserve">, X., Fernandes, J. A., Grosjean, P., Denis, K., </w:t>
      </w:r>
      <w:proofErr w:type="spellStart"/>
      <w:r>
        <w:t>Albaina</w:t>
      </w:r>
      <w:proofErr w:type="spellEnd"/>
      <w:r>
        <w:t>, A., and Santos, M. 2009. Spring zooplankton distribution in the Bay of Biscay from 1998 to 2006 in relation with anchovy recruitment. Journal of Plankton Research, 31: 1–17.</w:t>
      </w:r>
    </w:p>
    <w:p w14:paraId="6B1813DF" w14:textId="77777777" w:rsidR="005C37A6" w:rsidRDefault="005C37A6" w:rsidP="005C37A6">
      <w:pPr>
        <w:pStyle w:val="Bibliography"/>
      </w:pPr>
      <w:r>
        <w:t xml:space="preserve">Jeffrey, S. W., and Humphrey, G. F. 1975. New spectrophotometric equations for determining chlorophylls a, b, c1 and c2 in higher plants, </w:t>
      </w:r>
      <w:proofErr w:type="gramStart"/>
      <w:r>
        <w:t>algae</w:t>
      </w:r>
      <w:proofErr w:type="gramEnd"/>
      <w:r>
        <w:t xml:space="preserve"> and natural phytoplankton. </w:t>
      </w:r>
      <w:proofErr w:type="spellStart"/>
      <w:r>
        <w:t>Biochemie</w:t>
      </w:r>
      <w:proofErr w:type="spellEnd"/>
      <w:r>
        <w:t xml:space="preserve"> und </w:t>
      </w:r>
      <w:proofErr w:type="spellStart"/>
      <w:r>
        <w:t>Physiologie</w:t>
      </w:r>
      <w:proofErr w:type="spellEnd"/>
      <w:r>
        <w:t xml:space="preserve"> der </w:t>
      </w:r>
      <w:proofErr w:type="spellStart"/>
      <w:r>
        <w:t>Pflanzen</w:t>
      </w:r>
      <w:proofErr w:type="spellEnd"/>
      <w:r>
        <w:t>, 167: 191–194.</w:t>
      </w:r>
    </w:p>
    <w:p w14:paraId="15BF3AB1" w14:textId="77777777" w:rsidR="005C37A6" w:rsidRDefault="005C37A6" w:rsidP="005C37A6">
      <w:pPr>
        <w:pStyle w:val="Bibliography"/>
      </w:pPr>
      <w:r>
        <w:t xml:space="preserve">Kelly, P., Clementson, L., Davies, C., </w:t>
      </w:r>
      <w:proofErr w:type="spellStart"/>
      <w:r>
        <w:t>Corney</w:t>
      </w:r>
      <w:proofErr w:type="spellEnd"/>
      <w:r>
        <w:t xml:space="preserve">, S., and </w:t>
      </w:r>
      <w:proofErr w:type="spellStart"/>
      <w:r>
        <w:t>Swadling</w:t>
      </w:r>
      <w:proofErr w:type="spellEnd"/>
      <w:r>
        <w:t>, K. 2016. Zooplankton responses to increasing sea surface temperatures in the southeastern Australia global marine hotspot. Estuarine, Coastal and Shelf Science, 180: 242–257.</w:t>
      </w:r>
    </w:p>
    <w:p w14:paraId="643B4255" w14:textId="77777777" w:rsidR="005C37A6" w:rsidRDefault="005C37A6" w:rsidP="005C37A6">
      <w:pPr>
        <w:pStyle w:val="Bibliography"/>
      </w:pPr>
      <w:r>
        <w:t>Kerr, S. R., and Dickie, L. M. 2001. The biomass spectrum: a predator-prey theory of aquatic production. Columbia University Press.</w:t>
      </w:r>
    </w:p>
    <w:p w14:paraId="506CB342" w14:textId="77777777" w:rsidR="005C37A6" w:rsidRDefault="005C37A6" w:rsidP="005C37A6">
      <w:pPr>
        <w:pStyle w:val="Bibliography"/>
      </w:pPr>
      <w:proofErr w:type="spellStart"/>
      <w:r>
        <w:t>Kobari</w:t>
      </w:r>
      <w:proofErr w:type="spellEnd"/>
      <w:r>
        <w:t xml:space="preserve">, T., </w:t>
      </w:r>
      <w:proofErr w:type="spellStart"/>
      <w:r>
        <w:t>Makihara</w:t>
      </w:r>
      <w:proofErr w:type="spellEnd"/>
      <w:r>
        <w:t xml:space="preserve">, W., </w:t>
      </w:r>
      <w:proofErr w:type="spellStart"/>
      <w:r>
        <w:t>Kawafuchi</w:t>
      </w:r>
      <w:proofErr w:type="spellEnd"/>
      <w:r>
        <w:t xml:space="preserve">, T., Sato, K., and </w:t>
      </w:r>
      <w:proofErr w:type="spellStart"/>
      <w:r>
        <w:t>Kume</w:t>
      </w:r>
      <w:proofErr w:type="spellEnd"/>
      <w:r>
        <w:t xml:space="preserve">, G. 2018. Geographic variability in taxonomic composition, standing stock, and productivity of the </w:t>
      </w:r>
      <w:proofErr w:type="spellStart"/>
      <w:r>
        <w:t>mesozooplankton</w:t>
      </w:r>
      <w:proofErr w:type="spellEnd"/>
      <w:r>
        <w:t xml:space="preserve"> community around the Kuroshio Current in the East China Sea. Fisheries Oceanography, 27: 336–350.</w:t>
      </w:r>
    </w:p>
    <w:p w14:paraId="7525D8E5" w14:textId="77777777" w:rsidR="005C37A6" w:rsidRDefault="005C37A6" w:rsidP="005C37A6">
      <w:pPr>
        <w:pStyle w:val="Bibliography"/>
      </w:pPr>
      <w:proofErr w:type="spellStart"/>
      <w:r>
        <w:t>Krupica</w:t>
      </w:r>
      <w:proofErr w:type="spellEnd"/>
      <w:r>
        <w:t xml:space="preserve">, K. L., </w:t>
      </w:r>
      <w:proofErr w:type="spellStart"/>
      <w:r>
        <w:t>Sprules</w:t>
      </w:r>
      <w:proofErr w:type="spellEnd"/>
      <w:r>
        <w:t>, W. G., and Herman, A. W. 2012. The utility of body size indices derived from optical plankton counter data for the characterization of marine zooplankton assemblages. Continental Shelf Research, 36: 29–40.</w:t>
      </w:r>
    </w:p>
    <w:p w14:paraId="47FEB4F0" w14:textId="77777777" w:rsidR="005C37A6" w:rsidRDefault="005C37A6" w:rsidP="005C37A6">
      <w:pPr>
        <w:pStyle w:val="Bibliography"/>
      </w:pPr>
      <w:r>
        <w:t>Lampert, W. 1989. The Adaptive Significance of Diel Vertical Migration of Zooplankton. Functional Ecology, 3: 21–27. [British Ecological Society, Wiley].</w:t>
      </w:r>
    </w:p>
    <w:p w14:paraId="11703CD2" w14:textId="77777777" w:rsidR="005C37A6" w:rsidRDefault="005C37A6" w:rsidP="005C37A6">
      <w:pPr>
        <w:pStyle w:val="Bibliography"/>
      </w:pPr>
      <w:r>
        <w:t xml:space="preserve">Lucas, A. J., Dupont, C. L., Tai, V., </w:t>
      </w:r>
      <w:proofErr w:type="spellStart"/>
      <w:r>
        <w:t>Largier</w:t>
      </w:r>
      <w:proofErr w:type="spellEnd"/>
      <w:r>
        <w:t xml:space="preserve">, J. L., </w:t>
      </w:r>
      <w:proofErr w:type="spellStart"/>
      <w:r>
        <w:t>Palenik</w:t>
      </w:r>
      <w:proofErr w:type="spellEnd"/>
      <w:r>
        <w:t>, B., and Franks, P. J. S. 2011a. The green ribbon: Multiscale physical control of phytoplankton productivity and community structure over a narrow continental shelf. Limnology and Oceanography, 56: 611–626.</w:t>
      </w:r>
    </w:p>
    <w:p w14:paraId="19DA11C4" w14:textId="77777777" w:rsidR="005C37A6" w:rsidRDefault="005C37A6" w:rsidP="005C37A6">
      <w:pPr>
        <w:pStyle w:val="Bibliography"/>
      </w:pPr>
      <w:r>
        <w:t>Lucas, A. J., Franks, P. J. S., and Dupont, C. L. 2011b. Horizontal internal-tide fluxes support elevated phytoplankton productivity over the inner continental shelf. Limnology and Oceanography: Fluids and Environments, 1: 56–74.</w:t>
      </w:r>
    </w:p>
    <w:p w14:paraId="5DE85EFF" w14:textId="77777777" w:rsidR="005C37A6" w:rsidRDefault="005C37A6" w:rsidP="005C37A6">
      <w:pPr>
        <w:pStyle w:val="Bibliography"/>
      </w:pPr>
      <w:proofErr w:type="spellStart"/>
      <w:r>
        <w:t>Mackinson</w:t>
      </w:r>
      <w:proofErr w:type="spellEnd"/>
      <w:r>
        <w:t xml:space="preserve">, S., </w:t>
      </w:r>
      <w:proofErr w:type="spellStart"/>
      <w:r>
        <w:t>Daskalov</w:t>
      </w:r>
      <w:proofErr w:type="spellEnd"/>
      <w:r>
        <w:t xml:space="preserve">, G., Heymans, J. J., </w:t>
      </w:r>
      <w:proofErr w:type="spellStart"/>
      <w:r>
        <w:t>Neira</w:t>
      </w:r>
      <w:proofErr w:type="spellEnd"/>
      <w:r>
        <w:t xml:space="preserve">, S., </w:t>
      </w:r>
      <w:proofErr w:type="spellStart"/>
      <w:r>
        <w:t>Arancibia</w:t>
      </w:r>
      <w:proofErr w:type="spellEnd"/>
      <w:r>
        <w:t xml:space="preserve">, H., </w:t>
      </w:r>
      <w:proofErr w:type="spellStart"/>
      <w:r>
        <w:t>Zetina-Rejón</w:t>
      </w:r>
      <w:proofErr w:type="spellEnd"/>
      <w:r>
        <w:t xml:space="preserve">, M., Jiang, H., </w:t>
      </w:r>
      <w:r>
        <w:rPr>
          <w:i/>
          <w:iCs/>
        </w:rPr>
        <w:t>et al.</w:t>
      </w:r>
      <w:r>
        <w:t xml:space="preserve"> 2009. Which forcing factors fit? Using ecosystem models to investigate the relative influence of fishing and changes in primary productivity on the dynamics of marine ecosystems. Ecological Modelling, 220: 2972–2987.</w:t>
      </w:r>
    </w:p>
    <w:p w14:paraId="369151D3" w14:textId="77777777" w:rsidR="005C37A6" w:rsidRDefault="005C37A6" w:rsidP="005C37A6">
      <w:pPr>
        <w:pStyle w:val="Bibliography"/>
      </w:pPr>
      <w:r>
        <w:t xml:space="preserve">Maia, H. A., </w:t>
      </w:r>
      <w:proofErr w:type="spellStart"/>
      <w:r>
        <w:t>Morais</w:t>
      </w:r>
      <w:proofErr w:type="spellEnd"/>
      <w:r>
        <w:t xml:space="preserve">, R. A., </w:t>
      </w:r>
      <w:proofErr w:type="spellStart"/>
      <w:r>
        <w:t>Quimbayo</w:t>
      </w:r>
      <w:proofErr w:type="spellEnd"/>
      <w:r>
        <w:t xml:space="preserve">, J. P., Dias, M. S., Sampaio, C. L. S., Horta, P. A., Ferreira, C. E. L., </w:t>
      </w:r>
      <w:r>
        <w:rPr>
          <w:i/>
          <w:iCs/>
        </w:rPr>
        <w:t>et al.</w:t>
      </w:r>
      <w:r>
        <w:t xml:space="preserve"> 2018. Spatial patterns and drivers of fish and benthic reef communities at São Tomé Island, Tropical Eastern Atlantic. Marine Ecology, 39: e12520.</w:t>
      </w:r>
    </w:p>
    <w:p w14:paraId="7FFCE8C9" w14:textId="77777777" w:rsidR="005C37A6" w:rsidRDefault="005C37A6" w:rsidP="005C37A6">
      <w:pPr>
        <w:pStyle w:val="Bibliography"/>
      </w:pPr>
      <w:r>
        <w:t xml:space="preserve">Malan, N., Archer, M., Roughan, M., </w:t>
      </w:r>
      <w:proofErr w:type="spellStart"/>
      <w:r>
        <w:t>Cetina</w:t>
      </w:r>
      <w:proofErr w:type="spellEnd"/>
      <w:r>
        <w:t xml:space="preserve">-Heredia, P., Hemming, M., Rocha, C., Schaeffer, A., </w:t>
      </w:r>
      <w:r>
        <w:rPr>
          <w:i/>
          <w:iCs/>
        </w:rPr>
        <w:t>et al.</w:t>
      </w:r>
      <w:r>
        <w:t xml:space="preserve"> 2020. Eddy-Driven Cross-Shelf Transport in the East Australian Current Separation Zone. Journal of Geophysical Research: Oceans, 125: e2019JC015613.</w:t>
      </w:r>
    </w:p>
    <w:p w14:paraId="247B5EC2" w14:textId="77777777" w:rsidR="005C37A6" w:rsidRDefault="005C37A6" w:rsidP="005C37A6">
      <w:pPr>
        <w:pStyle w:val="Bibliography"/>
      </w:pPr>
      <w:r>
        <w:t>Malan, N., Roughan, M., and Kerry, C. 2021. The Rate of Coastal Temperature Rise Adjacent to a Warming Western Boundary Current is Nonuniform with Latitude. Geophysical Research Letters, 48: e2020GL090751.</w:t>
      </w:r>
    </w:p>
    <w:p w14:paraId="2BEEF625" w14:textId="77777777" w:rsidR="005C37A6" w:rsidRDefault="005C37A6" w:rsidP="005C37A6">
      <w:pPr>
        <w:pStyle w:val="Bibliography"/>
      </w:pPr>
      <w:proofErr w:type="spellStart"/>
      <w:r>
        <w:t>Marcolin</w:t>
      </w:r>
      <w:proofErr w:type="spellEnd"/>
      <w:r>
        <w:t xml:space="preserve">, C. da R., </w:t>
      </w:r>
      <w:proofErr w:type="spellStart"/>
      <w:r>
        <w:t>Schultes</w:t>
      </w:r>
      <w:proofErr w:type="spellEnd"/>
      <w:r>
        <w:t xml:space="preserve">, S., Jackson, G. A., and Lopes, R. M. 2013. Plankton and seston size spectra estimated by the LOPC and </w:t>
      </w:r>
      <w:proofErr w:type="spellStart"/>
      <w:r>
        <w:t>ZooScan</w:t>
      </w:r>
      <w:proofErr w:type="spellEnd"/>
      <w:r>
        <w:t xml:space="preserve"> in the Abrolhos Bank ecosystem (SE Atlantic). Continental Shelf Research, 70: 74–87.</w:t>
      </w:r>
    </w:p>
    <w:p w14:paraId="0965AFBA" w14:textId="77777777" w:rsidR="005C37A6" w:rsidRDefault="005C37A6" w:rsidP="005C37A6">
      <w:pPr>
        <w:pStyle w:val="Bibliography"/>
      </w:pPr>
      <w:proofErr w:type="spellStart"/>
      <w:r>
        <w:t>Marcolin</w:t>
      </w:r>
      <w:proofErr w:type="spellEnd"/>
      <w:r>
        <w:t xml:space="preserve">, C. da R., Lopes, R. M., and Jackson, G. A. 2015. Estimating zooplankton vertical distribution from combined LOPC and </w:t>
      </w:r>
      <w:proofErr w:type="spellStart"/>
      <w:r>
        <w:t>ZooScan</w:t>
      </w:r>
      <w:proofErr w:type="spellEnd"/>
      <w:r>
        <w:t xml:space="preserve"> observations on the Brazilian Coast. Marine Biology, 162: 2171–2186.</w:t>
      </w:r>
    </w:p>
    <w:p w14:paraId="1D133496" w14:textId="77777777" w:rsidR="005C37A6" w:rsidRDefault="005C37A6" w:rsidP="005C37A6">
      <w:pPr>
        <w:pStyle w:val="Bibliography"/>
      </w:pPr>
      <w:r>
        <w:lastRenderedPageBreak/>
        <w:t xml:space="preserve">Mitra, A., Castellani, C., Gentleman, W. C., </w:t>
      </w:r>
      <w:proofErr w:type="spellStart"/>
      <w:r>
        <w:t>Jónasdóttir</w:t>
      </w:r>
      <w:proofErr w:type="spellEnd"/>
      <w:r>
        <w:t xml:space="preserve">, S. H., Flynn, K. J., Bode, A., </w:t>
      </w:r>
      <w:proofErr w:type="spellStart"/>
      <w:r>
        <w:t>Halsband</w:t>
      </w:r>
      <w:proofErr w:type="spellEnd"/>
      <w:r>
        <w:t xml:space="preserve">, C., </w:t>
      </w:r>
      <w:r>
        <w:rPr>
          <w:i/>
          <w:iCs/>
        </w:rPr>
        <w:t>et al.</w:t>
      </w:r>
      <w:r>
        <w:t xml:space="preserve"> 2014. Bridging the gap between marine biogeochemical and fisheries sciences; configuring the zooplankton link. Progress in Oceanography, 129: 176–199.</w:t>
      </w:r>
    </w:p>
    <w:p w14:paraId="04D512F2" w14:textId="77777777" w:rsidR="005C37A6" w:rsidRDefault="005C37A6" w:rsidP="005C37A6">
      <w:pPr>
        <w:pStyle w:val="Bibliography"/>
      </w:pPr>
      <w:r>
        <w:t xml:space="preserve">Moore, S. K., and Suthers, I. M. 2006. Evaluation and correction of </w:t>
      </w:r>
      <w:proofErr w:type="spellStart"/>
      <w:r>
        <w:t>subresolved</w:t>
      </w:r>
      <w:proofErr w:type="spellEnd"/>
      <w:r>
        <w:t xml:space="preserve"> particles by the optical plankton counter in three Australian estuaries with pristine to highly modified catchments. Journal of Geophysical Research: Oceans, 111.</w:t>
      </w:r>
    </w:p>
    <w:p w14:paraId="7D448715" w14:textId="77777777" w:rsidR="005C37A6" w:rsidRDefault="005C37A6" w:rsidP="005C37A6">
      <w:pPr>
        <w:pStyle w:val="Bibliography"/>
      </w:pPr>
      <w:r>
        <w:t>Morris, A. W., Allen, J. I., Howland, R. J. M., and Wood, R. G. 1995. The Estuary Plume Zone: Source or Sink for Land-derived Nutrient Discharges? Estuarine, Coastal and Shelf Science, 40: 387–402.</w:t>
      </w:r>
    </w:p>
    <w:p w14:paraId="48FF212C" w14:textId="77777777" w:rsidR="005C37A6" w:rsidRDefault="005C37A6" w:rsidP="005C37A6">
      <w:pPr>
        <w:pStyle w:val="Bibliography"/>
      </w:pPr>
      <w:r>
        <w:t xml:space="preserve">Nogueira, E., González-Nuevo, G., Bode, A., Varela, M., </w:t>
      </w:r>
      <w:proofErr w:type="spellStart"/>
      <w:r>
        <w:t>Morán</w:t>
      </w:r>
      <w:proofErr w:type="spellEnd"/>
      <w:r>
        <w:t>,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7EA8683A" w14:textId="77777777" w:rsidR="005C37A6" w:rsidRDefault="005C37A6" w:rsidP="005C37A6">
      <w:pPr>
        <w:pStyle w:val="Bibliography"/>
      </w:pPr>
      <w:r>
        <w:t xml:space="preserve">Oke, P. R., Roughan, M., </w:t>
      </w:r>
      <w:proofErr w:type="spellStart"/>
      <w:r>
        <w:t>Cetina</w:t>
      </w:r>
      <w:proofErr w:type="spellEnd"/>
      <w:r>
        <w:t xml:space="preserve">-Heredia, P., </w:t>
      </w:r>
      <w:proofErr w:type="spellStart"/>
      <w:r>
        <w:t>Pilo</w:t>
      </w:r>
      <w:proofErr w:type="spellEnd"/>
      <w:r>
        <w:t xml:space="preserve">, G. S., Ridgway, K. R., </w:t>
      </w:r>
      <w:proofErr w:type="spellStart"/>
      <w:r>
        <w:t>Rykova</w:t>
      </w:r>
      <w:proofErr w:type="spellEnd"/>
      <w:r>
        <w:t xml:space="preserve">, T., Archer, M. R., </w:t>
      </w:r>
      <w:r>
        <w:rPr>
          <w:i/>
          <w:iCs/>
        </w:rPr>
        <w:t>et al.</w:t>
      </w:r>
      <w:r>
        <w:t xml:space="preserve"> 2019. Revisiting the circulation of the East Australian Current: Its path, separation, and eddy field. Progress in Oceanography, 176: 102139.</w:t>
      </w:r>
    </w:p>
    <w:p w14:paraId="1DB371B5" w14:textId="77777777" w:rsidR="005C37A6" w:rsidRDefault="005C37A6" w:rsidP="005C37A6">
      <w:pPr>
        <w:pStyle w:val="Bibliography"/>
      </w:pPr>
      <w:r>
        <w:t xml:space="preserve">Patti, B., </w:t>
      </w:r>
      <w:proofErr w:type="spellStart"/>
      <w:r>
        <w:t>Guisande</w:t>
      </w:r>
      <w:proofErr w:type="spellEnd"/>
      <w:r>
        <w:t xml:space="preserve">, C., Vergara, A. R., </w:t>
      </w:r>
      <w:proofErr w:type="spellStart"/>
      <w:r>
        <w:t>Riveiro</w:t>
      </w:r>
      <w:proofErr w:type="spellEnd"/>
      <w:r>
        <w:t xml:space="preserve">, I., Maneiro, I., Barreiro, A., </w:t>
      </w:r>
      <w:proofErr w:type="spellStart"/>
      <w:r>
        <w:t>Bonanno</w:t>
      </w:r>
      <w:proofErr w:type="spellEnd"/>
      <w:r>
        <w:t xml:space="preserve">, A., </w:t>
      </w:r>
      <w:r>
        <w:rPr>
          <w:i/>
          <w:iCs/>
        </w:rPr>
        <w:t>et al.</w:t>
      </w:r>
      <w:r>
        <w:t xml:space="preserve"> 2008. Factors responsible for the differences in satellite-based chlorophyll a concentration between the major global upwelling areas. Estuarine, Coastal and Shelf Science, 76: 775–786.</w:t>
      </w:r>
    </w:p>
    <w:p w14:paraId="081DF151" w14:textId="77777777" w:rsidR="005C37A6" w:rsidRDefault="005C37A6" w:rsidP="005C37A6">
      <w:pPr>
        <w:pStyle w:val="Bibliography"/>
      </w:pPr>
      <w:r>
        <w:t xml:space="preserve">Pauly, D., Christensen, V., </w:t>
      </w:r>
      <w:proofErr w:type="spellStart"/>
      <w:r>
        <w:t>Guénette</w:t>
      </w:r>
      <w:proofErr w:type="spellEnd"/>
      <w:r>
        <w:t xml:space="preserve">, S., Pitcher, T. J., </w:t>
      </w:r>
      <w:proofErr w:type="spellStart"/>
      <w:r>
        <w:t>Sumaila</w:t>
      </w:r>
      <w:proofErr w:type="spellEnd"/>
      <w:r>
        <w:t xml:space="preserve">, U. R., Walters, C. J., Watson, R., </w:t>
      </w:r>
      <w:r>
        <w:rPr>
          <w:i/>
          <w:iCs/>
        </w:rPr>
        <w:t>et al.</w:t>
      </w:r>
      <w:r>
        <w:t xml:space="preserve"> 2002. Towards sustainability in world fisheries. Nature, 418: 689–695. Nature Publishing Group.</w:t>
      </w:r>
    </w:p>
    <w:p w14:paraId="7FBF6B9E" w14:textId="77777777" w:rsidR="005C37A6" w:rsidRDefault="005C37A6" w:rsidP="005C37A6">
      <w:pPr>
        <w:pStyle w:val="Bibliography"/>
      </w:pPr>
      <w:r>
        <w:t xml:space="preserve">Pereira </w:t>
      </w:r>
      <w:proofErr w:type="spellStart"/>
      <w:r>
        <w:t>Brandini</w:t>
      </w:r>
      <w:proofErr w:type="spellEnd"/>
      <w:r>
        <w:t xml:space="preserve">, F., Nogueira, M., </w:t>
      </w:r>
      <w:proofErr w:type="spellStart"/>
      <w:r>
        <w:t>Simião</w:t>
      </w:r>
      <w:proofErr w:type="spellEnd"/>
      <w:r>
        <w:t xml:space="preserve">, M., Carlos </w:t>
      </w:r>
      <w:proofErr w:type="spellStart"/>
      <w:r>
        <w:t>Ugaz</w:t>
      </w:r>
      <w:proofErr w:type="spellEnd"/>
      <w:r>
        <w:t xml:space="preserve"> </w:t>
      </w:r>
      <w:proofErr w:type="spellStart"/>
      <w:r>
        <w:t>Codina</w:t>
      </w:r>
      <w:proofErr w:type="spellEnd"/>
      <w:r>
        <w:t xml:space="preserve">, J., and Almeida </w:t>
      </w:r>
      <w:proofErr w:type="spellStart"/>
      <w:r>
        <w:t>Noernberg</w:t>
      </w:r>
      <w:proofErr w:type="spellEnd"/>
      <w:r>
        <w:t>, M. 2014. Deep chlorophyll maximum and plankton community response to oceanic bottom intrusions on the continental shelf in the South Brazilian Bight. Continental Shelf Research, 89: 61–75.</w:t>
      </w:r>
    </w:p>
    <w:p w14:paraId="6D907944" w14:textId="77777777" w:rsidR="005C37A6" w:rsidRDefault="005C37A6" w:rsidP="005C37A6">
      <w:pPr>
        <w:pStyle w:val="Bibliography"/>
      </w:pPr>
      <w:r>
        <w:t xml:space="preserve">Petrik, C. M., Stock, C. A., Andersen, K. H., van </w:t>
      </w:r>
      <w:proofErr w:type="spellStart"/>
      <w:r>
        <w:t>Denderen</w:t>
      </w:r>
      <w:proofErr w:type="spellEnd"/>
      <w:r>
        <w:t xml:space="preserve">, P. D., and Watson, J. R. 2020. Large Pelagic Fish Are Most Sensitive to Climate Change Despite </w:t>
      </w:r>
      <w:proofErr w:type="spellStart"/>
      <w:r>
        <w:t>Pelagification</w:t>
      </w:r>
      <w:proofErr w:type="spellEnd"/>
      <w:r>
        <w:t xml:space="preserve"> of Ocean Food Webs. Frontiers in Marine Science, 7. Frontiers. https://www.frontiersin.org/articles/10.3389/fmars.2020.588482/full (Accessed 4 May 2021).</w:t>
      </w:r>
    </w:p>
    <w:p w14:paraId="5A89230F" w14:textId="77777777" w:rsidR="005C37A6" w:rsidRDefault="005C37A6" w:rsidP="005C37A6">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5A12CBF1" w14:textId="77777777" w:rsidR="005C37A6" w:rsidRDefault="005C37A6" w:rsidP="005C37A6">
      <w:pPr>
        <w:pStyle w:val="Bibliography"/>
      </w:pPr>
      <w:r>
        <w:t>R Core Team. 2020. R: A Language and Environment for Statistical Computing v4.0.2. R Foundation for Statistical Computing, Vienna, Austria.</w:t>
      </w:r>
    </w:p>
    <w:p w14:paraId="1E26C00F" w14:textId="77777777" w:rsidR="005C37A6" w:rsidRDefault="005C37A6" w:rsidP="005C37A6">
      <w:pPr>
        <w:pStyle w:val="Bibliography"/>
      </w:pPr>
      <w:proofErr w:type="spellStart"/>
      <w:r>
        <w:t>Revill</w:t>
      </w:r>
      <w:proofErr w:type="spellEnd"/>
      <w:r>
        <w:t xml:space="preserve">, A. T., Young, J. W., and </w:t>
      </w:r>
      <w:proofErr w:type="spellStart"/>
      <w:r>
        <w:t>Lansdell</w:t>
      </w:r>
      <w:proofErr w:type="spellEnd"/>
      <w:r>
        <w:t>, M. 2009. Stable isotopic evidence for trophic groupings and bio-regionalization of predators and their prey in oceanic waters off eastern Australia. Marine Biology, 156: 1241–1253.</w:t>
      </w:r>
    </w:p>
    <w:p w14:paraId="4FA2BB51" w14:textId="77777777" w:rsidR="005C37A6" w:rsidRDefault="005C37A6" w:rsidP="005C37A6">
      <w:pPr>
        <w:pStyle w:val="Bibliography"/>
      </w:pPr>
      <w:r>
        <w:t xml:space="preserve">Richardson, A. J., </w:t>
      </w:r>
      <w:proofErr w:type="spellStart"/>
      <w:r>
        <w:t>Walne</w:t>
      </w:r>
      <w:proofErr w:type="spellEnd"/>
      <w:r>
        <w:t xml:space="preserve">, A. W., John, A. W. G., Jonas, T. D., Lindley, J. A., Sims, D. W., Stevens, D., </w:t>
      </w:r>
      <w:r>
        <w:rPr>
          <w:i/>
          <w:iCs/>
        </w:rPr>
        <w:t>et al.</w:t>
      </w:r>
      <w:r>
        <w:t xml:space="preserve"> 2006. Using continuous plankton recorder data. Progress in Oceanography, 68: 27–74.</w:t>
      </w:r>
    </w:p>
    <w:p w14:paraId="30F8F149" w14:textId="77777777" w:rsidR="005C37A6" w:rsidRDefault="005C37A6" w:rsidP="005C37A6">
      <w:pPr>
        <w:pStyle w:val="Bibliography"/>
      </w:pPr>
      <w:r>
        <w:t>Richardson, A. J. 2008. In hot water: zooplankton and climate change. ICES Journal of Marine Science, 65: 279–295.</w:t>
      </w:r>
    </w:p>
    <w:p w14:paraId="594D55B5" w14:textId="77777777" w:rsidR="005C37A6" w:rsidRDefault="005C37A6" w:rsidP="005C37A6">
      <w:pPr>
        <w:pStyle w:val="Bibliography"/>
      </w:pPr>
      <w:r>
        <w:t>Ridgway, K. R., and Dunn, J. R. 2003. Mesoscale structure of the mean East Australian Current System and its relationship with topography. Progress in Oceanography, 56: 189–222.</w:t>
      </w:r>
    </w:p>
    <w:p w14:paraId="06DDF8F1" w14:textId="77777777" w:rsidR="005C37A6" w:rsidRDefault="005C37A6" w:rsidP="005C37A6">
      <w:pPr>
        <w:pStyle w:val="Bibliography"/>
      </w:pPr>
      <w:proofErr w:type="spellStart"/>
      <w:r>
        <w:lastRenderedPageBreak/>
        <w:t>Rossberg</w:t>
      </w:r>
      <w:proofErr w:type="spellEnd"/>
      <w:r>
        <w:t xml:space="preserve">, A. G., </w:t>
      </w:r>
      <w:proofErr w:type="spellStart"/>
      <w:r>
        <w:t>Gaedke</w:t>
      </w:r>
      <w:proofErr w:type="spellEnd"/>
      <w:r>
        <w:t xml:space="preserve">, U., and </w:t>
      </w:r>
      <w:proofErr w:type="spellStart"/>
      <w:r>
        <w:t>Kratina</w:t>
      </w:r>
      <w:proofErr w:type="spellEnd"/>
      <w:r>
        <w:t>, P. 2019. Dome patterns in pelagic size spectra reveal strong trophic cascades. Nature Communications, 10: 4396. Nature Publishing Group.</w:t>
      </w:r>
    </w:p>
    <w:p w14:paraId="0CA3F684" w14:textId="77777777" w:rsidR="005C37A6" w:rsidRDefault="005C37A6" w:rsidP="005C37A6">
      <w:pPr>
        <w:pStyle w:val="Bibliography"/>
      </w:pPr>
      <w:r>
        <w:t xml:space="preserve">Rossi, V., Schaeffer, A., Wood, J., </w:t>
      </w:r>
      <w:proofErr w:type="spellStart"/>
      <w:r>
        <w:t>Galibert</w:t>
      </w:r>
      <w:proofErr w:type="spellEnd"/>
      <w:r>
        <w:t xml:space="preserve">, G., Morris, B., </w:t>
      </w:r>
      <w:proofErr w:type="spellStart"/>
      <w:r>
        <w:t>Sudre</w:t>
      </w:r>
      <w:proofErr w:type="spellEnd"/>
      <w:r>
        <w:t xml:space="preserv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934EBF1" w14:textId="77777777" w:rsidR="005C37A6" w:rsidRDefault="005C37A6" w:rsidP="005C37A6">
      <w:pPr>
        <w:pStyle w:val="Bibliography"/>
      </w:pPr>
      <w:r>
        <w:t>Roughan, M., and Middleton, J. H. 2002. A comparison of observed upwelling mechanisms off the east coast of Australia. Continental Shelf Research, 22: 2551–2572.</w:t>
      </w:r>
    </w:p>
    <w:p w14:paraId="4E4C22B0" w14:textId="77777777" w:rsidR="005C37A6" w:rsidRDefault="005C37A6" w:rsidP="005C37A6">
      <w:pPr>
        <w:pStyle w:val="Bibliography"/>
      </w:pPr>
      <w:proofErr w:type="spellStart"/>
      <w:r>
        <w:t>Sabatès</w:t>
      </w:r>
      <w:proofErr w:type="spellEnd"/>
      <w:r>
        <w:t xml:space="preserve">, A., Gili, J. M., and </w:t>
      </w:r>
      <w:proofErr w:type="spellStart"/>
      <w:r>
        <w:t>Pagès</w:t>
      </w:r>
      <w:proofErr w:type="spellEnd"/>
      <w:r>
        <w:t xml:space="preserve">, F. 1989. Relationship between zooplankton distribution, geographic </w:t>
      </w:r>
      <w:proofErr w:type="gramStart"/>
      <w:r>
        <w:t>characteristics</w:t>
      </w:r>
      <w:proofErr w:type="gramEnd"/>
      <w:r>
        <w:t xml:space="preserve"> and hydrographic patterns off the Catalan coast (Western Mediterranean). Marine Biology, 103: 153–159.</w:t>
      </w:r>
    </w:p>
    <w:p w14:paraId="59DBA53C" w14:textId="77777777" w:rsidR="005C37A6" w:rsidRDefault="005C37A6" w:rsidP="005C37A6">
      <w:pPr>
        <w:pStyle w:val="Bibliography"/>
      </w:pPr>
      <w:r>
        <w:t>Schaeffer, A., Roughan, M., and Morris, B. D. 2013. Cross-shelf dynamics in a western boundary current regime: Implications for upwelling. Journal of Physical Oceanography, 44: 2812–2813.</w:t>
      </w:r>
    </w:p>
    <w:p w14:paraId="5A5ECCD5" w14:textId="77777777" w:rsidR="005C37A6" w:rsidRDefault="005C37A6" w:rsidP="005C37A6">
      <w:pPr>
        <w:pStyle w:val="Bibliography"/>
      </w:pPr>
      <w:r>
        <w:t>Schaeffer, A., Roughan, M., and Wood, J. E. 2014. Observed bottom boundary layer transport and uplift on the continental shelf adjacent to a western boundary current. Journal of Geophysical Research-Oceans, 119: 4922–4939.</w:t>
      </w:r>
    </w:p>
    <w:p w14:paraId="01E4DFA6" w14:textId="77777777" w:rsidR="005C37A6" w:rsidRDefault="005C37A6" w:rsidP="005C37A6">
      <w:pPr>
        <w:pStyle w:val="Bibliography"/>
      </w:pPr>
      <w:r>
        <w:t>Schaeffer, A., and Roughan, M. 2015. Influence of a western boundary current on shelf dynamics and upwelling from repeat glider deployments. Geophysical Research Letters, 42: 121–128.</w:t>
      </w:r>
    </w:p>
    <w:p w14:paraId="446495BB" w14:textId="77777777" w:rsidR="005C37A6" w:rsidRDefault="005C37A6" w:rsidP="005C37A6">
      <w:pPr>
        <w:pStyle w:val="Bibliography"/>
      </w:pPr>
      <w:proofErr w:type="spellStart"/>
      <w:r>
        <w:t>Sourisseau</w:t>
      </w:r>
      <w:proofErr w:type="spellEnd"/>
      <w:r>
        <w:t xml:space="preserve">, M., and </w:t>
      </w:r>
      <w:proofErr w:type="spellStart"/>
      <w:r>
        <w:t>Carlotti</w:t>
      </w:r>
      <w:proofErr w:type="spellEnd"/>
      <w:r>
        <w:t>, F. 2006. Spatial distribution of zooplankton size spectra on the French continental shelf of the Bay of Biscay during spring 2000 and 2001. Journal of Geophysical Research: Oceans, 111.</w:t>
      </w:r>
    </w:p>
    <w:p w14:paraId="61D10A24" w14:textId="77777777" w:rsidR="005C37A6" w:rsidRDefault="005C37A6" w:rsidP="005C37A6">
      <w:pPr>
        <w:pStyle w:val="Bibliography"/>
      </w:pPr>
      <w:proofErr w:type="spellStart"/>
      <w:r>
        <w:t>Sprules</w:t>
      </w:r>
      <w:proofErr w:type="spellEnd"/>
      <w:r>
        <w:t>, W. G., and Barth, L. E. 2015. Surfing the biomass size spectrum: some remarks on history, theory, and application. Canadian Journal of Fisheries and Aquatic Sciences, 73: 477–495. NRC Research Press.</w:t>
      </w:r>
    </w:p>
    <w:p w14:paraId="2B7EE471" w14:textId="77777777" w:rsidR="005C37A6" w:rsidRDefault="005C37A6" w:rsidP="005C37A6">
      <w:pPr>
        <w:pStyle w:val="Bibliography"/>
      </w:pPr>
      <w:r>
        <w:t>Suthers, I. M., Taggart, C. T., Rissik, D., and Baird, M. E. 2006. Day and night ichthyoplankton assemblages and zooplankton biomass size spectrum in a deep ocean island wake. Marine Ecology Progress Series, 322: 225–238.</w:t>
      </w:r>
    </w:p>
    <w:p w14:paraId="3E0E82F7" w14:textId="77777777" w:rsidR="005C37A6" w:rsidRDefault="005C37A6" w:rsidP="005C37A6">
      <w:pPr>
        <w:pStyle w:val="Bibliography"/>
      </w:pPr>
      <w:r>
        <w:t xml:space="preserve">Suthers, I. M., Everett, J. D., Roughan, M., Young, J. W., Oke, P. R., </w:t>
      </w:r>
      <w:proofErr w:type="spellStart"/>
      <w:r>
        <w:t>Condie</w:t>
      </w:r>
      <w:proofErr w:type="spellEnd"/>
      <w:r>
        <w:t xml:space="preserve">, S. A., Hartog, J. R., </w:t>
      </w:r>
      <w:r>
        <w:rPr>
          <w:i/>
          <w:iCs/>
        </w:rPr>
        <w:t>et al.</w:t>
      </w:r>
      <w:r>
        <w:t xml:space="preserve"> 2011. The strengthening East Australian Current, its </w:t>
      </w:r>
      <w:proofErr w:type="gramStart"/>
      <w:r>
        <w:t>eddies</w:t>
      </w:r>
      <w:proofErr w:type="gramEnd"/>
      <w:r>
        <w:t xml:space="preserve"> and biological effects - an introduction and overview. Deep-Sea Research Part II-Topical Studies in Oceanography, 58: 538–546.</w:t>
      </w:r>
    </w:p>
    <w:p w14:paraId="4DC3153F" w14:textId="77777777" w:rsidR="005C37A6" w:rsidRDefault="005C37A6" w:rsidP="005C37A6">
      <w:pPr>
        <w:pStyle w:val="Bibliography"/>
      </w:pPr>
      <w:r>
        <w:t>Thompson, P. A., Baird, M. E., Ingleton, T., and Doblin, M. A. 2009. Long-term changes in temperate Australian coastal waters: implications for phytoplankton. Marine Ecology Progress Series, 394: 1–19.</w:t>
      </w:r>
    </w:p>
    <w:p w14:paraId="5012F1B8" w14:textId="77777777" w:rsidR="005C37A6" w:rsidRDefault="005C37A6" w:rsidP="005C37A6">
      <w:pPr>
        <w:pStyle w:val="Bibliography"/>
      </w:pPr>
      <w:r>
        <w:t>Truong, L., Suthers, I. M., Cruz, D. O., and Smith, J. A. 2017. Plankton supports the majority of fish biomass on temperate rocky reefs. Marine Biology, 164: 12.</w:t>
      </w:r>
    </w:p>
    <w:p w14:paraId="01D005E6" w14:textId="77777777" w:rsidR="005C37A6" w:rsidRDefault="005C37A6" w:rsidP="005C37A6">
      <w:pPr>
        <w:pStyle w:val="Bibliography"/>
      </w:pPr>
      <w:r>
        <w:t>Tsukamoto, K., and Miller, M. J. 2020. The mysterious feeding ecology of leptocephali: a unique strategy of consuming marine snow materials. Fisheries Science. https://doi.org/10.1007/s12562-020-01477-3 (Accessed 14 December 2020).</w:t>
      </w:r>
    </w:p>
    <w:p w14:paraId="247F0B2B" w14:textId="77777777" w:rsidR="005C37A6" w:rsidRDefault="005C37A6" w:rsidP="005C37A6">
      <w:pPr>
        <w:pStyle w:val="Bibliography"/>
      </w:pPr>
      <w:r>
        <w:t xml:space="preserve">Turner, J. T., and </w:t>
      </w:r>
      <w:proofErr w:type="spellStart"/>
      <w:r>
        <w:t>Dagg</w:t>
      </w:r>
      <w:proofErr w:type="spellEnd"/>
      <w:r>
        <w:t>, M. J. 1983. Vertical Distributions of Continental Shelf Zooplankton in Stratified and Isothermal Waters. Biological Oceanography, 3: 1–40.</w:t>
      </w:r>
    </w:p>
    <w:p w14:paraId="38DC3675" w14:textId="77777777" w:rsidR="005C37A6" w:rsidRDefault="005C37A6" w:rsidP="005C37A6">
      <w:pPr>
        <w:pStyle w:val="Bibliography"/>
      </w:pPr>
      <w:proofErr w:type="spellStart"/>
      <w:r>
        <w:t>Vandromme</w:t>
      </w:r>
      <w:proofErr w:type="spellEnd"/>
      <w:r>
        <w:t xml:space="preserve">, P., Nogueira, E., </w:t>
      </w:r>
      <w:proofErr w:type="spellStart"/>
      <w:r>
        <w:t>Huret</w:t>
      </w:r>
      <w:proofErr w:type="spellEnd"/>
      <w:r>
        <w:t xml:space="preserve">, M., Lopez-Urrutia, Á., González, G. G.-N., </w:t>
      </w:r>
      <w:proofErr w:type="spellStart"/>
      <w:r>
        <w:t>Sourisseau</w:t>
      </w:r>
      <w:proofErr w:type="spellEnd"/>
      <w:r>
        <w:t xml:space="preserve">, M., and </w:t>
      </w:r>
      <w:proofErr w:type="spellStart"/>
      <w:r>
        <w:t>Petitgas</w:t>
      </w:r>
      <w:proofErr w:type="spellEnd"/>
      <w:r>
        <w:t>, P. 2014. Springtime zooplankton size structure over the continental shelf of the Bay of Biscay. Ocean Science, 10: 821–835.</w:t>
      </w:r>
    </w:p>
    <w:p w14:paraId="7321FC12" w14:textId="77777777" w:rsidR="005C37A6" w:rsidRDefault="005C37A6" w:rsidP="005C37A6">
      <w:pPr>
        <w:pStyle w:val="Bibliography"/>
      </w:pPr>
      <w:proofErr w:type="spellStart"/>
      <w:r>
        <w:t>Vidondo</w:t>
      </w:r>
      <w:proofErr w:type="spellEnd"/>
      <w:r>
        <w:t>, B., Prairie, Y. T., Blanco, J. M., and Duarte, C. M. 1997. Some aspects of the analysis of size spectra in aquatic ecology. Limnology and Oceanography, 42: 184–192.</w:t>
      </w:r>
    </w:p>
    <w:p w14:paraId="79D02902" w14:textId="77777777" w:rsidR="005C37A6" w:rsidRDefault="005C37A6" w:rsidP="005C37A6">
      <w:pPr>
        <w:pStyle w:val="Bibliography"/>
      </w:pPr>
      <w:r>
        <w:lastRenderedPageBreak/>
        <w:t xml:space="preserve">Wallis, J. R., </w:t>
      </w:r>
      <w:proofErr w:type="spellStart"/>
      <w:r>
        <w:t>Swadling</w:t>
      </w:r>
      <w:proofErr w:type="spellEnd"/>
      <w:r>
        <w:t xml:space="preserve">, K. M., Everett, J. D., Suthers, I. M., Jones, H. J., Buchanan, P. J., Crawford, C. M., </w:t>
      </w:r>
      <w:r>
        <w:rPr>
          <w:i/>
          <w:iCs/>
        </w:rPr>
        <w:t>et al.</w:t>
      </w:r>
      <w:r>
        <w:t xml:space="preserve"> 2016. Zooplankton abundance and biomass size spectra in the East Antarctic sea-ice zone during the winter–spring transition. Deep Sea Research Part II: Topical Studies in Oceanography, 131: 170–181.</w:t>
      </w:r>
    </w:p>
    <w:p w14:paraId="41C23646" w14:textId="77777777" w:rsidR="005C37A6" w:rsidRDefault="005C37A6" w:rsidP="005C37A6">
      <w:pPr>
        <w:pStyle w:val="Bibliography"/>
      </w:pPr>
      <w:r>
        <w:t xml:space="preserve">White, E. P., Ernest, S. K. M., </w:t>
      </w:r>
      <w:proofErr w:type="spellStart"/>
      <w:r>
        <w:t>Kerkhoff</w:t>
      </w:r>
      <w:proofErr w:type="spellEnd"/>
      <w:r>
        <w:t xml:space="preserve">, A. J., and </w:t>
      </w:r>
      <w:proofErr w:type="spellStart"/>
      <w:r>
        <w:t>Enquist</w:t>
      </w:r>
      <w:proofErr w:type="spellEnd"/>
      <w:r>
        <w:t>, B. J. 2007. Relationships between body size and abundance in ecology. Trends in Ecology &amp; Evolution, 22: 323–330.</w:t>
      </w:r>
    </w:p>
    <w:p w14:paraId="52A901B5" w14:textId="77777777" w:rsidR="005C37A6" w:rsidRDefault="005C37A6" w:rsidP="005C37A6">
      <w:pPr>
        <w:pStyle w:val="Bibliography"/>
      </w:pPr>
      <w:r>
        <w:t>Wickham, H. 2011. ggplot2. WIREs Computational Statistics, 3: 180–185.</w:t>
      </w:r>
    </w:p>
    <w:p w14:paraId="38B35445" w14:textId="77777777" w:rsidR="005C37A6" w:rsidRDefault="005C37A6" w:rsidP="005C37A6">
      <w:pPr>
        <w:pStyle w:val="Bibliography"/>
      </w:pPr>
      <w:r>
        <w:t>Wood, J. E., Schaeffer, A., Roughan, M., and Tate, P. M. 2016. Seasonal variability in the continental shelf waters off southeastern Australia: Fact or fiction? Continental Shelf Research, 112: 92–103.</w:t>
      </w:r>
    </w:p>
    <w:p w14:paraId="52B4BAE6" w14:textId="77777777" w:rsidR="005C37A6" w:rsidRDefault="005C37A6" w:rsidP="005C37A6">
      <w:pPr>
        <w:pStyle w:val="Bibliography"/>
      </w:pPr>
      <w:r>
        <w:t xml:space="preserve">Wu, L., Cai, W., Zhang, L., Nakamura, H., </w:t>
      </w:r>
      <w:proofErr w:type="spellStart"/>
      <w:r>
        <w:t>Timmermann</w:t>
      </w:r>
      <w:proofErr w:type="spellEnd"/>
      <w:r>
        <w:t xml:space="preserve">, A., Joyce, T., </w:t>
      </w:r>
      <w:proofErr w:type="spellStart"/>
      <w:r>
        <w:t>McPhaden</w:t>
      </w:r>
      <w:proofErr w:type="spellEnd"/>
      <w:r>
        <w:t xml:space="preserve">, M. J., </w:t>
      </w:r>
      <w:r>
        <w:rPr>
          <w:i/>
          <w:iCs/>
        </w:rPr>
        <w:t>et al.</w:t>
      </w:r>
      <w:r>
        <w:t xml:space="preserve"> 2012. Enhanced warming over the global subtropical western boundary currents. Nature Climate Change, 2: 161–166. Nature Publishing Group.</w:t>
      </w:r>
    </w:p>
    <w:p w14:paraId="7A72EF9B" w14:textId="77777777" w:rsidR="005C37A6" w:rsidRDefault="005C37A6" w:rsidP="005C37A6">
      <w:pPr>
        <w:pStyle w:val="Bibliography"/>
      </w:pPr>
      <w:r>
        <w:t>Zhou, M. 2006. What determines the slope of a plankton biomass spectrum? Journal of Plankton Research, 28: 437–448. Oxford Academic.</w:t>
      </w:r>
    </w:p>
    <w:p w14:paraId="67B01510" w14:textId="241B146E"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7"/>
      <w:headerReference w:type="first" r:id="rId28"/>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2B42A" w14:textId="77777777" w:rsidR="00C63FDB" w:rsidRDefault="00C63FDB" w:rsidP="000379AB">
      <w:r>
        <w:separator/>
      </w:r>
    </w:p>
  </w:endnote>
  <w:endnote w:type="continuationSeparator" w:id="0">
    <w:p w14:paraId="41B990E5" w14:textId="77777777" w:rsidR="00C63FDB" w:rsidRDefault="00C63FDB"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967984"/>
      <w:docPartObj>
        <w:docPartGallery w:val="Page Numbers (Bottom of Page)"/>
        <w:docPartUnique/>
      </w:docPartObj>
    </w:sdtPr>
    <w:sdtEndPr>
      <w:rPr>
        <w:noProof/>
      </w:rPr>
    </w:sdtEndPr>
    <w:sdtContent>
      <w:p w14:paraId="24EB94E7" w14:textId="042DFBB3" w:rsidR="004E08F6" w:rsidRDefault="004E08F6">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4E08F6" w:rsidRDefault="004E08F6"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F1E4E" w14:textId="77777777" w:rsidR="00C63FDB" w:rsidRDefault="00C63FDB" w:rsidP="000379AB">
      <w:r>
        <w:separator/>
      </w:r>
    </w:p>
  </w:footnote>
  <w:footnote w:type="continuationSeparator" w:id="0">
    <w:p w14:paraId="43A7ED32" w14:textId="77777777" w:rsidR="00C63FDB" w:rsidRDefault="00C63FDB"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4E08F6" w:rsidRDefault="004E08F6" w:rsidP="00E31404">
    <w:pPr>
      <w:pStyle w:val="Header"/>
      <w:jc w:val="center"/>
    </w:pPr>
    <w:r>
      <w:t xml:space="preserve">Confidential manuscript submitted to </w:t>
    </w:r>
    <w:r>
      <w:rPr>
        <w:i/>
      </w:rPr>
      <w:t xml:space="preserve">replace this text with name of </w:t>
    </w:r>
    <w:r w:rsidRPr="007778ED">
      <w:rPr>
        <w:i/>
      </w:rPr>
      <w:t xml:space="preserve">AGU </w:t>
    </w:r>
    <w:proofErr w:type="gramStart"/>
    <w:r w:rsidRPr="007778ED">
      <w:rPr>
        <w:i/>
      </w:rPr>
      <w:t>journal</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yden Schilling">
    <w15:presenceInfo w15:providerId="None" w15:userId="Hayden Schill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07936"/>
    <w:rsid w:val="00010B04"/>
    <w:rsid w:val="00012075"/>
    <w:rsid w:val="000120BB"/>
    <w:rsid w:val="00012E4A"/>
    <w:rsid w:val="00014258"/>
    <w:rsid w:val="00016AC5"/>
    <w:rsid w:val="00016F07"/>
    <w:rsid w:val="000202B2"/>
    <w:rsid w:val="000223EE"/>
    <w:rsid w:val="000265DC"/>
    <w:rsid w:val="00030FF6"/>
    <w:rsid w:val="00031829"/>
    <w:rsid w:val="00031F66"/>
    <w:rsid w:val="00037551"/>
    <w:rsid w:val="000379AB"/>
    <w:rsid w:val="0004013A"/>
    <w:rsid w:val="000406A0"/>
    <w:rsid w:val="00040870"/>
    <w:rsid w:val="00041004"/>
    <w:rsid w:val="0004340E"/>
    <w:rsid w:val="00044EBD"/>
    <w:rsid w:val="00045920"/>
    <w:rsid w:val="00046E7A"/>
    <w:rsid w:val="000503A1"/>
    <w:rsid w:val="0005071E"/>
    <w:rsid w:val="00052247"/>
    <w:rsid w:val="00052CA4"/>
    <w:rsid w:val="00056422"/>
    <w:rsid w:val="00056B59"/>
    <w:rsid w:val="00057697"/>
    <w:rsid w:val="000610B8"/>
    <w:rsid w:val="00063B54"/>
    <w:rsid w:val="000651A6"/>
    <w:rsid w:val="00065806"/>
    <w:rsid w:val="00071284"/>
    <w:rsid w:val="00071EC6"/>
    <w:rsid w:val="0007414F"/>
    <w:rsid w:val="00077743"/>
    <w:rsid w:val="00077949"/>
    <w:rsid w:val="00077AAF"/>
    <w:rsid w:val="00077CDD"/>
    <w:rsid w:val="000808FA"/>
    <w:rsid w:val="00082586"/>
    <w:rsid w:val="00084B71"/>
    <w:rsid w:val="000861B9"/>
    <w:rsid w:val="00086B9E"/>
    <w:rsid w:val="00087B81"/>
    <w:rsid w:val="0009116A"/>
    <w:rsid w:val="000928AB"/>
    <w:rsid w:val="00093B43"/>
    <w:rsid w:val="00095ADB"/>
    <w:rsid w:val="000A0C86"/>
    <w:rsid w:val="000A5294"/>
    <w:rsid w:val="000A5B34"/>
    <w:rsid w:val="000A77C9"/>
    <w:rsid w:val="000B035A"/>
    <w:rsid w:val="000B0860"/>
    <w:rsid w:val="000B133A"/>
    <w:rsid w:val="000B14C1"/>
    <w:rsid w:val="000B1D8B"/>
    <w:rsid w:val="000B2BEE"/>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07F5"/>
    <w:rsid w:val="000F24D1"/>
    <w:rsid w:val="000F29CC"/>
    <w:rsid w:val="000F2BBA"/>
    <w:rsid w:val="000F503E"/>
    <w:rsid w:val="000F5520"/>
    <w:rsid w:val="000F5BF7"/>
    <w:rsid w:val="000F67F2"/>
    <w:rsid w:val="000F68EC"/>
    <w:rsid w:val="000F6FF5"/>
    <w:rsid w:val="00103CD2"/>
    <w:rsid w:val="001078C0"/>
    <w:rsid w:val="00112698"/>
    <w:rsid w:val="0011688C"/>
    <w:rsid w:val="00120B3D"/>
    <w:rsid w:val="0012458B"/>
    <w:rsid w:val="0012564A"/>
    <w:rsid w:val="00130389"/>
    <w:rsid w:val="00131D0E"/>
    <w:rsid w:val="00132080"/>
    <w:rsid w:val="001321FD"/>
    <w:rsid w:val="00135B5A"/>
    <w:rsid w:val="00135CD1"/>
    <w:rsid w:val="00136674"/>
    <w:rsid w:val="001402D8"/>
    <w:rsid w:val="00142E2E"/>
    <w:rsid w:val="001437D6"/>
    <w:rsid w:val="001473FC"/>
    <w:rsid w:val="00155160"/>
    <w:rsid w:val="001578D5"/>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24C6"/>
    <w:rsid w:val="00193BFE"/>
    <w:rsid w:val="00194DB9"/>
    <w:rsid w:val="00196D4E"/>
    <w:rsid w:val="00197CD6"/>
    <w:rsid w:val="00197D43"/>
    <w:rsid w:val="001A16EB"/>
    <w:rsid w:val="001A3EE6"/>
    <w:rsid w:val="001A41F2"/>
    <w:rsid w:val="001A502C"/>
    <w:rsid w:val="001A6CB9"/>
    <w:rsid w:val="001A6F0D"/>
    <w:rsid w:val="001B2663"/>
    <w:rsid w:val="001B3B68"/>
    <w:rsid w:val="001B4E60"/>
    <w:rsid w:val="001B5E24"/>
    <w:rsid w:val="001C01D1"/>
    <w:rsid w:val="001C1DFC"/>
    <w:rsid w:val="001C2187"/>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B70"/>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0EDA"/>
    <w:rsid w:val="00263693"/>
    <w:rsid w:val="00263988"/>
    <w:rsid w:val="00265C5B"/>
    <w:rsid w:val="002671A7"/>
    <w:rsid w:val="0026723A"/>
    <w:rsid w:val="00270A8C"/>
    <w:rsid w:val="00273150"/>
    <w:rsid w:val="00275344"/>
    <w:rsid w:val="00276F14"/>
    <w:rsid w:val="002775C5"/>
    <w:rsid w:val="002804FA"/>
    <w:rsid w:val="00280ADA"/>
    <w:rsid w:val="0028175B"/>
    <w:rsid w:val="00285701"/>
    <w:rsid w:val="00290645"/>
    <w:rsid w:val="00290A64"/>
    <w:rsid w:val="00291D9A"/>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5C6"/>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6496"/>
    <w:rsid w:val="00307499"/>
    <w:rsid w:val="00307FC5"/>
    <w:rsid w:val="00311FDB"/>
    <w:rsid w:val="00312ECF"/>
    <w:rsid w:val="003137C3"/>
    <w:rsid w:val="00315B01"/>
    <w:rsid w:val="003162D6"/>
    <w:rsid w:val="003168CC"/>
    <w:rsid w:val="003171FF"/>
    <w:rsid w:val="00317953"/>
    <w:rsid w:val="00321596"/>
    <w:rsid w:val="00321C29"/>
    <w:rsid w:val="003238FC"/>
    <w:rsid w:val="00325D0B"/>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5144"/>
    <w:rsid w:val="00377593"/>
    <w:rsid w:val="003810EC"/>
    <w:rsid w:val="00383C20"/>
    <w:rsid w:val="003855C3"/>
    <w:rsid w:val="00386D4E"/>
    <w:rsid w:val="00386F85"/>
    <w:rsid w:val="00387A40"/>
    <w:rsid w:val="00390CE4"/>
    <w:rsid w:val="00391447"/>
    <w:rsid w:val="00392E7D"/>
    <w:rsid w:val="00396D70"/>
    <w:rsid w:val="003A1011"/>
    <w:rsid w:val="003A1F87"/>
    <w:rsid w:val="003A22DD"/>
    <w:rsid w:val="003A2A09"/>
    <w:rsid w:val="003A6543"/>
    <w:rsid w:val="003A6CE0"/>
    <w:rsid w:val="003B01EB"/>
    <w:rsid w:val="003B0298"/>
    <w:rsid w:val="003B0AB9"/>
    <w:rsid w:val="003B1584"/>
    <w:rsid w:val="003B1669"/>
    <w:rsid w:val="003B1FFA"/>
    <w:rsid w:val="003B3D2C"/>
    <w:rsid w:val="003B4A79"/>
    <w:rsid w:val="003C0854"/>
    <w:rsid w:val="003C09A6"/>
    <w:rsid w:val="003C160C"/>
    <w:rsid w:val="003C1C72"/>
    <w:rsid w:val="003C6A98"/>
    <w:rsid w:val="003C7453"/>
    <w:rsid w:val="003C7B33"/>
    <w:rsid w:val="003D2000"/>
    <w:rsid w:val="003D29DF"/>
    <w:rsid w:val="003D2C5C"/>
    <w:rsid w:val="003D311B"/>
    <w:rsid w:val="003D5788"/>
    <w:rsid w:val="003D57AB"/>
    <w:rsid w:val="003E012B"/>
    <w:rsid w:val="003E399B"/>
    <w:rsid w:val="003E4CBD"/>
    <w:rsid w:val="003E65D6"/>
    <w:rsid w:val="003E660A"/>
    <w:rsid w:val="003E6FCE"/>
    <w:rsid w:val="003F0C59"/>
    <w:rsid w:val="003F199B"/>
    <w:rsid w:val="003F1E6F"/>
    <w:rsid w:val="003F1F97"/>
    <w:rsid w:val="003F2692"/>
    <w:rsid w:val="003F3292"/>
    <w:rsid w:val="003F3F71"/>
    <w:rsid w:val="003F5384"/>
    <w:rsid w:val="003F55C8"/>
    <w:rsid w:val="003F6382"/>
    <w:rsid w:val="003F6989"/>
    <w:rsid w:val="003F74CD"/>
    <w:rsid w:val="003F76CE"/>
    <w:rsid w:val="00400425"/>
    <w:rsid w:val="00400648"/>
    <w:rsid w:val="004009A6"/>
    <w:rsid w:val="004062C6"/>
    <w:rsid w:val="004070EE"/>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57DF3"/>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38F"/>
    <w:rsid w:val="004D1CE3"/>
    <w:rsid w:val="004D38BA"/>
    <w:rsid w:val="004D3C70"/>
    <w:rsid w:val="004D4D45"/>
    <w:rsid w:val="004D5BD8"/>
    <w:rsid w:val="004E0240"/>
    <w:rsid w:val="004E02B5"/>
    <w:rsid w:val="004E08F6"/>
    <w:rsid w:val="004E1275"/>
    <w:rsid w:val="004E3D1F"/>
    <w:rsid w:val="004E5496"/>
    <w:rsid w:val="004E5A8A"/>
    <w:rsid w:val="004E6DBD"/>
    <w:rsid w:val="004E7EC9"/>
    <w:rsid w:val="004F563B"/>
    <w:rsid w:val="004F7772"/>
    <w:rsid w:val="0050019D"/>
    <w:rsid w:val="00500F16"/>
    <w:rsid w:val="00504F62"/>
    <w:rsid w:val="00510ADC"/>
    <w:rsid w:val="00512453"/>
    <w:rsid w:val="00515D4B"/>
    <w:rsid w:val="00515DD0"/>
    <w:rsid w:val="005167EA"/>
    <w:rsid w:val="00520827"/>
    <w:rsid w:val="00520848"/>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56D"/>
    <w:rsid w:val="00545B6C"/>
    <w:rsid w:val="00546ADE"/>
    <w:rsid w:val="0055187B"/>
    <w:rsid w:val="00551908"/>
    <w:rsid w:val="00551F23"/>
    <w:rsid w:val="005543A2"/>
    <w:rsid w:val="00555026"/>
    <w:rsid w:val="005555B7"/>
    <w:rsid w:val="00556CC4"/>
    <w:rsid w:val="005577F4"/>
    <w:rsid w:val="00557E1C"/>
    <w:rsid w:val="0056010B"/>
    <w:rsid w:val="00560EEA"/>
    <w:rsid w:val="00562C9F"/>
    <w:rsid w:val="00564F9E"/>
    <w:rsid w:val="005661DF"/>
    <w:rsid w:val="00566B09"/>
    <w:rsid w:val="00566E2B"/>
    <w:rsid w:val="00570DF1"/>
    <w:rsid w:val="00572DCF"/>
    <w:rsid w:val="00573114"/>
    <w:rsid w:val="00573DFE"/>
    <w:rsid w:val="0057441D"/>
    <w:rsid w:val="00575C0B"/>
    <w:rsid w:val="0057752A"/>
    <w:rsid w:val="005807B2"/>
    <w:rsid w:val="005816C3"/>
    <w:rsid w:val="005820F9"/>
    <w:rsid w:val="0058280A"/>
    <w:rsid w:val="00582838"/>
    <w:rsid w:val="00584E3C"/>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A6558"/>
    <w:rsid w:val="005A6DE6"/>
    <w:rsid w:val="005B12C8"/>
    <w:rsid w:val="005B1377"/>
    <w:rsid w:val="005B31C3"/>
    <w:rsid w:val="005B3461"/>
    <w:rsid w:val="005B5304"/>
    <w:rsid w:val="005B678F"/>
    <w:rsid w:val="005C09AD"/>
    <w:rsid w:val="005C282A"/>
    <w:rsid w:val="005C3011"/>
    <w:rsid w:val="005C341D"/>
    <w:rsid w:val="005C37A6"/>
    <w:rsid w:val="005C4713"/>
    <w:rsid w:val="005C5E3F"/>
    <w:rsid w:val="005C7A03"/>
    <w:rsid w:val="005D2457"/>
    <w:rsid w:val="005D36DA"/>
    <w:rsid w:val="005D44A7"/>
    <w:rsid w:val="005E080D"/>
    <w:rsid w:val="005E0D25"/>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06FC"/>
    <w:rsid w:val="0061112D"/>
    <w:rsid w:val="00612A3D"/>
    <w:rsid w:val="006145F7"/>
    <w:rsid w:val="00615557"/>
    <w:rsid w:val="00616293"/>
    <w:rsid w:val="00622210"/>
    <w:rsid w:val="00623977"/>
    <w:rsid w:val="00627CA7"/>
    <w:rsid w:val="00630F96"/>
    <w:rsid w:val="00631A1B"/>
    <w:rsid w:val="0063430E"/>
    <w:rsid w:val="0063491E"/>
    <w:rsid w:val="00637061"/>
    <w:rsid w:val="00640BFE"/>
    <w:rsid w:val="00640CC5"/>
    <w:rsid w:val="0064234B"/>
    <w:rsid w:val="00643B29"/>
    <w:rsid w:val="00643C87"/>
    <w:rsid w:val="00646040"/>
    <w:rsid w:val="00647DD0"/>
    <w:rsid w:val="006510EE"/>
    <w:rsid w:val="00652394"/>
    <w:rsid w:val="00654A35"/>
    <w:rsid w:val="0065740F"/>
    <w:rsid w:val="00676513"/>
    <w:rsid w:val="00676EF9"/>
    <w:rsid w:val="00680FBD"/>
    <w:rsid w:val="00682715"/>
    <w:rsid w:val="0068356C"/>
    <w:rsid w:val="006842EE"/>
    <w:rsid w:val="0068467D"/>
    <w:rsid w:val="006869A0"/>
    <w:rsid w:val="006871FB"/>
    <w:rsid w:val="00692E9A"/>
    <w:rsid w:val="006940CC"/>
    <w:rsid w:val="00694521"/>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4F92"/>
    <w:rsid w:val="006E61D9"/>
    <w:rsid w:val="006F155E"/>
    <w:rsid w:val="006F19F9"/>
    <w:rsid w:val="006F301F"/>
    <w:rsid w:val="006F4DD3"/>
    <w:rsid w:val="006F62EC"/>
    <w:rsid w:val="006F662E"/>
    <w:rsid w:val="00700005"/>
    <w:rsid w:val="00704A1F"/>
    <w:rsid w:val="0070592A"/>
    <w:rsid w:val="00706713"/>
    <w:rsid w:val="0070771F"/>
    <w:rsid w:val="007123BD"/>
    <w:rsid w:val="00713DFB"/>
    <w:rsid w:val="00716DDF"/>
    <w:rsid w:val="00716EB1"/>
    <w:rsid w:val="00720978"/>
    <w:rsid w:val="00721075"/>
    <w:rsid w:val="0072168F"/>
    <w:rsid w:val="007228CC"/>
    <w:rsid w:val="0072314A"/>
    <w:rsid w:val="00723F4F"/>
    <w:rsid w:val="0072649C"/>
    <w:rsid w:val="00727580"/>
    <w:rsid w:val="00730632"/>
    <w:rsid w:val="00730AB3"/>
    <w:rsid w:val="00731BD2"/>
    <w:rsid w:val="00732A12"/>
    <w:rsid w:val="00732DB7"/>
    <w:rsid w:val="00733088"/>
    <w:rsid w:val="00733C71"/>
    <w:rsid w:val="00735BCB"/>
    <w:rsid w:val="0073606B"/>
    <w:rsid w:val="007366D8"/>
    <w:rsid w:val="0074263E"/>
    <w:rsid w:val="0074652D"/>
    <w:rsid w:val="00747972"/>
    <w:rsid w:val="007506F4"/>
    <w:rsid w:val="00752391"/>
    <w:rsid w:val="0075388E"/>
    <w:rsid w:val="007542C1"/>
    <w:rsid w:val="0075608D"/>
    <w:rsid w:val="00756CB1"/>
    <w:rsid w:val="00757266"/>
    <w:rsid w:val="007615B9"/>
    <w:rsid w:val="00762C81"/>
    <w:rsid w:val="00764CE9"/>
    <w:rsid w:val="00767381"/>
    <w:rsid w:val="0077044D"/>
    <w:rsid w:val="00771414"/>
    <w:rsid w:val="00772532"/>
    <w:rsid w:val="00773539"/>
    <w:rsid w:val="00773BA1"/>
    <w:rsid w:val="00776778"/>
    <w:rsid w:val="007778ED"/>
    <w:rsid w:val="00780493"/>
    <w:rsid w:val="00781CDD"/>
    <w:rsid w:val="00783F10"/>
    <w:rsid w:val="0078463A"/>
    <w:rsid w:val="00784AC0"/>
    <w:rsid w:val="00784C33"/>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2DA1"/>
    <w:rsid w:val="007A3AC3"/>
    <w:rsid w:val="007A3D18"/>
    <w:rsid w:val="007A585D"/>
    <w:rsid w:val="007A68ED"/>
    <w:rsid w:val="007A763C"/>
    <w:rsid w:val="007A7E66"/>
    <w:rsid w:val="007B2C01"/>
    <w:rsid w:val="007B4703"/>
    <w:rsid w:val="007B4B93"/>
    <w:rsid w:val="007B7EE9"/>
    <w:rsid w:val="007C030E"/>
    <w:rsid w:val="007C0CBD"/>
    <w:rsid w:val="007C4F58"/>
    <w:rsid w:val="007C6749"/>
    <w:rsid w:val="007C7D4A"/>
    <w:rsid w:val="007D0191"/>
    <w:rsid w:val="007D2CB5"/>
    <w:rsid w:val="007D399F"/>
    <w:rsid w:val="007D4649"/>
    <w:rsid w:val="007D707C"/>
    <w:rsid w:val="007E03B4"/>
    <w:rsid w:val="007E0955"/>
    <w:rsid w:val="007E26EF"/>
    <w:rsid w:val="007E36E7"/>
    <w:rsid w:val="007E5943"/>
    <w:rsid w:val="007F2C08"/>
    <w:rsid w:val="007F7C69"/>
    <w:rsid w:val="0080212F"/>
    <w:rsid w:val="008101EC"/>
    <w:rsid w:val="00812B1C"/>
    <w:rsid w:val="00813315"/>
    <w:rsid w:val="008150A7"/>
    <w:rsid w:val="00817A79"/>
    <w:rsid w:val="008223DE"/>
    <w:rsid w:val="00822419"/>
    <w:rsid w:val="00823626"/>
    <w:rsid w:val="008247BE"/>
    <w:rsid w:val="00827A15"/>
    <w:rsid w:val="008312EE"/>
    <w:rsid w:val="00831BFA"/>
    <w:rsid w:val="008368BA"/>
    <w:rsid w:val="008402FD"/>
    <w:rsid w:val="00842884"/>
    <w:rsid w:val="008433D9"/>
    <w:rsid w:val="00843C1A"/>
    <w:rsid w:val="00847D92"/>
    <w:rsid w:val="00850CE2"/>
    <w:rsid w:val="008548BE"/>
    <w:rsid w:val="00855B07"/>
    <w:rsid w:val="00855F3F"/>
    <w:rsid w:val="00857D1C"/>
    <w:rsid w:val="00861751"/>
    <w:rsid w:val="00861A20"/>
    <w:rsid w:val="00861BDF"/>
    <w:rsid w:val="00861C16"/>
    <w:rsid w:val="00864237"/>
    <w:rsid w:val="008644FB"/>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0AC"/>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BE"/>
    <w:rsid w:val="008B1DE1"/>
    <w:rsid w:val="008B20BC"/>
    <w:rsid w:val="008B29C1"/>
    <w:rsid w:val="008B3E4F"/>
    <w:rsid w:val="008B7392"/>
    <w:rsid w:val="008C02DC"/>
    <w:rsid w:val="008C069B"/>
    <w:rsid w:val="008C1687"/>
    <w:rsid w:val="008C187F"/>
    <w:rsid w:val="008C2242"/>
    <w:rsid w:val="008C236B"/>
    <w:rsid w:val="008C3AFE"/>
    <w:rsid w:val="008C57F7"/>
    <w:rsid w:val="008D02FD"/>
    <w:rsid w:val="008D27F6"/>
    <w:rsid w:val="008D29BB"/>
    <w:rsid w:val="008D3087"/>
    <w:rsid w:val="008D33F4"/>
    <w:rsid w:val="008D4C89"/>
    <w:rsid w:val="008D4D83"/>
    <w:rsid w:val="008D7B3F"/>
    <w:rsid w:val="008E2B0C"/>
    <w:rsid w:val="008E2BD0"/>
    <w:rsid w:val="008E52C9"/>
    <w:rsid w:val="008E58E5"/>
    <w:rsid w:val="008E5D17"/>
    <w:rsid w:val="008E73D0"/>
    <w:rsid w:val="008F0F74"/>
    <w:rsid w:val="008F136C"/>
    <w:rsid w:val="008F1D85"/>
    <w:rsid w:val="008F21E6"/>
    <w:rsid w:val="008F3473"/>
    <w:rsid w:val="008F6B9F"/>
    <w:rsid w:val="008F6DAA"/>
    <w:rsid w:val="00900430"/>
    <w:rsid w:val="00906CED"/>
    <w:rsid w:val="00906D99"/>
    <w:rsid w:val="00907731"/>
    <w:rsid w:val="00907AB2"/>
    <w:rsid w:val="00913707"/>
    <w:rsid w:val="009137A2"/>
    <w:rsid w:val="00915BCA"/>
    <w:rsid w:val="00921A77"/>
    <w:rsid w:val="00921F2E"/>
    <w:rsid w:val="00923336"/>
    <w:rsid w:val="009237E5"/>
    <w:rsid w:val="00923B42"/>
    <w:rsid w:val="0092763D"/>
    <w:rsid w:val="0092783D"/>
    <w:rsid w:val="00927C24"/>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2D6A"/>
    <w:rsid w:val="00972F3E"/>
    <w:rsid w:val="0097460E"/>
    <w:rsid w:val="00974A9E"/>
    <w:rsid w:val="0097550F"/>
    <w:rsid w:val="00975D9D"/>
    <w:rsid w:val="00976501"/>
    <w:rsid w:val="0097684E"/>
    <w:rsid w:val="00977827"/>
    <w:rsid w:val="0098310B"/>
    <w:rsid w:val="00985346"/>
    <w:rsid w:val="00986AE7"/>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6E54"/>
    <w:rsid w:val="009A75A9"/>
    <w:rsid w:val="009A7BA6"/>
    <w:rsid w:val="009B03F8"/>
    <w:rsid w:val="009B1FB8"/>
    <w:rsid w:val="009B260D"/>
    <w:rsid w:val="009B487E"/>
    <w:rsid w:val="009B4D11"/>
    <w:rsid w:val="009B7382"/>
    <w:rsid w:val="009B7711"/>
    <w:rsid w:val="009C15E9"/>
    <w:rsid w:val="009C1BC0"/>
    <w:rsid w:val="009C63D9"/>
    <w:rsid w:val="009C66AA"/>
    <w:rsid w:val="009C670B"/>
    <w:rsid w:val="009D1FCC"/>
    <w:rsid w:val="009D2C16"/>
    <w:rsid w:val="009D3FDC"/>
    <w:rsid w:val="009D5896"/>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2DC"/>
    <w:rsid w:val="00A238C1"/>
    <w:rsid w:val="00A27F40"/>
    <w:rsid w:val="00A30474"/>
    <w:rsid w:val="00A3088A"/>
    <w:rsid w:val="00A30913"/>
    <w:rsid w:val="00A33FD7"/>
    <w:rsid w:val="00A34360"/>
    <w:rsid w:val="00A35686"/>
    <w:rsid w:val="00A40C46"/>
    <w:rsid w:val="00A41768"/>
    <w:rsid w:val="00A44A53"/>
    <w:rsid w:val="00A4501C"/>
    <w:rsid w:val="00A47773"/>
    <w:rsid w:val="00A47FEA"/>
    <w:rsid w:val="00A510E4"/>
    <w:rsid w:val="00A569CF"/>
    <w:rsid w:val="00A570AC"/>
    <w:rsid w:val="00A57D84"/>
    <w:rsid w:val="00A63382"/>
    <w:rsid w:val="00A63423"/>
    <w:rsid w:val="00A65AFE"/>
    <w:rsid w:val="00A667CA"/>
    <w:rsid w:val="00A66885"/>
    <w:rsid w:val="00A719BF"/>
    <w:rsid w:val="00A73321"/>
    <w:rsid w:val="00A751A9"/>
    <w:rsid w:val="00A7601B"/>
    <w:rsid w:val="00A76E78"/>
    <w:rsid w:val="00A81C80"/>
    <w:rsid w:val="00A83503"/>
    <w:rsid w:val="00A84A9F"/>
    <w:rsid w:val="00A85440"/>
    <w:rsid w:val="00A86CCC"/>
    <w:rsid w:val="00A871F3"/>
    <w:rsid w:val="00A92212"/>
    <w:rsid w:val="00A925B7"/>
    <w:rsid w:val="00A931C2"/>
    <w:rsid w:val="00A937AC"/>
    <w:rsid w:val="00A93D59"/>
    <w:rsid w:val="00A96499"/>
    <w:rsid w:val="00A9649E"/>
    <w:rsid w:val="00A9691A"/>
    <w:rsid w:val="00A97D41"/>
    <w:rsid w:val="00AA0C96"/>
    <w:rsid w:val="00AA19B1"/>
    <w:rsid w:val="00AA2757"/>
    <w:rsid w:val="00AA482E"/>
    <w:rsid w:val="00AA4915"/>
    <w:rsid w:val="00AA6496"/>
    <w:rsid w:val="00AA703A"/>
    <w:rsid w:val="00AB1995"/>
    <w:rsid w:val="00AB46CF"/>
    <w:rsid w:val="00AB488D"/>
    <w:rsid w:val="00AB6573"/>
    <w:rsid w:val="00AB7532"/>
    <w:rsid w:val="00AB768F"/>
    <w:rsid w:val="00AB7ACF"/>
    <w:rsid w:val="00AC0C00"/>
    <w:rsid w:val="00AC1A5F"/>
    <w:rsid w:val="00AC1E97"/>
    <w:rsid w:val="00AC31AF"/>
    <w:rsid w:val="00AC3B63"/>
    <w:rsid w:val="00AC6C18"/>
    <w:rsid w:val="00AD0BA3"/>
    <w:rsid w:val="00AD2021"/>
    <w:rsid w:val="00AD2BF8"/>
    <w:rsid w:val="00AD3B37"/>
    <w:rsid w:val="00AD427D"/>
    <w:rsid w:val="00AD4F57"/>
    <w:rsid w:val="00AD616C"/>
    <w:rsid w:val="00AD6429"/>
    <w:rsid w:val="00AD69C0"/>
    <w:rsid w:val="00AE1875"/>
    <w:rsid w:val="00AE19B4"/>
    <w:rsid w:val="00AE1C49"/>
    <w:rsid w:val="00AE27F1"/>
    <w:rsid w:val="00AE3253"/>
    <w:rsid w:val="00AE3279"/>
    <w:rsid w:val="00AE4ACF"/>
    <w:rsid w:val="00AE4C55"/>
    <w:rsid w:val="00AE6BAB"/>
    <w:rsid w:val="00AE6E4B"/>
    <w:rsid w:val="00AF0CCA"/>
    <w:rsid w:val="00AF1F4D"/>
    <w:rsid w:val="00AF33DA"/>
    <w:rsid w:val="00AF33E7"/>
    <w:rsid w:val="00AF3DB9"/>
    <w:rsid w:val="00AF5CDD"/>
    <w:rsid w:val="00AF7149"/>
    <w:rsid w:val="00AF7640"/>
    <w:rsid w:val="00B0373F"/>
    <w:rsid w:val="00B044F9"/>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07A"/>
    <w:rsid w:val="00B40947"/>
    <w:rsid w:val="00B46F10"/>
    <w:rsid w:val="00B47706"/>
    <w:rsid w:val="00B52476"/>
    <w:rsid w:val="00B52BE5"/>
    <w:rsid w:val="00B52CB8"/>
    <w:rsid w:val="00B539C9"/>
    <w:rsid w:val="00B53B5F"/>
    <w:rsid w:val="00B5573F"/>
    <w:rsid w:val="00B6278A"/>
    <w:rsid w:val="00B62D40"/>
    <w:rsid w:val="00B6688A"/>
    <w:rsid w:val="00B70E23"/>
    <w:rsid w:val="00B710EB"/>
    <w:rsid w:val="00B719C8"/>
    <w:rsid w:val="00B71B0D"/>
    <w:rsid w:val="00B72021"/>
    <w:rsid w:val="00B74BA4"/>
    <w:rsid w:val="00B74C08"/>
    <w:rsid w:val="00B751E0"/>
    <w:rsid w:val="00B8118B"/>
    <w:rsid w:val="00B8132C"/>
    <w:rsid w:val="00B816EB"/>
    <w:rsid w:val="00B81C79"/>
    <w:rsid w:val="00B82556"/>
    <w:rsid w:val="00B841C3"/>
    <w:rsid w:val="00B85213"/>
    <w:rsid w:val="00B860F8"/>
    <w:rsid w:val="00B86BC0"/>
    <w:rsid w:val="00B86FB3"/>
    <w:rsid w:val="00B87FA8"/>
    <w:rsid w:val="00B931AB"/>
    <w:rsid w:val="00B93FE6"/>
    <w:rsid w:val="00B95729"/>
    <w:rsid w:val="00B9765B"/>
    <w:rsid w:val="00B97EA6"/>
    <w:rsid w:val="00BA00E3"/>
    <w:rsid w:val="00BA112F"/>
    <w:rsid w:val="00BA2709"/>
    <w:rsid w:val="00BA3B66"/>
    <w:rsid w:val="00BA5F06"/>
    <w:rsid w:val="00BA6095"/>
    <w:rsid w:val="00BA6161"/>
    <w:rsid w:val="00BA617D"/>
    <w:rsid w:val="00BB52FA"/>
    <w:rsid w:val="00BB7540"/>
    <w:rsid w:val="00BB7F03"/>
    <w:rsid w:val="00BC4719"/>
    <w:rsid w:val="00BC48C6"/>
    <w:rsid w:val="00BC61DC"/>
    <w:rsid w:val="00BC7313"/>
    <w:rsid w:val="00BC7903"/>
    <w:rsid w:val="00BC7DDC"/>
    <w:rsid w:val="00BD36D7"/>
    <w:rsid w:val="00BD3E77"/>
    <w:rsid w:val="00BD540D"/>
    <w:rsid w:val="00BE00AE"/>
    <w:rsid w:val="00BE0CD5"/>
    <w:rsid w:val="00BE1D1A"/>
    <w:rsid w:val="00BE3A29"/>
    <w:rsid w:val="00BE3B50"/>
    <w:rsid w:val="00BE4E88"/>
    <w:rsid w:val="00BF0028"/>
    <w:rsid w:val="00BF00AC"/>
    <w:rsid w:val="00BF04EA"/>
    <w:rsid w:val="00BF0539"/>
    <w:rsid w:val="00BF2FDC"/>
    <w:rsid w:val="00BF363C"/>
    <w:rsid w:val="00BF3DA0"/>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395"/>
    <w:rsid w:val="00C364FC"/>
    <w:rsid w:val="00C375CE"/>
    <w:rsid w:val="00C37F5F"/>
    <w:rsid w:val="00C4148D"/>
    <w:rsid w:val="00C4213E"/>
    <w:rsid w:val="00C42E06"/>
    <w:rsid w:val="00C43309"/>
    <w:rsid w:val="00C44347"/>
    <w:rsid w:val="00C445BE"/>
    <w:rsid w:val="00C45A99"/>
    <w:rsid w:val="00C46EC3"/>
    <w:rsid w:val="00C4769C"/>
    <w:rsid w:val="00C479EA"/>
    <w:rsid w:val="00C51985"/>
    <w:rsid w:val="00C52A34"/>
    <w:rsid w:val="00C57AC5"/>
    <w:rsid w:val="00C57C25"/>
    <w:rsid w:val="00C606A7"/>
    <w:rsid w:val="00C6123E"/>
    <w:rsid w:val="00C63458"/>
    <w:rsid w:val="00C63FDB"/>
    <w:rsid w:val="00C66C65"/>
    <w:rsid w:val="00C67853"/>
    <w:rsid w:val="00C701C1"/>
    <w:rsid w:val="00C70CD7"/>
    <w:rsid w:val="00C71C79"/>
    <w:rsid w:val="00C756EF"/>
    <w:rsid w:val="00C770B8"/>
    <w:rsid w:val="00C774CF"/>
    <w:rsid w:val="00C77EF9"/>
    <w:rsid w:val="00C809B9"/>
    <w:rsid w:val="00C80C12"/>
    <w:rsid w:val="00C81368"/>
    <w:rsid w:val="00C81692"/>
    <w:rsid w:val="00C825CF"/>
    <w:rsid w:val="00C82D42"/>
    <w:rsid w:val="00C836E9"/>
    <w:rsid w:val="00C838BE"/>
    <w:rsid w:val="00C8474E"/>
    <w:rsid w:val="00C84F6D"/>
    <w:rsid w:val="00C907AC"/>
    <w:rsid w:val="00C91192"/>
    <w:rsid w:val="00C917CD"/>
    <w:rsid w:val="00C93048"/>
    <w:rsid w:val="00C9331B"/>
    <w:rsid w:val="00C942D4"/>
    <w:rsid w:val="00C94AA5"/>
    <w:rsid w:val="00C95B3A"/>
    <w:rsid w:val="00C96F71"/>
    <w:rsid w:val="00CA2131"/>
    <w:rsid w:val="00CA23E4"/>
    <w:rsid w:val="00CA5D2E"/>
    <w:rsid w:val="00CB14D2"/>
    <w:rsid w:val="00CB236A"/>
    <w:rsid w:val="00CB3E8D"/>
    <w:rsid w:val="00CB3F3C"/>
    <w:rsid w:val="00CB47E2"/>
    <w:rsid w:val="00CB62D3"/>
    <w:rsid w:val="00CB760D"/>
    <w:rsid w:val="00CB7BED"/>
    <w:rsid w:val="00CC4D15"/>
    <w:rsid w:val="00CC587F"/>
    <w:rsid w:val="00CC6F33"/>
    <w:rsid w:val="00CD0018"/>
    <w:rsid w:val="00CD08FF"/>
    <w:rsid w:val="00CD1789"/>
    <w:rsid w:val="00CD2264"/>
    <w:rsid w:val="00CD299A"/>
    <w:rsid w:val="00CD2F15"/>
    <w:rsid w:val="00CD43A2"/>
    <w:rsid w:val="00CD4636"/>
    <w:rsid w:val="00CD6516"/>
    <w:rsid w:val="00CD67FB"/>
    <w:rsid w:val="00CD75F0"/>
    <w:rsid w:val="00CE0C99"/>
    <w:rsid w:val="00CE2008"/>
    <w:rsid w:val="00CE24C9"/>
    <w:rsid w:val="00CE2AE4"/>
    <w:rsid w:val="00CE2EE2"/>
    <w:rsid w:val="00CE2F09"/>
    <w:rsid w:val="00CF05B6"/>
    <w:rsid w:val="00CF0AF2"/>
    <w:rsid w:val="00CF24C1"/>
    <w:rsid w:val="00CF4BD9"/>
    <w:rsid w:val="00CF4DB0"/>
    <w:rsid w:val="00CF4DFA"/>
    <w:rsid w:val="00CF5454"/>
    <w:rsid w:val="00CF6065"/>
    <w:rsid w:val="00CF6D2A"/>
    <w:rsid w:val="00CF7845"/>
    <w:rsid w:val="00D0639D"/>
    <w:rsid w:val="00D06637"/>
    <w:rsid w:val="00D10948"/>
    <w:rsid w:val="00D10A4F"/>
    <w:rsid w:val="00D117A3"/>
    <w:rsid w:val="00D12D83"/>
    <w:rsid w:val="00D13904"/>
    <w:rsid w:val="00D1493F"/>
    <w:rsid w:val="00D15976"/>
    <w:rsid w:val="00D21982"/>
    <w:rsid w:val="00D23210"/>
    <w:rsid w:val="00D26711"/>
    <w:rsid w:val="00D32402"/>
    <w:rsid w:val="00D33C94"/>
    <w:rsid w:val="00D35734"/>
    <w:rsid w:val="00D37494"/>
    <w:rsid w:val="00D37A51"/>
    <w:rsid w:val="00D409F8"/>
    <w:rsid w:val="00D41212"/>
    <w:rsid w:val="00D4640E"/>
    <w:rsid w:val="00D47255"/>
    <w:rsid w:val="00D47A4C"/>
    <w:rsid w:val="00D506C9"/>
    <w:rsid w:val="00D50A98"/>
    <w:rsid w:val="00D52E89"/>
    <w:rsid w:val="00D56FF1"/>
    <w:rsid w:val="00D57724"/>
    <w:rsid w:val="00D603B8"/>
    <w:rsid w:val="00D609D9"/>
    <w:rsid w:val="00D62A3F"/>
    <w:rsid w:val="00D63FAB"/>
    <w:rsid w:val="00D66BDE"/>
    <w:rsid w:val="00D66FD9"/>
    <w:rsid w:val="00D671EC"/>
    <w:rsid w:val="00D672EA"/>
    <w:rsid w:val="00D715A7"/>
    <w:rsid w:val="00D7296B"/>
    <w:rsid w:val="00D73A37"/>
    <w:rsid w:val="00D74636"/>
    <w:rsid w:val="00D74668"/>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2BC6"/>
    <w:rsid w:val="00DA3303"/>
    <w:rsid w:val="00DA3470"/>
    <w:rsid w:val="00DA3DAF"/>
    <w:rsid w:val="00DA4738"/>
    <w:rsid w:val="00DA72F2"/>
    <w:rsid w:val="00DB0912"/>
    <w:rsid w:val="00DB1ED2"/>
    <w:rsid w:val="00DB22AC"/>
    <w:rsid w:val="00DB2A3D"/>
    <w:rsid w:val="00DB3C4A"/>
    <w:rsid w:val="00DB7466"/>
    <w:rsid w:val="00DC4907"/>
    <w:rsid w:val="00DC7E4E"/>
    <w:rsid w:val="00DD0978"/>
    <w:rsid w:val="00DD0CEE"/>
    <w:rsid w:val="00DD0EA9"/>
    <w:rsid w:val="00DD1662"/>
    <w:rsid w:val="00DD3138"/>
    <w:rsid w:val="00DD451C"/>
    <w:rsid w:val="00DD6401"/>
    <w:rsid w:val="00DE0D45"/>
    <w:rsid w:val="00DE0F59"/>
    <w:rsid w:val="00DE275B"/>
    <w:rsid w:val="00DE2B7C"/>
    <w:rsid w:val="00DE33B9"/>
    <w:rsid w:val="00DE3F91"/>
    <w:rsid w:val="00DE467B"/>
    <w:rsid w:val="00DF1A0F"/>
    <w:rsid w:val="00DF208C"/>
    <w:rsid w:val="00DF4A34"/>
    <w:rsid w:val="00DF69F8"/>
    <w:rsid w:val="00DF6A45"/>
    <w:rsid w:val="00E00383"/>
    <w:rsid w:val="00E021A0"/>
    <w:rsid w:val="00E03EF2"/>
    <w:rsid w:val="00E04AB6"/>
    <w:rsid w:val="00E054EC"/>
    <w:rsid w:val="00E0561A"/>
    <w:rsid w:val="00E058B5"/>
    <w:rsid w:val="00E10671"/>
    <w:rsid w:val="00E14016"/>
    <w:rsid w:val="00E14588"/>
    <w:rsid w:val="00E162E9"/>
    <w:rsid w:val="00E163A9"/>
    <w:rsid w:val="00E21354"/>
    <w:rsid w:val="00E24C57"/>
    <w:rsid w:val="00E301B3"/>
    <w:rsid w:val="00E30A97"/>
    <w:rsid w:val="00E30B64"/>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97713"/>
    <w:rsid w:val="00EA0AE3"/>
    <w:rsid w:val="00EA1220"/>
    <w:rsid w:val="00EA18EF"/>
    <w:rsid w:val="00EA1AD9"/>
    <w:rsid w:val="00EA29B5"/>
    <w:rsid w:val="00EA5C0D"/>
    <w:rsid w:val="00EA5D06"/>
    <w:rsid w:val="00EA5E50"/>
    <w:rsid w:val="00EA72EB"/>
    <w:rsid w:val="00EB0EB8"/>
    <w:rsid w:val="00EB1319"/>
    <w:rsid w:val="00EB3447"/>
    <w:rsid w:val="00EB429B"/>
    <w:rsid w:val="00EB5643"/>
    <w:rsid w:val="00EB5672"/>
    <w:rsid w:val="00EB730A"/>
    <w:rsid w:val="00EC0FC2"/>
    <w:rsid w:val="00EC1400"/>
    <w:rsid w:val="00EC26A3"/>
    <w:rsid w:val="00EC3608"/>
    <w:rsid w:val="00EC3B99"/>
    <w:rsid w:val="00EC4CD3"/>
    <w:rsid w:val="00EC5986"/>
    <w:rsid w:val="00ED015C"/>
    <w:rsid w:val="00ED04AC"/>
    <w:rsid w:val="00ED0833"/>
    <w:rsid w:val="00ED3E08"/>
    <w:rsid w:val="00ED6C89"/>
    <w:rsid w:val="00ED7BBD"/>
    <w:rsid w:val="00EE046C"/>
    <w:rsid w:val="00EE0B0A"/>
    <w:rsid w:val="00EE0D3C"/>
    <w:rsid w:val="00EE0FF9"/>
    <w:rsid w:val="00EE110A"/>
    <w:rsid w:val="00EE1F91"/>
    <w:rsid w:val="00EE3E2B"/>
    <w:rsid w:val="00EE691C"/>
    <w:rsid w:val="00EE76EE"/>
    <w:rsid w:val="00EE773A"/>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0576"/>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87A61"/>
    <w:rsid w:val="00F90021"/>
    <w:rsid w:val="00F9043E"/>
    <w:rsid w:val="00F90867"/>
    <w:rsid w:val="00F90D74"/>
    <w:rsid w:val="00F9131F"/>
    <w:rsid w:val="00F9259F"/>
    <w:rsid w:val="00F92FFA"/>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4FBD"/>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78913167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764447617">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1980647302">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HaydenSchilling/Inner-Shelf-Water"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portal.aodn.org.au/"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marine.csiro.au/data/trawle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TotalTime>
  <Pages>46</Pages>
  <Words>81220</Words>
  <Characters>462960</Characters>
  <Application>Microsoft Office Word</Application>
  <DocSecurity>0</DocSecurity>
  <Lines>3858</Lines>
  <Paragraphs>1086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111</cp:revision>
  <cp:lastPrinted>2020-04-28T00:41:00Z</cp:lastPrinted>
  <dcterms:created xsi:type="dcterms:W3CDTF">2021-04-06T01:06:00Z</dcterms:created>
  <dcterms:modified xsi:type="dcterms:W3CDTF">2021-05-14T04:03:00Z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id="oziYaxQz"/&gt;&lt;style id="http://www.zotero.org/styles/ices-journal-of-marine-science" hasBibliography="1" bibliographyStyleHasBeenSet="1"/&gt;&lt;prefs&gt;&lt;pref name="fieldType" value="Field"/&gt;&lt;/prefs&gt;&lt;/da</vt:lpwstr>
  </property>
  <property fmtid="{D5CDD505-2E9C-101B-9397-08002B2CF9AE}" pid="3" name="ZOTERO_PREF_2">
    <vt:lpwstr>ta&gt;</vt:lpwstr>
  </property>
</Properties>
</file>