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5F632D" w:rsidRDefault="00543728" w:rsidP="00F34258">
      <w:pPr>
        <w:spacing w:line="36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00FC6D78"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w:t>
      </w:r>
      <w:ins w:id="0" w:author="Jason Everett" w:date="2020-09-02T12:20:00Z">
        <w:r w:rsidR="00E850A1">
          <w:rPr>
            <w:rFonts w:asciiTheme="minorHAnsi" w:hAnsiTheme="minorHAnsi" w:cstheme="minorHAnsi"/>
            <w:lang w:val="en-AU"/>
          </w:rPr>
          <w:t>imnology and Oceanography</w:t>
        </w:r>
      </w:ins>
      <w:del w:id="1" w:author="Jason Everett" w:date="2020-09-02T12:20:00Z">
        <w:r w:rsidDel="00E850A1">
          <w:rPr>
            <w:rFonts w:asciiTheme="minorHAnsi" w:hAnsiTheme="minorHAnsi" w:cstheme="minorHAnsi"/>
            <w:lang w:val="en-AU"/>
          </w:rPr>
          <w:delText>&amp;O</w:delText>
        </w:r>
        <w:r w:rsidR="00812B1C" w:rsidDel="00E850A1">
          <w:rPr>
            <w:rFonts w:asciiTheme="minorHAnsi" w:hAnsiTheme="minorHAnsi" w:cstheme="minorHAnsi"/>
            <w:lang w:val="en-AU"/>
          </w:rPr>
          <w:delText>,</w:delText>
        </w:r>
        <w:r w:rsidR="00812B1C" w:rsidRPr="00812B1C" w:rsidDel="00E850A1">
          <w:rPr>
            <w:rFonts w:asciiTheme="minorHAnsi" w:hAnsiTheme="minorHAnsi" w:cstheme="minorHAnsi"/>
            <w:lang w:val="en-AU"/>
          </w:rPr>
          <w:delText xml:space="preserve"> </w:delText>
        </w:r>
        <w:r w:rsidR="00812B1C" w:rsidDel="00E850A1">
          <w:rPr>
            <w:rFonts w:asciiTheme="minorHAnsi" w:hAnsiTheme="minorHAnsi" w:cstheme="minorHAnsi"/>
            <w:lang w:val="en-AU"/>
          </w:rPr>
          <w:delText>Progress in Oceanography</w:delText>
        </w:r>
        <w:r w:rsidR="00C1442A" w:rsidDel="00E850A1">
          <w:rPr>
            <w:rFonts w:asciiTheme="minorHAnsi" w:hAnsiTheme="minorHAnsi" w:cstheme="minorHAnsi"/>
            <w:lang w:val="en-AU"/>
          </w:rPr>
          <w:delText xml:space="preserve"> or </w:delText>
        </w:r>
        <w:r w:rsidDel="00E850A1">
          <w:rPr>
            <w:rFonts w:asciiTheme="minorHAnsi" w:hAnsiTheme="minorHAnsi" w:cstheme="minorHAnsi"/>
            <w:lang w:val="en-AU"/>
          </w:rPr>
          <w:delText>JGR?</w:delText>
        </w:r>
      </w:del>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3B6CA56A" w14:textId="77777777" w:rsidR="008D02FD" w:rsidRDefault="008D02FD">
      <w:pPr>
        <w:rPr>
          <w:rFonts w:asciiTheme="minorHAnsi" w:hAnsiTheme="minorHAnsi" w:cstheme="minorHAnsi"/>
          <w:b/>
          <w:bCs/>
        </w:rPr>
      </w:pPr>
      <w:r w:rsidRPr="008D02FD">
        <w:rPr>
          <w:rFonts w:asciiTheme="minorHAnsi" w:hAnsiTheme="minorHAnsi" w:cstheme="minorHAnsi"/>
          <w:b/>
          <w:bCs/>
        </w:rPr>
        <w:lastRenderedPageBreak/>
        <w:t>Statement of Significance</w:t>
      </w:r>
    </w:p>
    <w:p w14:paraId="0D56E340" w14:textId="77777777" w:rsidR="008D02FD" w:rsidRDefault="008D02FD">
      <w:pPr>
        <w:rPr>
          <w:rFonts w:asciiTheme="minorHAnsi" w:hAnsiTheme="minorHAnsi" w:cstheme="minorHAnsi"/>
          <w:b/>
          <w:bCs/>
        </w:rPr>
      </w:pPr>
    </w:p>
    <w:p w14:paraId="6DC6FF0B" w14:textId="7330FFA7" w:rsidR="00994F41" w:rsidRPr="00994F41" w:rsidRDefault="006E0135">
      <w:pPr>
        <w:rPr>
          <w:rFonts w:asciiTheme="minorHAnsi" w:hAnsiTheme="minorHAnsi" w:cstheme="minorHAnsi"/>
        </w:rPr>
      </w:pPr>
      <w:r>
        <w:rPr>
          <w:rFonts w:asciiTheme="minorHAnsi" w:hAnsiTheme="minorHAnsi" w:cstheme="minorHAnsi"/>
        </w:rPr>
        <w:t>Our paper addresses a significant gap in the</w:t>
      </w:r>
      <w:r w:rsidR="00DB22AC">
        <w:rPr>
          <w:rFonts w:asciiTheme="minorHAnsi" w:hAnsiTheme="minorHAnsi" w:cstheme="minorHAnsi"/>
        </w:rPr>
        <w:t xml:space="preserve"> broad</w:t>
      </w:r>
      <w:r>
        <w:rPr>
          <w:rFonts w:asciiTheme="minorHAnsi" w:hAnsiTheme="minorHAnsi" w:cstheme="minorHAnsi"/>
        </w:rPr>
        <w:t xml:space="preserve"> understanding of zooplankton communities on continental shelves. Using data from a towed optical plankton counter, this paper is the first to present high resolution depth resolved transects</w:t>
      </w:r>
      <w:r w:rsidR="00DB22AC">
        <w:rPr>
          <w:rFonts w:asciiTheme="minorHAnsi" w:hAnsiTheme="minorHAnsi" w:cstheme="minorHAnsi"/>
        </w:rPr>
        <w:t xml:space="preserve"> of the zooplankton community</w:t>
      </w:r>
      <w:r>
        <w:rPr>
          <w:rFonts w:asciiTheme="minorHAnsi" w:hAnsiTheme="minorHAnsi" w:cstheme="minorHAnsi"/>
        </w:rPr>
        <w:t xml:space="preserve"> across a continental shelf. We find significant horizontal and vertical declines in biomass as well as an altered size structure of the zooplankton community, particularly in the regions where the </w:t>
      </w:r>
      <w:r w:rsidR="00DB22AC">
        <w:rPr>
          <w:rFonts w:asciiTheme="minorHAnsi" w:hAnsiTheme="minorHAnsi" w:cstheme="minorHAnsi"/>
        </w:rPr>
        <w:t xml:space="preserve">East Australian Current was present. By undertaking a global synthesis, we then show that these horizontal patterns in the zooplankton community are </w:t>
      </w:r>
      <w:ins w:id="2" w:author="Jason Everett" w:date="2020-09-02T12:21:00Z">
        <w:r w:rsidR="00E850A1">
          <w:rPr>
            <w:rFonts w:asciiTheme="minorHAnsi" w:hAnsiTheme="minorHAnsi" w:cstheme="minorHAnsi"/>
          </w:rPr>
          <w:t>consistent globally</w:t>
        </w:r>
      </w:ins>
      <w:del w:id="3" w:author="Jason Everett" w:date="2020-09-02T12:21:00Z">
        <w:r w:rsidR="00DB22AC" w:rsidDel="00E850A1">
          <w:rPr>
            <w:rFonts w:asciiTheme="minorHAnsi" w:hAnsiTheme="minorHAnsi" w:cstheme="minorHAnsi"/>
          </w:rPr>
          <w:delText>persistent</w:delText>
        </w:r>
      </w:del>
      <w:r w:rsidR="00DB22AC">
        <w:rPr>
          <w:rFonts w:asciiTheme="minorHAnsi" w:hAnsiTheme="minorHAnsi" w:cstheme="minorHAnsi"/>
        </w:rPr>
        <w:t xml:space="preserve"> and we present a conceptual figure of how the zooplankton community changes across continental shelves. This study has significance for the fields of oceanography, zooplankton ecology and fisheries. As continental shelves are one</w:t>
      </w:r>
      <w:ins w:id="4" w:author="Jason Everett" w:date="2020-09-02T12:21:00Z">
        <w:r w:rsidR="009644AE">
          <w:rPr>
            <w:rFonts w:asciiTheme="minorHAnsi" w:hAnsiTheme="minorHAnsi" w:cstheme="minorHAnsi"/>
          </w:rPr>
          <w:t xml:space="preserve"> of the</w:t>
        </w:r>
      </w:ins>
      <w:r w:rsidR="00DB22AC">
        <w:rPr>
          <w:rFonts w:asciiTheme="minorHAnsi" w:hAnsiTheme="minorHAnsi" w:cstheme="minorHAnsi"/>
        </w:rPr>
        <w:t xml:space="preserve"> most exploited marine environments in the world, particularly </w:t>
      </w:r>
      <w:del w:id="5" w:author="Jason Everett" w:date="2020-09-02T12:22:00Z">
        <w:r w:rsidR="00DB22AC" w:rsidDel="009644AE">
          <w:rPr>
            <w:rFonts w:asciiTheme="minorHAnsi" w:hAnsiTheme="minorHAnsi" w:cstheme="minorHAnsi"/>
          </w:rPr>
          <w:delText>in terms of</w:delText>
        </w:r>
      </w:del>
      <w:ins w:id="6" w:author="Jason Everett" w:date="2020-09-02T12:22:00Z">
        <w:r w:rsidR="009644AE">
          <w:rPr>
            <w:rFonts w:asciiTheme="minorHAnsi" w:hAnsiTheme="minorHAnsi" w:cstheme="minorHAnsi"/>
          </w:rPr>
          <w:t>for</w:t>
        </w:r>
      </w:ins>
      <w:r w:rsidR="00DB22AC">
        <w:rPr>
          <w:rFonts w:asciiTheme="minorHAnsi" w:hAnsiTheme="minorHAnsi" w:cstheme="minorHAnsi"/>
        </w:rPr>
        <w:t xml:space="preserve"> fisheries, it is critical we understand how oceanographic process</w:t>
      </w:r>
      <w:ins w:id="7" w:author="Jason Everett" w:date="2020-09-02T12:22:00Z">
        <w:r w:rsidR="00D83112">
          <w:rPr>
            <w:rFonts w:asciiTheme="minorHAnsi" w:hAnsiTheme="minorHAnsi" w:cstheme="minorHAnsi"/>
          </w:rPr>
          <w:t>es</w:t>
        </w:r>
      </w:ins>
      <w:r w:rsidR="00DB22AC">
        <w:rPr>
          <w:rFonts w:asciiTheme="minorHAnsi" w:hAnsiTheme="minorHAnsi" w:cstheme="minorHAnsi"/>
        </w:rPr>
        <w:t xml:space="preserve"> influence the </w:t>
      </w:r>
      <w:ins w:id="8" w:author="Jason Everett" w:date="2020-09-02T12:23:00Z">
        <w:r w:rsidR="00D83112">
          <w:rPr>
            <w:rFonts w:asciiTheme="minorHAnsi" w:hAnsiTheme="minorHAnsi" w:cstheme="minorHAnsi"/>
          </w:rPr>
          <w:t xml:space="preserve">pelagic </w:t>
        </w:r>
      </w:ins>
      <w:r w:rsidR="00DB22AC">
        <w:rPr>
          <w:rFonts w:asciiTheme="minorHAnsi" w:hAnsiTheme="minorHAnsi" w:cstheme="minorHAnsi"/>
        </w:rPr>
        <w:t xml:space="preserve">biological communities of </w:t>
      </w:r>
      <w:del w:id="9" w:author="Jason Everett" w:date="2020-09-02T12:23:00Z">
        <w:r w:rsidR="00DB22AC" w:rsidDel="00D83112">
          <w:rPr>
            <w:rFonts w:asciiTheme="minorHAnsi" w:hAnsiTheme="minorHAnsi" w:cstheme="minorHAnsi"/>
          </w:rPr>
          <w:delText>which zooplankton are the important trophic base</w:delText>
        </w:r>
      </w:del>
      <w:ins w:id="10" w:author="Jason Everett" w:date="2020-09-02T12:23:00Z">
        <w:r w:rsidR="00D83112">
          <w:rPr>
            <w:rFonts w:asciiTheme="minorHAnsi" w:hAnsiTheme="minorHAnsi" w:cstheme="minorHAnsi"/>
          </w:rPr>
          <w:t>these ecosystems</w:t>
        </w:r>
      </w:ins>
      <w:r w:rsidR="00DB22AC">
        <w:rPr>
          <w:rFonts w:asciiTheme="minorHAnsi" w:hAnsiTheme="minorHAnsi" w:cstheme="minorHAnsi"/>
        </w:rPr>
        <w:t>. As a key observational study</w:t>
      </w:r>
      <w:r w:rsidR="00921A77">
        <w:rPr>
          <w:rFonts w:asciiTheme="minorHAnsi" w:hAnsiTheme="minorHAnsi" w:cstheme="minorHAnsi"/>
        </w:rPr>
        <w:t xml:space="preserve"> with global implications, we believe L&amp;O is the ideal journal for this paper.</w:t>
      </w:r>
    </w:p>
    <w:p w14:paraId="2BB8E034" w14:textId="7686BB78" w:rsidR="00994F41" w:rsidRDefault="00994F41">
      <w:pPr>
        <w:rPr>
          <w:rFonts w:asciiTheme="minorHAnsi" w:hAnsiTheme="minorHAnsi" w:cstheme="minorHAnsi"/>
          <w:b/>
          <w:bCs/>
        </w:rPr>
      </w:pPr>
    </w:p>
    <w:p w14:paraId="29D2E4CE" w14:textId="77777777" w:rsidR="00994F41" w:rsidRDefault="00994F41">
      <w:pPr>
        <w:rPr>
          <w:rFonts w:asciiTheme="minorHAnsi" w:hAnsiTheme="minorHAnsi" w:cstheme="minorHAnsi"/>
          <w:b/>
          <w:bCs/>
        </w:rPr>
      </w:pPr>
    </w:p>
    <w:p w14:paraId="0A3CD500" w14:textId="328445E1" w:rsidR="00994F41" w:rsidRDefault="006E0135">
      <w:pPr>
        <w:rPr>
          <w:rFonts w:asciiTheme="minorHAnsi" w:hAnsiTheme="minorHAnsi" w:cstheme="minorHAnsi"/>
          <w:b/>
          <w:bCs/>
        </w:rPr>
      </w:pPr>
      <w:r w:rsidRPr="006E0135">
        <w:rPr>
          <w:rFonts w:asciiTheme="minorHAnsi" w:hAnsiTheme="minorHAnsi" w:cstheme="minorHAnsi"/>
          <w:b/>
          <w:bCs/>
        </w:rPr>
        <w:t>Each manuscript must include a brief statement of the novelty, significance and breadth of interest of the science presented in the proposed manuscript, as well as a statement indicating why </w:t>
      </w:r>
      <w:r w:rsidRPr="006E0135">
        <w:rPr>
          <w:rFonts w:asciiTheme="minorHAnsi" w:hAnsiTheme="minorHAnsi" w:cstheme="minorHAnsi"/>
          <w:b/>
          <w:bCs/>
          <w:i/>
          <w:iCs/>
        </w:rPr>
        <w:t>L&amp;O</w:t>
      </w:r>
      <w:r w:rsidRPr="006E0135">
        <w:rPr>
          <w:rFonts w:asciiTheme="minorHAnsi" w:hAnsiTheme="minorHAnsi" w:cstheme="minorHAnsi"/>
          <w:b/>
          <w:bCs/>
        </w:rPr>
        <w:t xml:space="preserve"> is the best outlet for the work. The statement of significance will </w:t>
      </w:r>
      <w:proofErr w:type="gramStart"/>
      <w:r w:rsidRPr="006E0135">
        <w:rPr>
          <w:rFonts w:asciiTheme="minorHAnsi" w:hAnsiTheme="minorHAnsi" w:cstheme="minorHAnsi"/>
          <w:b/>
          <w:bCs/>
        </w:rPr>
        <w:t>provided</w:t>
      </w:r>
      <w:proofErr w:type="gramEnd"/>
      <w:r w:rsidRPr="006E0135">
        <w:rPr>
          <w:rFonts w:asciiTheme="minorHAnsi" w:hAnsiTheme="minorHAnsi" w:cstheme="minorHAnsi"/>
          <w:b/>
          <w:bCs/>
        </w:rPr>
        <w:t xml:space="preserve"> to the editors and reviewers, but will not be included in the final version of an accepted manuscript.</w:t>
      </w:r>
    </w:p>
    <w:p w14:paraId="5C04CA25" w14:textId="77777777" w:rsidR="00994F41" w:rsidRDefault="00994F41">
      <w:pPr>
        <w:rPr>
          <w:rFonts w:asciiTheme="minorHAnsi" w:hAnsiTheme="minorHAnsi" w:cstheme="minorHAnsi"/>
          <w:lang w:val="en-AU"/>
        </w:rPr>
      </w:pPr>
    </w:p>
    <w:p w14:paraId="7E7F9A2E" w14:textId="0097D64C" w:rsidR="008D02FD" w:rsidRDefault="008D02FD">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6E81A40E"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172CF028"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0F53520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{"citationID":"uPVl78Um","properties":{"formattedCitation":"(Suthers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2A58F0" w:rsidRPr="002A58F0">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(Pereira Brandini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50A5E3D2"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2A58F0">
        <w:rPr>
          <w:rFonts w:ascii="Calibri" w:hAnsi="Calibri" w:cs="Calibri"/>
          <w:lang w:val="en-AU"/>
        </w:rPr>
        <w:instrText>Â¡</w:instrText>
      </w:r>
      <w:r w:rsidR="002A58F0">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{"citationID":"seKbCKyx","properties":{"formattedCitation":"(Marcolin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(Marcolin et al.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{"citationID":"5JwkAEHS","properties":{"formattedCitation":"(Sourisseau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(Sourisseau and Carlotti 2006; Irigoien et al. 2009; Vandromme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{"citationID":"gCJXOrt3","properties":{"formattedCitation":"(Pereira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(Pereira Brandini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{"citationID":"cDyHwnsw","properties":{"formattedCitation":"(Apte et al. 1998; Dai and Trenberth 2002; Pritchard et al. 2003; Suthers 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2A58F0" w:rsidRPr="002A58F0">
        <w:rPr>
          <w:rFonts w:ascii="Calibri" w:hAnsi="Calibri" w:cs="Calibri"/>
        </w:rPr>
        <w:t>(Apte et al. 1998; Dai and Trenberth 2002; Pritchard et al. 2003;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0EA728D7"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2A58F0" w:rsidRPr="002A58F0">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{"citationID":"1MKXR81J","properties":{"formattedCitation":"(Marquis et al. 2011; Champion 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(Marquis et al. 2011; Champion et al.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00244097" w:rsidR="0033593F" w:rsidRPr="00215A20" w:rsidRDefault="00F32FAA" w:rsidP="00AC6C18">
      <w:pPr>
        <w:pStyle w:val="Text"/>
        <w:spacing w:line="36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commentRangeStart w:id="11"/>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{"citationID":"nalp9Zaz","properties":{"formattedCitation":"(Edwards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(Edwards et al. 2017)</w:t>
      </w:r>
      <w:r w:rsidR="00D76DA7">
        <w:rPr>
          <w:rFonts w:asciiTheme="minorHAnsi" w:hAnsiTheme="minorHAnsi" w:cstheme="minorHAnsi"/>
          <w:lang w:val="en-AU"/>
        </w:rPr>
        <w:fldChar w:fldCharType="end"/>
      </w:r>
      <w:commentRangeEnd w:id="11"/>
      <w:r w:rsidR="00F96532">
        <w:rPr>
          <w:rStyle w:val="CommentReference"/>
          <w:rFonts w:eastAsia="Calibri"/>
        </w:rPr>
        <w:commentReference w:id="11"/>
      </w:r>
      <w:r w:rsidRPr="00215A20">
        <w:rPr>
          <w:rFonts w:asciiTheme="minorHAnsi" w:hAnsiTheme="minorHAnsi" w:cstheme="minorHAnsi"/>
          <w:lang w:val="en-AU"/>
        </w:rPr>
        <w:t xml:space="preserve">. This slope </w:t>
      </w:r>
      <w:r w:rsidRPr="00215A20">
        <w:rPr>
          <w:rFonts w:asciiTheme="minorHAnsi" w:hAnsiTheme="minorHAnsi" w:cstheme="minorHAnsi"/>
          <w:lang w:val="en-AU"/>
        </w:rPr>
        <w:lastRenderedPageBreak/>
        <w:t>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ins w:id="12" w:author="Jason Everett" w:date="2020-09-02T12:25:00Z">
        <w:r w:rsidR="009A39FD">
          <w:rPr>
            <w:rFonts w:asciiTheme="minorHAnsi" w:hAnsiTheme="minorHAnsi" w:cstheme="minorHAnsi"/>
            <w:lang w:val="en-AU"/>
          </w:rPr>
          <w:t xml:space="preserve"> (Edwards et al 2017)</w:t>
        </w:r>
      </w:ins>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2A58F0" w:rsidRPr="002A58F0">
        <w:rPr>
          <w:rFonts w:ascii="Calibri" w:hAnsi="Calibri" w:cs="Calibri"/>
        </w:rPr>
        <w:t>(NBSS; Kerr and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{"citationID":"oIKgnQDD","properties":{"formattedCitation":"(Vidondo et al. 1997; Suthers et al. 2006; Krupica 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2A58F0" w:rsidRPr="002A58F0">
        <w:rPr>
          <w:rFonts w:ascii="Calibri" w:hAnsi="Calibri" w:cs="Calibri"/>
        </w:rPr>
        <w:t>(Vidondo et al. 1997; Suthers et al. 2006; Krupica et al. 2012)</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infers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{"citationID":"WRNQLM1O","properties":{"formattedCitation":"(Heath 1995; Kerr and Dickie 2001; Zhou 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2A58F0" w:rsidRPr="002A58F0">
        <w:rPr>
          <w:rFonts w:ascii="Calibri" w:hAnsi="Calibri" w:cs="Calibri"/>
        </w:rPr>
        <w:t>(Heath 1995; Kerr and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p>
    <w:p w14:paraId="26372779" w14:textId="40B39731"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{"citationID":"4ezbOyAY","properties":{"formattedCitation":"(Sourisseau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(Sourisseau and Carlotti 2006; Irigoien et al. 2009; Vandromme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4A75B4">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5DD30C73"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Fonts w:ascii="Cambria Math" w:hAnsi="Cambria Math" w:cs="Cambria Math"/>
          <w:lang w:val="en-AU"/>
        </w:rPr>
        <w:instrText>∼</w:instrText>
      </w:r>
      <w:r w:rsidR="002A58F0">
        <w:rPr>
          <w:rFonts w:asciiTheme="minorHAnsi" w:hAnsiTheme="minorHAnsi" w:cstheme="minorHAnsi"/>
          <w:lang w:val="en-AU"/>
        </w:rPr>
        <w:instrText>1,500 m isobath 50 km offshore but makes large amplitude displacements eastward every 65</w:instrText>
      </w:r>
      <w:r w:rsidR="002A58F0">
        <w:rPr>
          <w:rFonts w:ascii="Calibri" w:hAnsi="Calibri" w:cs="Calibri"/>
          <w:lang w:val="en-AU"/>
        </w:rPr>
        <w:instrText>–</w:instrText>
      </w:r>
      <w:r w:rsidR="002A58F0">
        <w:rPr>
          <w:rFonts w:asciiTheme="minorHAnsi" w:hAnsiTheme="minorHAnsi" w:cstheme="minorHAnsi"/>
          <w:lang w:val="en-AU"/>
        </w:rPr>
        <w:instrText>100 days</w:instrText>
      </w:r>
      <w:r w:rsidR="002A58F0">
        <w:rPr>
          <w:rFonts w:ascii="Calibri" w:hAnsi="Calibri" w:cs="Calibri"/>
          <w:lang w:val="en-AU"/>
        </w:rPr>
        <w:instrText>—</w:instrText>
      </w:r>
      <w:r w:rsidR="002A58F0">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Fonts w:ascii="Cambria Math" w:hAnsi="Cambria Math" w:cs="Cambria Math"/>
          <w:lang w:val="en-AU"/>
        </w:rPr>
        <w:instrText>∼</w:instrText>
      </w:r>
      <w:r w:rsidR="002A58F0">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(Cetina-Heredia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2A58F0">
        <w:rPr>
          <w:rFonts w:ascii="Cambria Math" w:hAnsi="Cambria Math" w:cs="Cambria Math"/>
          <w:lang w:val="en-AU"/>
        </w:rPr>
        <w:instrText>∼</w:instrText>
      </w:r>
      <w:r w:rsidR="002A58F0">
        <w:rPr>
          <w:rFonts w:asciiTheme="minorHAnsi" w:hAnsiTheme="minorHAnsi" w:cstheme="minorHAnsi"/>
          <w:lang w:val="en-AU"/>
        </w:rPr>
        <w:instrText>32</w:instrText>
      </w:r>
      <w:r w:rsidR="002A58F0">
        <w:rPr>
          <w:rFonts w:ascii="Calibri" w:hAnsi="Calibri" w:cs="Calibri"/>
          <w:lang w:val="en-AU"/>
        </w:rPr>
        <w:instrText>°</w:instrText>
      </w:r>
      <w:r w:rsidR="002A58F0">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{"citationID":"49km3Ipn","properties":{"formattedCitation":"(Armbrecht 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(Armbrecht et al.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39C3FB86"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A98E957"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commentRangeStart w:id="13"/>
      <w:r w:rsidR="00871C8A" w:rsidRPr="00871C8A">
        <w:rPr>
          <w:rFonts w:asciiTheme="minorHAnsi" w:hAnsiTheme="minorHAnsi" w:cstheme="minorHAnsi"/>
          <w:b w:val="0"/>
          <w:bCs w:val="0"/>
          <w:lang w:val="en-AU"/>
        </w:rPr>
        <w:fldChar w:fldCharType="begin"/>
      </w:r>
      <w:r w:rsidR="002A58F0">
        <w:rPr>
          <w:rFonts w:asciiTheme="minorHAnsi" w:hAnsiTheme="minorHAnsi" w:cstheme="minorHAnsi"/>
          <w:b w:val="0"/>
          <w:bCs w:val="0"/>
          <w:lang w:val="en-AU"/>
        </w:rPr>
        <w:instrText xml:space="preserve"> ADDIN ZOTERO_ITEM CSL_CITATION {"citationID":"SkhfdM7G","properties":{"formattedCitation":"(Tomczak et al. 2004; Baird 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2A58F0" w:rsidRPr="002A58F0">
        <w:rPr>
          <w:rFonts w:ascii="Calibri" w:hAnsi="Calibri" w:cs="Calibri"/>
        </w:rPr>
        <w:t>(Tomczak et al. 2004; Baird et al.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w:t>
      </w:r>
      <w:commentRangeEnd w:id="13"/>
      <w:r w:rsidR="00F96532">
        <w:rPr>
          <w:rStyle w:val="CommentReference"/>
          <w:rFonts w:eastAsia="Calibri"/>
          <w:b w:val="0"/>
          <w:bCs w:val="0"/>
          <w:kern w:val="0"/>
        </w:rPr>
        <w:commentReference w:id="13"/>
      </w:r>
      <w:r w:rsidR="005F0C51">
        <w:rPr>
          <w:rFonts w:asciiTheme="minorHAnsi" w:hAnsiTheme="minorHAnsi" w:cstheme="minorHAnsi"/>
          <w:b w:val="0"/>
          <w:bCs w:val="0"/>
          <w:lang w:val="en-AU"/>
        </w:rPr>
        <w:t xml:space="preserve">Mounted on the </w:t>
      </w:r>
      <w:r w:rsidR="00293DBB">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4DE33B7F"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2"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57DD388E"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3"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Fonts w:ascii="Cambria Math" w:hAnsi="Cambria Math" w:cs="Cambria Math"/>
          <w:szCs w:val="24"/>
          <w:lang w:val="en-AU"/>
        </w:rPr>
        <w:instrText>∼</w:instrText>
      </w:r>
      <w:r w:rsidR="002A58F0">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Fonts w:ascii="Cambria Math" w:hAnsi="Cambria Math" w:cs="Cambria Math"/>
          <w:szCs w:val="24"/>
          <w:lang w:val="en-AU"/>
        </w:rPr>
        <w:instrText>∼</w:instrText>
      </w:r>
      <w:r w:rsidR="002A58F0">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A58F0" w:rsidRPr="002A58F0">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5F0AB93A"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3D6CF5E9"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{"citationID":"uPNYajWZ","properties":{"formattedCitation":"(e.g. Suthers et al. 2006; Baird 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2A58F0" w:rsidRPr="002A58F0">
        <w:rPr>
          <w:rFonts w:ascii="Calibri" w:hAnsi="Calibri" w:cs="Calibri"/>
        </w:rPr>
        <w:t>(e.g. Suthers et al. 2006; Baird et al.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F041D10"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2A58F0" w:rsidRPr="002A58F0">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2A58F0" w:rsidRPr="002A58F0">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{"citationID":"7gG9H7Dv","properties":{"formattedCitation":"(Suthers et al. 2006; Baird 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2A58F0" w:rsidRPr="002A58F0">
        <w:rPr>
          <w:rFonts w:ascii="Calibri" w:hAnsi="Calibri" w:cs="Calibri"/>
        </w:rPr>
        <w:t>(Suthers et al. 2006; Baird et al.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54F2984"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2A58F0" w:rsidRPr="002A58F0">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26BDEECB"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2A58F0" w:rsidRPr="002A58F0">
        <w:rPr>
          <w:rFonts w:ascii="Calibri" w:hAnsi="Calibri" w:cs="Calibri"/>
        </w:rPr>
        <w:t>(Irigoien et al. 2009; Vandromme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46C238C2"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w:t>
      </w:r>
      <w:r w:rsidR="00471343" w:rsidRPr="00F15D89">
        <w:rPr>
          <w:rFonts w:asciiTheme="minorHAnsi" w:hAnsiTheme="minorHAnsi" w:cstheme="minorHAnsi"/>
          <w:szCs w:val="24"/>
          <w:lang w:val="en-AU"/>
        </w:rPr>
        <w:lastRenderedPageBreak/>
        <w:t xml:space="preserve">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6FC70390"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commentRangeStart w:id="14"/>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w:t>
      </w:r>
      <w:commentRangeEnd w:id="14"/>
      <w:r w:rsidR="00F96532">
        <w:rPr>
          <w:rStyle w:val="CommentReference"/>
        </w:rPr>
        <w:commentReference w:id="14"/>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37B4D715"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2A58F0" w:rsidRPr="002A58F0">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406904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December, remaining high until March.</w:t>
      </w:r>
    </w:p>
    <w:p w14:paraId="7BAAC98E" w14:textId="0E39EC4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88585CB"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3A113A43"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2A58F0" w:rsidRPr="002A58F0">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w:t>
      </w:r>
      <w:r w:rsidR="00E60B2C">
        <w:rPr>
          <w:rFonts w:asciiTheme="minorHAnsi" w:hAnsiTheme="minorHAnsi" w:cstheme="minorHAnsi"/>
          <w:szCs w:val="24"/>
          <w:lang w:val="en-AU"/>
        </w:rPr>
        <w:lastRenderedPageBreak/>
        <w:t>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11A3D7B"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{"citationID":"snjMz2wO","properties":{"formattedCitation":"(Vandromme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2A58F0" w:rsidRPr="002A58F0">
        <w:rPr>
          <w:rFonts w:ascii="Calibri" w:hAnsi="Calibri" w:cs="Calibri"/>
        </w:rPr>
        <w:t>(Vandromme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11F37B20" w:rsidR="00EA5C0D" w:rsidRDefault="00EA5C0D" w:rsidP="00EA5C0D">
      <w:pPr>
        <w:spacing w:line="36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commentRangeStart w:id="15"/>
      <w:r w:rsidR="008F6B9F" w:rsidRPr="008F6B9F">
        <w:rPr>
          <w:rFonts w:asciiTheme="minorHAnsi" w:hAnsiTheme="minorHAnsi" w:cstheme="minorHAnsi"/>
          <w:szCs w:val="24"/>
          <w:lang w:val="en-AU"/>
        </w:rPr>
        <w:t>persistent</w:t>
      </w:r>
      <w:commentRangeEnd w:id="15"/>
      <w:r w:rsidR="00F96532">
        <w:rPr>
          <w:rStyle w:val="CommentReference"/>
        </w:rPr>
        <w:commentReference w:id="15"/>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E71A0B5" w:rsidR="00FF1316" w:rsidRPr="00F15D89" w:rsidRDefault="000808FA"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2A58F0" w:rsidRPr="002A58F0">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CF5454">
        <w:rPr>
          <w:rFonts w:asciiTheme="minorHAnsi" w:hAnsiTheme="minorHAnsi" w:cstheme="minorHAnsi"/>
          <w:szCs w:val="24"/>
          <w:lang w:val="en-AU"/>
        </w:rPr>
        <w:t>per</w:t>
      </w:r>
      <w:r w:rsidR="006D5E6D">
        <w:rPr>
          <w:rFonts w:asciiTheme="minorHAnsi" w:hAnsiTheme="minorHAnsi" w:cstheme="minorHAnsi"/>
          <w:szCs w:val="24"/>
          <w:lang w:val="en-AU"/>
        </w:rPr>
        <w:t xml:space="preserve">sistent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{"citationID":"gxtJ81KE","properties":{"formattedCitation":"(Truong et al. 2017; Holland 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2A58F0" w:rsidRPr="002A58F0">
        <w:rPr>
          <w:rFonts w:ascii="Calibri" w:hAnsi="Calibri" w:cs="Calibri"/>
        </w:rPr>
        <w:t>(Truong et al. 2017; Holland et al.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{"citationID":"KE6ZS2nW","properties":{"formattedCitation":"(Tilzey and Rowling 2001; Pauly 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2A58F0" w:rsidRPr="002A58F0">
        <w:rPr>
          <w:rFonts w:ascii="Calibri" w:hAnsi="Calibri" w:cs="Calibri"/>
        </w:rPr>
        <w:t>(Tilzey and Rowling 2001; Pauly et al.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2A01C241"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2A58F0" w:rsidRPr="002A58F0">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{"citationID":"WB4BzRJC","properties":{"formattedCitation":"(Hobday and Hartmann 2006; Revill 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(Hobday and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{"citationID":"hZBOBQ1f","properties":{"formattedCitation":"(Truong et al. 2017; Holland 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2A58F0" w:rsidRPr="002A58F0">
        <w:rPr>
          <w:rFonts w:ascii="Calibri" w:hAnsi="Calibri" w:cs="Calibri"/>
        </w:rPr>
        <w:t>(Truong et al. 2017; Holland et al.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2A58F0" w:rsidRPr="002A58F0">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{"citationID":"NvMET2mP","properties":{"formattedCitation":"(Pauly 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2A58F0" w:rsidRPr="002A58F0">
        <w:rPr>
          <w:rFonts w:ascii="Calibri" w:hAnsi="Calibri" w:cs="Calibri"/>
        </w:rPr>
        <w:t>(Pauly et al.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5ECF85F5"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2A58F0" w:rsidRPr="002A58F0">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{"citationID":"K2mIUfJC","properties":{"formattedCitation":"(Fiedler and Bernard 1987; Reese 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2A58F0" w:rsidRPr="002A58F0">
        <w:rPr>
          <w:rFonts w:ascii="Calibri" w:hAnsi="Calibri" w:cs="Calibri"/>
        </w:rPr>
        <w:t>(Fiedler and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6E0CBBC8" w:rsidR="008776C9" w:rsidRPr="00F15D89" w:rsidRDefault="00773BA1" w:rsidP="00867A23">
      <w:pPr>
        <w:spacing w:line="36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(Diamond Head; 31.75°</w:t>
      </w:r>
      <w:del w:id="16" w:author="Jason Everett" w:date="2020-09-02T12:30:00Z">
        <w:r w:rsidR="002A3D19" w:rsidRPr="00F15D89" w:rsidDel="00F96532">
          <w:rPr>
            <w:rStyle w:val="captions"/>
            <w:rFonts w:asciiTheme="minorHAnsi" w:hAnsiTheme="minorHAnsi" w:cstheme="minorHAnsi"/>
            <w:lang w:val="en-AU"/>
          </w:rPr>
          <w:delText xml:space="preserve"> </w:delText>
        </w:r>
      </w:del>
      <w:r w:rsidR="002A3D19" w:rsidRPr="00F15D89">
        <w:rPr>
          <w:rStyle w:val="captions"/>
          <w:rFonts w:asciiTheme="minorHAnsi" w:hAnsiTheme="minorHAnsi" w:cstheme="minorHAnsi"/>
          <w:lang w:val="en-AU"/>
        </w:rPr>
        <w:t xml:space="preserve">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In </w:t>
      </w:r>
      <w:r w:rsidR="008F6DAA">
        <w:rPr>
          <w:rStyle w:val="captions"/>
          <w:rFonts w:asciiTheme="minorHAnsi" w:hAnsiTheme="minorHAnsi" w:cstheme="minorHAnsi"/>
          <w:lang w:val="en-AU"/>
        </w:rPr>
        <w:lastRenderedPageBreak/>
        <w:t>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5ED9FD38" w:rsidR="00676EF9" w:rsidRDefault="00857D1C"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{"citationID":"VYtOL2x4","properties":{"formattedCitation":"(Mata et al. 2006; Archer 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32</w:instrText>
      </w:r>
      <w:r w:rsidR="002A58F0">
        <w:rPr>
          <w:rStyle w:val="captions"/>
          <w:rFonts w:ascii="Calibri" w:hAnsi="Calibri" w:cs="Calibri"/>
          <w:lang w:val="en-AU"/>
        </w:rPr>
        <w:instrText>°</w:instrText>
      </w:r>
      <w:r w:rsidR="002A58F0">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1,500 m isobath 50 km offshore but makes large amplitude displacements eastward every 65</w:instrText>
      </w:r>
      <w:r w:rsidR="002A58F0">
        <w:rPr>
          <w:rStyle w:val="captions"/>
          <w:rFonts w:ascii="Calibri" w:hAnsi="Calibri" w:cs="Calibri"/>
          <w:lang w:val="en-AU"/>
        </w:rPr>
        <w:instrText>–</w:instrText>
      </w:r>
      <w:r w:rsidR="002A58F0">
        <w:rPr>
          <w:rStyle w:val="captions"/>
          <w:rFonts w:asciiTheme="minorHAnsi" w:hAnsiTheme="minorHAnsi" w:cstheme="minorHAnsi"/>
          <w:lang w:val="en-AU"/>
        </w:rPr>
        <w:instrText xml:space="preserve">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(Mata et al. 2006; Archer et al.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{"citationID":"UzJhI33X","properties":{"formattedCitation":"(Suthers et al. 2011; Everett 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(Suthers et al. 2011; Everett et al.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329DC408" w:rsidR="00315B01" w:rsidRPr="00F15D89" w:rsidRDefault="00315B01" w:rsidP="00867A23">
      <w:pPr>
        <w:spacing w:line="36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ins w:id="17" w:author="Jason Everett" w:date="2020-09-02T12:30:00Z">
        <w:r w:rsidR="00F96532">
          <w:rPr>
            <w:rFonts w:asciiTheme="minorHAnsi" w:hAnsiTheme="minorHAnsi" w:cstheme="minorHAnsi"/>
            <w:lang w:val="en-AU"/>
          </w:rPr>
          <w:t>-</w:t>
        </w:r>
      </w:ins>
      <w:del w:id="18" w:author="Jason Everett" w:date="2020-09-02T12:30:00Z">
        <w:r w:rsidDel="00F96532">
          <w:rPr>
            <w:rFonts w:asciiTheme="minorHAnsi" w:hAnsiTheme="minorHAnsi" w:cstheme="minorHAnsi"/>
            <w:lang w:val="en-AU"/>
          </w:rPr>
          <w:delText xml:space="preserve"> </w:delText>
        </w:r>
      </w:del>
      <w:r>
        <w:rPr>
          <w:rFonts w:asciiTheme="minorHAnsi" w:hAnsiTheme="minorHAnsi" w:cstheme="minorHAnsi"/>
          <w:lang w:val="en-AU"/>
        </w:rPr>
        <w:t>resolution depth</w:t>
      </w:r>
      <w:ins w:id="19" w:author="Jason Everett" w:date="2020-09-02T12:30:00Z">
        <w:r w:rsidR="00F96532">
          <w:rPr>
            <w:rFonts w:asciiTheme="minorHAnsi" w:hAnsiTheme="minorHAnsi" w:cstheme="minorHAnsi"/>
            <w:lang w:val="en-AU"/>
          </w:rPr>
          <w:t>-</w:t>
        </w:r>
      </w:ins>
      <w:del w:id="20" w:author="Jason Everett" w:date="2020-09-02T12:30:00Z">
        <w:r w:rsidDel="00F96532">
          <w:rPr>
            <w:rFonts w:asciiTheme="minorHAnsi" w:hAnsiTheme="minorHAnsi" w:cstheme="minorHAnsi"/>
            <w:lang w:val="en-AU"/>
          </w:rPr>
          <w:delText xml:space="preserve"> </w:delText>
        </w:r>
      </w:del>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1C3E85C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{"citationID":"Tn3irDQO","properties":{"formattedCitation":"(Sourisseau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2A58F0" w:rsidRPr="002A58F0">
        <w:rPr>
          <w:rFonts w:ascii="Calibri" w:hAnsi="Calibri" w:cs="Calibri"/>
        </w:rPr>
        <w:t>(Sourisseau and Carlotti 2006; Irigoien et al. 2009;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w:t>
      </w:r>
      <w:r w:rsidR="00615557" w:rsidRPr="00F15D89">
        <w:rPr>
          <w:rFonts w:asciiTheme="minorHAnsi" w:hAnsiTheme="minorHAnsi" w:cstheme="minorHAnsi"/>
          <w:lang w:val="en-AU"/>
        </w:rPr>
        <w:lastRenderedPageBreak/>
        <w:t xml:space="preserve">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2A58F0" w:rsidRPr="002A58F0">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9ED7B42" w14:textId="4E5CAA93" w:rsidR="0029624C" w:rsidRPr="00F15D89" w:rsidRDefault="0029624C" w:rsidP="0029624C">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(Irigoien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{"citationID":"cSaFXJF5","properties":{"formattedCitation":"(Apte 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(Apte et al.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p>
    <w:p w14:paraId="3F6DD168" w14:textId="4C69F6F0"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characteristic of a highly productive community. This is similar to the pattern previously </w:t>
      </w:r>
      <w:r>
        <w:rPr>
          <w:rStyle w:val="captions"/>
          <w:rFonts w:asciiTheme="minorHAnsi" w:hAnsiTheme="minorHAnsi" w:cstheme="minorHAnsi"/>
          <w:lang w:val="en-AU"/>
        </w:rPr>
        <w:lastRenderedPageBreak/>
        <w:t xml:space="preserve">observed in deeper waters to the south at the front between the EAC and Tasman Sea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2A58F0">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2A58F0" w:rsidRPr="002A58F0">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474FDCF8"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0097CA3C" w:rsidR="00F7620B" w:rsidRPr="00F15D89" w:rsidRDefault="00616293"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2A58F0" w:rsidRPr="002A58F0">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570B9700"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(Cetina-</w:t>
      </w:r>
      <w:r w:rsidR="002A58F0" w:rsidRPr="002A58F0">
        <w:rPr>
          <w:rFonts w:ascii="Calibri" w:hAnsi="Calibri" w:cs="Calibri"/>
        </w:rPr>
        <w:lastRenderedPageBreak/>
        <w:t>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2A58F0" w:rsidRPr="002A58F0">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2A58F0" w:rsidRPr="002A58F0">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2A58F0" w:rsidRPr="002A58F0">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0DFDAEE9"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60F4D85"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3AF1F3BE" w14:textId="77777777" w:rsidR="007977BA" w:rsidRDefault="00E60CD8" w:rsidP="007977BA">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p>
    <w:p w14:paraId="2D7A3E64" w14:textId="4A571AA6" w:rsidR="00F34A28" w:rsidRDefault="00F34A28" w:rsidP="006E0135">
      <w:pPr>
        <w:spacing w:line="360" w:lineRule="auto"/>
        <w:rPr>
          <w:rFonts w:asciiTheme="minorHAnsi" w:hAnsiTheme="minorHAnsi" w:cstheme="minorHAnsi"/>
          <w:lang w:val="en-AU"/>
        </w:rPr>
      </w:pPr>
    </w:p>
    <w:p w14:paraId="5408CD51" w14:textId="52D725DB" w:rsidR="00994F41" w:rsidRDefault="00994F41" w:rsidP="006E0135">
      <w:pPr>
        <w:spacing w:line="360" w:lineRule="auto"/>
        <w:rPr>
          <w:rFonts w:asciiTheme="minorHAnsi" w:hAnsiTheme="minorHAnsi" w:cstheme="minorHAnsi"/>
          <w:b/>
          <w:bCs/>
        </w:rPr>
      </w:pPr>
      <w:r>
        <w:rPr>
          <w:rFonts w:asciiTheme="minorHAnsi" w:hAnsiTheme="minorHAnsi" w:cstheme="minorHAnsi"/>
          <w:b/>
          <w:bCs/>
        </w:rPr>
        <w:t>7. Author Contributions</w:t>
      </w:r>
    </w:p>
    <w:p w14:paraId="18E35EE2" w14:textId="77777777" w:rsidR="00994F41" w:rsidRPr="00994F41" w:rsidRDefault="00994F41" w:rsidP="006E0135">
      <w:pPr>
        <w:spacing w:line="36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0AA636DD" w14:textId="77777777" w:rsidR="00994F41" w:rsidRDefault="00994F41" w:rsidP="00F34A28">
      <w:pPr>
        <w:spacing w:line="360" w:lineRule="auto"/>
        <w:rPr>
          <w:rFonts w:asciiTheme="minorHAnsi" w:hAnsiTheme="minorHAnsi" w:cstheme="minorHAnsi"/>
          <w:lang w:val="en-AU"/>
        </w:rPr>
      </w:pPr>
    </w:p>
    <w:p w14:paraId="1F1B54F0" w14:textId="7A3E44CA" w:rsidR="00B52476" w:rsidRDefault="00B52476" w:rsidP="00F34A28">
      <w:pPr>
        <w:spacing w:line="360" w:lineRule="auto"/>
        <w:rPr>
          <w:rFonts w:asciiTheme="minorHAnsi" w:hAnsiTheme="minorHAnsi" w:cstheme="minorHAnsi"/>
          <w:lang w:val="en-AU"/>
        </w:rPr>
      </w:pPr>
    </w:p>
    <w:p w14:paraId="41E1F132" w14:textId="3D7AB06D" w:rsidR="00B52476" w:rsidRDefault="00994F41" w:rsidP="00F34A28">
      <w:pPr>
        <w:spacing w:line="360" w:lineRule="auto"/>
        <w:rPr>
          <w:rFonts w:asciiTheme="minorHAnsi" w:hAnsiTheme="minorHAnsi" w:cstheme="minorHAnsi"/>
          <w:b/>
          <w:bCs/>
          <w:lang w:val="en-AU"/>
        </w:rPr>
      </w:pPr>
      <w:r>
        <w:rPr>
          <w:rFonts w:asciiTheme="minorHAnsi" w:hAnsiTheme="minorHAnsi" w:cstheme="minorHAnsi"/>
          <w:b/>
          <w:bCs/>
          <w:lang w:val="en-AU"/>
        </w:rPr>
        <w:lastRenderedPageBreak/>
        <w:t>8</w:t>
      </w:r>
      <w:r w:rsidR="00B52476">
        <w:rPr>
          <w:rFonts w:asciiTheme="minorHAnsi" w:hAnsiTheme="minorHAnsi" w:cstheme="minorHAnsi"/>
          <w:b/>
          <w:bCs/>
          <w:lang w:val="en-AU"/>
        </w:rPr>
        <w:t>.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6B7625" w:rsidRDefault="0058280A" w:rsidP="00F34258">
      <w:pPr>
        <w:spacing w:line="360" w:lineRule="auto"/>
        <w:rPr>
          <w:rFonts w:asciiTheme="minorHAnsi" w:hAnsiTheme="minorHAnsi" w:cstheme="minorHAnsi"/>
          <w:b/>
          <w:bCs/>
          <w:lang w:val="en-AU"/>
        </w:rPr>
      </w:pPr>
      <w:commentRangeStart w:id="21"/>
      <w:r w:rsidRPr="006B7625">
        <w:rPr>
          <w:rFonts w:asciiTheme="minorHAnsi" w:hAnsiTheme="minorHAnsi" w:cstheme="minorHAnsi"/>
          <w:b/>
          <w:bCs/>
          <w:lang w:val="en-AU"/>
        </w:rPr>
        <w:lastRenderedPageBreak/>
        <w:t>References</w:t>
      </w:r>
      <w:commentRangeEnd w:id="21"/>
      <w:r w:rsidR="00997736">
        <w:rPr>
          <w:rStyle w:val="CommentReference"/>
        </w:rPr>
        <w:commentReference w:id="21"/>
      </w:r>
    </w:p>
    <w:p w14:paraId="68D52620" w14:textId="77777777" w:rsidR="002A58F0" w:rsidRPr="006B7625" w:rsidRDefault="00232BF7" w:rsidP="002A58F0">
      <w:pPr>
        <w:pStyle w:val="Bibliography"/>
        <w:rPr>
          <w:rFonts w:asciiTheme="minorHAnsi" w:hAnsiTheme="minorHAnsi" w:cstheme="minorHAnsi"/>
        </w:rPr>
      </w:pPr>
      <w:r w:rsidRPr="006B7625">
        <w:rPr>
          <w:rFonts w:asciiTheme="minorHAnsi" w:hAnsiTheme="minorHAnsi" w:cstheme="minorHAnsi"/>
          <w:sz w:val="22"/>
          <w:szCs w:val="22"/>
          <w:lang w:val="en-AU"/>
        </w:rPr>
        <w:fldChar w:fldCharType="begin"/>
      </w:r>
      <w:r w:rsidR="002A58F0" w:rsidRPr="006B7625">
        <w:rPr>
          <w:rFonts w:asciiTheme="minorHAnsi" w:hAnsiTheme="minorHAnsi" w:cstheme="minorHAnsi"/>
          <w:sz w:val="22"/>
          <w:szCs w:val="22"/>
          <w:lang w:val="en-AU"/>
        </w:rPr>
        <w:instrText xml:space="preserve"> ADDIN ZOTERO_BIBL {"uncited":[],"omitted":[],"custom":[]} CSL_BIBLIOGRAPHY </w:instrText>
      </w:r>
      <w:r w:rsidRPr="006B7625">
        <w:rPr>
          <w:rFonts w:asciiTheme="minorHAnsi" w:hAnsiTheme="minorHAnsi" w:cstheme="minorHAnsi"/>
          <w:sz w:val="22"/>
          <w:szCs w:val="22"/>
          <w:lang w:val="en-AU"/>
        </w:rPr>
        <w:fldChar w:fldCharType="separate"/>
      </w:r>
      <w:bookmarkStart w:id="22" w:name="_Hlk49940678"/>
      <w:r w:rsidR="002A58F0" w:rsidRPr="006B7625">
        <w:rPr>
          <w:rFonts w:asciiTheme="minorHAnsi" w:hAnsiTheme="minorHAnsi" w:cstheme="minorHAnsi"/>
        </w:rPr>
        <w:t xml:space="preserve">Aarflot, J. M., D. L. Aksnes, A. F. Opdal, H. R. Skjoldal, and O. Fiksen. 2019. Caught in broad daylight: Topographic constraints of zooplankton depth distributions. Limnology and Oceanography </w:t>
      </w:r>
      <w:r w:rsidR="002A58F0" w:rsidRPr="006B7625">
        <w:rPr>
          <w:rFonts w:asciiTheme="minorHAnsi" w:hAnsiTheme="minorHAnsi" w:cstheme="minorHAnsi"/>
          <w:b/>
          <w:bCs/>
        </w:rPr>
        <w:t>64</w:t>
      </w:r>
      <w:r w:rsidR="002A58F0" w:rsidRPr="006B7625">
        <w:rPr>
          <w:rFonts w:asciiTheme="minorHAnsi" w:hAnsiTheme="minorHAnsi" w:cstheme="minorHAnsi"/>
        </w:rPr>
        <w:t>: 849–859. doi:10.1002/lno.11079</w:t>
      </w:r>
    </w:p>
    <w:p w14:paraId="5424936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Ajani, P. A., A. P. Allen, T. Ingleton, and L. Armand. 2014. Erratum: A decadal decline in relative abundance and a shift in microphytoplankton composition at a long-term coastal station off southeast Australia. Limnology and Oceanography </w:t>
      </w:r>
      <w:r w:rsidRPr="006B7625">
        <w:rPr>
          <w:rFonts w:asciiTheme="minorHAnsi" w:hAnsiTheme="minorHAnsi" w:cstheme="minorHAnsi"/>
          <w:b/>
          <w:bCs/>
        </w:rPr>
        <w:t>59</w:t>
      </w:r>
      <w:r w:rsidRPr="006B7625">
        <w:rPr>
          <w:rFonts w:asciiTheme="minorHAnsi" w:hAnsiTheme="minorHAnsi" w:cstheme="minorHAnsi"/>
        </w:rPr>
        <w:t>: 2240–2242. doi:10.4319/lo.2014.59.6.2240</w:t>
      </w:r>
    </w:p>
    <w:bookmarkEnd w:id="22"/>
    <w:p w14:paraId="1A36F6D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Apte, S. C., G. E. Batley, R. Szymczak, P. S. Rendell, R. Lee, and T. D. Waite. 1998. Baseline trace metal concentrations in New South Wales coastal waters. Mar. Freshwater Res. </w:t>
      </w:r>
      <w:r w:rsidRPr="006B7625">
        <w:rPr>
          <w:rFonts w:asciiTheme="minorHAnsi" w:hAnsiTheme="minorHAnsi" w:cstheme="minorHAnsi"/>
          <w:b/>
          <w:bCs/>
        </w:rPr>
        <w:t>49</w:t>
      </w:r>
      <w:r w:rsidRPr="006B7625">
        <w:rPr>
          <w:rFonts w:asciiTheme="minorHAnsi" w:hAnsiTheme="minorHAnsi" w:cstheme="minorHAnsi"/>
        </w:rPr>
        <w:t>: 203–214. doi:10.1071/mf96121</w:t>
      </w:r>
    </w:p>
    <w:p w14:paraId="49A745B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Archer, M. R., M. Roughan, S. R. Keating, and A. Schaeffer. 2017. On the Variability of the East Australian Current: Jet Structure, Meandering, and Influence on Shelf Circulation. Journal of Geophysical Research: Oceans </w:t>
      </w:r>
      <w:r w:rsidRPr="006B7625">
        <w:rPr>
          <w:rFonts w:asciiTheme="minorHAnsi" w:hAnsiTheme="minorHAnsi" w:cstheme="minorHAnsi"/>
          <w:b/>
          <w:bCs/>
        </w:rPr>
        <w:t>122</w:t>
      </w:r>
      <w:r w:rsidRPr="006B7625">
        <w:rPr>
          <w:rFonts w:asciiTheme="minorHAnsi" w:hAnsiTheme="minorHAnsi" w:cstheme="minorHAnsi"/>
        </w:rPr>
        <w:t>: 8464–8481. doi:doi:10.1002/2017JC013097</w:t>
      </w:r>
    </w:p>
    <w:p w14:paraId="312AEB4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Armbrecht, L. H., M. Roughan, V. Rossi, A. Schaeffer, P. L. Davies, A. M. Waite, and L. K. Armand. 2014. Phytoplankton composition under contrasting oceanographic conditions: Upwelling and downwelling (Eastern Australia). Continental Shelf Research </w:t>
      </w:r>
      <w:r w:rsidRPr="006B7625">
        <w:rPr>
          <w:rFonts w:asciiTheme="minorHAnsi" w:hAnsiTheme="minorHAnsi" w:cstheme="minorHAnsi"/>
          <w:b/>
          <w:bCs/>
        </w:rPr>
        <w:t>75</w:t>
      </w:r>
      <w:r w:rsidRPr="006B7625">
        <w:rPr>
          <w:rFonts w:asciiTheme="minorHAnsi" w:hAnsiTheme="minorHAnsi" w:cstheme="minorHAnsi"/>
        </w:rPr>
        <w:t>: 54–67. doi:10.1016/j.csr.2013.11.024</w:t>
      </w:r>
    </w:p>
    <w:p w14:paraId="5691D70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Armbrecht, L. H., P. A. Thompson, S. W. Wright, A. Schaeffer, M. Roughan, J. Henderiks, and L. K. Armand. 2015. Comparison of the cross-shelf phytoplankton distribution of two oceanographically distinct regions off Australia. J. Mar. Syst. </w:t>
      </w:r>
      <w:r w:rsidRPr="006B7625">
        <w:rPr>
          <w:rFonts w:asciiTheme="minorHAnsi" w:hAnsiTheme="minorHAnsi" w:cstheme="minorHAnsi"/>
          <w:b/>
          <w:bCs/>
        </w:rPr>
        <w:t>148</w:t>
      </w:r>
      <w:r w:rsidRPr="006B7625">
        <w:rPr>
          <w:rFonts w:asciiTheme="minorHAnsi" w:hAnsiTheme="minorHAnsi" w:cstheme="minorHAnsi"/>
        </w:rPr>
        <w:t>: 26–38. doi:10.1016/j.jmarsys.2015.02.002</w:t>
      </w:r>
    </w:p>
    <w:p w14:paraId="33F3945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Baird, M. E., P. G. Timko, J. H. Middleton, T. J. Mullaney, D. R. Cox, and I. M. Suthers. 2008. Biological properties across the Tasman Front off southeast Australia. Deep-Sea Res. Part I-Oceanogr. Res. Pap. </w:t>
      </w:r>
      <w:r w:rsidRPr="006B7625">
        <w:rPr>
          <w:rFonts w:asciiTheme="minorHAnsi" w:hAnsiTheme="minorHAnsi" w:cstheme="minorHAnsi"/>
          <w:b/>
          <w:bCs/>
        </w:rPr>
        <w:t>55</w:t>
      </w:r>
      <w:r w:rsidRPr="006B7625">
        <w:rPr>
          <w:rFonts w:asciiTheme="minorHAnsi" w:hAnsiTheme="minorHAnsi" w:cstheme="minorHAnsi"/>
        </w:rPr>
        <w:t>: 1438–1455. doi:10.1016/j.dsr.2008.06.011</w:t>
      </w:r>
    </w:p>
    <w:p w14:paraId="228DC0A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Bakun, A., and S. J. Weeks. 2008. The marine ecosystem off Peru: What are the secrets of its fishery productivity and what might its future hold? Prog. Oceanogr. </w:t>
      </w:r>
      <w:r w:rsidRPr="006B7625">
        <w:rPr>
          <w:rFonts w:asciiTheme="minorHAnsi" w:hAnsiTheme="minorHAnsi" w:cstheme="minorHAnsi"/>
          <w:b/>
          <w:bCs/>
        </w:rPr>
        <w:t>79</w:t>
      </w:r>
      <w:r w:rsidRPr="006B7625">
        <w:rPr>
          <w:rFonts w:asciiTheme="minorHAnsi" w:hAnsiTheme="minorHAnsi" w:cstheme="minorHAnsi"/>
        </w:rPr>
        <w:t>: 290–299. doi:10.1016/j.pocean.2008.10.027</w:t>
      </w:r>
    </w:p>
    <w:p w14:paraId="3325206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Barnes, C., D. Maxwell, D. C. Reuman, and S. Jennings. 2010. Global patterns in predator–prey size relationships reveal size dependency of trophic transfer efficiency. Ecology </w:t>
      </w:r>
      <w:r w:rsidRPr="006B7625">
        <w:rPr>
          <w:rFonts w:asciiTheme="minorHAnsi" w:hAnsiTheme="minorHAnsi" w:cstheme="minorHAnsi"/>
          <w:b/>
          <w:bCs/>
        </w:rPr>
        <w:t>91</w:t>
      </w:r>
      <w:r w:rsidRPr="006B7625">
        <w:rPr>
          <w:rFonts w:asciiTheme="minorHAnsi" w:hAnsiTheme="minorHAnsi" w:cstheme="minorHAnsi"/>
        </w:rPr>
        <w:t>: 222–232. doi:10.1890/08-2061.1</w:t>
      </w:r>
    </w:p>
    <w:p w14:paraId="3259302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Becker, É. C., C. A. Eiras Garcia, and A. S. Freire. 2018. Mesozooplankton distribution, especially copepods, according to water masses dynamics in the upper layer of the Southwestern Atlantic shelf (26°S to 29°S). Continental Shelf Research </w:t>
      </w:r>
      <w:r w:rsidRPr="006B7625">
        <w:rPr>
          <w:rFonts w:asciiTheme="minorHAnsi" w:hAnsiTheme="minorHAnsi" w:cstheme="minorHAnsi"/>
          <w:b/>
          <w:bCs/>
        </w:rPr>
        <w:t>166</w:t>
      </w:r>
      <w:r w:rsidRPr="006B7625">
        <w:rPr>
          <w:rFonts w:asciiTheme="minorHAnsi" w:hAnsiTheme="minorHAnsi" w:cstheme="minorHAnsi"/>
        </w:rPr>
        <w:t>: 10–21. doi:10.1016/j.csr.2018.06.011</w:t>
      </w:r>
    </w:p>
    <w:p w14:paraId="2298A04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Bennett, S., T. Wernberg, S. D. Connell, A. J. Hobday, C. R. Johnson, and E. S. Poloczanska. 2015. The ‘Great Southern Reef’: social, ecological and economic value of Australia’s neglected kelp forests. Mar. Freshw. Res. </w:t>
      </w:r>
      <w:r w:rsidRPr="006B7625">
        <w:rPr>
          <w:rFonts w:asciiTheme="minorHAnsi" w:hAnsiTheme="minorHAnsi" w:cstheme="minorHAnsi"/>
          <w:b/>
          <w:bCs/>
        </w:rPr>
        <w:t>67</w:t>
      </w:r>
      <w:r w:rsidRPr="006B7625">
        <w:rPr>
          <w:rFonts w:asciiTheme="minorHAnsi" w:hAnsiTheme="minorHAnsi" w:cstheme="minorHAnsi"/>
        </w:rPr>
        <w:t>: 47–56. doi:https://doi.org/10.1071/MF15232</w:t>
      </w:r>
    </w:p>
    <w:p w14:paraId="544AB84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Blanchard, J. L., R. F. Heneghan, J. D. Everett, R. Trebilco, and A. J. Richardson. 2017. From Bacteria to Whales: Using Functional Size Spectra to Model Marine Ecosystems. Trends Ecol. Evol. </w:t>
      </w:r>
      <w:r w:rsidRPr="006B7625">
        <w:rPr>
          <w:rFonts w:asciiTheme="minorHAnsi" w:hAnsiTheme="minorHAnsi" w:cstheme="minorHAnsi"/>
          <w:b/>
          <w:bCs/>
        </w:rPr>
        <w:t>32</w:t>
      </w:r>
      <w:r w:rsidRPr="006B7625">
        <w:rPr>
          <w:rFonts w:asciiTheme="minorHAnsi" w:hAnsiTheme="minorHAnsi" w:cstheme="minorHAnsi"/>
        </w:rPr>
        <w:t>: 174–186. doi:10.1016/j.tree.2016.12.003</w:t>
      </w:r>
    </w:p>
    <w:p w14:paraId="518BB9B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Cetina-Heredia, P., M. Roughan, E. van Sebille, and M. A. Coleman. 2014. Long-term trends in the East Australian Current separation latitude and eddy driven transport. Journal of Geophysical Research: Oceans </w:t>
      </w:r>
      <w:r w:rsidRPr="006B7625">
        <w:rPr>
          <w:rFonts w:asciiTheme="minorHAnsi" w:hAnsiTheme="minorHAnsi" w:cstheme="minorHAnsi"/>
          <w:b/>
          <w:bCs/>
        </w:rPr>
        <w:t>119</w:t>
      </w:r>
      <w:r w:rsidRPr="006B7625">
        <w:rPr>
          <w:rFonts w:asciiTheme="minorHAnsi" w:hAnsiTheme="minorHAnsi" w:cstheme="minorHAnsi"/>
        </w:rPr>
        <w:t>: 4351–4366. doi:10.1002/2014jc010071</w:t>
      </w:r>
    </w:p>
    <w:p w14:paraId="786026A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Champion, C., I. M. Suthers, and J. A. Smith. 2015. Zooplanktivory is a key process for fish production on a coastal artificial reef. Mar. Ecol.-Prog. Ser. </w:t>
      </w:r>
      <w:r w:rsidRPr="006B7625">
        <w:rPr>
          <w:rFonts w:asciiTheme="minorHAnsi" w:hAnsiTheme="minorHAnsi" w:cstheme="minorHAnsi"/>
          <w:b/>
          <w:bCs/>
        </w:rPr>
        <w:t>541</w:t>
      </w:r>
      <w:r w:rsidRPr="006B7625">
        <w:rPr>
          <w:rFonts w:asciiTheme="minorHAnsi" w:hAnsiTheme="minorHAnsi" w:cstheme="minorHAnsi"/>
        </w:rPr>
        <w:t>: 1–14. doi:10.3354/meps11529</w:t>
      </w:r>
    </w:p>
    <w:p w14:paraId="1BB79C9A"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Dai, A., and K. E. Trenberth. 2002. Estimates of Freshwater Discharge from Continents: Latitudinal and Seasonal Variations. J. Hydrometeor. </w:t>
      </w:r>
      <w:r w:rsidRPr="006B7625">
        <w:rPr>
          <w:rFonts w:asciiTheme="minorHAnsi" w:hAnsiTheme="minorHAnsi" w:cstheme="minorHAnsi"/>
          <w:b/>
          <w:bCs/>
        </w:rPr>
        <w:t>3</w:t>
      </w:r>
      <w:r w:rsidRPr="006B7625">
        <w:rPr>
          <w:rFonts w:asciiTheme="minorHAnsi" w:hAnsiTheme="minorHAnsi" w:cstheme="minorHAnsi"/>
        </w:rPr>
        <w:t>: 660–687. doi:10.1175/1525-7541(2002)003&lt;0660:EOFDFC&gt;2.0.CO;2</w:t>
      </w:r>
    </w:p>
    <w:p w14:paraId="6DFF81C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Edwards, A. M., J. P. W. Robinson, M. J. Plank, J. K. Baum, and J. L. Blanchard. 2017. Testing and recommending methods for fitting size spectra to data. Methods in Ecology and Evolution </w:t>
      </w:r>
      <w:r w:rsidRPr="006B7625">
        <w:rPr>
          <w:rFonts w:asciiTheme="minorHAnsi" w:hAnsiTheme="minorHAnsi" w:cstheme="minorHAnsi"/>
          <w:b/>
          <w:bCs/>
        </w:rPr>
        <w:t>8</w:t>
      </w:r>
      <w:r w:rsidRPr="006B7625">
        <w:rPr>
          <w:rFonts w:asciiTheme="minorHAnsi" w:hAnsiTheme="minorHAnsi" w:cstheme="minorHAnsi"/>
        </w:rPr>
        <w:t>: 57–67. doi:10.1111/2041-210X.12641</w:t>
      </w:r>
    </w:p>
    <w:p w14:paraId="7E23AF1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Everett, J. D., M. E. Baird, P. R. Oke, and I. M. Suthers. 2012. An avenue of eddies: Quantifying the biophysical properties of mesoscale eddies in the Tasman Sea. Geophys. Res. Lett. </w:t>
      </w:r>
      <w:r w:rsidRPr="006B7625">
        <w:rPr>
          <w:rFonts w:asciiTheme="minorHAnsi" w:hAnsiTheme="minorHAnsi" w:cstheme="minorHAnsi"/>
          <w:b/>
          <w:bCs/>
        </w:rPr>
        <w:t>39</w:t>
      </w:r>
      <w:r w:rsidRPr="006B7625">
        <w:rPr>
          <w:rFonts w:asciiTheme="minorHAnsi" w:hAnsiTheme="minorHAnsi" w:cstheme="minorHAnsi"/>
        </w:rPr>
        <w:t>: 5. doi:10.1029/2012gl053091</w:t>
      </w:r>
    </w:p>
    <w:p w14:paraId="3A0053D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Everett, J. D., M. E. Baird, M. Roughan, I. M. Suthers, and M. A. Doblin. 2014. Relative impact of seasonal and oceanographic drivers on surface chlorophyll a along a Western Boundary Current. Progress in Oceanography </w:t>
      </w:r>
      <w:r w:rsidRPr="006B7625">
        <w:rPr>
          <w:rFonts w:asciiTheme="minorHAnsi" w:hAnsiTheme="minorHAnsi" w:cstheme="minorHAnsi"/>
          <w:b/>
          <w:bCs/>
        </w:rPr>
        <w:t>120</w:t>
      </w:r>
      <w:r w:rsidRPr="006B7625">
        <w:rPr>
          <w:rFonts w:asciiTheme="minorHAnsi" w:hAnsiTheme="minorHAnsi" w:cstheme="minorHAnsi"/>
        </w:rPr>
        <w:t>: 340–351. doi:10.1016/j.pocean.2013.10.016</w:t>
      </w:r>
    </w:p>
    <w:p w14:paraId="399CC37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Fiedler, P. C., and H. J. Bernard. 1987. Tuna aggregation and feeding near fronts observed in satellite imagery. Continental Shelf Research </w:t>
      </w:r>
      <w:r w:rsidRPr="006B7625">
        <w:rPr>
          <w:rFonts w:asciiTheme="minorHAnsi" w:hAnsiTheme="minorHAnsi" w:cstheme="minorHAnsi"/>
          <w:b/>
          <w:bCs/>
        </w:rPr>
        <w:t>7</w:t>
      </w:r>
      <w:r w:rsidRPr="006B7625">
        <w:rPr>
          <w:rFonts w:asciiTheme="minorHAnsi" w:hAnsiTheme="minorHAnsi" w:cstheme="minorHAnsi"/>
        </w:rPr>
        <w:t>: 871–881. doi:10.1016/0278-4343(87)90003-3</w:t>
      </w:r>
    </w:p>
    <w:p w14:paraId="4E03385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GEBCO Bathymetric Compilation Group. 2019. The GEBCO_2019 Grid - a continuous terrain model of the global oceans and land.</w:t>
      </w:r>
    </w:p>
    <w:p w14:paraId="6C96585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Heath, M. R. 1995. Size spectrum dynamics and the planktonic ecosystem of Loch Linnhe. ICES J Mar Sci </w:t>
      </w:r>
      <w:r w:rsidRPr="006B7625">
        <w:rPr>
          <w:rFonts w:asciiTheme="minorHAnsi" w:hAnsiTheme="minorHAnsi" w:cstheme="minorHAnsi"/>
          <w:b/>
          <w:bCs/>
        </w:rPr>
        <w:t>52</w:t>
      </w:r>
      <w:r w:rsidRPr="006B7625">
        <w:rPr>
          <w:rFonts w:asciiTheme="minorHAnsi" w:hAnsiTheme="minorHAnsi" w:cstheme="minorHAnsi"/>
        </w:rPr>
        <w:t>: 627–642. doi:10.1016/1054-3139(95)80077-8</w:t>
      </w:r>
    </w:p>
    <w:p w14:paraId="5EC72A6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Hobday, A. J., and K. Hartmann. 2006. Near real-time spatial management based on habitat predictions for a longline bycatch species. Fisheries Management and Ecology </w:t>
      </w:r>
      <w:r w:rsidRPr="006B7625">
        <w:rPr>
          <w:rFonts w:asciiTheme="minorHAnsi" w:hAnsiTheme="minorHAnsi" w:cstheme="minorHAnsi"/>
          <w:b/>
          <w:bCs/>
        </w:rPr>
        <w:t>13</w:t>
      </w:r>
      <w:r w:rsidRPr="006B7625">
        <w:rPr>
          <w:rFonts w:asciiTheme="minorHAnsi" w:hAnsiTheme="minorHAnsi" w:cstheme="minorHAnsi"/>
        </w:rPr>
        <w:t>: 365–380. doi:10.1111/j.1365-2400.2006.00515.x</w:t>
      </w:r>
    </w:p>
    <w:p w14:paraId="19B207B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Holland, M. M., J. A. Smith, J. D. Everett, A. Vergés, and I. M. Suthers. 2020. Latitudinal patterns in trophic structure of temperate reef-associated fishes and predicted consequences of climate change. Fish and Fisheries </w:t>
      </w:r>
      <w:r w:rsidRPr="006B7625">
        <w:rPr>
          <w:rFonts w:asciiTheme="minorHAnsi" w:hAnsiTheme="minorHAnsi" w:cstheme="minorHAnsi"/>
          <w:b/>
          <w:bCs/>
        </w:rPr>
        <w:t>n/a</w:t>
      </w:r>
      <w:r w:rsidRPr="006B7625">
        <w:rPr>
          <w:rFonts w:asciiTheme="minorHAnsi" w:hAnsiTheme="minorHAnsi" w:cstheme="minorHAnsi"/>
        </w:rPr>
        <w:t>. doi:10.1111/faf.12488</w:t>
      </w:r>
    </w:p>
    <w:p w14:paraId="5DDD97B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Huntley, M. E., A. GonzÃ</w:t>
      </w:r>
      <w:r w:rsidRPr="006B7625">
        <w:rPr>
          <w:rFonts w:ascii="Calibri" w:hAnsi="Calibri" w:cs="Calibri"/>
        </w:rPr>
        <w:t>Â¡</w:t>
      </w:r>
      <w:r w:rsidRPr="006B7625">
        <w:rPr>
          <w:rFonts w:asciiTheme="minorHAnsi" w:hAnsiTheme="minorHAnsi" w:cstheme="minorHAnsi"/>
        </w:rPr>
        <w:t xml:space="preserve">lez, Y. Zhu, M. Zhou, and X. Irigoien. 2000. Zooplankton dynamics in a mesoscale eddy-jet system off California. Marine Ecology Progress Series </w:t>
      </w:r>
      <w:r w:rsidRPr="006B7625">
        <w:rPr>
          <w:rFonts w:asciiTheme="minorHAnsi" w:hAnsiTheme="minorHAnsi" w:cstheme="minorHAnsi"/>
          <w:b/>
          <w:bCs/>
        </w:rPr>
        <w:t>201</w:t>
      </w:r>
      <w:r w:rsidRPr="006B7625">
        <w:rPr>
          <w:rFonts w:asciiTheme="minorHAnsi" w:hAnsiTheme="minorHAnsi" w:cstheme="minorHAnsi"/>
        </w:rPr>
        <w:t>: 165–178.</w:t>
      </w:r>
    </w:p>
    <w:p w14:paraId="191345B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Irigoien, X., J. A. Fernandes, P. Grosjean, K. Denis, A. Albaina, and M. Santos. 2009. Spring zooplankton distribution in the Bay of Biscay from 1998 to 2006 in relation with anchovy recruitment. Journal of Plankton Research </w:t>
      </w:r>
      <w:r w:rsidRPr="006B7625">
        <w:rPr>
          <w:rFonts w:asciiTheme="minorHAnsi" w:hAnsiTheme="minorHAnsi" w:cstheme="minorHAnsi"/>
          <w:b/>
          <w:bCs/>
        </w:rPr>
        <w:t>31</w:t>
      </w:r>
      <w:r w:rsidRPr="006B7625">
        <w:rPr>
          <w:rFonts w:asciiTheme="minorHAnsi" w:hAnsiTheme="minorHAnsi" w:cstheme="minorHAnsi"/>
        </w:rPr>
        <w:t>: 1–17. doi:10.1093/plankt/fbn096</w:t>
      </w:r>
    </w:p>
    <w:p w14:paraId="13655FD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Kelly, P., L. Clementson, C. Davies, S. Corney, and K. Swadling. 2016. Zooplankton responses to increasing sea surface temperatures in the southeastern Australia global marine hotspot. Estuarine, Coastal and Shelf Science </w:t>
      </w:r>
      <w:r w:rsidRPr="006B7625">
        <w:rPr>
          <w:rFonts w:asciiTheme="minorHAnsi" w:hAnsiTheme="minorHAnsi" w:cstheme="minorHAnsi"/>
          <w:b/>
          <w:bCs/>
        </w:rPr>
        <w:t>180</w:t>
      </w:r>
      <w:r w:rsidRPr="006B7625">
        <w:rPr>
          <w:rFonts w:asciiTheme="minorHAnsi" w:hAnsiTheme="minorHAnsi" w:cstheme="minorHAnsi"/>
        </w:rPr>
        <w:t>: 242–257. doi:https://doi.org/10.1016/j.ecss.2016.07.019</w:t>
      </w:r>
    </w:p>
    <w:p w14:paraId="331A41A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Kerr, S. R., and L. M. Dickie. 2001. The biomass spectrum: a predator-prey theory of aquatic production, Columbia University Press.</w:t>
      </w:r>
    </w:p>
    <w:p w14:paraId="1154696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Krupica, K. L., W. G. Sprules, and A. W. Herman. 2012. The utility of body size indices derived from optical plankton counter data for the characterization of marine zooplankton assemblages. Continental Shelf Research </w:t>
      </w:r>
      <w:r w:rsidRPr="006B7625">
        <w:rPr>
          <w:rFonts w:asciiTheme="minorHAnsi" w:hAnsiTheme="minorHAnsi" w:cstheme="minorHAnsi"/>
          <w:b/>
          <w:bCs/>
        </w:rPr>
        <w:t>36</w:t>
      </w:r>
      <w:r w:rsidRPr="006B7625">
        <w:rPr>
          <w:rFonts w:asciiTheme="minorHAnsi" w:hAnsiTheme="minorHAnsi" w:cstheme="minorHAnsi"/>
        </w:rPr>
        <w:t>: 29–40. doi:10.1016/j.csr.2012.01.008</w:t>
      </w:r>
    </w:p>
    <w:p w14:paraId="6E5C327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Lynch, T. P., E. B. Morello, K. Evans, and others. 2014. IMOS National Reference Stations: A Continental-Wide Physical, Chemical and Biological Coastal Observing System. PLOS ONE </w:t>
      </w:r>
      <w:r w:rsidRPr="006B7625">
        <w:rPr>
          <w:rFonts w:asciiTheme="minorHAnsi" w:hAnsiTheme="minorHAnsi" w:cstheme="minorHAnsi"/>
          <w:b/>
          <w:bCs/>
        </w:rPr>
        <w:t>9</w:t>
      </w:r>
      <w:r w:rsidRPr="006B7625">
        <w:rPr>
          <w:rFonts w:asciiTheme="minorHAnsi" w:hAnsiTheme="minorHAnsi" w:cstheme="minorHAnsi"/>
        </w:rPr>
        <w:t>: e113652. doi:10.1371/journal.pone.0113652</w:t>
      </w:r>
    </w:p>
    <w:p w14:paraId="6208D2D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Marcolin, C. da R., S. Schultes, G. A. Jackson, and R. M. Lopes. 2013. Plankton and seston size spectra estimated by the LOPC and ZooScan in the Abrolhos Bank ecosystem (SE Atlantic). Continental Shelf Research </w:t>
      </w:r>
      <w:r w:rsidRPr="006B7625">
        <w:rPr>
          <w:rFonts w:asciiTheme="minorHAnsi" w:hAnsiTheme="minorHAnsi" w:cstheme="minorHAnsi"/>
          <w:b/>
          <w:bCs/>
        </w:rPr>
        <w:t>70</w:t>
      </w:r>
      <w:r w:rsidRPr="006B7625">
        <w:rPr>
          <w:rFonts w:asciiTheme="minorHAnsi" w:hAnsiTheme="minorHAnsi" w:cstheme="minorHAnsi"/>
        </w:rPr>
        <w:t>: 74–87. doi:https://doi.org/10.1016/j.csr.2013.09.022</w:t>
      </w:r>
    </w:p>
    <w:p w14:paraId="078DC3F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Marcolin, C., R. Lopes, and G. Jackson. 2015. Estimating zooplankton vertical distribution from combined LOPC and ZooScan observations on the Brazilian Coast. Mar. Biol. </w:t>
      </w:r>
      <w:r w:rsidRPr="006B7625">
        <w:rPr>
          <w:rFonts w:asciiTheme="minorHAnsi" w:hAnsiTheme="minorHAnsi" w:cstheme="minorHAnsi"/>
          <w:b/>
          <w:bCs/>
        </w:rPr>
        <w:t>162</w:t>
      </w:r>
      <w:r w:rsidRPr="006B7625">
        <w:rPr>
          <w:rFonts w:asciiTheme="minorHAnsi" w:hAnsiTheme="minorHAnsi" w:cstheme="minorHAnsi"/>
        </w:rPr>
        <w:t>: 2171–2186. doi:10.1007/s00227-015-2753-2</w:t>
      </w:r>
    </w:p>
    <w:p w14:paraId="64A2F11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Marquis, E., N. Niquil, A. F. Vézina, P. Petitgas, and C. Dupuy. 2011. Influence of planktonic foodweb structure on a system’s capacity to support pelagic production: an inverse analysis approach. ICES J. Mar. Sci. </w:t>
      </w:r>
      <w:r w:rsidRPr="006B7625">
        <w:rPr>
          <w:rFonts w:asciiTheme="minorHAnsi" w:hAnsiTheme="minorHAnsi" w:cstheme="minorHAnsi"/>
          <w:b/>
          <w:bCs/>
        </w:rPr>
        <w:t>68</w:t>
      </w:r>
      <w:r w:rsidRPr="006B7625">
        <w:rPr>
          <w:rFonts w:asciiTheme="minorHAnsi" w:hAnsiTheme="minorHAnsi" w:cstheme="minorHAnsi"/>
        </w:rPr>
        <w:t>: 803–812. doi:10.1093/icesjms/fsr027</w:t>
      </w:r>
    </w:p>
    <w:p w14:paraId="5A07881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Mata, M. M., S. E. Wijffels, J. A. Church, and M. Tomczak. 2006. Eddy shedding and energy conversions in the East Australian Current.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doi:10.1029/2006JC003592</w:t>
      </w:r>
    </w:p>
    <w:p w14:paraId="6DFDF0C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Moore, S. K., and I. M. Suthers. 2006. Evaluation and correction of subresolved particles by the optical plankton counter in three Australian estuaries with pristine to highly modified catchments.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doi:10.1029/2005jc002920</w:t>
      </w:r>
    </w:p>
    <w:p w14:paraId="420A716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Oke, P. R., and J. H. Middleton. 2001. Nutrient enrichment off Port Stephens: the role of the East Australian Current. Continental Shelf Research </w:t>
      </w:r>
      <w:r w:rsidRPr="006B7625">
        <w:rPr>
          <w:rFonts w:asciiTheme="minorHAnsi" w:hAnsiTheme="minorHAnsi" w:cstheme="minorHAnsi"/>
          <w:b/>
          <w:bCs/>
        </w:rPr>
        <w:t>21</w:t>
      </w:r>
      <w:r w:rsidRPr="006B7625">
        <w:rPr>
          <w:rFonts w:asciiTheme="minorHAnsi" w:hAnsiTheme="minorHAnsi" w:cstheme="minorHAnsi"/>
        </w:rPr>
        <w:t>: 587–606. doi:https://doi.org/10.1016/S0278-4343(00)00127-8</w:t>
      </w:r>
    </w:p>
    <w:p w14:paraId="25AE8E4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Oke, P. R., M. Roughan, P. Cetina-Heredia, and others. 2019. Revisiting the circulation of the East Australian Current: Its path, separation, and eddy field. Progress in Oceanography </w:t>
      </w:r>
      <w:r w:rsidRPr="006B7625">
        <w:rPr>
          <w:rFonts w:asciiTheme="minorHAnsi" w:hAnsiTheme="minorHAnsi" w:cstheme="minorHAnsi"/>
          <w:b/>
          <w:bCs/>
        </w:rPr>
        <w:t>176</w:t>
      </w:r>
      <w:r w:rsidRPr="006B7625">
        <w:rPr>
          <w:rFonts w:asciiTheme="minorHAnsi" w:hAnsiTheme="minorHAnsi" w:cstheme="minorHAnsi"/>
        </w:rPr>
        <w:t>: 102139. doi:10.1016/j.pocean.2019.102139</w:t>
      </w:r>
    </w:p>
    <w:p w14:paraId="3494592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Pauly, D., V. Christensen, S. Guénette, T. J. Pitcher, U. R. Sumaila, C. J. Walters, R. Watson, and D. Zeller. 2002. Towards sustainability in world fisheries. Nature </w:t>
      </w:r>
      <w:r w:rsidRPr="006B7625">
        <w:rPr>
          <w:rFonts w:asciiTheme="minorHAnsi" w:hAnsiTheme="minorHAnsi" w:cstheme="minorHAnsi"/>
          <w:b/>
          <w:bCs/>
        </w:rPr>
        <w:t>418</w:t>
      </w:r>
      <w:r w:rsidRPr="006B7625">
        <w:rPr>
          <w:rFonts w:asciiTheme="minorHAnsi" w:hAnsiTheme="minorHAnsi" w:cstheme="minorHAnsi"/>
        </w:rPr>
        <w:t>: 689–695. doi:10.1038/nature01017</w:t>
      </w:r>
    </w:p>
    <w:p w14:paraId="3A2C616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Pereira Brandini, F., M. Nogueira, M. Simião, J. Carlos Ugaz Codina, and M. Almeida Noernberg. 2014. Deep chlorophyll maximum and plankton community response to oceanic bottom intrusions on the continental shelf in the South Brazilian Bight. Continental Shelf Research </w:t>
      </w:r>
      <w:r w:rsidRPr="006B7625">
        <w:rPr>
          <w:rFonts w:asciiTheme="minorHAnsi" w:hAnsiTheme="minorHAnsi" w:cstheme="minorHAnsi"/>
          <w:b/>
          <w:bCs/>
        </w:rPr>
        <w:t>89</w:t>
      </w:r>
      <w:r w:rsidRPr="006B7625">
        <w:rPr>
          <w:rFonts w:asciiTheme="minorHAnsi" w:hAnsiTheme="minorHAnsi" w:cstheme="minorHAnsi"/>
        </w:rPr>
        <w:t>: 61–75. doi:https://doi.org/10.1016/j.csr.2013.08.002</w:t>
      </w:r>
    </w:p>
    <w:p w14:paraId="53A2073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Pritchard, T. R., R. S. Lee, P. A. Ajani, P. S. Rendell, K. Black, and K. Koop. 2003. Phytoplankton Responses to Nutrient Sources in Coastal Waters off Southeastern Australia. Aquatic Ecosystem Health &amp; Management </w:t>
      </w:r>
      <w:r w:rsidRPr="006B7625">
        <w:rPr>
          <w:rFonts w:asciiTheme="minorHAnsi" w:hAnsiTheme="minorHAnsi" w:cstheme="minorHAnsi"/>
          <w:b/>
          <w:bCs/>
        </w:rPr>
        <w:t>6</w:t>
      </w:r>
      <w:r w:rsidRPr="006B7625">
        <w:rPr>
          <w:rFonts w:asciiTheme="minorHAnsi" w:hAnsiTheme="minorHAnsi" w:cstheme="minorHAnsi"/>
        </w:rPr>
        <w:t>: 105–117. doi:10.1080/14634980301469</w:t>
      </w:r>
    </w:p>
    <w:p w14:paraId="09FB651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Reese, D. C., R. T. O’Malley, R. D. Brodeur, and J. H. Churnside. 2011. Epipelagic fish distributions in relation to thermal fronts in a coastal upwelling system using high-resolution remote-sensing techniques. ICES J Mar Sci </w:t>
      </w:r>
      <w:r w:rsidRPr="006B7625">
        <w:rPr>
          <w:rFonts w:asciiTheme="minorHAnsi" w:hAnsiTheme="minorHAnsi" w:cstheme="minorHAnsi"/>
          <w:b/>
          <w:bCs/>
        </w:rPr>
        <w:t>68</w:t>
      </w:r>
      <w:r w:rsidRPr="006B7625">
        <w:rPr>
          <w:rFonts w:asciiTheme="minorHAnsi" w:hAnsiTheme="minorHAnsi" w:cstheme="minorHAnsi"/>
        </w:rPr>
        <w:t>: 1865–1874. doi:10.1093/icesjms/fsr107</w:t>
      </w:r>
    </w:p>
    <w:p w14:paraId="0C618E87"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Revill, A. T., J. W. Young, and M. Lansdell. 2009. Stable isotopic evidence for trophic groupings and bio-regionalization of predators and their prey in oceanic waters off eastern Australia. Mar Biol </w:t>
      </w:r>
      <w:r w:rsidRPr="006B7625">
        <w:rPr>
          <w:rFonts w:asciiTheme="minorHAnsi" w:hAnsiTheme="minorHAnsi" w:cstheme="minorHAnsi"/>
          <w:b/>
          <w:bCs/>
        </w:rPr>
        <w:t>156</w:t>
      </w:r>
      <w:r w:rsidRPr="006B7625">
        <w:rPr>
          <w:rFonts w:asciiTheme="minorHAnsi" w:hAnsiTheme="minorHAnsi" w:cstheme="minorHAnsi"/>
        </w:rPr>
        <w:t>: 1241–1253. doi:10.1007/s00227-009-1166-5</w:t>
      </w:r>
    </w:p>
    <w:p w14:paraId="15A597DA"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Richardson, A. J. 2008. In hot water: zooplankton and climate change. ICES J. Mar. Sci. </w:t>
      </w:r>
      <w:r w:rsidRPr="006B7625">
        <w:rPr>
          <w:rFonts w:asciiTheme="minorHAnsi" w:hAnsiTheme="minorHAnsi" w:cstheme="minorHAnsi"/>
          <w:b/>
          <w:bCs/>
        </w:rPr>
        <w:t>65</w:t>
      </w:r>
      <w:r w:rsidRPr="006B7625">
        <w:rPr>
          <w:rFonts w:asciiTheme="minorHAnsi" w:hAnsiTheme="minorHAnsi" w:cstheme="minorHAnsi"/>
        </w:rPr>
        <w:t>: 279–295. doi:10.1093/icesjms/fsn028</w:t>
      </w:r>
    </w:p>
    <w:p w14:paraId="0CBF52A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Rossi, V., A. Schaeffer, J. Wood, G. Galibert, B. Morris, J. Sudre, M. Roughan, and A. M. Waite. 2014. Seasonality of sporadic physical processes driving temperature and nutrient high-frequency variability in the coastal ocean off southeast Australia. Journal of Geophysical Research: Oceans </w:t>
      </w:r>
      <w:r w:rsidRPr="006B7625">
        <w:rPr>
          <w:rFonts w:asciiTheme="minorHAnsi" w:hAnsiTheme="minorHAnsi" w:cstheme="minorHAnsi"/>
          <w:b/>
          <w:bCs/>
        </w:rPr>
        <w:t>119</w:t>
      </w:r>
      <w:r w:rsidRPr="006B7625">
        <w:rPr>
          <w:rFonts w:asciiTheme="minorHAnsi" w:hAnsiTheme="minorHAnsi" w:cstheme="minorHAnsi"/>
        </w:rPr>
        <w:t>: 445–460. doi:10.1002/2013jc009284</w:t>
      </w:r>
    </w:p>
    <w:p w14:paraId="22D18218"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Roughan, M., H. S. Macdonald, M. E. Baird, and T. M. Glasby. 2011. Modelling coastal connectivity in a Western Boundary Current: Seasonal and inter-annual variability. Deep-Sea Res. Part II-Top. Stud. Oceanogr. </w:t>
      </w:r>
      <w:r w:rsidRPr="006B7625">
        <w:rPr>
          <w:rFonts w:asciiTheme="minorHAnsi" w:hAnsiTheme="minorHAnsi" w:cstheme="minorHAnsi"/>
          <w:b/>
          <w:bCs/>
        </w:rPr>
        <w:t>58</w:t>
      </w:r>
      <w:r w:rsidRPr="006B7625">
        <w:rPr>
          <w:rFonts w:asciiTheme="minorHAnsi" w:hAnsiTheme="minorHAnsi" w:cstheme="minorHAnsi"/>
        </w:rPr>
        <w:t>: 628–644. doi:10.1016/j.dsr2.2010.06.004</w:t>
      </w:r>
    </w:p>
    <w:p w14:paraId="5A788E8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Roughan, M., and J. H. Middleton. 2002. A comparison of observed upwelling mechanisms off the east coast of Australia. Continental Shelf Research </w:t>
      </w:r>
      <w:r w:rsidRPr="006B7625">
        <w:rPr>
          <w:rFonts w:asciiTheme="minorHAnsi" w:hAnsiTheme="minorHAnsi" w:cstheme="minorHAnsi"/>
          <w:b/>
          <w:bCs/>
        </w:rPr>
        <w:t>22</w:t>
      </w:r>
      <w:r w:rsidRPr="006B7625">
        <w:rPr>
          <w:rFonts w:asciiTheme="minorHAnsi" w:hAnsiTheme="minorHAnsi" w:cstheme="minorHAnsi"/>
        </w:rPr>
        <w:t>: 2551–2572. doi:10.1016/s0278-4343(02)00101-2</w:t>
      </w:r>
    </w:p>
    <w:p w14:paraId="5E000F7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Sabatès, A., J. M. Gili, and F. Pagès. 1989. Relationship between zooplankton distribution, geographic characteristics and hydrographic patterns off the Catalan coast (Western Mediterranean). Mar. Biol. </w:t>
      </w:r>
      <w:r w:rsidRPr="006B7625">
        <w:rPr>
          <w:rFonts w:asciiTheme="minorHAnsi" w:hAnsiTheme="minorHAnsi" w:cstheme="minorHAnsi"/>
          <w:b/>
          <w:bCs/>
        </w:rPr>
        <w:t>103</w:t>
      </w:r>
      <w:r w:rsidRPr="006B7625">
        <w:rPr>
          <w:rFonts w:asciiTheme="minorHAnsi" w:hAnsiTheme="minorHAnsi" w:cstheme="minorHAnsi"/>
        </w:rPr>
        <w:t>: 153–159. doi:10.1007/BF00543342</w:t>
      </w:r>
    </w:p>
    <w:p w14:paraId="435EBDF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and M. Roughan. 2015. Influence of a western boundary current on shelf dynamics and upwelling from repeat glider deployments. Geophysical Research Letters </w:t>
      </w:r>
      <w:r w:rsidRPr="006B7625">
        <w:rPr>
          <w:rFonts w:asciiTheme="minorHAnsi" w:hAnsiTheme="minorHAnsi" w:cstheme="minorHAnsi"/>
          <w:b/>
          <w:bCs/>
        </w:rPr>
        <w:t>42</w:t>
      </w:r>
      <w:r w:rsidRPr="006B7625">
        <w:rPr>
          <w:rFonts w:asciiTheme="minorHAnsi" w:hAnsiTheme="minorHAnsi" w:cstheme="minorHAnsi"/>
        </w:rPr>
        <w:t>: 121–128. doi:10.1002/2014GL062260</w:t>
      </w:r>
    </w:p>
    <w:p w14:paraId="24ABB11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M. Roughan, and B. D. Morris. 2013. Cross-shelf dynamics in a western boundary current regime: Implications for upwelling. J. Phys. Oceanogr. </w:t>
      </w:r>
      <w:r w:rsidRPr="006B7625">
        <w:rPr>
          <w:rFonts w:asciiTheme="minorHAnsi" w:hAnsiTheme="minorHAnsi" w:cstheme="minorHAnsi"/>
          <w:b/>
          <w:bCs/>
        </w:rPr>
        <w:t>44</w:t>
      </w:r>
      <w:r w:rsidRPr="006B7625">
        <w:rPr>
          <w:rFonts w:asciiTheme="minorHAnsi" w:hAnsiTheme="minorHAnsi" w:cstheme="minorHAnsi"/>
        </w:rPr>
        <w:t>: 2812–2813. doi:10.1175/jpo-d-14-0091.1</w:t>
      </w:r>
    </w:p>
    <w:p w14:paraId="69B55D7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M. Roughan, and J. E. Wood. 2014. Observed bottom boundary layer transport and uplift on the continental shelf adjacent to a western boundary current. J. Geophys. Res.-Oceans </w:t>
      </w:r>
      <w:r w:rsidRPr="006B7625">
        <w:rPr>
          <w:rFonts w:asciiTheme="minorHAnsi" w:hAnsiTheme="minorHAnsi" w:cstheme="minorHAnsi"/>
          <w:b/>
          <w:bCs/>
        </w:rPr>
        <w:t>119</w:t>
      </w:r>
      <w:r w:rsidRPr="006B7625">
        <w:rPr>
          <w:rFonts w:asciiTheme="minorHAnsi" w:hAnsiTheme="minorHAnsi" w:cstheme="minorHAnsi"/>
        </w:rPr>
        <w:t>: 4922–4939. doi:10.1002/2013jc009735</w:t>
      </w:r>
    </w:p>
    <w:p w14:paraId="6DCFEBE8"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Sourisseau, M., and F. Carlotti. 2006. Spatial distribution of zooplankton size spectra on the French continental shelf of the Bay of Biscay during spring 2000 and 2001.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doi:10.1029/2005jc003063</w:t>
      </w:r>
    </w:p>
    <w:p w14:paraId="5C9A144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Sun, C., M. Feng, R. J. Matear, M. A. Chamberlain, P. Craig, K. R. Ridgway, and A. Schiller. 2012. Marine Downscaling of a Future Climate Scenario for Australian Boundary Currents. J. Climate </w:t>
      </w:r>
      <w:r w:rsidRPr="006B7625">
        <w:rPr>
          <w:rFonts w:asciiTheme="minorHAnsi" w:hAnsiTheme="minorHAnsi" w:cstheme="minorHAnsi"/>
          <w:b/>
          <w:bCs/>
        </w:rPr>
        <w:t>25</w:t>
      </w:r>
      <w:r w:rsidRPr="006B7625">
        <w:rPr>
          <w:rFonts w:asciiTheme="minorHAnsi" w:hAnsiTheme="minorHAnsi" w:cstheme="minorHAnsi"/>
        </w:rPr>
        <w:t>: 2947–2962. doi:10.1175/JCLI-D-11-00159.1</w:t>
      </w:r>
    </w:p>
    <w:p w14:paraId="1E0897F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Suthers, I. M., J. D. Everett, M. Roughan, and others. 2011. The strengthening East Australian Current, its eddies and biological effects - an introduction and overview. Deep-Sea Res. Part II-Top. Stud. Oceanogr. </w:t>
      </w:r>
      <w:r w:rsidRPr="006B7625">
        <w:rPr>
          <w:rFonts w:asciiTheme="minorHAnsi" w:hAnsiTheme="minorHAnsi" w:cstheme="minorHAnsi"/>
          <w:b/>
          <w:bCs/>
        </w:rPr>
        <w:t>58</w:t>
      </w:r>
      <w:r w:rsidRPr="006B7625">
        <w:rPr>
          <w:rFonts w:asciiTheme="minorHAnsi" w:hAnsiTheme="minorHAnsi" w:cstheme="minorHAnsi"/>
        </w:rPr>
        <w:t>: 538–546. doi:10.1016/j.dsr2.2010.09.029</w:t>
      </w:r>
    </w:p>
    <w:p w14:paraId="4ABAFD6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Suthers, I. M., C. T. Taggart, D. Rissik, and M. E. Baird. 2006. Day and night ichthyoplankton assemblages and zooplankton biomass size spectrum in a deep ocean island wake. Marine Ecology Progress Series </w:t>
      </w:r>
      <w:r w:rsidRPr="006B7625">
        <w:rPr>
          <w:rFonts w:asciiTheme="minorHAnsi" w:hAnsiTheme="minorHAnsi" w:cstheme="minorHAnsi"/>
          <w:b/>
          <w:bCs/>
        </w:rPr>
        <w:t>322</w:t>
      </w:r>
      <w:r w:rsidRPr="006B7625">
        <w:rPr>
          <w:rFonts w:asciiTheme="minorHAnsi" w:hAnsiTheme="minorHAnsi" w:cstheme="minorHAnsi"/>
        </w:rPr>
        <w:t>: 225–238.</w:t>
      </w:r>
    </w:p>
    <w:p w14:paraId="029933DD"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Thompson, P. A., M. E. Baird, T. Ingleton, and M. A. Doblin. 2009. Long-term changes in temperate Australian coastal waters: implications for phytoplankton. Marine Ecology Progress Series </w:t>
      </w:r>
      <w:r w:rsidRPr="006B7625">
        <w:rPr>
          <w:rFonts w:asciiTheme="minorHAnsi" w:hAnsiTheme="minorHAnsi" w:cstheme="minorHAnsi"/>
          <w:b/>
          <w:bCs/>
        </w:rPr>
        <w:t>394</w:t>
      </w:r>
      <w:r w:rsidRPr="006B7625">
        <w:rPr>
          <w:rFonts w:asciiTheme="minorHAnsi" w:hAnsiTheme="minorHAnsi" w:cstheme="minorHAnsi"/>
        </w:rPr>
        <w:t>: 1–19. doi:10.3354/meps08297</w:t>
      </w:r>
    </w:p>
    <w:p w14:paraId="4A676307"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Tilzey, R. D. J., and K. R. Rowling. 2001. History of Australia’s South East Fishery: a scientist’s perspective. Mar. Freshwater Res. </w:t>
      </w:r>
      <w:r w:rsidRPr="006B7625">
        <w:rPr>
          <w:rFonts w:asciiTheme="minorHAnsi" w:hAnsiTheme="minorHAnsi" w:cstheme="minorHAnsi"/>
          <w:b/>
          <w:bCs/>
        </w:rPr>
        <w:t>52</w:t>
      </w:r>
      <w:r w:rsidRPr="006B7625">
        <w:rPr>
          <w:rFonts w:asciiTheme="minorHAnsi" w:hAnsiTheme="minorHAnsi" w:cstheme="minorHAnsi"/>
        </w:rPr>
        <w:t>: 361–375. doi:10.1071/mf99185</w:t>
      </w:r>
    </w:p>
    <w:p w14:paraId="7B4ED0C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Tomczak, M., L. Pender, and S. Liefrink. 2004. Variability of the Subtropical Front in the Indian Ocean south of Australia. Ocean Dynamics </w:t>
      </w:r>
      <w:r w:rsidRPr="006B7625">
        <w:rPr>
          <w:rFonts w:asciiTheme="minorHAnsi" w:hAnsiTheme="minorHAnsi" w:cstheme="minorHAnsi"/>
          <w:b/>
          <w:bCs/>
        </w:rPr>
        <w:t>54</w:t>
      </w:r>
      <w:r w:rsidRPr="006B7625">
        <w:rPr>
          <w:rFonts w:asciiTheme="minorHAnsi" w:hAnsiTheme="minorHAnsi" w:cstheme="minorHAnsi"/>
        </w:rPr>
        <w:t>: 506–519. doi:10.1007/s10236-004-0095-6</w:t>
      </w:r>
    </w:p>
    <w:p w14:paraId="19ACF70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Tracey, S., C. Buxton, C. Gardner, and others. 2013. Super Trawler Scuppered in Australian Fisheries Management Reform. Fisheries </w:t>
      </w:r>
      <w:r w:rsidRPr="006B7625">
        <w:rPr>
          <w:rFonts w:asciiTheme="minorHAnsi" w:hAnsiTheme="minorHAnsi" w:cstheme="minorHAnsi"/>
          <w:b/>
          <w:bCs/>
        </w:rPr>
        <w:t>38</w:t>
      </w:r>
      <w:r w:rsidRPr="006B7625">
        <w:rPr>
          <w:rFonts w:asciiTheme="minorHAnsi" w:hAnsiTheme="minorHAnsi" w:cstheme="minorHAnsi"/>
        </w:rPr>
        <w:t>: 345–350. doi:10.1080/03632415.2013.813486</w:t>
      </w:r>
    </w:p>
    <w:p w14:paraId="1B8CB39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Truong, L., I. M. Suthers, D. O. Cruz, and J. A. Smith. 2017. Plankton supports the majority of fish biomass on temperate rocky reefs. Mar. Biol. </w:t>
      </w:r>
      <w:r w:rsidRPr="006B7625">
        <w:rPr>
          <w:rFonts w:asciiTheme="minorHAnsi" w:hAnsiTheme="minorHAnsi" w:cstheme="minorHAnsi"/>
          <w:b/>
          <w:bCs/>
        </w:rPr>
        <w:t>164</w:t>
      </w:r>
      <w:r w:rsidRPr="006B7625">
        <w:rPr>
          <w:rFonts w:asciiTheme="minorHAnsi" w:hAnsiTheme="minorHAnsi" w:cstheme="minorHAnsi"/>
        </w:rPr>
        <w:t>: 12. doi:10.1007/s00227-017-3101-5</w:t>
      </w:r>
    </w:p>
    <w:p w14:paraId="7FD158C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Turner, J. T., and M. J. Dagg. 1983. Vertical Distributions of Continental Shelf Zooplankton in Stratified and Isothermal Waters. Biological Oceanography </w:t>
      </w:r>
      <w:r w:rsidRPr="006B7625">
        <w:rPr>
          <w:rFonts w:asciiTheme="minorHAnsi" w:hAnsiTheme="minorHAnsi" w:cstheme="minorHAnsi"/>
          <w:b/>
          <w:bCs/>
        </w:rPr>
        <w:t>3</w:t>
      </w:r>
      <w:r w:rsidRPr="006B7625">
        <w:rPr>
          <w:rFonts w:asciiTheme="minorHAnsi" w:hAnsiTheme="minorHAnsi" w:cstheme="minorHAnsi"/>
        </w:rPr>
        <w:t>: 1–40. doi:10.1080/01965581.1983.10749470</w:t>
      </w:r>
    </w:p>
    <w:p w14:paraId="1D46BBD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Vandromme, P., E. Nogueira, M. Huret, Á. Lopez-Urrutia, G. G.-N. González, M. Sourisseau, and P. Petitgas. 2014. Springtime zooplankton size structure over the continental shelf of the Bay of Biscay. Ocean Science </w:t>
      </w:r>
      <w:r w:rsidRPr="006B7625">
        <w:rPr>
          <w:rFonts w:asciiTheme="minorHAnsi" w:hAnsiTheme="minorHAnsi" w:cstheme="minorHAnsi"/>
          <w:b/>
          <w:bCs/>
        </w:rPr>
        <w:t>10</w:t>
      </w:r>
      <w:r w:rsidRPr="006B7625">
        <w:rPr>
          <w:rFonts w:asciiTheme="minorHAnsi" w:hAnsiTheme="minorHAnsi" w:cstheme="minorHAnsi"/>
        </w:rPr>
        <w:t>: 821–835.</w:t>
      </w:r>
    </w:p>
    <w:p w14:paraId="3DA18F02" w14:textId="77777777" w:rsidR="002A58F0" w:rsidRPr="006B7625" w:rsidRDefault="002A58F0" w:rsidP="002A58F0">
      <w:pPr>
        <w:pStyle w:val="Bibliography"/>
        <w:rPr>
          <w:rFonts w:asciiTheme="minorHAnsi" w:hAnsiTheme="minorHAnsi" w:cstheme="minorHAnsi"/>
        </w:rPr>
      </w:pPr>
      <w:bookmarkStart w:id="23" w:name="_Hlk49940756"/>
      <w:r w:rsidRPr="006B7625">
        <w:rPr>
          <w:rFonts w:asciiTheme="minorHAnsi" w:hAnsiTheme="minorHAnsi" w:cstheme="minorHAnsi"/>
        </w:rPr>
        <w:t xml:space="preserve">Vidondo, B., Y. T. Prairie, J. M. Blanco, and C. M. Duarte. 1997. Some aspects of the analysis of size spectra in aquatic ecology. Limnology and Oceanography </w:t>
      </w:r>
      <w:r w:rsidRPr="006B7625">
        <w:rPr>
          <w:rFonts w:asciiTheme="minorHAnsi" w:hAnsiTheme="minorHAnsi" w:cstheme="minorHAnsi"/>
          <w:b/>
          <w:bCs/>
        </w:rPr>
        <w:t>42</w:t>
      </w:r>
      <w:r w:rsidRPr="006B7625">
        <w:rPr>
          <w:rFonts w:asciiTheme="minorHAnsi" w:hAnsiTheme="minorHAnsi" w:cstheme="minorHAnsi"/>
        </w:rPr>
        <w:t>: 184–192. doi:10.4319/lo.1997.42.1.0184</w:t>
      </w:r>
    </w:p>
    <w:bookmarkEnd w:id="23"/>
    <w:p w14:paraId="79F8206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White, E. P., S. K. M. Ernest, A. J. Kerkhoff, and B. J. Enquist. 2007. Relationships between body size and abundance in ecology. Trends in Ecology &amp; Evolution </w:t>
      </w:r>
      <w:r w:rsidRPr="006B7625">
        <w:rPr>
          <w:rFonts w:asciiTheme="minorHAnsi" w:hAnsiTheme="minorHAnsi" w:cstheme="minorHAnsi"/>
          <w:b/>
          <w:bCs/>
        </w:rPr>
        <w:t>22</w:t>
      </w:r>
      <w:r w:rsidRPr="006B7625">
        <w:rPr>
          <w:rFonts w:asciiTheme="minorHAnsi" w:hAnsiTheme="minorHAnsi" w:cstheme="minorHAnsi"/>
        </w:rPr>
        <w:t>: 323–330. doi:10.1016/j.tree.2007.03.007</w:t>
      </w:r>
    </w:p>
    <w:p w14:paraId="3EFF359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Wood, J. E., A. Schaeffer, M. Roughan, and P. M. Tate. 2016. Seasonal variability in the continental shelf waters off southeastern Australia: Fact or fiction? Continental Shelf Research </w:t>
      </w:r>
      <w:r w:rsidRPr="006B7625">
        <w:rPr>
          <w:rFonts w:asciiTheme="minorHAnsi" w:hAnsiTheme="minorHAnsi" w:cstheme="minorHAnsi"/>
          <w:b/>
          <w:bCs/>
        </w:rPr>
        <w:t>112</w:t>
      </w:r>
      <w:r w:rsidRPr="006B7625">
        <w:rPr>
          <w:rFonts w:asciiTheme="minorHAnsi" w:hAnsiTheme="minorHAnsi" w:cstheme="minorHAnsi"/>
        </w:rPr>
        <w:t>: 92–103. doi:10.1016/j.csr.2015.11.006</w:t>
      </w:r>
    </w:p>
    <w:p w14:paraId="5FB750D8"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Wu, L., W. Cai, L. Zhang, and others. 2012. Enhanced warming over the global subtropical western boundary currents. Nature Climate Change </w:t>
      </w:r>
      <w:r w:rsidRPr="006B7625">
        <w:rPr>
          <w:rFonts w:asciiTheme="minorHAnsi" w:hAnsiTheme="minorHAnsi" w:cstheme="minorHAnsi"/>
          <w:b/>
          <w:bCs/>
        </w:rPr>
        <w:t>2</w:t>
      </w:r>
      <w:r w:rsidRPr="006B7625">
        <w:rPr>
          <w:rFonts w:asciiTheme="minorHAnsi" w:hAnsiTheme="minorHAnsi" w:cstheme="minorHAnsi"/>
        </w:rPr>
        <w:t>: 161–166. doi:10.1038/nclimate1353</w:t>
      </w:r>
    </w:p>
    <w:p w14:paraId="16A565C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Yamamoto, T., and S. Nishizawa. 1986. Small-scale zooplankton aggregations at the front of a Kuroshio warm-core ring. Deep Sea Research Part A. Oceanographic Research Papers </w:t>
      </w:r>
      <w:r w:rsidRPr="006B7625">
        <w:rPr>
          <w:rFonts w:asciiTheme="minorHAnsi" w:hAnsiTheme="minorHAnsi" w:cstheme="minorHAnsi"/>
          <w:b/>
          <w:bCs/>
        </w:rPr>
        <w:t>33</w:t>
      </w:r>
      <w:r w:rsidRPr="006B7625">
        <w:rPr>
          <w:rFonts w:asciiTheme="minorHAnsi" w:hAnsiTheme="minorHAnsi" w:cstheme="minorHAnsi"/>
        </w:rPr>
        <w:t>: 1729–1740. doi:10.1016/0198-0149(86)90076-2</w:t>
      </w:r>
    </w:p>
    <w:p w14:paraId="623D7D8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Zhou, M., F. Carlotti, and Y. Zhu. 2010. A size-spectrum zooplankton closure model for ecosystem modelling. J Plankton Res </w:t>
      </w:r>
      <w:r w:rsidRPr="006B7625">
        <w:rPr>
          <w:rFonts w:asciiTheme="minorHAnsi" w:hAnsiTheme="minorHAnsi" w:cstheme="minorHAnsi"/>
          <w:b/>
          <w:bCs/>
        </w:rPr>
        <w:t>32</w:t>
      </w:r>
      <w:r w:rsidRPr="006B7625">
        <w:rPr>
          <w:rFonts w:asciiTheme="minorHAnsi" w:hAnsiTheme="minorHAnsi" w:cstheme="minorHAnsi"/>
        </w:rPr>
        <w:t>: 1147–1165. doi:10.1093/plankt/fbq054</w:t>
      </w:r>
    </w:p>
    <w:p w14:paraId="2B7C9A8E" w14:textId="45297CD5" w:rsidR="00A10C0E" w:rsidRPr="00C07196" w:rsidRDefault="00232BF7" w:rsidP="00F34258">
      <w:pPr>
        <w:spacing w:line="360" w:lineRule="auto"/>
        <w:rPr>
          <w:rFonts w:asciiTheme="minorHAnsi" w:hAnsiTheme="minorHAnsi" w:cstheme="minorHAnsi"/>
          <w:sz w:val="22"/>
          <w:szCs w:val="22"/>
          <w:lang w:val="en-AU"/>
        </w:rPr>
      </w:pPr>
      <w:r w:rsidRPr="006B7625">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5E664E10"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r w:rsidR="009E545B">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4"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w:t>
            </w:r>
            <w:del w:id="25" w:author="Jason Everett" w:date="2020-09-02T12:34:00Z">
              <w:r w:rsidRPr="00F15D89" w:rsidDel="00997736">
                <w:rPr>
                  <w:rFonts w:ascii="Calibri" w:hAnsi="Calibri" w:cs="Calibri"/>
                  <w:b/>
                  <w:bCs/>
                  <w:color w:val="000000"/>
                </w:rPr>
                <w:delText xml:space="preserve"> </w:delText>
              </w:r>
            </w:del>
            <w:r w:rsidRPr="00F15D89">
              <w:rPr>
                <w:rFonts w:ascii="Calibri" w:hAnsi="Calibri" w:cs="Calibri"/>
                <w:b/>
                <w:bCs/>
                <w:color w:val="000000"/>
              </w:rPr>
              <w:t>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w:t>
            </w:r>
            <w:del w:id="26" w:author="Jason Everett" w:date="2020-09-02T12:34:00Z">
              <w:r w:rsidRPr="00F15D89" w:rsidDel="00997736">
                <w:rPr>
                  <w:rFonts w:ascii="Calibri" w:hAnsi="Calibri" w:cs="Calibri"/>
                  <w:b/>
                  <w:bCs/>
                  <w:color w:val="000000"/>
                </w:rPr>
                <w:delText xml:space="preserve"> </w:delText>
              </w:r>
            </w:del>
            <w:r w:rsidRPr="00F15D89">
              <w:rPr>
                <w:rFonts w:ascii="Calibri" w:hAnsi="Calibri" w:cs="Calibri"/>
                <w:b/>
                <w:bCs/>
                <w:color w:val="000000"/>
              </w:rPr>
              <w:t>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w:t>
            </w:r>
            <w:del w:id="27" w:author="Jason Everett" w:date="2020-09-02T12:34:00Z">
              <w:r w:rsidRPr="00F15D89" w:rsidDel="00997736">
                <w:rPr>
                  <w:rFonts w:ascii="Calibri" w:hAnsi="Calibri" w:cs="Calibri"/>
                  <w:b/>
                  <w:bCs/>
                  <w:color w:val="000000"/>
                </w:rPr>
                <w:delText xml:space="preserve"> </w:delText>
              </w:r>
            </w:del>
            <w:r w:rsidRPr="00F15D89">
              <w:rPr>
                <w:rFonts w:ascii="Calibri" w:hAnsi="Calibri" w:cs="Calibri"/>
                <w:b/>
                <w:bCs/>
                <w:color w:val="000000"/>
              </w:rPr>
              <w:t>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w:t>
            </w:r>
            <w:del w:id="28" w:author="Jason Everett" w:date="2020-09-02T12:34:00Z">
              <w:r w:rsidRPr="00F15D89" w:rsidDel="00997736">
                <w:rPr>
                  <w:rFonts w:ascii="Calibri" w:hAnsi="Calibri" w:cs="Calibri"/>
                  <w:b/>
                  <w:bCs/>
                  <w:color w:val="000000"/>
                </w:rPr>
                <w:delText xml:space="preserve"> </w:delText>
              </w:r>
            </w:del>
            <w:r w:rsidRPr="00F15D89">
              <w:rPr>
                <w:rFonts w:ascii="Calibri" w:hAnsi="Calibri" w:cs="Calibri"/>
                <w:b/>
                <w:bCs/>
                <w:color w:val="000000"/>
              </w:rPr>
              <w:t>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16D04DA1" w:rsidR="003C7453" w:rsidRPr="00F15D89" w:rsidRDefault="003C7453" w:rsidP="00B860F8">
            <w:pPr>
              <w:jc w:val="center"/>
            </w:pPr>
            <w:r w:rsidRPr="00F15D89">
              <w:rPr>
                <w:rFonts w:ascii="Calibri" w:hAnsi="Calibri" w:cs="Calibri"/>
                <w:color w:val="000000"/>
              </w:rPr>
              <w:t>153.70</w:t>
            </w:r>
            <w:r w:rsidR="009E545B">
              <w:rPr>
                <w:rFonts w:ascii="Calibri" w:hAnsi="Calibri" w:cs="Calibri"/>
                <w:color w:val="000000"/>
              </w:rPr>
              <w:t>4</w:t>
            </w:r>
          </w:p>
        </w:tc>
        <w:tc>
          <w:tcPr>
            <w:tcW w:w="1346" w:type="dxa"/>
            <w:tcBorders>
              <w:top w:val="single" w:sz="4" w:space="0" w:color="auto"/>
            </w:tcBorders>
            <w:vAlign w:val="center"/>
          </w:tcPr>
          <w:p w14:paraId="48A305A1" w14:textId="623E4764" w:rsidR="003C7453" w:rsidRPr="00F15D89" w:rsidRDefault="003C7453" w:rsidP="00B860F8">
            <w:pPr>
              <w:jc w:val="center"/>
              <w:rPr>
                <w:rFonts w:ascii="Calibri" w:hAnsi="Calibri" w:cs="Calibri"/>
                <w:color w:val="000000"/>
              </w:rPr>
            </w:pPr>
            <w:r w:rsidRPr="00F15D89">
              <w:rPr>
                <w:rFonts w:ascii="Calibri" w:hAnsi="Calibri" w:cs="Calibri"/>
                <w:color w:val="000000"/>
              </w:rPr>
              <w:t>28.63</w:t>
            </w:r>
            <w:r w:rsidR="009E545B">
              <w:rPr>
                <w:rFonts w:ascii="Calibri" w:hAnsi="Calibri" w:cs="Calibri"/>
                <w:color w:val="000000"/>
              </w:rPr>
              <w:t>3</w:t>
            </w:r>
          </w:p>
        </w:tc>
        <w:tc>
          <w:tcPr>
            <w:tcW w:w="1346" w:type="dxa"/>
            <w:tcBorders>
              <w:top w:val="single" w:sz="4" w:space="0" w:color="auto"/>
            </w:tcBorders>
            <w:vAlign w:val="center"/>
          </w:tcPr>
          <w:p w14:paraId="311BCFF9" w14:textId="158B9322" w:rsidR="003C7453" w:rsidRPr="00F15D89" w:rsidRDefault="003C7453" w:rsidP="00B860F8">
            <w:pPr>
              <w:jc w:val="center"/>
            </w:pPr>
            <w:r w:rsidRPr="00F15D89">
              <w:rPr>
                <w:rFonts w:ascii="Calibri" w:hAnsi="Calibri" w:cs="Calibri"/>
                <w:color w:val="000000"/>
              </w:rPr>
              <w:t>153.98</w:t>
            </w:r>
            <w:r w:rsidR="009E545B">
              <w:rPr>
                <w:rFonts w:ascii="Calibri" w:hAnsi="Calibri" w:cs="Calibri"/>
                <w:color w:val="000000"/>
              </w:rPr>
              <w:t>1</w:t>
            </w:r>
          </w:p>
        </w:tc>
        <w:tc>
          <w:tcPr>
            <w:tcW w:w="1345" w:type="dxa"/>
            <w:tcBorders>
              <w:top w:val="single" w:sz="4" w:space="0" w:color="auto"/>
            </w:tcBorders>
            <w:vAlign w:val="center"/>
          </w:tcPr>
          <w:p w14:paraId="13065F2C" w14:textId="30E2D9BA" w:rsidR="003C7453" w:rsidRPr="00F15D89" w:rsidRDefault="003C7453" w:rsidP="00B860F8">
            <w:pPr>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767DDB0C" w14:textId="56397D2C" w:rsidR="003C7453" w:rsidRPr="00F15D89" w:rsidRDefault="003C7453" w:rsidP="00B860F8">
            <w:pPr>
              <w:jc w:val="center"/>
            </w:pPr>
            <w:r w:rsidRPr="00F15D89">
              <w:rPr>
                <w:rFonts w:ascii="Calibri" w:hAnsi="Calibri" w:cs="Calibri"/>
                <w:color w:val="000000"/>
              </w:rPr>
              <w:t xml:space="preserve">12/09/2004 </w:t>
            </w:r>
            <w:ins w:id="29" w:author="Jason Everett" w:date="2020-09-02T12:34:00Z">
              <w:r w:rsidR="00DC65B4">
                <w:rPr>
                  <w:rFonts w:ascii="Calibri" w:hAnsi="Calibri" w:cs="Calibri"/>
                  <w:color w:val="000000"/>
                </w:rPr>
                <w:t>0</w:t>
              </w:r>
            </w:ins>
            <w:r w:rsidRPr="00F15D89">
              <w:rPr>
                <w:rFonts w:ascii="Calibri" w:hAnsi="Calibri" w:cs="Calibri"/>
                <w:color w:val="000000"/>
              </w:rPr>
              <w:t>8:11</w:t>
            </w:r>
          </w:p>
        </w:tc>
        <w:tc>
          <w:tcPr>
            <w:tcW w:w="1346" w:type="dxa"/>
            <w:tcBorders>
              <w:top w:val="single" w:sz="4" w:space="0" w:color="auto"/>
            </w:tcBorders>
            <w:vAlign w:val="center"/>
          </w:tcPr>
          <w:p w14:paraId="554940D0" w14:textId="7683E456" w:rsidR="003C7453" w:rsidRPr="00F15D89" w:rsidRDefault="003C7453" w:rsidP="00B860F8">
            <w:pPr>
              <w:jc w:val="center"/>
            </w:pPr>
            <w:r w:rsidRPr="00F15D89">
              <w:rPr>
                <w:rFonts w:ascii="Calibri" w:hAnsi="Calibri" w:cs="Calibri"/>
                <w:color w:val="000000"/>
              </w:rPr>
              <w:t xml:space="preserve">12/09/2004 </w:t>
            </w:r>
            <w:ins w:id="30" w:author="Jason Everett" w:date="2020-09-02T12:34:00Z">
              <w:r w:rsidR="00DC65B4">
                <w:rPr>
                  <w:rFonts w:ascii="Calibri" w:hAnsi="Calibri" w:cs="Calibri"/>
                  <w:color w:val="000000"/>
                </w:rPr>
                <w:t>0</w:t>
              </w:r>
            </w:ins>
            <w:r w:rsidRPr="00F15D89">
              <w:rPr>
                <w:rFonts w:ascii="Calibri" w:hAnsi="Calibri" w:cs="Calibri"/>
                <w:color w:val="000000"/>
              </w:rPr>
              <w:t>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503ECDDD" w:rsidR="003C7453" w:rsidRPr="00F15D89" w:rsidRDefault="003C7453" w:rsidP="00B860F8">
            <w:pPr>
              <w:jc w:val="center"/>
            </w:pPr>
            <w:r w:rsidRPr="00F15D89">
              <w:rPr>
                <w:rFonts w:ascii="Calibri" w:hAnsi="Calibri" w:cs="Calibri"/>
                <w:color w:val="000000"/>
              </w:rPr>
              <w:t>153.611</w:t>
            </w:r>
          </w:p>
        </w:tc>
        <w:tc>
          <w:tcPr>
            <w:tcW w:w="1346" w:type="dxa"/>
            <w:vAlign w:val="center"/>
          </w:tcPr>
          <w:p w14:paraId="476108AD" w14:textId="0A45ABF6" w:rsidR="003C7453" w:rsidRPr="00F15D89" w:rsidRDefault="003C7453" w:rsidP="00B860F8">
            <w:pPr>
              <w:jc w:val="center"/>
              <w:rPr>
                <w:rFonts w:ascii="Calibri" w:hAnsi="Calibri" w:cs="Calibri"/>
                <w:color w:val="000000"/>
              </w:rPr>
            </w:pPr>
            <w:r w:rsidRPr="00F15D89">
              <w:rPr>
                <w:rFonts w:ascii="Calibri" w:hAnsi="Calibri" w:cs="Calibri"/>
                <w:color w:val="000000"/>
              </w:rPr>
              <w:t>28.997</w:t>
            </w:r>
          </w:p>
        </w:tc>
        <w:tc>
          <w:tcPr>
            <w:tcW w:w="1346" w:type="dxa"/>
            <w:vAlign w:val="center"/>
          </w:tcPr>
          <w:p w14:paraId="7096AE3C" w14:textId="2698475C" w:rsidR="003C7453" w:rsidRPr="00F15D89" w:rsidRDefault="003C7453" w:rsidP="00B860F8">
            <w:pPr>
              <w:jc w:val="center"/>
            </w:pPr>
            <w:r w:rsidRPr="00F15D89">
              <w:rPr>
                <w:rFonts w:ascii="Calibri" w:hAnsi="Calibri" w:cs="Calibri"/>
                <w:color w:val="000000"/>
              </w:rPr>
              <w:t>153.858</w:t>
            </w:r>
          </w:p>
        </w:tc>
        <w:tc>
          <w:tcPr>
            <w:tcW w:w="1345" w:type="dxa"/>
            <w:vAlign w:val="center"/>
          </w:tcPr>
          <w:p w14:paraId="5FA72862" w14:textId="09C7905C" w:rsidR="003C7453" w:rsidRPr="00F15D89" w:rsidRDefault="003C7453" w:rsidP="00B860F8">
            <w:pPr>
              <w:jc w:val="center"/>
              <w:rPr>
                <w:rFonts w:ascii="Calibri" w:hAnsi="Calibri" w:cs="Calibri"/>
                <w:color w:val="000000"/>
              </w:rPr>
            </w:pPr>
            <w:r w:rsidRPr="00F15D89">
              <w:rPr>
                <w:rFonts w:ascii="Calibri" w:hAnsi="Calibri" w:cs="Calibri"/>
                <w:color w:val="000000"/>
              </w:rPr>
              <w:t>29.002</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2B0F6DC" w:rsidR="003C7453" w:rsidRPr="00F15D89" w:rsidRDefault="003C7453" w:rsidP="00B860F8">
            <w:pPr>
              <w:jc w:val="center"/>
            </w:pPr>
            <w:r w:rsidRPr="00F15D89">
              <w:rPr>
                <w:rFonts w:ascii="Calibri" w:hAnsi="Calibri" w:cs="Calibri"/>
                <w:color w:val="000000"/>
              </w:rPr>
              <w:t>153.41</w:t>
            </w:r>
            <w:r w:rsidR="009E545B">
              <w:rPr>
                <w:rFonts w:ascii="Calibri" w:hAnsi="Calibri" w:cs="Calibri"/>
                <w:color w:val="000000"/>
              </w:rPr>
              <w:t>2</w:t>
            </w:r>
          </w:p>
        </w:tc>
        <w:tc>
          <w:tcPr>
            <w:tcW w:w="1346" w:type="dxa"/>
            <w:vAlign w:val="center"/>
          </w:tcPr>
          <w:p w14:paraId="5BD6C461" w14:textId="24D116A4" w:rsidR="003C7453" w:rsidRPr="00F15D89" w:rsidRDefault="003C7453" w:rsidP="00B860F8">
            <w:pPr>
              <w:jc w:val="center"/>
              <w:rPr>
                <w:rFonts w:ascii="Calibri" w:hAnsi="Calibri" w:cs="Calibri"/>
                <w:color w:val="000000"/>
              </w:rPr>
            </w:pPr>
            <w:r w:rsidRPr="00F15D89">
              <w:rPr>
                <w:rFonts w:ascii="Calibri" w:hAnsi="Calibri" w:cs="Calibri"/>
                <w:color w:val="000000"/>
              </w:rPr>
              <w:t>29.99</w:t>
            </w:r>
            <w:r w:rsidR="009E545B">
              <w:rPr>
                <w:rFonts w:ascii="Calibri" w:hAnsi="Calibri" w:cs="Calibri"/>
                <w:color w:val="000000"/>
              </w:rPr>
              <w:t>8</w:t>
            </w:r>
          </w:p>
        </w:tc>
        <w:tc>
          <w:tcPr>
            <w:tcW w:w="1346" w:type="dxa"/>
            <w:vAlign w:val="center"/>
          </w:tcPr>
          <w:p w14:paraId="59389E32" w14:textId="5B45B14C" w:rsidR="003C7453" w:rsidRPr="00F15D89" w:rsidRDefault="003C7453" w:rsidP="00B860F8">
            <w:pPr>
              <w:jc w:val="center"/>
            </w:pPr>
            <w:r w:rsidRPr="00F15D89">
              <w:rPr>
                <w:rFonts w:ascii="Calibri" w:hAnsi="Calibri" w:cs="Calibri"/>
                <w:color w:val="000000"/>
              </w:rPr>
              <w:t>153.72</w:t>
            </w:r>
            <w:r w:rsidR="009E545B">
              <w:rPr>
                <w:rFonts w:ascii="Calibri" w:hAnsi="Calibri" w:cs="Calibri"/>
                <w:color w:val="000000"/>
              </w:rPr>
              <w:t>6</w:t>
            </w:r>
          </w:p>
        </w:tc>
        <w:tc>
          <w:tcPr>
            <w:tcW w:w="1345" w:type="dxa"/>
            <w:vAlign w:val="center"/>
          </w:tcPr>
          <w:p w14:paraId="6C19BFA6" w14:textId="47F9E074" w:rsidR="003C7453" w:rsidRPr="00F15D89" w:rsidRDefault="003C7453" w:rsidP="00B860F8">
            <w:pPr>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3CDBB1E6" w:rsidR="003C7453" w:rsidRPr="00F15D89" w:rsidRDefault="003C7453" w:rsidP="00B860F8">
            <w:pPr>
              <w:jc w:val="center"/>
            </w:pPr>
            <w:r w:rsidRPr="00F15D89">
              <w:rPr>
                <w:rFonts w:ascii="Calibri" w:hAnsi="Calibri" w:cs="Calibri"/>
                <w:color w:val="000000"/>
              </w:rPr>
              <w:t xml:space="preserve">8/09/2004 </w:t>
            </w:r>
            <w:ins w:id="31" w:author="Jason Everett" w:date="2020-09-02T12:34:00Z">
              <w:r w:rsidR="00DC65B4">
                <w:rPr>
                  <w:rFonts w:ascii="Calibri" w:hAnsi="Calibri" w:cs="Calibri"/>
                  <w:color w:val="000000"/>
                </w:rPr>
                <w:t>0</w:t>
              </w:r>
            </w:ins>
            <w:r w:rsidRPr="00F15D89">
              <w:rPr>
                <w:rFonts w:ascii="Calibri" w:hAnsi="Calibri" w:cs="Calibri"/>
                <w:color w:val="000000"/>
              </w:rPr>
              <w:t>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1DC9BE5F" w:rsidR="003C7453" w:rsidRPr="00F15D89" w:rsidRDefault="003C7453" w:rsidP="00B860F8">
            <w:pPr>
              <w:jc w:val="center"/>
            </w:pPr>
            <w:r w:rsidRPr="00F15D89">
              <w:rPr>
                <w:rFonts w:ascii="Calibri" w:hAnsi="Calibri" w:cs="Calibri"/>
                <w:color w:val="000000"/>
              </w:rPr>
              <w:t>152.91</w:t>
            </w:r>
            <w:r w:rsidR="009E545B">
              <w:rPr>
                <w:rFonts w:ascii="Calibri" w:hAnsi="Calibri" w:cs="Calibri"/>
                <w:color w:val="000000"/>
              </w:rPr>
              <w:t>3</w:t>
            </w:r>
          </w:p>
        </w:tc>
        <w:tc>
          <w:tcPr>
            <w:tcW w:w="1346" w:type="dxa"/>
            <w:vAlign w:val="center"/>
          </w:tcPr>
          <w:p w14:paraId="17949D65" w14:textId="7A95CBAF" w:rsidR="003C7453" w:rsidRPr="00F15D89" w:rsidRDefault="003C7453" w:rsidP="00B860F8">
            <w:pPr>
              <w:jc w:val="center"/>
              <w:rPr>
                <w:rFonts w:ascii="Calibri" w:hAnsi="Calibri" w:cs="Calibri"/>
                <w:color w:val="000000"/>
              </w:rPr>
            </w:pPr>
            <w:r w:rsidRPr="00F15D89">
              <w:rPr>
                <w:rFonts w:ascii="Calibri" w:hAnsi="Calibri" w:cs="Calibri"/>
                <w:color w:val="000000"/>
              </w:rPr>
              <w:t>31.75</w:t>
            </w:r>
            <w:r w:rsidR="009E545B">
              <w:rPr>
                <w:rFonts w:ascii="Calibri" w:hAnsi="Calibri" w:cs="Calibri"/>
                <w:color w:val="000000"/>
              </w:rPr>
              <w:t>2</w:t>
            </w:r>
          </w:p>
        </w:tc>
        <w:tc>
          <w:tcPr>
            <w:tcW w:w="1346" w:type="dxa"/>
            <w:vAlign w:val="center"/>
          </w:tcPr>
          <w:p w14:paraId="3B66F93E" w14:textId="2E55E945" w:rsidR="003C7453" w:rsidRPr="00F15D89" w:rsidRDefault="003C7453" w:rsidP="00B860F8">
            <w:pPr>
              <w:jc w:val="center"/>
            </w:pPr>
            <w:r w:rsidRPr="00F15D89">
              <w:rPr>
                <w:rFonts w:ascii="Calibri" w:hAnsi="Calibri" w:cs="Calibri"/>
                <w:color w:val="000000"/>
              </w:rPr>
              <w:t>153.19</w:t>
            </w:r>
            <w:r w:rsidR="009E545B">
              <w:rPr>
                <w:rFonts w:ascii="Calibri" w:hAnsi="Calibri" w:cs="Calibri"/>
                <w:color w:val="000000"/>
              </w:rPr>
              <w:t>1</w:t>
            </w:r>
          </w:p>
        </w:tc>
        <w:tc>
          <w:tcPr>
            <w:tcW w:w="1345" w:type="dxa"/>
            <w:vAlign w:val="center"/>
          </w:tcPr>
          <w:p w14:paraId="78749949" w14:textId="5824A379" w:rsidR="003C7453" w:rsidRPr="00F15D89" w:rsidRDefault="003C7453" w:rsidP="00B860F8">
            <w:pPr>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4"/>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620B9ED1" w:rsidR="00A10C0E" w:rsidRPr="00F15D89" w:rsidRDefault="003168CC"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0A34A276" wp14:editId="46504EE0">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DCBB960" w14:textId="60D8F08D" w:rsidR="002602C5" w:rsidRPr="0009116A" w:rsidRDefault="00932F66"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w:t>
      </w:r>
      <w:r w:rsidR="00A10C0E" w:rsidRPr="00F15D89">
        <w:rPr>
          <w:rFonts w:asciiTheme="minorHAnsi" w:hAnsiTheme="minorHAnsi" w:cstheme="minorHAnsi"/>
          <w:b w:val="0"/>
          <w:bCs w:val="0"/>
          <w:lang w:val="en-AU"/>
        </w:rPr>
        <w:t>of the four cross shelf sections which were sampled in September 2004. The sea-surface temperature for 6</w:t>
      </w:r>
      <w:r w:rsidR="00A10C0E" w:rsidRPr="00F15D89">
        <w:rPr>
          <w:rFonts w:asciiTheme="minorHAnsi" w:hAnsiTheme="minorHAnsi" w:cstheme="minorHAnsi"/>
          <w:b w:val="0"/>
          <w:bCs w:val="0"/>
          <w:vertAlign w:val="superscript"/>
          <w:lang w:val="en-AU"/>
        </w:rPr>
        <w:t>th</w:t>
      </w:r>
      <w:r w:rsidR="00A10C0E" w:rsidRPr="00F15D89">
        <w:rPr>
          <w:rFonts w:asciiTheme="minorHAnsi" w:hAnsiTheme="minorHAnsi" w:cstheme="minorHAnsi"/>
          <w:b w:val="0"/>
          <w:bCs w:val="0"/>
          <w:lang w:val="en-AU"/>
        </w:rPr>
        <w:t xml:space="preserve"> September 2004 is shown in colour with velocity arrows from satellite altimetry shown with black arrows.</w:t>
      </w:r>
      <w:r w:rsidR="00A10C0E"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6C19C903" w:rsidR="002602C5" w:rsidRPr="00F15D89" w:rsidRDefault="00772532" w:rsidP="002602C5">
      <w:pPr>
        <w:spacing w:line="36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0EF83016" wp14:editId="49D2A3B8">
            <wp:extent cx="4965699" cy="579650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7177" cy="5798227"/>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5D36DA">
        <w:rPr>
          <w:rFonts w:asciiTheme="minorHAnsi" w:hAnsiTheme="minorHAnsi" w:cstheme="minorHAnsi"/>
          <w:lang w:val="en-AU"/>
        </w:rPr>
        <w:t>Figure 2</w:t>
      </w:r>
      <w:r w:rsidRPr="005D36DA">
        <w:rPr>
          <w:rFonts w:asciiTheme="minorHAnsi" w:hAnsiTheme="minorHAnsi" w:cstheme="minorHAnsi"/>
          <w:b w:val="0"/>
          <w:bCs w:val="0"/>
          <w:lang w:val="en-AU"/>
        </w:rPr>
        <w:t xml:space="preserve"> Alongshore velocity</w:t>
      </w:r>
      <w:r w:rsidRPr="00F15D89">
        <w:rPr>
          <w:rFonts w:asciiTheme="minorHAnsi" w:hAnsiTheme="minorHAnsi" w:cstheme="minorHAnsi"/>
          <w:b w:val="0"/>
          <w:bCs w:val="0"/>
          <w:lang w:val="en-AU"/>
        </w:rPr>
        <w:t xml:space="preserve">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6857B25" w:rsidR="00A10C0E" w:rsidRPr="00F15D89" w:rsidRDefault="00AA0C96"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530EAFAD" wp14:editId="74D60FFA">
            <wp:extent cx="5943600" cy="693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22803496" w14:textId="7ED1B8D0"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00AA0C96" w:rsidRPr="00AA0C96">
        <w:rPr>
          <w:rFonts w:asciiTheme="minorHAnsi" w:hAnsiTheme="minorHAnsi" w:cstheme="minorHAnsi"/>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58FB3595" w:rsidR="00D13904" w:rsidRPr="00F15D89" w:rsidRDefault="0098310B"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17748063" wp14:editId="7FB4DFD0">
            <wp:extent cx="5939790" cy="693356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693356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2EA94D5F" w:rsidR="00A10C0E" w:rsidRPr="00F15D89" w:rsidRDefault="00D15976"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7F1926C3" wp14:editId="5E5C9F79">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3489756"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3"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w:t>
      </w:r>
      <w:r w:rsidR="00071EC6">
        <w:rPr>
          <w:rFonts w:asciiTheme="minorHAnsi" w:hAnsiTheme="minorHAnsi" w:cstheme="minorHAnsi"/>
          <w:lang w:val="en-AU"/>
        </w:rPr>
        <w:t>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28°S and 32°S </w:t>
      </w:r>
      <w:r w:rsidR="008A70CE">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2A58F0" w:rsidRPr="002A58F0">
        <w:rPr>
          <w:rFonts w:ascii="Calibri" w:hAnsi="Calibri" w:cs="Calibri"/>
        </w:rPr>
        <w:t>(Cetina-Heredia et al.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1257A76" w14:textId="737A684B" w:rsidR="003A22DD" w:rsidRDefault="00713DFB" w:rsidP="008A697D">
      <w:pPr>
        <w:spacing w:line="360" w:lineRule="auto"/>
        <w:rPr>
          <w:rFonts w:asciiTheme="minorHAnsi" w:hAnsiTheme="minorHAnsi" w:cstheme="minorHAnsi"/>
          <w:b/>
          <w:bCs/>
          <w:lang w:val="en-AU"/>
        </w:rPr>
      </w:pPr>
      <w:r>
        <w:rPr>
          <w:noProof/>
        </w:rPr>
        <w:lastRenderedPageBreak/>
        <w:drawing>
          <wp:inline distT="0" distB="0" distL="0" distR="0" wp14:anchorId="1B1AEE3C" wp14:editId="08EFCD3E">
            <wp:extent cx="5943600" cy="4184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C1FB5D7" w14:textId="045F38D9" w:rsidR="00A10C0E" w:rsidRPr="00F15D89" w:rsidRDefault="003A22DD" w:rsidP="008A697D">
      <w:pPr>
        <w:spacing w:line="360" w:lineRule="auto"/>
        <w:rPr>
          <w:rFonts w:asciiTheme="minorHAnsi" w:hAnsiTheme="minorHAnsi" w:cstheme="minorHAnsi"/>
          <w:b/>
          <w:bCs/>
          <w:lang w:val="en-AU"/>
        </w:rPr>
      </w:pPr>
      <w:commentRangeStart w:id="32"/>
      <w:r>
        <w:rPr>
          <w:rFonts w:asciiTheme="minorHAnsi" w:hAnsiTheme="minorHAnsi" w:cstheme="minorHAnsi"/>
          <w:b/>
          <w:bCs/>
          <w:lang w:val="en-AU"/>
        </w:rPr>
        <w:t xml:space="preserve">Figure </w:t>
      </w:r>
      <w:r w:rsidR="00B931AB">
        <w:rPr>
          <w:rFonts w:asciiTheme="minorHAnsi" w:hAnsiTheme="minorHAnsi" w:cstheme="minorHAnsi"/>
          <w:b/>
          <w:bCs/>
          <w:lang w:val="en-AU"/>
        </w:rPr>
        <w:t>7</w:t>
      </w:r>
      <w:commentRangeEnd w:id="32"/>
      <w:r w:rsidR="00DC65B4">
        <w:rPr>
          <w:rStyle w:val="CommentReference"/>
        </w:rPr>
        <w:commentReference w:id="32"/>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w:t>
      </w:r>
      <w:r w:rsidR="00B53B5F">
        <w:rPr>
          <w:rFonts w:asciiTheme="minorHAnsi" w:hAnsiTheme="minorHAnsi" w:cstheme="minorHAnsi"/>
          <w:lang w:val="en-AU"/>
        </w:rPr>
        <w:t xml:space="preserve"> zooplankton </w:t>
      </w:r>
      <w:r w:rsidR="00005F6D">
        <w:rPr>
          <w:rFonts w:asciiTheme="minorHAnsi" w:hAnsiTheme="minorHAnsi" w:cstheme="minorHAnsi"/>
          <w:lang w:val="en-AU"/>
        </w:rPr>
        <w:t>(#15 is the current study)</w:t>
      </w:r>
      <w:r>
        <w:rPr>
          <w:rFonts w:asciiTheme="minorHAnsi" w:hAnsiTheme="minorHAnsi" w:cstheme="minorHAnsi"/>
          <w:lang w:val="en-AU"/>
        </w:rPr>
        <w:t xml:space="preserve">. The y-axis shows the ratio of the inshore to offshore reported values for </w:t>
      </w:r>
      <w:r w:rsidR="004E5496">
        <w:rPr>
          <w:rFonts w:asciiTheme="minorHAnsi" w:hAnsiTheme="minorHAnsi" w:cstheme="minorHAnsi"/>
          <w:lang w:val="en-AU"/>
        </w:rPr>
        <w:t xml:space="preserve">zooplankton </w:t>
      </w:r>
      <w:r w:rsidR="004A66BB">
        <w:rPr>
          <w:rFonts w:asciiTheme="minorHAnsi" w:hAnsiTheme="minorHAnsi" w:cstheme="minorHAnsi"/>
          <w:lang w:val="en-AU"/>
        </w:rPr>
        <w:t xml:space="preserve">A) </w:t>
      </w:r>
      <w:r>
        <w:rPr>
          <w:rFonts w:asciiTheme="minorHAnsi" w:hAnsiTheme="minorHAnsi" w:cstheme="minorHAnsi"/>
          <w:lang w:val="en-AU"/>
        </w:rPr>
        <w:t xml:space="preserve">Abundance, </w:t>
      </w:r>
      <w:r w:rsidR="004A66BB">
        <w:rPr>
          <w:rFonts w:asciiTheme="minorHAnsi" w:hAnsiTheme="minorHAnsi" w:cstheme="minorHAnsi"/>
          <w:lang w:val="en-AU"/>
        </w:rPr>
        <w:t xml:space="preserve">B) </w:t>
      </w:r>
      <w:r>
        <w:rPr>
          <w:rFonts w:asciiTheme="minorHAnsi" w:hAnsiTheme="minorHAnsi" w:cstheme="minorHAnsi"/>
          <w:lang w:val="en-AU"/>
        </w:rPr>
        <w:t>Biomass</w:t>
      </w:r>
      <w:r w:rsidR="004A66BB">
        <w:rPr>
          <w:rFonts w:asciiTheme="minorHAnsi" w:hAnsiTheme="minorHAnsi" w:cstheme="minorHAnsi"/>
          <w:lang w:val="en-AU"/>
        </w:rPr>
        <w:t>,</w:t>
      </w:r>
      <w:r>
        <w:rPr>
          <w:rFonts w:asciiTheme="minorHAnsi" w:hAnsiTheme="minorHAnsi" w:cstheme="minorHAnsi"/>
          <w:lang w:val="en-AU"/>
        </w:rPr>
        <w:t xml:space="preserve"> and</w:t>
      </w:r>
      <w:r w:rsidR="004A66BB">
        <w:rPr>
          <w:rFonts w:asciiTheme="minorHAnsi" w:hAnsiTheme="minorHAnsi" w:cstheme="minorHAnsi"/>
          <w:lang w:val="en-AU"/>
        </w:rPr>
        <w:t xml:space="preserve"> C)</w:t>
      </w:r>
      <w:r>
        <w:rPr>
          <w:rFonts w:asciiTheme="minorHAnsi" w:hAnsiTheme="minorHAnsi" w:cstheme="minorHAnsi"/>
          <w:lang w:val="en-AU"/>
        </w:rPr>
        <w:t xml:space="preserve"> the </w:t>
      </w:r>
      <w:r w:rsidR="00713DFB">
        <w:rPr>
          <w:rFonts w:asciiTheme="minorHAnsi" w:hAnsiTheme="minorHAnsi" w:cstheme="minorHAnsi"/>
          <w:lang w:val="en-AU"/>
        </w:rPr>
        <w:t>Size Spectra</w:t>
      </w:r>
      <w:r w:rsidR="00713DFB" w:rsidRPr="00F15D89">
        <w:rPr>
          <w:rFonts w:asciiTheme="minorHAnsi" w:hAnsiTheme="minorHAnsi" w:cstheme="minorHAnsi"/>
          <w:lang w:val="en-AU"/>
        </w:rPr>
        <w:t xml:space="preserve"> </w:t>
      </w:r>
      <w:r w:rsidR="00713DFB">
        <w:rPr>
          <w:rFonts w:asciiTheme="minorHAnsi" w:hAnsiTheme="minorHAnsi" w:cstheme="minorHAnsi"/>
          <w:lang w:val="en-AU"/>
        </w:rPr>
        <w:t>S</w:t>
      </w:r>
      <w:r w:rsidR="00713DFB" w:rsidRPr="00F15D89">
        <w:rPr>
          <w:rFonts w:asciiTheme="minorHAnsi" w:hAnsiTheme="minorHAnsi" w:cstheme="minorHAnsi"/>
          <w:lang w:val="en-AU"/>
        </w:rPr>
        <w:t>lope</w:t>
      </w:r>
      <w:r>
        <w:rPr>
          <w:rFonts w:asciiTheme="minorHAnsi" w:hAnsiTheme="minorHAnsi" w:cstheme="minorHAnsi"/>
          <w:lang w:val="en-AU"/>
        </w:rPr>
        <w:t xml:space="preserv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w:t>
      </w:r>
      <w:r w:rsidR="00713DFB">
        <w:rPr>
          <w:rFonts w:asciiTheme="minorHAnsi" w:hAnsiTheme="minorHAnsi" w:cstheme="minorHAnsi"/>
          <w:lang w:val="en-AU"/>
        </w:rPr>
        <w:t>size spectra</w:t>
      </w:r>
      <w:r w:rsidR="00713DFB" w:rsidRPr="00F15D89">
        <w:rPr>
          <w:rFonts w:asciiTheme="minorHAnsi" w:hAnsiTheme="minorHAnsi" w:cstheme="minorHAnsi"/>
          <w:lang w:val="en-AU"/>
        </w:rPr>
        <w:t xml:space="preserve"> slope</w:t>
      </w:r>
      <w:r>
        <w:rPr>
          <w:rFonts w:asciiTheme="minorHAnsi" w:hAnsiTheme="minorHAnsi" w:cstheme="minorHAnsi"/>
          <w:lang w:val="en-AU"/>
        </w:rPr>
        <w:t>.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A58F0" w:rsidRPr="002A58F0">
        <w:rPr>
          <w:rFonts w:ascii="Calibri" w:hAnsi="Calibri" w:cs="Calibri"/>
        </w:rPr>
        <w:t>(Table S1; Irigoien et al. 2009; Vandromme et al.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and that not all studies are located in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45959173" w:rsidR="008E52C9" w:rsidRPr="00F15D89" w:rsidRDefault="000265DC"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3B6ADB78" wp14:editId="4F748EC2">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012F1213" w14:textId="532ECC1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w:t>
      </w:r>
      <w:r w:rsidR="000265DC">
        <w:rPr>
          <w:rFonts w:asciiTheme="minorHAnsi" w:hAnsiTheme="minorHAnsi" w:cstheme="minorHAnsi"/>
          <w:lang w:val="en-AU"/>
        </w:rPr>
        <w:t>zooplankton size spectrum</w:t>
      </w:r>
      <w:r w:rsidR="000265DC" w:rsidRPr="00F15D89">
        <w:rPr>
          <w:rFonts w:asciiTheme="minorHAnsi" w:hAnsiTheme="minorHAnsi" w:cstheme="minorHAnsi"/>
          <w:lang w:val="en-AU"/>
        </w:rPr>
        <w:t xml:space="preserve"> slope</w:t>
      </w:r>
      <w:r w:rsidR="00827A15">
        <w:rPr>
          <w:rFonts w:asciiTheme="minorHAnsi" w:hAnsiTheme="minorHAnsi" w:cstheme="minorHAnsi"/>
          <w:lang w:val="en-AU"/>
        </w:rPr>
        <w:t xml:space="preserv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6"/>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1DDAFE88" w:rsidR="0072168F" w:rsidRDefault="007A2233" w:rsidP="008A697D">
      <w:pPr>
        <w:spacing w:line="360" w:lineRule="auto"/>
        <w:rPr>
          <w:rFonts w:asciiTheme="minorHAnsi" w:hAnsiTheme="minorHAnsi" w:cstheme="minorHAnsi"/>
          <w:lang w:val="en-AU"/>
        </w:rPr>
      </w:pPr>
      <w:r>
        <w:rPr>
          <w:noProof/>
        </w:rPr>
        <w:lastRenderedPageBreak/>
        <w:drawing>
          <wp:inline distT="0" distB="0" distL="0" distR="0" wp14:anchorId="54426AF8" wp14:editId="09C379FB">
            <wp:extent cx="5006569" cy="584420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7772" cy="5845613"/>
                    </a:xfrm>
                    <a:prstGeom prst="rect">
                      <a:avLst/>
                    </a:prstGeom>
                    <a:noFill/>
                    <a:ln>
                      <a:noFill/>
                    </a:ln>
                  </pic:spPr>
                </pic:pic>
              </a:graphicData>
            </a:graphic>
          </wp:inline>
        </w:drawing>
      </w:r>
    </w:p>
    <w:p w14:paraId="1EE958DF" w14:textId="20019CBE"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w:t>
      </w:r>
      <w:r w:rsidR="009E545B">
        <w:rPr>
          <w:rFonts w:asciiTheme="minorHAnsi" w:hAnsiTheme="minorHAnsi" w:cstheme="minorHAnsi"/>
          <w:lang w:val="en-AU"/>
        </w:rPr>
        <w:t>SeaSoar</w:t>
      </w:r>
      <w:r w:rsidR="00CA5D2E">
        <w:rPr>
          <w:rFonts w:asciiTheme="minorHAnsi" w:hAnsiTheme="minorHAnsi" w:cstheme="minorHAnsi"/>
          <w:lang w:val="en-AU"/>
        </w:rPr>
        <w:t xml:space="preserve">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1BBC5D78" w:rsidR="00EC3B99" w:rsidRDefault="00A1284A"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570203C" wp14:editId="0AA557E7">
            <wp:extent cx="5274129" cy="61531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997" cy="6154163"/>
                    </a:xfrm>
                    <a:prstGeom prst="rect">
                      <a:avLst/>
                    </a:prstGeom>
                    <a:noFill/>
                    <a:ln>
                      <a:noFill/>
                    </a:ln>
                  </pic:spPr>
                </pic:pic>
              </a:graphicData>
            </a:graphic>
          </wp:inline>
        </w:drawing>
      </w:r>
    </w:p>
    <w:p w14:paraId="1724A155" w14:textId="71120586"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sidR="000265DC">
        <w:rPr>
          <w:rFonts w:asciiTheme="minorHAnsi" w:hAnsiTheme="minorHAnsi" w:cstheme="minorHAnsi"/>
          <w:lang w:val="en-AU"/>
        </w:rPr>
        <w:t>zooplankton size spectra</w:t>
      </w:r>
      <w:r w:rsidR="000265DC" w:rsidRPr="00F15D89">
        <w:rPr>
          <w:rFonts w:asciiTheme="minorHAnsi" w:hAnsiTheme="minorHAnsi" w:cstheme="minorHAnsi"/>
          <w:lang w:val="en-AU"/>
        </w:rPr>
        <w:t xml:space="preserve"> slope</w:t>
      </w:r>
      <w:r w:rsidR="000265DC">
        <w:rPr>
          <w:rFonts w:asciiTheme="minorHAnsi" w:hAnsiTheme="minorHAnsi" w:cstheme="minorHAnsi"/>
          <w:lang w:val="en-AU"/>
        </w:rPr>
        <w:t xml:space="preserve"> using the </w:t>
      </w:r>
      <w:r>
        <w:rPr>
          <w:rFonts w:asciiTheme="minorHAnsi" w:hAnsiTheme="minorHAnsi" w:cstheme="minorHAnsi"/>
          <w:lang w:val="en-AU"/>
        </w:rPr>
        <w:t xml:space="preserve">Normalised Biomass Size Spectrum (NBSS) </w:t>
      </w:r>
      <w:r w:rsidR="000265DC">
        <w:rPr>
          <w:rFonts w:asciiTheme="minorHAnsi" w:hAnsiTheme="minorHAnsi" w:cstheme="minorHAnsi"/>
          <w:lang w:val="en-AU"/>
        </w:rPr>
        <w:t>method</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33"/>
          <w:headerReference w:type="first" r:id="rId34"/>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Jason Everett" w:date="2020-09-02T12:26:00Z" w:initials="JE">
    <w:p w14:paraId="03092071" w14:textId="36780FDD" w:rsidR="00F96532" w:rsidRDefault="00F96532">
      <w:pPr>
        <w:pStyle w:val="CommentText"/>
      </w:pPr>
      <w:r>
        <w:rPr>
          <w:rStyle w:val="CommentReference"/>
        </w:rPr>
        <w:annotationRef/>
      </w:r>
      <w:r>
        <w:t xml:space="preserve">And </w:t>
      </w:r>
      <w:proofErr w:type="spellStart"/>
      <w:r>
        <w:t>Sprules</w:t>
      </w:r>
      <w:proofErr w:type="spellEnd"/>
      <w:r>
        <w:t xml:space="preserve"> and Bath in CJAFS 2015</w:t>
      </w:r>
    </w:p>
  </w:comment>
  <w:comment w:id="13" w:author="Jason Everett" w:date="2020-09-02T12:27:00Z" w:initials="JE">
    <w:p w14:paraId="58B31C17" w14:textId="61AD9CAC" w:rsidR="00F96532" w:rsidRDefault="00F96532">
      <w:pPr>
        <w:pStyle w:val="CommentText"/>
      </w:pPr>
      <w:r>
        <w:rPr>
          <w:rStyle w:val="CommentReference"/>
        </w:rPr>
        <w:annotationRef/>
      </w:r>
      <w:r>
        <w:t>Why is this bold?</w:t>
      </w:r>
    </w:p>
  </w:comment>
  <w:comment w:id="14" w:author="Jason Everett" w:date="2020-09-02T12:28:00Z" w:initials="JE">
    <w:p w14:paraId="66B6FDFD" w14:textId="7313A36F" w:rsidR="00F96532" w:rsidRDefault="00F96532">
      <w:pPr>
        <w:pStyle w:val="CommentText"/>
      </w:pPr>
      <w:r>
        <w:rPr>
          <w:rStyle w:val="CommentReference"/>
        </w:rPr>
        <w:annotationRef/>
      </w:r>
      <w:r>
        <w:t>Just double checking these are supposed to be different (</w:t>
      </w:r>
      <w:r w:rsidRPr="00F15D89">
        <w:rPr>
          <w:rFonts w:asciiTheme="minorHAnsi" w:hAnsiTheme="minorHAnsi" w:cstheme="minorHAnsi"/>
          <w:szCs w:val="24"/>
          <w:lang w:val="en-AU"/>
        </w:rPr>
        <w:t>~</w:t>
      </w:r>
      <w:r>
        <w:rPr>
          <w:rFonts w:asciiTheme="minorHAnsi" w:hAnsiTheme="minorHAnsi" w:cstheme="minorHAnsi"/>
          <w:szCs w:val="24"/>
          <w:lang w:val="en-AU"/>
        </w:rPr>
        <w:t xml:space="preserve"> and ≈)</w:t>
      </w:r>
    </w:p>
  </w:comment>
  <w:comment w:id="15" w:author="Jason Everett" w:date="2020-09-02T12:31:00Z" w:initials="JE">
    <w:p w14:paraId="332B905C" w14:textId="359039EB" w:rsidR="00F96532" w:rsidRDefault="00F96532">
      <w:pPr>
        <w:pStyle w:val="CommentText"/>
      </w:pPr>
      <w:r>
        <w:rPr>
          <w:rStyle w:val="CommentReference"/>
        </w:rPr>
        <w:annotationRef/>
      </w:r>
      <w:r>
        <w:t xml:space="preserve">I think these should all be changed to consistent. Persistent is more about being stubborn for dogged. </w:t>
      </w:r>
      <w:r w:rsidR="00D26D31">
        <w:t>Persevering</w:t>
      </w:r>
      <w:r>
        <w:t>….</w:t>
      </w:r>
      <w:r w:rsidR="00D26D31">
        <w:t xml:space="preserve"> But if consistent gets repetitive, get some synonyms from the thesaurus.</w:t>
      </w:r>
    </w:p>
  </w:comment>
  <w:comment w:id="21" w:author="Jason Everett" w:date="2020-09-02T12:33:00Z" w:initials="JE">
    <w:p w14:paraId="64778BA4" w14:textId="0AB60FD9" w:rsidR="00997736" w:rsidRDefault="00997736">
      <w:pPr>
        <w:pStyle w:val="CommentText"/>
      </w:pPr>
      <w:r>
        <w:rPr>
          <w:rStyle w:val="CommentReference"/>
        </w:rPr>
        <w:annotationRef/>
      </w:r>
      <w:r>
        <w:t>Your references are inconsistent. Some journals are abbreviated. Some are written in full.</w:t>
      </w:r>
    </w:p>
  </w:comment>
  <w:comment w:id="32" w:author="Jason Everett" w:date="2020-09-02T12:35:00Z" w:initials="JE">
    <w:p w14:paraId="011916CB" w14:textId="0C66AFFA" w:rsidR="00DC65B4" w:rsidRDefault="00DC65B4">
      <w:pPr>
        <w:pStyle w:val="CommentText"/>
      </w:pPr>
      <w:r>
        <w:rPr>
          <w:rStyle w:val="CommentReference"/>
        </w:rPr>
        <w:annotationRef/>
      </w:r>
      <w:r>
        <w:t>Love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092071" w15:done="0"/>
  <w15:commentEx w15:paraId="58B31C17" w15:done="0"/>
  <w15:commentEx w15:paraId="66B6FDFD" w15:done="0"/>
  <w15:commentEx w15:paraId="332B905C" w15:done="0"/>
  <w15:commentEx w15:paraId="64778BA4" w15:done="0"/>
  <w15:commentEx w15:paraId="011916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0DE0" w16cex:dateUtc="2020-09-02T02:26:00Z"/>
  <w16cex:commentExtensible w16cex:durableId="22FA0E20" w16cex:dateUtc="2020-09-02T02:27:00Z"/>
  <w16cex:commentExtensible w16cex:durableId="22FA0E5F" w16cex:dateUtc="2020-09-02T02:28:00Z"/>
  <w16cex:commentExtensible w16cex:durableId="22FA0F05" w16cex:dateUtc="2020-09-02T02:31:00Z"/>
  <w16cex:commentExtensible w16cex:durableId="22FA0F90" w16cex:dateUtc="2020-09-02T02:33:00Z"/>
  <w16cex:commentExtensible w16cex:durableId="22FA101D" w16cex:dateUtc="2020-09-02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092071" w16cid:durableId="22FA0DE0"/>
  <w16cid:commentId w16cid:paraId="58B31C17" w16cid:durableId="22FA0E20"/>
  <w16cid:commentId w16cid:paraId="66B6FDFD" w16cid:durableId="22FA0E5F"/>
  <w16cid:commentId w16cid:paraId="332B905C" w16cid:durableId="22FA0F05"/>
  <w16cid:commentId w16cid:paraId="64778BA4" w16cid:durableId="22FA0F90"/>
  <w16cid:commentId w16cid:paraId="011916CB" w16cid:durableId="22FA10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9EF1F" w14:textId="77777777" w:rsidR="0083110E" w:rsidRDefault="0083110E" w:rsidP="000379AB">
      <w:r>
        <w:separator/>
      </w:r>
    </w:p>
  </w:endnote>
  <w:endnote w:type="continuationSeparator" w:id="0">
    <w:p w14:paraId="00D0ADE9" w14:textId="77777777" w:rsidR="0083110E" w:rsidRDefault="0083110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F32FAA" w:rsidRDefault="00F32F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F32FAA" w:rsidRDefault="00F32FAA"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EB4CCF" w14:textId="77777777" w:rsidR="0083110E" w:rsidRDefault="0083110E" w:rsidP="000379AB">
      <w:r>
        <w:separator/>
      </w:r>
    </w:p>
  </w:footnote>
  <w:footnote w:type="continuationSeparator" w:id="0">
    <w:p w14:paraId="14E6FE4B" w14:textId="77777777" w:rsidR="0083110E" w:rsidRDefault="0083110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F32FAA" w:rsidRDefault="00F32FAA"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072E"/>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4FA"/>
    <w:rsid w:val="00280ADA"/>
    <w:rsid w:val="00290645"/>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653A"/>
    <w:rsid w:val="00487721"/>
    <w:rsid w:val="0049115A"/>
    <w:rsid w:val="0049331C"/>
    <w:rsid w:val="00493DD1"/>
    <w:rsid w:val="0049788A"/>
    <w:rsid w:val="004A138E"/>
    <w:rsid w:val="004A328F"/>
    <w:rsid w:val="004A66BB"/>
    <w:rsid w:val="004A73E1"/>
    <w:rsid w:val="004A75B4"/>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5D4B"/>
    <w:rsid w:val="005167EA"/>
    <w:rsid w:val="00520827"/>
    <w:rsid w:val="00521CAE"/>
    <w:rsid w:val="00525F50"/>
    <w:rsid w:val="00527E39"/>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E080D"/>
    <w:rsid w:val="005E2732"/>
    <w:rsid w:val="005E4BAF"/>
    <w:rsid w:val="005E560F"/>
    <w:rsid w:val="005E6B6E"/>
    <w:rsid w:val="005F0C51"/>
    <w:rsid w:val="005F2500"/>
    <w:rsid w:val="005F29F5"/>
    <w:rsid w:val="005F5960"/>
    <w:rsid w:val="005F5CE0"/>
    <w:rsid w:val="005F632D"/>
    <w:rsid w:val="005F6BF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F4F"/>
    <w:rsid w:val="0072649C"/>
    <w:rsid w:val="00727580"/>
    <w:rsid w:val="00731BD2"/>
    <w:rsid w:val="00732A12"/>
    <w:rsid w:val="0073606B"/>
    <w:rsid w:val="0074652D"/>
    <w:rsid w:val="00752391"/>
    <w:rsid w:val="0075388E"/>
    <w:rsid w:val="007542C1"/>
    <w:rsid w:val="0075608D"/>
    <w:rsid w:val="00756CB1"/>
    <w:rsid w:val="007615B9"/>
    <w:rsid w:val="00762C81"/>
    <w:rsid w:val="00764CE9"/>
    <w:rsid w:val="00767381"/>
    <w:rsid w:val="00772532"/>
    <w:rsid w:val="00773539"/>
    <w:rsid w:val="00773BA1"/>
    <w:rsid w:val="007778ED"/>
    <w:rsid w:val="00780493"/>
    <w:rsid w:val="00781CDD"/>
    <w:rsid w:val="00783F10"/>
    <w:rsid w:val="0078463A"/>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2B1C"/>
    <w:rsid w:val="00813315"/>
    <w:rsid w:val="008150A7"/>
    <w:rsid w:val="008223DE"/>
    <w:rsid w:val="00822419"/>
    <w:rsid w:val="00823626"/>
    <w:rsid w:val="008247BE"/>
    <w:rsid w:val="00827A15"/>
    <w:rsid w:val="0083110E"/>
    <w:rsid w:val="008368BA"/>
    <w:rsid w:val="008402FD"/>
    <w:rsid w:val="00843C1A"/>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823"/>
    <w:rsid w:val="00907AB2"/>
    <w:rsid w:val="00913707"/>
    <w:rsid w:val="009137A2"/>
    <w:rsid w:val="00915BCA"/>
    <w:rsid w:val="00916A3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4AE"/>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97736"/>
    <w:rsid w:val="009A39FD"/>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1C80"/>
    <w:rsid w:val="00A84A9F"/>
    <w:rsid w:val="00A85440"/>
    <w:rsid w:val="00A86CCC"/>
    <w:rsid w:val="00A871F3"/>
    <w:rsid w:val="00A92212"/>
    <w:rsid w:val="00A931C2"/>
    <w:rsid w:val="00A937AC"/>
    <w:rsid w:val="00A93D59"/>
    <w:rsid w:val="00A96499"/>
    <w:rsid w:val="00A9649E"/>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7253"/>
    <w:rsid w:val="00B0754F"/>
    <w:rsid w:val="00B120F3"/>
    <w:rsid w:val="00B134C2"/>
    <w:rsid w:val="00B13EE4"/>
    <w:rsid w:val="00B15349"/>
    <w:rsid w:val="00B15BFC"/>
    <w:rsid w:val="00B20719"/>
    <w:rsid w:val="00B239A3"/>
    <w:rsid w:val="00B251AC"/>
    <w:rsid w:val="00B322ED"/>
    <w:rsid w:val="00B3397D"/>
    <w:rsid w:val="00B33DEC"/>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6161"/>
    <w:rsid w:val="00BB52FA"/>
    <w:rsid w:val="00BC4719"/>
    <w:rsid w:val="00BC48C6"/>
    <w:rsid w:val="00BC61DC"/>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D75F0"/>
    <w:rsid w:val="00CE2008"/>
    <w:rsid w:val="00CE2EE2"/>
    <w:rsid w:val="00CF05B6"/>
    <w:rsid w:val="00CF0AF2"/>
    <w:rsid w:val="00CF4BD9"/>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26D31"/>
    <w:rsid w:val="00D32402"/>
    <w:rsid w:val="00D35734"/>
    <w:rsid w:val="00D3749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76DA7"/>
    <w:rsid w:val="00D80250"/>
    <w:rsid w:val="00D810E5"/>
    <w:rsid w:val="00D8210C"/>
    <w:rsid w:val="00D82F4D"/>
    <w:rsid w:val="00D8300C"/>
    <w:rsid w:val="00D83112"/>
    <w:rsid w:val="00D83769"/>
    <w:rsid w:val="00D8489E"/>
    <w:rsid w:val="00D84E2F"/>
    <w:rsid w:val="00D93819"/>
    <w:rsid w:val="00D94839"/>
    <w:rsid w:val="00D9528F"/>
    <w:rsid w:val="00DA04A6"/>
    <w:rsid w:val="00DA0A4D"/>
    <w:rsid w:val="00DA1913"/>
    <w:rsid w:val="00DA3303"/>
    <w:rsid w:val="00DA3470"/>
    <w:rsid w:val="00DA3DAF"/>
    <w:rsid w:val="00DA72F2"/>
    <w:rsid w:val="00DB22AC"/>
    <w:rsid w:val="00DB3C4A"/>
    <w:rsid w:val="00DC4907"/>
    <w:rsid w:val="00DC65B4"/>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895"/>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0A1"/>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867"/>
    <w:rsid w:val="00F90D74"/>
    <w:rsid w:val="00F9259F"/>
    <w:rsid w:val="00F96532"/>
    <w:rsid w:val="00F96CC5"/>
    <w:rsid w:val="00FA01FD"/>
    <w:rsid w:val="00FA0A3C"/>
    <w:rsid w:val="00FA1EDB"/>
    <w:rsid w:val="00FA4EB5"/>
    <w:rsid w:val="00FB0E7F"/>
    <w:rsid w:val="00FB19AF"/>
    <w:rsid w:val="00FB62DE"/>
    <w:rsid w:val="00FC07B7"/>
    <w:rsid w:val="00FC312D"/>
    <w:rsid w:val="00FC3EAC"/>
    <w:rsid w:val="00FC51AB"/>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github.com/HaydenSchilling/Inner-Shelf-Water"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portal.aodn.org.au/" TargetMode="External"/><Relationship Id="rId23" Type="http://schemas.openxmlformats.org/officeDocument/2006/relationships/hyperlink" Target="http://imos.aodn.org.au/imos/" TargetMode="External"/><Relationship Id="rId28" Type="http://schemas.openxmlformats.org/officeDocument/2006/relationships/image" Target="media/image11.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www.marine.csiro.au/data/trawler/"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54826</Words>
  <Characters>312512</Characters>
  <Application>Microsoft Office Word</Application>
  <DocSecurity>0</DocSecurity>
  <Lines>2604</Lines>
  <Paragraphs>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2020-09-02T03:27:00Z</dcterms:created>
  <dcterms:modified xsi:type="dcterms:W3CDTF">2020-09-02T03:27:00Z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id="hn5BARAO"/&gt;&lt;style id="http://www.zotero.org/styles/limnology-and-oceanography" hasBibliography="1" bibliographyStyleHasBeenSet="1"/&gt;&lt;prefs&gt;&lt;pref name="fieldType" value="Field"/&gt;&lt;/prefs&gt;&lt;/data&gt;</vt:lpwstr>
  </property>
</Properties>
</file>