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Commonwealth Scientific and Industrial Research Organisation, Castray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0D56E340" w14:textId="10EF703F" w:rsidR="008D02FD" w:rsidRDefault="008669A2" w:rsidP="00D715A7">
      <w:pPr>
        <w:spacing w:line="480" w:lineRule="auto"/>
        <w:rPr>
          <w:rFonts w:asciiTheme="minorHAnsi" w:hAnsiTheme="minorHAnsi" w:cstheme="minorHAnsi"/>
          <w:b/>
          <w:bCs/>
        </w:rPr>
      </w:pPr>
      <w:r>
        <w:rPr>
          <w:rFonts w:asciiTheme="minorHAnsi" w:hAnsiTheme="minorHAnsi" w:cstheme="minorHAnsi"/>
          <w:b/>
          <w:bCs/>
        </w:rPr>
        <w:lastRenderedPageBreak/>
        <w:t>3 Key Points</w:t>
      </w:r>
      <w:r w:rsidR="00510ADC">
        <w:rPr>
          <w:rFonts w:asciiTheme="minorHAnsi" w:hAnsiTheme="minorHAnsi" w:cstheme="minorHAnsi"/>
          <w:b/>
          <w:bCs/>
        </w:rPr>
        <w:t xml:space="preserve"> (for JGR?)</w:t>
      </w:r>
    </w:p>
    <w:p w14:paraId="2ECD1EB7" w14:textId="4DB09F58" w:rsidR="008669A2" w:rsidRDefault="008669A2" w:rsidP="008669A2">
      <w:pPr>
        <w:pStyle w:val="ListParagraph"/>
        <w:numPr>
          <w:ilvl w:val="0"/>
          <w:numId w:val="18"/>
        </w:numPr>
        <w:spacing w:line="480" w:lineRule="auto"/>
        <w:ind w:left="426" w:firstLine="425"/>
        <w:rPr>
          <w:rFonts w:cstheme="minorHAnsi"/>
        </w:rPr>
      </w:pPr>
      <w:del w:id="0" w:author="Iain Suthers" w:date="2020-11-24T13:31:00Z">
        <w:r w:rsidDel="001A728C">
          <w:rPr>
            <w:rFonts w:cstheme="minorHAnsi"/>
          </w:rPr>
          <w:delText>T</w:delText>
        </w:r>
        <w:r w:rsidR="006E0135" w:rsidRPr="008669A2" w:rsidDel="001A728C">
          <w:rPr>
            <w:rFonts w:cstheme="minorHAnsi"/>
          </w:rPr>
          <w:delText>his paper is the first to</w:delText>
        </w:r>
      </w:del>
      <w:ins w:id="1" w:author="Iain Suthers" w:date="2020-11-24T13:31:00Z">
        <w:r w:rsidR="001A728C">
          <w:rPr>
            <w:rFonts w:cstheme="minorHAnsi"/>
          </w:rPr>
          <w:t>We</w:t>
        </w:r>
      </w:ins>
      <w:r w:rsidR="006E0135" w:rsidRPr="008669A2">
        <w:rPr>
          <w:rFonts w:cstheme="minorHAnsi"/>
        </w:rPr>
        <w:t xml:space="preserve"> present </w:t>
      </w:r>
      <w:ins w:id="2" w:author="Iain Suthers" w:date="2020-11-24T13:31:00Z">
        <w:r w:rsidR="001A728C">
          <w:rPr>
            <w:rFonts w:cstheme="minorHAnsi"/>
          </w:rPr>
          <w:t xml:space="preserve">the first </w:t>
        </w:r>
      </w:ins>
      <w:r w:rsidR="006E0135" w:rsidRPr="008669A2">
        <w:rPr>
          <w:rFonts w:cstheme="minorHAnsi"/>
        </w:rPr>
        <w:t>high resolution depth</w:t>
      </w:r>
      <w:del w:id="3" w:author="Iain Suthers" w:date="2020-11-24T13:31:00Z">
        <w:r w:rsidR="006E0135" w:rsidRPr="008669A2" w:rsidDel="001A728C">
          <w:rPr>
            <w:rFonts w:cstheme="minorHAnsi"/>
          </w:rPr>
          <w:delText xml:space="preserve"> </w:delText>
        </w:r>
      </w:del>
      <w:ins w:id="4" w:author="Iain Suthers" w:date="2020-11-24T13:31:00Z">
        <w:r w:rsidR="001A728C">
          <w:rPr>
            <w:rFonts w:cstheme="minorHAnsi"/>
          </w:rPr>
          <w:t>-</w:t>
        </w:r>
      </w:ins>
      <w:r w:rsidR="006E0135" w:rsidRPr="008669A2">
        <w:rPr>
          <w:rFonts w:cstheme="minorHAnsi"/>
        </w:rPr>
        <w:t>resolved transects</w:t>
      </w:r>
      <w:r w:rsidR="00DB22AC" w:rsidRPr="008669A2">
        <w:rPr>
          <w:rFonts w:cstheme="minorHAnsi"/>
        </w:rPr>
        <w:t xml:space="preserve"> of </w:t>
      </w:r>
      <w:del w:id="5" w:author="Iain Suthers" w:date="2020-11-24T13:31:00Z">
        <w:r w:rsidR="00DB22AC" w:rsidRPr="008669A2" w:rsidDel="001A728C">
          <w:rPr>
            <w:rFonts w:cstheme="minorHAnsi"/>
          </w:rPr>
          <w:delText xml:space="preserve">the </w:delText>
        </w:r>
      </w:del>
      <w:r w:rsidR="00DB22AC" w:rsidRPr="008669A2">
        <w:rPr>
          <w:rFonts w:cstheme="minorHAnsi"/>
        </w:rPr>
        <w:t xml:space="preserve">zooplankton </w:t>
      </w:r>
      <w:ins w:id="6" w:author="Iain Suthers" w:date="2020-11-24T13:32:00Z">
        <w:r w:rsidR="00072BFC">
          <w:rPr>
            <w:rFonts w:cstheme="minorHAnsi"/>
          </w:rPr>
          <w:t xml:space="preserve">biomass and </w:t>
        </w:r>
        <w:r w:rsidR="001A728C">
          <w:rPr>
            <w:rFonts w:cstheme="minorHAnsi"/>
          </w:rPr>
          <w:t xml:space="preserve">size-structure </w:t>
        </w:r>
      </w:ins>
      <w:del w:id="7" w:author="Iain Suthers" w:date="2020-11-24T13:32:00Z">
        <w:r w:rsidR="00DB22AC" w:rsidRPr="008669A2" w:rsidDel="00072BFC">
          <w:rPr>
            <w:rFonts w:cstheme="minorHAnsi"/>
          </w:rPr>
          <w:delText>community</w:delText>
        </w:r>
        <w:r w:rsidR="006E0135" w:rsidRPr="008669A2" w:rsidDel="00072BFC">
          <w:rPr>
            <w:rFonts w:cstheme="minorHAnsi"/>
          </w:rPr>
          <w:delText xml:space="preserve"> </w:delText>
        </w:r>
      </w:del>
      <w:r w:rsidR="006E0135" w:rsidRPr="008669A2">
        <w:rPr>
          <w:rFonts w:cstheme="minorHAnsi"/>
        </w:rPr>
        <w:t>across a continental shelf</w:t>
      </w:r>
      <w:ins w:id="8" w:author="Iain Suthers" w:date="2020-11-24T13:32:00Z">
        <w:r w:rsidR="00072BFC">
          <w:rPr>
            <w:rFonts w:cstheme="minorHAnsi"/>
          </w:rPr>
          <w:t xml:space="preserve">, under the influence of a </w:t>
        </w:r>
      </w:ins>
      <w:ins w:id="9" w:author="Iain Suthers" w:date="2020-11-24T15:25:00Z">
        <w:r w:rsidR="00374071">
          <w:rPr>
            <w:rFonts w:cstheme="minorHAnsi"/>
          </w:rPr>
          <w:t>western boundary current</w:t>
        </w:r>
      </w:ins>
      <w:r w:rsidR="006E0135" w:rsidRPr="008669A2">
        <w:rPr>
          <w:rFonts w:cstheme="minorHAnsi"/>
        </w:rPr>
        <w:t xml:space="preserve">. </w:t>
      </w:r>
    </w:p>
    <w:p w14:paraId="21F42F2B" w14:textId="7D1DCE79" w:rsidR="008669A2" w:rsidRDefault="006E0135" w:rsidP="008669A2">
      <w:pPr>
        <w:pStyle w:val="ListParagraph"/>
        <w:numPr>
          <w:ilvl w:val="0"/>
          <w:numId w:val="18"/>
        </w:numPr>
        <w:spacing w:line="480" w:lineRule="auto"/>
        <w:ind w:left="426" w:firstLine="425"/>
        <w:rPr>
          <w:rFonts w:cstheme="minorHAnsi"/>
        </w:rPr>
      </w:pPr>
      <w:r w:rsidRPr="008669A2">
        <w:rPr>
          <w:rFonts w:cstheme="minorHAnsi"/>
        </w:rPr>
        <w:t>We find significant horizontal and vertical declines in biomass</w:t>
      </w:r>
      <w:ins w:id="10" w:author="Iain Suthers" w:date="2020-11-24T13:32:00Z">
        <w:r w:rsidR="0017000A">
          <w:rPr>
            <w:rFonts w:cstheme="minorHAnsi"/>
          </w:rPr>
          <w:t xml:space="preserve"> with increasing depth and distance of</w:t>
        </w:r>
      </w:ins>
      <w:ins w:id="11" w:author="Iain Suthers" w:date="2020-11-24T13:33:00Z">
        <w:r w:rsidR="0017000A">
          <w:rPr>
            <w:rFonts w:cstheme="minorHAnsi"/>
          </w:rPr>
          <w:t>fshore,</w:t>
        </w:r>
      </w:ins>
      <w:r w:rsidRPr="008669A2">
        <w:rPr>
          <w:rFonts w:cstheme="minorHAnsi"/>
        </w:rPr>
        <w:t xml:space="preserve"> as well as an altered size structure of the zooplankton community</w:t>
      </w:r>
      <w:r w:rsidR="00DB22AC" w:rsidRPr="008669A2">
        <w:rPr>
          <w:rFonts w:cstheme="minorHAnsi"/>
        </w:rPr>
        <w:t xml:space="preserve">. </w:t>
      </w:r>
    </w:p>
    <w:p w14:paraId="6DC6FF0B" w14:textId="2BD1F260" w:rsidR="00994F41" w:rsidRPr="008669A2" w:rsidRDefault="008669A2" w:rsidP="008669A2">
      <w:pPr>
        <w:pStyle w:val="ListParagraph"/>
        <w:numPr>
          <w:ilvl w:val="0"/>
          <w:numId w:val="18"/>
        </w:numPr>
        <w:spacing w:line="480" w:lineRule="auto"/>
        <w:ind w:left="426" w:firstLine="425"/>
        <w:rPr>
          <w:rFonts w:cstheme="minorHAnsi"/>
        </w:rPr>
      </w:pPr>
      <w:del w:id="12" w:author="Iain Suthers" w:date="2020-11-24T13:33:00Z">
        <w:r w:rsidDel="0017000A">
          <w:rPr>
            <w:rFonts w:cstheme="minorHAnsi"/>
          </w:rPr>
          <w:delText>W</w:delText>
        </w:r>
        <w:r w:rsidR="00DB22AC" w:rsidRPr="008669A2" w:rsidDel="0017000A">
          <w:rPr>
            <w:rFonts w:cstheme="minorHAnsi"/>
          </w:rPr>
          <w:delText>e then show that t</w:delText>
        </w:r>
      </w:del>
      <w:ins w:id="13" w:author="Iain Suthers" w:date="2020-11-24T13:33:00Z">
        <w:r w:rsidR="0017000A">
          <w:rPr>
            <w:rFonts w:cstheme="minorHAnsi"/>
          </w:rPr>
          <w:t>T</w:t>
        </w:r>
      </w:ins>
      <w:r w:rsidR="00DB22AC" w:rsidRPr="008669A2">
        <w:rPr>
          <w:rFonts w:cstheme="minorHAnsi"/>
        </w:rPr>
        <w:t xml:space="preserve">hese </w:t>
      </w:r>
      <w:del w:id="14" w:author="Iain Suthers" w:date="2020-11-24T13:33:00Z">
        <w:r w:rsidR="00DB22AC" w:rsidRPr="008669A2" w:rsidDel="007F7BE4">
          <w:rPr>
            <w:rFonts w:cstheme="minorHAnsi"/>
          </w:rPr>
          <w:delText xml:space="preserve">horizontal </w:delText>
        </w:r>
      </w:del>
      <w:ins w:id="15" w:author="Iain Suthers" w:date="2020-11-24T13:33:00Z">
        <w:r w:rsidR="007F7BE4">
          <w:rPr>
            <w:rFonts w:cstheme="minorHAnsi"/>
          </w:rPr>
          <w:t>spatial</w:t>
        </w:r>
        <w:r w:rsidR="007F7BE4" w:rsidRPr="008669A2">
          <w:rPr>
            <w:rFonts w:cstheme="minorHAnsi"/>
          </w:rPr>
          <w:t xml:space="preserve"> </w:t>
        </w:r>
      </w:ins>
      <w:r w:rsidR="00DB22AC" w:rsidRPr="008669A2">
        <w:rPr>
          <w:rFonts w:cstheme="minorHAnsi"/>
        </w:rPr>
        <w:t xml:space="preserve">patterns in the zooplankton community are </w:t>
      </w:r>
      <w:r w:rsidR="00CE0C99" w:rsidRPr="008669A2">
        <w:rPr>
          <w:rFonts w:cstheme="minorHAnsi"/>
        </w:rPr>
        <w:t xml:space="preserve">consistent </w:t>
      </w:r>
      <w:del w:id="16" w:author="Iain Suthers" w:date="2020-11-24T13:33:00Z">
        <w:r w:rsidR="00CE0C99" w:rsidRPr="008669A2" w:rsidDel="0017000A">
          <w:rPr>
            <w:rFonts w:cstheme="minorHAnsi"/>
          </w:rPr>
          <w:delText>globally</w:delText>
        </w:r>
      </w:del>
      <w:ins w:id="17" w:author="Iain Suthers" w:date="2020-11-24T13:33:00Z">
        <w:r w:rsidR="0017000A">
          <w:rPr>
            <w:rFonts w:cstheme="minorHAnsi"/>
          </w:rPr>
          <w:t>worldwide</w:t>
        </w:r>
        <w:r w:rsidR="007F7BE4">
          <w:rPr>
            <w:rFonts w:cstheme="minorHAnsi"/>
          </w:rPr>
          <w:t xml:space="preserve">, driven by </w:t>
        </w:r>
      </w:ins>
      <w:ins w:id="18" w:author="Iain Suthers" w:date="2020-11-24T13:34:00Z">
        <w:r w:rsidR="00D471FD">
          <w:rPr>
            <w:rFonts w:cstheme="minorHAnsi"/>
          </w:rPr>
          <w:t xml:space="preserve">primary </w:t>
        </w:r>
      </w:ins>
      <w:ins w:id="19" w:author="Iain Suthers" w:date="2020-11-24T13:33:00Z">
        <w:r w:rsidR="00D471FD">
          <w:rPr>
            <w:rFonts w:cstheme="minorHAnsi"/>
          </w:rPr>
          <w:t>product</w:t>
        </w:r>
      </w:ins>
      <w:ins w:id="20" w:author="Iain Suthers" w:date="2020-11-24T13:34:00Z">
        <w:r w:rsidR="00D471FD">
          <w:rPr>
            <w:rFonts w:cstheme="minorHAnsi"/>
          </w:rPr>
          <w:t xml:space="preserve">ion in </w:t>
        </w:r>
      </w:ins>
      <w:ins w:id="21" w:author="Iain Suthers" w:date="2020-11-24T13:33:00Z">
        <w:r w:rsidR="007F7BE4">
          <w:rPr>
            <w:rFonts w:cstheme="minorHAnsi"/>
          </w:rPr>
          <w:t>the inner shelf water mass</w:t>
        </w:r>
      </w:ins>
      <w:r w:rsidR="00DB22AC" w:rsidRPr="008669A2">
        <w:rPr>
          <w:rFonts w:cstheme="minorHAnsi"/>
        </w:rPr>
        <w:t>.</w:t>
      </w:r>
    </w:p>
    <w:p w14:paraId="29CE7387" w14:textId="77777777" w:rsidR="008669A2" w:rsidRPr="008669A2" w:rsidRDefault="008669A2" w:rsidP="00D715A7">
      <w:pPr>
        <w:spacing w:line="480" w:lineRule="auto"/>
        <w:rPr>
          <w:rFonts w:asciiTheme="minorHAnsi" w:hAnsiTheme="minorHAnsi" w:cstheme="minorHAnsi"/>
          <w:b/>
          <w:bCs/>
        </w:rPr>
      </w:pPr>
    </w:p>
    <w:p w14:paraId="191C67AD" w14:textId="77777777" w:rsidR="00BA3B66" w:rsidRDefault="00BA3B66">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5408B34C" w14:textId="5562DB6C" w:rsidR="00E30A97" w:rsidRPr="00F15D89" w:rsidRDefault="00E30A97" w:rsidP="00D715A7">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ins w:id="22" w:author="Iain Suthers" w:date="2020-11-24T13:39:00Z">
        <w:r w:rsidR="00455E3E">
          <w:rPr>
            <w:rFonts w:asciiTheme="minorHAnsi" w:hAnsiTheme="minorHAnsi" w:cstheme="minorHAnsi"/>
            <w:lang w:val="en-AU"/>
          </w:rPr>
          <w:t xml:space="preserve">form inner-shelf water and </w:t>
        </w:r>
      </w:ins>
      <w:ins w:id="23" w:author="Iain Suthers" w:date="2020-11-24T15:25:00Z">
        <w:r w:rsidR="00871A81">
          <w:rPr>
            <w:rFonts w:asciiTheme="minorHAnsi" w:hAnsiTheme="minorHAnsi" w:cstheme="minorHAnsi"/>
            <w:lang w:val="en-AU"/>
          </w:rPr>
          <w:t xml:space="preserve">stimulate </w:t>
        </w:r>
      </w:ins>
      <w:ins w:id="24" w:author="Iain Suthers" w:date="2020-11-24T13:39:00Z">
        <w:r w:rsidR="00DB1999">
          <w:rPr>
            <w:rFonts w:asciiTheme="minorHAnsi" w:hAnsiTheme="minorHAnsi" w:cstheme="minorHAnsi"/>
            <w:lang w:val="en-AU"/>
          </w:rPr>
          <w:t xml:space="preserve">phytoplankton </w:t>
        </w:r>
      </w:ins>
      <w:del w:id="25" w:author="Iain Suthers" w:date="2020-11-24T13:39:00Z">
        <w:r w:rsidR="00DA72F2" w:rsidDel="00DB1999">
          <w:rPr>
            <w:rFonts w:asciiTheme="minorHAnsi" w:hAnsiTheme="minorHAnsi" w:cstheme="minorHAnsi"/>
            <w:lang w:val="en-AU"/>
          </w:rPr>
          <w:delText>stimulate</w:delText>
        </w:r>
        <w:r w:rsidDel="00DB1999">
          <w:rPr>
            <w:rFonts w:asciiTheme="minorHAnsi" w:hAnsiTheme="minorHAnsi" w:cstheme="minorHAnsi"/>
            <w:lang w:val="en-AU"/>
          </w:rPr>
          <w:delText xml:space="preserve"> </w:delText>
        </w:r>
      </w:del>
      <w:r>
        <w:rPr>
          <w:rFonts w:asciiTheme="minorHAnsi" w:hAnsiTheme="minorHAnsi" w:cstheme="minorHAnsi"/>
          <w:lang w:val="en-AU"/>
        </w:rPr>
        <w:t>production</w:t>
      </w:r>
      <w:del w:id="26" w:author="Iain Suthers" w:date="2020-11-24T13:39:00Z">
        <w:r w:rsidDel="00DB1999">
          <w:rPr>
            <w:rFonts w:asciiTheme="minorHAnsi" w:hAnsiTheme="minorHAnsi" w:cstheme="minorHAnsi"/>
            <w:lang w:val="en-AU"/>
          </w:rPr>
          <w:delText xml:space="preserve"> in</w:delText>
        </w:r>
        <w:r w:rsidRPr="00F15D89" w:rsidDel="00DB1999">
          <w:rPr>
            <w:rFonts w:asciiTheme="minorHAnsi" w:hAnsiTheme="minorHAnsi" w:cstheme="minorHAnsi"/>
            <w:lang w:val="en-AU"/>
          </w:rPr>
          <w:delText xml:space="preserve"> the plankton community</w:delText>
        </w:r>
      </w:del>
      <w:r w:rsidRPr="00F15D89">
        <w:rPr>
          <w:rFonts w:asciiTheme="minorHAnsi" w:hAnsiTheme="minorHAnsi" w:cstheme="minorHAnsi"/>
          <w:lang w:val="en-AU"/>
        </w:rPr>
        <w:t xml:space="preserve">. </w:t>
      </w:r>
      <w:del w:id="27" w:author="Iain Suthers" w:date="2020-11-24T13:39:00Z">
        <w:r w:rsidRPr="00F15D89" w:rsidDel="00DB1999">
          <w:rPr>
            <w:rFonts w:asciiTheme="minorHAnsi" w:hAnsiTheme="minorHAnsi" w:cstheme="minorHAnsi"/>
            <w:lang w:val="en-AU"/>
          </w:rPr>
          <w:delText xml:space="preserve">Using </w:delText>
        </w:r>
      </w:del>
      <w:ins w:id="28" w:author="Iain Suthers" w:date="2020-11-24T13:39:00Z">
        <w:r w:rsidR="00DB1999">
          <w:rPr>
            <w:rFonts w:asciiTheme="minorHAnsi" w:hAnsiTheme="minorHAnsi" w:cstheme="minorHAnsi"/>
            <w:lang w:val="en-AU"/>
          </w:rPr>
          <w:t>With</w:t>
        </w:r>
        <w:r w:rsidR="00DB1999" w:rsidRPr="00F15D89">
          <w:rPr>
            <w:rFonts w:asciiTheme="minorHAnsi" w:hAnsiTheme="minorHAnsi" w:cstheme="minorHAnsi"/>
            <w:lang w:val="en-AU"/>
          </w:rPr>
          <w:t xml:space="preserve"> </w:t>
        </w:r>
      </w:ins>
      <w:r w:rsidRPr="00F15D89">
        <w:rPr>
          <w:rFonts w:asciiTheme="minorHAnsi" w:hAnsiTheme="minorHAnsi" w:cstheme="minorHAnsi"/>
          <w:lang w:val="en-AU"/>
        </w:rPr>
        <w:t xml:space="preserve">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w:t>
      </w:r>
      <w:ins w:id="29" w:author="Iain Suthers" w:date="2020-11-24T13:40:00Z">
        <w:r w:rsidR="00CE1104">
          <w:rPr>
            <w:rFonts w:asciiTheme="minorHAnsi" w:hAnsiTheme="minorHAnsi" w:cstheme="minorHAnsi"/>
            <w:lang w:val="en-AU"/>
          </w:rPr>
          <w:t xml:space="preserve">four </w:t>
        </w:r>
      </w:ins>
      <w:r w:rsidR="008368BA">
        <w:rPr>
          <w:rFonts w:asciiTheme="minorHAnsi" w:hAnsiTheme="minorHAnsi" w:cstheme="minorHAnsi"/>
          <w:lang w:val="en-AU"/>
        </w:rPr>
        <w:t>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 xml:space="preserve">with </w:t>
      </w:r>
      <w:del w:id="30" w:author="Iain Suthers" w:date="2020-11-24T13:40:00Z">
        <w:r w:rsidRPr="00F15D89" w:rsidDel="00CE1104">
          <w:rPr>
            <w:rFonts w:asciiTheme="minorHAnsi" w:hAnsiTheme="minorHAnsi" w:cstheme="minorHAnsi"/>
            <w:lang w:val="en-AU"/>
          </w:rPr>
          <w:delText xml:space="preserve">both </w:delText>
        </w:r>
      </w:del>
      <w:r w:rsidRPr="00F15D89">
        <w:rPr>
          <w:rFonts w:asciiTheme="minorHAnsi" w:hAnsiTheme="minorHAnsi" w:cstheme="minorHAnsi"/>
          <w:lang w:val="en-AU"/>
        </w:rPr>
        <w:t>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w:t>
      </w:r>
      <w:ins w:id="31" w:author="Iain Suthers" w:date="2020-11-24T13:41:00Z">
        <w:r w:rsidR="00665E34">
          <w:rPr>
            <w:rFonts w:asciiTheme="minorHAnsi" w:hAnsiTheme="minorHAnsi" w:cstheme="minorHAnsi"/>
            <w:lang w:val="en-AU"/>
          </w:rPr>
          <w:t xml:space="preserve">[and more saline??] </w:t>
        </w:r>
      </w:ins>
      <w:r>
        <w:rPr>
          <w:rFonts w:asciiTheme="minorHAnsi" w:hAnsiTheme="minorHAnsi" w:cstheme="minorHAnsi"/>
          <w:lang w:val="en-AU"/>
        </w:rPr>
        <w:t xml:space="preserve">continental shelf waters also showed increased biomass of zooplankton. </w:t>
      </w:r>
      <w:ins w:id="32" w:author="Iain Suthers" w:date="2020-11-24T13:41:00Z">
        <w:r w:rsidR="00146D9B">
          <w:rPr>
            <w:rFonts w:asciiTheme="minorHAnsi" w:hAnsiTheme="minorHAnsi" w:cstheme="minorHAnsi"/>
            <w:lang w:val="en-AU"/>
          </w:rPr>
          <w:t>Landward of the front is</w:t>
        </w:r>
        <w:r w:rsidR="005D18B3">
          <w:rPr>
            <w:rFonts w:asciiTheme="minorHAnsi" w:hAnsiTheme="minorHAnsi" w:cstheme="minorHAnsi"/>
            <w:lang w:val="en-AU"/>
          </w:rPr>
          <w:t xml:space="preserve"> the inner-she</w:t>
        </w:r>
      </w:ins>
      <w:ins w:id="33" w:author="Iain Suthers" w:date="2020-11-24T13:42:00Z">
        <w:r w:rsidR="005D18B3">
          <w:rPr>
            <w:rFonts w:asciiTheme="minorHAnsi" w:hAnsiTheme="minorHAnsi" w:cstheme="minorHAnsi"/>
            <w:lang w:val="en-AU"/>
          </w:rPr>
          <w:t xml:space="preserve">lf water, </w:t>
        </w:r>
      </w:ins>
      <w:del w:id="34" w:author="Iain Suthers" w:date="2020-11-24T13:42:00Z">
        <w:r w:rsidR="008368BA" w:rsidDel="00A37788">
          <w:rPr>
            <w:rFonts w:asciiTheme="minorHAnsi" w:hAnsiTheme="minorHAnsi" w:cstheme="minorHAnsi"/>
            <w:lang w:val="en-AU"/>
          </w:rPr>
          <w:delText>The EAC influenced the continental shelf waters by creating current</w:delText>
        </w:r>
      </w:del>
      <w:ins w:id="35" w:author="Iain Suthers" w:date="2020-11-24T13:42:00Z">
        <w:r w:rsidR="00A37788">
          <w:rPr>
            <w:rFonts w:asciiTheme="minorHAnsi" w:hAnsiTheme="minorHAnsi" w:cstheme="minorHAnsi"/>
            <w:lang w:val="en-AU"/>
          </w:rPr>
          <w:t>created by EAC</w:t>
        </w:r>
      </w:ins>
      <w:del w:id="36" w:author="Iain Suthers" w:date="2020-11-24T15:05:00Z">
        <w:r w:rsidR="008368BA" w:rsidDel="00DF2CB5">
          <w:rPr>
            <w:rFonts w:asciiTheme="minorHAnsi" w:hAnsiTheme="minorHAnsi" w:cstheme="minorHAnsi"/>
            <w:lang w:val="en-AU"/>
          </w:rPr>
          <w:delText xml:space="preserve"> drive</w:delText>
        </w:r>
        <w:r w:rsidR="008368BA" w:rsidDel="00095E10">
          <w:rPr>
            <w:rFonts w:asciiTheme="minorHAnsi" w:hAnsiTheme="minorHAnsi" w:cstheme="minorHAnsi"/>
            <w:lang w:val="en-AU"/>
          </w:rPr>
          <w:delText>n</w:delText>
        </w:r>
      </w:del>
      <w:r w:rsidR="008368BA" w:rsidRPr="00F15D89">
        <w:rPr>
          <w:rFonts w:asciiTheme="minorHAnsi" w:hAnsiTheme="minorHAnsi" w:cstheme="minorHAnsi"/>
          <w:lang w:val="en-AU"/>
        </w:rPr>
        <w:t xml:space="preserve"> uplift</w:t>
      </w:r>
      <w:ins w:id="37" w:author="Iain Suthers" w:date="2020-11-24T15:05:00Z">
        <w:r w:rsidR="00DF2CB5">
          <w:rPr>
            <w:rFonts w:asciiTheme="minorHAnsi" w:hAnsiTheme="minorHAnsi" w:cstheme="minorHAnsi"/>
            <w:lang w:val="en-AU"/>
          </w:rPr>
          <w:t>ing</w:t>
        </w:r>
      </w:ins>
      <w:del w:id="38" w:author="Iain Suthers" w:date="2020-11-24T15:05:00Z">
        <w:r w:rsidR="008368BA" w:rsidRPr="00F15D89" w:rsidDel="00DF2CB5">
          <w:rPr>
            <w:rFonts w:asciiTheme="minorHAnsi" w:hAnsiTheme="minorHAnsi" w:cstheme="minorHAnsi"/>
            <w:lang w:val="en-AU"/>
          </w:rPr>
          <w:delText xml:space="preserve"> </w:delText>
        </w:r>
        <w:r w:rsidR="008368BA" w:rsidDel="00DF2CB5">
          <w:rPr>
            <w:rFonts w:asciiTheme="minorHAnsi" w:hAnsiTheme="minorHAnsi" w:cstheme="minorHAnsi"/>
            <w:lang w:val="en-AU"/>
          </w:rPr>
          <w:delText>of</w:delText>
        </w:r>
      </w:del>
      <w:r w:rsidR="008368BA">
        <w:rPr>
          <w:rFonts w:asciiTheme="minorHAnsi" w:hAnsiTheme="minorHAnsi" w:cstheme="minorHAnsi"/>
          <w:lang w:val="en-AU"/>
        </w:rPr>
        <w:t xml:space="preserve">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ins w:id="39" w:author="Iain Suthers" w:date="2020-11-24T15:14:00Z">
        <w:r w:rsidR="000C0932">
          <w:rPr>
            <w:rFonts w:asciiTheme="minorHAnsi" w:hAnsiTheme="minorHAnsi" w:cstheme="minorHAnsi"/>
            <w:lang w:val="en-AU"/>
          </w:rPr>
          <w:t xml:space="preserve"> (NBSS)</w:t>
        </w:r>
      </w:ins>
      <w:r w:rsidR="00DA72F2">
        <w:rPr>
          <w:rFonts w:asciiTheme="minorHAnsi" w:hAnsiTheme="minorHAnsi" w:cstheme="minorHAnsi"/>
          <w:lang w:val="en-AU"/>
        </w:rPr>
        <w:t xml:space="preserve">, </w:t>
      </w:r>
      <w:del w:id="40" w:author="Iain Suthers" w:date="2020-11-24T15:05:00Z">
        <w:r w:rsidR="009B260D" w:rsidDel="00DF2CB5">
          <w:rPr>
            <w:rFonts w:asciiTheme="minorHAnsi" w:hAnsiTheme="minorHAnsi" w:cstheme="minorHAnsi"/>
            <w:lang w:val="en-AU"/>
          </w:rPr>
          <w:delText>suggesting</w:delText>
        </w:r>
        <w:r w:rsidR="00DA72F2" w:rsidDel="00DF2CB5">
          <w:rPr>
            <w:rFonts w:asciiTheme="minorHAnsi" w:hAnsiTheme="minorHAnsi" w:cstheme="minorHAnsi"/>
            <w:lang w:val="en-AU"/>
          </w:rPr>
          <w:delText xml:space="preserve"> </w:delText>
        </w:r>
      </w:del>
      <w:ins w:id="41" w:author="Iain Suthers" w:date="2020-11-24T15:05:00Z">
        <w:r w:rsidR="00DF2CB5">
          <w:rPr>
            <w:rFonts w:asciiTheme="minorHAnsi" w:hAnsiTheme="minorHAnsi" w:cstheme="minorHAnsi"/>
            <w:lang w:val="en-AU"/>
          </w:rPr>
          <w:t xml:space="preserve">indicating </w:t>
        </w:r>
      </w:ins>
      <w:r w:rsidR="00DA72F2">
        <w:rPr>
          <w:rFonts w:asciiTheme="minorHAnsi" w:hAnsiTheme="minorHAnsi" w:cstheme="minorHAnsi"/>
          <w:lang w:val="en-AU"/>
        </w:rPr>
        <w:t>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The</w:t>
      </w:r>
      <w:ins w:id="42" w:author="Iain Suthers" w:date="2020-11-24T15:06:00Z">
        <w:r w:rsidR="008F0092">
          <w:rPr>
            <w:rFonts w:asciiTheme="minorHAnsi" w:hAnsiTheme="minorHAnsi" w:cstheme="minorHAnsi"/>
            <w:lang w:val="en-AU"/>
          </w:rPr>
          <w:t>se</w:t>
        </w:r>
      </w:ins>
      <w:r w:rsidRPr="00F15D89">
        <w:rPr>
          <w:rFonts w:asciiTheme="minorHAnsi" w:hAnsiTheme="minorHAnsi" w:cstheme="minorHAnsi"/>
          <w:lang w:val="en-AU"/>
        </w:rPr>
        <w:t xml:space="preserve"> patterns </w:t>
      </w:r>
      <w:del w:id="43" w:author="Iain Suthers" w:date="2020-11-24T15:06:00Z">
        <w:r w:rsidRPr="00F15D89" w:rsidDel="008F0092">
          <w:rPr>
            <w:rFonts w:asciiTheme="minorHAnsi" w:hAnsiTheme="minorHAnsi" w:cstheme="minorHAnsi"/>
            <w:lang w:val="en-AU"/>
          </w:rPr>
          <w:delText>observed in this study align</w:delText>
        </w:r>
      </w:del>
      <w:ins w:id="44" w:author="Iain Suthers" w:date="2020-11-24T15:06:00Z">
        <w:r w:rsidR="008F0092">
          <w:rPr>
            <w:rFonts w:asciiTheme="minorHAnsi" w:hAnsiTheme="minorHAnsi" w:cstheme="minorHAnsi"/>
            <w:lang w:val="en-AU"/>
          </w:rPr>
          <w:t>are consistent</w:t>
        </w:r>
      </w:ins>
      <w:r w:rsidRPr="00F15D89">
        <w:rPr>
          <w:rFonts w:asciiTheme="minorHAnsi" w:hAnsiTheme="minorHAnsi" w:cstheme="minorHAnsi"/>
          <w:lang w:val="en-AU"/>
        </w:rPr>
        <w:t xml:space="preserve"> with </w:t>
      </w:r>
      <w:del w:id="45" w:author="Iain Suthers" w:date="2020-11-24T15:06:00Z">
        <w:r w:rsidR="00413E07" w:rsidDel="008F0092">
          <w:rPr>
            <w:rFonts w:asciiTheme="minorHAnsi" w:hAnsiTheme="minorHAnsi" w:cstheme="minorHAnsi"/>
            <w:lang w:val="en-AU"/>
          </w:rPr>
          <w:delText>other</w:delText>
        </w:r>
        <w:r w:rsidRPr="00F15D89" w:rsidDel="008F0092">
          <w:rPr>
            <w:rFonts w:asciiTheme="minorHAnsi" w:hAnsiTheme="minorHAnsi" w:cstheme="minorHAnsi"/>
            <w:lang w:val="en-AU"/>
          </w:rPr>
          <w:delText xml:space="preserve"> research on </w:delText>
        </w:r>
      </w:del>
      <w:r w:rsidRPr="00F15D89">
        <w:rPr>
          <w:rFonts w:asciiTheme="minorHAnsi" w:hAnsiTheme="minorHAnsi" w:cstheme="minorHAnsi"/>
          <w:lang w:val="en-AU"/>
        </w:rPr>
        <w:t>zooplankton distributions on</w:t>
      </w:r>
      <w:ins w:id="46" w:author="Iain Suthers" w:date="2020-11-24T15:06:00Z">
        <w:r w:rsidR="008F0092">
          <w:rPr>
            <w:rFonts w:asciiTheme="minorHAnsi" w:hAnsiTheme="minorHAnsi" w:cstheme="minorHAnsi"/>
            <w:lang w:val="en-AU"/>
          </w:rPr>
          <w:t xml:space="preserve"> other</w:t>
        </w:r>
      </w:ins>
      <w:r w:rsidRPr="00F15D89">
        <w:rPr>
          <w:rFonts w:asciiTheme="minorHAnsi" w:hAnsiTheme="minorHAnsi" w:cstheme="minorHAnsi"/>
          <w:lang w:val="en-AU"/>
        </w:rPr>
        <w:t xml:space="preserve"> continental shel</w:t>
      </w:r>
      <w:r>
        <w:rPr>
          <w:rFonts w:asciiTheme="minorHAnsi" w:hAnsiTheme="minorHAnsi" w:cstheme="minorHAnsi"/>
          <w:lang w:val="en-AU"/>
        </w:rPr>
        <w:t xml:space="preserve">ves </w:t>
      </w:r>
      <w:del w:id="47" w:author="Iain Suthers" w:date="2020-11-24T15:07:00Z">
        <w:r w:rsidDel="00DA393C">
          <w:rPr>
            <w:rFonts w:asciiTheme="minorHAnsi" w:hAnsiTheme="minorHAnsi" w:cstheme="minorHAnsi"/>
            <w:lang w:val="en-AU"/>
          </w:rPr>
          <w:delText>and we suggest that</w:delText>
        </w:r>
      </w:del>
      <w:ins w:id="48" w:author="Iain Suthers" w:date="2020-11-24T15:07:00Z">
        <w:r w:rsidR="00DA393C">
          <w:rPr>
            <w:rFonts w:asciiTheme="minorHAnsi" w:hAnsiTheme="minorHAnsi" w:cstheme="minorHAnsi"/>
            <w:lang w:val="en-AU"/>
          </w:rPr>
          <w:t>where</w:t>
        </w:r>
      </w:ins>
      <w:r w:rsidRPr="00F15D89">
        <w:rPr>
          <w:rFonts w:asciiTheme="minorHAnsi" w:hAnsiTheme="minorHAnsi" w:cstheme="minorHAnsi"/>
          <w:lang w:val="en-AU"/>
        </w:rPr>
        <w:t xml:space="preserve"> inner</w:t>
      </w:r>
      <w:ins w:id="49" w:author="Iain Suthers" w:date="2020-11-24T15:07:00Z">
        <w:r w:rsidR="00DA393C">
          <w:rPr>
            <w:rFonts w:asciiTheme="minorHAnsi" w:hAnsiTheme="minorHAnsi" w:cstheme="minorHAnsi"/>
            <w:lang w:val="en-AU"/>
          </w:rPr>
          <w:t xml:space="preserve">-shelf </w:t>
        </w:r>
      </w:ins>
      <w:del w:id="50" w:author="Iain Suthers" w:date="2020-11-24T15:07:00Z">
        <w:r w:rsidRPr="00F15D89" w:rsidDel="00DA393C">
          <w:rPr>
            <w:rFonts w:asciiTheme="minorHAnsi" w:hAnsiTheme="minorHAnsi" w:cstheme="minorHAnsi"/>
            <w:lang w:val="en-AU"/>
          </w:rPr>
          <w:delText xml:space="preserve"> continental shelf regions </w:delText>
        </w:r>
        <w:r w:rsidDel="00DA393C">
          <w:rPr>
            <w:rFonts w:asciiTheme="minorHAnsi" w:hAnsiTheme="minorHAnsi" w:cstheme="minorHAnsi"/>
            <w:lang w:val="en-AU"/>
          </w:rPr>
          <w:delText xml:space="preserve">are </w:delText>
        </w:r>
        <w:r w:rsidRPr="00F15D89" w:rsidDel="00DA393C">
          <w:rPr>
            <w:rFonts w:asciiTheme="minorHAnsi" w:hAnsiTheme="minorHAnsi" w:cstheme="minorHAnsi"/>
            <w:lang w:val="en-AU"/>
          </w:rPr>
          <w:delText>more productive and support</w:delText>
        </w:r>
      </w:del>
      <w:ins w:id="51" w:author="Iain Suthers" w:date="2020-11-24T15:07:00Z">
        <w:r w:rsidR="00DA393C">
          <w:rPr>
            <w:rFonts w:asciiTheme="minorHAnsi" w:hAnsiTheme="minorHAnsi" w:cstheme="minorHAnsi"/>
            <w:lang w:val="en-AU"/>
          </w:rPr>
          <w:t>has</w:t>
        </w:r>
      </w:ins>
      <w:r w:rsidRPr="00F15D89">
        <w:rPr>
          <w:rFonts w:asciiTheme="minorHAnsi" w:hAnsiTheme="minorHAnsi" w:cstheme="minorHAnsi"/>
          <w:lang w:val="en-AU"/>
        </w:rPr>
        <w:t xml:space="preserve"> high</w:t>
      </w:r>
      <w:ins w:id="52" w:author="Iain Suthers" w:date="2020-11-24T15:07:00Z">
        <w:r w:rsidR="00DA393C">
          <w:rPr>
            <w:rFonts w:asciiTheme="minorHAnsi" w:hAnsiTheme="minorHAnsi" w:cstheme="minorHAnsi"/>
            <w:lang w:val="en-AU"/>
          </w:rPr>
          <w:t>er</w:t>
        </w:r>
      </w:ins>
      <w:r w:rsidRPr="00F15D89">
        <w:rPr>
          <w:rFonts w:asciiTheme="minorHAnsi" w:hAnsiTheme="minorHAnsi" w:cstheme="minorHAnsi"/>
          <w:lang w:val="en-AU"/>
        </w:rPr>
        <w:t xml:space="preserve"> biomass</w:t>
      </w:r>
      <w:del w:id="53" w:author="Iain Suthers" w:date="2020-11-24T15:13:00Z">
        <w:r w:rsidRPr="00F15D89" w:rsidDel="00664807">
          <w:rPr>
            <w:rFonts w:asciiTheme="minorHAnsi" w:hAnsiTheme="minorHAnsi" w:cstheme="minorHAnsi"/>
            <w:lang w:val="en-AU"/>
          </w:rPr>
          <w:delText>es</w:delText>
        </w:r>
      </w:del>
      <w:r w:rsidRPr="00F15D89">
        <w:rPr>
          <w:rFonts w:asciiTheme="minorHAnsi" w:hAnsiTheme="minorHAnsi" w:cstheme="minorHAnsi"/>
          <w:lang w:val="en-AU"/>
        </w:rPr>
        <w:t xml:space="preserve"> of zooplankton</w:t>
      </w:r>
      <w:ins w:id="54" w:author="Iain Suthers" w:date="2020-11-24T15:14:00Z">
        <w:r w:rsidR="000C0932">
          <w:rPr>
            <w:rFonts w:asciiTheme="minorHAnsi" w:hAnsiTheme="minorHAnsi" w:cstheme="minorHAnsi"/>
            <w:lang w:val="en-AU"/>
          </w:rPr>
          <w:t xml:space="preserve"> with a steeper NBSS-slope</w:t>
        </w:r>
      </w:ins>
      <w:r w:rsidRPr="00F15D89">
        <w:rPr>
          <w:rFonts w:asciiTheme="minorHAnsi" w:hAnsiTheme="minorHAnsi" w:cstheme="minorHAnsi"/>
          <w:lang w:val="en-AU"/>
        </w:rPr>
        <w:t xml:space="preserve"> compared to offshore. </w:t>
      </w:r>
      <w:del w:id="55" w:author="Iain Suthers" w:date="2020-11-24T15:14:00Z">
        <w:r w:rsidR="00353C1E" w:rsidDel="008E6440">
          <w:rPr>
            <w:rFonts w:asciiTheme="minorHAnsi" w:hAnsiTheme="minorHAnsi" w:cstheme="minorHAnsi"/>
            <w:lang w:val="en-AU"/>
          </w:rPr>
          <w:delText>Uplift stimulated</w:delText>
        </w:r>
      </w:del>
      <w:ins w:id="56" w:author="Iain Suthers" w:date="2020-11-24T15:14:00Z">
        <w:r w:rsidR="008E6440">
          <w:rPr>
            <w:rFonts w:asciiTheme="minorHAnsi" w:hAnsiTheme="minorHAnsi" w:cstheme="minorHAnsi"/>
            <w:lang w:val="en-AU"/>
          </w:rPr>
          <w:t xml:space="preserve">Inner-shelf </w:t>
        </w:r>
      </w:ins>
      <w:del w:id="57" w:author="Iain Suthers" w:date="2020-11-24T15:15:00Z">
        <w:r w:rsidR="00353C1E" w:rsidDel="008E6440">
          <w:rPr>
            <w:rFonts w:asciiTheme="minorHAnsi" w:hAnsiTheme="minorHAnsi" w:cstheme="minorHAnsi"/>
            <w:lang w:val="en-AU"/>
          </w:rPr>
          <w:delText xml:space="preserve"> productive </w:delText>
        </w:r>
      </w:del>
      <w:r w:rsidR="00353C1E">
        <w:rPr>
          <w:rFonts w:asciiTheme="minorHAnsi" w:hAnsiTheme="minorHAnsi" w:cstheme="minorHAnsi"/>
          <w:lang w:val="en-AU"/>
        </w:rPr>
        <w:t xml:space="preserve">zooplankton communities </w:t>
      </w:r>
      <w:del w:id="58" w:author="Iain Suthers" w:date="2020-11-24T15:15:00Z">
        <w:r w:rsidR="00353C1E" w:rsidDel="00B25E83">
          <w:rPr>
            <w:rFonts w:asciiTheme="minorHAnsi" w:hAnsiTheme="minorHAnsi" w:cstheme="minorHAnsi"/>
            <w:lang w:val="en-AU"/>
          </w:rPr>
          <w:delText>may</w:delText>
        </w:r>
        <w:r w:rsidRPr="00F15D89" w:rsidDel="00B25E83">
          <w:rPr>
            <w:rFonts w:asciiTheme="minorHAnsi" w:hAnsiTheme="minorHAnsi" w:cstheme="minorHAnsi"/>
            <w:lang w:val="en-AU"/>
          </w:rPr>
          <w:delText xml:space="preserve"> be a driver of productive fisheries which are often found on </w:delText>
        </w:r>
        <w:r w:rsidR="00353C1E" w:rsidDel="00B25E83">
          <w:rPr>
            <w:rFonts w:asciiTheme="minorHAnsi" w:hAnsiTheme="minorHAnsi" w:cstheme="minorHAnsi"/>
            <w:lang w:val="en-AU"/>
          </w:rPr>
          <w:delText>continental shelves</w:delText>
        </w:r>
      </w:del>
      <w:ins w:id="59" w:author="Iain Suthers" w:date="2020-11-24T15:15:00Z">
        <w:r w:rsidR="00B25E83">
          <w:rPr>
            <w:rFonts w:asciiTheme="minorHAnsi" w:hAnsiTheme="minorHAnsi" w:cstheme="minorHAnsi"/>
            <w:lang w:val="en-AU"/>
          </w:rPr>
          <w:t>support temperate reef ecosystems and coastal fisheries</w:t>
        </w:r>
      </w:ins>
      <w:ins w:id="60" w:author="Iain Suthers" w:date="2020-11-24T15:16:00Z">
        <w:r w:rsidR="009244EA">
          <w:rPr>
            <w:rFonts w:asciiTheme="minorHAnsi" w:hAnsiTheme="minorHAnsi" w:cstheme="minorHAnsi"/>
            <w:lang w:val="en-AU"/>
          </w:rPr>
          <w:t>,</w:t>
        </w:r>
      </w:ins>
      <w:ins w:id="61" w:author="Iain Suthers" w:date="2020-11-24T15:15:00Z">
        <w:r w:rsidR="00B25E83">
          <w:rPr>
            <w:rFonts w:asciiTheme="minorHAnsi" w:hAnsiTheme="minorHAnsi" w:cstheme="minorHAnsi"/>
            <w:lang w:val="en-AU"/>
          </w:rPr>
          <w:t xml:space="preserve"> adjacent to </w:t>
        </w:r>
        <w:r w:rsidR="009244EA">
          <w:rPr>
            <w:rFonts w:asciiTheme="minorHAnsi" w:hAnsiTheme="minorHAnsi" w:cstheme="minorHAnsi"/>
            <w:lang w:val="en-AU"/>
          </w:rPr>
          <w:t xml:space="preserve">increasingly urbanised </w:t>
        </w:r>
      </w:ins>
      <w:ins w:id="62" w:author="Iain Suthers" w:date="2020-11-24T15:16:00Z">
        <w:r w:rsidR="009244EA">
          <w:rPr>
            <w:rFonts w:asciiTheme="minorHAnsi" w:hAnsiTheme="minorHAnsi" w:cstheme="minorHAnsi"/>
            <w:lang w:val="en-AU"/>
          </w:rPr>
          <w:t>coastlines</w:t>
        </w:r>
      </w:ins>
      <w:r w:rsidRPr="00F15D89">
        <w:rPr>
          <w:rFonts w:asciiTheme="minorHAnsi" w:hAnsiTheme="minorHAnsi" w:cstheme="minorHAnsi"/>
          <w:lang w:val="en-AU"/>
        </w:rPr>
        <w:t>.</w:t>
      </w: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lastRenderedPageBreak/>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398D2BDF" w14:textId="168B454E" w:rsidR="00E30A97" w:rsidDel="00BF5877" w:rsidRDefault="00F607B1" w:rsidP="00D715A7">
      <w:pPr>
        <w:pStyle w:val="Text"/>
        <w:spacing w:line="480" w:lineRule="auto"/>
        <w:rPr>
          <w:del w:id="63" w:author="Iain Suthers" w:date="2020-11-24T15:29:00Z"/>
          <w:rFonts w:asciiTheme="minorHAnsi" w:hAnsiTheme="minorHAnsi" w:cstheme="minorHAnsi"/>
          <w:lang w:val="en-AU"/>
        </w:rPr>
      </w:pPr>
      <w:r w:rsidRPr="00F15D89">
        <w:rPr>
          <w:rFonts w:asciiTheme="minorHAnsi" w:hAnsiTheme="minorHAnsi" w:cstheme="minorHAnsi"/>
          <w:lang w:val="en-AU"/>
        </w:rPr>
        <w:t xml:space="preserve">Western boundary currents </w:t>
      </w:r>
      <w:del w:id="64" w:author="Iain Suthers" w:date="2020-11-24T15:19:00Z">
        <w:r w:rsidRPr="00F15D89" w:rsidDel="00A60732">
          <w:rPr>
            <w:rFonts w:asciiTheme="minorHAnsi" w:hAnsiTheme="minorHAnsi" w:cstheme="minorHAnsi"/>
            <w:lang w:val="en-AU"/>
          </w:rPr>
          <w:delText xml:space="preserve">(WBCs) </w:delText>
        </w:r>
      </w:del>
      <w:del w:id="65" w:author="Iain Suthers" w:date="2020-11-24T15:17:00Z">
        <w:r w:rsidRPr="00F15D89" w:rsidDel="000C7ECC">
          <w:rPr>
            <w:rFonts w:asciiTheme="minorHAnsi" w:hAnsiTheme="minorHAnsi" w:cstheme="minorHAnsi"/>
            <w:lang w:val="en-AU"/>
          </w:rPr>
          <w:delText xml:space="preserve">transport warm water from </w:delText>
        </w:r>
        <w:r w:rsidR="00131D0E" w:rsidDel="000C7ECC">
          <w:rPr>
            <w:rFonts w:asciiTheme="minorHAnsi" w:hAnsiTheme="minorHAnsi" w:cstheme="minorHAnsi"/>
            <w:lang w:val="en-AU"/>
          </w:rPr>
          <w:delText>the tropics to</w:delText>
        </w:r>
        <w:r w:rsidR="00E30A97" w:rsidDel="000C7ECC">
          <w:rPr>
            <w:rFonts w:asciiTheme="minorHAnsi" w:hAnsiTheme="minorHAnsi" w:cstheme="minorHAnsi"/>
            <w:lang w:val="en-AU"/>
          </w:rPr>
          <w:delText>wards</w:delText>
        </w:r>
        <w:r w:rsidR="00131D0E" w:rsidDel="000C7ECC">
          <w:rPr>
            <w:rFonts w:asciiTheme="minorHAnsi" w:hAnsiTheme="minorHAnsi" w:cstheme="minorHAnsi"/>
            <w:lang w:val="en-AU"/>
          </w:rPr>
          <w:delText xml:space="preserve"> the </w:delText>
        </w:r>
        <w:r w:rsidRPr="00F15D89" w:rsidDel="000C7ECC">
          <w:rPr>
            <w:rFonts w:asciiTheme="minorHAnsi" w:hAnsiTheme="minorHAnsi" w:cstheme="minorHAnsi"/>
            <w:lang w:val="en-AU"/>
          </w:rPr>
          <w:delText>pole</w:delText>
        </w:r>
        <w:r w:rsidR="00131D0E" w:rsidDel="000C7ECC">
          <w:rPr>
            <w:rFonts w:asciiTheme="minorHAnsi" w:hAnsiTheme="minorHAnsi" w:cstheme="minorHAnsi"/>
            <w:lang w:val="en-AU"/>
          </w:rPr>
          <w:delText>s</w:delText>
        </w:r>
        <w:r w:rsidR="00C52A34" w:rsidRPr="00F15D89" w:rsidDel="000C7ECC">
          <w:rPr>
            <w:rFonts w:asciiTheme="minorHAnsi" w:hAnsiTheme="minorHAnsi" w:cstheme="minorHAnsi"/>
            <w:lang w:val="en-AU"/>
          </w:rPr>
          <w:delText xml:space="preserve"> </w:delText>
        </w:r>
        <w:r w:rsidR="00E30A97" w:rsidDel="000C7ECC">
          <w:rPr>
            <w:rFonts w:asciiTheme="minorHAnsi" w:hAnsiTheme="minorHAnsi" w:cstheme="minorHAnsi"/>
            <w:lang w:val="en-AU"/>
          </w:rPr>
          <w:delText>along</w:delText>
        </w:r>
        <w:r w:rsidR="00C52A34" w:rsidRPr="00F15D89" w:rsidDel="000C7ECC">
          <w:rPr>
            <w:rFonts w:asciiTheme="minorHAnsi" w:hAnsiTheme="minorHAnsi" w:cstheme="minorHAnsi"/>
            <w:lang w:val="en-AU"/>
          </w:rPr>
          <w:delText xml:space="preserve"> continental boundaries</w:delText>
        </w:r>
        <w:r w:rsidR="00447ABF" w:rsidDel="000C7ECC">
          <w:rPr>
            <w:rFonts w:asciiTheme="minorHAnsi" w:hAnsiTheme="minorHAnsi" w:cstheme="minorHAnsi"/>
            <w:lang w:val="en-AU"/>
          </w:rPr>
          <w:delText>. WBCs</w:delText>
        </w:r>
        <w:r w:rsidR="00C52A34" w:rsidRPr="00F15D89" w:rsidDel="000C7ECC">
          <w:rPr>
            <w:rFonts w:asciiTheme="minorHAnsi" w:hAnsiTheme="minorHAnsi" w:cstheme="minorHAnsi"/>
            <w:lang w:val="en-AU"/>
          </w:rPr>
          <w:delText xml:space="preserve"> </w:delText>
        </w:r>
      </w:del>
      <w:r w:rsidR="00C52A34" w:rsidRPr="00F15D89">
        <w:rPr>
          <w:rFonts w:asciiTheme="minorHAnsi" w:hAnsiTheme="minorHAnsi" w:cstheme="minorHAnsi"/>
          <w:lang w:val="en-AU"/>
        </w:rPr>
        <w:t xml:space="preserve">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w:t>
      </w:r>
      <w:del w:id="66" w:author="Iain Suthers" w:date="2020-11-24T15:18:00Z">
        <w:r w:rsidR="00C52A34" w:rsidRPr="00F15D89" w:rsidDel="00CD2546">
          <w:rPr>
            <w:rFonts w:asciiTheme="minorHAnsi" w:hAnsiTheme="minorHAnsi" w:cstheme="minorHAnsi"/>
            <w:lang w:val="en-AU"/>
          </w:rPr>
          <w:delText>along</w:delText>
        </w:r>
        <w:r w:rsidR="008D27F6" w:rsidRPr="00F15D89" w:rsidDel="00CD2546">
          <w:rPr>
            <w:rFonts w:asciiTheme="minorHAnsi" w:hAnsiTheme="minorHAnsi" w:cstheme="minorHAnsi"/>
            <w:lang w:val="en-AU"/>
          </w:rPr>
          <w:delText>-</w:delText>
        </w:r>
        <w:r w:rsidR="00C52A34" w:rsidRPr="00F15D89" w:rsidDel="00CD2546">
          <w:rPr>
            <w:rFonts w:asciiTheme="minorHAnsi" w:hAnsiTheme="minorHAnsi" w:cstheme="minorHAnsi"/>
            <w:lang w:val="en-AU"/>
          </w:rPr>
          <w:delText xml:space="preserve">shore </w:delText>
        </w:r>
      </w:del>
      <w:r w:rsidR="00C52A34" w:rsidRPr="00F15D89">
        <w:rPr>
          <w:rFonts w:asciiTheme="minorHAnsi" w:hAnsiTheme="minorHAnsi" w:cstheme="minorHAnsi"/>
          <w:lang w:val="en-AU"/>
        </w:rPr>
        <w:t>flows</w:t>
      </w:r>
      <w:ins w:id="67" w:author="Iain Suthers" w:date="2020-11-24T15:17:00Z">
        <w:r w:rsidR="00CD2546">
          <w:rPr>
            <w:rFonts w:asciiTheme="minorHAnsi" w:hAnsiTheme="minorHAnsi" w:cstheme="minorHAnsi"/>
            <w:lang w:val="en-AU"/>
          </w:rPr>
          <w:t xml:space="preserve"> along continental boundaries</w:t>
        </w:r>
        <w:r w:rsidR="007A2A95">
          <w:rPr>
            <w:rFonts w:asciiTheme="minorHAnsi" w:hAnsiTheme="minorHAnsi" w:cstheme="minorHAnsi"/>
            <w:lang w:val="en-AU"/>
          </w:rPr>
          <w:t>, transporting tropical water poleward</w:t>
        </w:r>
      </w:ins>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 Sea Res., Part II","language":"English","page":"628-644","title":"Modelling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(Roughan et al.,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w:t>
      </w:r>
      <w:del w:id="68" w:author="Iain Suthers" w:date="2020-11-24T15:18:00Z">
        <w:r w:rsidRPr="00F15D89" w:rsidDel="007B68B7">
          <w:rPr>
            <w:rFonts w:asciiTheme="minorHAnsi" w:hAnsiTheme="minorHAnsi" w:cstheme="minorHAnsi"/>
            <w:lang w:val="en-AU"/>
          </w:rPr>
          <w:delText xml:space="preserve">At a </w:delText>
        </w:r>
        <w:r w:rsidR="006963FD" w:rsidDel="007B68B7">
          <w:rPr>
            <w:rFonts w:asciiTheme="minorHAnsi" w:hAnsiTheme="minorHAnsi" w:cstheme="minorHAnsi"/>
            <w:lang w:val="en-AU"/>
          </w:rPr>
          <w:delText>smaller</w:delText>
        </w:r>
        <w:r w:rsidRPr="00F15D89" w:rsidDel="007B68B7">
          <w:rPr>
            <w:rFonts w:asciiTheme="minorHAnsi" w:hAnsiTheme="minorHAnsi" w:cstheme="minorHAnsi"/>
            <w:lang w:val="en-AU"/>
          </w:rPr>
          <w:delText xml:space="preserve"> scale,</w:delText>
        </w:r>
      </w:del>
      <w:ins w:id="69" w:author="Iain Suthers" w:date="2020-11-24T15:18:00Z">
        <w:r w:rsidR="007B68B7">
          <w:rPr>
            <w:rFonts w:asciiTheme="minorHAnsi" w:hAnsiTheme="minorHAnsi" w:cstheme="minorHAnsi"/>
            <w:lang w:val="en-AU"/>
          </w:rPr>
          <w:t>Whe</w:t>
        </w:r>
      </w:ins>
      <w:ins w:id="70" w:author="Iain Suthers" w:date="2020-11-24T15:23:00Z">
        <w:r w:rsidR="008E1B63">
          <w:rPr>
            <w:rFonts w:asciiTheme="minorHAnsi" w:hAnsiTheme="minorHAnsi" w:cstheme="minorHAnsi"/>
            <w:lang w:val="en-AU"/>
          </w:rPr>
          <w:t>n</w:t>
        </w:r>
      </w:ins>
      <w:ins w:id="71" w:author="Iain Suthers" w:date="2020-11-24T15:18:00Z">
        <w:r w:rsidR="007B68B7">
          <w:rPr>
            <w:rFonts w:asciiTheme="minorHAnsi" w:hAnsiTheme="minorHAnsi" w:cstheme="minorHAnsi"/>
            <w:lang w:val="en-AU"/>
          </w:rPr>
          <w:t xml:space="preserve"> </w:t>
        </w:r>
      </w:ins>
      <w:ins w:id="72" w:author="Iain Suthers" w:date="2020-11-24T15:19:00Z">
        <w:r w:rsidR="00A60732">
          <w:rPr>
            <w:rFonts w:asciiTheme="minorHAnsi" w:hAnsiTheme="minorHAnsi" w:cstheme="minorHAnsi"/>
            <w:lang w:val="en-AU"/>
          </w:rPr>
          <w:t>these currents</w:t>
        </w:r>
      </w:ins>
      <w:del w:id="73" w:author="Iain Suthers" w:date="2020-11-24T15:18:00Z">
        <w:r w:rsidRPr="00F15D89" w:rsidDel="007B68B7">
          <w:rPr>
            <w:rFonts w:asciiTheme="minorHAnsi" w:hAnsiTheme="minorHAnsi" w:cstheme="minorHAnsi"/>
            <w:lang w:val="en-AU"/>
          </w:rPr>
          <w:delText xml:space="preserve"> </w:delText>
        </w:r>
      </w:del>
      <w:del w:id="74" w:author="Iain Suthers" w:date="2020-11-24T15:19:00Z">
        <w:r w:rsidRPr="00F15D89" w:rsidDel="00A60732">
          <w:rPr>
            <w:rFonts w:asciiTheme="minorHAnsi" w:hAnsiTheme="minorHAnsi" w:cstheme="minorHAnsi"/>
            <w:lang w:val="en-AU"/>
          </w:rPr>
          <w:delText>WBCs</w:delText>
        </w:r>
      </w:del>
      <w:r w:rsidRPr="00F15D89">
        <w:rPr>
          <w:rFonts w:asciiTheme="minorHAnsi" w:hAnsiTheme="minorHAnsi" w:cstheme="minorHAnsi"/>
          <w:lang w:val="en-AU"/>
        </w:rPr>
        <w:t xml:space="preserve">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w:t>
      </w:r>
      <w:ins w:id="75" w:author="Iain Suthers" w:date="2020-11-24T15:23:00Z">
        <w:r w:rsidR="00AD072D">
          <w:rPr>
            <w:rFonts w:asciiTheme="minorHAnsi" w:hAnsiTheme="minorHAnsi" w:cstheme="minorHAnsi"/>
            <w:lang w:val="en-AU"/>
          </w:rPr>
          <w:t xml:space="preserve">they </w:t>
        </w:r>
      </w:ins>
      <w:del w:id="76" w:author="Iain Suthers" w:date="2020-11-24T15:23:00Z">
        <w:r w:rsidRPr="00F15D89" w:rsidDel="00AD072D">
          <w:rPr>
            <w:rFonts w:asciiTheme="minorHAnsi" w:hAnsiTheme="minorHAnsi" w:cstheme="minorHAnsi"/>
            <w:lang w:val="en-AU"/>
          </w:rPr>
          <w:delText xml:space="preserve">to </w:delText>
        </w:r>
      </w:del>
      <w:r w:rsidRPr="00F15D89">
        <w:rPr>
          <w:rFonts w:asciiTheme="minorHAnsi" w:hAnsiTheme="minorHAnsi" w:cstheme="minorHAnsi"/>
          <w:lang w:val="en-AU"/>
        </w:rPr>
        <w:t>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864A56">
        <w:rPr>
          <w:rFonts w:asciiTheme="minorHAnsi" w:hAnsiTheme="minorHAnsi" w:cstheme="minorHAnsi"/>
          <w:lang w:val="en-AU"/>
        </w:rPr>
        <w:t xml:space="preserve"> </w:t>
      </w:r>
      <w:r w:rsidR="00E30A97">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{"citationID":"x2FmcCQE","properties":{"formattedCitation":"(Suthers 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E30A97">
        <w:rPr>
          <w:rFonts w:asciiTheme="minorHAnsi" w:hAnsiTheme="minorHAnsi" w:cstheme="minorHAnsi"/>
          <w:lang w:val="en-AU"/>
        </w:rPr>
        <w:fldChar w:fldCharType="separate"/>
      </w:r>
      <w:r w:rsidR="00377593" w:rsidRPr="00377593">
        <w:rPr>
          <w:rFonts w:ascii="Calibri" w:hAnsi="Calibri" w:cs="Calibri"/>
        </w:rPr>
        <w:t>(Suthers et al.,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w:t>
      </w:r>
      <w:del w:id="77" w:author="Iain Suthers" w:date="2020-11-24T15:26:00Z">
        <w:r w:rsidRPr="00F15D89" w:rsidDel="008D516D">
          <w:rPr>
            <w:rFonts w:asciiTheme="minorHAnsi" w:hAnsiTheme="minorHAnsi" w:cstheme="minorHAnsi"/>
            <w:lang w:val="en-AU"/>
          </w:rPr>
          <w:delText>By i</w:delText>
        </w:r>
      </w:del>
      <w:ins w:id="78" w:author="Iain Suthers" w:date="2020-11-24T15:26:00Z">
        <w:r w:rsidR="008D516D">
          <w:rPr>
            <w:rFonts w:asciiTheme="minorHAnsi" w:hAnsiTheme="minorHAnsi" w:cstheme="minorHAnsi"/>
            <w:lang w:val="en-AU"/>
          </w:rPr>
          <w:t>I</w:t>
        </w:r>
      </w:ins>
      <w:r w:rsidRPr="00F15D89">
        <w:rPr>
          <w:rFonts w:asciiTheme="minorHAnsi" w:hAnsiTheme="minorHAnsi" w:cstheme="minorHAnsi"/>
          <w:lang w:val="en-AU"/>
        </w:rPr>
        <w:t>ncreas</w:t>
      </w:r>
      <w:ins w:id="79" w:author="Iain Suthers" w:date="2020-11-24T15:26:00Z">
        <w:r w:rsidR="008D516D">
          <w:rPr>
            <w:rFonts w:asciiTheme="minorHAnsi" w:hAnsiTheme="minorHAnsi" w:cstheme="minorHAnsi"/>
            <w:lang w:val="en-AU"/>
          </w:rPr>
          <w:t>ed</w:t>
        </w:r>
      </w:ins>
      <w:del w:id="80" w:author="Iain Suthers" w:date="2020-11-24T15:26:00Z">
        <w:r w:rsidRPr="00F15D89" w:rsidDel="008D516D">
          <w:rPr>
            <w:rFonts w:asciiTheme="minorHAnsi" w:hAnsiTheme="minorHAnsi" w:cstheme="minorHAnsi"/>
            <w:lang w:val="en-AU"/>
          </w:rPr>
          <w:delText>ing</w:delText>
        </w:r>
      </w:del>
      <w:r w:rsidRPr="00F15D89">
        <w:rPr>
          <w:rFonts w:asciiTheme="minorHAnsi" w:hAnsiTheme="minorHAnsi" w:cstheme="minorHAnsi"/>
          <w:lang w:val="en-AU"/>
        </w:rPr>
        <w:t xml:space="preserve">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w:t>
      </w:r>
      <w:del w:id="81" w:author="Iain Suthers" w:date="2020-11-24T15:27:00Z">
        <w:r w:rsidRPr="00F15D89" w:rsidDel="008D516D">
          <w:rPr>
            <w:rFonts w:asciiTheme="minorHAnsi" w:hAnsiTheme="minorHAnsi" w:cstheme="minorHAnsi"/>
            <w:lang w:val="en-AU"/>
          </w:rPr>
          <w:delText>on the continental shelf</w:delText>
        </w:r>
        <w:r w:rsidR="00423820" w:rsidDel="008D516D">
          <w:rPr>
            <w:rFonts w:asciiTheme="minorHAnsi" w:hAnsiTheme="minorHAnsi" w:cstheme="minorHAnsi"/>
            <w:lang w:val="en-AU"/>
          </w:rPr>
          <w:delText xml:space="preserve"> </w:delText>
        </w:r>
      </w:del>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(Schaeffer et al., 2013)</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w:t>
      </w:r>
      <w:del w:id="82" w:author="Iain Suthers" w:date="2020-11-24T15:27:00Z">
        <w:r w:rsidRPr="00F15D89" w:rsidDel="008D516D">
          <w:rPr>
            <w:rFonts w:asciiTheme="minorHAnsi" w:hAnsiTheme="minorHAnsi" w:cstheme="minorHAnsi"/>
            <w:lang w:val="en-AU"/>
          </w:rPr>
          <w:delText xml:space="preserve">WBCs </w:delText>
        </w:r>
      </w:del>
      <w:r w:rsidRPr="00F15D89">
        <w:rPr>
          <w:rFonts w:asciiTheme="minorHAnsi" w:hAnsiTheme="minorHAnsi" w:cstheme="minorHAnsi"/>
          <w:lang w:val="en-AU"/>
        </w:rPr>
        <w:t>contribut</w:t>
      </w:r>
      <w:r w:rsidR="008D27F6" w:rsidRPr="00F15D89">
        <w:rPr>
          <w:rFonts w:asciiTheme="minorHAnsi" w:hAnsiTheme="minorHAnsi" w:cstheme="minorHAnsi"/>
          <w:lang w:val="en-AU"/>
        </w:rPr>
        <w:t>e</w:t>
      </w:r>
      <w:ins w:id="83" w:author="Iain Suthers" w:date="2020-11-24T15:27:00Z">
        <w:r w:rsidR="008D516D">
          <w:rPr>
            <w:rFonts w:asciiTheme="minorHAnsi" w:hAnsiTheme="minorHAnsi" w:cstheme="minorHAnsi"/>
            <w:lang w:val="en-AU"/>
          </w:rPr>
          <w:t>s</w:t>
        </w:r>
      </w:ins>
      <w:r w:rsidRPr="00F15D89">
        <w:rPr>
          <w:rFonts w:asciiTheme="minorHAnsi" w:hAnsiTheme="minorHAnsi" w:cstheme="minorHAnsi"/>
          <w:lang w:val="en-AU"/>
        </w:rPr>
        <w:t xml:space="preserve"> to</w:t>
      </w:r>
      <w:r w:rsidR="005F632D">
        <w:rPr>
          <w:rFonts w:asciiTheme="minorHAnsi" w:hAnsiTheme="minorHAnsi" w:cstheme="minorHAnsi"/>
          <w:lang w:val="en-AU"/>
        </w:rPr>
        <w:t xml:space="preserve"> the</w:t>
      </w:r>
      <w:r w:rsidRPr="00F15D89">
        <w:rPr>
          <w:rFonts w:asciiTheme="minorHAnsi" w:hAnsiTheme="minorHAnsi" w:cstheme="minorHAnsi"/>
          <w:lang w:val="en-AU"/>
        </w:rPr>
        <w:t xml:space="preserve"> production</w:t>
      </w:r>
      <w:r w:rsidR="005F632D">
        <w:rPr>
          <w:rFonts w:asciiTheme="minorHAnsi" w:hAnsiTheme="minorHAnsi" w:cstheme="minorHAnsi"/>
          <w:lang w:val="en-AU"/>
        </w:rPr>
        <w:t xml:space="preserve"> of plankton </w:t>
      </w:r>
      <w:del w:id="84" w:author="Iain Suthers" w:date="2020-11-24T15:29:00Z">
        <w:r w:rsidR="005F632D" w:rsidDel="00BF5877">
          <w:rPr>
            <w:rFonts w:asciiTheme="minorHAnsi" w:hAnsiTheme="minorHAnsi" w:cstheme="minorHAnsi"/>
            <w:lang w:val="en-AU"/>
          </w:rPr>
          <w:delText>and fish</w:delText>
        </w:r>
        <w:r w:rsidRPr="00F15D89" w:rsidDel="00BF5877">
          <w:rPr>
            <w:rFonts w:asciiTheme="minorHAnsi" w:hAnsiTheme="minorHAnsi" w:cstheme="minorHAnsi"/>
            <w:lang w:val="en-AU"/>
          </w:rPr>
          <w:delText xml:space="preserve"> </w:delText>
        </w:r>
      </w:del>
      <w:r w:rsidRPr="00F15D89">
        <w:rPr>
          <w:rFonts w:asciiTheme="minorHAnsi" w:hAnsiTheme="minorHAnsi" w:cstheme="minorHAnsi"/>
          <w:lang w:val="en-AU"/>
        </w:rPr>
        <w:t>through the supply of nutrients</w:t>
      </w:r>
      <w:r w:rsidR="00F6359A" w:rsidRPr="00F15D89">
        <w:rPr>
          <w:rFonts w:asciiTheme="minorHAnsi" w:hAnsiTheme="minorHAnsi" w:cstheme="minorHAnsi"/>
          <w:lang w:val="en-AU"/>
        </w:rPr>
        <w:t xml:space="preserve"> </w:t>
      </w:r>
      <w:del w:id="85" w:author="Iain Suthers" w:date="2020-11-24T15:32:00Z">
        <w:r w:rsidR="00F6359A" w:rsidRPr="00F15D89" w:rsidDel="00F6015C">
          <w:rPr>
            <w:rFonts w:asciiTheme="minorHAnsi" w:hAnsiTheme="minorHAnsi" w:cstheme="minorHAnsi"/>
            <w:lang w:val="en-AU"/>
          </w:rPr>
          <w:delText xml:space="preserve">normally </w:delText>
        </w:r>
        <w:r w:rsidR="00F6359A" w:rsidRPr="00F15D89" w:rsidDel="005D48DA">
          <w:rPr>
            <w:rFonts w:asciiTheme="minorHAnsi" w:hAnsiTheme="minorHAnsi" w:cstheme="minorHAnsi"/>
            <w:lang w:val="en-AU"/>
          </w:rPr>
          <w:delText>found in cooler deeper water</w:delText>
        </w:r>
        <w:r w:rsidR="00FA4EB5" w:rsidRPr="00F15D89" w:rsidDel="005D48DA">
          <w:rPr>
            <w:rFonts w:asciiTheme="minorHAnsi" w:hAnsiTheme="minorHAnsi" w:cstheme="minorHAnsi"/>
            <w:lang w:val="en-AU"/>
          </w:rPr>
          <w:delText xml:space="preserve"> </w:delText>
        </w:r>
      </w:del>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(Pereira Brandini et al., 2014)</w:t>
      </w:r>
      <w:r w:rsidR="00D41212">
        <w:rPr>
          <w:rFonts w:asciiTheme="minorHAnsi" w:hAnsiTheme="minorHAnsi" w:cstheme="minorHAnsi"/>
          <w:lang w:val="en-AU"/>
        </w:rPr>
        <w:fldChar w:fldCharType="end"/>
      </w:r>
      <w:ins w:id="86" w:author="Iain Suthers" w:date="2020-11-24T15:32:00Z">
        <w:r w:rsidR="005D48DA">
          <w:rPr>
            <w:rFonts w:asciiTheme="minorHAnsi" w:hAnsiTheme="minorHAnsi" w:cstheme="minorHAnsi"/>
            <w:lang w:val="en-AU"/>
          </w:rPr>
          <w:t>, res</w:t>
        </w:r>
        <w:r w:rsidR="00F6015C">
          <w:rPr>
            <w:rFonts w:asciiTheme="minorHAnsi" w:hAnsiTheme="minorHAnsi" w:cstheme="minorHAnsi"/>
            <w:lang w:val="en-AU"/>
          </w:rPr>
          <w:t xml:space="preserve">ulting in the characteristic </w:t>
        </w:r>
      </w:ins>
      <w:ins w:id="87" w:author="Iain Suthers" w:date="2020-11-24T15:33:00Z">
        <w:r w:rsidR="00F6015C">
          <w:rPr>
            <w:rFonts w:asciiTheme="minorHAnsi" w:hAnsiTheme="minorHAnsi" w:cstheme="minorHAnsi"/>
            <w:lang w:val="en-AU"/>
          </w:rPr>
          <w:t xml:space="preserve">thin “green ribbon” of phytoplankton productivity </w:t>
        </w:r>
        <w:r w:rsidR="009F3219">
          <w:rPr>
            <w:rFonts w:asciiTheme="minorHAnsi" w:hAnsiTheme="minorHAnsi" w:cstheme="minorHAnsi"/>
            <w:lang w:val="en-AU"/>
          </w:rPr>
          <w:t xml:space="preserve">along the inner-shelf </w:t>
        </w:r>
        <w:r w:rsidR="00F6015C">
          <w:rPr>
            <w:rFonts w:asciiTheme="minorHAnsi" w:hAnsiTheme="minorHAnsi" w:cstheme="minorHAnsi"/>
            <w:lang w:val="en-AU"/>
          </w:rPr>
          <w:t>(Lucas et al. 2011)</w:t>
        </w:r>
      </w:ins>
      <w:r w:rsidR="00F6359A" w:rsidRPr="00F15D89">
        <w:rPr>
          <w:rFonts w:asciiTheme="minorHAnsi" w:hAnsiTheme="minorHAnsi" w:cstheme="minorHAnsi"/>
          <w:lang w:val="en-AU"/>
        </w:rPr>
        <w:t>.</w:t>
      </w:r>
      <w:ins w:id="88" w:author="Iain Suthers" w:date="2020-11-24T15:29:00Z">
        <w:r w:rsidR="00BF5877">
          <w:rPr>
            <w:rFonts w:asciiTheme="minorHAnsi" w:hAnsiTheme="minorHAnsi" w:cstheme="minorHAnsi"/>
            <w:lang w:val="en-AU"/>
          </w:rPr>
          <w:t xml:space="preserve"> </w:t>
        </w:r>
      </w:ins>
      <w:ins w:id="89" w:author="Iain Suthers" w:date="2020-11-24T15:34:00Z">
        <w:r w:rsidR="00C7609E">
          <w:rPr>
            <w:rFonts w:asciiTheme="minorHAnsi" w:hAnsiTheme="minorHAnsi" w:cstheme="minorHAnsi"/>
            <w:lang w:val="en-AU"/>
          </w:rPr>
          <w:t xml:space="preserve">Henschke et al. (2011) </w:t>
        </w:r>
      </w:ins>
      <w:ins w:id="90" w:author="Iain Suthers" w:date="2020-11-24T15:29:00Z">
        <w:r w:rsidR="00BF5877">
          <w:rPr>
            <w:rFonts w:asciiTheme="minorHAnsi" w:hAnsiTheme="minorHAnsi" w:cstheme="minorHAnsi"/>
            <w:lang w:val="en-AU"/>
          </w:rPr>
          <w:t xml:space="preserve">The resulting </w:t>
        </w:r>
      </w:ins>
    </w:p>
    <w:p w14:paraId="4C28C7C5" w14:textId="77777777" w:rsidR="007C2109" w:rsidRDefault="00D32402" w:rsidP="00D00D9E">
      <w:pPr>
        <w:pStyle w:val="Text"/>
        <w:spacing w:line="480" w:lineRule="auto"/>
        <w:rPr>
          <w:ins w:id="91" w:author="Iain Suthers" w:date="2020-11-24T15:30:00Z"/>
          <w:rFonts w:asciiTheme="minorHAnsi" w:hAnsiTheme="minorHAnsi" w:cstheme="minorHAnsi"/>
          <w:lang w:val="en-AU"/>
        </w:rPr>
      </w:pPr>
      <w:del w:id="92" w:author="Iain Suthers" w:date="2020-11-24T15:29:00Z">
        <w:r w:rsidRPr="00F15D89" w:rsidDel="00BF5877">
          <w:rPr>
            <w:rFonts w:asciiTheme="minorHAnsi" w:hAnsiTheme="minorHAnsi" w:cstheme="minorHAnsi"/>
            <w:lang w:val="en-AU"/>
          </w:rPr>
          <w:delText xml:space="preserve">The </w:delText>
        </w:r>
      </w:del>
      <w:r w:rsidRPr="00F15D89">
        <w:rPr>
          <w:rFonts w:asciiTheme="minorHAnsi" w:hAnsiTheme="minorHAnsi" w:cstheme="minorHAnsi"/>
          <w:lang w:val="en-AU"/>
        </w:rPr>
        <w:t xml:space="preserve">distribution of zooplankton </w:t>
      </w:r>
      <w:del w:id="93" w:author="Iain Suthers" w:date="2020-11-24T15:29:00Z">
        <w:r w:rsidR="00AC6C18" w:rsidDel="00BF5877">
          <w:rPr>
            <w:rFonts w:asciiTheme="minorHAnsi" w:hAnsiTheme="minorHAnsi" w:cstheme="minorHAnsi"/>
            <w:lang w:val="en-AU"/>
          </w:rPr>
          <w:delText xml:space="preserve">on the shelf </w:delText>
        </w:r>
      </w:del>
      <w:r w:rsidRPr="00F15D89">
        <w:rPr>
          <w:rFonts w:asciiTheme="minorHAnsi" w:hAnsiTheme="minorHAnsi" w:cstheme="minorHAnsi"/>
          <w:lang w:val="en-AU"/>
        </w:rPr>
        <w:t xml:space="preserve">is </w:t>
      </w:r>
      <w:ins w:id="94" w:author="Iain Suthers" w:date="2020-11-24T15:29:00Z">
        <w:r w:rsidR="00BF5877">
          <w:rPr>
            <w:rFonts w:asciiTheme="minorHAnsi" w:hAnsiTheme="minorHAnsi" w:cstheme="minorHAnsi"/>
            <w:lang w:val="en-AU"/>
          </w:rPr>
          <w:t xml:space="preserve">therefore an outcome </w:t>
        </w:r>
      </w:ins>
      <w:del w:id="95" w:author="Iain Suthers" w:date="2020-11-24T15:29:00Z">
        <w:r w:rsidRPr="00F15D89" w:rsidDel="00BF5877">
          <w:rPr>
            <w:rFonts w:asciiTheme="minorHAnsi" w:hAnsiTheme="minorHAnsi" w:cstheme="minorHAnsi"/>
            <w:lang w:val="en-AU"/>
          </w:rPr>
          <w:delText>t</w:delText>
        </w:r>
      </w:del>
      <w:del w:id="96" w:author="Iain Suthers" w:date="2020-11-24T15:30:00Z">
        <w:r w:rsidRPr="00F15D89" w:rsidDel="00BF5877">
          <w:rPr>
            <w:rFonts w:asciiTheme="minorHAnsi" w:hAnsiTheme="minorHAnsi" w:cstheme="minorHAnsi"/>
            <w:lang w:val="en-AU"/>
          </w:rPr>
          <w:delText xml:space="preserve">he result of </w:delText>
        </w:r>
      </w:del>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Series","journalAbbreviation":"Mar. Ecol.: Prog. Ser.","page":"165-178","title":"Zooplankton dynamics in a mesoscale eddy-jet system off California","volume":"201","author":[{"family":"Huntley","given":"M. E."},{"family":"GonzÃ</w:instrText>
      </w:r>
      <w:r w:rsidR="00377593">
        <w:rPr>
          <w:rFonts w:ascii="Calibri" w:hAnsi="Calibri" w:cs="Calibri"/>
          <w:lang w:val="en-AU"/>
        </w:rPr>
        <w:instrText>ƒÂ¡</w:instrText>
      </w:r>
      <w:r w:rsidR="00377593">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p>
    <w:p w14:paraId="75132CBB" w14:textId="4B9FAD13" w:rsidR="0073606B" w:rsidRDefault="00E53F74" w:rsidP="00D00D9E">
      <w:pPr>
        <w:pStyle w:val="Text"/>
        <w:spacing w:line="480" w:lineRule="auto"/>
        <w:rPr>
          <w:rFonts w:asciiTheme="minorHAnsi" w:hAnsiTheme="minorHAnsi" w:cstheme="minorHAnsi"/>
          <w:lang w:val="en-AU"/>
        </w:rPr>
      </w:pPr>
      <w:r>
        <w:rPr>
          <w:rFonts w:asciiTheme="minorHAnsi" w:hAnsiTheme="minorHAnsi" w:cstheme="minorHAnsi"/>
          <w:lang w:val="en-AU"/>
        </w:rPr>
        <w:t>H</w:t>
      </w:r>
      <w:r w:rsidR="00D32402">
        <w:rPr>
          <w:rFonts w:asciiTheme="minorHAnsi" w:hAnsiTheme="minorHAnsi" w:cstheme="minorHAnsi"/>
          <w:lang w:val="en-AU"/>
        </w:rPr>
        <w:t xml:space="preserve">igher </w:t>
      </w:r>
      <w:r>
        <w:rPr>
          <w:rFonts w:asciiTheme="minorHAnsi" w:hAnsiTheme="minorHAnsi" w:cstheme="minorHAnsi"/>
          <w:lang w:val="en-AU"/>
        </w:rPr>
        <w:t xml:space="preserve">zooplankton </w:t>
      </w:r>
      <w:r w:rsidR="00D32402">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sidR="00D32402">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ins w:id="97" w:author="Iain Suthers" w:date="2020-11-24T15:30:00Z">
        <w:r w:rsidR="007C2109">
          <w:rPr>
            <w:rFonts w:asciiTheme="minorHAnsi" w:hAnsiTheme="minorHAnsi" w:cstheme="minorHAnsi"/>
            <w:lang w:val="en-AU"/>
          </w:rPr>
          <w:t xml:space="preserve"> such as </w:t>
        </w:r>
      </w:ins>
      <w:del w:id="98" w:author="Iain Suthers" w:date="2020-11-24T15:30:00Z">
        <w:r w:rsidR="00010B04" w:rsidDel="007C2109">
          <w:rPr>
            <w:rFonts w:asciiTheme="minorHAnsi" w:hAnsiTheme="minorHAnsi" w:cstheme="minorHAnsi"/>
            <w:lang w:val="en-AU"/>
          </w:rPr>
          <w:delText xml:space="preserve"> and has been observed </w:delText>
        </w:r>
      </w:del>
      <w:r w:rsidR="00010B04">
        <w:rPr>
          <w:rFonts w:asciiTheme="minorHAnsi" w:hAnsiTheme="minorHAnsi" w:cstheme="minorHAnsi"/>
          <w:lang w:val="en-AU"/>
        </w:rPr>
        <w:t>in</w:t>
      </w:r>
      <w:r w:rsidR="0073606B">
        <w:rPr>
          <w:rFonts w:asciiTheme="minorHAnsi" w:hAnsiTheme="minorHAnsi" w:cstheme="minorHAnsi"/>
          <w:lang w:val="en-AU"/>
        </w:rPr>
        <w:t xml:space="preserve"> the northeast Atlantic </w:t>
      </w:r>
      <w:r w:rsidR="0073606B">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{"citationID":"5JwkAEHS","properties":{"formattedCitation":"(Irigoien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510ADC" w:rsidRPr="00510ADC">
        <w:rPr>
          <w:rFonts w:ascii="Calibri" w:hAnsi="Calibri" w:cs="Calibri"/>
        </w:rPr>
        <w:t>(Irigoien et al., 2009; Sourisseau &amp; Carlotti, 2006; Vandromme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{"citationID":"PuFZeNvT","properties":{"formattedCitation":"(Marcolin et al., 2013; Pereira Brandini 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377593" w:rsidRPr="00377593">
        <w:rPr>
          <w:rFonts w:ascii="Calibri" w:hAnsi="Calibri" w:cs="Calibri"/>
        </w:rPr>
        <w:t>(Marcolin et al., 2013; Pereira Brandini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t>
      </w:r>
      <w:r w:rsidR="00AD0BA3">
        <w:rPr>
          <w:rFonts w:asciiTheme="minorHAnsi" w:hAnsiTheme="minorHAnsi" w:cstheme="minorHAnsi"/>
          <w:lang w:val="en-AU"/>
        </w:rPr>
        <w:t>T</w:t>
      </w:r>
      <w:r w:rsidR="00010B04">
        <w:rPr>
          <w:rFonts w:asciiTheme="minorHAnsi" w:hAnsiTheme="minorHAnsi" w:cstheme="minorHAnsi"/>
          <w:lang w:val="en-AU"/>
        </w:rPr>
        <w: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w:t>
      </w:r>
      <w:r w:rsidR="00AD0BA3">
        <w:rPr>
          <w:rFonts w:asciiTheme="minorHAnsi" w:hAnsiTheme="minorHAnsi" w:cstheme="minorHAnsi"/>
          <w:lang w:val="en-AU"/>
        </w:rPr>
        <w:t xml:space="preserve"> often</w:t>
      </w:r>
      <w:r w:rsidR="0073606B">
        <w:rPr>
          <w:rFonts w:asciiTheme="minorHAnsi" w:hAnsiTheme="minorHAnsi" w:cstheme="minorHAnsi"/>
          <w:lang w:val="en-AU"/>
        </w:rPr>
        <w:t xml:space="preserve"> </w:t>
      </w:r>
      <w:r w:rsidR="001D43B9">
        <w:rPr>
          <w:rFonts w:asciiTheme="minorHAnsi" w:hAnsiTheme="minorHAnsi" w:cstheme="minorHAnsi"/>
          <w:lang w:val="en-AU"/>
        </w:rPr>
        <w:t>attributed to</w:t>
      </w:r>
      <w:r w:rsidR="0073606B">
        <w:rPr>
          <w:rFonts w:asciiTheme="minorHAnsi" w:hAnsiTheme="minorHAnsi" w:cstheme="minorHAnsi"/>
          <w:lang w:val="en-AU"/>
        </w:rPr>
        <w:t xml:space="preserve"> increased nutrients from terrestrial discharge</w:t>
      </w:r>
      <w:r w:rsidR="00AD0BA3">
        <w:rPr>
          <w:rFonts w:asciiTheme="minorHAnsi" w:hAnsiTheme="minorHAnsi" w:cstheme="minorHAnsi"/>
          <w:lang w:val="en-AU"/>
        </w:rPr>
        <w:t>, but in</w:t>
      </w:r>
      <w:r w:rsidR="0073606B">
        <w:rPr>
          <w:rFonts w:asciiTheme="minorHAnsi" w:hAnsiTheme="minorHAnsi" w:cstheme="minorHAnsi"/>
          <w:lang w:val="en-AU"/>
        </w:rPr>
        <w:t xml:space="preserve"> some regions such as </w:t>
      </w:r>
      <w:r w:rsidR="005F632D">
        <w:rPr>
          <w:rFonts w:asciiTheme="minorHAnsi" w:hAnsiTheme="minorHAnsi" w:cstheme="minorHAnsi"/>
          <w:lang w:val="en-AU"/>
        </w:rPr>
        <w:t xml:space="preserve">the southwest Pacific around </w:t>
      </w:r>
      <w:r w:rsidR="0073606B">
        <w:rPr>
          <w:rFonts w:asciiTheme="minorHAnsi" w:hAnsiTheme="minorHAnsi" w:cstheme="minorHAnsi"/>
          <w:lang w:val="en-AU"/>
        </w:rPr>
        <w:t xml:space="preserve">Australia </w:t>
      </w:r>
      <w:r w:rsidR="00AD0BA3">
        <w:rPr>
          <w:rFonts w:asciiTheme="minorHAnsi" w:hAnsiTheme="minorHAnsi" w:cstheme="minorHAnsi"/>
          <w:lang w:val="en-AU"/>
        </w:rPr>
        <w:t xml:space="preserve">there </w:t>
      </w:r>
      <w:r w:rsidR="0073606B">
        <w:rPr>
          <w:rFonts w:asciiTheme="minorHAnsi" w:hAnsiTheme="minorHAnsi" w:cstheme="minorHAnsi"/>
          <w:lang w:val="en-AU"/>
        </w:rPr>
        <w:t>are relatively small terrestrial influences when compared to other sources of nutrients such as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{"citationID":"cDyHwnsw","properties":{"formattedCitation":"(Apte et al., 1998; Dai &amp; Trenberth, 2002; Pritchard et al., 2003; Suthers et al., 2011)","plainCitation":"(Apte et al., 1998; Dai &amp;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00377593" w:rsidRPr="00377593">
        <w:rPr>
          <w:rFonts w:ascii="Calibri" w:hAnsi="Calibri" w:cs="Calibri"/>
        </w:rPr>
        <w:t xml:space="preserve">(Apte et al., 1998; Dai &amp; Trenberth, 2002; Pritchard et al., 2003; Suthers et al., </w:t>
      </w:r>
      <w:r w:rsidR="00377593" w:rsidRPr="00377593">
        <w:rPr>
          <w:rFonts w:ascii="Calibri" w:hAnsi="Calibri" w:cs="Calibri"/>
        </w:rPr>
        <w:lastRenderedPageBreak/>
        <w:t>2011)</w:t>
      </w:r>
      <w:r>
        <w:rPr>
          <w:rFonts w:asciiTheme="minorHAnsi" w:hAnsiTheme="minorHAnsi" w:cstheme="minorHAnsi"/>
          <w:lang w:val="en-AU"/>
        </w:rPr>
        <w:fldChar w:fldCharType="end"/>
      </w:r>
      <w:r w:rsidR="0073606B">
        <w:rPr>
          <w:rFonts w:asciiTheme="minorHAnsi" w:hAnsiTheme="minorHAnsi" w:cstheme="minorHAnsi"/>
          <w:lang w:val="en-AU"/>
        </w:rPr>
        <w:t xml:space="preserve">. </w:t>
      </w:r>
      <w:ins w:id="99" w:author="Iain Suthers" w:date="2020-11-24T15:34:00Z">
        <w:r w:rsidR="00ED1664">
          <w:rPr>
            <w:rFonts w:asciiTheme="minorHAnsi" w:hAnsiTheme="minorHAnsi" w:cstheme="minorHAnsi"/>
            <w:lang w:val="en-AU"/>
          </w:rPr>
          <w:t>Off eastern Australia, Creswell (</w:t>
        </w:r>
      </w:ins>
      <w:ins w:id="100" w:author="Iain Suthers" w:date="2020-11-24T15:43:00Z">
        <w:r w:rsidR="00822D4A">
          <w:rPr>
            <w:rFonts w:asciiTheme="minorHAnsi" w:hAnsiTheme="minorHAnsi" w:cstheme="minorHAnsi"/>
            <w:lang w:val="en-AU"/>
          </w:rPr>
          <w:t>1994</w:t>
        </w:r>
      </w:ins>
      <w:ins w:id="101" w:author="Iain Suthers" w:date="2020-11-24T15:34:00Z">
        <w:r w:rsidR="00ED1664">
          <w:rPr>
            <w:rFonts w:asciiTheme="minorHAnsi" w:hAnsiTheme="minorHAnsi" w:cstheme="minorHAnsi"/>
            <w:lang w:val="en-AU"/>
          </w:rPr>
          <w:t xml:space="preserve">) identified </w:t>
        </w:r>
      </w:ins>
      <w:ins w:id="102" w:author="Iain Suthers" w:date="2020-11-24T15:39:00Z">
        <w:r w:rsidR="00331D72">
          <w:rPr>
            <w:rFonts w:asciiTheme="minorHAnsi" w:hAnsiTheme="minorHAnsi" w:cstheme="minorHAnsi"/>
            <w:lang w:val="en-AU"/>
          </w:rPr>
          <w:t>the inner</w:t>
        </w:r>
      </w:ins>
      <w:ins w:id="103" w:author="Iain Suthers" w:date="2020-11-24T15:50:00Z">
        <w:r w:rsidR="00C17BA4">
          <w:rPr>
            <w:rFonts w:asciiTheme="minorHAnsi" w:hAnsiTheme="minorHAnsi" w:cstheme="minorHAnsi"/>
            <w:lang w:val="en-AU"/>
          </w:rPr>
          <w:t>-</w:t>
        </w:r>
      </w:ins>
      <w:ins w:id="104" w:author="Iain Suthers" w:date="2020-11-24T15:39:00Z">
        <w:r w:rsidR="00331D72">
          <w:rPr>
            <w:rFonts w:asciiTheme="minorHAnsi" w:hAnsiTheme="minorHAnsi" w:cstheme="minorHAnsi"/>
            <w:lang w:val="en-AU"/>
          </w:rPr>
          <w:t>shelf water</w:t>
        </w:r>
      </w:ins>
      <w:ins w:id="105" w:author="Iain Suthers" w:date="2020-11-24T15:50:00Z">
        <w:r w:rsidR="00C17BA4">
          <w:rPr>
            <w:rFonts w:asciiTheme="minorHAnsi" w:hAnsiTheme="minorHAnsi" w:cstheme="minorHAnsi"/>
            <w:lang w:val="en-AU"/>
          </w:rPr>
          <w:t xml:space="preserve"> type</w:t>
        </w:r>
      </w:ins>
      <w:ins w:id="106" w:author="Iain Suthers" w:date="2020-11-24T15:39:00Z">
        <w:r w:rsidR="00331D72">
          <w:rPr>
            <w:rFonts w:asciiTheme="minorHAnsi" w:hAnsiTheme="minorHAnsi" w:cstheme="minorHAnsi"/>
            <w:lang w:val="en-AU"/>
          </w:rPr>
          <w:t xml:space="preserve"> as cooler and saltier than the EAC</w:t>
        </w:r>
      </w:ins>
      <w:ins w:id="107" w:author="Iain Suthers" w:date="2020-11-24T15:43:00Z">
        <w:r w:rsidR="00822D4A">
          <w:rPr>
            <w:rFonts w:asciiTheme="minorHAnsi" w:hAnsiTheme="minorHAnsi" w:cstheme="minorHAnsi"/>
            <w:lang w:val="en-AU"/>
          </w:rPr>
          <w:t xml:space="preserve"> (although not as cool as upwelled water)</w:t>
        </w:r>
      </w:ins>
      <w:ins w:id="108" w:author="Iain Suthers" w:date="2020-11-24T15:39:00Z">
        <w:r w:rsidR="00331D72">
          <w:rPr>
            <w:rFonts w:asciiTheme="minorHAnsi" w:hAnsiTheme="minorHAnsi" w:cstheme="minorHAnsi"/>
            <w:lang w:val="en-AU"/>
          </w:rPr>
          <w:t xml:space="preserve">, </w:t>
        </w:r>
      </w:ins>
      <w:ins w:id="109" w:author="Iain Suthers" w:date="2020-11-24T15:49:00Z">
        <w:r w:rsidR="00425BDA">
          <w:rPr>
            <w:rFonts w:asciiTheme="minorHAnsi" w:hAnsiTheme="minorHAnsi" w:cstheme="minorHAnsi"/>
            <w:lang w:val="en-AU"/>
          </w:rPr>
          <w:t>and it was</w:t>
        </w:r>
        <w:r w:rsidR="003D2476">
          <w:rPr>
            <w:rFonts w:asciiTheme="minorHAnsi" w:hAnsiTheme="minorHAnsi" w:cstheme="minorHAnsi"/>
            <w:lang w:val="en-AU"/>
          </w:rPr>
          <w:t xml:space="preserve"> th</w:t>
        </w:r>
      </w:ins>
      <w:ins w:id="110" w:author="Iain Suthers" w:date="2020-11-24T15:50:00Z">
        <w:r w:rsidR="003D2476">
          <w:rPr>
            <w:rFonts w:asciiTheme="minorHAnsi" w:hAnsiTheme="minorHAnsi" w:cstheme="minorHAnsi"/>
            <w:lang w:val="en-AU"/>
          </w:rPr>
          <w:t>e</w:t>
        </w:r>
      </w:ins>
      <w:ins w:id="111" w:author="Iain Suthers" w:date="2020-11-24T15:49:00Z">
        <w:r w:rsidR="00425BDA">
          <w:rPr>
            <w:rFonts w:asciiTheme="minorHAnsi" w:hAnsiTheme="minorHAnsi" w:cstheme="minorHAnsi"/>
            <w:lang w:val="en-AU"/>
          </w:rPr>
          <w:t xml:space="preserve"> inner-shelf water where Henschke et al. (2011) observed</w:t>
        </w:r>
      </w:ins>
      <w:ins w:id="112" w:author="Iain Suthers" w:date="2020-11-24T15:48:00Z">
        <w:r w:rsidR="00EA0190">
          <w:rPr>
            <w:rFonts w:asciiTheme="minorHAnsi" w:hAnsiTheme="minorHAnsi" w:cstheme="minorHAnsi"/>
            <w:lang w:val="en-AU"/>
          </w:rPr>
          <w:t xml:space="preserve"> 5 to 10 fold greater </w:t>
        </w:r>
        <w:r w:rsidR="008249FB">
          <w:rPr>
            <w:rFonts w:asciiTheme="minorHAnsi" w:hAnsiTheme="minorHAnsi" w:cstheme="minorHAnsi"/>
            <w:lang w:val="en-AU"/>
          </w:rPr>
          <w:t xml:space="preserve">abundance of </w:t>
        </w:r>
      </w:ins>
      <w:ins w:id="113" w:author="Iain Suthers" w:date="2020-11-24T15:46:00Z">
        <w:r w:rsidR="002C0438">
          <w:rPr>
            <w:rFonts w:asciiTheme="minorHAnsi" w:hAnsiTheme="minorHAnsi" w:cstheme="minorHAnsi"/>
            <w:lang w:val="en-AU"/>
          </w:rPr>
          <w:t xml:space="preserve">the </w:t>
        </w:r>
      </w:ins>
      <w:ins w:id="114" w:author="Iain Suthers" w:date="2020-11-24T15:45:00Z">
        <w:r w:rsidR="00A827C1">
          <w:rPr>
            <w:rFonts w:asciiTheme="minorHAnsi" w:hAnsiTheme="minorHAnsi" w:cstheme="minorHAnsi"/>
            <w:lang w:val="en-AU"/>
          </w:rPr>
          <w:t xml:space="preserve">salp </w:t>
        </w:r>
        <w:r w:rsidR="00A827C1" w:rsidRPr="00827665">
          <w:rPr>
            <w:rFonts w:asciiTheme="minorHAnsi" w:hAnsiTheme="minorHAnsi" w:cstheme="minorHAnsi"/>
            <w:i/>
            <w:iCs/>
            <w:lang w:val="en-AU"/>
            <w:rPrChange w:id="115" w:author="Iain Suthers" w:date="2020-11-24T15:47:00Z">
              <w:rPr>
                <w:rFonts w:asciiTheme="minorHAnsi" w:hAnsiTheme="minorHAnsi" w:cstheme="minorHAnsi"/>
                <w:lang w:val="en-AU"/>
              </w:rPr>
            </w:rPrChange>
          </w:rPr>
          <w:t>Thalia democratica</w:t>
        </w:r>
        <w:r w:rsidR="00A827C1">
          <w:rPr>
            <w:rFonts w:asciiTheme="minorHAnsi" w:hAnsiTheme="minorHAnsi" w:cstheme="minorHAnsi"/>
            <w:lang w:val="en-AU"/>
          </w:rPr>
          <w:t>.</w:t>
        </w:r>
      </w:ins>
    </w:p>
    <w:p w14:paraId="21C09DE3" w14:textId="77777777" w:rsidR="00D83B6C" w:rsidRDefault="00AC6C18" w:rsidP="00D715A7">
      <w:pPr>
        <w:pStyle w:val="Text"/>
        <w:spacing w:line="480" w:lineRule="auto"/>
        <w:rPr>
          <w:ins w:id="116" w:author="Iain Suthers" w:date="2020-11-24T15:57:00Z"/>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w:t>
      </w:r>
      <w:del w:id="117" w:author="Iain Suthers" w:date="2020-11-24T15:51:00Z">
        <w:r w:rsidR="00010B04" w:rsidDel="00065663">
          <w:rPr>
            <w:rFonts w:asciiTheme="minorHAnsi" w:hAnsiTheme="minorHAnsi" w:cstheme="minorHAnsi"/>
            <w:lang w:val="en-AU"/>
          </w:rPr>
          <w:delText>along vast stretches</w:delText>
        </w:r>
      </w:del>
      <w:ins w:id="118" w:author="Iain Suthers" w:date="2020-11-24T15:51:00Z">
        <w:r w:rsidR="00065663">
          <w:rPr>
            <w:rFonts w:asciiTheme="minorHAnsi" w:hAnsiTheme="minorHAnsi" w:cstheme="minorHAnsi"/>
            <w:lang w:val="en-AU"/>
          </w:rPr>
          <w:t>in the temperate waters</w:t>
        </w:r>
      </w:ins>
      <w:r w:rsidR="00010B04">
        <w:rPr>
          <w:rFonts w:asciiTheme="minorHAnsi" w:hAnsiTheme="minorHAnsi" w:cstheme="minorHAnsi"/>
          <w:lang w:val="en-AU"/>
        </w:rPr>
        <w:t xml:space="preserve"> of continental shelves </w:t>
      </w:r>
      <w:r w:rsidR="00010B0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510ADC" w:rsidRPr="00510ADC">
        <w:rPr>
          <w:rFonts w:ascii="Calibri" w:hAnsi="Calibri" w:cs="Calibri"/>
        </w:rPr>
        <w:t>(Holland et al.,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del w:id="119" w:author="Iain Suthers" w:date="2020-11-24T15:52:00Z">
        <w:r w:rsidDel="00291230">
          <w:rPr>
            <w:rFonts w:asciiTheme="minorHAnsi" w:hAnsiTheme="minorHAnsi" w:cstheme="minorHAnsi"/>
            <w:lang w:val="en-AU"/>
          </w:rPr>
          <w:delText>As prey for zooplanktivorous fish</w:delText>
        </w:r>
      </w:del>
      <w:ins w:id="120" w:author="Iain Suthers" w:date="2020-11-24T15:52:00Z">
        <w:r w:rsidR="00291230">
          <w:rPr>
            <w:rFonts w:asciiTheme="minorHAnsi" w:hAnsiTheme="minorHAnsi" w:cstheme="minorHAnsi"/>
            <w:lang w:val="en-AU"/>
          </w:rPr>
          <w:t xml:space="preserve">Coastal currents transport </w:t>
        </w:r>
      </w:ins>
      <w:del w:id="121" w:author="Iain Suthers" w:date="2020-11-24T15:52:00Z">
        <w:r w:rsidDel="00291230">
          <w:rPr>
            <w:rFonts w:asciiTheme="minorHAnsi" w:hAnsiTheme="minorHAnsi" w:cstheme="minorHAnsi"/>
            <w:lang w:val="en-AU"/>
          </w:rPr>
          <w:delText xml:space="preserve">, </w:delText>
        </w:r>
      </w:del>
      <w:r>
        <w:rPr>
          <w:rFonts w:asciiTheme="minorHAnsi" w:hAnsiTheme="minorHAnsi" w:cstheme="minorHAnsi"/>
          <w:lang w:val="en-AU"/>
        </w:rPr>
        <w:t xml:space="preserve">zooplankton </w:t>
      </w:r>
      <w:ins w:id="122" w:author="Iain Suthers" w:date="2020-11-24T15:52:00Z">
        <w:r w:rsidR="00C94631">
          <w:rPr>
            <w:rFonts w:asciiTheme="minorHAnsi" w:hAnsiTheme="minorHAnsi" w:cstheme="minorHAnsi"/>
            <w:lang w:val="en-AU"/>
          </w:rPr>
          <w:t xml:space="preserve">over </w:t>
        </w:r>
      </w:ins>
      <w:ins w:id="123" w:author="Iain Suthers" w:date="2020-11-24T15:53:00Z">
        <w:r w:rsidR="00C94631">
          <w:rPr>
            <w:rFonts w:asciiTheme="minorHAnsi" w:hAnsiTheme="minorHAnsi" w:cstheme="minorHAnsi"/>
            <w:lang w:val="en-AU"/>
          </w:rPr>
          <w:t xml:space="preserve">coastal habitats to </w:t>
        </w:r>
        <w:r w:rsidR="00E6524E">
          <w:rPr>
            <w:rFonts w:asciiTheme="minorHAnsi" w:hAnsiTheme="minorHAnsi" w:cstheme="minorHAnsi"/>
            <w:lang w:val="en-AU"/>
          </w:rPr>
          <w:t xml:space="preserve">schools of </w:t>
        </w:r>
        <w:r w:rsidR="00C94631">
          <w:rPr>
            <w:rFonts w:asciiTheme="minorHAnsi" w:hAnsiTheme="minorHAnsi" w:cstheme="minorHAnsi"/>
            <w:lang w:val="en-AU"/>
          </w:rPr>
          <w:t>zooplanktivorous</w:t>
        </w:r>
        <w:r w:rsidR="00E6524E">
          <w:rPr>
            <w:rFonts w:asciiTheme="minorHAnsi" w:hAnsiTheme="minorHAnsi" w:cstheme="minorHAnsi"/>
            <w:lang w:val="en-AU"/>
          </w:rPr>
          <w:t xml:space="preserve"> fish,</w:t>
        </w:r>
        <w:r w:rsidR="00C94631">
          <w:rPr>
            <w:rFonts w:asciiTheme="minorHAnsi" w:hAnsiTheme="minorHAnsi" w:cstheme="minorHAnsi"/>
            <w:lang w:val="en-AU"/>
          </w:rPr>
          <w:t xml:space="preserve"> </w:t>
        </w:r>
      </w:ins>
      <w:r>
        <w:rPr>
          <w:rFonts w:asciiTheme="minorHAnsi" w:hAnsiTheme="minorHAnsi" w:cstheme="minorHAnsi"/>
          <w:lang w:val="en-AU"/>
        </w:rPr>
        <w:t>tr</w:t>
      </w:r>
      <w:r w:rsidRPr="00F15D89">
        <w:rPr>
          <w:rFonts w:asciiTheme="minorHAnsi" w:hAnsiTheme="minorHAnsi" w:cstheme="minorHAnsi"/>
          <w:lang w:val="en-AU"/>
        </w:rPr>
        <w:t>ansfer</w:t>
      </w:r>
      <w:ins w:id="124" w:author="Iain Suthers" w:date="2020-11-24T15:53:00Z">
        <w:r w:rsidR="00E6524E">
          <w:rPr>
            <w:rFonts w:asciiTheme="minorHAnsi" w:hAnsiTheme="minorHAnsi" w:cstheme="minorHAnsi"/>
            <w:lang w:val="en-AU"/>
          </w:rPr>
          <w:t>ing</w:t>
        </w:r>
      </w:ins>
      <w:r w:rsidRPr="00F15D89">
        <w:rPr>
          <w:rFonts w:asciiTheme="minorHAnsi" w:hAnsiTheme="minorHAnsi" w:cstheme="minorHAnsi"/>
          <w:lang w:val="en-AU"/>
        </w:rPr>
        <w:t xml:space="preserve">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{"citationID":"1MKXR81J","properties":{"formattedCitation":"(Champion et al., 2015; Marquis et al., 2011)","plainCitation":"(Champion et al., 2015; Marquis et al., 2011)","noteIndex":0},"citationItems":[{"id":768,"uris":["http://zotero.org/users/local/U6DoygBa/items/SJI4CWE6"],"uri":["http://zotero.org/users/local/U6DoygBa/items/SJI4CWE6"],"itemData":{"id":768,"type":"article-journal","abstract":"Marquis,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(Champion et al., 2015; Marquis et al., 2011)</w:t>
      </w:r>
      <w:r>
        <w:rPr>
          <w:rFonts w:asciiTheme="minorHAnsi" w:hAnsiTheme="minorHAnsi" w:cstheme="minorHAnsi"/>
          <w:lang w:val="en-AU"/>
        </w:rPr>
        <w:fldChar w:fldCharType="end"/>
      </w:r>
      <w:ins w:id="125" w:author="Iain Suthers" w:date="2020-11-24T15:54:00Z">
        <w:r w:rsidR="00527759">
          <w:rPr>
            <w:rFonts w:asciiTheme="minorHAnsi" w:hAnsiTheme="minorHAnsi" w:cstheme="minorHAnsi"/>
            <w:lang w:val="en-AU"/>
          </w:rPr>
          <w:t xml:space="preserve">. </w:t>
        </w:r>
        <w:r w:rsidR="00F72D24">
          <w:rPr>
            <w:rFonts w:asciiTheme="minorHAnsi" w:hAnsiTheme="minorHAnsi" w:cstheme="minorHAnsi"/>
            <w:lang w:val="en-AU"/>
          </w:rPr>
          <w:t xml:space="preserve">Over </w:t>
        </w:r>
      </w:ins>
      <w:del w:id="126" w:author="Iain Suthers" w:date="2020-11-24T15:54:00Z">
        <w:r w:rsidDel="00F72D24">
          <w:rPr>
            <w:rFonts w:asciiTheme="minorHAnsi" w:hAnsiTheme="minorHAnsi" w:cstheme="minorHAnsi"/>
            <w:lang w:val="en-AU"/>
          </w:rPr>
          <w:delText xml:space="preserve"> with</w:delText>
        </w:r>
        <w:r w:rsidRPr="00F15D89" w:rsidDel="00F72D24">
          <w:rPr>
            <w:rFonts w:asciiTheme="minorHAnsi" w:hAnsiTheme="minorHAnsi" w:cstheme="minorHAnsi"/>
            <w:lang w:val="en-AU"/>
          </w:rPr>
          <w:delText xml:space="preserve"> </w:delText>
        </w:r>
        <w:r w:rsidDel="00F72D24">
          <w:rPr>
            <w:rFonts w:asciiTheme="minorHAnsi" w:hAnsiTheme="minorHAnsi" w:cstheme="minorHAnsi"/>
            <w:lang w:val="en-AU"/>
          </w:rPr>
          <w:delText>z</w:delText>
        </w:r>
        <w:r w:rsidRPr="00F15D89" w:rsidDel="00F72D24">
          <w:rPr>
            <w:rFonts w:asciiTheme="minorHAnsi" w:hAnsiTheme="minorHAnsi" w:cstheme="minorHAnsi"/>
            <w:lang w:val="en-AU"/>
          </w:rPr>
          <w:delText>ooplankton support</w:delText>
        </w:r>
        <w:r w:rsidDel="00F72D24">
          <w:rPr>
            <w:rFonts w:asciiTheme="minorHAnsi" w:hAnsiTheme="minorHAnsi" w:cstheme="minorHAnsi"/>
            <w:lang w:val="en-AU"/>
          </w:rPr>
          <w:delText>ing</w:delText>
        </w:r>
        <w:r w:rsidRPr="00F15D89" w:rsidDel="00F72D24">
          <w:rPr>
            <w:rFonts w:asciiTheme="minorHAnsi" w:hAnsiTheme="minorHAnsi" w:cstheme="minorHAnsi"/>
            <w:lang w:val="en-AU"/>
          </w:rPr>
          <w:delText xml:space="preserve"> up to </w:delText>
        </w:r>
      </w:del>
      <w:r w:rsidRPr="00F15D89">
        <w:rPr>
          <w:rFonts w:asciiTheme="minorHAnsi" w:hAnsiTheme="minorHAnsi" w:cstheme="minorHAnsi"/>
          <w:lang w:val="en-AU"/>
        </w:rPr>
        <w:t>5</w:t>
      </w:r>
      <w:ins w:id="127" w:author="Iain Suthers" w:date="2020-11-24T15:54:00Z">
        <w:r w:rsidR="00F72D24">
          <w:rPr>
            <w:rFonts w:asciiTheme="minorHAnsi" w:hAnsiTheme="minorHAnsi" w:cstheme="minorHAnsi"/>
            <w:lang w:val="en-AU"/>
          </w:rPr>
          <w:t>0</w:t>
        </w:r>
      </w:ins>
      <w:del w:id="128" w:author="Iain Suthers" w:date="2020-11-24T15:54:00Z">
        <w:r w:rsidRPr="00F15D89" w:rsidDel="00F72D24">
          <w:rPr>
            <w:rFonts w:asciiTheme="minorHAnsi" w:hAnsiTheme="minorHAnsi" w:cstheme="minorHAnsi"/>
            <w:lang w:val="en-AU"/>
          </w:rPr>
          <w:delText>3</w:delText>
        </w:r>
      </w:del>
      <w:del w:id="129" w:author="Iain Suthers" w:date="2020-11-24T15:50:00Z">
        <w:r w:rsidRPr="00F15D89" w:rsidDel="00BB72DB">
          <w:rPr>
            <w:rFonts w:asciiTheme="minorHAnsi" w:hAnsiTheme="minorHAnsi" w:cstheme="minorHAnsi"/>
            <w:lang w:val="en-AU"/>
          </w:rPr>
          <w:delText xml:space="preserve"> </w:delText>
        </w:r>
      </w:del>
      <w:r w:rsidRPr="00F15D89">
        <w:rPr>
          <w:rFonts w:asciiTheme="minorHAnsi" w:hAnsiTheme="minorHAnsi" w:cstheme="minorHAnsi"/>
          <w:lang w:val="en-AU"/>
        </w:rPr>
        <w:t>% of fish biomass on temperate coastal reefs</w:t>
      </w:r>
      <w:ins w:id="130" w:author="Iain Suthers" w:date="2020-11-24T15:55:00Z">
        <w:r w:rsidR="00F72D24">
          <w:rPr>
            <w:rFonts w:asciiTheme="minorHAnsi" w:hAnsiTheme="minorHAnsi" w:cstheme="minorHAnsi"/>
            <w:lang w:val="en-AU"/>
          </w:rPr>
          <w:t xml:space="preserve"> </w:t>
        </w:r>
        <w:r w:rsidR="007F281E">
          <w:rPr>
            <w:rFonts w:asciiTheme="minorHAnsi" w:hAnsiTheme="minorHAnsi" w:cstheme="minorHAnsi"/>
            <w:lang w:val="en-AU"/>
          </w:rPr>
          <w:t>off Sydney is supported by plankton</w:t>
        </w:r>
      </w:ins>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(Truong et al., 2017)</w:t>
      </w:r>
      <w:r>
        <w:rPr>
          <w:rFonts w:asciiTheme="minorHAnsi" w:hAnsiTheme="minorHAnsi" w:cstheme="minorHAnsi"/>
          <w:lang w:val="en-AU"/>
        </w:rPr>
        <w:fldChar w:fldCharType="end"/>
      </w:r>
      <w:ins w:id="131" w:author="Iain Suthers" w:date="2020-11-24T15:55:00Z">
        <w:r w:rsidR="007F281E">
          <w:rPr>
            <w:rFonts w:asciiTheme="minorHAnsi" w:hAnsiTheme="minorHAnsi" w:cstheme="minorHAnsi"/>
            <w:lang w:val="en-AU"/>
          </w:rPr>
          <w:t xml:space="preserve">, which is </w:t>
        </w:r>
      </w:ins>
      <w:ins w:id="132" w:author="Iain Suthers" w:date="2020-11-24T15:56:00Z">
        <w:r w:rsidR="00627E70">
          <w:rPr>
            <w:rFonts w:asciiTheme="minorHAnsi" w:hAnsiTheme="minorHAnsi" w:cstheme="minorHAnsi"/>
            <w:lang w:val="en-AU"/>
          </w:rPr>
          <w:t xml:space="preserve">also </w:t>
        </w:r>
      </w:ins>
      <w:ins w:id="133" w:author="Iain Suthers" w:date="2020-11-24T15:55:00Z">
        <w:r w:rsidR="007F281E">
          <w:rPr>
            <w:rFonts w:asciiTheme="minorHAnsi" w:hAnsiTheme="minorHAnsi" w:cstheme="minorHAnsi"/>
            <w:lang w:val="en-AU"/>
          </w:rPr>
          <w:t xml:space="preserve">evident </w:t>
        </w:r>
        <w:r w:rsidR="00627E70">
          <w:rPr>
            <w:rFonts w:asciiTheme="minorHAnsi" w:hAnsiTheme="minorHAnsi" w:cstheme="minorHAnsi"/>
            <w:lang w:val="en-AU"/>
          </w:rPr>
          <w:t xml:space="preserve">over </w:t>
        </w:r>
      </w:ins>
      <w:ins w:id="134" w:author="Iain Suthers" w:date="2020-11-24T15:56:00Z">
        <w:r w:rsidR="001A0314">
          <w:rPr>
            <w:rFonts w:asciiTheme="minorHAnsi" w:hAnsiTheme="minorHAnsi" w:cstheme="minorHAnsi"/>
            <w:lang w:val="en-AU"/>
          </w:rPr>
          <w:t>10 degrees of latitude off eastern Australia, and likely elsewhere in the world (Holland et al. 2020)</w:t>
        </w:r>
      </w:ins>
      <w:r w:rsidRPr="00F15D89">
        <w:rPr>
          <w:rFonts w:asciiTheme="minorHAnsi" w:hAnsiTheme="minorHAnsi" w:cstheme="minorHAnsi"/>
          <w:lang w:val="en-AU"/>
        </w:rPr>
        <w:t>.</w:t>
      </w:r>
      <w:r>
        <w:rPr>
          <w:rFonts w:asciiTheme="minorHAnsi" w:hAnsiTheme="minorHAnsi" w:cstheme="minorHAnsi"/>
          <w:lang w:val="en-AU"/>
        </w:rPr>
        <w:t xml:space="preserve"> </w:t>
      </w:r>
    </w:p>
    <w:p w14:paraId="6B059A95" w14:textId="3E608580" w:rsidR="00AA703A" w:rsidDel="00D83B6C" w:rsidRDefault="00AC6C18" w:rsidP="00D715A7">
      <w:pPr>
        <w:pStyle w:val="Text"/>
        <w:spacing w:line="480" w:lineRule="auto"/>
        <w:rPr>
          <w:del w:id="135" w:author="Iain Suthers" w:date="2020-11-24T15:57:00Z"/>
          <w:rFonts w:asciiTheme="minorHAnsi" w:hAnsiTheme="minorHAnsi" w:cstheme="minorHAnsi"/>
          <w:lang w:val="en-AU"/>
        </w:rPr>
      </w:pPr>
      <w:r>
        <w:rPr>
          <w:rFonts w:asciiTheme="minorHAnsi" w:hAnsiTheme="minorHAnsi" w:cstheme="minorHAnsi"/>
          <w:lang w:val="en-AU"/>
        </w:rPr>
        <w:t>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19E25038" w14:textId="2188ED11" w:rsidR="0033593F" w:rsidRPr="00215A20" w:rsidRDefault="00F32FAA" w:rsidP="00170AA4">
      <w:pPr>
        <w:pStyle w:val="Text"/>
        <w:spacing w:line="480" w:lineRule="auto"/>
        <w:rPr>
          <w:rFonts w:asciiTheme="minorHAnsi" w:hAnsiTheme="minorHAnsi" w:cstheme="minorHAnsi"/>
          <w:lang w:val="en-AU"/>
        </w:rPr>
      </w:pPr>
      <w:r w:rsidRPr="00215A20">
        <w:rPr>
          <w:rFonts w:asciiTheme="minorHAnsi" w:hAnsiTheme="minorHAnsi" w:cstheme="minorHAnsi"/>
          <w:lang w:val="en-AU"/>
        </w:rPr>
        <w:t xml:space="preserve">One of the metrics </w:t>
      </w:r>
      <w:del w:id="136" w:author="Iain Suthers" w:date="2020-11-24T16:01:00Z">
        <w:r w:rsidRPr="00215A20" w:rsidDel="00B56300">
          <w:rPr>
            <w:rFonts w:asciiTheme="minorHAnsi" w:hAnsiTheme="minorHAnsi" w:cstheme="minorHAnsi"/>
            <w:lang w:val="en-AU"/>
          </w:rPr>
          <w:delText xml:space="preserve">commonly calculated </w:delText>
        </w:r>
      </w:del>
      <w:r w:rsidRPr="00215A20">
        <w:rPr>
          <w:rFonts w:asciiTheme="minorHAnsi" w:hAnsiTheme="minorHAnsi" w:cstheme="minorHAnsi"/>
          <w:lang w:val="en-AU"/>
        </w:rPr>
        <w:t xml:space="preserve">based </w:t>
      </w:r>
      <w:del w:id="137" w:author="Iain Suthers" w:date="2020-11-24T16:01:00Z">
        <w:r w:rsidRPr="00215A20" w:rsidDel="00B56300">
          <w:rPr>
            <w:rFonts w:asciiTheme="minorHAnsi" w:hAnsiTheme="minorHAnsi" w:cstheme="minorHAnsi"/>
            <w:lang w:val="en-AU"/>
          </w:rPr>
          <w:delText>up</w:delText>
        </w:r>
      </w:del>
      <w:r w:rsidRPr="00215A20">
        <w:rPr>
          <w:rFonts w:asciiTheme="minorHAnsi" w:hAnsiTheme="minorHAnsi" w:cstheme="minorHAnsi"/>
          <w:lang w:val="en-AU"/>
        </w:rPr>
        <w:t xml:space="preserve">on the size </w:t>
      </w:r>
      <w:del w:id="138" w:author="Iain Suthers" w:date="2020-11-24T15:57:00Z">
        <w:r w:rsidRPr="00215A20" w:rsidDel="0068155A">
          <w:rPr>
            <w:rFonts w:asciiTheme="minorHAnsi" w:hAnsiTheme="minorHAnsi" w:cstheme="minorHAnsi"/>
            <w:lang w:val="en-AU"/>
          </w:rPr>
          <w:delText xml:space="preserve">structure </w:delText>
        </w:r>
      </w:del>
      <w:ins w:id="139" w:author="Iain Suthers" w:date="2020-11-24T15:57:00Z">
        <w:r w:rsidR="0068155A">
          <w:rPr>
            <w:rFonts w:asciiTheme="minorHAnsi" w:hAnsiTheme="minorHAnsi" w:cstheme="minorHAnsi"/>
            <w:lang w:val="en-AU"/>
          </w:rPr>
          <w:t>frequency distribution</w:t>
        </w:r>
        <w:r w:rsidR="0068155A" w:rsidRPr="00215A20">
          <w:rPr>
            <w:rFonts w:asciiTheme="minorHAnsi" w:hAnsiTheme="minorHAnsi" w:cstheme="minorHAnsi"/>
            <w:lang w:val="en-AU"/>
          </w:rPr>
          <w:t xml:space="preserve"> </w:t>
        </w:r>
      </w:ins>
      <w:r w:rsidRPr="00215A20">
        <w:rPr>
          <w:rFonts w:asciiTheme="minorHAnsi" w:hAnsiTheme="minorHAnsi" w:cstheme="minorHAnsi"/>
          <w:lang w:val="en-AU"/>
        </w:rPr>
        <w:t xml:space="preserve">of the zooplankton community is the </w:t>
      </w:r>
      <w:ins w:id="140" w:author="Iain Suthers" w:date="2020-11-24T15:57:00Z">
        <w:r w:rsidR="0068155A">
          <w:rPr>
            <w:rFonts w:asciiTheme="minorHAnsi" w:hAnsiTheme="minorHAnsi" w:cstheme="minorHAnsi"/>
            <w:lang w:val="en-AU"/>
          </w:rPr>
          <w:t xml:space="preserve">slope of the </w:t>
        </w:r>
      </w:ins>
      <w:r w:rsidRPr="00215A20">
        <w:rPr>
          <w:rFonts w:asciiTheme="minorHAnsi" w:hAnsiTheme="minorHAnsi" w:cstheme="minorHAnsi"/>
          <w:lang w:val="en-AU"/>
        </w:rPr>
        <w:t>zooplankton</w:t>
      </w:r>
      <w:ins w:id="141" w:author="Iain Suthers" w:date="2020-11-24T16:01:00Z">
        <w:r w:rsidR="00B56300">
          <w:rPr>
            <w:rFonts w:asciiTheme="minorHAnsi" w:hAnsiTheme="minorHAnsi" w:cstheme="minorHAnsi"/>
            <w:lang w:val="en-AU"/>
          </w:rPr>
          <w:t xml:space="preserve"> biomass</w:t>
        </w:r>
      </w:ins>
      <w:r w:rsidRPr="00215A20">
        <w:rPr>
          <w:rFonts w:asciiTheme="minorHAnsi" w:hAnsiTheme="minorHAnsi" w:cstheme="minorHAnsi"/>
          <w:lang w:val="en-AU"/>
        </w:rPr>
        <w:t xml:space="preserve"> size spectr</w:t>
      </w:r>
      <w:ins w:id="142" w:author="Iain Suthers" w:date="2020-11-24T16:01:00Z">
        <w:r w:rsidR="00B56300">
          <w:rPr>
            <w:rFonts w:asciiTheme="minorHAnsi" w:hAnsiTheme="minorHAnsi" w:cstheme="minorHAnsi"/>
            <w:lang w:val="en-AU"/>
          </w:rPr>
          <w:t>um</w:t>
        </w:r>
      </w:ins>
      <w:del w:id="143" w:author="Iain Suthers" w:date="2020-11-24T16:01:00Z">
        <w:r w:rsidRPr="00215A20" w:rsidDel="00B56300">
          <w:rPr>
            <w:rFonts w:asciiTheme="minorHAnsi" w:hAnsiTheme="minorHAnsi" w:cstheme="minorHAnsi"/>
            <w:lang w:val="en-AU"/>
          </w:rPr>
          <w:delText>a slope</w:delText>
        </w:r>
      </w:del>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{"citationID":"fdh4uUxq","properties":{"formattedCitation":"(Edwards et al., 2017; Sprules &amp; Barth, 2015)","plainCitation":"(Edwards et al., 2017; Sprules &amp; Barth, 2015)","noteIndex":0},"citationItems":[{"id":1656,"uris":["http://zotero.org/users/local/U6DoygBa/items/G9K9ZCKN"],"uri":["http://zotero.org/users/local/U6DoygBa/items/G9K9ZCKN"],"itemData":{"id":1656,"type":"article-journal","abstract":"Charles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D76DA7">
        <w:rPr>
          <w:rFonts w:asciiTheme="minorHAnsi" w:hAnsiTheme="minorHAnsi" w:cstheme="minorHAnsi"/>
          <w:lang w:val="en-AU"/>
        </w:rPr>
        <w:fldChar w:fldCharType="separate"/>
      </w:r>
      <w:r w:rsidR="00510ADC" w:rsidRPr="00510ADC">
        <w:rPr>
          <w:rFonts w:ascii="Calibri" w:hAnsi="Calibri" w:cs="Calibri"/>
        </w:rPr>
        <w:t>(Edwards et al., 2017; Sprules &amp; Barth, 2015)</w:t>
      </w:r>
      <w:r w:rsidR="00D76DA7">
        <w:rPr>
          <w:rFonts w:asciiTheme="minorHAnsi" w:hAnsiTheme="minorHAnsi" w:cstheme="minorHAnsi"/>
          <w:lang w:val="en-AU"/>
        </w:rPr>
        <w:fldChar w:fldCharType="end"/>
      </w:r>
      <w:ins w:id="144" w:author="Iain Suthers" w:date="2020-11-24T16:02:00Z">
        <w:r w:rsidR="000E1727">
          <w:rPr>
            <w:rFonts w:asciiTheme="minorHAnsi" w:hAnsiTheme="minorHAnsi" w:cstheme="minorHAnsi"/>
            <w:lang w:val="en-AU"/>
          </w:rPr>
          <w:t xml:space="preserve">, </w:t>
        </w:r>
      </w:ins>
      <w:del w:id="145" w:author="Iain Suthers" w:date="2020-11-24T16:02:00Z">
        <w:r w:rsidRPr="00215A20" w:rsidDel="000E1727">
          <w:rPr>
            <w:rFonts w:asciiTheme="minorHAnsi" w:hAnsiTheme="minorHAnsi" w:cstheme="minorHAnsi"/>
            <w:lang w:val="en-AU"/>
          </w:rPr>
          <w:delText>. This slope is a metric for quantifying the frequency distribution of individual body sizes within a community</w:delText>
        </w:r>
        <w:r w:rsidR="00557E1C" w:rsidDel="000E1727">
          <w:rPr>
            <w:rFonts w:asciiTheme="minorHAnsi" w:hAnsiTheme="minorHAnsi" w:cstheme="minorHAnsi"/>
            <w:lang w:val="en-AU"/>
          </w:rPr>
          <w:delText xml:space="preserve"> and </w:delText>
        </w:r>
      </w:del>
      <w:r w:rsidR="00557E1C">
        <w:rPr>
          <w:rFonts w:asciiTheme="minorHAnsi" w:hAnsiTheme="minorHAnsi" w:cstheme="minorHAnsi"/>
          <w:lang w:val="en-AU"/>
        </w:rPr>
        <w:t>can provide insight into community function</w:t>
      </w:r>
      <w:ins w:id="146" w:author="Iain Suthers" w:date="2020-11-24T16:08:00Z">
        <w:r w:rsidR="008D6960">
          <w:rPr>
            <w:rFonts w:asciiTheme="minorHAnsi" w:hAnsiTheme="minorHAnsi" w:cstheme="minorHAnsi"/>
            <w:lang w:val="en-AU"/>
          </w:rPr>
          <w:t xml:space="preserve"> (Kerr and Dickie, 2001</w:t>
        </w:r>
        <w:r w:rsidR="00675C9B">
          <w:rPr>
            <w:rFonts w:asciiTheme="minorHAnsi" w:hAnsiTheme="minorHAnsi" w:cstheme="minorHAnsi"/>
            <w:lang w:val="en-AU"/>
          </w:rPr>
          <w:t>;</w:t>
        </w:r>
      </w:ins>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{"citationID":"WIefZ9SU","properties":{"formattedCitation":"(White et al., 2007)","plainCitation":"(White et al., 2007)","noteIndex":0},"citationItems":[{"id":1653,"uris":["http://zotero.org/users/local/U6DoygBa/items/KV2GTPET"],"uri":["http://zotero.org/users/local/U6DoygBa/items/KV2GTPET"],"itemData":{"id":1653,"type":"article-journal","abstract":"Body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D76DA7">
        <w:rPr>
          <w:rFonts w:asciiTheme="minorHAnsi" w:hAnsiTheme="minorHAnsi" w:cstheme="minorHAnsi"/>
          <w:lang w:val="en-AU"/>
        </w:rPr>
        <w:fldChar w:fldCharType="separate"/>
      </w:r>
      <w:r w:rsidR="00510ADC" w:rsidRPr="00510ADC">
        <w:rPr>
          <w:rFonts w:ascii="Calibri" w:hAnsi="Calibri" w:cs="Calibri"/>
        </w:rPr>
        <w:t>(White et al., 2007)</w:t>
      </w:r>
      <w:r w:rsidR="00D76DA7">
        <w:rPr>
          <w:rFonts w:asciiTheme="minorHAnsi" w:hAnsiTheme="minorHAnsi" w:cstheme="minorHAnsi"/>
          <w:lang w:val="en-AU"/>
        </w:rPr>
        <w:fldChar w:fldCharType="end"/>
      </w:r>
      <w:r w:rsidRPr="00215A20">
        <w:rPr>
          <w:rFonts w:asciiTheme="minorHAnsi" w:hAnsiTheme="minorHAnsi" w:cstheme="minorHAnsi"/>
          <w:lang w:val="en-AU"/>
        </w:rPr>
        <w:t>. Usually calculated on a logarithmic body scale</w:t>
      </w:r>
      <w:r w:rsidR="00557E1C">
        <w:rPr>
          <w:rFonts w:asciiTheme="minorHAnsi" w:hAnsiTheme="minorHAnsi" w:cstheme="minorHAnsi"/>
          <w:lang w:val="en-AU"/>
        </w:rPr>
        <w:t>,</w:t>
      </w:r>
      <w:r w:rsidRPr="00215A20">
        <w:rPr>
          <w:rFonts w:asciiTheme="minorHAnsi" w:hAnsiTheme="minorHAnsi" w:cstheme="minorHAnsi"/>
          <w:lang w:val="en-AU"/>
        </w:rPr>
        <w:t xml:space="preserve"> the slope is negative and often linear.</w:t>
      </w:r>
      <w:ins w:id="147" w:author="Iain Suthers" w:date="2020-11-24T16:09:00Z">
        <w:r w:rsidR="00E62E9D">
          <w:rPr>
            <w:rFonts w:asciiTheme="minorHAnsi" w:hAnsiTheme="minorHAnsi" w:cstheme="minorHAnsi"/>
            <w:lang w:val="en-AU"/>
          </w:rPr>
          <w:t xml:space="preserve"> When fish preferentially remove the larger zooplankton</w:t>
        </w:r>
        <w:r w:rsidR="00766D6F">
          <w:rPr>
            <w:rFonts w:asciiTheme="minorHAnsi" w:hAnsiTheme="minorHAnsi" w:cstheme="minorHAnsi"/>
            <w:lang w:val="en-AU"/>
          </w:rPr>
          <w:t xml:space="preserve">, spectra slopes tend to become steeper (more </w:t>
        </w:r>
        <w:r w:rsidR="00766D6F">
          <w:rPr>
            <w:rFonts w:asciiTheme="minorHAnsi" w:hAnsiTheme="minorHAnsi" w:cstheme="minorHAnsi"/>
            <w:lang w:val="en-AU"/>
          </w:rPr>
          <w:lastRenderedPageBreak/>
          <w:t>negative)</w:t>
        </w:r>
      </w:ins>
      <w:ins w:id="148" w:author="Iain Suthers" w:date="2020-11-24T16:10:00Z">
        <w:r w:rsidR="00766D6F">
          <w:rPr>
            <w:rFonts w:asciiTheme="minorHAnsi" w:hAnsiTheme="minorHAnsi" w:cstheme="minorHAnsi"/>
            <w:lang w:val="en-AU"/>
          </w:rPr>
          <w:t xml:space="preserve"> and increasing the relative abundance </w:t>
        </w:r>
        <w:r w:rsidR="00012C34">
          <w:rPr>
            <w:rFonts w:asciiTheme="minorHAnsi" w:hAnsiTheme="minorHAnsi" w:cstheme="minorHAnsi"/>
            <w:lang w:val="en-AU"/>
          </w:rPr>
          <w:t>of smaller zooplankton.</w:t>
        </w:r>
      </w:ins>
      <w:ins w:id="149" w:author="Iain Suthers" w:date="2020-11-24T16:14:00Z">
        <w:r w:rsidR="00073605">
          <w:rPr>
            <w:rFonts w:asciiTheme="minorHAnsi" w:hAnsiTheme="minorHAnsi" w:cstheme="minorHAnsi"/>
            <w:lang w:val="en-AU"/>
          </w:rPr>
          <w:t xml:space="preserve"> The elevation of the spectrum </w:t>
        </w:r>
      </w:ins>
      <w:ins w:id="150" w:author="Iain Suthers" w:date="2020-11-24T16:15:00Z">
        <w:r w:rsidR="00484FAC">
          <w:rPr>
            <w:rFonts w:asciiTheme="minorHAnsi" w:hAnsiTheme="minorHAnsi" w:cstheme="minorHAnsi"/>
            <w:lang w:val="en-AU"/>
          </w:rPr>
          <w:t xml:space="preserve">reflects the </w:t>
        </w:r>
      </w:ins>
      <w:ins w:id="151" w:author="Iain Suthers" w:date="2020-11-24T16:16:00Z">
        <w:r w:rsidR="00BE0AC4">
          <w:rPr>
            <w:rFonts w:asciiTheme="minorHAnsi" w:hAnsiTheme="minorHAnsi" w:cstheme="minorHAnsi"/>
            <w:lang w:val="en-AU"/>
          </w:rPr>
          <w:t>environmental effects of nutrients and temperature</w:t>
        </w:r>
      </w:ins>
      <w:ins w:id="152" w:author="Iain Suthers" w:date="2020-11-24T16:20:00Z">
        <w:r w:rsidR="00D26E21">
          <w:rPr>
            <w:rFonts w:asciiTheme="minorHAnsi" w:hAnsiTheme="minorHAnsi" w:cstheme="minorHAnsi"/>
            <w:lang w:val="en-AU"/>
          </w:rPr>
          <w:t xml:space="preserve"> such as in eutrophic </w:t>
        </w:r>
      </w:ins>
      <w:ins w:id="153" w:author="Iain Suthers" w:date="2020-11-24T16:23:00Z">
        <w:r w:rsidR="00805876">
          <w:rPr>
            <w:rFonts w:asciiTheme="minorHAnsi" w:hAnsiTheme="minorHAnsi" w:cstheme="minorHAnsi"/>
            <w:lang w:val="en-AU"/>
          </w:rPr>
          <w:t>estuaries (Moore and Suthers, 2006; G</w:t>
        </w:r>
      </w:ins>
      <w:ins w:id="154" w:author="Iain Suthers" w:date="2020-11-24T16:24:00Z">
        <w:r w:rsidR="001F1A5E">
          <w:rPr>
            <w:rFonts w:asciiTheme="minorHAnsi" w:hAnsiTheme="minorHAnsi" w:cstheme="minorHAnsi"/>
            <w:lang w:val="en-AU"/>
          </w:rPr>
          <w:t>uiet et al. 2016</w:t>
        </w:r>
      </w:ins>
      <w:ins w:id="155" w:author="Iain Suthers" w:date="2020-11-24T16:23:00Z">
        <w:r w:rsidR="00805876">
          <w:rPr>
            <w:rFonts w:asciiTheme="minorHAnsi" w:hAnsiTheme="minorHAnsi" w:cstheme="minorHAnsi"/>
            <w:lang w:val="en-AU"/>
          </w:rPr>
          <w:t>)</w:t>
        </w:r>
      </w:ins>
      <w:ins w:id="156" w:author="Iain Suthers" w:date="2020-11-24T16:20:00Z">
        <w:r w:rsidR="00D26E21">
          <w:rPr>
            <w:rFonts w:asciiTheme="minorHAnsi" w:hAnsiTheme="minorHAnsi" w:cstheme="minorHAnsi"/>
            <w:lang w:val="en-AU"/>
          </w:rPr>
          <w:t>.</w:t>
        </w:r>
      </w:ins>
      <w:ins w:id="157" w:author="Iain Suthers" w:date="2020-11-24T16:17:00Z">
        <w:r w:rsidR="000C4D9B">
          <w:rPr>
            <w:rFonts w:asciiTheme="minorHAnsi" w:hAnsiTheme="minorHAnsi" w:cstheme="minorHAnsi"/>
            <w:lang w:val="en-AU"/>
          </w:rPr>
          <w:t xml:space="preserve"> </w:t>
        </w:r>
      </w:ins>
      <w:del w:id="158" w:author="Iain Suthers" w:date="2020-11-24T16:24:00Z">
        <w:r w:rsidRPr="00215A20" w:rsidDel="001F1A5E">
          <w:rPr>
            <w:rFonts w:asciiTheme="minorHAnsi" w:hAnsiTheme="minorHAnsi" w:cstheme="minorHAnsi"/>
            <w:lang w:val="en-AU"/>
          </w:rPr>
          <w:delText xml:space="preserve"> </w:delText>
        </w:r>
      </w:del>
      <w:r w:rsidRPr="00215A20">
        <w:rPr>
          <w:rFonts w:asciiTheme="minorHAnsi" w:hAnsiTheme="minorHAnsi" w:cstheme="minorHAnsi"/>
          <w:lang w:val="en-AU"/>
        </w:rPr>
        <w:t>There are numerous ways of calculating the zooplankton size spectra slope for a community</w:t>
      </w:r>
      <w:r w:rsidR="00CE0C99">
        <w:rPr>
          <w:rFonts w:asciiTheme="minorHAnsi" w:hAnsiTheme="minorHAnsi" w:cstheme="minorHAnsi"/>
          <w:lang w:val="en-AU"/>
        </w:rPr>
        <w:t xml:space="preserve"> </w:t>
      </w:r>
      <w:r w:rsidR="00CE0C99">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{"citationID":"GqyUXwwW","properties":{"formattedCitation":"(Edwards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CE0C99">
        <w:rPr>
          <w:rFonts w:asciiTheme="minorHAnsi" w:hAnsiTheme="minorHAnsi" w:cstheme="minorHAnsi"/>
          <w:lang w:val="en-AU"/>
        </w:rPr>
        <w:fldChar w:fldCharType="separate"/>
      </w:r>
      <w:r w:rsidR="00510ADC" w:rsidRPr="00510ADC">
        <w:rPr>
          <w:rFonts w:ascii="Calibri" w:hAnsi="Calibri" w:cs="Calibri"/>
        </w:rPr>
        <w:t>(Edwards et al., 2017)</w:t>
      </w:r>
      <w:r w:rsidR="00CE0C99">
        <w:rPr>
          <w:rFonts w:asciiTheme="minorHAnsi" w:hAnsiTheme="minorHAnsi" w:cstheme="minorHAnsi"/>
          <w:lang w:val="en-AU"/>
        </w:rPr>
        <w:fldChar w:fldCharType="end"/>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Pr="00215A20">
        <w:rPr>
          <w:rFonts w:asciiTheme="minorHAnsi" w:hAnsiTheme="minorHAnsi" w:cstheme="minorHAnsi"/>
          <w:lang w:val="en-AU"/>
        </w:rPr>
        <w:t xml:space="preserve"> </w:t>
      </w:r>
      <w:r w:rsidR="00AC6C18" w:rsidRPr="00215A20">
        <w:rPr>
          <w:rFonts w:asciiTheme="minorHAnsi" w:hAnsiTheme="minorHAnsi" w:cstheme="minorHAnsi"/>
          <w:lang w:val="en-AU"/>
        </w:rPr>
        <w:t xml:space="preserve">Normalized Biomass Size Spectrum </w:t>
      </w:r>
      <w:r w:rsidR="00AC6C18"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{"citationID":"F4LYt3jt","properties":{"formattedCitation":"(NBSS; Kerr &amp; Dickie, 2001)","plainCitation":"(NBSS; Kerr &amp;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AC6C18" w:rsidRPr="00215A20">
        <w:rPr>
          <w:rFonts w:asciiTheme="minorHAnsi" w:hAnsiTheme="minorHAnsi" w:cstheme="minorHAnsi"/>
          <w:lang w:val="en-AU"/>
        </w:rPr>
        <w:fldChar w:fldCharType="separate"/>
      </w:r>
      <w:r w:rsidR="00510ADC" w:rsidRPr="00510ADC">
        <w:rPr>
          <w:rFonts w:ascii="Calibri" w:hAnsi="Calibri" w:cs="Calibri"/>
        </w:rPr>
        <w:t>(</w:t>
      </w:r>
      <w:del w:id="159" w:author="Iain Suthers [2]" w:date="2020-11-25T07:04:00Z">
        <w:r w:rsidR="00510ADC" w:rsidRPr="00510ADC" w:rsidDel="000C7737">
          <w:rPr>
            <w:rFonts w:ascii="Calibri" w:hAnsi="Calibri" w:cs="Calibri"/>
          </w:rPr>
          <w:delText>NBSS</w:delText>
        </w:r>
      </w:del>
      <w:ins w:id="160" w:author="Iain Suthers [2]" w:date="2020-11-25T07:04:00Z">
        <w:r w:rsidR="000C7737">
          <w:rPr>
            <w:rFonts w:ascii="Calibri" w:hAnsi="Calibri" w:cs="Calibri"/>
          </w:rPr>
          <w:t>NBSS</w:t>
        </w:r>
      </w:ins>
      <w:r w:rsidR="00510ADC" w:rsidRPr="00510ADC">
        <w:rPr>
          <w:rFonts w:ascii="Calibri" w:hAnsi="Calibri" w:cs="Calibri"/>
        </w:rPr>
        <w:t>; Kerr &amp; Dickie, 2001)</w:t>
      </w:r>
      <w:r w:rsidR="00AC6C18" w:rsidRPr="00215A20">
        <w:rPr>
          <w:rFonts w:asciiTheme="minorHAnsi" w:hAnsiTheme="minorHAnsi" w:cstheme="minorHAnsi"/>
          <w:lang w:val="en-AU"/>
        </w:rPr>
        <w:fldChar w:fldCharType="end"/>
      </w:r>
      <w:r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{"citationID":"oIKgnQDD","properties":{"formattedCitation":"(Krupica et al., 2012; Suthers et al., 2006; Vidondo et al., 1997)","plainCitation":"(Krupica et al., 2012; Suthers et al., 2006; 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377593" w:rsidRPr="00377593">
        <w:rPr>
          <w:rFonts w:ascii="Calibri" w:hAnsi="Calibri" w:cs="Calibri"/>
        </w:rPr>
        <w:t>(Krupica et al., 2012; Suthers et al., 2006; Vidondo et al., 1997)</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00AC6C18"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00AC6C18" w:rsidRPr="00215A20">
        <w:rPr>
          <w:rFonts w:asciiTheme="minorHAnsi" w:hAnsiTheme="minorHAnsi" w:cstheme="minorHAnsi"/>
          <w:lang w:val="en-AU"/>
        </w:rPr>
        <w:t xml:space="preserve"> fraction of small particles </w:t>
      </w:r>
      <w:r w:rsidR="007E03B4">
        <w:rPr>
          <w:rFonts w:asciiTheme="minorHAnsi" w:hAnsiTheme="minorHAnsi" w:cstheme="minorHAnsi"/>
          <w:lang w:val="en-AU"/>
        </w:rPr>
        <w:t xml:space="preserve">is generally thought to </w:t>
      </w:r>
      <w:r w:rsidR="00AC6C18" w:rsidRPr="00215A20">
        <w:rPr>
          <w:rFonts w:asciiTheme="minorHAnsi" w:hAnsiTheme="minorHAnsi" w:cstheme="minorHAnsi"/>
          <w:lang w:val="en-AU"/>
        </w:rPr>
        <w:t>infer higher production and</w:t>
      </w:r>
      <w:r w:rsidR="00FD3E18" w:rsidRPr="00215A20">
        <w:rPr>
          <w:rFonts w:asciiTheme="minorHAnsi" w:hAnsiTheme="minorHAnsi" w:cstheme="minorHAnsi"/>
          <w:lang w:val="en-AU"/>
        </w:rPr>
        <w:t>/or higher</w:t>
      </w:r>
      <w:r w:rsidR="00AC6C18"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{"citationID":"WRNQLM1O","properties":{"formattedCitation":"(Heath, 1995; Kerr &amp; Dickie, 2001; Zhou et al., 2010)","plainCitation":"(Heath, 1995; Kerr &amp;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510ADC" w:rsidRPr="00510ADC">
        <w:rPr>
          <w:rFonts w:ascii="Calibri" w:hAnsi="Calibri" w:cs="Calibri"/>
        </w:rPr>
        <w:t>(Heath, 1995; Kerr &amp; Dickie, 2001; Zhou et al., 2010)</w:t>
      </w:r>
      <w:r w:rsidR="005943F4" w:rsidRPr="00215A20">
        <w:rPr>
          <w:rFonts w:asciiTheme="minorHAnsi" w:hAnsiTheme="minorHAnsi" w:cstheme="minorHAnsi"/>
          <w:lang w:val="en-AU"/>
        </w:rPr>
        <w:fldChar w:fldCharType="end"/>
      </w:r>
      <w:r w:rsidR="00AC6C18" w:rsidRPr="00215A20">
        <w:rPr>
          <w:rFonts w:asciiTheme="minorHAnsi" w:hAnsiTheme="minorHAnsi" w:cstheme="minorHAnsi"/>
          <w:lang w:val="en-AU"/>
        </w:rPr>
        <w:t xml:space="preserve">. </w:t>
      </w:r>
      <w:r w:rsidR="00170AA4">
        <w:rPr>
          <w:rFonts w:asciiTheme="minorHAnsi" w:hAnsiTheme="minorHAnsi" w:cstheme="minorHAnsi"/>
          <w:lang w:val="en-AU"/>
        </w:rPr>
        <w:t xml:space="preserve">Steeper slopes have also been attributed to both </w:t>
      </w:r>
      <w:r w:rsidR="00170AA4" w:rsidRPr="00170AA4">
        <w:rPr>
          <w:rFonts w:asciiTheme="minorHAnsi" w:hAnsiTheme="minorHAnsi" w:cstheme="minorHAnsi"/>
          <w:lang w:val="en-AU"/>
        </w:rPr>
        <w:t>oligotrophic</w:t>
      </w:r>
      <w:r w:rsidR="00170AA4">
        <w:rPr>
          <w:rFonts w:asciiTheme="minorHAnsi" w:hAnsiTheme="minorHAnsi" w:cstheme="minorHAnsi"/>
          <w:lang w:val="en-AU"/>
        </w:rPr>
        <w:t xml:space="preserve"> </w:t>
      </w:r>
      <w:r w:rsidR="009B260D">
        <w:rPr>
          <w:rFonts w:asciiTheme="minorHAnsi" w:hAnsiTheme="minorHAnsi" w:cstheme="minorHAnsi"/>
          <w:lang w:val="en-AU"/>
        </w:rPr>
        <w:t xml:space="preserve">conditions </w:t>
      </w:r>
      <w:r w:rsidR="007E03B4">
        <w:rPr>
          <w:rFonts w:asciiTheme="minorHAnsi" w:hAnsiTheme="minorHAnsi" w:cstheme="minorHAnsi"/>
          <w:lang w:val="en-AU"/>
        </w:rPr>
        <w:t>as nutrients become scarce or</w:t>
      </w:r>
      <w:r w:rsidR="009B260D">
        <w:rPr>
          <w:rFonts w:asciiTheme="minorHAnsi" w:hAnsiTheme="minorHAnsi" w:cstheme="minorHAnsi"/>
          <w:lang w:val="en-AU"/>
        </w:rPr>
        <w:t xml:space="preserve"> </w:t>
      </w:r>
      <w:r w:rsidR="009B260D" w:rsidRPr="00170AA4">
        <w:rPr>
          <w:rFonts w:asciiTheme="minorHAnsi" w:hAnsiTheme="minorHAnsi" w:cstheme="minorHAnsi"/>
          <w:lang w:val="en-AU"/>
        </w:rPr>
        <w:t>and eutrophic conditions</w:t>
      </w:r>
      <w:r w:rsidR="009B260D">
        <w:rPr>
          <w:rFonts w:asciiTheme="minorHAnsi" w:hAnsiTheme="minorHAnsi" w:cstheme="minorHAnsi"/>
          <w:lang w:val="en-AU"/>
        </w:rPr>
        <w:t xml:space="preserve"> as </w:t>
      </w:r>
      <w:r w:rsidR="007E03B4">
        <w:rPr>
          <w:rFonts w:asciiTheme="minorHAnsi" w:hAnsiTheme="minorHAnsi" w:cstheme="minorHAnsi"/>
          <w:lang w:val="en-AU"/>
        </w:rPr>
        <w:t xml:space="preserve">energy transfer between trophic levels become inefficient </w:t>
      </w:r>
      <w:r w:rsidR="00170AA4">
        <w:rPr>
          <w:rFonts w:asciiTheme="minorHAnsi" w:hAnsiTheme="minorHAnsi" w:cstheme="minorHAnsi"/>
          <w:lang w:val="en-AU"/>
        </w:rPr>
        <w:t xml:space="preserve">and slopes should be interpreted cautiously </w:t>
      </w:r>
      <w:r w:rsidR="00170AA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{"citationID":"NxltOoj7","properties":{"formattedCitation":"(Atkinson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170AA4">
        <w:rPr>
          <w:rFonts w:asciiTheme="minorHAnsi" w:hAnsiTheme="minorHAnsi" w:cstheme="minorHAnsi"/>
          <w:lang w:val="en-AU"/>
        </w:rPr>
        <w:fldChar w:fldCharType="separate"/>
      </w:r>
      <w:r w:rsidR="00510ADC" w:rsidRPr="00510ADC">
        <w:rPr>
          <w:rFonts w:ascii="Calibri" w:hAnsi="Calibri" w:cs="Calibri"/>
        </w:rPr>
        <w:t>(Atkinson et al., 2020)</w:t>
      </w:r>
      <w:r w:rsidR="00170AA4">
        <w:rPr>
          <w:rFonts w:asciiTheme="minorHAnsi" w:hAnsiTheme="minorHAnsi" w:cstheme="minorHAnsi"/>
          <w:lang w:val="en-AU"/>
        </w:rPr>
        <w:fldChar w:fldCharType="end"/>
      </w:r>
      <w:r w:rsidR="00170AA4">
        <w:rPr>
          <w:rFonts w:asciiTheme="minorHAnsi" w:hAnsiTheme="minorHAnsi" w:cstheme="minorHAnsi"/>
          <w:lang w:val="en-AU"/>
        </w:rPr>
        <w:t>.</w:t>
      </w:r>
    </w:p>
    <w:p w14:paraId="26372779" w14:textId="05F3E4CC" w:rsidR="009A6B8D" w:rsidRDefault="009A6B8D" w:rsidP="00D715A7">
      <w:pPr>
        <w:pStyle w:val="Text"/>
        <w:spacing w:line="480" w:lineRule="auto"/>
        <w:rPr>
          <w:rFonts w:asciiTheme="minorHAnsi" w:hAnsiTheme="minorHAnsi" w:cstheme="minorHAnsi"/>
          <w:lang w:val="en-AU"/>
        </w:rPr>
      </w:pPr>
      <w:commentRangeStart w:id="161"/>
      <w:r w:rsidRPr="00F15D89">
        <w:rPr>
          <w:rFonts w:asciiTheme="minorHAnsi" w:hAnsiTheme="minorHAnsi" w:cstheme="minorHAnsi"/>
          <w:lang w:val="en-AU"/>
        </w:rPr>
        <w:t>In the south</w:t>
      </w:r>
      <w:r w:rsidR="00B26CB7">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 xml:space="preserve">compared to the offshore oceanic stations which were typically more vertically stratified </w:t>
      </w:r>
      <w:r>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{"citationID":"GKlVXPsK","properties":{"formattedCitation":"(Marcolin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377593" w:rsidRPr="00377593">
        <w:rPr>
          <w:rFonts w:ascii="Calibri" w:hAnsi="Calibri" w:cs="Calibri"/>
        </w:rPr>
        <w:t>(Marcolin et al.,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{"citationID":"4ezbOyAY","properties":{"formattedCitation":"(Irigoien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(Irigoien et al., 2009; Sourisseau &amp; Carlotti, 2006; Vandromme et al.,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w:t>
      </w:r>
      <w:r w:rsidR="00D32402" w:rsidRPr="00F15D89">
        <w:rPr>
          <w:rFonts w:asciiTheme="minorHAnsi" w:hAnsiTheme="minorHAnsi" w:cstheme="minorHAnsi"/>
          <w:lang w:val="en-AU"/>
        </w:rPr>
        <w:lastRenderedPageBreak/>
        <w:t>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{"citationID":"oVowVqmZ","properties":{"formattedCitation":"(Marcolin 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sidR="00D32402">
        <w:rPr>
          <w:rFonts w:asciiTheme="minorHAnsi" w:hAnsiTheme="minorHAnsi" w:cstheme="minorHAnsi"/>
          <w:lang w:val="en-AU"/>
        </w:rPr>
        <w:fldChar w:fldCharType="separate"/>
      </w:r>
      <w:r w:rsidR="00377593" w:rsidRPr="00377593">
        <w:rPr>
          <w:rFonts w:ascii="Calibri" w:hAnsi="Calibri" w:cs="Calibri"/>
        </w:rPr>
        <w:t>(Marcolin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510ADC" w:rsidRPr="00510ADC">
        <w:rPr>
          <w:rFonts w:ascii="Calibri" w:hAnsi="Calibri" w:cs="Calibri"/>
        </w:rPr>
        <w:t>(Aarflot et al., 2019)</w:t>
      </w:r>
      <w:r w:rsidR="00D32402">
        <w:rPr>
          <w:rFonts w:asciiTheme="minorHAnsi" w:hAnsiTheme="minorHAnsi" w:cstheme="minorHAnsi"/>
          <w:lang w:val="en-AU"/>
        </w:rPr>
        <w:fldChar w:fldCharType="end"/>
      </w:r>
      <w:commentRangeEnd w:id="161"/>
      <w:r w:rsidR="00601CA7">
        <w:rPr>
          <w:rStyle w:val="CommentReference"/>
          <w:rFonts w:eastAsia="Calibri"/>
        </w:rPr>
        <w:commentReference w:id="161"/>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223DD850" w:rsidR="000A5294" w:rsidRDefault="00212329"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w:t>
      </w:r>
      <w:r w:rsidR="00962658">
        <w:rPr>
          <w:rFonts w:asciiTheme="minorHAnsi" w:hAnsiTheme="minorHAnsi" w:cstheme="minorHAnsi"/>
          <w:lang w:val="en-AU"/>
        </w:rPr>
        <w:t>ve</w:t>
      </w:r>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ins w:id="162" w:author="Iain Suthers" w:date="2020-11-24T16:25:00Z">
        <w:r w:rsidR="00F9380E">
          <w:rPr>
            <w:rFonts w:asciiTheme="minorHAnsi" w:hAnsiTheme="minorHAnsi" w:cstheme="minorHAnsi"/>
            <w:lang w:val="en-AU"/>
          </w:rPr>
          <w:t>, to explain the high proportion of zooplanktivorous fishes in th</w:t>
        </w:r>
      </w:ins>
      <w:ins w:id="163" w:author="Iain Suthers" w:date="2020-11-24T16:26:00Z">
        <w:r w:rsidR="00F9380E">
          <w:rPr>
            <w:rFonts w:asciiTheme="minorHAnsi" w:hAnsiTheme="minorHAnsi" w:cstheme="minorHAnsi"/>
            <w:lang w:val="en-AU"/>
          </w:rPr>
          <w:t>e mid-latitudes</w:t>
        </w:r>
      </w:ins>
      <w:r>
        <w:rPr>
          <w:rFonts w:asciiTheme="minorHAnsi" w:hAnsiTheme="minorHAnsi" w:cstheme="minorHAnsi"/>
          <w:lang w:val="en-AU"/>
        </w:rPr>
        <w:t>.</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700C6925" w:rsidR="00C06610" w:rsidRPr="00F15D89" w:rsidRDefault="00C06610"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 xml:space="preserve">zooplankton distribution across </w:t>
      </w:r>
      <w:ins w:id="164" w:author="Iain Suthers [2]" w:date="2020-11-25T06:37:00Z">
        <w:r w:rsidR="009A71B8">
          <w:rPr>
            <w:rFonts w:asciiTheme="minorHAnsi" w:hAnsiTheme="minorHAnsi" w:cstheme="minorHAnsi"/>
            <w:lang w:val="en-AU"/>
          </w:rPr>
          <w:t>the</w:t>
        </w:r>
      </w:ins>
      <w:del w:id="165" w:author="Iain Suthers [2]" w:date="2020-11-25T06:37:00Z">
        <w:r w:rsidR="00317953" w:rsidDel="009A71B8">
          <w:rPr>
            <w:rFonts w:asciiTheme="minorHAnsi" w:hAnsiTheme="minorHAnsi" w:cstheme="minorHAnsi"/>
            <w:lang w:val="en-AU"/>
          </w:rPr>
          <w:delText>a</w:delText>
        </w:r>
      </w:del>
      <w:r w:rsidR="00317953">
        <w:rPr>
          <w:rFonts w:asciiTheme="minorHAnsi" w:hAnsiTheme="minorHAnsi" w:cstheme="minorHAnsi"/>
          <w:lang w:val="en-AU"/>
        </w:rPr>
        <w:t xml:space="preserve"> continental shelf</w:t>
      </w:r>
      <w:ins w:id="166" w:author="Iain Suthers [2]" w:date="2020-11-25T06:40:00Z">
        <w:r w:rsidR="009A71B8">
          <w:rPr>
            <w:rFonts w:asciiTheme="minorHAnsi" w:hAnsiTheme="minorHAnsi" w:cstheme="minorHAnsi"/>
            <w:lang w:val="en-AU"/>
          </w:rPr>
          <w:t xml:space="preserve"> in relation to the EAC</w:t>
        </w:r>
      </w:ins>
      <w:del w:id="167" w:author="Iain Suthers [2]" w:date="2020-11-25T06:37:00Z">
        <w:r w:rsidR="00317953" w:rsidDel="009A71B8">
          <w:rPr>
            <w:rFonts w:asciiTheme="minorHAnsi" w:hAnsiTheme="minorHAnsi" w:cstheme="minorHAnsi"/>
            <w:lang w:val="en-AU"/>
          </w:rPr>
          <w:delText xml:space="preserve"> in a WBC region</w:delText>
        </w:r>
      </w:del>
      <w:r w:rsidR="00317953">
        <w:rPr>
          <w:rFonts w:asciiTheme="minorHAnsi" w:hAnsiTheme="minorHAnsi" w:cstheme="minorHAnsi"/>
          <w:lang w:val="en-AU"/>
        </w:rPr>
        <w:t>, and</w:t>
      </w:r>
    </w:p>
    <w:p w14:paraId="4954F147" w14:textId="14FE146C" w:rsidR="00447ABF" w:rsidRDefault="009A71B8" w:rsidP="00D715A7">
      <w:pPr>
        <w:pStyle w:val="Text"/>
        <w:numPr>
          <w:ilvl w:val="0"/>
          <w:numId w:val="20"/>
        </w:numPr>
        <w:spacing w:line="480" w:lineRule="auto"/>
        <w:rPr>
          <w:rFonts w:asciiTheme="minorHAnsi" w:hAnsiTheme="minorHAnsi" w:cstheme="minorHAnsi"/>
          <w:lang w:val="en-AU"/>
        </w:rPr>
      </w:pPr>
      <w:ins w:id="168" w:author="Iain Suthers [2]" w:date="2020-11-25T06:39:00Z">
        <w:r>
          <w:rPr>
            <w:rFonts w:asciiTheme="minorHAnsi" w:hAnsiTheme="minorHAnsi" w:cstheme="minorHAnsi"/>
            <w:lang w:val="en-AU"/>
          </w:rPr>
          <w:t>examine</w:t>
        </w:r>
      </w:ins>
      <w:del w:id="169" w:author="Iain Suthers [2]" w:date="2020-11-25T06:38:00Z">
        <w:r w:rsidR="00212329" w:rsidDel="009A71B8">
          <w:rPr>
            <w:rFonts w:asciiTheme="minorHAnsi" w:hAnsiTheme="minorHAnsi" w:cstheme="minorHAnsi"/>
            <w:lang w:val="en-AU"/>
          </w:rPr>
          <w:delText>Identify</w:delText>
        </w:r>
      </w:del>
      <w:ins w:id="170" w:author="Iain Suthers [2]" w:date="2020-11-25T06:38:00Z">
        <w:r>
          <w:rPr>
            <w:rFonts w:asciiTheme="minorHAnsi" w:hAnsiTheme="minorHAnsi" w:cstheme="minorHAnsi"/>
            <w:lang w:val="en-AU"/>
          </w:rPr>
          <w:t xml:space="preserve"> the</w:t>
        </w:r>
      </w:ins>
      <w:r w:rsidR="00212329">
        <w:rPr>
          <w:rFonts w:asciiTheme="minorHAnsi" w:hAnsiTheme="minorHAnsi" w:cstheme="minorHAnsi"/>
          <w:lang w:val="en-AU"/>
        </w:rPr>
        <w:t xml:space="preserve"> potential drivers of the observed patterns in zooplankton biomass</w:t>
      </w:r>
      <w:r w:rsidR="002E1963">
        <w:rPr>
          <w:rFonts w:asciiTheme="minorHAnsi" w:hAnsiTheme="minorHAnsi" w:cstheme="minorHAnsi"/>
          <w:lang w:val="en-AU"/>
        </w:rPr>
        <w:t xml:space="preserve"> and</w:t>
      </w:r>
      <w:del w:id="171" w:author="Iain Suthers [2]" w:date="2020-11-25T06:38:00Z">
        <w:r w:rsidR="00212329" w:rsidDel="009A71B8">
          <w:rPr>
            <w:rFonts w:asciiTheme="minorHAnsi" w:hAnsiTheme="minorHAnsi" w:cstheme="minorHAnsi"/>
            <w:lang w:val="en-AU"/>
          </w:rPr>
          <w:delText>,</w:delText>
        </w:r>
      </w:del>
      <w:r w:rsidR="00212329">
        <w:rPr>
          <w:rFonts w:asciiTheme="minorHAnsi" w:hAnsiTheme="minorHAnsi" w:cstheme="minorHAnsi"/>
          <w:lang w:val="en-AU"/>
        </w:rPr>
        <w:t xml:space="preserve"> size</w:t>
      </w:r>
      <w:r w:rsidR="002E1963">
        <w:rPr>
          <w:rFonts w:asciiTheme="minorHAnsi" w:hAnsiTheme="minorHAnsi" w:cstheme="minorHAnsi"/>
          <w:lang w:val="en-AU"/>
        </w:rPr>
        <w:t>-structure</w:t>
      </w:r>
      <w:r w:rsidR="008E2B0C">
        <w:rPr>
          <w:rFonts w:asciiTheme="minorHAnsi" w:hAnsiTheme="minorHAnsi" w:cstheme="minorHAnsi"/>
          <w:lang w:val="en-AU"/>
        </w:rPr>
        <w:t>,</w:t>
      </w:r>
      <w:r w:rsidR="00212329">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0CD24236" w14:textId="77777777" w:rsidR="009A71B8" w:rsidRDefault="00447ABF" w:rsidP="00CF4DB0">
      <w:pPr>
        <w:pStyle w:val="Text"/>
        <w:numPr>
          <w:ilvl w:val="0"/>
          <w:numId w:val="20"/>
        </w:numPr>
        <w:spacing w:line="480" w:lineRule="auto"/>
        <w:rPr>
          <w:ins w:id="172" w:author="Iain Suthers [2]" w:date="2020-11-25T06:39:00Z"/>
          <w:rFonts w:asciiTheme="minorHAnsi" w:hAnsiTheme="minorHAnsi" w:cstheme="minorHAnsi"/>
          <w:lang w:val="en-AU"/>
        </w:rPr>
      </w:pPr>
      <w:r w:rsidRPr="00D506C9">
        <w:rPr>
          <w:rFonts w:asciiTheme="minorHAnsi" w:hAnsiTheme="minorHAnsi" w:cstheme="minorHAnsi"/>
          <w:lang w:val="en-AU"/>
        </w:rPr>
        <w:t>Relate our observations to previous research to pr</w:t>
      </w:r>
      <w:r w:rsidR="00C06610" w:rsidRPr="00D506C9">
        <w:rPr>
          <w:rFonts w:asciiTheme="minorHAnsi" w:hAnsiTheme="minorHAnsi" w:cstheme="minorHAnsi"/>
          <w:lang w:val="en-AU"/>
        </w:rPr>
        <w:t xml:space="preserve">opose a general concept of zooplankton </w:t>
      </w:r>
      <w:ins w:id="173" w:author="Iain Suthers [2]" w:date="2020-11-25T06:38:00Z">
        <w:r w:rsidR="009A71B8">
          <w:rPr>
            <w:rFonts w:asciiTheme="minorHAnsi" w:hAnsiTheme="minorHAnsi" w:cstheme="minorHAnsi"/>
            <w:lang w:val="en-AU"/>
          </w:rPr>
          <w:t xml:space="preserve">size-structure </w:t>
        </w:r>
      </w:ins>
      <w:r w:rsidR="00C06610" w:rsidRPr="00D506C9">
        <w:rPr>
          <w:rFonts w:asciiTheme="minorHAnsi" w:hAnsiTheme="minorHAnsi" w:cstheme="minorHAnsi"/>
          <w:lang w:val="en-AU"/>
        </w:rPr>
        <w:t>on continental shel</w:t>
      </w:r>
      <w:r w:rsidRPr="00D506C9">
        <w:rPr>
          <w:rFonts w:asciiTheme="minorHAnsi" w:hAnsiTheme="minorHAnsi" w:cstheme="minorHAnsi"/>
          <w:lang w:val="en-AU"/>
        </w:rPr>
        <w:t>ves</w:t>
      </w:r>
      <w:del w:id="174" w:author="Iain Suthers [2]" w:date="2020-11-25T06:38:00Z">
        <w:r w:rsidR="008E2B0C" w:rsidRPr="00D506C9" w:rsidDel="009A71B8">
          <w:rPr>
            <w:rFonts w:asciiTheme="minorHAnsi" w:hAnsiTheme="minorHAnsi" w:cstheme="minorHAnsi"/>
            <w:lang w:val="en-AU"/>
          </w:rPr>
          <w:delText xml:space="preserve"> under the influence of a WBC</w:delText>
        </w:r>
      </w:del>
      <w:r w:rsidR="00C06610" w:rsidRPr="00D506C9">
        <w:rPr>
          <w:rFonts w:asciiTheme="minorHAnsi" w:hAnsiTheme="minorHAnsi" w:cstheme="minorHAnsi"/>
          <w:lang w:val="en-AU"/>
        </w:rPr>
        <w:t>.</w:t>
      </w:r>
    </w:p>
    <w:p w14:paraId="3F51AF81" w14:textId="77777777" w:rsidR="009A71B8" w:rsidRDefault="009A71B8">
      <w:pPr>
        <w:pStyle w:val="Text"/>
        <w:spacing w:line="480" w:lineRule="auto"/>
        <w:rPr>
          <w:ins w:id="175" w:author="Iain Suthers [2]" w:date="2020-11-25T06:39:00Z"/>
          <w:rFonts w:asciiTheme="minorHAnsi" w:hAnsiTheme="minorHAnsi" w:cstheme="minorHAnsi"/>
          <w:lang w:val="en-AU"/>
        </w:rPr>
        <w:pPrChange w:id="176" w:author="Iain Suthers [2]" w:date="2020-11-25T06:39:00Z">
          <w:pPr>
            <w:pStyle w:val="Text"/>
            <w:numPr>
              <w:numId w:val="20"/>
            </w:numPr>
            <w:spacing w:line="480" w:lineRule="auto"/>
            <w:ind w:left="1080" w:hanging="360"/>
          </w:pPr>
        </w:pPrChange>
      </w:pPr>
    </w:p>
    <w:p w14:paraId="5A0BBAA9" w14:textId="6650A834" w:rsidR="00FE1956" w:rsidRPr="00D506C9" w:rsidRDefault="00FE1956">
      <w:pPr>
        <w:pStyle w:val="Text"/>
        <w:spacing w:line="480" w:lineRule="auto"/>
        <w:rPr>
          <w:rFonts w:asciiTheme="minorHAnsi" w:hAnsiTheme="minorHAnsi" w:cstheme="minorHAnsi"/>
          <w:lang w:val="en-AU"/>
        </w:rPr>
        <w:pPrChange w:id="177" w:author="Iain Suthers [2]" w:date="2020-11-25T06:39:00Z">
          <w:pPr>
            <w:pStyle w:val="Text"/>
            <w:numPr>
              <w:numId w:val="20"/>
            </w:numPr>
            <w:spacing w:line="480" w:lineRule="auto"/>
            <w:ind w:left="1080" w:hanging="360"/>
          </w:pPr>
        </w:pPrChange>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591CEC00" w:rsidR="00C06610" w:rsidRPr="000E48B4" w:rsidRDefault="00871C8A"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ins w:id="178" w:author="Iain Suthers [2]" w:date="2020-11-25T06:40:00Z">
        <w:r w:rsidR="009A71B8">
          <w:rPr>
            <w:rFonts w:asciiTheme="minorHAnsi" w:hAnsiTheme="minorHAnsi" w:cstheme="minorHAnsi"/>
            <w:lang w:val="en-AU"/>
          </w:rPr>
          <w:t xml:space="preserve"> is</w:t>
        </w:r>
      </w:ins>
      <w:del w:id="179" w:author="Iain Suthers [2]" w:date="2020-11-25T06:40:00Z">
        <w:r w:rsidR="00FD3E18" w:rsidDel="009A71B8">
          <w:rPr>
            <w:rFonts w:asciiTheme="minorHAnsi" w:hAnsiTheme="minorHAnsi" w:cstheme="minorHAnsi"/>
            <w:lang w:val="en-AU"/>
          </w:rPr>
          <w:delText>,</w:delText>
        </w:r>
      </w:del>
      <w:r w:rsidR="00FD3E18">
        <w:rPr>
          <w:rFonts w:asciiTheme="minorHAnsi" w:hAnsiTheme="minorHAnsi" w:cstheme="minorHAnsi"/>
          <w:lang w:val="en-AU"/>
        </w:rPr>
        <w:t xml:space="preserve"> the western boundary current of the South Pacific gyre,</w:t>
      </w:r>
      <w:r w:rsidR="00C06610" w:rsidRPr="000E48B4">
        <w:rPr>
          <w:rFonts w:asciiTheme="minorHAnsi" w:hAnsiTheme="minorHAnsi" w:cstheme="minorHAnsi"/>
          <w:lang w:val="en-AU"/>
        </w:rPr>
        <w:t xml:space="preserve"> form</w:t>
      </w:r>
      <w:ins w:id="180" w:author="Iain Suthers [2]" w:date="2020-11-25T06:40:00Z">
        <w:r w:rsidR="009A71B8">
          <w:rPr>
            <w:rFonts w:asciiTheme="minorHAnsi" w:hAnsiTheme="minorHAnsi" w:cstheme="minorHAnsi"/>
            <w:lang w:val="en-AU"/>
          </w:rPr>
          <w:t>ing</w:t>
        </w:r>
      </w:ins>
      <w:del w:id="181" w:author="Iain Suthers [2]" w:date="2020-11-25T06:40:00Z">
        <w:r w:rsidR="00962658" w:rsidDel="009A71B8">
          <w:rPr>
            <w:rFonts w:asciiTheme="minorHAnsi" w:hAnsiTheme="minorHAnsi" w:cstheme="minorHAnsi"/>
            <w:lang w:val="en-AU"/>
          </w:rPr>
          <w:delText>s</w:delText>
        </w:r>
      </w:del>
      <w:r w:rsidR="00C06610"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the Great Barrier Reef and north-eastern Australia</w:t>
      </w:r>
      <w:ins w:id="182" w:author="Iain Suthers [2]" w:date="2020-11-25T06:40:00Z">
        <w:r w:rsidR="009A71B8">
          <w:rPr>
            <w:rFonts w:asciiTheme="minorHAnsi" w:hAnsiTheme="minorHAnsi" w:cstheme="minorHAnsi"/>
            <w:lang w:val="en-AU"/>
          </w:rPr>
          <w:t xml:space="preserve"> (Ridgway and Dunn 2003)</w:t>
        </w:r>
      </w:ins>
      <w:r w:rsidR="00C06610" w:rsidRPr="000E48B4">
        <w:rPr>
          <w:rFonts w:asciiTheme="minorHAnsi" w:hAnsiTheme="minorHAnsi" w:cstheme="minorHAnsi"/>
          <w:lang w:val="en-AU"/>
        </w:rPr>
        <w:t xml:space="preserve">. The southward flowing component, the EAC, flows at </w:t>
      </w:r>
      <w:del w:id="183" w:author="Iain Suthers [2]" w:date="2020-11-25T06:41:00Z">
        <w:r w:rsidR="00C06610" w:rsidRPr="000E48B4" w:rsidDel="009A71B8">
          <w:rPr>
            <w:rFonts w:asciiTheme="minorHAnsi" w:hAnsiTheme="minorHAnsi" w:cstheme="minorHAnsi"/>
            <w:lang w:val="en-AU"/>
          </w:rPr>
          <w:delText xml:space="preserve">approximately </w:delText>
        </w:r>
      </w:del>
      <w:r w:rsidR="00C06610" w:rsidRPr="000E48B4">
        <w:rPr>
          <w:rFonts w:asciiTheme="minorHAnsi" w:hAnsiTheme="minorHAnsi" w:cstheme="minorHAnsi"/>
          <w:lang w:val="en-AU"/>
        </w:rPr>
        <w:t>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lang w:val="en-AU"/>
        </w:rPr>
        <w:instrText>∼</w:instrText>
      </w:r>
      <w:r w:rsidR="00757266">
        <w:rPr>
          <w:rFonts w:asciiTheme="minorHAnsi" w:hAnsiTheme="minorHAnsi" w:cstheme="minorHAnsi"/>
          <w:lang w:val="en-AU"/>
        </w:rPr>
        <w:instrText>1,500 m isobath 50 km offshore but makes large amplitude displacements eastward every 65</w:instrText>
      </w:r>
      <w:r w:rsidR="00757266">
        <w:rPr>
          <w:rFonts w:ascii="Calibri" w:hAnsi="Calibri" w:cs="Calibri"/>
          <w:lang w:val="en-AU"/>
        </w:rPr>
        <w:instrText>–</w:instrText>
      </w:r>
      <w:r w:rsidR="00757266">
        <w:rPr>
          <w:rFonts w:asciiTheme="minorHAnsi" w:hAnsiTheme="minorHAnsi" w:cstheme="minorHAnsi"/>
          <w:lang w:val="en-AU"/>
        </w:rPr>
        <w:instrText>100 days</w:instrText>
      </w:r>
      <w:r w:rsidR="00757266">
        <w:rPr>
          <w:rFonts w:ascii="Calibri" w:hAnsi="Calibri" w:cs="Calibri"/>
          <w:lang w:val="en-AU"/>
        </w:rPr>
        <w:instrText>—</w:instrText>
      </w:r>
      <w:r w:rsidR="00757266">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lang w:val="en-AU"/>
        </w:rPr>
        <w:instrText>∼</w:instrText>
      </w:r>
      <w:r w:rsidR="00757266">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(Archer et al.,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w:t>
      </w:r>
      <w:del w:id="184" w:author="Iain Suthers [2]" w:date="2020-11-25T06:41:00Z">
        <w:r w:rsidR="00C06610" w:rsidRPr="000E48B4" w:rsidDel="009A71B8">
          <w:rPr>
            <w:rFonts w:asciiTheme="minorHAnsi" w:hAnsiTheme="minorHAnsi" w:cstheme="minorHAnsi"/>
            <w:lang w:val="en-AU"/>
          </w:rPr>
          <w:delText xml:space="preserve">at </w:delText>
        </w:r>
      </w:del>
      <w:ins w:id="185" w:author="Iain Suthers [2]" w:date="2020-11-25T06:41:00Z">
        <w:r w:rsidR="009A71B8">
          <w:rPr>
            <w:rFonts w:asciiTheme="minorHAnsi" w:hAnsiTheme="minorHAnsi" w:cstheme="minorHAnsi"/>
            <w:lang w:val="en-AU"/>
          </w:rPr>
          <w:t>between</w:t>
        </w:r>
        <w:r w:rsidR="009A71B8" w:rsidRPr="000E48B4">
          <w:rPr>
            <w:rFonts w:asciiTheme="minorHAnsi" w:hAnsiTheme="minorHAnsi" w:cstheme="minorHAnsi"/>
            <w:lang w:val="en-AU"/>
          </w:rPr>
          <w:t xml:space="preserve"> </w:t>
        </w:r>
      </w:ins>
      <w:r w:rsidR="00C06610" w:rsidRPr="000E48B4">
        <w:rPr>
          <w:rFonts w:asciiTheme="minorHAnsi" w:hAnsiTheme="minorHAnsi" w:cstheme="minorHAnsi"/>
          <w:lang w:val="en-AU"/>
        </w:rPr>
        <w:t xml:space="preserve">approximately 30 – 32°S and continues to flow eastward as the EAC eastern extension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(Cetina-Heredia et al., 2014; Oke et al.,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{"citationID":"MQEoJVlq","properties":{"formattedCitation":"(Schaeffer &amp; Roughan, 2015)","plainCitation":"(Schaeffer &amp;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&amp;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757266">
        <w:rPr>
          <w:rFonts w:ascii="Cambria Math" w:hAnsi="Cambria Math" w:cs="Cambria Math"/>
          <w:lang w:val="en-AU"/>
        </w:rPr>
        <w:instrText>∼</w:instrText>
      </w:r>
      <w:r w:rsidR="00757266">
        <w:rPr>
          <w:rFonts w:asciiTheme="minorHAnsi" w:hAnsiTheme="minorHAnsi" w:cstheme="minorHAnsi"/>
          <w:lang w:val="en-AU"/>
        </w:rPr>
        <w:instrText>32</w:instrText>
      </w:r>
      <w:r w:rsidR="00757266">
        <w:rPr>
          <w:rFonts w:ascii="Calibri" w:hAnsi="Calibri" w:cs="Calibri"/>
          <w:lang w:val="en-AU"/>
        </w:rPr>
        <w:instrText>°</w:instrText>
      </w:r>
      <w:r w:rsidR="00757266">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commentRangeStart w:id="186"/>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{"citationID":"49km3Ipn","properties":{"formattedCitation":"(L. H. Armbrecht et al., 2015; Linda H. Armbrecht et al., 2014)","plainCitation":"(L. H. Armbrecht et al., 2015; Linda H. Armbrecht et al., 2014)","noteIndex":0},"citationItems":[{"id":306,"uris":["http://zotero.org/users/local/U6DoygBa/items/G3JPG7PZ"],"uri":["http://zotero.org/users/local/U6DoygBa/items/G3JPG7PZ"],"itemData":{"id":306,"type":"article-journal","abstract":"Phytoplankton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(L. H. Armbrecht et al., 2015; Linda H. Armbrecht et al., 2014)</w:t>
      </w:r>
      <w:r w:rsidR="00C06610" w:rsidRPr="000E48B4">
        <w:rPr>
          <w:rFonts w:asciiTheme="minorHAnsi" w:eastAsia="Times New Roman" w:hAnsiTheme="minorHAnsi" w:cstheme="minorHAnsi"/>
          <w:szCs w:val="24"/>
          <w:lang w:val="en-AU"/>
        </w:rPr>
        <w:fldChar w:fldCharType="end"/>
      </w:r>
      <w:commentRangeEnd w:id="186"/>
      <w:r w:rsidR="00AC6993">
        <w:rPr>
          <w:rStyle w:val="CommentReference"/>
        </w:rPr>
        <w:commentReference w:id="186"/>
      </w:r>
      <w:r w:rsidR="00C06610" w:rsidRPr="000E48B4">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38EF7A85"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SeaSoar. The </w:t>
      </w:r>
      <w:r w:rsidR="00871C8A">
        <w:rPr>
          <w:rFonts w:asciiTheme="minorHAnsi" w:hAnsiTheme="minorHAnsi" w:cstheme="minorHAnsi"/>
          <w:b w:val="0"/>
          <w:bCs w:val="0"/>
          <w:lang w:val="en-AU"/>
        </w:rPr>
        <w:t>SeaSoar</w:t>
      </w:r>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previous </w:t>
      </w:r>
      <w:commentRangeStart w:id="187"/>
      <w:r w:rsidR="00871C8A" w:rsidRPr="005D44A7">
        <w:rPr>
          <w:rFonts w:asciiTheme="minorHAnsi" w:hAnsiTheme="minorHAnsi" w:cstheme="minorHAnsi"/>
          <w:b w:val="0"/>
          <w:bCs w:val="0"/>
          <w:lang w:val="en-AU"/>
        </w:rPr>
        <w:t>studies</w:t>
      </w:r>
      <w:commentRangeEnd w:id="187"/>
      <w:r w:rsidR="00CB6D31">
        <w:rPr>
          <w:rStyle w:val="CommentReference"/>
          <w:rFonts w:eastAsia="Calibri"/>
          <w:b w:val="0"/>
          <w:bCs w:val="0"/>
          <w:kern w:val="0"/>
        </w:rPr>
        <w:commentReference w:id="187"/>
      </w:r>
      <w:r w:rsidR="00871C8A" w:rsidRPr="005D44A7">
        <w:rPr>
          <w:rFonts w:asciiTheme="minorHAnsi" w:hAnsiTheme="minorHAnsi" w:cstheme="minorHAnsi"/>
          <w:b w:val="0"/>
          <w:bCs w:val="0"/>
          <w:lang w:val="en-AU"/>
        </w:rPr>
        <w:t xml:space="preserve"> </w:t>
      </w:r>
      <w:r w:rsidR="00871C8A" w:rsidRPr="005D44A7">
        <w:rPr>
          <w:rFonts w:asciiTheme="minorHAnsi" w:hAnsiTheme="minorHAnsi" w:cstheme="minorHAnsi"/>
          <w:b w:val="0"/>
          <w:bCs w:val="0"/>
          <w:lang w:val="en-AU"/>
        </w:rPr>
        <w:fldChar w:fldCharType="begin"/>
      </w:r>
      <w:r w:rsidR="00757266">
        <w:rPr>
          <w:rFonts w:asciiTheme="minorHAnsi" w:hAnsiTheme="minorHAnsi" w:cstheme="minorHAnsi"/>
          <w:b w:val="0"/>
          <w:bCs w:val="0"/>
          <w:lang w:val="en-AU"/>
        </w:rPr>
        <w:instrText xml:space="preserve"> ADDIN ZOTERO_ITEM CSL_CITATION {"citationID":"SkhfdM7G","properties":{"formattedCitation":"(Baird et al., 2008; Tomczak et al., 2004)","plainCitation":"(Baird et al., 2008; Tomczak et al., 2004)","noteIndex":0},"citationItems":[{"id":1427,"uris":["http://zotero.org/users/local/U6DoygBa/items/3KQFHR2D"],"uri":["http://zotero.org/users/local/U6DoygBa/items/3KQFHR2D"],"itemData":{"id":1427,"type":"article-journal","abstract":"A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5D44A7">
        <w:rPr>
          <w:rFonts w:asciiTheme="minorHAnsi" w:hAnsiTheme="minorHAnsi" w:cstheme="minorHAnsi"/>
          <w:b w:val="0"/>
          <w:bCs w:val="0"/>
          <w:lang w:val="en-AU"/>
        </w:rPr>
        <w:fldChar w:fldCharType="separate"/>
      </w:r>
      <w:r w:rsidR="00510ADC" w:rsidRPr="00510ADC">
        <w:rPr>
          <w:rFonts w:ascii="Calibri" w:hAnsi="Calibri" w:cs="Calibri"/>
        </w:rPr>
        <w:t>(Baird et al., 2008; Tomczak et al., 2004)</w:t>
      </w:r>
      <w:r w:rsidR="00871C8A" w:rsidRPr="005D44A7">
        <w:rPr>
          <w:rFonts w:asciiTheme="minorHAnsi" w:hAnsiTheme="minorHAnsi" w:cstheme="minorHAnsi"/>
          <w:b w:val="0"/>
          <w:bCs w:val="0"/>
          <w:lang w:val="en-AU"/>
        </w:rPr>
        <w:fldChar w:fldCharType="end"/>
      </w:r>
      <w:r w:rsidR="005F0C51" w:rsidRPr="005D44A7">
        <w:rPr>
          <w:rFonts w:asciiTheme="minorHAnsi" w:hAnsiTheme="minorHAnsi" w:cstheme="minorHAnsi"/>
          <w:b w:val="0"/>
          <w:bCs w:val="0"/>
          <w:lang w:val="en-AU"/>
        </w:rPr>
        <w:t xml:space="preserve">. Mounted on the </w:t>
      </w:r>
      <w:r w:rsidR="00293DBB" w:rsidRPr="005D44A7">
        <w:rPr>
          <w:rFonts w:asciiTheme="minorHAnsi" w:hAnsiTheme="minorHAnsi" w:cstheme="minorHAnsi"/>
          <w:b w:val="0"/>
          <w:bCs w:val="0"/>
          <w:lang w:val="en-AU"/>
        </w:rPr>
        <w:t>SeaSoar</w:t>
      </w:r>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r w:rsidR="00014258" w:rsidRPr="00014258">
        <w:rPr>
          <w:rFonts w:asciiTheme="minorHAnsi" w:hAnsiTheme="minorHAnsi" w:cstheme="minorHAnsi"/>
          <w:b w:val="0"/>
          <w:bCs w:val="0"/>
          <w:lang w:val="en-AU"/>
        </w:rPr>
        <w:t>Paroscientific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r>
        <w:rPr>
          <w:rFonts w:asciiTheme="minorHAnsi" w:hAnsiTheme="minorHAnsi" w:cstheme="minorHAnsi"/>
          <w:b w:val="0"/>
          <w:bCs w:val="0"/>
          <w:lang w:val="en-AU"/>
        </w:rPr>
        <w:t>SeaSoar</w:t>
      </w:r>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88"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273150">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273150">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273150">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lastRenderedPageBreak/>
              <w:t>North Solitary</w:t>
            </w:r>
          </w:p>
        </w:tc>
        <w:tc>
          <w:tcPr>
            <w:tcW w:w="1346" w:type="dxa"/>
          </w:tcPr>
          <w:p w14:paraId="7654ABFA"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273150">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tcPr>
          <w:p w14:paraId="6B348F13"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88"/>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23BAC542"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5"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xml:space="preserve">) alongshore velocity was calculated for the 10-year </w:t>
      </w:r>
      <w:r>
        <w:rPr>
          <w:rFonts w:asciiTheme="minorHAnsi" w:hAnsiTheme="minorHAnsi" w:cstheme="minorHAnsi"/>
          <w:szCs w:val="24"/>
          <w:lang w:val="en-AU"/>
        </w:rPr>
        <w:lastRenderedPageBreak/>
        <w:t>period by averaging the daily velocities</w:t>
      </w:r>
      <w:r w:rsidRPr="00F15D89">
        <w:rPr>
          <w:rFonts w:asciiTheme="minorHAnsi" w:hAnsiTheme="minorHAnsi" w:cstheme="minorHAnsi"/>
          <w:szCs w:val="24"/>
          <w:lang w:val="en-AU"/>
        </w:rPr>
        <w:t xml:space="preserve">. </w:t>
      </w:r>
      <w:commentRangeStart w:id="189"/>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w:t>
      </w:r>
      <w:commentRangeEnd w:id="189"/>
      <w:r w:rsidR="00CB6D31">
        <w:rPr>
          <w:rStyle w:val="CommentReference"/>
        </w:rPr>
        <w:commentReference w:id="189"/>
      </w:r>
      <w:r w:rsidR="00293DBB">
        <w:rPr>
          <w:rFonts w:asciiTheme="minorHAnsi" w:hAnsiTheme="minorHAnsi" w:cstheme="minorHAnsi"/>
          <w:szCs w:val="24"/>
          <w:lang w:val="en-AU"/>
        </w:rPr>
        <w:t xml:space="preserve">n, extending its influence over the continental shelf </w:t>
      </w:r>
      <w:r w:rsidR="00293DB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510ADC" w:rsidRPr="00510ADC">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66CE3F0D"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26520334"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510ADC" w:rsidRPr="00510ADC">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{"citationID":"uPNYajWZ","properties":{"formattedCitation":"(Baird et al., 2008; e.g. Suthers et al., 2006)","plainCitation":"(Baird et al., 2008; e.g.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77593" w:rsidRPr="00377593">
        <w:rPr>
          <w:rFonts w:ascii="Calibri" w:hAnsi="Calibri" w:cs="Calibri"/>
        </w:rPr>
        <w:t>(Baird et al., 2008; e.g. Suthers et al., 2006)</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{"citationID":"6hCkzDk1","properties":{"formattedCitation":"(Suthers 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377593" w:rsidRPr="00377593">
        <w:rPr>
          <w:rFonts w:ascii="Calibri" w:hAnsi="Calibri" w:cs="Calibri"/>
        </w:rPr>
        <w:t>(Suthers et al.,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DB1ED2">
        <w:rPr>
          <w:rFonts w:asciiTheme="minorHAnsi" w:hAnsiTheme="minorHAnsi" w:cstheme="minorHAnsi"/>
          <w:szCs w:val="24"/>
          <w:lang w:val="en-AU"/>
        </w:rPr>
        <w:t xml:space="preserve">As the region of </w:t>
      </w:r>
      <w:r w:rsidR="002E4EA7">
        <w:rPr>
          <w:rFonts w:asciiTheme="minorHAnsi" w:hAnsiTheme="minorHAnsi" w:cstheme="minorHAnsi"/>
          <w:szCs w:val="24"/>
          <w:lang w:val="en-AU"/>
        </w:rPr>
        <w:t>our</w:t>
      </w:r>
      <w:r w:rsidR="00DB1ED2">
        <w:rPr>
          <w:rFonts w:asciiTheme="minorHAnsi" w:hAnsiTheme="minorHAnsi" w:cstheme="minorHAnsi"/>
          <w:szCs w:val="24"/>
          <w:lang w:val="en-AU"/>
        </w:rPr>
        <w:t xml:space="preserve"> study had </w:t>
      </w:r>
      <w:del w:id="190" w:author="Iain Suthers [2]" w:date="2020-11-25T07:02:00Z">
        <w:r w:rsidR="00DB1ED2" w:rsidDel="00ED704C">
          <w:rPr>
            <w:rFonts w:asciiTheme="minorHAnsi" w:hAnsiTheme="minorHAnsi" w:cstheme="minorHAnsi"/>
            <w:szCs w:val="24"/>
            <w:lang w:val="en-AU"/>
          </w:rPr>
          <w:delText xml:space="preserve">very </w:delText>
        </w:r>
      </w:del>
      <w:r w:rsidR="00DB1ED2">
        <w:rPr>
          <w:rFonts w:asciiTheme="minorHAnsi" w:hAnsiTheme="minorHAnsi" w:cstheme="minorHAnsi"/>
          <w:szCs w:val="24"/>
          <w:lang w:val="en-AU"/>
        </w:rPr>
        <w:t xml:space="preserve">low chlorophyll-a levels and turbidity during our study we are confident there </w:t>
      </w:r>
      <w:ins w:id="191" w:author="Iain Suthers [2]" w:date="2020-11-25T07:02:00Z">
        <w:r w:rsidR="00ED704C">
          <w:rPr>
            <w:rFonts w:asciiTheme="minorHAnsi" w:hAnsiTheme="minorHAnsi" w:cstheme="minorHAnsi"/>
            <w:szCs w:val="24"/>
            <w:lang w:val="en-AU"/>
          </w:rPr>
          <w:t>wa</w:t>
        </w:r>
      </w:ins>
      <w:del w:id="192" w:author="Iain Suthers [2]" w:date="2020-11-25T07:02:00Z">
        <w:r w:rsidR="00DB1ED2" w:rsidDel="00ED704C">
          <w:rPr>
            <w:rFonts w:asciiTheme="minorHAnsi" w:hAnsiTheme="minorHAnsi" w:cstheme="minorHAnsi"/>
            <w:szCs w:val="24"/>
            <w:lang w:val="en-AU"/>
          </w:rPr>
          <w:delText>i</w:delText>
        </w:r>
      </w:del>
      <w:r w:rsidR="00DB1ED2">
        <w:rPr>
          <w:rFonts w:asciiTheme="minorHAnsi" w:hAnsiTheme="minorHAnsi" w:cstheme="minorHAnsi"/>
          <w:szCs w:val="24"/>
          <w:lang w:val="en-AU"/>
        </w:rPr>
        <w:t>s a low amount of detritus that would not change the results of our assumption that</w:t>
      </w:r>
      <w:r w:rsidR="000A5B34">
        <w:rPr>
          <w:rFonts w:asciiTheme="minorHAnsi" w:hAnsiTheme="minorHAnsi" w:cstheme="minorHAnsi"/>
          <w:szCs w:val="24"/>
          <w:lang w:val="en-AU"/>
        </w:rPr>
        <w:t xml:space="preserve"> all particles recorded are </w:t>
      </w:r>
      <w:ins w:id="193" w:author="Iain Suthers [2]" w:date="2020-11-25T07:03:00Z">
        <w:r w:rsidR="00ED704C">
          <w:rPr>
            <w:rFonts w:asciiTheme="minorHAnsi" w:hAnsiTheme="minorHAnsi" w:cstheme="minorHAnsi"/>
            <w:szCs w:val="24"/>
            <w:lang w:val="en-AU"/>
          </w:rPr>
          <w:t>part of the p</w:t>
        </w:r>
      </w:ins>
      <w:del w:id="194" w:author="Iain Suthers [2]" w:date="2020-11-25T07:03:00Z">
        <w:r w:rsidR="000A5B34" w:rsidDel="00ED704C">
          <w:rPr>
            <w:rFonts w:asciiTheme="minorHAnsi" w:hAnsiTheme="minorHAnsi" w:cstheme="minorHAnsi"/>
            <w:szCs w:val="24"/>
            <w:lang w:val="en-AU"/>
          </w:rPr>
          <w:delText>zoop</w:delText>
        </w:r>
      </w:del>
      <w:r w:rsidR="000A5B34">
        <w:rPr>
          <w:rFonts w:asciiTheme="minorHAnsi" w:hAnsiTheme="minorHAnsi" w:cstheme="minorHAnsi"/>
          <w:szCs w:val="24"/>
          <w:lang w:val="en-AU"/>
        </w:rPr>
        <w:t>lankton</w:t>
      </w:r>
      <w:ins w:id="195" w:author="Iain Suthers [2]" w:date="2020-11-25T07:03:00Z">
        <w:r w:rsidR="00ED704C">
          <w:rPr>
            <w:rFonts w:asciiTheme="minorHAnsi" w:hAnsiTheme="minorHAnsi" w:cstheme="minorHAnsi"/>
            <w:szCs w:val="24"/>
            <w:lang w:val="en-AU"/>
          </w:rPr>
          <w:t>ic ecosystem</w:t>
        </w:r>
      </w:ins>
      <w:r w:rsidR="00DB1ED2">
        <w:rPr>
          <w:rFonts w:asciiTheme="minorHAnsi" w:hAnsiTheme="minorHAnsi" w:cstheme="minorHAnsi"/>
          <w:szCs w:val="24"/>
          <w:lang w:val="en-AU"/>
        </w:rPr>
        <w:t xml:space="preserve"> </w:t>
      </w:r>
      <w:r w:rsidR="00DB1ED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{"citationID":"8hdoXDiP","properties":{"formattedCitation":"(Espinasse 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DB1ED2">
        <w:rPr>
          <w:rFonts w:asciiTheme="minorHAnsi" w:hAnsiTheme="minorHAnsi" w:cstheme="minorHAnsi"/>
          <w:szCs w:val="24"/>
          <w:lang w:val="en-AU"/>
        </w:rPr>
        <w:fldChar w:fldCharType="separate"/>
      </w:r>
      <w:r w:rsidR="00510ADC" w:rsidRPr="00510ADC">
        <w:rPr>
          <w:rFonts w:ascii="Calibri" w:hAnsi="Calibri" w:cs="Calibri"/>
        </w:rPr>
        <w:t>(Espinasse et al., 2018)</w:t>
      </w:r>
      <w:r w:rsidR="00DB1ED2">
        <w:rPr>
          <w:rFonts w:asciiTheme="minorHAnsi" w:hAnsiTheme="minorHAnsi" w:cstheme="minorHAnsi"/>
          <w:szCs w:val="24"/>
          <w:lang w:val="en-AU"/>
        </w:rPr>
        <w:fldChar w:fldCharType="end"/>
      </w:r>
      <w:r w:rsidR="00DB1ED2">
        <w:rPr>
          <w:rFonts w:asciiTheme="minorHAnsi" w:hAnsiTheme="minorHAnsi" w:cstheme="minorHAnsi"/>
          <w:szCs w:val="24"/>
          <w:lang w:val="en-AU"/>
        </w:rPr>
        <w:t xml:space="preserve">. </w:t>
      </w:r>
      <w:r w:rsidR="00285701">
        <w:rPr>
          <w:rFonts w:asciiTheme="minorHAnsi" w:hAnsiTheme="minorHAnsi" w:cstheme="minorHAnsi"/>
          <w:szCs w:val="24"/>
          <w:lang w:val="en-AU"/>
        </w:rPr>
        <w:t>W</w:t>
      </w:r>
      <w:r w:rsidR="00DB1ED2">
        <w:rPr>
          <w:rFonts w:asciiTheme="minorHAnsi" w:hAnsiTheme="minorHAnsi" w:cstheme="minorHAnsi"/>
          <w:szCs w:val="24"/>
          <w:lang w:val="en-AU"/>
        </w:rPr>
        <w:t xml:space="preserve">e are most interested in quantifying the overall </w:t>
      </w:r>
      <w:del w:id="196" w:author="Iain Suthers [2]" w:date="2020-11-25T07:28:00Z">
        <w:r w:rsidR="00DB1ED2" w:rsidDel="008C747F">
          <w:rPr>
            <w:rFonts w:asciiTheme="minorHAnsi" w:hAnsiTheme="minorHAnsi" w:cstheme="minorHAnsi"/>
            <w:szCs w:val="24"/>
            <w:lang w:val="en-AU"/>
          </w:rPr>
          <w:delText xml:space="preserve">community </w:delText>
        </w:r>
      </w:del>
      <w:ins w:id="197" w:author="Iain Suthers [2]" w:date="2020-11-25T07:28:00Z">
        <w:r w:rsidR="008C747F">
          <w:rPr>
            <w:rFonts w:asciiTheme="minorHAnsi" w:hAnsiTheme="minorHAnsi" w:cstheme="minorHAnsi"/>
            <w:szCs w:val="24"/>
            <w:lang w:val="en-AU"/>
          </w:rPr>
          <w:t xml:space="preserve">size-structure </w:t>
        </w:r>
      </w:ins>
      <w:r w:rsidR="00DB1ED2">
        <w:rPr>
          <w:rFonts w:asciiTheme="minorHAnsi" w:hAnsiTheme="minorHAnsi" w:cstheme="minorHAnsi"/>
          <w:szCs w:val="24"/>
          <w:lang w:val="en-AU"/>
        </w:rPr>
        <w:t xml:space="preserve">trend by looking at general trends in particle size and abundance. </w:t>
      </w:r>
      <w:r w:rsidR="0072314A">
        <w:rPr>
          <w:rFonts w:asciiTheme="minorHAnsi" w:hAnsiTheme="minorHAnsi" w:cstheme="minorHAnsi"/>
          <w:szCs w:val="24"/>
          <w:lang w:val="en-AU"/>
        </w:rPr>
        <w:t xml:space="preserve"> </w:t>
      </w:r>
    </w:p>
    <w:p w14:paraId="35003A31" w14:textId="23406A0C"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lastRenderedPageBreak/>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510ADC" w:rsidRPr="00510ADC">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510ADC" w:rsidRPr="00510ADC">
        <w:rPr>
          <w:rFonts w:ascii="Calibri" w:hAnsi="Calibri" w:cs="Calibri"/>
        </w:rPr>
        <w:t>(Krupica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ins w:id="198" w:author="Iain Suthers [2]" w:date="2020-11-25T06:51:00Z">
        <w:r w:rsidR="00CB6D31">
          <w:rPr>
            <w:rFonts w:asciiTheme="minorHAnsi" w:hAnsiTheme="minorHAnsi" w:cstheme="minorHAnsi"/>
            <w:lang w:val="en-AU"/>
          </w:rPr>
          <w:t>s</w:t>
        </w:r>
      </w:ins>
      <w:r w:rsidR="00F45DC0">
        <w:rPr>
          <w:rFonts w:asciiTheme="minorHAnsi" w:hAnsiTheme="minorHAnsi" w:cstheme="minorHAnsi"/>
          <w:lang w:val="en-AU"/>
        </w:rPr>
        <w:t xml:space="preserve"> </w:t>
      </w:r>
      <w:del w:id="199" w:author="Iain Suthers [2]" w:date="2020-11-25T06:51:00Z">
        <w:r w:rsidR="00F45DC0" w:rsidDel="00CB6D31">
          <w:rPr>
            <w:rFonts w:asciiTheme="minorHAnsi" w:hAnsiTheme="minorHAnsi" w:cstheme="minorHAnsi"/>
            <w:lang w:val="en-AU"/>
          </w:rPr>
          <w:delText xml:space="preserve"> </w:delText>
        </w:r>
      </w:del>
      <w:r w:rsidR="00F45DC0">
        <w:rPr>
          <w:rFonts w:asciiTheme="minorHAnsi" w:hAnsiTheme="minorHAnsi" w:cstheme="minorHAnsi"/>
          <w:lang w:val="en-AU"/>
        </w:rPr>
        <w:t xml:space="preserve">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{"citationID":"7gG9H7Dv","properties":{"formattedCitation":"(Baird et al., 2008; Suthers et al., 2006)","plainCitation":"(Baird et al., 2008;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377593" w:rsidRPr="00377593">
        <w:rPr>
          <w:rFonts w:ascii="Calibri" w:hAnsi="Calibri" w:cs="Calibri"/>
        </w:rPr>
        <w:t>(Baird et al., 2008; Suthers et al., 2006)</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6915A527"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510ADC" w:rsidRPr="00510ADC">
        <w:rPr>
          <w:rFonts w:ascii="Calibri" w:hAnsi="Calibri" w:cs="Calibri"/>
        </w:rPr>
        <w:t>(Vidondo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(μm)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510ADC" w:rsidRPr="00510ADC">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12414EF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lastRenderedPageBreak/>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‘akima’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{"citationID":"BZkblyUz","properties":{"formattedCitation":"(Akima &amp; Gebhardt, 2020)","plainCitation":"(Akima &amp;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510ADC" w:rsidRPr="00510ADC">
        <w:rPr>
          <w:rFonts w:ascii="Calibri" w:hAnsi="Calibri" w:cs="Calibri"/>
        </w:rPr>
        <w:t>(Akima &amp;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‘ggplot’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CB6D31" w:rsidRDefault="001D43B9" w:rsidP="00D715A7">
      <w:pPr>
        <w:spacing w:after="240" w:line="480" w:lineRule="auto"/>
        <w:rPr>
          <w:rFonts w:asciiTheme="minorHAnsi" w:hAnsiTheme="minorHAnsi" w:cstheme="minorHAnsi"/>
          <w:b/>
          <w:bCs/>
          <w:szCs w:val="24"/>
          <w:lang w:val="en-AU"/>
          <w:rPrChange w:id="200" w:author="Iain Suthers [2]" w:date="2020-11-25T06:54:00Z">
            <w:rPr>
              <w:rFonts w:asciiTheme="minorHAnsi" w:hAnsiTheme="minorHAnsi" w:cstheme="minorHAnsi"/>
              <w:b/>
              <w:bCs/>
              <w:color w:val="FF0000"/>
              <w:szCs w:val="24"/>
              <w:lang w:val="en-AU"/>
            </w:rPr>
          </w:rPrChange>
        </w:rPr>
      </w:pPr>
    </w:p>
    <w:p w14:paraId="68B1DDDA" w14:textId="705B6011" w:rsidR="00196D4E" w:rsidRPr="00CB6D31" w:rsidRDefault="007A68ED" w:rsidP="00D715A7">
      <w:pPr>
        <w:spacing w:line="480" w:lineRule="auto"/>
        <w:rPr>
          <w:rFonts w:asciiTheme="minorHAnsi" w:hAnsiTheme="minorHAnsi" w:cstheme="minorHAnsi"/>
          <w:b/>
          <w:bCs/>
          <w:lang w:val="en-AU"/>
          <w:rPrChange w:id="201" w:author="Iain Suthers [2]" w:date="2020-11-25T06:54:00Z">
            <w:rPr>
              <w:rFonts w:asciiTheme="minorHAnsi" w:hAnsiTheme="minorHAnsi" w:cstheme="minorHAnsi"/>
              <w:b/>
              <w:bCs/>
              <w:color w:val="FF0000"/>
              <w:lang w:val="en-AU"/>
            </w:rPr>
          </w:rPrChange>
        </w:rPr>
      </w:pPr>
      <w:r w:rsidRPr="00CB6D31">
        <w:rPr>
          <w:rFonts w:asciiTheme="minorHAnsi" w:hAnsiTheme="minorHAnsi" w:cstheme="minorHAnsi"/>
          <w:i/>
          <w:iCs/>
          <w:lang w:val="en-AU"/>
        </w:rPr>
        <w:t>A global</w:t>
      </w:r>
      <w:r w:rsidR="00B3397D" w:rsidRPr="00CB6D31">
        <w:rPr>
          <w:rFonts w:asciiTheme="minorHAnsi" w:hAnsiTheme="minorHAnsi" w:cstheme="minorHAnsi"/>
          <w:i/>
          <w:iCs/>
          <w:lang w:val="en-AU"/>
        </w:rPr>
        <w:t xml:space="preserve"> context</w:t>
      </w:r>
    </w:p>
    <w:p w14:paraId="594CD3D1" w14:textId="15A37A24" w:rsidR="00E10671" w:rsidRDefault="00B3397D"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w:t>
      </w:r>
      <w:ins w:id="202" w:author="Iain Suthers [2]" w:date="2020-11-25T06:56:00Z">
        <w:r w:rsidR="00ED704C">
          <w:rPr>
            <w:rFonts w:asciiTheme="minorHAnsi" w:hAnsiTheme="minorHAnsi" w:cstheme="minorHAnsi"/>
            <w:lang w:val="en-AU"/>
          </w:rPr>
          <w:t xml:space="preserve">14 </w:t>
        </w:r>
      </w:ins>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t>
      </w:r>
      <w:del w:id="203" w:author="Iain Suthers [2]" w:date="2020-11-25T06:56:00Z">
        <w:r w:rsidR="00974A9E" w:rsidRPr="00F4183D" w:rsidDel="00ED704C">
          <w:rPr>
            <w:rFonts w:asciiTheme="minorHAnsi" w:hAnsiTheme="minorHAnsi" w:cstheme="minorHAnsi"/>
            <w:lang w:val="en-AU"/>
          </w:rPr>
          <w:delText xml:space="preserve">We identified </w:delText>
        </w:r>
        <w:r w:rsidR="00AA4915" w:rsidRPr="00F4183D" w:rsidDel="00ED704C">
          <w:rPr>
            <w:rFonts w:asciiTheme="minorHAnsi" w:hAnsiTheme="minorHAnsi" w:cstheme="minorHAnsi"/>
            <w:lang w:val="en-AU"/>
          </w:rPr>
          <w:delText>1</w:delText>
        </w:r>
        <w:r w:rsidR="00F4183D" w:rsidRPr="00F4183D" w:rsidDel="00ED704C">
          <w:rPr>
            <w:rFonts w:asciiTheme="minorHAnsi" w:hAnsiTheme="minorHAnsi" w:cstheme="minorHAnsi"/>
            <w:lang w:val="en-AU"/>
          </w:rPr>
          <w:delText>4</w:delText>
        </w:r>
        <w:r w:rsidR="00AA4915" w:rsidRPr="00F4183D" w:rsidDel="00ED704C">
          <w:rPr>
            <w:rFonts w:asciiTheme="minorHAnsi" w:hAnsiTheme="minorHAnsi" w:cstheme="minorHAnsi"/>
            <w:lang w:val="en-AU"/>
          </w:rPr>
          <w:delText xml:space="preserve"> additional</w:delText>
        </w:r>
        <w:r w:rsidR="00974A9E" w:rsidRPr="00AA4915" w:rsidDel="00ED704C">
          <w:rPr>
            <w:rFonts w:asciiTheme="minorHAnsi" w:hAnsiTheme="minorHAnsi" w:cstheme="minorHAnsi"/>
            <w:lang w:val="en-AU"/>
          </w:rPr>
          <w:delText xml:space="preserve"> studies which investigated</w:delText>
        </w:r>
        <w:r w:rsidR="00974A9E" w:rsidRPr="00F15D89" w:rsidDel="00ED704C">
          <w:rPr>
            <w:rFonts w:asciiTheme="minorHAnsi" w:hAnsiTheme="minorHAnsi" w:cstheme="minorHAnsi"/>
            <w:lang w:val="en-AU"/>
          </w:rPr>
          <w:delText xml:space="preserve"> changes in zooplankton communities over continental shelves</w:delText>
        </w:r>
      </w:del>
      <w:ins w:id="204" w:author="Iain Suthers [2]" w:date="2020-11-25T06:55:00Z">
        <w:r w:rsidR="00ED704C">
          <w:rPr>
            <w:rFonts w:asciiTheme="minorHAnsi" w:hAnsiTheme="minorHAnsi" w:cstheme="minorHAnsi"/>
            <w:lang w:val="en-AU"/>
          </w:rPr>
          <w:t>W</w:t>
        </w:r>
      </w:ins>
      <w:del w:id="205" w:author="Iain Suthers [2]" w:date="2020-11-25T06:55:00Z">
        <w:r w:rsidR="00974A9E" w:rsidRPr="00F15D89" w:rsidDel="00ED704C">
          <w:rPr>
            <w:rFonts w:asciiTheme="minorHAnsi" w:hAnsiTheme="minorHAnsi" w:cstheme="minorHAnsi"/>
            <w:lang w:val="en-AU"/>
          </w:rPr>
          <w:delText xml:space="preserve"> and </w:delText>
        </w:r>
        <w:r w:rsidR="00997374" w:rsidDel="00ED704C">
          <w:rPr>
            <w:rFonts w:asciiTheme="minorHAnsi" w:hAnsiTheme="minorHAnsi" w:cstheme="minorHAnsi"/>
            <w:lang w:val="en-AU"/>
          </w:rPr>
          <w:delText>w</w:delText>
        </w:r>
      </w:del>
      <w:r w:rsidR="00997374">
        <w:rPr>
          <w:rFonts w:asciiTheme="minorHAnsi" w:hAnsiTheme="minorHAnsi" w:cstheme="minorHAnsi"/>
          <w:lang w:val="en-AU"/>
        </w:rPr>
        <w:t>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 xml:space="preserve">biomass, abundance and the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723F4F">
        <w:rPr>
          <w:rFonts w:asciiTheme="minorHAnsi" w:hAnsiTheme="minorHAnsi" w:cstheme="minorHAnsi"/>
          <w:lang w:val="en-AU"/>
        </w:rPr>
        <w:t xml:space="preserve">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ins w:id="206" w:author="Iain Suthers [2]" w:date="2020-11-25T06:57:00Z">
        <w:r w:rsidR="00ED704C">
          <w:rPr>
            <w:rFonts w:asciiTheme="minorHAnsi" w:hAnsiTheme="minorHAnsi" w:cstheme="minorHAnsi"/>
            <w:lang w:val="en-AU"/>
          </w:rPr>
          <w:t xml:space="preserve">, except for </w:t>
        </w:r>
      </w:ins>
      <w:del w:id="207" w:author="Iain Suthers [2]" w:date="2020-11-25T06:57:00Z">
        <w:r w:rsidR="00F4183D" w:rsidDel="00ED704C">
          <w:rPr>
            <w:rFonts w:asciiTheme="minorHAnsi" w:hAnsiTheme="minorHAnsi" w:cstheme="minorHAnsi"/>
            <w:lang w:val="en-AU"/>
          </w:rPr>
          <w:delText>.</w:delText>
        </w:r>
        <w:r w:rsidR="00AA4915" w:rsidDel="00ED704C">
          <w:rPr>
            <w:rFonts w:asciiTheme="minorHAnsi" w:hAnsiTheme="minorHAnsi" w:cstheme="minorHAnsi"/>
            <w:lang w:val="en-AU"/>
          </w:rPr>
          <w:delText xml:space="preserve"> </w:delText>
        </w:r>
        <w:r w:rsidR="00AD69C0" w:rsidDel="00ED704C">
          <w:rPr>
            <w:rFonts w:asciiTheme="minorHAnsi" w:hAnsiTheme="minorHAnsi" w:cstheme="minorHAnsi"/>
            <w:lang w:val="en-AU"/>
          </w:rPr>
          <w:delText>E</w:delText>
        </w:r>
        <w:r w:rsidR="00AA4915" w:rsidDel="00ED704C">
          <w:rPr>
            <w:rFonts w:asciiTheme="minorHAnsi" w:hAnsiTheme="minorHAnsi" w:cstheme="minorHAnsi"/>
            <w:lang w:val="en-AU"/>
          </w:rPr>
          <w:delText>xception</w:delText>
        </w:r>
        <w:r w:rsidR="00AD69C0" w:rsidDel="00ED704C">
          <w:rPr>
            <w:rFonts w:asciiTheme="minorHAnsi" w:hAnsiTheme="minorHAnsi" w:cstheme="minorHAnsi"/>
            <w:lang w:val="en-AU"/>
          </w:rPr>
          <w:delText>s</w:delText>
        </w:r>
        <w:r w:rsidR="00AA4915" w:rsidDel="00ED704C">
          <w:rPr>
            <w:rFonts w:asciiTheme="minorHAnsi" w:hAnsiTheme="minorHAnsi" w:cstheme="minorHAnsi"/>
            <w:lang w:val="en-AU"/>
          </w:rPr>
          <w:delText xml:space="preserve"> w</w:delText>
        </w:r>
        <w:r w:rsidR="00AD69C0" w:rsidDel="00ED704C">
          <w:rPr>
            <w:rFonts w:asciiTheme="minorHAnsi" w:hAnsiTheme="minorHAnsi" w:cstheme="minorHAnsi"/>
            <w:lang w:val="en-AU"/>
          </w:rPr>
          <w:delText>ere</w:delText>
        </w:r>
        <w:r w:rsidR="00AA4915" w:rsidDel="00ED704C">
          <w:rPr>
            <w:rFonts w:asciiTheme="minorHAnsi" w:hAnsiTheme="minorHAnsi" w:cstheme="minorHAnsi"/>
            <w:lang w:val="en-AU"/>
          </w:rPr>
          <w:delText xml:space="preserve"> </w:delText>
        </w:r>
      </w:del>
      <w:r w:rsidR="00AA4915">
        <w:rPr>
          <w:rFonts w:asciiTheme="minorHAnsi" w:hAnsiTheme="minorHAnsi" w:cstheme="minorHAnsi"/>
          <w:lang w:val="en-AU"/>
        </w:rPr>
        <w:t xml:space="preserve">two studies from the Bay of Biscay </w:t>
      </w:r>
      <w:r w:rsidR="00AA4915">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510ADC" w:rsidRPr="00510ADC">
        <w:rPr>
          <w:rFonts w:ascii="Calibri" w:hAnsi="Calibri" w:cs="Calibri"/>
        </w:rPr>
        <w:t>(Irigoien et al., 2009; Vandromme et al.,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7B863D64"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w:t>
      </w:r>
      <w:del w:id="208" w:author="Iain Suthers [2]" w:date="2020-11-25T06:58:00Z">
        <w:r w:rsidRPr="00FA01FD" w:rsidDel="00ED704C">
          <w:rPr>
            <w:rFonts w:asciiTheme="minorHAnsi" w:hAnsiTheme="minorHAnsi" w:cstheme="minorHAnsi"/>
            <w:szCs w:val="24"/>
            <w:lang w:val="en-AU"/>
          </w:rPr>
          <w:delText>negligibl</w:delText>
        </w:r>
        <w:r w:rsidR="00AD427D" w:rsidDel="00ED704C">
          <w:rPr>
            <w:rFonts w:asciiTheme="minorHAnsi" w:hAnsiTheme="minorHAnsi" w:cstheme="minorHAnsi"/>
            <w:szCs w:val="24"/>
            <w:lang w:val="en-AU"/>
          </w:rPr>
          <w:delText xml:space="preserve">y </w:delText>
        </w:r>
      </w:del>
      <w:ins w:id="209" w:author="Iain Suthers [2]" w:date="2020-11-25T06:58:00Z">
        <w:r w:rsidR="00ED704C">
          <w:rPr>
            <w:rFonts w:asciiTheme="minorHAnsi" w:hAnsiTheme="minorHAnsi" w:cstheme="minorHAnsi"/>
            <w:szCs w:val="24"/>
            <w:lang w:val="en-AU"/>
          </w:rPr>
          <w:t>slight</w:t>
        </w:r>
        <w:r w:rsidR="00ED704C" w:rsidRPr="00FA01FD">
          <w:rPr>
            <w:rFonts w:asciiTheme="minorHAnsi" w:hAnsiTheme="minorHAnsi" w:cstheme="minorHAnsi"/>
            <w:szCs w:val="24"/>
            <w:lang w:val="en-AU"/>
          </w:rPr>
          <w:t>l</w:t>
        </w:r>
        <w:r w:rsidR="00ED704C">
          <w:rPr>
            <w:rFonts w:asciiTheme="minorHAnsi" w:hAnsiTheme="minorHAnsi" w:cstheme="minorHAnsi"/>
            <w:szCs w:val="24"/>
            <w:lang w:val="en-AU"/>
          </w:rPr>
          <w:t xml:space="preserve">y </w:t>
        </w:r>
      </w:ins>
      <w:r w:rsidR="00AD427D">
        <w:rPr>
          <w:rFonts w:asciiTheme="minorHAnsi" w:hAnsiTheme="minorHAnsi" w:cstheme="minorHAnsi"/>
          <w:szCs w:val="24"/>
          <w:lang w:val="en-AU"/>
        </w:rPr>
        <w:t>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3177E0AF"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commentRangeStart w:id="210"/>
      <w:r w:rsidR="00F45DC0">
        <w:rPr>
          <w:rFonts w:asciiTheme="minorHAnsi" w:hAnsiTheme="minorHAnsi" w:cstheme="minorHAnsi"/>
          <w:lang w:val="en-AU"/>
        </w:rPr>
        <w:t>zooplankton size spectr</w:t>
      </w:r>
      <w:commentRangeEnd w:id="210"/>
      <w:r w:rsidR="008C747F">
        <w:rPr>
          <w:rStyle w:val="CommentReference"/>
        </w:rPr>
        <w:commentReference w:id="210"/>
      </w:r>
      <w:r w:rsidR="00F45DC0">
        <w:rPr>
          <w:rFonts w:asciiTheme="minorHAnsi" w:hAnsiTheme="minorHAnsi" w:cstheme="minorHAnsi"/>
          <w:lang w:val="en-AU"/>
        </w:rPr>
        <w:t>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w:t>
      </w:r>
      <w:del w:id="211" w:author="Iain Suthers [2]" w:date="2020-11-25T07:00:00Z">
        <w:r w:rsidR="00471343" w:rsidRPr="00F15D89" w:rsidDel="00ED704C">
          <w:rPr>
            <w:rFonts w:asciiTheme="minorHAnsi" w:hAnsiTheme="minorHAnsi" w:cstheme="minorHAnsi"/>
            <w:szCs w:val="24"/>
            <w:lang w:val="en-AU"/>
          </w:rPr>
          <w:delText xml:space="preserve">a </w:delText>
        </w:r>
      </w:del>
      <w:r w:rsidR="00471343" w:rsidRPr="00F15D89">
        <w:rPr>
          <w:rFonts w:asciiTheme="minorHAnsi" w:hAnsiTheme="minorHAnsi" w:cstheme="minorHAnsi"/>
          <w:szCs w:val="24"/>
          <w:lang w:val="en-AU"/>
        </w:rPr>
        <w:t xml:space="preserve">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70AB4FEE"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{"citationID":"QENMdJw9","properties":{"formattedCitation":"(Roughan &amp; Middleton, 2002; Schaeffer &amp; Roughan, 2015)","plainCitation":"(Roughan &amp; Middleton, 2002; Schaeffer &amp;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510ADC" w:rsidRPr="00510ADC">
        <w:rPr>
          <w:rFonts w:ascii="Calibri" w:hAnsi="Calibri" w:cs="Calibri"/>
        </w:rPr>
        <w:t>(Roughan &amp; Middleton, 2002; Schaeffer &amp;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623D0AAF"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2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(Cetina-Heredia et al.,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64E2FB85" w:rsidR="00C8474E" w:rsidRDefault="000E4C88" w:rsidP="00D715A7">
      <w:pPr>
        <w:spacing w:line="480" w:lineRule="auto"/>
        <w:rPr>
          <w:rFonts w:asciiTheme="minorHAnsi" w:hAnsiTheme="minorHAnsi" w:cstheme="minorHAnsi"/>
          <w:szCs w:val="24"/>
          <w:lang w:val="en-AU"/>
        </w:rPr>
      </w:pPr>
      <w:commentRangeStart w:id="212"/>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commentRangeEnd w:id="212"/>
      <w:r w:rsidR="00055AF0">
        <w:rPr>
          <w:rStyle w:val="CommentReference"/>
        </w:rPr>
        <w:commentReference w:id="212"/>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{"citationID":"cYf9d19x","properties":{"formattedCitation":"(Sourisseau &amp; Carlotti, 2006)","plainCitation":"(Sourisseau &amp;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510ADC" w:rsidRPr="00510ADC">
        <w:rPr>
          <w:rFonts w:ascii="Calibri" w:hAnsi="Calibri" w:cs="Calibri"/>
        </w:rPr>
        <w:t>(Sourisseau &amp;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59F73295"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ins w:id="213" w:author="Iain Suthers [2]" w:date="2020-11-25T07:39:00Z">
        <w:r w:rsidR="00055AF0">
          <w:rPr>
            <w:rFonts w:asciiTheme="minorHAnsi" w:hAnsiTheme="minorHAnsi" w:cstheme="minorHAnsi"/>
            <w:lang w:val="en-AU"/>
          </w:rPr>
          <w:t>s</w:t>
        </w:r>
      </w:ins>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{"citationID":"lxPN8d1w","properties":{"formattedCitation":"(Nogueira et al., 2004; Vandromme 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510ADC" w:rsidRPr="00510ADC">
        <w:rPr>
          <w:rFonts w:ascii="Calibri" w:hAnsi="Calibri" w:cs="Calibri"/>
        </w:rPr>
        <w:t>(Nogueira et al., 2004; Vandromme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0AABE546" w:rsidR="00A73321" w:rsidRPr="00F15D89" w:rsidRDefault="00A73321" w:rsidP="00A73321">
      <w:pPr>
        <w:spacing w:line="480" w:lineRule="auto"/>
        <w:rPr>
          <w:rFonts w:asciiTheme="minorHAnsi" w:hAnsiTheme="minorHAnsi" w:cstheme="minorHAnsi"/>
          <w:b/>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ins w:id="214" w:author="Iain Suthers [2]" w:date="2020-11-25T07:40:00Z">
        <w:r w:rsidR="00055AF0">
          <w:rPr>
            <w:rFonts w:asciiTheme="minorHAnsi" w:hAnsiTheme="minorHAnsi" w:cstheme="minorHAnsi"/>
            <w:lang w:val="en-AU"/>
          </w:rPr>
          <w:t>s</w:t>
        </w:r>
      </w:ins>
      <w:r>
        <w:rPr>
          <w:rFonts w:asciiTheme="minorHAnsi" w:hAnsiTheme="minorHAnsi" w:cstheme="minorHAnsi"/>
          <w:lang w:val="en-AU"/>
        </w:rPr>
        <w:t>. A ratio greater than 1 (red dashed line) means that the inshore region had a larger abundance/biomass or steeper size spectr</w:t>
      </w:r>
      <w:ins w:id="215" w:author="Iain Suthers [2]" w:date="2020-11-25T07:40:00Z">
        <w:r w:rsidR="00055AF0">
          <w:rPr>
            <w:rFonts w:asciiTheme="minorHAnsi" w:hAnsiTheme="minorHAnsi" w:cstheme="minorHAnsi"/>
            <w:lang w:val="en-AU"/>
          </w:rPr>
          <w:t>um</w:t>
        </w:r>
      </w:ins>
      <w:del w:id="216" w:author="Iain Suthers [2]" w:date="2020-11-25T07:40:00Z">
        <w:r w:rsidDel="00055AF0">
          <w:rPr>
            <w:rFonts w:asciiTheme="minorHAnsi" w:hAnsiTheme="minorHAnsi" w:cstheme="minorHAnsi"/>
            <w:lang w:val="en-AU"/>
          </w:rPr>
          <w:delText>a</w:delText>
        </w:r>
      </w:del>
      <w:r w:rsidRPr="00F15D89">
        <w:rPr>
          <w:rFonts w:asciiTheme="minorHAnsi" w:hAnsiTheme="minorHAnsi" w:cstheme="minorHAnsi"/>
          <w:lang w:val="en-AU"/>
        </w:rPr>
        <w:t xml:space="preserve"> slope</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(Table S1; Irigoien et al., 2009; Vandromme et al.,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 and that not all studies are located in western boundary current influenced locations.</w:t>
      </w:r>
    </w:p>
    <w:p w14:paraId="756BEFE0" w14:textId="77777777" w:rsidR="00767381" w:rsidRPr="00F15D89" w:rsidRDefault="00767381" w:rsidP="00D715A7">
      <w:pPr>
        <w:spacing w:line="480" w:lineRule="auto"/>
        <w:ind w:firstLine="720"/>
        <w:rPr>
          <w:rFonts w:asciiTheme="minorHAnsi" w:hAnsiTheme="minorHAnsi" w:cstheme="minorHAnsi"/>
          <w:b/>
          <w:bCs/>
          <w:szCs w:val="24"/>
          <w:lang w:val="en-AU"/>
        </w:rPr>
      </w:pPr>
    </w:p>
    <w:p w14:paraId="1526FBC2" w14:textId="77777777" w:rsidR="00B20719" w:rsidRPr="00F15D89" w:rsidRDefault="00B20719"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1AA090FA" w14:textId="3AFDC66C" w:rsidR="00EA5C0D" w:rsidRDefault="00EA5C0D" w:rsidP="00D715A7">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This study highlights consistent declines in zooplankton biomass and altered size-structure horizontally and vertically across the narrow continental shelf off eastern Australia. These changes</w:t>
      </w:r>
      <w:r w:rsidR="008F6B9F" w:rsidRPr="008F6B9F">
        <w:rPr>
          <w:rFonts w:asciiTheme="minorHAnsi" w:hAnsiTheme="minorHAnsi" w:cstheme="minorHAnsi"/>
          <w:szCs w:val="24"/>
          <w:lang w:val="en-AU"/>
        </w:rPr>
        <w:t xml:space="preserve"> in the zooplankton community</w:t>
      </w:r>
      <w:r w:rsidRPr="008F6B9F">
        <w:rPr>
          <w:rFonts w:asciiTheme="minorHAnsi" w:hAnsiTheme="minorHAnsi" w:cstheme="minorHAnsi"/>
          <w:szCs w:val="24"/>
          <w:lang w:val="en-AU"/>
        </w:rPr>
        <w:t xml:space="preserve"> were observed both in data from the current study and in our global synthesis</w:t>
      </w:r>
      <w:r w:rsidR="008F6B9F" w:rsidRPr="008F6B9F">
        <w:rPr>
          <w:rFonts w:asciiTheme="minorHAnsi" w:hAnsiTheme="minorHAnsi" w:cstheme="minorHAnsi"/>
          <w:szCs w:val="24"/>
          <w:lang w:val="en-AU"/>
        </w:rPr>
        <w:t>.</w:t>
      </w:r>
      <w:r w:rsidRPr="008F6B9F">
        <w:rPr>
          <w:rFonts w:asciiTheme="minorHAnsi" w:hAnsiTheme="minorHAnsi" w:cstheme="minorHAnsi"/>
          <w:szCs w:val="24"/>
          <w:lang w:val="en-AU"/>
        </w:rPr>
        <w:t xml:space="preserve"> </w:t>
      </w:r>
      <w:del w:id="217" w:author="Iain Suthers [2]" w:date="2020-11-25T07:41:00Z">
        <w:r w:rsidR="008F6B9F" w:rsidRPr="008F6B9F" w:rsidDel="00055AF0">
          <w:rPr>
            <w:rFonts w:asciiTheme="minorHAnsi" w:hAnsiTheme="minorHAnsi" w:cstheme="minorHAnsi"/>
            <w:szCs w:val="24"/>
            <w:lang w:val="en-AU"/>
          </w:rPr>
          <w:delText>We present t</w:delText>
        </w:r>
      </w:del>
      <w:ins w:id="218" w:author="Iain Suthers [2]" w:date="2020-11-25T07:41:00Z">
        <w:r w:rsidR="00055AF0">
          <w:rPr>
            <w:rFonts w:asciiTheme="minorHAnsi" w:hAnsiTheme="minorHAnsi" w:cstheme="minorHAnsi"/>
            <w:szCs w:val="24"/>
            <w:lang w:val="en-AU"/>
          </w:rPr>
          <w:t>T</w:t>
        </w:r>
      </w:ins>
      <w:r w:rsidR="008F6B9F" w:rsidRPr="008F6B9F">
        <w:rPr>
          <w:rFonts w:asciiTheme="minorHAnsi" w:hAnsiTheme="minorHAnsi" w:cstheme="minorHAnsi"/>
          <w:szCs w:val="24"/>
          <w:lang w:val="en-AU"/>
        </w:rPr>
        <w:t xml:space="preserve">hese patterns </w:t>
      </w:r>
      <w:del w:id="219" w:author="Iain Suthers [2]" w:date="2020-11-25T07:42:00Z">
        <w:r w:rsidR="008F6B9F" w:rsidRPr="008F6B9F" w:rsidDel="00055AF0">
          <w:rPr>
            <w:rFonts w:asciiTheme="minorHAnsi" w:hAnsiTheme="minorHAnsi" w:cstheme="minorHAnsi"/>
            <w:szCs w:val="24"/>
            <w:lang w:val="en-AU"/>
          </w:rPr>
          <w:delText xml:space="preserve">as a </w:delText>
        </w:r>
      </w:del>
      <w:ins w:id="220" w:author="Iain Suthers [2]" w:date="2020-11-25T07:42:00Z">
        <w:r w:rsidR="00055AF0">
          <w:rPr>
            <w:rFonts w:asciiTheme="minorHAnsi" w:hAnsiTheme="minorHAnsi" w:cstheme="minorHAnsi"/>
            <w:szCs w:val="24"/>
            <w:lang w:val="en-AU"/>
          </w:rPr>
          <w:t xml:space="preserve">are </w:t>
        </w:r>
      </w:ins>
      <w:r w:rsidR="00A9691A">
        <w:rPr>
          <w:rFonts w:asciiTheme="minorHAnsi" w:hAnsiTheme="minorHAnsi" w:cstheme="minorHAnsi"/>
          <w:szCs w:val="24"/>
          <w:lang w:val="en-AU"/>
        </w:rPr>
        <w:t>consistent</w:t>
      </w:r>
      <w:r w:rsidR="008F6B9F" w:rsidRPr="008F6B9F">
        <w:rPr>
          <w:rFonts w:asciiTheme="minorHAnsi" w:hAnsiTheme="minorHAnsi" w:cstheme="minorHAnsi"/>
          <w:szCs w:val="24"/>
          <w:lang w:val="en-AU"/>
        </w:rPr>
        <w:t xml:space="preserve"> </w:t>
      </w:r>
      <w:del w:id="221" w:author="Iain Suthers [2]" w:date="2020-11-25T07:42:00Z">
        <w:r w:rsidR="008F6B9F" w:rsidRPr="008F6B9F" w:rsidDel="00055AF0">
          <w:rPr>
            <w:rFonts w:asciiTheme="minorHAnsi" w:hAnsiTheme="minorHAnsi" w:cstheme="minorHAnsi"/>
            <w:szCs w:val="24"/>
            <w:lang w:val="en-AU"/>
          </w:rPr>
          <w:delText>global trend</w:delText>
        </w:r>
      </w:del>
      <w:ins w:id="222" w:author="Iain Suthers [2]" w:date="2020-11-25T07:42:00Z">
        <w:r w:rsidR="00055AF0">
          <w:rPr>
            <w:rFonts w:asciiTheme="minorHAnsi" w:hAnsiTheme="minorHAnsi" w:cstheme="minorHAnsi"/>
            <w:szCs w:val="24"/>
            <w:lang w:val="en-AU"/>
          </w:rPr>
          <w:t>worldwide</w:t>
        </w:r>
      </w:ins>
      <w:r w:rsidR="008F6B9F" w:rsidRPr="008F6B9F">
        <w:rPr>
          <w:rFonts w:asciiTheme="minorHAnsi" w:hAnsiTheme="minorHAnsi" w:cstheme="minorHAnsi"/>
          <w:szCs w:val="24"/>
          <w:lang w:val="en-AU"/>
        </w:rPr>
        <w:t xml:space="preserve"> in zooplankton </w:t>
      </w:r>
      <w:del w:id="223" w:author="Iain Suthers [2]" w:date="2020-11-25T07:42:00Z">
        <w:r w:rsidR="008F6B9F" w:rsidRPr="008F6B9F" w:rsidDel="00055AF0">
          <w:rPr>
            <w:rFonts w:asciiTheme="minorHAnsi" w:hAnsiTheme="minorHAnsi" w:cstheme="minorHAnsi"/>
            <w:szCs w:val="24"/>
            <w:lang w:val="en-AU"/>
          </w:rPr>
          <w:delText xml:space="preserve">communities </w:delText>
        </w:r>
      </w:del>
      <w:ins w:id="224" w:author="Iain Suthers [2]" w:date="2020-11-25T07:42:00Z">
        <w:r w:rsidR="00055AF0">
          <w:rPr>
            <w:rFonts w:asciiTheme="minorHAnsi" w:hAnsiTheme="minorHAnsi" w:cstheme="minorHAnsi"/>
            <w:szCs w:val="24"/>
            <w:lang w:val="en-AU"/>
          </w:rPr>
          <w:t>size-structure</w:t>
        </w:r>
        <w:r w:rsidR="00055AF0" w:rsidRPr="008F6B9F">
          <w:rPr>
            <w:rFonts w:asciiTheme="minorHAnsi" w:hAnsiTheme="minorHAnsi" w:cstheme="minorHAnsi"/>
            <w:szCs w:val="24"/>
            <w:lang w:val="en-AU"/>
          </w:rPr>
          <w:t xml:space="preserve"> </w:t>
        </w:r>
      </w:ins>
      <w:r w:rsidR="008F6B9F" w:rsidRPr="008F6B9F">
        <w:rPr>
          <w:rFonts w:asciiTheme="minorHAnsi" w:hAnsiTheme="minorHAnsi" w:cstheme="minorHAnsi"/>
          <w:szCs w:val="24"/>
          <w:lang w:val="en-AU"/>
        </w:rPr>
        <w:t>across continental shelves (Figure 8).</w:t>
      </w:r>
      <w:r w:rsidRPr="008F6B9F">
        <w:rPr>
          <w:rFonts w:asciiTheme="minorHAnsi" w:hAnsiTheme="minorHAnsi" w:cstheme="minorHAnsi"/>
          <w:szCs w:val="24"/>
          <w:lang w:val="en-AU"/>
        </w:rPr>
        <w:t xml:space="preserve"> </w:t>
      </w:r>
      <w:del w:id="225" w:author="Iain Suthers [2]" w:date="2020-11-25T07:42:00Z">
        <w:r w:rsidRPr="008F6B9F" w:rsidDel="00055AF0">
          <w:rPr>
            <w:rFonts w:asciiTheme="minorHAnsi" w:hAnsiTheme="minorHAnsi" w:cstheme="minorHAnsi"/>
            <w:szCs w:val="24"/>
            <w:lang w:val="en-AU"/>
          </w:rPr>
          <w:delText xml:space="preserve">These </w:delText>
        </w:r>
      </w:del>
      <w:ins w:id="226" w:author="Iain Suthers [2]" w:date="2020-11-25T07:42:00Z">
        <w:r w:rsidR="00055AF0">
          <w:rPr>
            <w:rFonts w:asciiTheme="minorHAnsi" w:hAnsiTheme="minorHAnsi" w:cstheme="minorHAnsi"/>
            <w:szCs w:val="24"/>
            <w:lang w:val="en-AU"/>
          </w:rPr>
          <w:t xml:space="preserve">Such </w:t>
        </w:r>
      </w:ins>
      <w:r w:rsidRPr="008F6B9F">
        <w:rPr>
          <w:rFonts w:asciiTheme="minorHAnsi" w:hAnsiTheme="minorHAnsi" w:cstheme="minorHAnsi"/>
          <w:szCs w:val="24"/>
          <w:lang w:val="en-AU"/>
        </w:rPr>
        <w:t xml:space="preserve">cross-shelf trends </w:t>
      </w:r>
      <w:ins w:id="227" w:author="Iain Suthers [2]" w:date="2020-11-25T07:43:00Z">
        <w:r w:rsidR="00055AF0">
          <w:rPr>
            <w:rFonts w:asciiTheme="minorHAnsi" w:hAnsiTheme="minorHAnsi" w:cstheme="minorHAnsi"/>
            <w:szCs w:val="24"/>
            <w:lang w:val="en-AU"/>
          </w:rPr>
          <w:t xml:space="preserve">reveal the </w:t>
        </w:r>
      </w:ins>
      <w:del w:id="228" w:author="Iain Suthers [2]" w:date="2020-11-25T07:43:00Z">
        <w:r w:rsidRPr="008F6B9F" w:rsidDel="00055AF0">
          <w:rPr>
            <w:rFonts w:asciiTheme="minorHAnsi" w:hAnsiTheme="minorHAnsi" w:cstheme="minorHAnsi"/>
            <w:szCs w:val="24"/>
            <w:lang w:val="en-AU"/>
          </w:rPr>
          <w:delText xml:space="preserve">are </w:delText>
        </w:r>
      </w:del>
      <w:r w:rsidRPr="008F6B9F">
        <w:rPr>
          <w:rFonts w:asciiTheme="minorHAnsi" w:hAnsiTheme="minorHAnsi" w:cstheme="minorHAnsi"/>
          <w:szCs w:val="24"/>
          <w:lang w:val="en-AU"/>
        </w:rPr>
        <w:t>fundamental</w:t>
      </w:r>
      <w:ins w:id="229" w:author="Iain Suthers [2]" w:date="2020-11-25T07:43:00Z">
        <w:r w:rsidR="00055AF0">
          <w:rPr>
            <w:rFonts w:asciiTheme="minorHAnsi" w:hAnsiTheme="minorHAnsi" w:cstheme="minorHAnsi"/>
            <w:szCs w:val="24"/>
            <w:lang w:val="en-AU"/>
          </w:rPr>
          <w:t xml:space="preserve"> basis to the trophic structure of </w:t>
        </w:r>
      </w:ins>
      <w:del w:id="230" w:author="Iain Suthers [2]" w:date="2020-11-25T07:43:00Z">
        <w:r w:rsidRPr="008F6B9F" w:rsidDel="00055AF0">
          <w:rPr>
            <w:rFonts w:asciiTheme="minorHAnsi" w:hAnsiTheme="minorHAnsi" w:cstheme="minorHAnsi"/>
            <w:szCs w:val="24"/>
            <w:lang w:val="en-AU"/>
          </w:rPr>
          <w:delText xml:space="preserve">ly important for understanding the productivity of </w:delText>
        </w:r>
      </w:del>
      <w:r w:rsidRPr="008F6B9F">
        <w:rPr>
          <w:rFonts w:asciiTheme="minorHAnsi" w:hAnsiTheme="minorHAnsi" w:cstheme="minorHAnsi"/>
          <w:szCs w:val="24"/>
          <w:lang w:val="en-AU"/>
        </w:rPr>
        <w:t>coastal ecosystems and fisheries</w:t>
      </w:r>
      <w:ins w:id="231" w:author="Iain Suthers [2]" w:date="2020-11-25T07:44:00Z">
        <w:r w:rsidR="00055AF0">
          <w:rPr>
            <w:rFonts w:asciiTheme="minorHAnsi" w:hAnsiTheme="minorHAnsi" w:cstheme="minorHAnsi"/>
            <w:szCs w:val="24"/>
            <w:lang w:val="en-AU"/>
          </w:rPr>
          <w:t xml:space="preserve"> and the relative importance of planktivory over herbivory</w:t>
        </w:r>
      </w:ins>
      <w:r w:rsidRPr="008F6B9F">
        <w:rPr>
          <w:rFonts w:asciiTheme="minorHAnsi" w:hAnsiTheme="minorHAnsi" w:cstheme="minorHAnsi"/>
          <w:szCs w:val="24"/>
          <w:lang w:val="en-AU"/>
        </w:rPr>
        <w:t xml:space="preserve">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t>
      </w:r>
      <w:del w:id="232" w:author="Iain Suthers [2]" w:date="2020-11-25T07:44:00Z">
        <w:r w:rsidRPr="008F6B9F" w:rsidDel="00055AF0">
          <w:rPr>
            <w:rFonts w:asciiTheme="minorHAnsi" w:hAnsiTheme="minorHAnsi" w:cstheme="minorHAnsi"/>
            <w:szCs w:val="24"/>
            <w:lang w:val="en-AU"/>
          </w:rPr>
          <w:delText xml:space="preserve">and likely </w:delText>
        </w:r>
      </w:del>
      <w:ins w:id="233" w:author="Iain Suthers [2]" w:date="2020-11-25T07:44:00Z">
        <w:r w:rsidR="00055AF0">
          <w:rPr>
            <w:rFonts w:asciiTheme="minorHAnsi" w:hAnsiTheme="minorHAnsi" w:cstheme="minorHAnsi"/>
            <w:szCs w:val="24"/>
            <w:lang w:val="en-AU"/>
          </w:rPr>
          <w:t xml:space="preserve">which </w:t>
        </w:r>
      </w:ins>
      <w:r w:rsidRPr="008F6B9F">
        <w:rPr>
          <w:rFonts w:asciiTheme="minorHAnsi" w:hAnsiTheme="minorHAnsi" w:cstheme="minorHAnsi"/>
          <w:szCs w:val="24"/>
          <w:lang w:val="en-AU"/>
        </w:rPr>
        <w:t xml:space="preserve">underpin the environmental and socio-economic value of temperate rocky reefs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These trends </w:t>
      </w:r>
      <w:r w:rsidR="008F6B9F" w:rsidRPr="008F6B9F">
        <w:rPr>
          <w:rFonts w:asciiTheme="minorHAnsi" w:hAnsiTheme="minorHAnsi" w:cstheme="minorHAnsi"/>
          <w:szCs w:val="24"/>
          <w:lang w:val="en-AU"/>
        </w:rPr>
        <w:t xml:space="preserve">in the zooplankton community </w:t>
      </w:r>
      <w:r w:rsidRPr="008F6B9F">
        <w:rPr>
          <w:rFonts w:asciiTheme="minorHAnsi" w:hAnsiTheme="minorHAnsi" w:cstheme="minorHAnsi"/>
          <w:szCs w:val="24"/>
          <w:lang w:val="en-AU"/>
        </w:rPr>
        <w:t xml:space="preserve">are an outcome of cross-shelf flows and sporadic upwelling processes,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{"citationID":"qJK1K5Uq","properties":{"formattedCitation":"(Lynch 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w:t>
      </w:r>
      <w:ins w:id="234" w:author="Iain Suthers [2]" w:date="2020-11-25T07:45:00Z">
        <w:r w:rsidR="00055AF0">
          <w:rPr>
            <w:rFonts w:asciiTheme="minorHAnsi" w:hAnsiTheme="minorHAnsi" w:cstheme="minorHAnsi"/>
            <w:szCs w:val="24"/>
            <w:lang w:val="en-AU"/>
          </w:rPr>
          <w:t>Lucase et al. 2011</w:t>
        </w:r>
      </w:ins>
      <w:r w:rsidRPr="008F6B9F">
        <w:rPr>
          <w:rFonts w:asciiTheme="minorHAnsi" w:hAnsiTheme="minorHAnsi" w:cstheme="minorHAnsi"/>
          <w:szCs w:val="24"/>
          <w:lang w:val="en-AU"/>
        </w:rPr>
        <w:t xml:space="preserve"> 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w:t>
      </w:r>
      <w:del w:id="235" w:author="Iain Suthers [2]" w:date="2020-11-25T07:45:00Z">
        <w:r w:rsidRPr="008F6B9F" w:rsidDel="00055AF0">
          <w:rPr>
            <w:rFonts w:asciiTheme="minorHAnsi" w:hAnsiTheme="minorHAnsi" w:cstheme="minorHAnsi"/>
            <w:szCs w:val="24"/>
            <w:lang w:val="en-AU"/>
          </w:rPr>
          <w:delText xml:space="preserve">could </w:delText>
        </w:r>
      </w:del>
      <w:r w:rsidRPr="008F6B9F">
        <w:rPr>
          <w:rFonts w:asciiTheme="minorHAnsi" w:hAnsiTheme="minorHAnsi" w:cstheme="minorHAnsi"/>
          <w:szCs w:val="24"/>
          <w:lang w:val="en-AU"/>
        </w:rPr>
        <w:t>drive further upwelling and zooplankton biomass</w:t>
      </w:r>
      <w:r w:rsidR="008F6B9F" w:rsidRPr="008F6B9F">
        <w:rPr>
          <w:rFonts w:asciiTheme="minorHAnsi" w:hAnsiTheme="minorHAnsi" w:cstheme="minorHAnsi"/>
          <w:szCs w:val="24"/>
          <w:lang w:val="en-AU"/>
        </w:rPr>
        <w:t xml:space="preserve">, </w:t>
      </w:r>
      <w:del w:id="236" w:author="Iain Suthers [2]" w:date="2020-11-25T07:45:00Z">
        <w:r w:rsidR="008F6B9F" w:rsidRPr="008F6B9F" w:rsidDel="00055AF0">
          <w:rPr>
            <w:rFonts w:asciiTheme="minorHAnsi" w:hAnsiTheme="minorHAnsi" w:cstheme="minorHAnsi"/>
            <w:szCs w:val="24"/>
            <w:lang w:val="en-AU"/>
          </w:rPr>
          <w:delText>resulting in</w:delText>
        </w:r>
      </w:del>
      <w:ins w:id="237" w:author="Iain Suthers [2]" w:date="2020-11-25T07:45:00Z">
        <w:r w:rsidR="00055AF0">
          <w:rPr>
            <w:rFonts w:asciiTheme="minorHAnsi" w:hAnsiTheme="minorHAnsi" w:cstheme="minorHAnsi"/>
            <w:szCs w:val="24"/>
            <w:lang w:val="en-AU"/>
          </w:rPr>
          <w:t>and</w:t>
        </w:r>
      </w:ins>
      <w:r w:rsidR="008F6B9F" w:rsidRPr="008F6B9F">
        <w:rPr>
          <w:rFonts w:asciiTheme="minorHAnsi" w:hAnsiTheme="minorHAnsi" w:cstheme="minorHAnsi"/>
          <w:szCs w:val="24"/>
          <w:lang w:val="en-AU"/>
        </w:rPr>
        <w:t xml:space="preserve"> stronger cross shelf gradients</w:t>
      </w:r>
      <w:r w:rsidRPr="008F6B9F">
        <w:rPr>
          <w:rFonts w:asciiTheme="minorHAnsi" w:hAnsiTheme="minorHAnsi" w:cstheme="minorHAnsi"/>
          <w:szCs w:val="24"/>
          <w:lang w:val="en-AU"/>
        </w:rPr>
        <w:t>.</w:t>
      </w:r>
      <w:r>
        <w:rPr>
          <w:rFonts w:asciiTheme="minorHAnsi" w:hAnsiTheme="minorHAnsi" w:cstheme="minorHAnsi"/>
          <w:szCs w:val="24"/>
          <w:lang w:val="en-AU"/>
        </w:rPr>
        <w:t xml:space="preserve"> </w:t>
      </w:r>
    </w:p>
    <w:p w14:paraId="7A644D6D" w14:textId="3F9CB344"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510ADC" w:rsidRPr="00510ADC">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w:t>
      </w:r>
      <w:ins w:id="238" w:author="Iain Suthers [2]" w:date="2020-11-25T07:46:00Z">
        <w:r w:rsidR="00055AF0">
          <w:rPr>
            <w:rFonts w:asciiTheme="minorHAnsi" w:hAnsiTheme="minorHAnsi" w:cstheme="minorHAnsi"/>
            <w:szCs w:val="24"/>
            <w:lang w:val="en-AU"/>
          </w:rPr>
          <w:t>inner-</w:t>
        </w:r>
      </w:ins>
      <w:r w:rsidR="008C187F" w:rsidRPr="00F15D89">
        <w:rPr>
          <w:rFonts w:asciiTheme="minorHAnsi" w:hAnsiTheme="minorHAnsi" w:cstheme="minorHAnsi"/>
          <w:szCs w:val="24"/>
          <w:lang w:val="en-AU"/>
        </w:rPr>
        <w:t xml:space="preserve">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w:t>
      </w:r>
      <w:r w:rsidR="009B260D">
        <w:rPr>
          <w:rFonts w:asciiTheme="minorHAnsi" w:hAnsiTheme="minorHAnsi" w:cstheme="minorHAnsi"/>
          <w:szCs w:val="24"/>
          <w:lang w:val="en-AU"/>
        </w:rPr>
        <w:t xml:space="preserve">may </w:t>
      </w:r>
      <w:r w:rsidR="00932B6E" w:rsidRPr="00F15D89">
        <w:rPr>
          <w:rFonts w:asciiTheme="minorHAnsi" w:hAnsiTheme="minorHAnsi" w:cstheme="minorHAnsi"/>
          <w:szCs w:val="24"/>
          <w:lang w:val="en-AU"/>
        </w:rPr>
        <w:t xml:space="preserve">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lastRenderedPageBreak/>
        <w:t>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{"citationID":"gxtJ81KE","properties":{"formattedCitation":"(Holland et al., 2020; Truong et al., 2017)","plainCitation":"(Holland et al., 2020; 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510ADC" w:rsidRPr="00510ADC">
        <w:rPr>
          <w:rFonts w:ascii="Calibri" w:hAnsi="Calibri" w:cs="Calibri"/>
        </w:rPr>
        <w:t>(Holland et al., 2020; Truong et al., 2017)</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{"citationID":"KE6ZS2nW","properties":{"formattedCitation":"(Bakun &amp; Weeks, 2008; Pauly et al., 2002; Tilzey &amp; Rowling, 2001)","plainCitation":"(Bakun &amp; Weeks, 2008; Pauly et al., 2002; Tilzey &amp; Rowling, 2001)","noteIndex":0},"citationItems":[{"id":1385,"uris":["http://zotero.org/users/local/U6DoygBa/items/D9J5VCU9"],"uri":["http://zotero.org/users/local/U6DoygBa/items/D9J5VCU9"],"itemData":{"id":1385,"type":"article-journal","abstract":"The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510ADC" w:rsidRPr="00510ADC">
        <w:rPr>
          <w:rFonts w:ascii="Calibri" w:hAnsi="Calibri" w:cs="Calibri"/>
        </w:rPr>
        <w:t>(Bakun &amp; Weeks, 2008; Pauly et al., 2002; Tilzey &amp; Rowling, 2001)</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3D2AC59"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6271BD34" w:rsidR="008B29C1" w:rsidRDefault="00B47706" w:rsidP="00D715A7">
      <w:pPr>
        <w:spacing w:line="480" w:lineRule="auto"/>
        <w:ind w:firstLine="720"/>
        <w:rPr>
          <w:rStyle w:val="captions"/>
          <w:rFonts w:asciiTheme="minorHAnsi" w:hAnsiTheme="minorHAnsi" w:cstheme="minorHAnsi"/>
          <w:lang w:val="en-AU"/>
        </w:rPr>
      </w:pPr>
      <w:del w:id="239" w:author="Iain Suthers [2]" w:date="2020-11-25T11:01:00Z">
        <w:r w:rsidDel="00A11180">
          <w:rPr>
            <w:rStyle w:val="captions"/>
            <w:rFonts w:asciiTheme="minorHAnsi" w:hAnsiTheme="minorHAnsi" w:cstheme="minorHAnsi"/>
            <w:lang w:val="en-AU"/>
          </w:rPr>
          <w:lastRenderedPageBreak/>
          <w:delText>Off eastern Australia</w:delText>
        </w:r>
        <w:r w:rsidR="007F7C69" w:rsidDel="00A11180">
          <w:rPr>
            <w:rStyle w:val="captions"/>
            <w:rFonts w:asciiTheme="minorHAnsi" w:hAnsiTheme="minorHAnsi" w:cstheme="minorHAnsi"/>
            <w:lang w:val="en-AU"/>
          </w:rPr>
          <w:delText>,</w:delText>
        </w:r>
      </w:del>
      <w:ins w:id="240" w:author="Iain Suthers [2]" w:date="2020-11-25T11:01:00Z">
        <w:r w:rsidR="00A11180">
          <w:rPr>
            <w:rStyle w:val="captions"/>
            <w:rFonts w:asciiTheme="minorHAnsi" w:hAnsiTheme="minorHAnsi" w:cstheme="minorHAnsi"/>
            <w:lang w:val="en-AU"/>
          </w:rPr>
          <w:t>T</w:t>
        </w:r>
      </w:ins>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510ADC" w:rsidRPr="00510ADC">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xml:space="preserve">. </w:t>
      </w:r>
      <w:del w:id="241" w:author="Iain Suthers [2]" w:date="2020-11-25T11:02:00Z">
        <w:r w:rsidR="007F7C69" w:rsidDel="00AE1902">
          <w:rPr>
            <w:rStyle w:val="captions"/>
            <w:rFonts w:asciiTheme="minorHAnsi" w:hAnsiTheme="minorHAnsi" w:cstheme="minorHAnsi"/>
            <w:lang w:val="en-AU"/>
          </w:rPr>
          <w:delText>Offshore</w:delText>
        </w:r>
        <w:r w:rsidR="00426458" w:rsidDel="00AE1902">
          <w:rPr>
            <w:rStyle w:val="captions"/>
            <w:rFonts w:asciiTheme="minorHAnsi" w:hAnsiTheme="minorHAnsi" w:cstheme="minorHAnsi"/>
            <w:lang w:val="en-AU"/>
          </w:rPr>
          <w:delText>,</w:delText>
        </w:r>
        <w:r w:rsidR="007F7C69" w:rsidDel="00AE1902">
          <w:rPr>
            <w:rStyle w:val="captions"/>
            <w:rFonts w:asciiTheme="minorHAnsi" w:hAnsiTheme="minorHAnsi" w:cstheme="minorHAnsi"/>
            <w:lang w:val="en-AU"/>
          </w:rPr>
          <w:delText xml:space="preserve"> </w:delText>
        </w:r>
        <w:r w:rsidR="007F7C69" w:rsidRPr="007F7C69" w:rsidDel="00AE1902">
          <w:rPr>
            <w:rFonts w:asciiTheme="minorHAnsi" w:hAnsiTheme="minorHAnsi" w:cstheme="minorHAnsi"/>
            <w:lang w:val="en-AU"/>
          </w:rPr>
          <w:delText>t</w:delText>
        </w:r>
      </w:del>
      <w:ins w:id="242" w:author="Iain Suthers [2]" w:date="2020-11-25T11:02:00Z">
        <w:r w:rsidR="00AE1902">
          <w:rPr>
            <w:rStyle w:val="captions"/>
            <w:rFonts w:asciiTheme="minorHAnsi" w:hAnsiTheme="minorHAnsi" w:cstheme="minorHAnsi"/>
            <w:lang w:val="en-AU"/>
          </w:rPr>
          <w:t>T</w:t>
        </w:r>
      </w:ins>
      <w:r w:rsidR="007F7C69" w:rsidRPr="007F7C69">
        <w:rPr>
          <w:rFonts w:asciiTheme="minorHAnsi" w:hAnsiTheme="minorHAnsi" w:cstheme="minorHAnsi"/>
          <w:lang w:val="en-AU"/>
        </w:rPr>
        <w:t>h</w:t>
      </w:r>
      <w:r w:rsidR="00353BB9">
        <w:rPr>
          <w:rFonts w:asciiTheme="minorHAnsi" w:hAnsiTheme="minorHAnsi" w:cstheme="minorHAnsi"/>
          <w:lang w:val="en-AU"/>
        </w:rPr>
        <w:t xml:space="preserve">is </w:t>
      </w:r>
      <w:del w:id="243" w:author="Iain Suthers [2]" w:date="2020-11-25T11:02:00Z">
        <w:r w:rsidR="00353BB9" w:rsidDel="00AE1902">
          <w:rPr>
            <w:rFonts w:asciiTheme="minorHAnsi" w:hAnsiTheme="minorHAnsi" w:cstheme="minorHAnsi"/>
            <w:lang w:val="en-AU"/>
          </w:rPr>
          <w:delText xml:space="preserve">can </w:delText>
        </w:r>
      </w:del>
      <w:r w:rsidR="00B06805">
        <w:rPr>
          <w:rFonts w:asciiTheme="minorHAnsi" w:hAnsiTheme="minorHAnsi" w:cstheme="minorHAnsi"/>
          <w:lang w:val="en-AU"/>
        </w:rPr>
        <w:t>separate</w:t>
      </w:r>
      <w:ins w:id="244" w:author="Iain Suthers [2]" w:date="2020-11-25T11:02:00Z">
        <w:r w:rsidR="00AE1902">
          <w:rPr>
            <w:rFonts w:asciiTheme="minorHAnsi" w:hAnsiTheme="minorHAnsi" w:cstheme="minorHAnsi"/>
            <w:lang w:val="en-AU"/>
          </w:rPr>
          <w:t>s</w:t>
        </w:r>
      </w:ins>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{"citationID":"WB4BzRJC","properties":{"formattedCitation":"(Hobday &amp; Hartmann, 2006; Revill et al., 2009)","plainCitation":"(Hobday &amp;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(Hobday &amp; Hartmann, 2006; Revill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del w:id="245" w:author="Iain Suthers [2]" w:date="2020-11-25T11:03:00Z">
        <w:r w:rsidR="008776C9" w:rsidRPr="008D7B3F" w:rsidDel="00AE1902">
          <w:rPr>
            <w:rStyle w:val="captions"/>
            <w:rFonts w:asciiTheme="minorHAnsi" w:hAnsiTheme="minorHAnsi" w:cstheme="minorHAnsi"/>
            <w:lang w:val="en-AU"/>
          </w:rPr>
          <w:delText xml:space="preserve">current driven uplift </w:delText>
        </w:r>
      </w:del>
      <w:ins w:id="246" w:author="Iain Suthers [2]" w:date="2020-11-25T11:03:00Z">
        <w:r w:rsidR="00AE1902">
          <w:rPr>
            <w:rStyle w:val="captions"/>
            <w:rFonts w:asciiTheme="minorHAnsi" w:hAnsiTheme="minorHAnsi" w:cstheme="minorHAnsi"/>
            <w:lang w:val="en-AU"/>
          </w:rPr>
          <w:t xml:space="preserve">the formation of inner shelf water </w:t>
        </w:r>
      </w:ins>
      <w:del w:id="247" w:author="Iain Suthers [2]" w:date="2020-11-25T11:03:00Z">
        <w:r w:rsidR="00A931C2" w:rsidRPr="008D7B3F" w:rsidDel="00AE1902">
          <w:rPr>
            <w:rStyle w:val="captions"/>
            <w:rFonts w:asciiTheme="minorHAnsi" w:hAnsiTheme="minorHAnsi" w:cstheme="minorHAnsi"/>
            <w:lang w:val="en-AU"/>
          </w:rPr>
          <w:delText xml:space="preserve">onto the continental shelf </w:delText>
        </w:r>
      </w:del>
      <w:r w:rsidR="00B6688A" w:rsidRPr="008D7B3F">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{"citationID":"XjZrDuN1","properties":{"formattedCitation":"(Roughan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r w:rsidR="004A75B4">
        <w:rPr>
          <w:rStyle w:val="captions"/>
          <w:rFonts w:asciiTheme="minorHAnsi" w:hAnsiTheme="minorHAnsi" w:cstheme="minorHAnsi"/>
          <w:lang w:val="en-AU"/>
        </w:rPr>
        <w:t>fore the</w:t>
      </w:r>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r w:rsidR="004A75B4">
        <w:rPr>
          <w:rStyle w:val="captions"/>
          <w:rFonts w:asciiTheme="minorHAnsi" w:hAnsiTheme="minorHAnsi" w:cstheme="minorHAnsi"/>
          <w:lang w:val="en-AU"/>
        </w:rPr>
        <w:t>biomass</w:t>
      </w:r>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It is possible that closer inshore, </w:t>
      </w:r>
      <w:del w:id="248" w:author="Iain Suthers [2]" w:date="2020-11-25T11:04:00Z">
        <w:r w:rsidR="00B06805" w:rsidDel="00AE1902">
          <w:rPr>
            <w:rStyle w:val="captions"/>
            <w:rFonts w:asciiTheme="minorHAnsi" w:hAnsiTheme="minorHAnsi" w:cstheme="minorHAnsi"/>
            <w:lang w:val="en-AU"/>
          </w:rPr>
          <w:delText xml:space="preserve">we may have observed </w:delText>
        </w:r>
      </w:del>
      <w:r w:rsidR="00B06805">
        <w:rPr>
          <w:rStyle w:val="captions"/>
          <w:rFonts w:asciiTheme="minorHAnsi" w:hAnsiTheme="minorHAnsi" w:cstheme="minorHAnsi"/>
          <w:lang w:val="en-AU"/>
        </w:rPr>
        <w:t xml:space="preserve">the effects of predation pressure from fish in the littoral zone, particularly on temperate reefs, </w:t>
      </w:r>
      <w:ins w:id="249" w:author="Iain Suthers [2]" w:date="2020-11-25T11:04:00Z">
        <w:r w:rsidR="00AE1902">
          <w:rPr>
            <w:rStyle w:val="captions"/>
            <w:rFonts w:asciiTheme="minorHAnsi" w:hAnsiTheme="minorHAnsi" w:cstheme="minorHAnsi"/>
            <w:lang w:val="en-AU"/>
          </w:rPr>
          <w:t xml:space="preserve">may </w:t>
        </w:r>
      </w:ins>
      <w:r w:rsidR="00B06805">
        <w:rPr>
          <w:rStyle w:val="captions"/>
          <w:rFonts w:asciiTheme="minorHAnsi" w:hAnsiTheme="minorHAnsi" w:cstheme="minorHAnsi"/>
          <w:lang w:val="en-AU"/>
        </w:rPr>
        <w:t>remov</w:t>
      </w:r>
      <w:ins w:id="250" w:author="Iain Suthers [2]" w:date="2020-11-25T11:04:00Z">
        <w:r w:rsidR="00AE1902">
          <w:rPr>
            <w:rStyle w:val="captions"/>
            <w:rFonts w:asciiTheme="minorHAnsi" w:hAnsiTheme="minorHAnsi" w:cstheme="minorHAnsi"/>
            <w:lang w:val="en-AU"/>
          </w:rPr>
          <w:t>e</w:t>
        </w:r>
      </w:ins>
      <w:del w:id="251" w:author="Iain Suthers [2]" w:date="2020-11-25T11:04:00Z">
        <w:r w:rsidR="00B06805" w:rsidDel="00AE1902">
          <w:rPr>
            <w:rStyle w:val="captions"/>
            <w:rFonts w:asciiTheme="minorHAnsi" w:hAnsiTheme="minorHAnsi" w:cstheme="minorHAnsi"/>
            <w:lang w:val="en-AU"/>
          </w:rPr>
          <w:delText>ing</w:delText>
        </w:r>
      </w:del>
      <w:r w:rsidR="00B06805">
        <w:rPr>
          <w:rStyle w:val="captions"/>
          <w:rFonts w:asciiTheme="minorHAnsi" w:hAnsiTheme="minorHAnsi" w:cstheme="minorHAnsi"/>
          <w:lang w:val="en-AU"/>
        </w:rPr>
        <w:t xml:space="preserve">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{"citationID":"hZBOBQ1f","properties":{"formattedCitation":"(Holland et al., 2020; Truong et al., 2017)","plainCitation":"(Holland et al., 2020; Truong et al., 2017)","noteIndex":0},"citationItems":[{"id":1390,"uris":["http://zotero.org/users/local/U6DoygBa/items/5WIW54KH"],"uri":["http://zotero.org/users/local/U6DoygBa/items/5WIW54KH"],"itemData":{"id":1390,"type":"article-journal","abstract":"Some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510ADC" w:rsidRPr="00510ADC">
        <w:rPr>
          <w:rFonts w:ascii="Calibri" w:hAnsi="Calibri" w:cs="Calibri"/>
        </w:rPr>
        <w:t>(Holland et al., 2020; Truong et al., 2017)</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4A75B4">
        <w:rPr>
          <w:rStyle w:val="captions"/>
          <w:rFonts w:asciiTheme="minorHAnsi" w:hAnsiTheme="minorHAnsi" w:cstheme="minorHAnsi"/>
          <w:lang w:val="en-AU"/>
        </w:rPr>
        <w:t>zooplankton</w:t>
      </w:r>
      <w:ins w:id="252" w:author="Iain Suthers [2]" w:date="2020-11-25T11:04:00Z">
        <w:r w:rsidR="00AE1902">
          <w:rPr>
            <w:rStyle w:val="captions"/>
            <w:rFonts w:asciiTheme="minorHAnsi" w:hAnsiTheme="minorHAnsi" w:cstheme="minorHAnsi"/>
            <w:lang w:val="en-AU"/>
          </w:rPr>
          <w:t xml:space="preserve"> (Guido et al. 2016)</w:t>
        </w:r>
      </w:ins>
      <w:r w:rsidR="00B06805">
        <w:rPr>
          <w:rStyle w:val="captions"/>
          <w:rFonts w:asciiTheme="minorHAnsi" w:hAnsiTheme="minorHAnsi" w:cstheme="minorHAnsi"/>
          <w:lang w:val="en-AU"/>
        </w:rPr>
        <w:t>,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{"citationID":"4FefD6uz","properties":{"formattedCitation":"(Moore &amp; Suthers, 2006)","plainCitation":"(Moore &amp;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510ADC" w:rsidRPr="00510ADC">
        <w:rPr>
          <w:rFonts w:ascii="Calibri" w:hAnsi="Calibri" w:cs="Calibri"/>
        </w:rPr>
        <w:t>(Moore &amp;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w:t>
      </w:r>
      <w:r w:rsidR="00377593">
        <w:rPr>
          <w:rStyle w:val="captions"/>
          <w:rFonts w:asciiTheme="minorHAnsi" w:hAnsiTheme="minorHAnsi" w:cstheme="minorHAnsi"/>
          <w:lang w:val="en-AU"/>
        </w:rPr>
        <w:t xml:space="preserve">As the inshore environments in this region are </w:t>
      </w:r>
      <w:del w:id="253" w:author="Iain Suthers [2]" w:date="2020-11-25T11:05:00Z">
        <w:r w:rsidR="00377593" w:rsidDel="00AE1902">
          <w:rPr>
            <w:rStyle w:val="captions"/>
            <w:rFonts w:asciiTheme="minorHAnsi" w:hAnsiTheme="minorHAnsi" w:cstheme="minorHAnsi"/>
            <w:lang w:val="en-AU"/>
          </w:rPr>
          <w:delText>n</w:delText>
        </w:r>
      </w:del>
      <w:ins w:id="254" w:author="Iain Suthers [2]" w:date="2020-11-25T11:05:00Z">
        <w:r w:rsidR="00AE1902">
          <w:rPr>
            <w:rStyle w:val="captions"/>
            <w:rFonts w:asciiTheme="minorHAnsi" w:hAnsiTheme="minorHAnsi" w:cstheme="minorHAnsi"/>
            <w:lang w:val="en-AU"/>
          </w:rPr>
          <w:t xml:space="preserve">neither </w:t>
        </w:r>
      </w:ins>
      <w:del w:id="255" w:author="Iain Suthers [2]" w:date="2020-11-25T11:05:00Z">
        <w:r w:rsidR="00377593" w:rsidDel="00AE1902">
          <w:rPr>
            <w:rStyle w:val="captions"/>
            <w:rFonts w:asciiTheme="minorHAnsi" w:hAnsiTheme="minorHAnsi" w:cstheme="minorHAnsi"/>
            <w:lang w:val="en-AU"/>
          </w:rPr>
          <w:delText xml:space="preserve">ot </w:delText>
        </w:r>
      </w:del>
      <w:r w:rsidR="00377593">
        <w:rPr>
          <w:rStyle w:val="captions"/>
          <w:rFonts w:asciiTheme="minorHAnsi" w:hAnsiTheme="minorHAnsi" w:cstheme="minorHAnsi"/>
          <w:lang w:val="en-AU"/>
        </w:rPr>
        <w:t>oligotrophic or eutrophic</w:t>
      </w:r>
      <w:ins w:id="256" w:author="Iain Suthers [2]" w:date="2020-11-25T11:05:00Z">
        <w:r w:rsidR="00AE1902">
          <w:rPr>
            <w:rStyle w:val="captions"/>
            <w:rFonts w:asciiTheme="minorHAnsi" w:hAnsiTheme="minorHAnsi" w:cstheme="minorHAnsi"/>
            <w:lang w:val="en-AU"/>
          </w:rPr>
          <w:t>,</w:t>
        </w:r>
      </w:ins>
      <w:r w:rsidR="00377593">
        <w:rPr>
          <w:rStyle w:val="captions"/>
          <w:rFonts w:asciiTheme="minorHAnsi" w:hAnsiTheme="minorHAnsi" w:cstheme="minorHAnsi"/>
          <w:lang w:val="en-AU"/>
        </w:rPr>
        <w:t xml:space="preserve"> we believe that the steep size spectrum slopes we observed are not due to nutrient scarcity or overabundance hindering trophic efficiency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{"citationID":"dB4WnxVT","properties":{"formattedCitation":"(Atkinson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sidR="00377593">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 xml:space="preserve">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{"citationID":"NvMET2mP","properties":{"formattedCitation":"(Bakun &amp; Weeks, 2008; Pauly et al., 2002)","plainCitation":"(Bakun &amp; Weeks, 2008; 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510ADC" w:rsidRPr="00510ADC">
        <w:rPr>
          <w:rFonts w:ascii="Calibri" w:hAnsi="Calibri" w:cs="Calibri"/>
        </w:rPr>
        <w:t>(Bakun &amp; Weeks, 2008; Pauly et al., 2002)</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1C735D88" w:rsidR="002D2DE6" w:rsidRDefault="00B06805"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510ADC" w:rsidRPr="00510ADC">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 xml:space="preserve">at the boundary between the continental shelf </w:t>
      </w:r>
      <w:r w:rsidR="001924C6">
        <w:rPr>
          <w:rStyle w:val="captions"/>
          <w:rFonts w:asciiTheme="minorHAnsi" w:hAnsiTheme="minorHAnsi" w:cstheme="minorHAnsi"/>
          <w:lang w:val="en-AU"/>
        </w:rPr>
        <w:lastRenderedPageBreak/>
        <w:t>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{"citationID":"K2mIUfJC","properties":{"formattedCitation":"(Fiedler &amp; Bernard, 1987; Reese et al., 2011)","plainCitation":"(Fiedler &amp;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510ADC" w:rsidRPr="00510ADC">
        <w:rPr>
          <w:rFonts w:ascii="Calibri" w:hAnsi="Calibri" w:cs="Calibri"/>
        </w:rPr>
        <w:t>(Fiedler &amp;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4CC71139" w:rsidR="008776C9" w:rsidRPr="00F15D89" w:rsidRDefault="00773BA1" w:rsidP="00D715A7">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w:t>
      </w:r>
      <w:commentRangeStart w:id="257"/>
      <w:r w:rsidR="008776C9" w:rsidRPr="00F15D89">
        <w:rPr>
          <w:rStyle w:val="captions"/>
          <w:rFonts w:asciiTheme="minorHAnsi" w:hAnsiTheme="minorHAnsi" w:cstheme="minorHAnsi"/>
          <w:lang w:val="en-AU"/>
        </w:rPr>
        <w:t>uncertain</w:t>
      </w:r>
      <w:commentRangeEnd w:id="257"/>
      <w:r w:rsidR="00AE1902">
        <w:rPr>
          <w:rStyle w:val="CommentReference"/>
        </w:rPr>
        <w:commentReference w:id="257"/>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The larger geometric mean size and a 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8776C9" w:rsidRPr="0097684E">
        <w:rPr>
          <w:rStyle w:val="captions"/>
          <w:rFonts w:asciiTheme="minorHAnsi" w:hAnsiTheme="minorHAnsi" w:cstheme="minorHAnsi"/>
          <w:lang w:val="en-AU"/>
        </w:rPr>
        <w:t>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24071A47"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{"citationID":"VYtOL2x4","properties":{"formattedCitation":"(Archer et al., 2017; Mata et al., 2006)","plainCitation":"(Archer et al., 2017; Mata et al., 2006)","noteIndex":0},"citationItems":[{"id":1312,"uris":["http://zotero.org/users/local/U6DoygBa/items/YDX2IYES"],"uri":["http://zotero.org/users/local/U6DoygBa/items/YDX2IYES"],"itemData":{"id":1312,"type":"article-journal","abstract":"Mesoscale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32</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1,500 m isobath 50 km offshore but makes large amplitude displacements eastward every 65</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100 days</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the time scale associated with mesoscale eddy shedding at the EAC separation. Smaller-amplitude, higher-frequency meanders occur every 20</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(Archer et al., 2017; Mata et al., 2006)</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{"citationID":"UzJhI33X","properties":{"formattedCitation":"(Everett et al., 2014; Suthers et al., 2011)","plainCitation":"(Everett et al., 2014; 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377593" w:rsidRPr="00377593">
        <w:rPr>
          <w:rFonts w:ascii="Calibri" w:hAnsi="Calibri" w:cs="Calibri"/>
        </w:rPr>
        <w:t>(Everett et al., 2014; Suthers et al., 2011)</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58448B65"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lastRenderedPageBreak/>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 we were unable to</w:t>
      </w:r>
      <w:r w:rsidRPr="0070771F">
        <w:rPr>
          <w:rFonts w:asciiTheme="minorHAnsi" w:hAnsiTheme="minorHAnsi" w:cstheme="minorHAnsi"/>
          <w:lang w:val="en-AU"/>
        </w:rPr>
        <w:t xml:space="preserve"> sample in areas where the bathymetry was less than 50 m</w:t>
      </w:r>
      <w:r>
        <w:rPr>
          <w:rFonts w:asciiTheme="minorHAnsi" w:hAnsiTheme="minorHAnsi" w:cstheme="minorHAnsi"/>
          <w:lang w:val="en-AU"/>
        </w:rPr>
        <w:t>. This means</w:t>
      </w:r>
      <w:r w:rsidRPr="0070771F">
        <w:rPr>
          <w:rFonts w:asciiTheme="minorHAnsi" w:hAnsiTheme="minorHAnsi" w:cstheme="minorHAnsi"/>
          <w:lang w:val="en-AU"/>
        </w:rPr>
        <w:t xml:space="preserve"> that the inshore water masses which may be </w:t>
      </w:r>
      <w:r>
        <w:rPr>
          <w:rFonts w:asciiTheme="minorHAnsi" w:hAnsiTheme="minorHAnsi" w:cstheme="minorHAnsi"/>
          <w:lang w:val="en-AU"/>
        </w:rPr>
        <w:t xml:space="preserve">more </w:t>
      </w:r>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w:t>
      </w:r>
      <w:del w:id="258" w:author="Iain Suthers [2]" w:date="2020-11-25T11:09:00Z">
        <w:r w:rsidDel="00561100">
          <w:rPr>
            <w:rFonts w:asciiTheme="minorHAnsi" w:hAnsiTheme="minorHAnsi" w:cstheme="minorHAnsi"/>
            <w:lang w:val="en-AU"/>
          </w:rPr>
          <w:delText xml:space="preserve">Nevertheless, our results are valid for </w:delText>
        </w:r>
        <w:r w:rsidR="00A81C80" w:rsidDel="00561100">
          <w:rPr>
            <w:rFonts w:asciiTheme="minorHAnsi" w:hAnsiTheme="minorHAnsi" w:cstheme="minorHAnsi"/>
            <w:lang w:val="en-AU"/>
          </w:rPr>
          <w:delText>most of</w:delText>
        </w:r>
        <w:r w:rsidDel="00561100">
          <w:rPr>
            <w:rFonts w:asciiTheme="minorHAnsi" w:hAnsiTheme="minorHAnsi" w:cstheme="minorHAnsi"/>
            <w:lang w:val="en-AU"/>
          </w:rPr>
          <w:delText xml:space="preserve"> the continental shelf.</w:delText>
        </w:r>
      </w:del>
      <w:commentRangeStart w:id="259"/>
      <w:commentRangeEnd w:id="259"/>
      <w:r w:rsidR="00561100">
        <w:rPr>
          <w:rStyle w:val="CommentReference"/>
        </w:rPr>
        <w:commentReference w:id="259"/>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6EB505D0" w14:textId="1E94D93B" w:rsidR="00637061" w:rsidRDefault="004B4655" w:rsidP="00D715A7">
      <w:pPr>
        <w:spacing w:line="480" w:lineRule="auto"/>
        <w:ind w:firstLine="720"/>
        <w:rPr>
          <w:rStyle w:val="captions"/>
          <w:rFonts w:asciiTheme="minorHAnsi" w:hAnsiTheme="minorHAnsi" w:cstheme="minorHAnsi"/>
          <w:lang w:val="en-AU"/>
        </w:rPr>
      </w:pPr>
      <w:del w:id="260" w:author="Iain Suthers [2]" w:date="2020-11-25T11:10:00Z">
        <w:r w:rsidDel="00561100">
          <w:rPr>
            <w:rFonts w:asciiTheme="minorHAnsi" w:hAnsiTheme="minorHAnsi" w:cstheme="minorHAnsi"/>
            <w:szCs w:val="24"/>
            <w:lang w:val="en-AU"/>
          </w:rPr>
          <w:delText>T</w:delText>
        </w:r>
        <w:r w:rsidR="006D707C" w:rsidRPr="00F15D89" w:rsidDel="00561100">
          <w:rPr>
            <w:rFonts w:asciiTheme="minorHAnsi" w:hAnsiTheme="minorHAnsi" w:cstheme="minorHAnsi"/>
            <w:szCs w:val="24"/>
            <w:lang w:val="en-AU"/>
          </w:rPr>
          <w:delText>h</w:delText>
        </w:r>
        <w:r w:rsidDel="00561100">
          <w:rPr>
            <w:rFonts w:asciiTheme="minorHAnsi" w:hAnsiTheme="minorHAnsi" w:cstheme="minorHAnsi"/>
            <w:szCs w:val="24"/>
            <w:lang w:val="en-AU"/>
          </w:rPr>
          <w:delText>e current</w:delText>
        </w:r>
      </w:del>
      <w:ins w:id="261" w:author="Iain Suthers [2]" w:date="2020-11-25T11:10:00Z">
        <w:r w:rsidR="00561100">
          <w:rPr>
            <w:rFonts w:asciiTheme="minorHAnsi" w:hAnsiTheme="minorHAnsi" w:cstheme="minorHAnsi"/>
            <w:szCs w:val="24"/>
            <w:lang w:val="en-AU"/>
          </w:rPr>
          <w:t>Our</w:t>
        </w:r>
      </w:ins>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{"citationID":"Tn3irDQO","properties":{"formattedCitation":"(Irigoien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510ADC" w:rsidRPr="00510ADC">
        <w:rPr>
          <w:rFonts w:ascii="Calibri" w:hAnsi="Calibri" w:cs="Calibri"/>
        </w:rPr>
        <w:t>(Irigoien et al., 2009; Sourisseau &amp; Carlotti, 2006; Vandromme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510ADC" w:rsidRPr="00510ADC">
        <w:rPr>
          <w:rFonts w:ascii="Calibri" w:hAnsi="Calibri" w:cs="Calibri"/>
        </w:rPr>
        <w:t>(Pereira Brandini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{"citationID":"oh6oNp6a","properties":{"formattedCitation":"(Marcolin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(Marcolin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{"citationID":"5gVcR7t7","properties":{"formattedCitation":"(Roughan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w:t>
      </w:r>
      <w:r w:rsidR="0078463A" w:rsidRPr="00F15D89">
        <w:rPr>
          <w:rStyle w:val="captions"/>
          <w:rFonts w:asciiTheme="minorHAnsi" w:hAnsiTheme="minorHAnsi" w:cstheme="minorHAnsi"/>
          <w:lang w:val="en-AU"/>
        </w:rPr>
        <w:lastRenderedPageBreak/>
        <w:t xml:space="preserve">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F3913BF" w14:textId="06457DD5"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regions is another feature of zooplankton communities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ins w:id="262" w:author="Iain Suthers [2]" w:date="2020-11-25T11:11:00Z">
        <w:r w:rsidR="00561100">
          <w:rPr>
            <w:rStyle w:val="captions"/>
            <w:rFonts w:asciiTheme="minorHAnsi" w:hAnsiTheme="minorHAnsi" w:cstheme="minorHAnsi"/>
            <w:lang w:val="en-AU"/>
          </w:rPr>
          <w:t xml:space="preserve"> (Moore and Suthers 2006</w:t>
        </w:r>
      </w:ins>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{"citationID":"BatHmzHj","properties":{"formattedCitation":"(Irigoien 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(Irigoien et al.,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(Vandromme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{"citationID":"cSaFXJF5","properties":{"formattedCitation":"(Apte et al., 1998; Dai &amp; Trenberth, 2002)","plainCitation":"(Apte et al., 1998; Dai &amp;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(Apte et al., 1998; Dai &amp;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w:t>
      </w:r>
      <w:r w:rsidR="00377593">
        <w:rPr>
          <w:rStyle w:val="captions"/>
          <w:rFonts w:asciiTheme="minorHAnsi" w:hAnsiTheme="minorHAnsi" w:cstheme="minorHAnsi"/>
          <w:lang w:val="en-AU"/>
        </w:rPr>
        <w:t>potentially</w:t>
      </w:r>
      <w:r>
        <w:rPr>
          <w:rStyle w:val="captions"/>
          <w:rFonts w:asciiTheme="minorHAnsi" w:hAnsiTheme="minorHAnsi" w:cstheme="minorHAnsi"/>
          <w:lang w:val="en-AU"/>
        </w:rPr>
        <w:t xml:space="preserve"> higher predation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as biomass moves through plankton into fish and then either to higher trophic levels or the benthos as f</w:t>
      </w:r>
      <w:ins w:id="263" w:author="Iain Suthers [2]" w:date="2020-11-25T11:12:00Z">
        <w:r w:rsidR="00561100">
          <w:rPr>
            <w:rStyle w:val="captions"/>
            <w:rFonts w:asciiTheme="minorHAnsi" w:hAnsiTheme="minorHAnsi" w:cstheme="minorHAnsi"/>
            <w:lang w:val="en-AU"/>
          </w:rPr>
          <w:t>a</w:t>
        </w:r>
      </w:ins>
      <w:r>
        <w:rPr>
          <w:rStyle w:val="captions"/>
          <w:rFonts w:asciiTheme="minorHAnsi" w:hAnsiTheme="minorHAnsi" w:cstheme="minorHAnsi"/>
          <w:lang w:val="en-AU"/>
        </w:rPr>
        <w:t xml:space="preserve">ecal matter is deposited </w:t>
      </w:r>
      <w:r>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{"citationID":"8uWG2Vak","properties":{"formattedCitation":"(Marcolin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377593" w:rsidRPr="00377593">
        <w:rPr>
          <w:rFonts w:ascii="Calibri" w:hAnsi="Calibri" w:cs="Calibri"/>
        </w:rPr>
        <w:t>(Marcolin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t>
      </w:r>
    </w:p>
    <w:p w14:paraId="69ED7B42" w14:textId="4FD0B620" w:rsidR="0029624C" w:rsidRPr="00F15D89" w:rsidRDefault="0074263E" w:rsidP="00D715A7">
      <w:pPr>
        <w:spacing w:line="480" w:lineRule="auto"/>
        <w:ind w:firstLine="720"/>
        <w:rPr>
          <w:rStyle w:val="captions"/>
          <w:rFonts w:asciiTheme="minorHAnsi" w:hAnsiTheme="minorHAnsi" w:cstheme="minorHAnsi"/>
          <w:lang w:val="en-AU"/>
        </w:rPr>
      </w:pPr>
      <w:del w:id="264" w:author="Iain Suthers [2]" w:date="2020-11-25T11:12:00Z">
        <w:r w:rsidDel="00561100">
          <w:rPr>
            <w:rStyle w:val="captions"/>
            <w:rFonts w:asciiTheme="minorHAnsi" w:hAnsiTheme="minorHAnsi" w:cstheme="minorHAnsi"/>
            <w:lang w:val="en-AU"/>
          </w:rPr>
          <w:delText>It is important to note that t</w:delText>
        </w:r>
      </w:del>
      <w:ins w:id="265" w:author="Iain Suthers [2]" w:date="2020-11-25T11:12:00Z">
        <w:r w:rsidR="00561100">
          <w:rPr>
            <w:rStyle w:val="captions"/>
            <w:rFonts w:asciiTheme="minorHAnsi" w:hAnsiTheme="minorHAnsi" w:cstheme="minorHAnsi"/>
            <w:lang w:val="en-AU"/>
          </w:rPr>
          <w:t>T</w:t>
        </w:r>
      </w:ins>
      <w:r>
        <w:rPr>
          <w:rStyle w:val="captions"/>
          <w:rFonts w:asciiTheme="minorHAnsi" w:hAnsiTheme="minorHAnsi" w:cstheme="minorHAnsi"/>
          <w:lang w:val="en-AU"/>
        </w:rPr>
        <w:t xml:space="preserve">here are exceptions to this general trends biomass, abundance and size spectrum slope, for example in synthesis Nogueira et al.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(2004)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showed a </w:t>
      </w:r>
      <w:del w:id="266" w:author="Iain Suthers [2]" w:date="2020-11-25T11:12:00Z">
        <w:r w:rsidDel="00561100">
          <w:rPr>
            <w:rStyle w:val="captions"/>
            <w:rFonts w:asciiTheme="minorHAnsi" w:hAnsiTheme="minorHAnsi" w:cstheme="minorHAnsi"/>
            <w:lang w:val="en-AU"/>
          </w:rPr>
          <w:delText xml:space="preserve">very </w:delText>
        </w:r>
      </w:del>
      <w:r>
        <w:rPr>
          <w:rStyle w:val="captions"/>
          <w:rFonts w:asciiTheme="minorHAnsi" w:hAnsiTheme="minorHAnsi" w:cstheme="minorHAnsi"/>
          <w:lang w:val="en-AU"/>
        </w:rPr>
        <w:t>shallow inshore slope compared to offshore</w:t>
      </w:r>
      <w:ins w:id="267" w:author="Iain Suthers [2]" w:date="2020-11-25T11:12:00Z">
        <w:r w:rsidR="00561100">
          <w:rPr>
            <w:rStyle w:val="captions"/>
            <w:rFonts w:asciiTheme="minorHAnsi" w:hAnsiTheme="minorHAnsi" w:cstheme="minorHAnsi"/>
            <w:lang w:val="en-AU"/>
          </w:rPr>
          <w:t>,</w:t>
        </w:r>
      </w:ins>
      <w:r>
        <w:rPr>
          <w:rStyle w:val="captions"/>
          <w:rFonts w:asciiTheme="minorHAnsi" w:hAnsiTheme="minorHAnsi" w:cstheme="minorHAnsi"/>
          <w:lang w:val="en-AU"/>
        </w:rPr>
        <w:t xml:space="preserve"> which was attributed </w:t>
      </w:r>
      <w:ins w:id="268" w:author="Iain Suthers [2]" w:date="2020-11-25T11:13:00Z">
        <w:r w:rsidR="00561100">
          <w:rPr>
            <w:rStyle w:val="captions"/>
            <w:rFonts w:asciiTheme="minorHAnsi" w:hAnsiTheme="minorHAnsi" w:cstheme="minorHAnsi"/>
            <w:lang w:val="en-AU"/>
          </w:rPr>
          <w:t>to</w:t>
        </w:r>
      </w:ins>
      <w:del w:id="269" w:author="Iain Suthers [2]" w:date="2020-11-25T11:13:00Z">
        <w:r w:rsidDel="00561100">
          <w:rPr>
            <w:rStyle w:val="captions"/>
            <w:rFonts w:asciiTheme="minorHAnsi" w:hAnsiTheme="minorHAnsi" w:cstheme="minorHAnsi"/>
            <w:lang w:val="en-AU"/>
          </w:rPr>
          <w:delText>in</w:delText>
        </w:r>
      </w:del>
      <w:r>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{"citationID":"Zs9VxLdl","properties":{"formattedCitation":"(Atkinson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Pr>
          <w:rStyle w:val="captions"/>
          <w:rFonts w:asciiTheme="minorHAnsi" w:hAnsiTheme="minorHAnsi" w:cstheme="minorHAnsi"/>
          <w:lang w:val="en-AU"/>
        </w:rPr>
        <w:t>. Some studies also show these onshore-</w:t>
      </w:r>
      <w:r>
        <w:rPr>
          <w:rStyle w:val="captions"/>
          <w:rFonts w:asciiTheme="minorHAnsi" w:hAnsiTheme="minorHAnsi" w:cstheme="minorHAnsi"/>
          <w:lang w:val="en-AU"/>
        </w:rPr>
        <w:lastRenderedPageBreak/>
        <w:t xml:space="preserve">offshore gradients are highly variable as observed in the East China Sea where onshore-offshore gradients in different years sampling cruises showed no consistency, but insufficient data was provided for these samples to be included in our analysis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{"citationID":"RSYasub1","properties":{"formattedCitation":"(Garc\\uc0\\u237{}a-Comas 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szCs w:val="24"/>
        </w:rPr>
        <w:t>(García-Comas et al.,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t>
      </w:r>
    </w:p>
    <w:p w14:paraId="3F6DD168" w14:textId="2F53527F" w:rsidR="00A30474" w:rsidRDefault="00045920"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A prominent feature in the transects of the current study was the zooplankton community at the front between the warm EAC water and the cooler inshore waters</w:t>
      </w:r>
      <w:ins w:id="270" w:author="Iain Suthers [2]" w:date="2020-11-25T11:13:00Z">
        <w:r w:rsidR="00561100">
          <w:rPr>
            <w:rStyle w:val="captions"/>
            <w:rFonts w:asciiTheme="minorHAnsi" w:hAnsiTheme="minorHAnsi" w:cstheme="minorHAnsi"/>
            <w:lang w:val="en-AU"/>
          </w:rPr>
          <w:t xml:space="preserve"> (Figure x)</w:t>
        </w:r>
      </w:ins>
      <w:r>
        <w:rPr>
          <w:rStyle w:val="captions"/>
          <w:rFonts w:asciiTheme="minorHAnsi" w:hAnsiTheme="minorHAnsi" w:cstheme="minorHAnsi"/>
          <w:lang w:val="en-AU"/>
        </w:rPr>
        <w:t xml:space="preserve">. This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757266">
        <w:rPr>
          <w:rFonts w:asciiTheme="minorHAnsi" w:hAnsiTheme="minorHAnsi" w:cstheme="minorHAnsi"/>
        </w:rPr>
        <w:instrText xml:space="preserve"> ADDIN ZOTERO_ITEM CSL_CITATION {"citationID":"ymWZq51G","properties":{"formattedCitation":"(Yamamoto &amp; Nishizawa, 1986)","plainCitation":"(Yamamoto &amp;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Papers","DOI":"10.1016/0198-0149(86)90076-2","ISSN":"0198-0149","issue":"11","journalAbbreviation":"Deep-Sea Res., Part A","language":"en","page":"1729-1740","source":"ScienceDirect","title":"Small-scale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510ADC" w:rsidRPr="00510ADC">
        <w:rPr>
          <w:rFonts w:ascii="Calibri" w:hAnsi="Calibri" w:cs="Calibri"/>
        </w:rPr>
        <w:t>(Yamamoto &amp;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3A89ADC6"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a number </w:t>
      </w:r>
      <w:r w:rsidR="00BD540D">
        <w:rPr>
          <w:rStyle w:val="captions"/>
          <w:rFonts w:asciiTheme="minorHAnsi" w:hAnsiTheme="minorHAnsi" w:cstheme="minorHAnsi"/>
          <w:lang w:val="en-AU"/>
        </w:rPr>
        <w:t xml:space="preserve">of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{"citationID":"T1D3UaUN","properties":{"formattedCitation":"(Marcolin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(Marcolin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w:t>
      </w:r>
      <w:commentRangeStart w:id="271"/>
      <w:r w:rsidR="00783F10" w:rsidRPr="00F15D89">
        <w:rPr>
          <w:rStyle w:val="captions"/>
          <w:rFonts w:asciiTheme="minorHAnsi" w:hAnsiTheme="minorHAnsi" w:cstheme="minorHAnsi"/>
          <w:lang w:val="en-AU"/>
        </w:rPr>
        <w:t>thermocline</w:t>
      </w:r>
      <w:commentRangeEnd w:id="271"/>
      <w:r w:rsidR="00561100">
        <w:rPr>
          <w:rStyle w:val="CommentReference"/>
        </w:rPr>
        <w:commentReference w:id="271"/>
      </w:r>
      <w:r w:rsidR="00783F10" w:rsidRPr="00F15D89">
        <w:rPr>
          <w:rStyle w:val="captions"/>
          <w:rFonts w:asciiTheme="minorHAnsi" w:hAnsiTheme="minorHAnsi" w:cstheme="minorHAnsi"/>
          <w:lang w:val="en-AU"/>
        </w:rPr>
        <w:t>, with distinct zooplankton communities across the continental shelf separated</w:t>
      </w:r>
      <w:del w:id="272" w:author="Iain Suthers [2]" w:date="2020-11-25T11:14:00Z">
        <w:r w:rsidR="00783F10" w:rsidRPr="00F15D89" w:rsidDel="00561100">
          <w:rPr>
            <w:rStyle w:val="captions"/>
            <w:rFonts w:asciiTheme="minorHAnsi" w:hAnsiTheme="minorHAnsi" w:cstheme="minorHAnsi"/>
            <w:lang w:val="en-AU"/>
          </w:rPr>
          <w:delText xml:space="preserve"> </w:delText>
        </w:r>
      </w:del>
      <w:r w:rsidR="00783F10" w:rsidRPr="00F15D89">
        <w:rPr>
          <w:rStyle w:val="captions"/>
          <w:rFonts w:asciiTheme="minorHAnsi" w:hAnsiTheme="minorHAnsi" w:cstheme="minorHAnsi"/>
          <w:lang w:val="en-AU"/>
        </w:rPr>
        <w:t xml:space="preserve">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{"citationID":"ovYGdmzd","properties":{"formattedCitation":"(Turner &amp; Dagg, 1983)","plainCitation":"(Turner &amp;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(Turner &amp;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7B772F32" w:rsidR="00F7620B" w:rsidRPr="00F15D89" w:rsidRDefault="00616293"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lastRenderedPageBreak/>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w:t>
      </w:r>
      <w:del w:id="273" w:author="Iain Suthers [2]" w:date="2020-11-25T11:14:00Z">
        <w:r w:rsidR="00913707" w:rsidDel="00561100">
          <w:rPr>
            <w:rFonts w:asciiTheme="minorHAnsi" w:hAnsiTheme="minorHAnsi" w:cstheme="minorHAnsi"/>
            <w:szCs w:val="24"/>
            <w:lang w:val="en-AU"/>
          </w:rPr>
          <w:delText>tili</w:delText>
        </w:r>
      </w:del>
      <w:r w:rsidR="00913707">
        <w:rPr>
          <w:rFonts w:asciiTheme="minorHAnsi" w:hAnsiTheme="minorHAnsi" w:cstheme="minorHAnsi"/>
          <w:szCs w:val="24"/>
          <w:lang w:val="en-AU"/>
        </w:rPr>
        <w:t xml:space="preserve">sing </w:t>
      </w:r>
      <w:r w:rsidR="00377593">
        <w:rPr>
          <w:rFonts w:asciiTheme="minorHAnsi" w:hAnsiTheme="minorHAnsi" w:cstheme="minorHAnsi"/>
          <w:szCs w:val="24"/>
          <w:lang w:val="en-AU"/>
        </w:rPr>
        <w:t>increased</w:t>
      </w:r>
      <w:r w:rsidR="00913707">
        <w:rPr>
          <w:rFonts w:asciiTheme="minorHAnsi" w:hAnsiTheme="minorHAnsi" w:cstheme="minorHAnsi"/>
          <w:szCs w:val="24"/>
          <w:lang w:val="en-AU"/>
        </w:rPr>
        <w:t xml:space="preserve">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510ADC" w:rsidRPr="00510ADC">
        <w:rPr>
          <w:rFonts w:ascii="Calibri" w:hAnsi="Calibri" w:cs="Calibri"/>
        </w:rPr>
        <w:t>(Aarflot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78EDB4D2" w14:textId="5CB1321C"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(Cetina-Heredia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{"citationID":"Tk1XcYX4","properties":{"formattedCitation":"(Roughan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(Roughan &amp;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510ADC" w:rsidRPr="00510ADC">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510ADC" w:rsidRPr="00510ADC">
        <w:rPr>
          <w:rFonts w:ascii="Calibri" w:hAnsi="Calibri" w:cs="Calibri"/>
        </w:rPr>
        <w:t>(Cetina-</w:t>
      </w:r>
      <w:r w:rsidR="00510ADC" w:rsidRPr="00510ADC">
        <w:rPr>
          <w:rFonts w:ascii="Calibri" w:hAnsi="Calibri" w:cs="Calibri"/>
        </w:rPr>
        <w:lastRenderedPageBreak/>
        <w:t>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{"citationID":"tNGNYZYd","properties":{"formattedCitation":"(Oke &amp; Middleton, 2001)","plainCitation":"(Oke &amp;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510ADC" w:rsidRPr="00510ADC">
        <w:rPr>
          <w:rFonts w:ascii="Calibri" w:hAnsi="Calibri" w:cs="Calibri"/>
        </w:rPr>
        <w:t>(Oke &amp;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5B5558D7"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D715A7">
      <w:pPr>
        <w:pStyle w:val="Heading-Main"/>
        <w:spacing w:line="480" w:lineRule="auto"/>
        <w:rPr>
          <w:rFonts w:asciiTheme="minorHAnsi" w:hAnsiTheme="minorHAnsi" w:cstheme="minorHAnsi"/>
          <w:lang w:val="en-AU"/>
        </w:rPr>
      </w:pPr>
    </w:p>
    <w:p w14:paraId="69D87446" w14:textId="35301A76"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560F4D85" w:rsidR="00DD6401" w:rsidRPr="007A763C" w:rsidRDefault="007A763C" w:rsidP="00D715A7">
      <w:pPr>
        <w:spacing w:line="48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 xml:space="preserve">general process for the </w:t>
      </w:r>
      <w:r>
        <w:rPr>
          <w:rFonts w:asciiTheme="minorHAnsi" w:eastAsia="Times New Roman" w:hAnsiTheme="minorHAnsi" w:cstheme="minorHAnsi"/>
          <w:kern w:val="28"/>
          <w:szCs w:val="24"/>
          <w:lang w:val="en-AU"/>
        </w:rPr>
        <w:lastRenderedPageBreak/>
        <w:t>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a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MEB &amp; IMS conceived the study and collected the data. HTS, JDE, AS &amp; PY analysed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lastRenderedPageBreak/>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2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6B7625" w:rsidRDefault="0058280A" w:rsidP="00D715A7">
      <w:pPr>
        <w:spacing w:line="48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492408ED" w14:textId="77777777" w:rsidR="00377593" w:rsidRDefault="00232BF7" w:rsidP="00377593">
      <w:pPr>
        <w:pStyle w:val="Bibliography"/>
      </w:pPr>
      <w:r w:rsidRPr="00A73321">
        <w:rPr>
          <w:rFonts w:asciiTheme="minorHAnsi" w:hAnsiTheme="minorHAnsi" w:cstheme="minorHAnsi"/>
          <w:sz w:val="22"/>
          <w:szCs w:val="22"/>
          <w:lang w:val="en-AU"/>
        </w:rPr>
        <w:fldChar w:fldCharType="begin"/>
      </w:r>
      <w:r w:rsidR="00E058B5">
        <w:rPr>
          <w:rFonts w:asciiTheme="minorHAnsi" w:hAnsiTheme="minorHAnsi" w:cstheme="minorHAnsi"/>
          <w:sz w:val="22"/>
          <w:szCs w:val="22"/>
          <w:lang w:val="en-AU"/>
        </w:rPr>
        <w:instrText xml:space="preserve"> ADDIN ZOTERO_BIBL {"uncited":[],"omitted":[],"custom":[]} CSL_BIBLIOGRAPHY </w:instrText>
      </w:r>
      <w:r w:rsidRPr="00A73321">
        <w:rPr>
          <w:rFonts w:asciiTheme="minorHAnsi" w:hAnsiTheme="minorHAnsi" w:cstheme="minorHAnsi"/>
          <w:sz w:val="22"/>
          <w:szCs w:val="22"/>
          <w:lang w:val="en-AU"/>
        </w:rPr>
        <w:fldChar w:fldCharType="separate"/>
      </w:r>
      <w:r w:rsidR="00377593">
        <w:t xml:space="preserve">Aarflot, J. M., Aksnes, D. L., Opdal, A. F., Skjoldal, H. R., &amp; Fiksen, O. (2019). Caught in broad daylight: Topographic constraints of zooplankton depth distributions. </w:t>
      </w:r>
      <w:r w:rsidR="00377593">
        <w:rPr>
          <w:i/>
          <w:iCs/>
        </w:rPr>
        <w:t>Limnology and Oceanography</w:t>
      </w:r>
      <w:r w:rsidR="00377593">
        <w:t xml:space="preserve">, </w:t>
      </w:r>
      <w:r w:rsidR="00377593">
        <w:rPr>
          <w:i/>
          <w:iCs/>
        </w:rPr>
        <w:t>64</w:t>
      </w:r>
      <w:r w:rsidR="00377593">
        <w:t>(3), 849–859. https://doi.org/10.1002/lno.11079</w:t>
      </w:r>
    </w:p>
    <w:p w14:paraId="06774F88" w14:textId="77777777" w:rsidR="00377593" w:rsidRDefault="00377593" w:rsidP="00377593">
      <w:pPr>
        <w:pStyle w:val="Bibliography"/>
      </w:pPr>
      <w:r>
        <w:t xml:space="preserve">Ajani, P. A., Allen, A. P., Ingleton, T., &amp; Armand, L. (2014). Erratum: A decadal decline in relative abundance and a shift in microphytoplankton composition at a long-term coastal station off southeast Australia. </w:t>
      </w:r>
      <w:r>
        <w:rPr>
          <w:i/>
          <w:iCs/>
        </w:rPr>
        <w:t>Limnology and Oceanography</w:t>
      </w:r>
      <w:r>
        <w:t xml:space="preserve">, </w:t>
      </w:r>
      <w:r>
        <w:rPr>
          <w:i/>
          <w:iCs/>
        </w:rPr>
        <w:t>59</w:t>
      </w:r>
      <w:r>
        <w:t>(6), 2240–2242. https://doi.org/10.4319/lo.2014.59.6.2240</w:t>
      </w:r>
    </w:p>
    <w:p w14:paraId="2A32C94F" w14:textId="77777777" w:rsidR="00377593" w:rsidRDefault="00377593" w:rsidP="00377593">
      <w:pPr>
        <w:pStyle w:val="Bibliography"/>
      </w:pPr>
      <w:r>
        <w:t>Akima, H., &amp; Gebhardt, A. (2020). akima: Interpolation of Irregularly and Regularly Spaced Data. R package version 0.6-2.1 (Version R package version 0.6-2.1). Retrieved from https://CRAN.R-project.org/package=akima</w:t>
      </w:r>
    </w:p>
    <w:p w14:paraId="79619850" w14:textId="77777777" w:rsidR="00377593" w:rsidRDefault="00377593" w:rsidP="00377593">
      <w:pPr>
        <w:pStyle w:val="Bibliography"/>
      </w:pPr>
      <w:r>
        <w:t xml:space="preserve">Apte, S. C., Batley, G. E., Szymczak, R., Rendell, P. S., Lee, R., &amp; Waite, T. D. (1998). Baseline trace metal concentrations in New South Wales coastal waters. </w:t>
      </w:r>
      <w:r>
        <w:rPr>
          <w:i/>
          <w:iCs/>
        </w:rPr>
        <w:t>Marine and Freshwater Research</w:t>
      </w:r>
      <w:r>
        <w:t xml:space="preserve">, </w:t>
      </w:r>
      <w:r>
        <w:rPr>
          <w:i/>
          <w:iCs/>
        </w:rPr>
        <w:t>49</w:t>
      </w:r>
      <w:r>
        <w:t>(3), 203–214. https://doi.org/10.1071/mf96121</w:t>
      </w:r>
    </w:p>
    <w:p w14:paraId="301D333E" w14:textId="77777777" w:rsidR="00377593" w:rsidRDefault="00377593" w:rsidP="00377593">
      <w:pPr>
        <w:pStyle w:val="Bibliography"/>
      </w:pPr>
      <w:r>
        <w:t xml:space="preserve">Archer, M. R., Roughan, M., Keating, S. R., &amp; Schaeffer, A. (2017). On the Variability of the East Australian Current: Jet Structure, Meandering, and Influence on Shelf Circulation. </w:t>
      </w:r>
      <w:r>
        <w:rPr>
          <w:i/>
          <w:iCs/>
        </w:rPr>
        <w:t>Journal of Geophysical Research: Oceans</w:t>
      </w:r>
      <w:r>
        <w:t xml:space="preserve">, </w:t>
      </w:r>
      <w:r>
        <w:rPr>
          <w:i/>
          <w:iCs/>
        </w:rPr>
        <w:t>122</w:t>
      </w:r>
      <w:r>
        <w:t>(11), 8464–8481. https://doi.org/doi:10.1002/2017JC013097</w:t>
      </w:r>
    </w:p>
    <w:p w14:paraId="6B43A6DD" w14:textId="77777777" w:rsidR="00377593" w:rsidRDefault="00377593" w:rsidP="00377593">
      <w:pPr>
        <w:pStyle w:val="Bibliography"/>
      </w:pPr>
      <w:r>
        <w:t xml:space="preserve">Armbrecht, L. H., Thompson, P. A., Wright, S. W., Schaeffer, A., Roughan, M., Henderiks, J., &amp; Armand, L. K. (2015). Comparison of the cross-shelf phytoplankton distribution of two oceanographically distinct regions off Australia. </w:t>
      </w:r>
      <w:r>
        <w:rPr>
          <w:i/>
          <w:iCs/>
        </w:rPr>
        <w:t>Journal of Marine Systems</w:t>
      </w:r>
      <w:r>
        <w:t xml:space="preserve">, </w:t>
      </w:r>
      <w:r>
        <w:rPr>
          <w:i/>
          <w:iCs/>
        </w:rPr>
        <w:t>148</w:t>
      </w:r>
      <w:r>
        <w:t>, 26–38. https://doi.org/10.1016/j.jmarsys.2015.02.002</w:t>
      </w:r>
    </w:p>
    <w:p w14:paraId="1D656838" w14:textId="77777777" w:rsidR="00377593" w:rsidRDefault="00377593" w:rsidP="00377593">
      <w:pPr>
        <w:pStyle w:val="Bibliography"/>
      </w:pPr>
      <w:r>
        <w:t xml:space="preserve">Armbrecht, Linda H., Roughan, M., Rossi, V., Schaeffer, A., Davies, P. L., Waite, A. M., &amp; Armand, L. K. (2014). Phytoplankton composition under contrasting oceanographic conditions: Upwelling and downwelling (Eastern Australia). </w:t>
      </w:r>
      <w:r>
        <w:rPr>
          <w:i/>
          <w:iCs/>
        </w:rPr>
        <w:t>Continental Shelf Research</w:t>
      </w:r>
      <w:r>
        <w:t xml:space="preserve">, </w:t>
      </w:r>
      <w:r>
        <w:rPr>
          <w:i/>
          <w:iCs/>
        </w:rPr>
        <w:t>75</w:t>
      </w:r>
      <w:r>
        <w:t>, 54–67. https://doi.org/10.1016/j.csr.2013.11.024</w:t>
      </w:r>
    </w:p>
    <w:p w14:paraId="565BF09A" w14:textId="77777777" w:rsidR="00377593" w:rsidRDefault="00377593" w:rsidP="00377593">
      <w:pPr>
        <w:pStyle w:val="Bibliography"/>
      </w:pPr>
      <w:r>
        <w:lastRenderedPageBreak/>
        <w:t xml:space="preserve">Atkinson, A., Lilley, M. K. S., Hirst, A. G., McEvoy, A. J., Tarran, G. A., Widdicombe, C., et al. (2020). Increasing nutrient stress reduces the efficiency of energy transfer through planktonic size spectra. </w:t>
      </w:r>
      <w:r>
        <w:rPr>
          <w:i/>
          <w:iCs/>
        </w:rPr>
        <w:t>Limnology and Oceanography</w:t>
      </w:r>
      <w:r>
        <w:t xml:space="preserve">, </w:t>
      </w:r>
      <w:r>
        <w:rPr>
          <w:i/>
          <w:iCs/>
        </w:rPr>
        <w:t>n/a</w:t>
      </w:r>
      <w:r>
        <w:t>(n/a). https://doi.org/10.1002/lno.11613</w:t>
      </w:r>
    </w:p>
    <w:p w14:paraId="202A2FFF" w14:textId="77777777" w:rsidR="00377593" w:rsidRDefault="00377593" w:rsidP="00377593">
      <w:pPr>
        <w:pStyle w:val="Bibliography"/>
      </w:pPr>
      <w:r>
        <w:t xml:space="preserve">Baird, M. E., Timko, P. G., Middleton, J. H., Mullaney, T. J., Cox, D. R., &amp; Suthers, I. M. (2008). Biological properties across the Tasman Front off southeast Australia. </w:t>
      </w:r>
      <w:r>
        <w:rPr>
          <w:i/>
          <w:iCs/>
        </w:rPr>
        <w:t>Deep-Sea Research Part I-Oceanographic Research Papers</w:t>
      </w:r>
      <w:r>
        <w:t xml:space="preserve">, </w:t>
      </w:r>
      <w:r>
        <w:rPr>
          <w:i/>
          <w:iCs/>
        </w:rPr>
        <w:t>55</w:t>
      </w:r>
      <w:r>
        <w:t>(11), 1438–1455. https://doi.org/10.1016/j.dsr.2008.06.011</w:t>
      </w:r>
    </w:p>
    <w:p w14:paraId="0D7FFA45" w14:textId="77777777" w:rsidR="00377593" w:rsidRDefault="00377593" w:rsidP="00377593">
      <w:pPr>
        <w:pStyle w:val="Bibliography"/>
      </w:pPr>
      <w:r>
        <w:t xml:space="preserve">Bakun, A., &amp; Weeks, S. J. (2008). The marine ecosystem off Peru: What are the secrets of its fishery productivity and what might its future hold? </w:t>
      </w:r>
      <w:r>
        <w:rPr>
          <w:i/>
          <w:iCs/>
        </w:rPr>
        <w:t>Progress in Oceanography</w:t>
      </w:r>
      <w:r>
        <w:t xml:space="preserve">, </w:t>
      </w:r>
      <w:r>
        <w:rPr>
          <w:i/>
          <w:iCs/>
        </w:rPr>
        <w:t>79</w:t>
      </w:r>
      <w:r>
        <w:t>(2–4), 290–299. https://doi.org/10.1016/j.pocean.2008.10.027</w:t>
      </w:r>
    </w:p>
    <w:p w14:paraId="01B0D820" w14:textId="77777777" w:rsidR="00377593" w:rsidRDefault="00377593" w:rsidP="00377593">
      <w:pPr>
        <w:pStyle w:val="Bibliography"/>
      </w:pPr>
      <w:r>
        <w:t xml:space="preserve">Barnes, C., Maxwell, D., Reuman, D. C., &amp; Jennings, S. (2010). Global patterns in predator–prey size relationships reveal size dependency of trophic transfer efficiency. </w:t>
      </w:r>
      <w:r>
        <w:rPr>
          <w:i/>
          <w:iCs/>
        </w:rPr>
        <w:t>Ecology</w:t>
      </w:r>
      <w:r>
        <w:t xml:space="preserve">, </w:t>
      </w:r>
      <w:r>
        <w:rPr>
          <w:i/>
          <w:iCs/>
        </w:rPr>
        <w:t>91</w:t>
      </w:r>
      <w:r>
        <w:t>(1), 222–232. https://doi.org/10.1890/08-2061.1</w:t>
      </w:r>
    </w:p>
    <w:p w14:paraId="785FF9CC" w14:textId="77777777" w:rsidR="00377593" w:rsidRDefault="00377593" w:rsidP="00377593">
      <w:pPr>
        <w:pStyle w:val="Bibliography"/>
      </w:pPr>
      <w:r>
        <w:t xml:space="preserve">Becker, É. C., Eiras Garcia, C. A., &amp; Freire, A. S. (2018). Mesozooplankton distribution, especially copepods, according to water masses dynamics in the upper layer of the Southwestern Atlantic shelf (26°S to 29°S). </w:t>
      </w:r>
      <w:r>
        <w:rPr>
          <w:i/>
          <w:iCs/>
        </w:rPr>
        <w:t>Continental Shelf Research</w:t>
      </w:r>
      <w:r>
        <w:t xml:space="preserve">, </w:t>
      </w:r>
      <w:r>
        <w:rPr>
          <w:i/>
          <w:iCs/>
        </w:rPr>
        <w:t>166</w:t>
      </w:r>
      <w:r>
        <w:t>, 10–21. https://doi.org/10.1016/j.csr.2018.06.011</w:t>
      </w:r>
    </w:p>
    <w:p w14:paraId="14FEED77" w14:textId="77777777" w:rsidR="00377593" w:rsidRDefault="00377593" w:rsidP="00377593">
      <w:pPr>
        <w:pStyle w:val="Bibliography"/>
      </w:pPr>
      <w:r>
        <w:t xml:space="preserve">Bennett, S., Wernberg, T., Connell, S. D., Hobday, A. J., Johnson, C. R., &amp; Poloczanska, E. S. (2015). The ‘Great Southern Reef’: social, ecological and economic value of Australia’s neglected kelp forests. </w:t>
      </w:r>
      <w:r>
        <w:rPr>
          <w:i/>
          <w:iCs/>
        </w:rPr>
        <w:t>Marine and Freshwater Research</w:t>
      </w:r>
      <w:r>
        <w:t xml:space="preserve">, </w:t>
      </w:r>
      <w:r>
        <w:rPr>
          <w:i/>
          <w:iCs/>
        </w:rPr>
        <w:t>67</w:t>
      </w:r>
      <w:r>
        <w:t>(1), 47–56. https://doi.org/10.1071/MF15232</w:t>
      </w:r>
    </w:p>
    <w:p w14:paraId="12E8BD6F" w14:textId="77777777" w:rsidR="00377593" w:rsidRDefault="00377593" w:rsidP="00377593">
      <w:pPr>
        <w:pStyle w:val="Bibliography"/>
      </w:pPr>
      <w:r>
        <w:t xml:space="preserve">Blanchard, J. L., Heneghan, R. F., Everett, J. D., Trebilco, R., &amp; Richardson, A. J. (2017). From Bacteria to Whales: Using Functional Size Spectra to Model Marine Ecosystems. </w:t>
      </w:r>
      <w:r>
        <w:rPr>
          <w:i/>
          <w:iCs/>
        </w:rPr>
        <w:t>Trends in Ecology &amp; Evolution</w:t>
      </w:r>
      <w:r>
        <w:t xml:space="preserve">, </w:t>
      </w:r>
      <w:r>
        <w:rPr>
          <w:i/>
          <w:iCs/>
        </w:rPr>
        <w:t>32</w:t>
      </w:r>
      <w:r>
        <w:t>(3), 174–186. https://doi.org/10.1016/j.tree.2016.12.003</w:t>
      </w:r>
    </w:p>
    <w:p w14:paraId="05B7FE94" w14:textId="77777777" w:rsidR="00377593" w:rsidRDefault="00377593" w:rsidP="00377593">
      <w:pPr>
        <w:pStyle w:val="Bibliography"/>
      </w:pPr>
      <w:r>
        <w:lastRenderedPageBreak/>
        <w:t xml:space="preserve">Cetina-Heredia, P., Roughan, M., van Sebille, E., &amp; Coleman, M. A. (2014). Long-term trends in the East Australian Current separation latitude and eddy driven transport. </w:t>
      </w:r>
      <w:r>
        <w:rPr>
          <w:i/>
          <w:iCs/>
        </w:rPr>
        <w:t>Journal of Geophysical Research: Oceans</w:t>
      </w:r>
      <w:r>
        <w:t xml:space="preserve">, </w:t>
      </w:r>
      <w:r>
        <w:rPr>
          <w:i/>
          <w:iCs/>
        </w:rPr>
        <w:t>119</w:t>
      </w:r>
      <w:r>
        <w:t>(7), 4351–4366. https://doi.org/10.1002/2014jc010071</w:t>
      </w:r>
    </w:p>
    <w:p w14:paraId="7EAE3087" w14:textId="77777777" w:rsidR="00377593" w:rsidRDefault="00377593" w:rsidP="00377593">
      <w:pPr>
        <w:pStyle w:val="Bibliography"/>
      </w:pPr>
      <w:r>
        <w:t xml:space="preserve">Champion, C., Suthers, I. M., &amp; Smith, J. A. (2015). Zooplanktivory is a key process for fish production on a coastal artificial reef. </w:t>
      </w:r>
      <w:r>
        <w:rPr>
          <w:i/>
          <w:iCs/>
        </w:rPr>
        <w:t>Mar. Ecol.-Prog. Ser.</w:t>
      </w:r>
      <w:r>
        <w:t xml:space="preserve">, </w:t>
      </w:r>
      <w:r>
        <w:rPr>
          <w:i/>
          <w:iCs/>
        </w:rPr>
        <w:t>541</w:t>
      </w:r>
      <w:r>
        <w:t>, 1–14. https://doi.org/10.3354/meps11529</w:t>
      </w:r>
    </w:p>
    <w:p w14:paraId="7B88B728" w14:textId="77777777" w:rsidR="00377593" w:rsidRDefault="00377593" w:rsidP="00377593">
      <w:pPr>
        <w:pStyle w:val="Bibliography"/>
      </w:pPr>
      <w:r>
        <w:t xml:space="preserve">Dai, A., &amp; Trenberth, K. E. (2002). Estimates of Freshwater Discharge from Continents: Latitudinal and Seasonal Variations. </w:t>
      </w:r>
      <w:r>
        <w:rPr>
          <w:i/>
          <w:iCs/>
        </w:rPr>
        <w:t>Journal of Hydrometeorology</w:t>
      </w:r>
      <w:r>
        <w:t xml:space="preserve">, </w:t>
      </w:r>
      <w:r>
        <w:rPr>
          <w:i/>
          <w:iCs/>
        </w:rPr>
        <w:t>3</w:t>
      </w:r>
      <w:r>
        <w:t>(6), 660–687. https://doi.org/10.1175/1525-7541(2002)003&lt;0660:EOFDFC&gt;2.0.CO;2</w:t>
      </w:r>
    </w:p>
    <w:p w14:paraId="46E76D25" w14:textId="77777777" w:rsidR="00377593" w:rsidRDefault="00377593" w:rsidP="00377593">
      <w:pPr>
        <w:pStyle w:val="Bibliography"/>
      </w:pPr>
      <w:r>
        <w:t xml:space="preserve">Edwards, A. M., Robinson, J. P. W., Plank, M. J., Baum, J. K., &amp; Blanchard, J. L. (2017). Testing and recommending methods for fitting size spectra to data. </w:t>
      </w:r>
      <w:r>
        <w:rPr>
          <w:i/>
          <w:iCs/>
        </w:rPr>
        <w:t>Methods in Ecology and Evolution</w:t>
      </w:r>
      <w:r>
        <w:t xml:space="preserve">, </w:t>
      </w:r>
      <w:r>
        <w:rPr>
          <w:i/>
          <w:iCs/>
        </w:rPr>
        <w:t>8</w:t>
      </w:r>
      <w:r>
        <w:t>(1), 57–67. https://doi.org/10.1111/2041-210X.12641</w:t>
      </w:r>
    </w:p>
    <w:p w14:paraId="375308C5" w14:textId="77777777" w:rsidR="00377593" w:rsidRDefault="00377593" w:rsidP="00377593">
      <w:pPr>
        <w:pStyle w:val="Bibliography"/>
      </w:pPr>
      <w:r>
        <w:t xml:space="preserve">Espinasse, B., Basedow, S., Schultes, S., Zhou, M., Berline, L., &amp; Carlotti, F. (2018). Conditions for assessing zooplankton abundance with LOPC in coastal waters. </w:t>
      </w:r>
      <w:r>
        <w:rPr>
          <w:i/>
          <w:iCs/>
        </w:rPr>
        <w:t>Progress in Oceanography</w:t>
      </w:r>
      <w:r>
        <w:t xml:space="preserve">, </w:t>
      </w:r>
      <w:r>
        <w:rPr>
          <w:i/>
          <w:iCs/>
        </w:rPr>
        <w:t>163</w:t>
      </w:r>
      <w:r>
        <w:t>, 260–270. https://doi.org/10.1016/j.pocean.2017.10.012</w:t>
      </w:r>
    </w:p>
    <w:p w14:paraId="07844FBA" w14:textId="77777777" w:rsidR="00377593" w:rsidRDefault="00377593" w:rsidP="00377593">
      <w:pPr>
        <w:pStyle w:val="Bibliography"/>
      </w:pPr>
      <w:r>
        <w:t xml:space="preserve">Everett, J. D., Baird, M. E., Oke, P. R., &amp; Suthers, I. M. (2012). An avenue of eddies: Quantifying the biophysical properties of mesoscale eddies in the Tasman Sea. </w:t>
      </w:r>
      <w:r>
        <w:rPr>
          <w:i/>
          <w:iCs/>
        </w:rPr>
        <w:t>Geophysical Research Letters</w:t>
      </w:r>
      <w:r>
        <w:t xml:space="preserve">, </w:t>
      </w:r>
      <w:r>
        <w:rPr>
          <w:i/>
          <w:iCs/>
        </w:rPr>
        <w:t>39</w:t>
      </w:r>
      <w:r>
        <w:t>, 5. https://doi.org/10.1029/2012gl053091</w:t>
      </w:r>
    </w:p>
    <w:p w14:paraId="79F34418" w14:textId="77777777" w:rsidR="00377593" w:rsidRDefault="00377593" w:rsidP="00377593">
      <w:pPr>
        <w:pStyle w:val="Bibliography"/>
      </w:pPr>
      <w:r>
        <w:t xml:space="preserve">Everett, J. D., Baird, M. E., Roughan, M., Suthers, I. M., &amp; Doblin, M. A. (2014). Relative impact of seasonal and oceanographic drivers on surface chlorophyll a along a Western Boundary Current. </w:t>
      </w:r>
      <w:r>
        <w:rPr>
          <w:i/>
          <w:iCs/>
        </w:rPr>
        <w:t>Progress in Oceanography</w:t>
      </w:r>
      <w:r>
        <w:t xml:space="preserve">, </w:t>
      </w:r>
      <w:r>
        <w:rPr>
          <w:i/>
          <w:iCs/>
        </w:rPr>
        <w:t>120</w:t>
      </w:r>
      <w:r>
        <w:t>, 340–351. https://doi.org/10.1016/j.pocean.2013.10.016</w:t>
      </w:r>
    </w:p>
    <w:p w14:paraId="04884F66" w14:textId="77777777" w:rsidR="00377593" w:rsidRDefault="00377593" w:rsidP="00377593">
      <w:pPr>
        <w:pStyle w:val="Bibliography"/>
      </w:pPr>
      <w:r>
        <w:lastRenderedPageBreak/>
        <w:t xml:space="preserve">Fiedler, P. C., &amp; Bernard, H. J. (1987). Tuna aggregation and feeding near fronts observed in satellite imagery. </w:t>
      </w:r>
      <w:r>
        <w:rPr>
          <w:i/>
          <w:iCs/>
        </w:rPr>
        <w:t>Continental Shelf Research</w:t>
      </w:r>
      <w:r>
        <w:t xml:space="preserve">, </w:t>
      </w:r>
      <w:r>
        <w:rPr>
          <w:i/>
          <w:iCs/>
        </w:rPr>
        <w:t>7</w:t>
      </w:r>
      <w:r>
        <w:t>(8), 871–881. https://doi.org/10.1016/0278-4343(87)90003-3</w:t>
      </w:r>
    </w:p>
    <w:p w14:paraId="7C5AA723" w14:textId="77777777" w:rsidR="00377593" w:rsidRDefault="00377593" w:rsidP="00377593">
      <w:pPr>
        <w:pStyle w:val="Bibliography"/>
      </w:pPr>
      <w:r>
        <w:t xml:space="preserve">García-Comas, C., Chang, C.-Y., Ye, L., Sastri, A. R., Lee, Y.-C., Gong, G.-C., &amp; Hsieh, C. (2014). Mesozooplankton size structure in response to environmental conditions in the East China Sea: How much does size spectra theory fit empirical data of a dynamic coastal area? </w:t>
      </w:r>
      <w:r>
        <w:rPr>
          <w:i/>
          <w:iCs/>
        </w:rPr>
        <w:t>Progress in Oceanography</w:t>
      </w:r>
      <w:r>
        <w:t xml:space="preserve">, </w:t>
      </w:r>
      <w:r>
        <w:rPr>
          <w:i/>
          <w:iCs/>
        </w:rPr>
        <w:t>121</w:t>
      </w:r>
      <w:r>
        <w:t>, 141–157. https://doi.org/10.1016/j.pocean.2013.10.010</w:t>
      </w:r>
    </w:p>
    <w:p w14:paraId="3CCAD490" w14:textId="77777777" w:rsidR="00377593" w:rsidRDefault="00377593" w:rsidP="00377593">
      <w:pPr>
        <w:pStyle w:val="Bibliography"/>
      </w:pPr>
      <w:r>
        <w:t xml:space="preserve">GEBCO Bathymetric Compilation Group. (2019). </w:t>
      </w:r>
      <w:r>
        <w:rPr>
          <w:i/>
          <w:iCs/>
        </w:rPr>
        <w:t>The GEBCO_2019 Grid - a continuous terrain model of the global oceans and land.</w:t>
      </w:r>
    </w:p>
    <w:p w14:paraId="4C49730D" w14:textId="77777777" w:rsidR="00377593" w:rsidRDefault="00377593" w:rsidP="00377593">
      <w:pPr>
        <w:pStyle w:val="Bibliography"/>
      </w:pPr>
      <w:r>
        <w:t xml:space="preserve">Heath, M. R. (1995). Size spectrum dynamics and the planktonic ecosystem of Loch Linnhe. </w:t>
      </w:r>
      <w:r>
        <w:rPr>
          <w:i/>
          <w:iCs/>
        </w:rPr>
        <w:t>ICES Journal of Marine Science</w:t>
      </w:r>
      <w:r>
        <w:t xml:space="preserve">, </w:t>
      </w:r>
      <w:r>
        <w:rPr>
          <w:i/>
          <w:iCs/>
        </w:rPr>
        <w:t>52</w:t>
      </w:r>
      <w:r>
        <w:t>(3–4), 627–642. https://doi.org/10.1016/1054-3139(95)80077-8</w:t>
      </w:r>
    </w:p>
    <w:p w14:paraId="38CF924A" w14:textId="77777777" w:rsidR="00377593" w:rsidRDefault="00377593" w:rsidP="00377593">
      <w:pPr>
        <w:pStyle w:val="Bibliography"/>
      </w:pPr>
      <w:r>
        <w:t xml:space="preserve">Herman, A. W. (1992). Design and calibration of a new optical plankton counter capable of sizing small zooplankton. </w:t>
      </w:r>
      <w:r>
        <w:rPr>
          <w:i/>
          <w:iCs/>
        </w:rPr>
        <w:t>Deep Sea Research Part A. Oceanographic Research Papers</w:t>
      </w:r>
      <w:r>
        <w:t xml:space="preserve">, </w:t>
      </w:r>
      <w:r>
        <w:rPr>
          <w:i/>
          <w:iCs/>
        </w:rPr>
        <w:t>39</w:t>
      </w:r>
      <w:r>
        <w:t>(3), 395–415. https://doi.org/10.1016/0198-0149(92)90080-D</w:t>
      </w:r>
    </w:p>
    <w:p w14:paraId="0E2BEF30" w14:textId="77777777" w:rsidR="00377593" w:rsidRDefault="00377593" w:rsidP="00377593">
      <w:pPr>
        <w:pStyle w:val="Bibliography"/>
      </w:pPr>
      <w:r>
        <w:t xml:space="preserve">Hobday, A. J., &amp; Hartmann, K. (2006). Near real-time spatial management based on habitat predictions for a longline bycatch species. </w:t>
      </w:r>
      <w:r>
        <w:rPr>
          <w:i/>
          <w:iCs/>
        </w:rPr>
        <w:t>Fisheries Management and Ecology</w:t>
      </w:r>
      <w:r>
        <w:t xml:space="preserve">, </w:t>
      </w:r>
      <w:r>
        <w:rPr>
          <w:i/>
          <w:iCs/>
        </w:rPr>
        <w:t>13</w:t>
      </w:r>
      <w:r>
        <w:t>(6), 365–380. https://doi.org/10.1111/j.1365-2400.2006.00515.x</w:t>
      </w:r>
    </w:p>
    <w:p w14:paraId="4683B0CC" w14:textId="77777777" w:rsidR="00377593" w:rsidRDefault="00377593" w:rsidP="00377593">
      <w:pPr>
        <w:pStyle w:val="Bibliography"/>
      </w:pPr>
      <w:r>
        <w:t xml:space="preserve">Holland, M. M., Smith, J. A., Everett, J. D., Vergés, A., &amp; Suthers, I. M. (2020). Latitudinal patterns in trophic structure of temperate reef-associated fishes and predicted consequences of climate change. </w:t>
      </w:r>
      <w:r>
        <w:rPr>
          <w:i/>
          <w:iCs/>
        </w:rPr>
        <w:t>Fish and Fisheries</w:t>
      </w:r>
      <w:r>
        <w:t xml:space="preserve">, </w:t>
      </w:r>
      <w:r>
        <w:rPr>
          <w:i/>
          <w:iCs/>
        </w:rPr>
        <w:t>n/a</w:t>
      </w:r>
      <w:r>
        <w:t>(n/a). https://doi.org/10.1111/faf.12488</w:t>
      </w:r>
    </w:p>
    <w:p w14:paraId="452249F7" w14:textId="77777777" w:rsidR="00377593" w:rsidRDefault="00377593" w:rsidP="00377593">
      <w:pPr>
        <w:pStyle w:val="Bibliography"/>
      </w:pPr>
      <w:r>
        <w:t xml:space="preserve">Huntley, M. E., GonzÃƒÂ¡lez, A., Zhu, Y., Zhou, M., &amp; Irigoien, X. (2000). Zooplankton dynamics in a mesoscale eddy-jet system off California. </w:t>
      </w:r>
      <w:r>
        <w:rPr>
          <w:i/>
          <w:iCs/>
        </w:rPr>
        <w:t>Marine Ecology Progress Series</w:t>
      </w:r>
      <w:r>
        <w:t xml:space="preserve">, </w:t>
      </w:r>
      <w:r>
        <w:rPr>
          <w:i/>
          <w:iCs/>
        </w:rPr>
        <w:t>201</w:t>
      </w:r>
      <w:r>
        <w:t>, 165–178.</w:t>
      </w:r>
    </w:p>
    <w:p w14:paraId="4F7C69FD" w14:textId="77777777" w:rsidR="00377593" w:rsidRDefault="00377593" w:rsidP="00377593">
      <w:pPr>
        <w:pStyle w:val="Bibliography"/>
      </w:pPr>
      <w:r>
        <w:lastRenderedPageBreak/>
        <w:t xml:space="preserve">Irigoien, X., Fernandes, J. A., Grosjean, P., Denis, K., Albaina, A., &amp; Santos, M. (2009). Spring zooplankton distribution in the Bay of Biscay from 1998 to 2006 in relation with anchovy recruitment. </w:t>
      </w:r>
      <w:r>
        <w:rPr>
          <w:i/>
          <w:iCs/>
        </w:rPr>
        <w:t>Journal of Plankton Research</w:t>
      </w:r>
      <w:r>
        <w:t xml:space="preserve">, </w:t>
      </w:r>
      <w:r>
        <w:rPr>
          <w:i/>
          <w:iCs/>
        </w:rPr>
        <w:t>31</w:t>
      </w:r>
      <w:r>
        <w:t>(1), 1–17. https://doi.org/10.1093/plankt/fbn096</w:t>
      </w:r>
    </w:p>
    <w:p w14:paraId="72FADFE8" w14:textId="77777777" w:rsidR="00377593" w:rsidRDefault="00377593" w:rsidP="00377593">
      <w:pPr>
        <w:pStyle w:val="Bibliography"/>
      </w:pPr>
      <w:r>
        <w:t xml:space="preserve">Kelly, P., Clementson, L., Davies, C., Corney, S., &amp; Swadling, K. (2016). Zooplankton responses to increasing sea surface temperatures in the southeastern Australia global marine hotspot. </w:t>
      </w:r>
      <w:r>
        <w:rPr>
          <w:i/>
          <w:iCs/>
        </w:rPr>
        <w:t>Estuarine, Coastal and Shelf Science</w:t>
      </w:r>
      <w:r>
        <w:t xml:space="preserve">, </w:t>
      </w:r>
      <w:r>
        <w:rPr>
          <w:i/>
          <w:iCs/>
        </w:rPr>
        <w:t>180</w:t>
      </w:r>
      <w:r>
        <w:t>, 242–257. https://doi.org/10.1016/j.ecss.2016.07.019</w:t>
      </w:r>
    </w:p>
    <w:p w14:paraId="1D6CAEAF" w14:textId="77777777" w:rsidR="00377593" w:rsidRDefault="00377593" w:rsidP="00377593">
      <w:pPr>
        <w:pStyle w:val="Bibliography"/>
      </w:pPr>
      <w:r>
        <w:t xml:space="preserve">Kerr, S. R., &amp; Dickie, L. M. (2001). </w:t>
      </w:r>
      <w:r>
        <w:rPr>
          <w:i/>
          <w:iCs/>
        </w:rPr>
        <w:t>The biomass spectrum: a predator-prey theory of aquatic production</w:t>
      </w:r>
      <w:r>
        <w:t>. Columbia University Press.</w:t>
      </w:r>
    </w:p>
    <w:p w14:paraId="6D763C86" w14:textId="77777777" w:rsidR="00377593" w:rsidRDefault="00377593" w:rsidP="00377593">
      <w:pPr>
        <w:pStyle w:val="Bibliography"/>
      </w:pPr>
      <w:r>
        <w:t xml:space="preserve">Krupica, K. L., Sprules, W. G., &amp; Herman, A. W. (2012). The utility of body size indices derived from optical plankton counter data for the characterization of marine zooplankton assemblages. </w:t>
      </w:r>
      <w:r>
        <w:rPr>
          <w:i/>
          <w:iCs/>
        </w:rPr>
        <w:t>Continental Shelf Research</w:t>
      </w:r>
      <w:r>
        <w:t xml:space="preserve">, </w:t>
      </w:r>
      <w:r>
        <w:rPr>
          <w:i/>
          <w:iCs/>
        </w:rPr>
        <w:t>36</w:t>
      </w:r>
      <w:r>
        <w:t>, 29–40. https://doi.org/10.1016/j.csr.2012.01.008</w:t>
      </w:r>
    </w:p>
    <w:p w14:paraId="6BFCCF6C" w14:textId="77777777" w:rsidR="00377593" w:rsidRDefault="00377593" w:rsidP="00377593">
      <w:pPr>
        <w:pStyle w:val="Bibliography"/>
      </w:pPr>
      <w:r>
        <w:t xml:space="preserve">Lynch, T. P., Morello, E. B., Evans, K., Richardson, A. J., Rochester, W., Steinberg, C. R., et al. (2014). IMOS National Reference Stations: A Continental-Wide Physical, Chemical and Biological Coastal Observing System. </w:t>
      </w:r>
      <w:r>
        <w:rPr>
          <w:i/>
          <w:iCs/>
        </w:rPr>
        <w:t>PLOS ONE</w:t>
      </w:r>
      <w:r>
        <w:t xml:space="preserve">, </w:t>
      </w:r>
      <w:r>
        <w:rPr>
          <w:i/>
          <w:iCs/>
        </w:rPr>
        <w:t>9</w:t>
      </w:r>
      <w:r>
        <w:t>(12), e113652. https://doi.org/10.1371/journal.pone.0113652</w:t>
      </w:r>
    </w:p>
    <w:p w14:paraId="5CAE4E0E" w14:textId="77777777" w:rsidR="00377593" w:rsidRDefault="00377593" w:rsidP="00377593">
      <w:pPr>
        <w:pStyle w:val="Bibliography"/>
      </w:pPr>
      <w:r>
        <w:t xml:space="preserve">Marcolin, C. da R., Schultes, S., Jackson, G. A., &amp; Lopes, R. M. (2013). Plankton and seston size spectra estimated by the LOPC and ZooScan in the Abrolhos Bank ecosystem (SE Atlantic). </w:t>
      </w:r>
      <w:r>
        <w:rPr>
          <w:i/>
          <w:iCs/>
        </w:rPr>
        <w:t>Continental Shelf Research</w:t>
      </w:r>
      <w:r>
        <w:t xml:space="preserve">, </w:t>
      </w:r>
      <w:r>
        <w:rPr>
          <w:i/>
          <w:iCs/>
        </w:rPr>
        <w:t>70</w:t>
      </w:r>
      <w:r>
        <w:t>, 74–87. https://doi.org/10.1016/j.csr.2013.09.022</w:t>
      </w:r>
    </w:p>
    <w:p w14:paraId="25F5579D" w14:textId="77777777" w:rsidR="00377593" w:rsidRDefault="00377593" w:rsidP="00377593">
      <w:pPr>
        <w:pStyle w:val="Bibliography"/>
      </w:pPr>
      <w:r>
        <w:t xml:space="preserve">Marcolin, C. da R., Lopes, R. M., &amp; Jackson, G. A. (2015). Estimating zooplankton vertical distribution from combined LOPC and ZooScan observations on the Brazilian Coast. </w:t>
      </w:r>
      <w:r>
        <w:rPr>
          <w:i/>
          <w:iCs/>
        </w:rPr>
        <w:t>Marine Biology</w:t>
      </w:r>
      <w:r>
        <w:t xml:space="preserve">, </w:t>
      </w:r>
      <w:r>
        <w:rPr>
          <w:i/>
          <w:iCs/>
        </w:rPr>
        <w:t>162</w:t>
      </w:r>
      <w:r>
        <w:t>(11), 2171–2186. https://doi.org/10.1007/s00227-015-2753-2</w:t>
      </w:r>
    </w:p>
    <w:p w14:paraId="502EE46C" w14:textId="77777777" w:rsidR="00377593" w:rsidRDefault="00377593" w:rsidP="00377593">
      <w:pPr>
        <w:pStyle w:val="Bibliography"/>
      </w:pPr>
      <w:r>
        <w:lastRenderedPageBreak/>
        <w:t xml:space="preserve">Marquis, E., Niquil, N., Vézina, A. F., Petitgas, P., &amp; Dupuy, C. (2011). Influence of planktonic foodweb structure on a system’s capacity to support pelagic production: an inverse analysis approach. </w:t>
      </w:r>
      <w:r>
        <w:rPr>
          <w:i/>
          <w:iCs/>
        </w:rPr>
        <w:t>Ices Journal of Marine Science</w:t>
      </w:r>
      <w:r>
        <w:t xml:space="preserve">, </w:t>
      </w:r>
      <w:r>
        <w:rPr>
          <w:i/>
          <w:iCs/>
        </w:rPr>
        <w:t>68</w:t>
      </w:r>
      <w:r>
        <w:t>(5), 803–812. https://doi.org/10.1093/icesjms/fsr027</w:t>
      </w:r>
    </w:p>
    <w:p w14:paraId="31FDDA87" w14:textId="77777777" w:rsidR="00377593" w:rsidRDefault="00377593" w:rsidP="00377593">
      <w:pPr>
        <w:pStyle w:val="Bibliography"/>
      </w:pPr>
      <w:r>
        <w:t xml:space="preserve">Mata, M. M., Wijffels, S. E., Church, J. A., &amp; Tomczak, M. (2006). Eddy shedding and energy conversions in the East Australian Current. </w:t>
      </w:r>
      <w:r>
        <w:rPr>
          <w:i/>
          <w:iCs/>
        </w:rPr>
        <w:t>Journal of Geophysical Research: Oceans</w:t>
      </w:r>
      <w:r>
        <w:t xml:space="preserve">, </w:t>
      </w:r>
      <w:r>
        <w:rPr>
          <w:i/>
          <w:iCs/>
        </w:rPr>
        <w:t>111</w:t>
      </w:r>
      <w:r>
        <w:t>(C9). https://doi.org/10.1029/2006JC003592</w:t>
      </w:r>
    </w:p>
    <w:p w14:paraId="72B537F8" w14:textId="77777777" w:rsidR="00377593" w:rsidRDefault="00377593" w:rsidP="00377593">
      <w:pPr>
        <w:pStyle w:val="Bibliography"/>
      </w:pPr>
      <w:r>
        <w:t xml:space="preserve">Moore, S. K., &amp; Suthers, I. M. (2006). Evaluation and correction of subresolved particles by the optical plankton counter in three Australian estuaries with pristine to highly modified catchments. </w:t>
      </w:r>
      <w:r>
        <w:rPr>
          <w:i/>
          <w:iCs/>
        </w:rPr>
        <w:t>Journal of Geophysical Research: Oceans</w:t>
      </w:r>
      <w:r>
        <w:t xml:space="preserve">, </w:t>
      </w:r>
      <w:r>
        <w:rPr>
          <w:i/>
          <w:iCs/>
        </w:rPr>
        <w:t>111</w:t>
      </w:r>
      <w:r>
        <w:t>(C5). https://doi.org/10.1029/2005jc002920</w:t>
      </w:r>
    </w:p>
    <w:p w14:paraId="2D311783" w14:textId="77777777" w:rsidR="00377593" w:rsidRDefault="00377593" w:rsidP="00377593">
      <w:pPr>
        <w:pStyle w:val="Bibliography"/>
      </w:pPr>
      <w:r>
        <w:t xml:space="preserve">Nogueira, E., González-Nuevo, G., Bode, A., Varela, M., Morán, X. A. G., &amp; Valdés, L. (2004). Comparison of biomass and size spectra derived from optical plankton counter data and net samples: application to the assessment of mesoplankton distribution along the Northwest and North Iberian Shelf. </w:t>
      </w:r>
      <w:r>
        <w:rPr>
          <w:i/>
          <w:iCs/>
        </w:rPr>
        <w:t>ICES Journal of Marine Science</w:t>
      </w:r>
      <w:r>
        <w:t xml:space="preserve">, </w:t>
      </w:r>
      <w:r>
        <w:rPr>
          <w:i/>
          <w:iCs/>
        </w:rPr>
        <w:t>61</w:t>
      </w:r>
      <w:r>
        <w:t>(4), 508–517. https://doi.org/10.1016/j.icesjms.2004.03.018</w:t>
      </w:r>
    </w:p>
    <w:p w14:paraId="4F5FBE27" w14:textId="77777777" w:rsidR="00377593" w:rsidRDefault="00377593" w:rsidP="00377593">
      <w:pPr>
        <w:pStyle w:val="Bibliography"/>
      </w:pPr>
      <w:r>
        <w:t xml:space="preserve">Oke, P. R., &amp; Middleton, J. H. (2001). Nutrient enrichment off Port Stephens: the role of the East Australian Current. </w:t>
      </w:r>
      <w:r>
        <w:rPr>
          <w:i/>
          <w:iCs/>
        </w:rPr>
        <w:t>Continental Shelf Research</w:t>
      </w:r>
      <w:r>
        <w:t xml:space="preserve">, </w:t>
      </w:r>
      <w:r>
        <w:rPr>
          <w:i/>
          <w:iCs/>
        </w:rPr>
        <w:t>21</w:t>
      </w:r>
      <w:r>
        <w:t>(6), 587–606. https://doi.org/10.1016/S0278-4343(00)00127-8</w:t>
      </w:r>
    </w:p>
    <w:p w14:paraId="270EB589" w14:textId="77777777" w:rsidR="00377593" w:rsidRDefault="00377593" w:rsidP="00377593">
      <w:pPr>
        <w:pStyle w:val="Bibliography"/>
      </w:pPr>
      <w:r>
        <w:t xml:space="preserve">Oke, P. R., Roughan, M., Cetina-Heredia, P., Pilo, G. S., Ridgway, K. R., Rykova, T., et al. (2019). Revisiting the circulation of the East Australian Current: Its path, separation, and eddy field. </w:t>
      </w:r>
      <w:r>
        <w:rPr>
          <w:i/>
          <w:iCs/>
        </w:rPr>
        <w:t>Progress in Oceanography</w:t>
      </w:r>
      <w:r>
        <w:t xml:space="preserve">, </w:t>
      </w:r>
      <w:r>
        <w:rPr>
          <w:i/>
          <w:iCs/>
        </w:rPr>
        <w:t>176</w:t>
      </w:r>
      <w:r>
        <w:t>, 102139. https://doi.org/10.1016/j.pocean.2019.102139</w:t>
      </w:r>
    </w:p>
    <w:p w14:paraId="7A571AAA" w14:textId="77777777" w:rsidR="00377593" w:rsidRDefault="00377593" w:rsidP="00377593">
      <w:pPr>
        <w:pStyle w:val="Bibliography"/>
      </w:pPr>
      <w:r>
        <w:t xml:space="preserve">Pauly, D., Christensen, V., Guénette, S., Pitcher, T. J., Sumaila, U. R., Walters, C. J., et al. (2002). Towards sustainability in world fisheries. </w:t>
      </w:r>
      <w:r>
        <w:rPr>
          <w:i/>
          <w:iCs/>
        </w:rPr>
        <w:t>Nature</w:t>
      </w:r>
      <w:r>
        <w:t xml:space="preserve">, </w:t>
      </w:r>
      <w:r>
        <w:rPr>
          <w:i/>
          <w:iCs/>
        </w:rPr>
        <w:t>418</w:t>
      </w:r>
      <w:r>
        <w:t>(6898), 689–695. https://doi.org/10.1038/nature01017</w:t>
      </w:r>
    </w:p>
    <w:p w14:paraId="7AA6DA0D" w14:textId="77777777" w:rsidR="00377593" w:rsidRDefault="00377593" w:rsidP="00377593">
      <w:pPr>
        <w:pStyle w:val="Bibliography"/>
      </w:pPr>
      <w:r>
        <w:lastRenderedPageBreak/>
        <w:t xml:space="preserve">Pereira Brandini, F., Nogueira, M., Simião, M., Carlos Ugaz Codina, J., &amp; Almeida Noernberg, M. (2014). Deep chlorophyll maximum and plankton community response to oceanic bottom intrusions on the continental shelf in the South Brazilian Bight. </w:t>
      </w:r>
      <w:r>
        <w:rPr>
          <w:i/>
          <w:iCs/>
        </w:rPr>
        <w:t>Continental Shelf Research</w:t>
      </w:r>
      <w:r>
        <w:t xml:space="preserve">, </w:t>
      </w:r>
      <w:r>
        <w:rPr>
          <w:i/>
          <w:iCs/>
        </w:rPr>
        <w:t>89</w:t>
      </w:r>
      <w:r>
        <w:t>, 61–75. https://doi.org/10.1016/j.csr.2013.08.002</w:t>
      </w:r>
    </w:p>
    <w:p w14:paraId="6E080CF2" w14:textId="77777777" w:rsidR="00377593" w:rsidRDefault="00377593" w:rsidP="00377593">
      <w:pPr>
        <w:pStyle w:val="Bibliography"/>
      </w:pPr>
      <w:r>
        <w:t xml:space="preserve">Pritchard, T. R., Lee, R. S., Ajani, P. A., Rendell, P. S., Black, K., &amp; Koop, K. (2003). Phytoplankton Responses to Nutrient Sources in Coastal Waters off Southeastern Australia. </w:t>
      </w:r>
      <w:r>
        <w:rPr>
          <w:i/>
          <w:iCs/>
        </w:rPr>
        <w:t>Aquatic Ecosystem Health &amp; Management</w:t>
      </w:r>
      <w:r>
        <w:t xml:space="preserve">, </w:t>
      </w:r>
      <w:r>
        <w:rPr>
          <w:i/>
          <w:iCs/>
        </w:rPr>
        <w:t>6</w:t>
      </w:r>
      <w:r>
        <w:t>(2), 105–117. https://doi.org/10.1080/14634980301469</w:t>
      </w:r>
    </w:p>
    <w:p w14:paraId="45E5933B" w14:textId="77777777" w:rsidR="00377593" w:rsidRDefault="00377593" w:rsidP="00377593">
      <w:pPr>
        <w:pStyle w:val="Bibliography"/>
      </w:pPr>
      <w:r>
        <w:t xml:space="preserve">Reese, D. C., O’Malley, R. T., Brodeur, R. D., &amp; Churnside, J. H. (2011). Epipelagic fish distributions in relation to thermal fronts in a coastal upwelling system using high-resolution remote-sensing techniques. </w:t>
      </w:r>
      <w:r>
        <w:rPr>
          <w:i/>
          <w:iCs/>
        </w:rPr>
        <w:t>ICES Journal of Marine Science</w:t>
      </w:r>
      <w:r>
        <w:t xml:space="preserve">, </w:t>
      </w:r>
      <w:r>
        <w:rPr>
          <w:i/>
          <w:iCs/>
        </w:rPr>
        <w:t>68</w:t>
      </w:r>
      <w:r>
        <w:t>(9), 1865–1874. https://doi.org/10.1093/icesjms/fsr107</w:t>
      </w:r>
    </w:p>
    <w:p w14:paraId="134E06E4" w14:textId="77777777" w:rsidR="00377593" w:rsidRDefault="00377593" w:rsidP="00377593">
      <w:pPr>
        <w:pStyle w:val="Bibliography"/>
      </w:pPr>
      <w:r>
        <w:t xml:space="preserve">Revill, A. T., Young, J. W., &amp; Lansdell, M. (2009). Stable isotopic evidence for trophic groupings and bio-regionalization of predators and their prey in oceanic waters off eastern Australia. </w:t>
      </w:r>
      <w:r>
        <w:rPr>
          <w:i/>
          <w:iCs/>
        </w:rPr>
        <w:t>Marine Biology</w:t>
      </w:r>
      <w:r>
        <w:t xml:space="preserve">, </w:t>
      </w:r>
      <w:r>
        <w:rPr>
          <w:i/>
          <w:iCs/>
        </w:rPr>
        <w:t>156</w:t>
      </w:r>
      <w:r>
        <w:t>(6), 1241–1253. https://doi.org/10.1007/s00227-009-1166-5</w:t>
      </w:r>
    </w:p>
    <w:p w14:paraId="336B251B" w14:textId="77777777" w:rsidR="00377593" w:rsidRDefault="00377593" w:rsidP="00377593">
      <w:pPr>
        <w:pStyle w:val="Bibliography"/>
      </w:pPr>
      <w:r>
        <w:t xml:space="preserve">Richardson, A. J. (2008). In hot water: zooplankton and climate change. </w:t>
      </w:r>
      <w:r>
        <w:rPr>
          <w:i/>
          <w:iCs/>
        </w:rPr>
        <w:t>ICES Journal of Marine Science</w:t>
      </w:r>
      <w:r>
        <w:t xml:space="preserve">, </w:t>
      </w:r>
      <w:r>
        <w:rPr>
          <w:i/>
          <w:iCs/>
        </w:rPr>
        <w:t>65</w:t>
      </w:r>
      <w:r>
        <w:t>(3), 279–295. https://doi.org/10.1093/icesjms/fsn028</w:t>
      </w:r>
    </w:p>
    <w:p w14:paraId="307B5334" w14:textId="77777777" w:rsidR="00377593" w:rsidRDefault="00377593" w:rsidP="00377593">
      <w:pPr>
        <w:pStyle w:val="Bibliography"/>
      </w:pPr>
      <w:r>
        <w:t xml:space="preserve">Rossi, V., Schaeffer, A., Wood, J., Galibert, G., Morris, B., Sudre, J., et al. (2014). Seasonality of sporadic physical processes driving temperature and nutrient high-frequency variability in the coastal ocean off southeast Australia. </w:t>
      </w:r>
      <w:r>
        <w:rPr>
          <w:i/>
          <w:iCs/>
        </w:rPr>
        <w:t>Journal of Geophysical Research: Oceans</w:t>
      </w:r>
      <w:r>
        <w:t xml:space="preserve">, </w:t>
      </w:r>
      <w:r>
        <w:rPr>
          <w:i/>
          <w:iCs/>
        </w:rPr>
        <w:t>119</w:t>
      </w:r>
      <w:r>
        <w:t>(1), 445–460. https://doi.org/10.1002/2013jc009284</w:t>
      </w:r>
    </w:p>
    <w:p w14:paraId="0633B5EE" w14:textId="77777777" w:rsidR="00377593" w:rsidRDefault="00377593" w:rsidP="00377593">
      <w:pPr>
        <w:pStyle w:val="Bibliography"/>
      </w:pPr>
      <w:r>
        <w:t xml:space="preserve">Roughan, M., &amp; Middleton, J. H. (2002). A comparison of observed upwelling mechanisms off the east coast of Australia. </w:t>
      </w:r>
      <w:r>
        <w:rPr>
          <w:i/>
          <w:iCs/>
        </w:rPr>
        <w:t>Continental Shelf Research</w:t>
      </w:r>
      <w:r>
        <w:t xml:space="preserve">, </w:t>
      </w:r>
      <w:r>
        <w:rPr>
          <w:i/>
          <w:iCs/>
        </w:rPr>
        <w:t>22</w:t>
      </w:r>
      <w:r>
        <w:t>(17), 2551–2572. https://doi.org/10.1016/s0278-4343(02)00101-2</w:t>
      </w:r>
    </w:p>
    <w:p w14:paraId="08D71C3E" w14:textId="77777777" w:rsidR="00377593" w:rsidRDefault="00377593" w:rsidP="00377593">
      <w:pPr>
        <w:pStyle w:val="Bibliography"/>
      </w:pPr>
      <w:r>
        <w:lastRenderedPageBreak/>
        <w:t xml:space="preserve">Roughan, M., Macdonald, H. S., Baird, M. E., &amp; Glasby, T. M. (2011). Modelling coastal connectivity in a Western Boundary Current: Seasonal and inter-annual variability. </w:t>
      </w:r>
      <w:r>
        <w:rPr>
          <w:i/>
          <w:iCs/>
        </w:rPr>
        <w:t>Deep-Sea Research Part Ii-Topical Studies in Oceanography</w:t>
      </w:r>
      <w:r>
        <w:t xml:space="preserve">, </w:t>
      </w:r>
      <w:r>
        <w:rPr>
          <w:i/>
          <w:iCs/>
        </w:rPr>
        <w:t>58</w:t>
      </w:r>
      <w:r>
        <w:t>(5), 628–644. https://doi.org/10.1016/j.dsr2.2010.06.004</w:t>
      </w:r>
    </w:p>
    <w:p w14:paraId="3F633384" w14:textId="77777777" w:rsidR="00377593" w:rsidRDefault="00377593" w:rsidP="00377593">
      <w:pPr>
        <w:pStyle w:val="Bibliography"/>
      </w:pPr>
      <w:r>
        <w:t xml:space="preserve">Sabatès, A., Gili, J. M., &amp; Pagès, F. (1989). Relationship between zooplankton distribution, geographic characteristics and hydrographic patterns off the Catalan coast (Western Mediterranean). </w:t>
      </w:r>
      <w:r>
        <w:rPr>
          <w:i/>
          <w:iCs/>
        </w:rPr>
        <w:t>Marine Biology</w:t>
      </w:r>
      <w:r>
        <w:t xml:space="preserve">, </w:t>
      </w:r>
      <w:r>
        <w:rPr>
          <w:i/>
          <w:iCs/>
        </w:rPr>
        <w:t>103</w:t>
      </w:r>
      <w:r>
        <w:t>(2), 153–159. https://doi.org/10.1007/BF00543342</w:t>
      </w:r>
    </w:p>
    <w:p w14:paraId="5BBC233F" w14:textId="77777777" w:rsidR="00377593" w:rsidRDefault="00377593" w:rsidP="00377593">
      <w:pPr>
        <w:pStyle w:val="Bibliography"/>
      </w:pPr>
      <w:r>
        <w:t xml:space="preserve">Schaeffer, A., &amp; Roughan, M. (2015). Influence of a western boundary current on shelf dynamics and upwelling from repeat glider deployments. </w:t>
      </w:r>
      <w:r>
        <w:rPr>
          <w:i/>
          <w:iCs/>
        </w:rPr>
        <w:t>Geophysical Research Letters</w:t>
      </w:r>
      <w:r>
        <w:t xml:space="preserve">, </w:t>
      </w:r>
      <w:r>
        <w:rPr>
          <w:i/>
          <w:iCs/>
        </w:rPr>
        <w:t>42</w:t>
      </w:r>
      <w:r>
        <w:t>(1), 121–128. https://doi.org/10.1002/2014GL062260</w:t>
      </w:r>
    </w:p>
    <w:p w14:paraId="5BA10EFD" w14:textId="77777777" w:rsidR="00377593" w:rsidRDefault="00377593" w:rsidP="00377593">
      <w:pPr>
        <w:pStyle w:val="Bibliography"/>
      </w:pPr>
      <w:r>
        <w:t xml:space="preserve">Schaeffer, A., Roughan, M., &amp; Morris, B. D. (2013). Cross-shelf dynamics in a western boundary current regime: Implications for upwelling. </w:t>
      </w:r>
      <w:r>
        <w:rPr>
          <w:i/>
          <w:iCs/>
        </w:rPr>
        <w:t>Journal of Physical Oceanography</w:t>
      </w:r>
      <w:r>
        <w:t xml:space="preserve">, </w:t>
      </w:r>
      <w:r>
        <w:rPr>
          <w:i/>
          <w:iCs/>
        </w:rPr>
        <w:t>44</w:t>
      </w:r>
      <w:r>
        <w:t>(10), 2812–2813. https://doi.org/10.1175/jpo-d-14-0091.1</w:t>
      </w:r>
    </w:p>
    <w:p w14:paraId="4CC8D75A" w14:textId="77777777" w:rsidR="00377593" w:rsidRDefault="00377593" w:rsidP="00377593">
      <w:pPr>
        <w:pStyle w:val="Bibliography"/>
      </w:pPr>
      <w:r>
        <w:t xml:space="preserve">Schaeffer, A., Roughan, M., &amp; Wood, J. E. (2014). Observed bottom boundary layer transport and uplift on the continental shelf adjacent to a western boundary current. </w:t>
      </w:r>
      <w:r>
        <w:rPr>
          <w:i/>
          <w:iCs/>
        </w:rPr>
        <w:t>Journal of Geophysical Research-Oceans</w:t>
      </w:r>
      <w:r>
        <w:t xml:space="preserve">, </w:t>
      </w:r>
      <w:r>
        <w:rPr>
          <w:i/>
          <w:iCs/>
        </w:rPr>
        <w:t>119</w:t>
      </w:r>
      <w:r>
        <w:t>(8), 4922–4939. https://doi.org/10.1002/2013jc009735</w:t>
      </w:r>
    </w:p>
    <w:p w14:paraId="4FFA708F" w14:textId="77777777" w:rsidR="00377593" w:rsidRDefault="00377593" w:rsidP="00377593">
      <w:pPr>
        <w:pStyle w:val="Bibliography"/>
      </w:pPr>
      <w:r>
        <w:t xml:space="preserve">Sourisseau, M., &amp; Carlotti, F. (2006). Spatial distribution of zooplankton size spectra on the French continental shelf of the Bay of Biscay during spring 2000 and 2001. </w:t>
      </w:r>
      <w:r>
        <w:rPr>
          <w:i/>
          <w:iCs/>
        </w:rPr>
        <w:t>Journal of Geophysical Research: Oceans</w:t>
      </w:r>
      <w:r>
        <w:t xml:space="preserve">, </w:t>
      </w:r>
      <w:r>
        <w:rPr>
          <w:i/>
          <w:iCs/>
        </w:rPr>
        <w:t>111</w:t>
      </w:r>
      <w:r>
        <w:t>(C5). https://doi.org/10.1029/2005jc003063</w:t>
      </w:r>
    </w:p>
    <w:p w14:paraId="55BD081F" w14:textId="77777777" w:rsidR="00377593" w:rsidRDefault="00377593" w:rsidP="00377593">
      <w:pPr>
        <w:pStyle w:val="Bibliography"/>
      </w:pPr>
      <w:r>
        <w:t xml:space="preserve">Sprules, W. G., &amp; Barth, L. E. (2015). Surfing the biomass size spectrum: some remarks on history, theory, and application. </w:t>
      </w:r>
      <w:r>
        <w:rPr>
          <w:i/>
          <w:iCs/>
        </w:rPr>
        <w:t>Canadian Journal of Fisheries and Aquatic Sciences</w:t>
      </w:r>
      <w:r>
        <w:t xml:space="preserve">, </w:t>
      </w:r>
      <w:r>
        <w:rPr>
          <w:i/>
          <w:iCs/>
        </w:rPr>
        <w:t>73</w:t>
      </w:r>
      <w:r>
        <w:t>(4), 477–495. https://doi.org/10.1139/cjfas-2015-0115</w:t>
      </w:r>
    </w:p>
    <w:p w14:paraId="4FED75DC" w14:textId="77777777" w:rsidR="00377593" w:rsidRDefault="00377593" w:rsidP="00377593">
      <w:pPr>
        <w:pStyle w:val="Bibliography"/>
      </w:pPr>
      <w:r>
        <w:t xml:space="preserve">Sun, C., Feng, M., Matear, R. J., Chamberlain, M. A., Craig, P., Ridgway, K. R., &amp; Schiller, A. (2012). Marine Downscaling of a Future Climate Scenario for Australian </w:t>
      </w:r>
      <w:r>
        <w:lastRenderedPageBreak/>
        <w:t xml:space="preserve">Boundary Currents. </w:t>
      </w:r>
      <w:r>
        <w:rPr>
          <w:i/>
          <w:iCs/>
        </w:rPr>
        <w:t>Journal of Climate</w:t>
      </w:r>
      <w:r>
        <w:t xml:space="preserve">, </w:t>
      </w:r>
      <w:r>
        <w:rPr>
          <w:i/>
          <w:iCs/>
        </w:rPr>
        <w:t>25</w:t>
      </w:r>
      <w:r>
        <w:t>(8), 2947–2962. https://doi.org/10.1175/JCLI-D-11-00159.1</w:t>
      </w:r>
    </w:p>
    <w:p w14:paraId="63CF68A3" w14:textId="77777777" w:rsidR="00377593" w:rsidRDefault="00377593" w:rsidP="00377593">
      <w:pPr>
        <w:pStyle w:val="Bibliography"/>
      </w:pPr>
      <w:r>
        <w:t xml:space="preserve">Suthers, I. M., Taggart, C. T., Rissik, D., &amp; Baird, M. E. (2006). Day and night ichthyoplankton assemblages and zooplankton biomass size spectrum in a deep ocean island wake. </w:t>
      </w:r>
      <w:r>
        <w:rPr>
          <w:i/>
          <w:iCs/>
        </w:rPr>
        <w:t>Marine Ecology Progress Series</w:t>
      </w:r>
      <w:r>
        <w:t xml:space="preserve">, </w:t>
      </w:r>
      <w:r>
        <w:rPr>
          <w:i/>
          <w:iCs/>
        </w:rPr>
        <w:t>322</w:t>
      </w:r>
      <w:r>
        <w:t>, 225–238.</w:t>
      </w:r>
    </w:p>
    <w:p w14:paraId="26EE2EC0" w14:textId="77777777" w:rsidR="00377593" w:rsidRDefault="00377593" w:rsidP="00377593">
      <w:pPr>
        <w:pStyle w:val="Bibliography"/>
      </w:pPr>
      <w:r>
        <w:t xml:space="preserve">Suthers, I. M., Everett, J. D., Roughan, M., Young, J. W., Oke, P. R., Condie, S. A., et al. (2011). The strengthening East Australian Current, its eddies and biological effects - an introduction and overview. </w:t>
      </w:r>
      <w:r>
        <w:rPr>
          <w:i/>
          <w:iCs/>
        </w:rPr>
        <w:t>Deep-Sea Research Part II-Topical Studies in Oceanography</w:t>
      </w:r>
      <w:r>
        <w:t xml:space="preserve">, </w:t>
      </w:r>
      <w:r>
        <w:rPr>
          <w:i/>
          <w:iCs/>
        </w:rPr>
        <w:t>58</w:t>
      </w:r>
      <w:r>
        <w:t>(5), 538–546. https://doi.org/10.1016/j.dsr2.2010.09.029</w:t>
      </w:r>
    </w:p>
    <w:p w14:paraId="1A84470E" w14:textId="77777777" w:rsidR="00377593" w:rsidRDefault="00377593" w:rsidP="00377593">
      <w:pPr>
        <w:pStyle w:val="Bibliography"/>
      </w:pPr>
      <w:r>
        <w:t xml:space="preserve">Thompson, P. A., Baird, M. E., Ingleton, T., &amp; Doblin, M. A. (2009). Long-term changes in temperate Australian coastal waters: implications for phytoplankton. </w:t>
      </w:r>
      <w:r>
        <w:rPr>
          <w:i/>
          <w:iCs/>
        </w:rPr>
        <w:t>Marine Ecology Progress Series</w:t>
      </w:r>
      <w:r>
        <w:t xml:space="preserve">, </w:t>
      </w:r>
      <w:r>
        <w:rPr>
          <w:i/>
          <w:iCs/>
        </w:rPr>
        <w:t>394</w:t>
      </w:r>
      <w:r>
        <w:t>, 1–19. https://doi.org/10.3354/meps08297</w:t>
      </w:r>
    </w:p>
    <w:p w14:paraId="5FA6AC9D" w14:textId="77777777" w:rsidR="00377593" w:rsidRDefault="00377593" w:rsidP="00377593">
      <w:pPr>
        <w:pStyle w:val="Bibliography"/>
      </w:pPr>
      <w:r>
        <w:t xml:space="preserve">Tilzey, R. D. J., &amp; Rowling, K. R. (2001). History of Australia’s South East Fishery: a scientist’s perspective. </w:t>
      </w:r>
      <w:r>
        <w:rPr>
          <w:i/>
          <w:iCs/>
        </w:rPr>
        <w:t>Marine and Freshwater Research</w:t>
      </w:r>
      <w:r>
        <w:t xml:space="preserve">, </w:t>
      </w:r>
      <w:r>
        <w:rPr>
          <w:i/>
          <w:iCs/>
        </w:rPr>
        <w:t>52</w:t>
      </w:r>
      <w:r>
        <w:t>(4), 361–375. https://doi.org/10.1071/mf99185</w:t>
      </w:r>
    </w:p>
    <w:p w14:paraId="1838FCA6" w14:textId="77777777" w:rsidR="00377593" w:rsidRDefault="00377593" w:rsidP="00377593">
      <w:pPr>
        <w:pStyle w:val="Bibliography"/>
      </w:pPr>
      <w:r>
        <w:t xml:space="preserve">Tomczak, M., Pender, L., &amp; Liefrink, S. (2004). Variability of the Subtropical Front in the Indian Ocean south of Australia. </w:t>
      </w:r>
      <w:r>
        <w:rPr>
          <w:i/>
          <w:iCs/>
        </w:rPr>
        <w:t>Ocean Dynamics</w:t>
      </w:r>
      <w:r>
        <w:t xml:space="preserve">, </w:t>
      </w:r>
      <w:r>
        <w:rPr>
          <w:i/>
          <w:iCs/>
        </w:rPr>
        <w:t>54</w:t>
      </w:r>
      <w:r>
        <w:t>(5), 506–519. https://doi.org/10.1007/s10236-004-0095-6</w:t>
      </w:r>
    </w:p>
    <w:p w14:paraId="5D411836" w14:textId="77777777" w:rsidR="00377593" w:rsidRDefault="00377593" w:rsidP="00377593">
      <w:pPr>
        <w:pStyle w:val="Bibliography"/>
      </w:pPr>
      <w:r>
        <w:t xml:space="preserve">Tracey, S., Buxton, C., Gardner, C., Green, B., Hartmann, K., Haward, M., et al. (2013). Super Trawler Scuppered in Australian Fisheries Management Reform. </w:t>
      </w:r>
      <w:r>
        <w:rPr>
          <w:i/>
          <w:iCs/>
        </w:rPr>
        <w:t>Fisheries</w:t>
      </w:r>
      <w:r>
        <w:t xml:space="preserve">, </w:t>
      </w:r>
      <w:r>
        <w:rPr>
          <w:i/>
          <w:iCs/>
        </w:rPr>
        <w:t>38</w:t>
      </w:r>
      <w:r>
        <w:t>(8), 345–350. https://doi.org/10.1080/03632415.2013.813486</w:t>
      </w:r>
    </w:p>
    <w:p w14:paraId="254ABA64" w14:textId="77777777" w:rsidR="00377593" w:rsidRDefault="00377593" w:rsidP="00377593">
      <w:pPr>
        <w:pStyle w:val="Bibliography"/>
      </w:pPr>
      <w:r>
        <w:t xml:space="preserve">Truong, L., Suthers, I. M., Cruz, D. O., &amp; Smith, J. A. (2017). Plankton supports the majority of fish biomass on temperate rocky reefs. </w:t>
      </w:r>
      <w:r>
        <w:rPr>
          <w:i/>
          <w:iCs/>
        </w:rPr>
        <w:t>Marine Biology</w:t>
      </w:r>
      <w:r>
        <w:t xml:space="preserve">, </w:t>
      </w:r>
      <w:r>
        <w:rPr>
          <w:i/>
          <w:iCs/>
        </w:rPr>
        <w:t>164</w:t>
      </w:r>
      <w:r>
        <w:t>(4), 12. https://doi.org/10.1007/s00227-017-3101-5</w:t>
      </w:r>
    </w:p>
    <w:p w14:paraId="3EDD61F3" w14:textId="77777777" w:rsidR="00377593" w:rsidRDefault="00377593" w:rsidP="00377593">
      <w:pPr>
        <w:pStyle w:val="Bibliography"/>
      </w:pPr>
      <w:r>
        <w:lastRenderedPageBreak/>
        <w:t xml:space="preserve">Turner, J. T., &amp; Dagg, M. J. (1983). Vertical Distributions of Continental Shelf Zooplankton in Stratified and Isothermal Waters. </w:t>
      </w:r>
      <w:r>
        <w:rPr>
          <w:i/>
          <w:iCs/>
        </w:rPr>
        <w:t>Biological Oceanography</w:t>
      </w:r>
      <w:r>
        <w:t xml:space="preserve">, </w:t>
      </w:r>
      <w:r>
        <w:rPr>
          <w:i/>
          <w:iCs/>
        </w:rPr>
        <w:t>3</w:t>
      </w:r>
      <w:r>
        <w:t>(1), 1–40. https://doi.org/10.1080/01965581.1983.10749470</w:t>
      </w:r>
    </w:p>
    <w:p w14:paraId="4E037607" w14:textId="77777777" w:rsidR="00377593" w:rsidRDefault="00377593" w:rsidP="00377593">
      <w:pPr>
        <w:pStyle w:val="Bibliography"/>
      </w:pPr>
      <w:r>
        <w:t xml:space="preserve">Vandromme, P., Nogueira, E., Huret, M., Lopez-Urrutia, Á., González, G. G.-N., Sourisseau, M., &amp; Petitgas, P. (2014). Springtime zooplankton size structure over the continental shelf of the Bay of Biscay. </w:t>
      </w:r>
      <w:r>
        <w:rPr>
          <w:i/>
          <w:iCs/>
        </w:rPr>
        <w:t>Ocean Science</w:t>
      </w:r>
      <w:r>
        <w:t xml:space="preserve">, </w:t>
      </w:r>
      <w:r>
        <w:rPr>
          <w:i/>
          <w:iCs/>
        </w:rPr>
        <w:t>10</w:t>
      </w:r>
      <w:r>
        <w:t>, 821–835.</w:t>
      </w:r>
    </w:p>
    <w:p w14:paraId="75D3C0B5" w14:textId="77777777" w:rsidR="00377593" w:rsidRDefault="00377593" w:rsidP="00377593">
      <w:pPr>
        <w:pStyle w:val="Bibliography"/>
      </w:pPr>
      <w:r>
        <w:t xml:space="preserve">Vidondo, B., Prairie, Y. T., Blanco, J. M., &amp; Duarte, C. M. (1997). Some aspects of the analysis of size spectra in aquatic ecology. </w:t>
      </w:r>
      <w:r>
        <w:rPr>
          <w:i/>
          <w:iCs/>
        </w:rPr>
        <w:t>Limnology and Oceanography</w:t>
      </w:r>
      <w:r>
        <w:t xml:space="preserve">, </w:t>
      </w:r>
      <w:r>
        <w:rPr>
          <w:i/>
          <w:iCs/>
        </w:rPr>
        <w:t>42</w:t>
      </w:r>
      <w:r>
        <w:t>(1), 184–192. https://doi.org/10.4319/lo.1997.42.1.0184</w:t>
      </w:r>
    </w:p>
    <w:p w14:paraId="5794DB9C" w14:textId="77777777" w:rsidR="00377593" w:rsidRDefault="00377593" w:rsidP="00377593">
      <w:pPr>
        <w:pStyle w:val="Bibliography"/>
      </w:pPr>
      <w:r>
        <w:t xml:space="preserve">Wallis, J. R., Swadling, K. M., Everett, J. D., Suthers, I. M., Jones, H. J., Buchanan, P. J., et al. (2016). Zooplankton abundance and biomass size spectra in the East Antarctic sea-ice zone during the winter–spring transition. </w:t>
      </w:r>
      <w:r>
        <w:rPr>
          <w:i/>
          <w:iCs/>
        </w:rPr>
        <w:t>Deep Sea Research Part II: Topical Studies in Oceanography</w:t>
      </w:r>
      <w:r>
        <w:t xml:space="preserve">, </w:t>
      </w:r>
      <w:r>
        <w:rPr>
          <w:i/>
          <w:iCs/>
        </w:rPr>
        <w:t>131</w:t>
      </w:r>
      <w:r>
        <w:t>, 170–181. https://doi.org/10.1016/j.dsr2.2015.10.002</w:t>
      </w:r>
    </w:p>
    <w:p w14:paraId="04B9D341" w14:textId="77777777" w:rsidR="00377593" w:rsidRDefault="00377593" w:rsidP="00377593">
      <w:pPr>
        <w:pStyle w:val="Bibliography"/>
      </w:pPr>
      <w:r>
        <w:t xml:space="preserve">White, E. P., Ernest, S. K. M., Kerkhoff, A. J., &amp; Enquist, B. J. (2007). Relationships between body size and abundance in ecology. </w:t>
      </w:r>
      <w:r>
        <w:rPr>
          <w:i/>
          <w:iCs/>
        </w:rPr>
        <w:t>Trends in Ecology &amp; Evolution</w:t>
      </w:r>
      <w:r>
        <w:t xml:space="preserve">, </w:t>
      </w:r>
      <w:r>
        <w:rPr>
          <w:i/>
          <w:iCs/>
        </w:rPr>
        <w:t>22</w:t>
      </w:r>
      <w:r>
        <w:t>(6), 323–330. https://doi.org/10.1016/j.tree.2007.03.007</w:t>
      </w:r>
    </w:p>
    <w:p w14:paraId="67EA2772" w14:textId="77777777" w:rsidR="00377593" w:rsidRDefault="00377593" w:rsidP="00377593">
      <w:pPr>
        <w:pStyle w:val="Bibliography"/>
      </w:pPr>
      <w:r>
        <w:t xml:space="preserve">Wickham, H. (2011). ggplot2. </w:t>
      </w:r>
      <w:r>
        <w:rPr>
          <w:i/>
          <w:iCs/>
        </w:rPr>
        <w:t>WIREs Computational Statistics</w:t>
      </w:r>
      <w:r>
        <w:t xml:space="preserve">, </w:t>
      </w:r>
      <w:r>
        <w:rPr>
          <w:i/>
          <w:iCs/>
        </w:rPr>
        <w:t>3</w:t>
      </w:r>
      <w:r>
        <w:t>(2), 180–185. https://doi.org/10.1002/wics.147</w:t>
      </w:r>
    </w:p>
    <w:p w14:paraId="1CF84185" w14:textId="77777777" w:rsidR="00377593" w:rsidRDefault="00377593" w:rsidP="00377593">
      <w:pPr>
        <w:pStyle w:val="Bibliography"/>
      </w:pPr>
      <w:r>
        <w:t xml:space="preserve">Wood, J. E., Schaeffer, A., Roughan, M., &amp; Tate, P. M. (2016). Seasonal variability in the continental shelf waters off southeastern Australia: Fact or fiction? </w:t>
      </w:r>
      <w:r>
        <w:rPr>
          <w:i/>
          <w:iCs/>
        </w:rPr>
        <w:t>Continental Shelf Research</w:t>
      </w:r>
      <w:r>
        <w:t xml:space="preserve">, </w:t>
      </w:r>
      <w:r>
        <w:rPr>
          <w:i/>
          <w:iCs/>
        </w:rPr>
        <w:t>112</w:t>
      </w:r>
      <w:r>
        <w:t>, 92–103. https://doi.org/10.1016/j.csr.2015.11.006</w:t>
      </w:r>
    </w:p>
    <w:p w14:paraId="7AF63D84" w14:textId="77777777" w:rsidR="00377593" w:rsidRDefault="00377593" w:rsidP="00377593">
      <w:pPr>
        <w:pStyle w:val="Bibliography"/>
      </w:pPr>
      <w:r>
        <w:t xml:space="preserve">Wu, L., Cai, W., Zhang, L., Nakamura, H., Timmermann, A., Joyce, T., et al. (2012). Enhanced warming over the global subtropical western boundary currents. </w:t>
      </w:r>
      <w:r>
        <w:rPr>
          <w:i/>
          <w:iCs/>
        </w:rPr>
        <w:t>Nature Climate Change</w:t>
      </w:r>
      <w:r>
        <w:t xml:space="preserve">, </w:t>
      </w:r>
      <w:r>
        <w:rPr>
          <w:i/>
          <w:iCs/>
        </w:rPr>
        <w:t>2</w:t>
      </w:r>
      <w:r>
        <w:t>(3), 161–166. https://doi.org/10.1038/nclimate1353</w:t>
      </w:r>
    </w:p>
    <w:p w14:paraId="53A2E59E" w14:textId="77777777" w:rsidR="00377593" w:rsidRDefault="00377593" w:rsidP="00377593">
      <w:pPr>
        <w:pStyle w:val="Bibliography"/>
      </w:pPr>
      <w:r>
        <w:lastRenderedPageBreak/>
        <w:t xml:space="preserve">Yamamoto, T., &amp; Nishizawa, S. (1986). Small-scale zooplankton aggregations at the front of a Kuroshio warm-core ring. </w:t>
      </w:r>
      <w:r>
        <w:rPr>
          <w:i/>
          <w:iCs/>
        </w:rPr>
        <w:t>Deep Sea Research Part A. Oceanographic Research Papers</w:t>
      </w:r>
      <w:r>
        <w:t xml:space="preserve">, </w:t>
      </w:r>
      <w:r>
        <w:rPr>
          <w:i/>
          <w:iCs/>
        </w:rPr>
        <w:t>33</w:t>
      </w:r>
      <w:r>
        <w:t>(11), 1729–1740. https://doi.org/10.1016/0198-0149(86)90076-2</w:t>
      </w:r>
    </w:p>
    <w:p w14:paraId="2B4FB132" w14:textId="77777777" w:rsidR="00377593" w:rsidRDefault="00377593" w:rsidP="00377593">
      <w:pPr>
        <w:pStyle w:val="Bibliography"/>
      </w:pPr>
      <w:r>
        <w:t xml:space="preserve">Zhou, M., Carlotti, F., &amp; Zhu, Y. (2010). A size-spectrum zooplankton closure model for ecosystem modelling. </w:t>
      </w:r>
      <w:r>
        <w:rPr>
          <w:i/>
          <w:iCs/>
        </w:rPr>
        <w:t>Journal of Plankton Research</w:t>
      </w:r>
      <w:r>
        <w:t xml:space="preserve">, </w:t>
      </w:r>
      <w:r>
        <w:rPr>
          <w:i/>
          <w:iCs/>
        </w:rPr>
        <w:t>32</w:t>
      </w:r>
      <w:r>
        <w:t>(8), 1147–1165. https://doi.org/10.1093/plankt/fbq054</w:t>
      </w:r>
    </w:p>
    <w:p w14:paraId="67B01510" w14:textId="204D6111" w:rsidR="003A22DD" w:rsidRPr="00A73321" w:rsidRDefault="00232BF7" w:rsidP="00A73321">
      <w:pPr>
        <w:spacing w:line="480" w:lineRule="auto"/>
        <w:rPr>
          <w:rFonts w:asciiTheme="minorHAnsi" w:hAnsiTheme="minorHAnsi" w:cstheme="minorHAnsi"/>
          <w:sz w:val="22"/>
          <w:szCs w:val="22"/>
          <w:lang w:val="en-AU"/>
        </w:rPr>
      </w:pPr>
      <w:r w:rsidRPr="00A73321">
        <w:rPr>
          <w:rFonts w:asciiTheme="minorHAnsi" w:hAnsiTheme="minorHAnsi" w:cstheme="minorHAnsi"/>
          <w:sz w:val="22"/>
          <w:szCs w:val="22"/>
          <w:lang w:val="en-AU"/>
        </w:rPr>
        <w:fldChar w:fldCharType="end"/>
      </w:r>
      <w:r w:rsidR="00EC4A0B">
        <w:rPr>
          <w:rFonts w:asciiTheme="minorHAnsi" w:hAnsiTheme="minorHAnsi" w:cstheme="minorHAnsi"/>
          <w:sz w:val="22"/>
          <w:szCs w:val="22"/>
          <w:lang w:val="en-AU"/>
        </w:rPr>
        <w:fldChar w:fldCharType="begin"/>
      </w:r>
      <w:r w:rsidR="00EC4A0B">
        <w:rPr>
          <w:rFonts w:asciiTheme="minorHAnsi" w:hAnsiTheme="minorHAnsi" w:cstheme="minorHAnsi"/>
          <w:sz w:val="22"/>
          <w:szCs w:val="22"/>
          <w:lang w:val="en-AU"/>
        </w:rPr>
        <w:instrText xml:space="preserve"> ADDIN </w:instrText>
      </w:r>
      <w:r w:rsidR="00EC4A0B">
        <w:rPr>
          <w:rFonts w:asciiTheme="minorHAnsi" w:hAnsiTheme="minorHAnsi" w:cstheme="minorHAnsi"/>
          <w:sz w:val="22"/>
          <w:szCs w:val="22"/>
          <w:lang w:val="en-AU"/>
        </w:rPr>
        <w:fldChar w:fldCharType="end"/>
      </w:r>
    </w:p>
    <w:sectPr w:rsidR="003A22DD" w:rsidRPr="00A73321" w:rsidSect="00AD3B37">
      <w:footerReference w:type="default" r:id="rId27"/>
      <w:headerReference w:type="first" r:id="rId28"/>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1" w:author="Iain Suthers" w:date="2020-11-24T16:25:00Z" w:initials="IS">
    <w:p w14:paraId="6BB2FA7C" w14:textId="3129BDCF" w:rsidR="0024676E" w:rsidRDefault="0024676E">
      <w:pPr>
        <w:pStyle w:val="CommentText"/>
      </w:pPr>
      <w:r>
        <w:rPr>
          <w:rStyle w:val="CommentReference"/>
        </w:rPr>
        <w:annotationRef/>
      </w:r>
      <w:r>
        <w:t>Do you want to shift to Discussion? We’ll see</w:t>
      </w:r>
    </w:p>
  </w:comment>
  <w:comment w:id="186" w:author="Iain Suthers [2]" w:date="2020-11-25T06:47:00Z" w:initials="IS">
    <w:p w14:paraId="6F34E9A2" w14:textId="19E566B6" w:rsidR="0024676E" w:rsidRDefault="0024676E">
      <w:pPr>
        <w:pStyle w:val="CommentText"/>
      </w:pPr>
      <w:r>
        <w:rPr>
          <w:rStyle w:val="CommentReference"/>
        </w:rPr>
        <w:annotationRef/>
      </w:r>
      <w:r>
        <w:t>Reference style</w:t>
      </w:r>
    </w:p>
  </w:comment>
  <w:comment w:id="187" w:author="Iain Suthers [2]" w:date="2020-11-25T06:47:00Z" w:initials="IS">
    <w:p w14:paraId="0ED8F314" w14:textId="16F70B36" w:rsidR="0024676E" w:rsidRDefault="0024676E">
      <w:pPr>
        <w:pStyle w:val="CommentText"/>
      </w:pPr>
      <w:r>
        <w:rPr>
          <w:rStyle w:val="CommentReference"/>
        </w:rPr>
        <w:annotationRef/>
      </w:r>
      <w:r>
        <w:t>Just use Baird et al. 2008</w:t>
      </w:r>
    </w:p>
  </w:comment>
  <w:comment w:id="189" w:author="Iain Suthers [2]" w:date="2020-11-25T06:48:00Z" w:initials="IS">
    <w:p w14:paraId="7A105CD9" w14:textId="56AC47C0" w:rsidR="0024676E" w:rsidRDefault="0024676E">
      <w:pPr>
        <w:pStyle w:val="CommentText"/>
      </w:pPr>
      <w:r>
        <w:rPr>
          <w:rStyle w:val="CommentReference"/>
        </w:rPr>
        <w:annotationRef/>
      </w:r>
      <w:r>
        <w:t>Is this assumption necessary (I presume an L&amp;O reviewer)</w:t>
      </w:r>
    </w:p>
  </w:comment>
  <w:comment w:id="210" w:author="Iain Suthers [2]" w:date="2020-11-25T07:29:00Z" w:initials="IS">
    <w:p w14:paraId="24C96CA0" w14:textId="1B250E19" w:rsidR="0024676E" w:rsidRDefault="0024676E">
      <w:pPr>
        <w:pStyle w:val="CommentText"/>
      </w:pPr>
      <w:r>
        <w:rPr>
          <w:rStyle w:val="CommentReference"/>
        </w:rPr>
        <w:annotationRef/>
      </w:r>
      <w:r>
        <w:t xml:space="preserve">Its actually a size spectrum slope; or did you want to call it a NBSS slope? </w:t>
      </w:r>
    </w:p>
  </w:comment>
  <w:comment w:id="212" w:author="Iain Suthers [2]" w:date="2020-11-25T07:39:00Z" w:initials="IS">
    <w:p w14:paraId="2A9B17C1" w14:textId="25D0F30A" w:rsidR="0024676E" w:rsidRDefault="0024676E">
      <w:pPr>
        <w:pStyle w:val="CommentText"/>
      </w:pPr>
      <w:r>
        <w:rPr>
          <w:rStyle w:val="CommentReference"/>
        </w:rPr>
        <w:annotationRef/>
      </w:r>
      <w:r>
        <w:t>14 in methods</w:t>
      </w:r>
    </w:p>
  </w:comment>
  <w:comment w:id="257" w:author="Iain Suthers [2]" w:date="2020-11-25T11:07:00Z" w:initials="IS">
    <w:p w14:paraId="30FD2406" w14:textId="49EBED92" w:rsidR="00AE1902" w:rsidRDefault="00AE1902">
      <w:pPr>
        <w:pStyle w:val="CommentText"/>
      </w:pPr>
      <w:r>
        <w:rPr>
          <w:rStyle w:val="CommentReference"/>
        </w:rPr>
        <w:annotationRef/>
      </w:r>
      <w:r>
        <w:t>I thnk the same processes here such as enhanced vertical mixed nearshore and diverse nutrient souces in inner shelf water</w:t>
      </w:r>
    </w:p>
  </w:comment>
  <w:comment w:id="259" w:author="Iain Suthers [2]" w:date="2020-11-25T11:09:00Z" w:initials="IS">
    <w:p w14:paraId="56801477" w14:textId="3FFE0556" w:rsidR="00561100" w:rsidRDefault="00561100">
      <w:pPr>
        <w:pStyle w:val="CommentText"/>
      </w:pPr>
      <w:r>
        <w:rPr>
          <w:rStyle w:val="CommentReference"/>
        </w:rPr>
        <w:annotationRef/>
      </w:r>
      <w:r>
        <w:t>Just thought that sentence would invite crticsm</w:t>
      </w:r>
    </w:p>
  </w:comment>
  <w:comment w:id="271" w:author="Iain Suthers [2]" w:date="2020-11-25T11:14:00Z" w:initials="IS">
    <w:p w14:paraId="37A06406" w14:textId="681C6477" w:rsidR="00561100" w:rsidRDefault="00561100">
      <w:pPr>
        <w:pStyle w:val="CommentText"/>
      </w:pPr>
      <w:r>
        <w:rPr>
          <w:rStyle w:val="CommentReference"/>
        </w:rPr>
        <w:annotationRef/>
      </w:r>
      <w:r>
        <w:t>e.g. Suthers et al. 2006?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BB2FA7C" w15:done="0"/>
  <w15:commentEx w15:paraId="6F34E9A2" w15:done="0"/>
  <w15:commentEx w15:paraId="0ED8F314" w15:done="0"/>
  <w15:commentEx w15:paraId="7A105CD9" w15:done="0"/>
  <w15:commentEx w15:paraId="24C96CA0" w15:done="0"/>
  <w15:commentEx w15:paraId="2A9B17C1" w15:done="0"/>
  <w15:commentEx w15:paraId="30FD2406" w15:done="0"/>
  <w15:commentEx w15:paraId="56801477" w15:done="0"/>
  <w15:commentEx w15:paraId="37A064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7B265" w16cex:dateUtc="2020-11-24T0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BB2FA7C" w16cid:durableId="2367B265"/>
  <w16cid:commentId w16cid:paraId="6F34E9A2" w16cid:durableId="2368BC36"/>
  <w16cid:commentId w16cid:paraId="0ED8F314" w16cid:durableId="2368BC37"/>
  <w16cid:commentId w16cid:paraId="7A105CD9" w16cid:durableId="2368BC38"/>
  <w16cid:commentId w16cid:paraId="24C96CA0" w16cid:durableId="2368BC39"/>
  <w16cid:commentId w16cid:paraId="2A9B17C1" w16cid:durableId="2368BC3A"/>
  <w16cid:commentId w16cid:paraId="30FD2406" w16cid:durableId="2368BC3B"/>
  <w16cid:commentId w16cid:paraId="56801477" w16cid:durableId="2368BC3C"/>
  <w16cid:commentId w16cid:paraId="37A06406" w16cid:durableId="2368BC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FA3564" w14:textId="77777777" w:rsidR="003E538E" w:rsidRDefault="003E538E" w:rsidP="000379AB">
      <w:r>
        <w:separator/>
      </w:r>
    </w:p>
  </w:endnote>
  <w:endnote w:type="continuationSeparator" w:id="0">
    <w:p w14:paraId="703BAFD2" w14:textId="77777777" w:rsidR="003E538E" w:rsidRDefault="003E538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584327E" w:rsidR="0024676E" w:rsidRDefault="0024676E">
        <w:pPr>
          <w:pStyle w:val="Footer"/>
          <w:jc w:val="right"/>
        </w:pPr>
        <w:r>
          <w:fldChar w:fldCharType="begin"/>
        </w:r>
        <w:r>
          <w:instrText xml:space="preserve"> PAGE   \* MERGEFORMAT </w:instrText>
        </w:r>
        <w:r>
          <w:fldChar w:fldCharType="separate"/>
        </w:r>
        <w:r w:rsidR="00EC6CE5">
          <w:rPr>
            <w:noProof/>
          </w:rPr>
          <w:t>1</w:t>
        </w:r>
        <w:r>
          <w:rPr>
            <w:noProof/>
          </w:rPr>
          <w:fldChar w:fldCharType="end"/>
        </w:r>
      </w:p>
    </w:sdtContent>
  </w:sdt>
  <w:p w14:paraId="594ED28E" w14:textId="2FE9AD18" w:rsidR="0024676E" w:rsidRDefault="0024676E"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1C3223" w14:textId="77777777" w:rsidR="003E538E" w:rsidRDefault="003E538E" w:rsidP="000379AB">
      <w:r>
        <w:separator/>
      </w:r>
    </w:p>
  </w:footnote>
  <w:footnote w:type="continuationSeparator" w:id="0">
    <w:p w14:paraId="6FBA6826" w14:textId="77777777" w:rsidR="003E538E" w:rsidRDefault="003E538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24676E" w:rsidRDefault="0024676E"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in Suthers">
    <w15:presenceInfo w15:providerId="AD" w15:userId="S::z9100008@ad.unsw.edu.au::f2220783-0126-41fb-9232-7803a29c7e3f"/>
  </w15:person>
  <w15:person w15:author="Iain Suthers [2]">
    <w15:presenceInfo w15:providerId="None" w15:userId="Iain Suther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4AD"/>
    <w:rsid w:val="00006841"/>
    <w:rsid w:val="00006D79"/>
    <w:rsid w:val="00010B04"/>
    <w:rsid w:val="00012C34"/>
    <w:rsid w:val="00012E4A"/>
    <w:rsid w:val="00014258"/>
    <w:rsid w:val="00016AC5"/>
    <w:rsid w:val="00016F07"/>
    <w:rsid w:val="000202B2"/>
    <w:rsid w:val="000265DC"/>
    <w:rsid w:val="00030B15"/>
    <w:rsid w:val="00031829"/>
    <w:rsid w:val="00037551"/>
    <w:rsid w:val="000379AB"/>
    <w:rsid w:val="0004013A"/>
    <w:rsid w:val="000406A0"/>
    <w:rsid w:val="00044EBD"/>
    <w:rsid w:val="00045920"/>
    <w:rsid w:val="00046E7A"/>
    <w:rsid w:val="0005071E"/>
    <w:rsid w:val="00055AF0"/>
    <w:rsid w:val="00056422"/>
    <w:rsid w:val="00063B54"/>
    <w:rsid w:val="00065663"/>
    <w:rsid w:val="00065806"/>
    <w:rsid w:val="00071EC6"/>
    <w:rsid w:val="00072BFC"/>
    <w:rsid w:val="00073605"/>
    <w:rsid w:val="0007414F"/>
    <w:rsid w:val="00077949"/>
    <w:rsid w:val="00077CDD"/>
    <w:rsid w:val="000808FA"/>
    <w:rsid w:val="00084B71"/>
    <w:rsid w:val="00087B81"/>
    <w:rsid w:val="0009116A"/>
    <w:rsid w:val="000928AB"/>
    <w:rsid w:val="00095ADB"/>
    <w:rsid w:val="00095E10"/>
    <w:rsid w:val="000A0C86"/>
    <w:rsid w:val="000A5294"/>
    <w:rsid w:val="000A5B34"/>
    <w:rsid w:val="000A77C9"/>
    <w:rsid w:val="000B035A"/>
    <w:rsid w:val="000B0860"/>
    <w:rsid w:val="000B14C1"/>
    <w:rsid w:val="000B1D8B"/>
    <w:rsid w:val="000B40C8"/>
    <w:rsid w:val="000C0932"/>
    <w:rsid w:val="000C11C9"/>
    <w:rsid w:val="000C3CE9"/>
    <w:rsid w:val="000C4633"/>
    <w:rsid w:val="000C4D9B"/>
    <w:rsid w:val="000C5530"/>
    <w:rsid w:val="000C7737"/>
    <w:rsid w:val="000C7ECC"/>
    <w:rsid w:val="000C7FDC"/>
    <w:rsid w:val="000D5516"/>
    <w:rsid w:val="000D6CE0"/>
    <w:rsid w:val="000E1727"/>
    <w:rsid w:val="000E25FA"/>
    <w:rsid w:val="000E48B4"/>
    <w:rsid w:val="000E4C88"/>
    <w:rsid w:val="000F24D1"/>
    <w:rsid w:val="000F503E"/>
    <w:rsid w:val="000F5BF7"/>
    <w:rsid w:val="000F68EC"/>
    <w:rsid w:val="000F6FF5"/>
    <w:rsid w:val="00100DAE"/>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6D9B"/>
    <w:rsid w:val="001473FC"/>
    <w:rsid w:val="001606DA"/>
    <w:rsid w:val="00161CA3"/>
    <w:rsid w:val="001620D6"/>
    <w:rsid w:val="001622D3"/>
    <w:rsid w:val="001623A4"/>
    <w:rsid w:val="00164259"/>
    <w:rsid w:val="00166354"/>
    <w:rsid w:val="0017000A"/>
    <w:rsid w:val="00170AA4"/>
    <w:rsid w:val="00171D38"/>
    <w:rsid w:val="00171D77"/>
    <w:rsid w:val="001764E7"/>
    <w:rsid w:val="00184DA3"/>
    <w:rsid w:val="00184F1B"/>
    <w:rsid w:val="00185202"/>
    <w:rsid w:val="00187221"/>
    <w:rsid w:val="001924C6"/>
    <w:rsid w:val="00194DB9"/>
    <w:rsid w:val="00196D4E"/>
    <w:rsid w:val="001A0314"/>
    <w:rsid w:val="001A0C90"/>
    <w:rsid w:val="001A16EB"/>
    <w:rsid w:val="001A3EE6"/>
    <w:rsid w:val="001A41F2"/>
    <w:rsid w:val="001A502C"/>
    <w:rsid w:val="001A6CB9"/>
    <w:rsid w:val="001A728C"/>
    <w:rsid w:val="001B270B"/>
    <w:rsid w:val="001B4E60"/>
    <w:rsid w:val="001C01D1"/>
    <w:rsid w:val="001C1DFC"/>
    <w:rsid w:val="001C2B0D"/>
    <w:rsid w:val="001C4269"/>
    <w:rsid w:val="001C4E68"/>
    <w:rsid w:val="001D170A"/>
    <w:rsid w:val="001D27AD"/>
    <w:rsid w:val="001D43B9"/>
    <w:rsid w:val="001D4991"/>
    <w:rsid w:val="001D5CFE"/>
    <w:rsid w:val="001D78AC"/>
    <w:rsid w:val="001E33EF"/>
    <w:rsid w:val="001E3923"/>
    <w:rsid w:val="001E5056"/>
    <w:rsid w:val="001F1A5E"/>
    <w:rsid w:val="001F3A18"/>
    <w:rsid w:val="001F42B8"/>
    <w:rsid w:val="00205464"/>
    <w:rsid w:val="00206510"/>
    <w:rsid w:val="00206556"/>
    <w:rsid w:val="00206C1A"/>
    <w:rsid w:val="00207754"/>
    <w:rsid w:val="002112B8"/>
    <w:rsid w:val="00212329"/>
    <w:rsid w:val="00214E00"/>
    <w:rsid w:val="00215A20"/>
    <w:rsid w:val="002208F0"/>
    <w:rsid w:val="00220B64"/>
    <w:rsid w:val="002227B0"/>
    <w:rsid w:val="00224AB9"/>
    <w:rsid w:val="00227465"/>
    <w:rsid w:val="00230E0E"/>
    <w:rsid w:val="0023202E"/>
    <w:rsid w:val="00232BF7"/>
    <w:rsid w:val="00243202"/>
    <w:rsid w:val="00243405"/>
    <w:rsid w:val="00244761"/>
    <w:rsid w:val="0024589D"/>
    <w:rsid w:val="0024676E"/>
    <w:rsid w:val="0025013B"/>
    <w:rsid w:val="00250C10"/>
    <w:rsid w:val="00253C14"/>
    <w:rsid w:val="002602C5"/>
    <w:rsid w:val="00263693"/>
    <w:rsid w:val="00265C5B"/>
    <w:rsid w:val="002671A7"/>
    <w:rsid w:val="00270A8C"/>
    <w:rsid w:val="00273150"/>
    <w:rsid w:val="00275344"/>
    <w:rsid w:val="00276F14"/>
    <w:rsid w:val="002775C5"/>
    <w:rsid w:val="002804FA"/>
    <w:rsid w:val="00280ADA"/>
    <w:rsid w:val="00283E9F"/>
    <w:rsid w:val="00285701"/>
    <w:rsid w:val="002867F8"/>
    <w:rsid w:val="00290645"/>
    <w:rsid w:val="00290A64"/>
    <w:rsid w:val="00291230"/>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C0438"/>
    <w:rsid w:val="002C1CD6"/>
    <w:rsid w:val="002C1E5F"/>
    <w:rsid w:val="002C212A"/>
    <w:rsid w:val="002C3263"/>
    <w:rsid w:val="002C53E8"/>
    <w:rsid w:val="002C5C8B"/>
    <w:rsid w:val="002C716C"/>
    <w:rsid w:val="002D2DE6"/>
    <w:rsid w:val="002D2EE1"/>
    <w:rsid w:val="002D7B3A"/>
    <w:rsid w:val="002E1963"/>
    <w:rsid w:val="002E1FC2"/>
    <w:rsid w:val="002E4EA7"/>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1FF"/>
    <w:rsid w:val="00317953"/>
    <w:rsid w:val="00321596"/>
    <w:rsid w:val="003238FC"/>
    <w:rsid w:val="00325E31"/>
    <w:rsid w:val="00325FF1"/>
    <w:rsid w:val="00326807"/>
    <w:rsid w:val="0033184D"/>
    <w:rsid w:val="00331D72"/>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071"/>
    <w:rsid w:val="0037466A"/>
    <w:rsid w:val="00377593"/>
    <w:rsid w:val="003810EC"/>
    <w:rsid w:val="00383C20"/>
    <w:rsid w:val="00386D4E"/>
    <w:rsid w:val="00387A40"/>
    <w:rsid w:val="00390CE4"/>
    <w:rsid w:val="00391447"/>
    <w:rsid w:val="00396D70"/>
    <w:rsid w:val="00397F24"/>
    <w:rsid w:val="003A1011"/>
    <w:rsid w:val="003A1F87"/>
    <w:rsid w:val="003A22DD"/>
    <w:rsid w:val="003A2A09"/>
    <w:rsid w:val="003A6543"/>
    <w:rsid w:val="003A6CE0"/>
    <w:rsid w:val="003B01EB"/>
    <w:rsid w:val="003B0AB9"/>
    <w:rsid w:val="003B1584"/>
    <w:rsid w:val="003B3D2C"/>
    <w:rsid w:val="003B4A79"/>
    <w:rsid w:val="003C0854"/>
    <w:rsid w:val="003C09A6"/>
    <w:rsid w:val="003C160C"/>
    <w:rsid w:val="003C6A98"/>
    <w:rsid w:val="003C7453"/>
    <w:rsid w:val="003D2476"/>
    <w:rsid w:val="003D311B"/>
    <w:rsid w:val="003D5788"/>
    <w:rsid w:val="003D57AB"/>
    <w:rsid w:val="003E012B"/>
    <w:rsid w:val="003E4CBD"/>
    <w:rsid w:val="003E538E"/>
    <w:rsid w:val="003E660A"/>
    <w:rsid w:val="003F0C59"/>
    <w:rsid w:val="003F199B"/>
    <w:rsid w:val="003F1E6F"/>
    <w:rsid w:val="003F3F71"/>
    <w:rsid w:val="003F55C8"/>
    <w:rsid w:val="003F58E7"/>
    <w:rsid w:val="003F5C5D"/>
    <w:rsid w:val="003F6382"/>
    <w:rsid w:val="003F6989"/>
    <w:rsid w:val="003F74CD"/>
    <w:rsid w:val="00400425"/>
    <w:rsid w:val="00400648"/>
    <w:rsid w:val="004009A6"/>
    <w:rsid w:val="004062C6"/>
    <w:rsid w:val="00406895"/>
    <w:rsid w:val="004117EC"/>
    <w:rsid w:val="00413E07"/>
    <w:rsid w:val="00413FCF"/>
    <w:rsid w:val="00422789"/>
    <w:rsid w:val="00423820"/>
    <w:rsid w:val="00423CFC"/>
    <w:rsid w:val="00425BDA"/>
    <w:rsid w:val="00426458"/>
    <w:rsid w:val="004304EB"/>
    <w:rsid w:val="00433A95"/>
    <w:rsid w:val="00435881"/>
    <w:rsid w:val="00435CCA"/>
    <w:rsid w:val="00436479"/>
    <w:rsid w:val="00441F69"/>
    <w:rsid w:val="0044352F"/>
    <w:rsid w:val="00445C7E"/>
    <w:rsid w:val="00446080"/>
    <w:rsid w:val="004470C4"/>
    <w:rsid w:val="00447ABF"/>
    <w:rsid w:val="004529AC"/>
    <w:rsid w:val="00455559"/>
    <w:rsid w:val="00455E3E"/>
    <w:rsid w:val="004659AF"/>
    <w:rsid w:val="00467F45"/>
    <w:rsid w:val="00470E3B"/>
    <w:rsid w:val="00471343"/>
    <w:rsid w:val="00472630"/>
    <w:rsid w:val="004737AE"/>
    <w:rsid w:val="00473A72"/>
    <w:rsid w:val="00475EAC"/>
    <w:rsid w:val="0048416A"/>
    <w:rsid w:val="00484FAC"/>
    <w:rsid w:val="0048653A"/>
    <w:rsid w:val="00487721"/>
    <w:rsid w:val="0049115A"/>
    <w:rsid w:val="0049331C"/>
    <w:rsid w:val="00493DD1"/>
    <w:rsid w:val="0049788A"/>
    <w:rsid w:val="004A138E"/>
    <w:rsid w:val="004A328F"/>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38BA"/>
    <w:rsid w:val="004D3C70"/>
    <w:rsid w:val="004D4D45"/>
    <w:rsid w:val="004D5BD8"/>
    <w:rsid w:val="004E02B5"/>
    <w:rsid w:val="004E1275"/>
    <w:rsid w:val="004E3D1F"/>
    <w:rsid w:val="004E5496"/>
    <w:rsid w:val="004E5A8A"/>
    <w:rsid w:val="004F0C2F"/>
    <w:rsid w:val="004F3E5A"/>
    <w:rsid w:val="004F563B"/>
    <w:rsid w:val="004F7772"/>
    <w:rsid w:val="0050019D"/>
    <w:rsid w:val="00500F16"/>
    <w:rsid w:val="00504F62"/>
    <w:rsid w:val="00510ADC"/>
    <w:rsid w:val="00515D4B"/>
    <w:rsid w:val="005167EA"/>
    <w:rsid w:val="00520827"/>
    <w:rsid w:val="00521CAE"/>
    <w:rsid w:val="00525F50"/>
    <w:rsid w:val="0052759B"/>
    <w:rsid w:val="00527759"/>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1100"/>
    <w:rsid w:val="00562C9F"/>
    <w:rsid w:val="005661DF"/>
    <w:rsid w:val="00566E2B"/>
    <w:rsid w:val="00570DF1"/>
    <w:rsid w:val="00572DCF"/>
    <w:rsid w:val="00573114"/>
    <w:rsid w:val="0057441D"/>
    <w:rsid w:val="00575C0B"/>
    <w:rsid w:val="005820F9"/>
    <w:rsid w:val="0058280A"/>
    <w:rsid w:val="00582838"/>
    <w:rsid w:val="005833CC"/>
    <w:rsid w:val="00585981"/>
    <w:rsid w:val="0058684B"/>
    <w:rsid w:val="00591676"/>
    <w:rsid w:val="005943F4"/>
    <w:rsid w:val="005955F1"/>
    <w:rsid w:val="005962BD"/>
    <w:rsid w:val="0059744C"/>
    <w:rsid w:val="005A0EC7"/>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18B3"/>
    <w:rsid w:val="005D36DA"/>
    <w:rsid w:val="005D44A7"/>
    <w:rsid w:val="005D48DA"/>
    <w:rsid w:val="005D4E8E"/>
    <w:rsid w:val="005D6A8B"/>
    <w:rsid w:val="005E080D"/>
    <w:rsid w:val="005E2732"/>
    <w:rsid w:val="005E4BAF"/>
    <w:rsid w:val="005E560F"/>
    <w:rsid w:val="005E6B6E"/>
    <w:rsid w:val="005F0C51"/>
    <w:rsid w:val="005F2500"/>
    <w:rsid w:val="005F29F5"/>
    <w:rsid w:val="005F5960"/>
    <w:rsid w:val="005F5CE0"/>
    <w:rsid w:val="005F632D"/>
    <w:rsid w:val="005F6BFD"/>
    <w:rsid w:val="005F7ACD"/>
    <w:rsid w:val="00601CA7"/>
    <w:rsid w:val="00604E5A"/>
    <w:rsid w:val="0061112D"/>
    <w:rsid w:val="006145F7"/>
    <w:rsid w:val="00615557"/>
    <w:rsid w:val="00616293"/>
    <w:rsid w:val="00622210"/>
    <w:rsid w:val="006236EF"/>
    <w:rsid w:val="00623977"/>
    <w:rsid w:val="00627CA7"/>
    <w:rsid w:val="00627E70"/>
    <w:rsid w:val="00630F96"/>
    <w:rsid w:val="00631A1B"/>
    <w:rsid w:val="0063430E"/>
    <w:rsid w:val="0063491E"/>
    <w:rsid w:val="00637061"/>
    <w:rsid w:val="00640CC5"/>
    <w:rsid w:val="0064234B"/>
    <w:rsid w:val="00643B29"/>
    <w:rsid w:val="00643C87"/>
    <w:rsid w:val="00646040"/>
    <w:rsid w:val="00647DD0"/>
    <w:rsid w:val="006510EE"/>
    <w:rsid w:val="00652394"/>
    <w:rsid w:val="006544D4"/>
    <w:rsid w:val="00664807"/>
    <w:rsid w:val="00665E34"/>
    <w:rsid w:val="00675C9B"/>
    <w:rsid w:val="00676EF9"/>
    <w:rsid w:val="00680FBD"/>
    <w:rsid w:val="0068155A"/>
    <w:rsid w:val="00682715"/>
    <w:rsid w:val="00682A8D"/>
    <w:rsid w:val="006842EE"/>
    <w:rsid w:val="006869A0"/>
    <w:rsid w:val="006871FB"/>
    <w:rsid w:val="00687902"/>
    <w:rsid w:val="00692E9A"/>
    <w:rsid w:val="006938EC"/>
    <w:rsid w:val="00694B02"/>
    <w:rsid w:val="006963FD"/>
    <w:rsid w:val="006A1FF8"/>
    <w:rsid w:val="006A27E3"/>
    <w:rsid w:val="006A4363"/>
    <w:rsid w:val="006A558B"/>
    <w:rsid w:val="006A6D93"/>
    <w:rsid w:val="006B15E4"/>
    <w:rsid w:val="006B3E53"/>
    <w:rsid w:val="006B6899"/>
    <w:rsid w:val="006B6E3B"/>
    <w:rsid w:val="006B7625"/>
    <w:rsid w:val="006C0A39"/>
    <w:rsid w:val="006C0F92"/>
    <w:rsid w:val="006C40C0"/>
    <w:rsid w:val="006C4619"/>
    <w:rsid w:val="006D0156"/>
    <w:rsid w:val="006D26A7"/>
    <w:rsid w:val="006D2A0E"/>
    <w:rsid w:val="006D5E6D"/>
    <w:rsid w:val="006D707C"/>
    <w:rsid w:val="006E0135"/>
    <w:rsid w:val="006E07D8"/>
    <w:rsid w:val="006E13C8"/>
    <w:rsid w:val="006E61D9"/>
    <w:rsid w:val="006F06F5"/>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3088"/>
    <w:rsid w:val="0073606B"/>
    <w:rsid w:val="0074263E"/>
    <w:rsid w:val="0074652D"/>
    <w:rsid w:val="00752391"/>
    <w:rsid w:val="0075388E"/>
    <w:rsid w:val="007542C1"/>
    <w:rsid w:val="0075608D"/>
    <w:rsid w:val="00756CB1"/>
    <w:rsid w:val="00757266"/>
    <w:rsid w:val="007615B9"/>
    <w:rsid w:val="00762C81"/>
    <w:rsid w:val="00764CE9"/>
    <w:rsid w:val="00766D6F"/>
    <w:rsid w:val="00767381"/>
    <w:rsid w:val="00772532"/>
    <w:rsid w:val="00773539"/>
    <w:rsid w:val="00773BA1"/>
    <w:rsid w:val="007778ED"/>
    <w:rsid w:val="00780493"/>
    <w:rsid w:val="00781CDD"/>
    <w:rsid w:val="00783F10"/>
    <w:rsid w:val="0078463A"/>
    <w:rsid w:val="00787A1B"/>
    <w:rsid w:val="00790FAD"/>
    <w:rsid w:val="00791BFB"/>
    <w:rsid w:val="00791E16"/>
    <w:rsid w:val="00792FCC"/>
    <w:rsid w:val="0079511D"/>
    <w:rsid w:val="007951E2"/>
    <w:rsid w:val="00796FB8"/>
    <w:rsid w:val="007977BA"/>
    <w:rsid w:val="007A12ED"/>
    <w:rsid w:val="007A12F9"/>
    <w:rsid w:val="007A1334"/>
    <w:rsid w:val="007A1FD2"/>
    <w:rsid w:val="007A2233"/>
    <w:rsid w:val="007A2A95"/>
    <w:rsid w:val="007A3AC3"/>
    <w:rsid w:val="007A68ED"/>
    <w:rsid w:val="007A763C"/>
    <w:rsid w:val="007B03E8"/>
    <w:rsid w:val="007B2C01"/>
    <w:rsid w:val="007B4B93"/>
    <w:rsid w:val="007B68B7"/>
    <w:rsid w:val="007C0CBD"/>
    <w:rsid w:val="007C2109"/>
    <w:rsid w:val="007C34EF"/>
    <w:rsid w:val="007C4938"/>
    <w:rsid w:val="007C6749"/>
    <w:rsid w:val="007D0191"/>
    <w:rsid w:val="007D2CB5"/>
    <w:rsid w:val="007D4649"/>
    <w:rsid w:val="007D707C"/>
    <w:rsid w:val="007E03B4"/>
    <w:rsid w:val="007E36E7"/>
    <w:rsid w:val="007E5943"/>
    <w:rsid w:val="007E7E9A"/>
    <w:rsid w:val="007F281E"/>
    <w:rsid w:val="007F7BE4"/>
    <w:rsid w:val="007F7C69"/>
    <w:rsid w:val="0080212F"/>
    <w:rsid w:val="00805876"/>
    <w:rsid w:val="00812B1C"/>
    <w:rsid w:val="00813315"/>
    <w:rsid w:val="00813EB9"/>
    <w:rsid w:val="008150A7"/>
    <w:rsid w:val="008223DE"/>
    <w:rsid w:val="00822419"/>
    <w:rsid w:val="00822D4A"/>
    <w:rsid w:val="00823626"/>
    <w:rsid w:val="008247BE"/>
    <w:rsid w:val="008249FB"/>
    <w:rsid w:val="00827665"/>
    <w:rsid w:val="00827A15"/>
    <w:rsid w:val="008368BA"/>
    <w:rsid w:val="008402FD"/>
    <w:rsid w:val="00842884"/>
    <w:rsid w:val="00843C1A"/>
    <w:rsid w:val="00847D92"/>
    <w:rsid w:val="00850CE2"/>
    <w:rsid w:val="008548BE"/>
    <w:rsid w:val="00855B07"/>
    <w:rsid w:val="00855F3F"/>
    <w:rsid w:val="00857D1C"/>
    <w:rsid w:val="00861A20"/>
    <w:rsid w:val="00861C16"/>
    <w:rsid w:val="00864A56"/>
    <w:rsid w:val="00865E62"/>
    <w:rsid w:val="008669A2"/>
    <w:rsid w:val="00866BC8"/>
    <w:rsid w:val="00867A23"/>
    <w:rsid w:val="008708AA"/>
    <w:rsid w:val="00871A81"/>
    <w:rsid w:val="00871C8A"/>
    <w:rsid w:val="008729A3"/>
    <w:rsid w:val="00873D45"/>
    <w:rsid w:val="0087417A"/>
    <w:rsid w:val="00874F4E"/>
    <w:rsid w:val="00875798"/>
    <w:rsid w:val="008776C9"/>
    <w:rsid w:val="00880D57"/>
    <w:rsid w:val="008858D9"/>
    <w:rsid w:val="00885C6E"/>
    <w:rsid w:val="008872B5"/>
    <w:rsid w:val="0089099C"/>
    <w:rsid w:val="00893955"/>
    <w:rsid w:val="0089589A"/>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4C"/>
    <w:rsid w:val="008C3AFE"/>
    <w:rsid w:val="008C747F"/>
    <w:rsid w:val="008D02FD"/>
    <w:rsid w:val="008D27F6"/>
    <w:rsid w:val="008D3087"/>
    <w:rsid w:val="008D4C89"/>
    <w:rsid w:val="008D4D83"/>
    <w:rsid w:val="008D516D"/>
    <w:rsid w:val="008D6960"/>
    <w:rsid w:val="008D7B3F"/>
    <w:rsid w:val="008E1B63"/>
    <w:rsid w:val="008E2B0C"/>
    <w:rsid w:val="008E2BD0"/>
    <w:rsid w:val="008E52C9"/>
    <w:rsid w:val="008E58E5"/>
    <w:rsid w:val="008E6440"/>
    <w:rsid w:val="008F0092"/>
    <w:rsid w:val="008F0F74"/>
    <w:rsid w:val="008F136C"/>
    <w:rsid w:val="008F6B9F"/>
    <w:rsid w:val="008F6DAA"/>
    <w:rsid w:val="00900430"/>
    <w:rsid w:val="00906D99"/>
    <w:rsid w:val="00907AB2"/>
    <w:rsid w:val="00913707"/>
    <w:rsid w:val="009137A2"/>
    <w:rsid w:val="00915BCA"/>
    <w:rsid w:val="00921A77"/>
    <w:rsid w:val="009231DF"/>
    <w:rsid w:val="00923336"/>
    <w:rsid w:val="009244EA"/>
    <w:rsid w:val="00931DE0"/>
    <w:rsid w:val="00932B6E"/>
    <w:rsid w:val="00932F66"/>
    <w:rsid w:val="00936B53"/>
    <w:rsid w:val="0094275A"/>
    <w:rsid w:val="00942CB3"/>
    <w:rsid w:val="00945322"/>
    <w:rsid w:val="00945E55"/>
    <w:rsid w:val="00950588"/>
    <w:rsid w:val="009545C3"/>
    <w:rsid w:val="009557F9"/>
    <w:rsid w:val="00956C57"/>
    <w:rsid w:val="00961B88"/>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A4270"/>
    <w:rsid w:val="009A589B"/>
    <w:rsid w:val="009A61CC"/>
    <w:rsid w:val="009A68C4"/>
    <w:rsid w:val="009A6B8D"/>
    <w:rsid w:val="009A71B8"/>
    <w:rsid w:val="009A7BA6"/>
    <w:rsid w:val="009B03F8"/>
    <w:rsid w:val="009B1FB8"/>
    <w:rsid w:val="009B260D"/>
    <w:rsid w:val="009B7382"/>
    <w:rsid w:val="009B7711"/>
    <w:rsid w:val="009C1BC0"/>
    <w:rsid w:val="009C63D9"/>
    <w:rsid w:val="009D1FCC"/>
    <w:rsid w:val="009D2C16"/>
    <w:rsid w:val="009D3FDC"/>
    <w:rsid w:val="009E5029"/>
    <w:rsid w:val="009E545B"/>
    <w:rsid w:val="009F113A"/>
    <w:rsid w:val="009F3219"/>
    <w:rsid w:val="009F3F16"/>
    <w:rsid w:val="009F54BA"/>
    <w:rsid w:val="009F767B"/>
    <w:rsid w:val="00A00FB6"/>
    <w:rsid w:val="00A02962"/>
    <w:rsid w:val="00A03B72"/>
    <w:rsid w:val="00A044B2"/>
    <w:rsid w:val="00A06397"/>
    <w:rsid w:val="00A06BE9"/>
    <w:rsid w:val="00A07D65"/>
    <w:rsid w:val="00A10C0E"/>
    <w:rsid w:val="00A11180"/>
    <w:rsid w:val="00A11BF8"/>
    <w:rsid w:val="00A1284A"/>
    <w:rsid w:val="00A12EC6"/>
    <w:rsid w:val="00A13AD9"/>
    <w:rsid w:val="00A13F5C"/>
    <w:rsid w:val="00A15E79"/>
    <w:rsid w:val="00A17027"/>
    <w:rsid w:val="00A17076"/>
    <w:rsid w:val="00A1712E"/>
    <w:rsid w:val="00A238C1"/>
    <w:rsid w:val="00A30474"/>
    <w:rsid w:val="00A3088A"/>
    <w:rsid w:val="00A34360"/>
    <w:rsid w:val="00A37788"/>
    <w:rsid w:val="00A44A53"/>
    <w:rsid w:val="00A4501C"/>
    <w:rsid w:val="00A47FEA"/>
    <w:rsid w:val="00A510E4"/>
    <w:rsid w:val="00A569CF"/>
    <w:rsid w:val="00A57D84"/>
    <w:rsid w:val="00A60732"/>
    <w:rsid w:val="00A63423"/>
    <w:rsid w:val="00A65AFE"/>
    <w:rsid w:val="00A667CA"/>
    <w:rsid w:val="00A672B6"/>
    <w:rsid w:val="00A719BF"/>
    <w:rsid w:val="00A73321"/>
    <w:rsid w:val="00A81C80"/>
    <w:rsid w:val="00A827C1"/>
    <w:rsid w:val="00A84A9F"/>
    <w:rsid w:val="00A85440"/>
    <w:rsid w:val="00A86CCC"/>
    <w:rsid w:val="00A871F3"/>
    <w:rsid w:val="00A92212"/>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993"/>
    <w:rsid w:val="00AC6C18"/>
    <w:rsid w:val="00AD072D"/>
    <w:rsid w:val="00AD0BA3"/>
    <w:rsid w:val="00AD2021"/>
    <w:rsid w:val="00AD3B37"/>
    <w:rsid w:val="00AD427D"/>
    <w:rsid w:val="00AD4F57"/>
    <w:rsid w:val="00AD6429"/>
    <w:rsid w:val="00AD69C0"/>
    <w:rsid w:val="00AE1902"/>
    <w:rsid w:val="00AE1C49"/>
    <w:rsid w:val="00AE27F1"/>
    <w:rsid w:val="00AE3253"/>
    <w:rsid w:val="00AE4ACF"/>
    <w:rsid w:val="00AE4C55"/>
    <w:rsid w:val="00AE6BAB"/>
    <w:rsid w:val="00AE7B48"/>
    <w:rsid w:val="00AF1F4D"/>
    <w:rsid w:val="00AF33DA"/>
    <w:rsid w:val="00AF3DB9"/>
    <w:rsid w:val="00AF5CDD"/>
    <w:rsid w:val="00AF7149"/>
    <w:rsid w:val="00AF7640"/>
    <w:rsid w:val="00B0498E"/>
    <w:rsid w:val="00B0559F"/>
    <w:rsid w:val="00B05638"/>
    <w:rsid w:val="00B05955"/>
    <w:rsid w:val="00B0639B"/>
    <w:rsid w:val="00B063C5"/>
    <w:rsid w:val="00B06805"/>
    <w:rsid w:val="00B06B7A"/>
    <w:rsid w:val="00B07253"/>
    <w:rsid w:val="00B0754F"/>
    <w:rsid w:val="00B120F3"/>
    <w:rsid w:val="00B134C2"/>
    <w:rsid w:val="00B13EE4"/>
    <w:rsid w:val="00B15349"/>
    <w:rsid w:val="00B15BFC"/>
    <w:rsid w:val="00B162A4"/>
    <w:rsid w:val="00B20719"/>
    <w:rsid w:val="00B239A3"/>
    <w:rsid w:val="00B251AC"/>
    <w:rsid w:val="00B25E83"/>
    <w:rsid w:val="00B26CB7"/>
    <w:rsid w:val="00B322ED"/>
    <w:rsid w:val="00B330AD"/>
    <w:rsid w:val="00B3397D"/>
    <w:rsid w:val="00B33DEC"/>
    <w:rsid w:val="00B372DE"/>
    <w:rsid w:val="00B46F10"/>
    <w:rsid w:val="00B47706"/>
    <w:rsid w:val="00B52476"/>
    <w:rsid w:val="00B52BE5"/>
    <w:rsid w:val="00B52CB8"/>
    <w:rsid w:val="00B53B5F"/>
    <w:rsid w:val="00B5573F"/>
    <w:rsid w:val="00B56300"/>
    <w:rsid w:val="00B6688A"/>
    <w:rsid w:val="00B710EB"/>
    <w:rsid w:val="00B719C8"/>
    <w:rsid w:val="00B72021"/>
    <w:rsid w:val="00B74BA4"/>
    <w:rsid w:val="00B74C08"/>
    <w:rsid w:val="00B816EB"/>
    <w:rsid w:val="00B81C79"/>
    <w:rsid w:val="00B82556"/>
    <w:rsid w:val="00B841C3"/>
    <w:rsid w:val="00B85213"/>
    <w:rsid w:val="00B860F8"/>
    <w:rsid w:val="00B86BC0"/>
    <w:rsid w:val="00B931AB"/>
    <w:rsid w:val="00B93FE6"/>
    <w:rsid w:val="00B95729"/>
    <w:rsid w:val="00B9765B"/>
    <w:rsid w:val="00B97EA6"/>
    <w:rsid w:val="00BA00E3"/>
    <w:rsid w:val="00BA3B66"/>
    <w:rsid w:val="00BA6161"/>
    <w:rsid w:val="00BB52FA"/>
    <w:rsid w:val="00BB72DB"/>
    <w:rsid w:val="00BB7540"/>
    <w:rsid w:val="00BB7963"/>
    <w:rsid w:val="00BC4719"/>
    <w:rsid w:val="00BC48C6"/>
    <w:rsid w:val="00BC61DC"/>
    <w:rsid w:val="00BC7313"/>
    <w:rsid w:val="00BC7DDC"/>
    <w:rsid w:val="00BD36D7"/>
    <w:rsid w:val="00BD540D"/>
    <w:rsid w:val="00BE00AE"/>
    <w:rsid w:val="00BE0AC4"/>
    <w:rsid w:val="00BE1D1A"/>
    <w:rsid w:val="00BE3A29"/>
    <w:rsid w:val="00BE3B50"/>
    <w:rsid w:val="00BE4569"/>
    <w:rsid w:val="00BE4E88"/>
    <w:rsid w:val="00BF0028"/>
    <w:rsid w:val="00BF00AC"/>
    <w:rsid w:val="00BF04EA"/>
    <w:rsid w:val="00BF363C"/>
    <w:rsid w:val="00BF5500"/>
    <w:rsid w:val="00BF5877"/>
    <w:rsid w:val="00BF6477"/>
    <w:rsid w:val="00C06610"/>
    <w:rsid w:val="00C06DE0"/>
    <w:rsid w:val="00C07196"/>
    <w:rsid w:val="00C10581"/>
    <w:rsid w:val="00C1442A"/>
    <w:rsid w:val="00C14F63"/>
    <w:rsid w:val="00C16CE3"/>
    <w:rsid w:val="00C17BA4"/>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1E04"/>
    <w:rsid w:val="00C52A34"/>
    <w:rsid w:val="00C57C25"/>
    <w:rsid w:val="00C606A7"/>
    <w:rsid w:val="00C63458"/>
    <w:rsid w:val="00C66C65"/>
    <w:rsid w:val="00C67853"/>
    <w:rsid w:val="00C701C1"/>
    <w:rsid w:val="00C71C79"/>
    <w:rsid w:val="00C7609E"/>
    <w:rsid w:val="00C770B8"/>
    <w:rsid w:val="00C774CF"/>
    <w:rsid w:val="00C8080F"/>
    <w:rsid w:val="00C809B9"/>
    <w:rsid w:val="00C80C12"/>
    <w:rsid w:val="00C81368"/>
    <w:rsid w:val="00C81692"/>
    <w:rsid w:val="00C82D42"/>
    <w:rsid w:val="00C838BE"/>
    <w:rsid w:val="00C8474E"/>
    <w:rsid w:val="00C84F6D"/>
    <w:rsid w:val="00C907AC"/>
    <w:rsid w:val="00C917CD"/>
    <w:rsid w:val="00C93048"/>
    <w:rsid w:val="00C9331B"/>
    <w:rsid w:val="00C942D4"/>
    <w:rsid w:val="00C94631"/>
    <w:rsid w:val="00C94AA5"/>
    <w:rsid w:val="00C95B3A"/>
    <w:rsid w:val="00C96F71"/>
    <w:rsid w:val="00CA23E4"/>
    <w:rsid w:val="00CA5D2E"/>
    <w:rsid w:val="00CB3F3C"/>
    <w:rsid w:val="00CB47E2"/>
    <w:rsid w:val="00CB62D3"/>
    <w:rsid w:val="00CB6D31"/>
    <w:rsid w:val="00CB7BED"/>
    <w:rsid w:val="00CC4D15"/>
    <w:rsid w:val="00CC587F"/>
    <w:rsid w:val="00CD0018"/>
    <w:rsid w:val="00CD2546"/>
    <w:rsid w:val="00CD299A"/>
    <w:rsid w:val="00CD43A2"/>
    <w:rsid w:val="00CD4636"/>
    <w:rsid w:val="00CD6516"/>
    <w:rsid w:val="00CD67FB"/>
    <w:rsid w:val="00CD75F0"/>
    <w:rsid w:val="00CE0C99"/>
    <w:rsid w:val="00CE1104"/>
    <w:rsid w:val="00CE2008"/>
    <w:rsid w:val="00CE2EE2"/>
    <w:rsid w:val="00CF05B6"/>
    <w:rsid w:val="00CF0AF2"/>
    <w:rsid w:val="00CF3CE1"/>
    <w:rsid w:val="00CF4BD9"/>
    <w:rsid w:val="00CF4DB0"/>
    <w:rsid w:val="00CF4DFA"/>
    <w:rsid w:val="00CF5454"/>
    <w:rsid w:val="00CF6065"/>
    <w:rsid w:val="00CF6D2A"/>
    <w:rsid w:val="00D00D9E"/>
    <w:rsid w:val="00D0639D"/>
    <w:rsid w:val="00D06637"/>
    <w:rsid w:val="00D10948"/>
    <w:rsid w:val="00D10A4F"/>
    <w:rsid w:val="00D13904"/>
    <w:rsid w:val="00D1493F"/>
    <w:rsid w:val="00D15976"/>
    <w:rsid w:val="00D21982"/>
    <w:rsid w:val="00D23210"/>
    <w:rsid w:val="00D26711"/>
    <w:rsid w:val="00D26E21"/>
    <w:rsid w:val="00D32402"/>
    <w:rsid w:val="00D35734"/>
    <w:rsid w:val="00D37494"/>
    <w:rsid w:val="00D37A51"/>
    <w:rsid w:val="00D409F8"/>
    <w:rsid w:val="00D41212"/>
    <w:rsid w:val="00D4640E"/>
    <w:rsid w:val="00D471FD"/>
    <w:rsid w:val="00D47255"/>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3B6C"/>
    <w:rsid w:val="00D8489E"/>
    <w:rsid w:val="00D84E2F"/>
    <w:rsid w:val="00D904A8"/>
    <w:rsid w:val="00D94839"/>
    <w:rsid w:val="00D9528F"/>
    <w:rsid w:val="00DA04A6"/>
    <w:rsid w:val="00DA0A4D"/>
    <w:rsid w:val="00DA1913"/>
    <w:rsid w:val="00DA3303"/>
    <w:rsid w:val="00DA3470"/>
    <w:rsid w:val="00DA393C"/>
    <w:rsid w:val="00DA3DAF"/>
    <w:rsid w:val="00DA72F2"/>
    <w:rsid w:val="00DB0912"/>
    <w:rsid w:val="00DB1999"/>
    <w:rsid w:val="00DB1ED2"/>
    <w:rsid w:val="00DB22AC"/>
    <w:rsid w:val="00DB3C4A"/>
    <w:rsid w:val="00DC4907"/>
    <w:rsid w:val="00DC7E4E"/>
    <w:rsid w:val="00DD0978"/>
    <w:rsid w:val="00DD0CEE"/>
    <w:rsid w:val="00DD0EA9"/>
    <w:rsid w:val="00DD1662"/>
    <w:rsid w:val="00DD3138"/>
    <w:rsid w:val="00DD6401"/>
    <w:rsid w:val="00DE0D45"/>
    <w:rsid w:val="00DE275B"/>
    <w:rsid w:val="00DE2B7C"/>
    <w:rsid w:val="00DE3F91"/>
    <w:rsid w:val="00DF208C"/>
    <w:rsid w:val="00DF2CB5"/>
    <w:rsid w:val="00DF69F8"/>
    <w:rsid w:val="00DF6A45"/>
    <w:rsid w:val="00E00383"/>
    <w:rsid w:val="00E021A0"/>
    <w:rsid w:val="00E04AB6"/>
    <w:rsid w:val="00E0561A"/>
    <w:rsid w:val="00E058B5"/>
    <w:rsid w:val="00E07550"/>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1A14"/>
    <w:rsid w:val="00E62E9D"/>
    <w:rsid w:val="00E6524E"/>
    <w:rsid w:val="00E65DBF"/>
    <w:rsid w:val="00E664DF"/>
    <w:rsid w:val="00E67B96"/>
    <w:rsid w:val="00E715A7"/>
    <w:rsid w:val="00E73372"/>
    <w:rsid w:val="00E73575"/>
    <w:rsid w:val="00E75F20"/>
    <w:rsid w:val="00E766EF"/>
    <w:rsid w:val="00E83109"/>
    <w:rsid w:val="00E85BDE"/>
    <w:rsid w:val="00E86423"/>
    <w:rsid w:val="00E86C04"/>
    <w:rsid w:val="00E9251F"/>
    <w:rsid w:val="00E95FAF"/>
    <w:rsid w:val="00E973D0"/>
    <w:rsid w:val="00EA0190"/>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A0B"/>
    <w:rsid w:val="00EC5986"/>
    <w:rsid w:val="00EC6CE5"/>
    <w:rsid w:val="00ED04AC"/>
    <w:rsid w:val="00ED1664"/>
    <w:rsid w:val="00ED1B11"/>
    <w:rsid w:val="00ED3E08"/>
    <w:rsid w:val="00ED6C89"/>
    <w:rsid w:val="00ED704C"/>
    <w:rsid w:val="00ED7BBD"/>
    <w:rsid w:val="00EE046C"/>
    <w:rsid w:val="00EE0B0A"/>
    <w:rsid w:val="00EE0D3C"/>
    <w:rsid w:val="00EE0FF9"/>
    <w:rsid w:val="00EE110A"/>
    <w:rsid w:val="00EE3E2B"/>
    <w:rsid w:val="00EE691C"/>
    <w:rsid w:val="00EE76EE"/>
    <w:rsid w:val="00EF4B70"/>
    <w:rsid w:val="00EF524A"/>
    <w:rsid w:val="00EF7B65"/>
    <w:rsid w:val="00EF7D94"/>
    <w:rsid w:val="00F10470"/>
    <w:rsid w:val="00F10B3D"/>
    <w:rsid w:val="00F110AE"/>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52D3E"/>
    <w:rsid w:val="00F6015C"/>
    <w:rsid w:val="00F607B1"/>
    <w:rsid w:val="00F6359A"/>
    <w:rsid w:val="00F63D95"/>
    <w:rsid w:val="00F7163F"/>
    <w:rsid w:val="00F71CD1"/>
    <w:rsid w:val="00F72D24"/>
    <w:rsid w:val="00F73988"/>
    <w:rsid w:val="00F7620B"/>
    <w:rsid w:val="00F80EFA"/>
    <w:rsid w:val="00F81FC3"/>
    <w:rsid w:val="00F845D2"/>
    <w:rsid w:val="00F85421"/>
    <w:rsid w:val="00F90021"/>
    <w:rsid w:val="00F9043E"/>
    <w:rsid w:val="00F90867"/>
    <w:rsid w:val="00F90D74"/>
    <w:rsid w:val="00F92416"/>
    <w:rsid w:val="00F9259F"/>
    <w:rsid w:val="00F9380E"/>
    <w:rsid w:val="00F96CC5"/>
    <w:rsid w:val="00FA01FD"/>
    <w:rsid w:val="00FA0A3C"/>
    <w:rsid w:val="00FA1EDB"/>
    <w:rsid w:val="00FA4EB5"/>
    <w:rsid w:val="00FB0E7F"/>
    <w:rsid w:val="00FB19AF"/>
    <w:rsid w:val="00FB62DE"/>
    <w:rsid w:val="00FC07B7"/>
    <w:rsid w:val="00FC2E94"/>
    <w:rsid w:val="00FC312D"/>
    <w:rsid w:val="00FC3990"/>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github.com/HaydenSchilling/Inner-Shelf-Water" TargetMode="External"/><Relationship Id="rId3" Type="http://schemas.openxmlformats.org/officeDocument/2006/relationships/styles" Target="styles.xml"/><Relationship Id="rId21" Type="http://schemas.openxmlformats.org/officeDocument/2006/relationships/hyperlink" Target="http://imos.aodn.org.au/imos/"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hyperlink" Target="https://portal.aodn.org.au/"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marine.csiro.au/data/trawler/" TargetMode="External"/><Relationship Id="rId5" Type="http://schemas.openxmlformats.org/officeDocument/2006/relationships/webSettings" Target="webSettings.xml"/><Relationship Id="rId15" Type="http://schemas.openxmlformats.org/officeDocument/2006/relationships/hyperlink" Target="http://imos.aodn.org.au/imos/" TargetMode="External"/><Relationship Id="rId23" Type="http://schemas.openxmlformats.org/officeDocument/2006/relationships/image" Target="media/image8.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imos.aodn.org.au/imos/" TargetMode="External"/><Relationship Id="rId22" Type="http://schemas.openxmlformats.org/officeDocument/2006/relationships/image" Target="media/image7.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159EA-46C5-43C8-8C67-181E2177E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60483</Words>
  <Characters>344758</Characters>
  <Application>Microsoft Office Word</Application>
  <DocSecurity>0</DocSecurity>
  <Lines>2872</Lines>
  <Paragraphs>808</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Abstract</vt:lpstr>
      <vt:lpstr>Introduction</vt:lpstr>
      <vt:lpstr>Materials and Methods</vt:lpstr>
      <vt:lpstr>Study Region</vt:lpstr>
    </vt:vector>
  </TitlesOfParts>
  <Company/>
  <LinksUpToDate>false</LinksUpToDate>
  <CharactersWithSpaces>404433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2020-11-25T00:20:00Z</dcterms:created>
  <dcterms:modified xsi:type="dcterms:W3CDTF">2020-11-25T00:20:00Z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id="yUajSPPN"/&gt;&lt;style id="http://www.zotero.org/styles/journal-of-geophysical-research-oceans" hasBibliography="1" bibliographyStyleHasBeenSet="1"/&gt;&lt;prefs&gt;&lt;pref name="fieldType" value="Field"/&gt;&lt;/pref</vt:lpwstr>
  </property>
  <property fmtid="{D5CDD505-2E9C-101B-9397-08002B2CF9AE}" pid="3" name="ZOTERO_PREF_2">
    <vt:lpwstr>s&gt;&lt;/data&gt;</vt:lpwstr>
  </property>
</Properties>
</file>