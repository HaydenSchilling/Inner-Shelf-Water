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125261C"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 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827D841"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Pr="00F15D89">
        <w:rPr>
          <w:rFonts w:asciiTheme="minorHAnsi" w:hAnsiTheme="minorHAnsi" w:cstheme="minorHAnsi"/>
          <w:sz w:val="22"/>
          <w:szCs w:val="22"/>
          <w:vertAlign w:val="superscript"/>
          <w:lang w:val="en-AU"/>
        </w:rPr>
        <w:t>3</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Baird</w:t>
      </w:r>
      <w:r w:rsidR="00627CA7" w:rsidRPr="00F15D89">
        <w:rPr>
          <w:rFonts w:asciiTheme="minorHAnsi" w:hAnsiTheme="minorHAnsi" w:cstheme="minorHAnsi"/>
          <w:sz w:val="22"/>
          <w:szCs w:val="22"/>
          <w:vertAlign w:val="superscript"/>
          <w:lang w:val="en-AU"/>
        </w:rPr>
        <w:t>4</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B193C4D"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3</w:t>
      </w:r>
      <w:r w:rsidRPr="00F15D89">
        <w:rPr>
          <w:rFonts w:asciiTheme="minorHAnsi" w:hAnsiTheme="minorHAnsi" w:cstheme="minorHAnsi"/>
          <w:lang w:val="en-AU"/>
        </w:rPr>
        <w:t>School of Mathematics and Statistics, University of New South Wales, High Street, Kensington, New South Wales, Australia</w:t>
      </w:r>
    </w:p>
    <w:p w14:paraId="622AFF8E"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4</w:t>
      </w:r>
      <w:r w:rsidRPr="00F15D89">
        <w:rPr>
          <w:rFonts w:asciiTheme="minorHAnsi" w:hAnsiTheme="minorHAnsi" w:cstheme="minorHAnsi"/>
          <w:lang w:val="en-AU"/>
        </w:rPr>
        <w:t xml:space="preserve">Commonwealth Scientific and Industrial Research Organisation, </w:t>
      </w:r>
      <w:proofErr w:type="spellStart"/>
      <w:r w:rsidRPr="00F15D89">
        <w:rPr>
          <w:rFonts w:asciiTheme="minorHAnsi" w:hAnsiTheme="minorHAnsi" w:cstheme="minorHAnsi"/>
          <w:lang w:val="en-AU"/>
        </w:rPr>
        <w:t>Castray</w:t>
      </w:r>
      <w:proofErr w:type="spellEnd"/>
      <w:r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Figures aren’t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 xml:space="preserve">Figures 7 &amp; 8 show strong </w:t>
      </w:r>
      <w:proofErr w:type="gramStart"/>
      <w:r>
        <w:rPr>
          <w:rFonts w:cstheme="minorHAnsi"/>
          <w:lang w:val="en-AU"/>
        </w:rPr>
        <w:t>patterns</w:t>
      </w:r>
      <w:proofErr w:type="gramEnd"/>
      <w:r>
        <w:rPr>
          <w:rFonts w:cstheme="minorHAnsi"/>
          <w:lang w:val="en-AU"/>
        </w:rPr>
        <w:t xml:space="preserve">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Iain 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1246089A" w14:textId="5C3DEF94"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731BD2" w:rsidRPr="00F15D89">
        <w:rPr>
          <w:rFonts w:asciiTheme="minorHAnsi" w:hAnsiTheme="minorHAnsi" w:cstheme="minorHAnsi"/>
          <w:lang w:val="en-AU"/>
        </w:rPr>
        <w:t xml:space="preserve">with both depth and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0928AB" w:rsidRPr="00F15D89">
        <w:rPr>
          <w:rFonts w:asciiTheme="minorHAnsi" w:hAnsiTheme="minorHAnsi" w:cstheme="minorHAnsi"/>
          <w:lang w:val="en-AU"/>
        </w:rPr>
        <w:t>uplift</w:t>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sing an optical plankton counter with CTD on undulating towed body, h</w:t>
      </w:r>
      <w:r w:rsidR="005B31C3" w:rsidRPr="00F15D89">
        <w:rPr>
          <w:rFonts w:asciiTheme="minorHAnsi" w:hAnsiTheme="minorHAnsi" w:cstheme="minorHAnsi"/>
          <w:lang w:val="en-AU"/>
        </w:rPr>
        <w:t>ere we show that in four cross shelf transects on the east Australian continental shelf</w:t>
      </w:r>
      <w:r w:rsidR="001473FC" w:rsidRPr="00F15D89">
        <w:rPr>
          <w:rFonts w:asciiTheme="minorHAnsi" w:hAnsiTheme="minorHAnsi" w:cstheme="minorHAnsi"/>
          <w:lang w:val="en-AU"/>
        </w:rPr>
        <w:t>,</w:t>
      </w:r>
      <w:r w:rsidR="005B31C3" w:rsidRPr="00F15D89">
        <w:rPr>
          <w:rFonts w:asciiTheme="minorHAnsi" w:hAnsiTheme="minorHAnsi" w:cstheme="minorHAnsi"/>
          <w:lang w:val="en-AU"/>
        </w:rPr>
        <w:t xml:space="preserve"> zooplankton biomass tends to be highest inshore with a decline in biomass visible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also tended to be more productive with smaller geometric means 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 resolution depth resolved profiles of the zooplankton community</w:t>
      </w:r>
      <w:r w:rsidR="002E1FC2" w:rsidRPr="00F15D89">
        <w:rPr>
          <w:rFonts w:asciiTheme="minorHAnsi" w:hAnsiTheme="minorHAnsi" w:cstheme="minorHAnsi"/>
          <w:lang w:val="en-AU"/>
        </w:rPr>
        <w:t xml:space="preserve"> across a continental shelf</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shelfs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53A7F6B6"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 are fast-flowing currents which transport warm salty water from low latitudes poleward</w:t>
      </w:r>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shelfs to generate eddies, fronts and upwelling</w:t>
      </w:r>
      <w:r w:rsidR="00D62A3F" w:rsidRPr="00F15D89">
        <w:rPr>
          <w:rFonts w:asciiTheme="minorHAnsi" w:hAnsiTheme="minorHAnsi" w:cstheme="minorHAnsi"/>
          <w:lang w:val="en-AU"/>
        </w:rPr>
        <w:t xml:space="preserve"> often</w:t>
      </w:r>
      <w:r w:rsidRPr="00F15D89">
        <w:rPr>
          <w:rFonts w:asciiTheme="minorHAnsi" w:hAnsiTheme="minorHAnsi" w:cstheme="minorHAnsi"/>
          <w:lang w:val="en-AU"/>
        </w:rPr>
        <w:t xml:space="preserve"> increas</w:t>
      </w:r>
      <w:r w:rsidR="00D62A3F" w:rsidRPr="00F15D89">
        <w:rPr>
          <w:rFonts w:asciiTheme="minorHAnsi" w:hAnsiTheme="minorHAnsi" w:cstheme="minorHAnsi"/>
          <w:lang w:val="en-AU"/>
        </w:rPr>
        <w:t>ing</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continental 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F6359A" w:rsidRPr="00F15D89">
        <w:rPr>
          <w:rFonts w:asciiTheme="minorHAnsi" w:hAnsiTheme="minorHAnsi" w:cstheme="minorHAnsi"/>
          <w:lang w:val="en-AU"/>
        </w:rPr>
        <w:t>up</w:t>
      </w:r>
      <w:r w:rsidR="00646040" w:rsidRPr="00F15D89">
        <w:rPr>
          <w:rFonts w:asciiTheme="minorHAnsi" w:hAnsiTheme="minorHAnsi" w:cstheme="minorHAnsi"/>
          <w:lang w:val="en-AU"/>
        </w:rPr>
        <w:t>lift of cold water</w:t>
      </w:r>
      <w:r w:rsidRPr="00F15D89">
        <w:rPr>
          <w:rFonts w:asciiTheme="minorHAnsi" w:hAnsiTheme="minorHAnsi" w:cstheme="minorHAnsi"/>
          <w:lang w:val="en-AU"/>
        </w:rPr>
        <w:t xml:space="preserve"> on the continental shelf,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6B4AFF9A" w:rsidR="00D62A3F" w:rsidRPr="00F15D89" w:rsidRDefault="00206556"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Within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western boundary currents, zooplankton have been shown to have important keystone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as linking the benthic and pelagic zones. </w:t>
      </w:r>
      <w:r w:rsidR="00F845D2" w:rsidRPr="00F15D89">
        <w:rPr>
          <w:rFonts w:asciiTheme="minorHAnsi" w:hAnsiTheme="minorHAnsi" w:cstheme="minorHAnsi"/>
          <w:lang w:val="en-AU"/>
        </w:rPr>
        <w:t xml:space="preserve">It has been estimated that zooplankton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commentRangeStart w:id="0"/>
      <w:ins w:id="1" w:author="Peter Yates" w:date="2020-05-14T18:20:00Z">
        <w:r w:rsidR="00307499">
          <w:rPr>
            <w:rFonts w:asciiTheme="minorHAnsi" w:hAnsiTheme="minorHAnsi" w:cstheme="minorHAnsi"/>
            <w:lang w:val="en-AU"/>
          </w:rPr>
          <w:t>P</w:t>
        </w:r>
        <w:r w:rsidR="00307499" w:rsidRPr="00307499">
          <w:rPr>
            <w:rFonts w:asciiTheme="minorHAnsi" w:hAnsiTheme="minorHAnsi" w:cstheme="minorHAnsi"/>
            <w:lang w:val="en-AU"/>
          </w:rPr>
          <w:t xml:space="preserve">redator-prey interactions </w:t>
        </w:r>
        <w:commentRangeEnd w:id="0"/>
        <w:r w:rsidR="00307499">
          <w:rPr>
            <w:rStyle w:val="CommentReference"/>
            <w:rFonts w:eastAsia="Calibri"/>
          </w:rPr>
          <w:commentReference w:id="0"/>
        </w:r>
      </w:ins>
      <w:ins w:id="2" w:author="Peter Yates" w:date="2020-05-14T18:21:00Z">
        <w:r w:rsidR="00307499">
          <w:rPr>
            <w:rFonts w:asciiTheme="minorHAnsi" w:hAnsiTheme="minorHAnsi" w:cstheme="minorHAnsi"/>
            <w:lang w:val="en-AU"/>
          </w:rPr>
          <w:t xml:space="preserve"> among zooplankton </w:t>
        </w:r>
      </w:ins>
      <w:ins w:id="3" w:author="Peter Yates" w:date="2020-05-14T18:20:00Z">
        <w:r w:rsidR="00307499" w:rsidRPr="00307499">
          <w:rPr>
            <w:rFonts w:asciiTheme="minorHAnsi" w:hAnsiTheme="minorHAnsi" w:cstheme="minorHAnsi"/>
            <w:lang w:val="en-AU"/>
          </w:rPr>
          <w:t xml:space="preserve">are usually driven by body size </w:t>
        </w:r>
        <w:r w:rsidR="00307499">
          <w:rPr>
            <w:rFonts w:asciiTheme="minorHAnsi" w:hAnsiTheme="minorHAnsi" w:cstheme="minorHAnsi"/>
            <w:lang w:val="en-AU"/>
          </w:rPr>
          <w:t>w</w:t>
        </w:r>
      </w:ins>
      <w:del w:id="4" w:author="Peter Yates" w:date="2020-05-14T18:20:00Z">
        <w:r w:rsidR="00D62A3F" w:rsidRPr="00F15D89" w:rsidDel="00307499">
          <w:rPr>
            <w:rFonts w:asciiTheme="minorHAnsi" w:hAnsiTheme="minorHAnsi" w:cstheme="minorHAnsi"/>
            <w:lang w:val="en-AU"/>
          </w:rPr>
          <w:delText>W</w:delText>
        </w:r>
      </w:del>
      <w:r w:rsidR="00D62A3F" w:rsidRPr="00F15D89">
        <w:rPr>
          <w:rFonts w:asciiTheme="minorHAnsi" w:hAnsiTheme="minorHAnsi" w:cstheme="minorHAnsi"/>
          <w:lang w:val="en-AU"/>
        </w:rPr>
        <w:t xml:space="preserve">ithin coastal pelagic ecosystems, </w:t>
      </w:r>
      <w:del w:id="5" w:author="Peter Yates" w:date="2020-05-14T18:20:00Z">
        <w:r w:rsidR="00D62A3F" w:rsidRPr="00F15D89" w:rsidDel="00307499">
          <w:rPr>
            <w:rFonts w:asciiTheme="minorHAnsi" w:hAnsiTheme="minorHAnsi" w:cstheme="minorHAnsi"/>
            <w:lang w:val="en-AU"/>
          </w:rPr>
          <w:delText xml:space="preserve">predator-prey interactions are usually driven by size </w:delText>
        </w:r>
      </w:del>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the size structure is through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A steeper slope with large amounts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7A8A8553"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w:t>
      </w:r>
      <w:ins w:id="6" w:author="Peter Yates" w:date="2020-05-14T18:22:00Z">
        <w:r w:rsidR="00307499">
          <w:rPr>
            <w:rFonts w:asciiTheme="minorHAnsi" w:hAnsiTheme="minorHAnsi" w:cstheme="minorHAnsi"/>
            <w:lang w:val="en-AU"/>
          </w:rPr>
          <w:t xml:space="preserve"> (REF)</w:t>
        </w:r>
      </w:ins>
      <w:r w:rsidR="00E35486" w:rsidRPr="00F15D89">
        <w:rPr>
          <w:rFonts w:asciiTheme="minorHAnsi" w:hAnsiTheme="minorHAnsi" w:cstheme="minorHAnsi"/>
          <w:lang w:val="en-AU"/>
        </w:rPr>
        <w:t xml:space="preserve">.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w:t>
      </w:r>
      <w:proofErr w:type="spellStart"/>
      <w:r w:rsidR="00AB7ACF" w:rsidRPr="00F15D89">
        <w:rPr>
          <w:rFonts w:asciiTheme="minorHAnsi" w:hAnsiTheme="minorHAnsi" w:cstheme="minorHAnsi"/>
          <w:lang w:val="en-AU"/>
        </w:rPr>
        <w:t>behavior</w:t>
      </w:r>
      <w:proofErr w:type="spellEnd"/>
      <w:r w:rsidR="00AB7ACF" w:rsidRPr="00F15D89">
        <w:rPr>
          <w:rFonts w:asciiTheme="minorHAnsi" w:hAnsiTheme="minorHAnsi" w:cstheme="minorHAnsi"/>
          <w:lang w:val="en-AU"/>
        </w:rPr>
        <w:t xml:space="preserve">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70771F">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70771F">
        <w:rPr>
          <w:rFonts w:ascii="Calibri" w:hAnsi="Calibri" w:cs="Calibri"/>
          <w:lang w:val="en-AU"/>
        </w:rPr>
        <w:instrText>Â¡</w:instrText>
      </w:r>
      <w:r w:rsidR="0070771F">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w:t>
      </w:r>
      <w:r w:rsidR="00436479" w:rsidRPr="00F15D89">
        <w:rPr>
          <w:rFonts w:asciiTheme="minorHAnsi" w:hAnsiTheme="minorHAnsi" w:cstheme="minorHAnsi"/>
          <w:lang w:val="en-AU"/>
        </w:rPr>
        <w:lastRenderedPageBreak/>
        <w:t xml:space="preserve">the zooplankton community on the continental shelf had higher biomass and a steeper </w:t>
      </w:r>
      <w:r w:rsidR="00196D4E" w:rsidRPr="00F15D89">
        <w:rPr>
          <w:rFonts w:asciiTheme="minorHAnsi" w:hAnsiTheme="minorHAnsi" w:cstheme="minorHAnsi"/>
          <w:lang w:val="en-AU"/>
        </w:rPr>
        <w:t>Normalised Biomass Size 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studies </w:t>
      </w:r>
      <w:r w:rsidR="00EE3E2B" w:rsidRPr="00F15D89">
        <w:rPr>
          <w:rFonts w:asciiTheme="minorHAnsi" w:hAnsiTheme="minorHAnsi" w:cstheme="minorHAnsi"/>
          <w:lang w:val="en-AU"/>
        </w:rPr>
        <w:t xml:space="preserve">in the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7D707C" w:rsidRPr="00F15D89">
        <w:rPr>
          <w:rFonts w:asciiTheme="minorHAnsi" w:hAnsiTheme="minorHAnsi" w:cstheme="minorHAnsi"/>
          <w:lang w:val="en-AU"/>
        </w:rPr>
        <w:t>This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shelf</w:t>
      </w:r>
      <w:r w:rsidR="00D82F4D" w:rsidRPr="00F15D89">
        <w:rPr>
          <w:rFonts w:asciiTheme="minorHAnsi" w:hAnsiTheme="minorHAnsi" w:cstheme="minorHAnsi"/>
          <w:lang w:val="en-AU"/>
        </w:rPr>
        <w:t>s</w:t>
      </w:r>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driven 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w:t>
      </w:r>
      <w:ins w:id="7" w:author="Peter Yates" w:date="2020-05-14T18:23:00Z">
        <w:r w:rsidR="00307499">
          <w:rPr>
            <w:rFonts w:asciiTheme="minorHAnsi" w:hAnsiTheme="minorHAnsi" w:cstheme="minorHAnsi"/>
            <w:lang w:val="en-AU"/>
          </w:rPr>
          <w:t>,</w:t>
        </w:r>
      </w:ins>
      <w:r w:rsidR="00214E00" w:rsidRPr="00F15D89">
        <w:rPr>
          <w:rFonts w:asciiTheme="minorHAnsi" w:hAnsiTheme="minorHAnsi" w:cstheme="minorHAnsi"/>
          <w:lang w:val="en-AU"/>
        </w:rPr>
        <w:t xml:space="preserv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is thought to be a significant driver of zooplankton depth distributions </w:t>
      </w:r>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r w:rsidR="00D82F4D" w:rsidRPr="00F15D89">
        <w:rPr>
          <w:rFonts w:asciiTheme="minorHAnsi" w:hAnsiTheme="minorHAnsi" w:cstheme="minorHAnsi"/>
          <w:lang w:val="en-AU"/>
        </w:rPr>
        <w:t>.</w:t>
      </w:r>
    </w:p>
    <w:p w14:paraId="1ABCDF91" w14:textId="4D90FC88" w:rsidR="00543728" w:rsidRPr="00F15D89" w:rsidRDefault="00542F18"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The East Australian Current (EAC)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It flows south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flowing</w:t>
      </w:r>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y in the where the continental shelf narrows, the EAC had significant impact on shelf circulation</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2013)</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upwelling events have been shown to bring nutrient rich water into the euphotic zone, increasing primary productivity </w:t>
      </w:r>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 xml:space="preserve">(Rossi et al. </w:t>
      </w:r>
      <w:r w:rsidR="000037BC" w:rsidRPr="00F15D89">
        <w:rPr>
          <w:rFonts w:asciiTheme="minorHAnsi" w:hAnsiTheme="minorHAnsi" w:cstheme="minorHAnsi"/>
          <w:noProof/>
          <w:lang w:val="en-AU"/>
        </w:rPr>
        <w:lastRenderedPageBreak/>
        <w:t>2014)</w:t>
      </w:r>
      <w:r w:rsidR="00520827"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and controlling vertical phytoplankton abundance, composition and distribution </w:t>
      </w:r>
      <w:r w:rsidR="00184F1B"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it is highly likely that the EAC is influencing zooplankton </w:t>
      </w:r>
      <w:r w:rsidR="00DA0A4D" w:rsidRPr="00F15D89">
        <w:rPr>
          <w:rFonts w:asciiTheme="minorHAnsi" w:hAnsiTheme="minorHAnsi" w:cstheme="minorHAnsi"/>
          <w:lang w:val="en-AU"/>
        </w:rPr>
        <w:t xml:space="preserve">communities </w:t>
      </w:r>
      <w:r w:rsidR="00BC4719" w:rsidRPr="00F15D89">
        <w:rPr>
          <w:rFonts w:asciiTheme="minorHAnsi" w:hAnsiTheme="minorHAnsi" w:cstheme="minorHAnsi"/>
          <w:lang w:val="en-AU"/>
        </w:rPr>
        <w:t>like</w:t>
      </w:r>
      <w:r w:rsidR="00DA0A4D" w:rsidRPr="00F15D89">
        <w:rPr>
          <w:rFonts w:asciiTheme="minorHAnsi" w:hAnsiTheme="minorHAnsi" w:cstheme="minorHAnsi"/>
          <w:lang w:val="en-AU"/>
        </w:rPr>
        <w:t xml:space="preserve"> the phytoplankton communities. Despite this there is little information on how western boundary currents influence</w:t>
      </w:r>
      <w:r w:rsidR="00D57724" w:rsidRPr="00F15D89">
        <w:rPr>
          <w:rFonts w:asciiTheme="minorHAnsi" w:hAnsiTheme="minorHAnsi" w:cstheme="minorHAnsi"/>
          <w:lang w:val="en-AU"/>
        </w:rPr>
        <w:t xml:space="preserve"> 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 xml:space="preserve">This study therefore aims to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r w:rsidR="00543728" w:rsidRPr="00F15D89">
        <w:rPr>
          <w:rFonts w:asciiTheme="minorHAnsi" w:hAnsiTheme="minorHAnsi" w:cstheme="minorHAnsi"/>
          <w:lang w:val="en-AU"/>
        </w:rPr>
        <w:t>.</w:t>
      </w:r>
    </w:p>
    <w:p w14:paraId="0C2F9B22" w14:textId="77777777" w:rsidR="00543728" w:rsidRPr="00F15D89" w:rsidRDefault="00543728" w:rsidP="00F34258">
      <w:pPr>
        <w:pStyle w:val="Text"/>
        <w:spacing w:line="360" w:lineRule="auto"/>
        <w:rPr>
          <w:rFonts w:asciiTheme="minorHAnsi" w:hAnsiTheme="minorHAnsi" w:cstheme="minorHAnsi"/>
          <w:lang w:val="en-AU"/>
        </w:rPr>
      </w:pPr>
    </w:p>
    <w:p w14:paraId="73D1CFF5" w14:textId="77777777" w:rsidR="00543728" w:rsidRPr="00F15D89" w:rsidRDefault="00543728" w:rsidP="00F34258">
      <w:pPr>
        <w:pStyle w:val="Text"/>
        <w:spacing w:line="360" w:lineRule="auto"/>
        <w:rPr>
          <w:rFonts w:asciiTheme="minorHAnsi" w:hAnsiTheme="minorHAnsi" w:cstheme="minorHAnsi"/>
          <w:lang w:val="en-AU"/>
        </w:rPr>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2C8731A5" w14:textId="1008143D"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2.1 Voyage details</w:t>
      </w:r>
    </w:p>
    <w:p w14:paraId="5B89FBA0" w14:textId="78EC661C"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cruise on the on the RV Southern Surveyor was conducted, starting from Sydney, Australia, concluding in Brisbane,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this 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2.2 Sampling</w:t>
      </w:r>
    </w:p>
    <w:p w14:paraId="61CCE7D0" w14:textId="4DCCF7E4"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 xml:space="preserve">was towed from inshore to offshore and </w:t>
      </w:r>
      <w:r w:rsidR="00C770B8" w:rsidRPr="00F15D89">
        <w:rPr>
          <w:rFonts w:asciiTheme="minorHAnsi" w:hAnsiTheme="minorHAnsi" w:cstheme="minorHAnsi"/>
          <w:b w:val="0"/>
          <w:bCs w:val="0"/>
          <w:lang w:val="en-AU"/>
        </w:rPr>
        <w:t xml:space="preserve">varied between the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C770B8" w:rsidRPr="00F15D89">
        <w:rPr>
          <w:rFonts w:asciiTheme="minorHAnsi" w:hAnsiTheme="minorHAnsi" w:cstheme="minorHAnsi"/>
          <w:b w:val="0"/>
          <w:bCs w:val="0"/>
          <w:lang w:val="en-AU"/>
        </w:rPr>
        <w:t>, sampl</w:t>
      </w:r>
      <w:r w:rsidR="00D66FD9" w:rsidRPr="00F15D89">
        <w:rPr>
          <w:rFonts w:asciiTheme="minorHAnsi" w:hAnsiTheme="minorHAnsi" w:cstheme="minorHAnsi"/>
          <w:b w:val="0"/>
          <w:bCs w:val="0"/>
          <w:lang w:val="en-AU"/>
        </w:rPr>
        <w:t>ing</w:t>
      </w:r>
      <w:r w:rsidR="00C770B8" w:rsidRPr="00F15D89">
        <w:rPr>
          <w:rFonts w:asciiTheme="minorHAnsi" w:hAnsiTheme="minorHAnsi" w:cstheme="minorHAnsi"/>
          <w:b w:val="0"/>
          <w:bCs w:val="0"/>
          <w:lang w:val="en-AU"/>
        </w:rPr>
        <w:t xml:space="preserve"> temperature, salinity, and, using an optical plankton counter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C770B8" w:rsidRPr="00F15D89">
        <w:rPr>
          <w:rFonts w:asciiTheme="minorHAnsi" w:hAnsiTheme="minorHAnsi" w:cstheme="minorHAnsi"/>
          <w:b w:val="0"/>
          <w:bCs w:val="0"/>
          <w:lang w:val="en-AU"/>
        </w:rPr>
        <w:t>,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 monitored the velocity of water beneath the vessel</w:t>
      </w:r>
      <w:r w:rsidR="00631A1B" w:rsidRPr="00F15D89">
        <w:rPr>
          <w:rFonts w:asciiTheme="minorHAnsi" w:hAnsiTheme="minorHAnsi" w:cstheme="minorHAnsi"/>
          <w:b w:val="0"/>
          <w:bCs w:val="0"/>
          <w:lang w:val="en-AU"/>
        </w:rPr>
        <w:t xml:space="preserve"> with alongshore velocity of currents calculated by rotating the U and V vectors to account for the angle of the coastline at each location.</w:t>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525D3B79"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07D56B25" w14:textId="173B0B25" w:rsidR="0053533D" w:rsidRPr="00F15D89" w:rsidRDefault="00BA00E3" w:rsidP="00F34258">
      <w:pPr>
        <w:spacing w:line="360" w:lineRule="auto"/>
        <w:rPr>
          <w:rFonts w:asciiTheme="minorHAnsi" w:hAnsiTheme="minorHAnsi" w:cstheme="minorHAnsi"/>
          <w:color w:val="FF0000"/>
          <w:szCs w:val="24"/>
          <w:lang w:val="en-AU"/>
        </w:rPr>
      </w:pPr>
      <w:r w:rsidRPr="00F15D89">
        <w:rPr>
          <w:rFonts w:asciiTheme="minorHAnsi" w:hAnsiTheme="minorHAnsi" w:cstheme="minorHAnsi"/>
          <w:szCs w:val="24"/>
          <w:lang w:val="en-AU"/>
        </w:rPr>
        <w:t>The z</w:t>
      </w:r>
      <w:r w:rsidR="00161CA3" w:rsidRPr="00F15D89">
        <w:rPr>
          <w:rFonts w:asciiTheme="minorHAnsi" w:hAnsiTheme="minorHAnsi" w:cstheme="minorHAnsi"/>
          <w:szCs w:val="24"/>
          <w:lang w:val="en-AU"/>
        </w:rPr>
        <w:t>ooplankton</w:t>
      </w:r>
      <w:r w:rsidRPr="00F15D89">
        <w:rPr>
          <w:rFonts w:asciiTheme="minorHAnsi" w:hAnsiTheme="minorHAnsi" w:cstheme="minorHAnsi"/>
          <w:szCs w:val="24"/>
          <w:lang w:val="en-AU"/>
        </w:rPr>
        <w:t xml:space="preserve"> community was</w:t>
      </w:r>
      <w:r w:rsidR="00161CA3" w:rsidRPr="00F15D89">
        <w:rPr>
          <w:rFonts w:asciiTheme="minorHAnsi" w:hAnsiTheme="minorHAnsi" w:cstheme="minorHAnsi"/>
          <w:szCs w:val="24"/>
          <w:lang w:val="en-AU"/>
        </w:rPr>
        <w:t xml:space="preserve"> </w:t>
      </w:r>
      <w:r w:rsidR="00A06397" w:rsidRPr="00F15D89">
        <w:rPr>
          <w:rFonts w:asciiTheme="minorHAnsi" w:hAnsiTheme="minorHAnsi" w:cstheme="minorHAnsi"/>
          <w:szCs w:val="24"/>
          <w:lang w:val="en-AU"/>
        </w:rPr>
        <w:t>quantified</w:t>
      </w:r>
      <w:r w:rsidR="00161CA3" w:rsidRPr="00F15D89">
        <w:rPr>
          <w:rFonts w:asciiTheme="minorHAnsi" w:hAnsiTheme="minorHAnsi" w:cstheme="minorHAnsi"/>
          <w:szCs w:val="24"/>
          <w:lang w:val="en-AU"/>
        </w:rPr>
        <w:t xml:space="preserve"> using an Optical Plankton Counter </w:t>
      </w:r>
      <w:r w:rsidRPr="00F15D89">
        <w:rPr>
          <w:rFonts w:asciiTheme="minorHAnsi" w:hAnsiTheme="minorHAnsi" w:cstheme="minorHAnsi"/>
          <w:szCs w:val="24"/>
          <w:lang w:val="en-AU"/>
        </w:rPr>
        <w:fldChar w:fldCharType="begin"/>
      </w:r>
      <w:r w:rsidRPr="00F15D89">
        <w:rPr>
          <w:rFonts w:asciiTheme="minorHAnsi" w:hAnsiTheme="minorHAnsi" w:cstheme="minorHAnsi"/>
          <w:szCs w:val="24"/>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Pr="00F15D89">
        <w:rPr>
          <w:rFonts w:asciiTheme="minorHAnsi" w:hAnsiTheme="minorHAnsi" w:cstheme="minorHAnsi"/>
          <w:szCs w:val="24"/>
          <w:lang w:val="en-AU"/>
        </w:rPr>
        <w:fldChar w:fldCharType="separate"/>
      </w:r>
      <w:r w:rsidRPr="00F15D89">
        <w:rPr>
          <w:rFonts w:asciiTheme="minorHAnsi" w:hAnsiTheme="minorHAnsi" w:cstheme="minorHAnsi"/>
          <w:noProof/>
          <w:szCs w:val="24"/>
          <w:lang w:val="en-AU"/>
        </w:rPr>
        <w:t>(OPC; Herman 1992)</w:t>
      </w:r>
      <w:r w:rsidRPr="00F15D89">
        <w:rPr>
          <w:rFonts w:asciiTheme="minorHAnsi" w:hAnsiTheme="minorHAnsi" w:cstheme="minorHAnsi"/>
          <w:szCs w:val="24"/>
          <w:lang w:val="en-AU"/>
        </w:rPr>
        <w:fldChar w:fldCharType="end"/>
      </w:r>
      <w:r w:rsidR="0053533D" w:rsidRPr="00F15D89">
        <w:rPr>
          <w:rFonts w:asciiTheme="minorHAnsi" w:hAnsiTheme="minorHAnsi" w:cstheme="minorHAnsi"/>
          <w:szCs w:val="24"/>
          <w:lang w:val="en-AU"/>
        </w:rPr>
        <w:t>. The OPC was mounted on the Bunyip, a customised towed device. The OPC is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w:t>
      </w:r>
      <w:r w:rsidR="0053533D" w:rsidRPr="00F15D89">
        <w:rPr>
          <w:rFonts w:asciiTheme="minorHAnsi" w:hAnsiTheme="minorHAnsi" w:cstheme="minorHAnsi"/>
          <w:szCs w:val="24"/>
          <w:lang w:val="en-AU"/>
        </w:rPr>
        <w:lastRenderedPageBreak/>
        <w:t>0.5 s interval. The particle sizes are recorded digitally into 4096 bins, corresponding within the operating range of the instrument to bins with a 5 and 15 µm width.</w:t>
      </w:r>
    </w:p>
    <w:p w14:paraId="473FF2BF" w14:textId="7EDFD08F"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volume of flow through the sample region is based on distance measured, averaged over a 6 s interval. The choice of time interval is a trade-off between a larger time 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a long period averaging most affects vertical resolution. A 6 s interval provides the best resolution of spatial distribution of size distribution of the Tasman Sea waters with a biomass of ≈ 1-10 mmol N m</w:t>
      </w:r>
      <w:r w:rsidRPr="00F15D89">
        <w:rPr>
          <w:rFonts w:asciiTheme="minorHAnsi" w:hAnsiTheme="minorHAnsi" w:cstheme="minorHAnsi"/>
          <w:szCs w:val="24"/>
          <w:vertAlign w:val="superscript"/>
          <w:lang w:val="en-AU"/>
        </w:rPr>
        <w:t>-3</w:t>
      </w:r>
      <w:r w:rsidR="00265C5B" w:rsidRPr="00F15D89">
        <w:rPr>
          <w:rFonts w:asciiTheme="minorHAnsi" w:hAnsiTheme="minorHAnsi" w:cstheme="minorHAnsi"/>
          <w:szCs w:val="24"/>
          <w:vertAlign w:val="superscript"/>
          <w:lang w:val="en-AU"/>
        </w:rPr>
        <w:t xml:space="preserve"> </w:t>
      </w:r>
      <w:r w:rsidR="00265C5B" w:rsidRPr="00F15D89">
        <w:rPr>
          <w:rFonts w:asciiTheme="minorHAnsi" w:hAnsiTheme="minorHAnsi" w:cstheme="minorHAnsi"/>
          <w:szCs w:val="24"/>
          <w:lang w:val="en-AU"/>
        </w:rPr>
        <w:t>(</w:t>
      </w:r>
      <w:r w:rsidR="00265C5B" w:rsidRPr="00F15D89">
        <w:rPr>
          <w:rFonts w:asciiTheme="minorHAnsi" w:hAnsiTheme="minorHAnsi" w:cstheme="minorHAnsi"/>
          <w:color w:val="FF0000"/>
          <w:szCs w:val="24"/>
          <w:lang w:val="en-AU"/>
        </w:rPr>
        <w:t>REFERENCE)</w:t>
      </w:r>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p>
    <w:p w14:paraId="4404B53D" w14:textId="7115671D"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To quantify the zooplankton community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 6 s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ESD)</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which makes it a more robust estimate of the NBSS slope 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The slope of the NBSS is an unbiased, although inefficient 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limitations of our data, and their conformity to the Pareto distribution, the slope of the NBSS should approximately equal the slope 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w:t>
      </w:r>
      <w:r w:rsidR="00790FAD" w:rsidRPr="00F15D89">
        <w:rPr>
          <w:rFonts w:asciiTheme="minorHAnsi" w:hAnsiTheme="minorHAnsi" w:cstheme="minorHAnsi"/>
          <w:lang w:val="en-AU"/>
        </w:rPr>
        <w:lastRenderedPageBreak/>
        <w:t xml:space="preserve">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w:t>
      </w:r>
      <w:proofErr w:type="gramStart"/>
      <w:r w:rsidR="00265C5B" w:rsidRPr="00F15D89">
        <w:rPr>
          <w:rFonts w:asciiTheme="minorHAnsi" w:hAnsiTheme="minorHAnsi" w:cstheme="minorHAnsi"/>
          <w:color w:val="FF0000"/>
          <w:lang w:val="en-AU"/>
        </w:rPr>
        <w:t>I’m</w:t>
      </w:r>
      <w:proofErr w:type="gramEnd"/>
      <w:r w:rsidR="00265C5B" w:rsidRPr="00F15D89">
        <w:rPr>
          <w:rFonts w:asciiTheme="minorHAnsi" w:hAnsiTheme="minorHAnsi" w:cstheme="minorHAnsi"/>
          <w:color w:val="FF0000"/>
          <w:lang w:val="en-AU"/>
        </w:rPr>
        <w:t xml:space="preserve"> not really sure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p>
    <w:p w14:paraId="66C5150C" w14:textId="63B185FB"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2.4 </w:t>
      </w:r>
      <w:r w:rsidR="007A68ED" w:rsidRPr="00C07196">
        <w:rPr>
          <w:rFonts w:asciiTheme="minorHAnsi" w:hAnsiTheme="minorHAnsi" w:cstheme="minorHAnsi"/>
          <w:b w:val="0"/>
          <w:bCs w:val="0"/>
          <w:i/>
          <w:iCs/>
          <w:lang w:val="en-AU"/>
        </w:rPr>
        <w:t>Other Environmental Data</w:t>
      </w:r>
    </w:p>
    <w:p w14:paraId="31C56D1D" w14:textId="4D599BB0" w:rsidR="00BA00E3" w:rsidRPr="00F15D89" w:rsidRDefault="003354D2"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 Level 3 ocean-colour data (chlorophyll-a) were obtained from the Integrated Marine Observing System (IMOS) Data Portal (</w:t>
      </w:r>
      <w:hyperlink r:id="rId11"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r w:rsidR="00265C5B" w:rsidRPr="00F15D89">
        <w:rPr>
          <w:rFonts w:asciiTheme="minorHAnsi" w:hAnsiTheme="minorHAnsi" w:cstheme="minorHAnsi"/>
          <w:szCs w:val="24"/>
          <w:lang w:val="en-AU"/>
        </w:rPr>
        <w:t>To investigate seasonal variation of the EAC in the regions of our transects, 10 years (2004 – 2013) of s</w:t>
      </w:r>
      <w:r w:rsidR="00BA00E3" w:rsidRPr="00F15D89">
        <w:rPr>
          <w:rFonts w:asciiTheme="minorHAnsi" w:hAnsiTheme="minorHAnsi" w:cstheme="minorHAnsi"/>
          <w:szCs w:val="24"/>
          <w:lang w:val="en-AU"/>
        </w:rPr>
        <w:t xml:space="preserve">atellite altimeter data were obtained from </w:t>
      </w:r>
      <w:r w:rsidR="00265C5B"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2"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5A3260" w:rsidRPr="00F15D89">
        <w:rPr>
          <w:rFonts w:asciiTheme="minorHAnsi" w:hAnsiTheme="minorHAnsi" w:cstheme="minorHAnsi"/>
          <w:szCs w:val="24"/>
          <w:lang w:val="en-AU"/>
        </w:rPr>
        <w:t>The alongshore velocity was then calculated based upon the coastline and the mean and standard deviation for each month calculated. 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759E9FF4"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 xml:space="preserve">2.5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Pr>
          <w:rFonts w:asciiTheme="minorHAnsi" w:hAnsiTheme="minorHAnsi" w:cstheme="minorHAnsi"/>
          <w:b/>
          <w:bCs/>
          <w:color w:val="FF0000"/>
          <w:lang w:val="en-AU"/>
        </w:rPr>
        <w:t xml:space="preserve"> –</w:t>
      </w:r>
      <w:commentRangeStart w:id="8"/>
      <w:r>
        <w:rPr>
          <w:rFonts w:asciiTheme="minorHAnsi" w:hAnsiTheme="minorHAnsi" w:cstheme="minorHAnsi"/>
          <w:b/>
          <w:bCs/>
          <w:color w:val="FF0000"/>
          <w:lang w:val="en-AU"/>
        </w:rPr>
        <w:t xml:space="preserve"> OR NOT DO?</w:t>
      </w:r>
      <w:commentRangeEnd w:id="8"/>
      <w:r w:rsidR="00F2307D">
        <w:rPr>
          <w:rStyle w:val="CommentReference"/>
        </w:rPr>
        <w:commentReference w:id="8"/>
      </w:r>
    </w:p>
    <w:p w14:paraId="22279D4B" w14:textId="2CE67787"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shelfs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6E28CF7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035E9D0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 S)</w:t>
      </w:r>
      <w:r w:rsidRPr="00F15D89">
        <w:rPr>
          <w:rFonts w:asciiTheme="minorHAnsi" w:hAnsiTheme="minorHAnsi" w:cstheme="minorHAnsi"/>
          <w:szCs w:val="24"/>
          <w:lang w:val="en-AU"/>
        </w:rPr>
        <w:t xml:space="preserve"> all crossed from cool inshore waters into warm (21 °C) EAC water.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peaking at the surface 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There was also with negligible wind effects in the 3 days prior to the transects.</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06905356"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Pr="00F15D89">
        <w:rPr>
          <w:rFonts w:asciiTheme="minorHAnsi" w:hAnsiTheme="minorHAnsi" w:cstheme="minorHAnsi"/>
          <w:szCs w:val="24"/>
          <w:lang w:val="en-AU"/>
        </w:rPr>
        <w:t>, which resulted in most of the continental shelf being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The EAC also showed slight onshore movement 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 driven uplift of the isotherms inshore of the EAC with the 21 °C isotherm rising to the surface from 70 m depth over 5 km and the 20 °C isotherm rising to the surface from 100m depth over 15 km.</w:t>
      </w:r>
    </w:p>
    <w:p w14:paraId="7626E906" w14:textId="62ACB2F2"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Along the northern transect, a consistent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xml:space="preserve">) observed at the surface ~20km from the coastline, just inshore of the 21°C isotherm. This 21C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~450µm</w:t>
      </w:r>
      <w:r w:rsidRPr="00F15D89">
        <w:rPr>
          <w:rFonts w:asciiTheme="minorHAnsi" w:hAnsiTheme="minorHAnsi" w:cstheme="minorHAnsi"/>
          <w:szCs w:val="24"/>
          <w:lang w:val="en-AU"/>
        </w:rPr>
        <w:t xml:space="preserve"> with a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Pareto slope (-0.9) with large particles (geometric mean size 500µm).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0F3DC415"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bathymetry</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70m depth over 6 km and the 20 °C isotherm rising to the surface from 100m depth over 15 km.</w:t>
      </w:r>
    </w:p>
    <w:p w14:paraId="7D157ABD" w14:textId="42479163"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zooplankton community was strongly related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 xml:space="preserve">Around the front between the continental shelf water (&lt;21°C)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3095277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70m depth over 3 km and the 20 °C isotherm rising to the surface from 100m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72586E5D"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 xml:space="preserve">The biomass of the zooplankton community generally decreased with distance offshore and with depth. The EAC, particularly further offshore was low in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~450µm. The 20°C isotherm was a strong boundary for zooplankton communities with zooplankton in water &lt; 20</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240955FA"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DD1662" w:rsidRPr="00F15D89">
        <w:rPr>
          <w:rFonts w:asciiTheme="minorHAnsi" w:hAnsiTheme="minorHAnsi" w:cstheme="minorHAnsi"/>
          <w:szCs w:val="24"/>
          <w:lang w:val="en-AU"/>
        </w:rPr>
        <w:t xml:space="preserve"> (Figure 2)</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4FC913BE"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larger (~500µm)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B0C89C9"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p>
    <w:p w14:paraId="7BAAC98E" w14:textId="0F40E2DE"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 influenced transects and transects south of the EAC</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shelf water</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DBFA949" w14:textId="5FB9C949" w:rsidR="0004013A" w:rsidRPr="00F15D89" w:rsidRDefault="0004013A"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Two distinct patterns in Geometric mean size (GMS)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0818F13B" w:rsidR="00FF1316" w:rsidRPr="00F15D89" w:rsidRDefault="001321FD"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Declines in biomass with distance from the coast and with depth, combined with different community structure across the continental shelf shown by the normalised biomass size spectrum slope </w:t>
      </w:r>
      <w:r w:rsidR="00932B6E" w:rsidRPr="00F15D89">
        <w:rPr>
          <w:rFonts w:asciiTheme="minorHAnsi" w:hAnsiTheme="minorHAnsi" w:cstheme="minorHAnsi"/>
          <w:szCs w:val="24"/>
          <w:lang w:val="en-AU"/>
        </w:rPr>
        <w:t>highlight the importance of recognising the continental shelf region as a</w:t>
      </w:r>
      <w:r w:rsidR="00731BD2" w:rsidRPr="00F15D89">
        <w:rPr>
          <w:rFonts w:asciiTheme="minorHAnsi" w:hAnsiTheme="minorHAnsi" w:cstheme="minorHAnsi"/>
          <w:szCs w:val="24"/>
          <w:lang w:val="en-AU"/>
        </w:rPr>
        <w:t>n</w:t>
      </w:r>
      <w:r w:rsidR="00932B6E" w:rsidRPr="00F15D89">
        <w:rPr>
          <w:rFonts w:asciiTheme="minorHAnsi" w:hAnsiTheme="minorHAnsi" w:cstheme="minorHAnsi"/>
          <w:szCs w:val="24"/>
          <w:lang w:val="en-AU"/>
        </w:rPr>
        <w:t xml:space="preserve"> oceanographic region with different biological processes compared the open ocean.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in</w:t>
      </w:r>
      <w:r w:rsidR="0024589D" w:rsidRPr="00F15D89">
        <w:rPr>
          <w:rFonts w:asciiTheme="minorHAnsi" w:hAnsiTheme="minorHAnsi" w:cstheme="minorHAnsi"/>
          <w:szCs w:val="24"/>
          <w:lang w:val="en-AU"/>
        </w:rPr>
        <w:t xml:space="preserve"> the</w:t>
      </w:r>
      <w:r w:rsidR="008C187F" w:rsidRPr="00F15D89">
        <w:rPr>
          <w:rFonts w:asciiTheme="minorHAnsi" w:hAnsiTheme="minorHAnsi" w:cstheme="minorHAnsi"/>
          <w:szCs w:val="24"/>
          <w:lang w:val="en-AU"/>
        </w:rPr>
        <w:t xml:space="preserve"> cooler inner shelf water </w:t>
      </w:r>
      <w:r w:rsidR="00932B6E" w:rsidRPr="00F15D89">
        <w:rPr>
          <w:rFonts w:asciiTheme="minorHAnsi" w:hAnsiTheme="minorHAnsi" w:cstheme="minorHAnsi"/>
          <w:szCs w:val="24"/>
          <w:lang w:val="en-AU"/>
        </w:rPr>
        <w:t xml:space="preserve">we observed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 xml:space="preserve">he communities </w:t>
      </w:r>
      <w:r w:rsidR="004C365F" w:rsidRPr="00F15D89">
        <w:rPr>
          <w:rFonts w:asciiTheme="minorHAnsi" w:hAnsiTheme="minorHAnsi" w:cstheme="minorHAnsi"/>
          <w:szCs w:val="24"/>
          <w:lang w:val="en-AU"/>
        </w:rPr>
        <w:t>in the open ocean</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AAAC79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Effects of the EAC on Zooplankton</w:t>
      </w:r>
    </w:p>
    <w:p w14:paraId="5E99E15E" w14:textId="3B50D4AA" w:rsidR="008776C9" w:rsidRPr="00F15D89" w:rsidRDefault="008776C9" w:rsidP="008776C9">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current driven uplift explains the higher productivity and therefore biomass found in the </w:t>
      </w:r>
      <w:r w:rsidR="00135CD1" w:rsidRPr="00F15D89">
        <w:rPr>
          <w:rStyle w:val="captions"/>
          <w:rFonts w:asciiTheme="minorHAnsi" w:hAnsiTheme="minorHAnsi" w:cstheme="minorHAnsi"/>
          <w:lang w:val="en-AU"/>
        </w:rPr>
        <w:t xml:space="preserve">three northern </w:t>
      </w:r>
      <w:r w:rsidRPr="00F15D89">
        <w:rPr>
          <w:rStyle w:val="captions"/>
          <w:rFonts w:asciiTheme="minorHAnsi" w:hAnsiTheme="minorHAnsi" w:cstheme="minorHAnsi"/>
          <w:lang w:val="en-AU"/>
        </w:rPr>
        <w:t>sites which were influenced by the EAC as it pushed cooler nutrient rich water onto the continental shelf</w:t>
      </w:r>
      <w:r w:rsidR="0024589D"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pattern of increased biomass on the continental shelf was also observed on at the</w:t>
      </w:r>
      <w:r w:rsidR="00135CD1" w:rsidRPr="00F15D89">
        <w:rPr>
          <w:rStyle w:val="captions"/>
          <w:rFonts w:asciiTheme="minorHAnsi" w:hAnsiTheme="minorHAnsi" w:cstheme="minorHAnsi"/>
          <w:lang w:val="en-AU"/>
        </w:rPr>
        <w:t xml:space="preserve"> most southern site</w:t>
      </w:r>
      <w:r w:rsidRPr="00F15D89">
        <w:rPr>
          <w:rStyle w:val="captions"/>
          <w:rFonts w:asciiTheme="minorHAnsi" w:hAnsiTheme="minorHAnsi" w:cstheme="minorHAnsi"/>
          <w:lang w:val="en-AU"/>
        </w:rPr>
        <w:t xml:space="preserve"> </w:t>
      </w:r>
      <w:r w:rsidR="00135CD1" w:rsidRPr="00F15D89">
        <w:rPr>
          <w:rStyle w:val="captions"/>
          <w:rFonts w:asciiTheme="minorHAnsi" w:hAnsiTheme="minorHAnsi" w:cstheme="minorHAnsi"/>
          <w:lang w:val="en-AU"/>
        </w:rPr>
        <w:t>(</w:t>
      </w:r>
      <w:r w:rsidRPr="00F15D89">
        <w:rPr>
          <w:rStyle w:val="captions"/>
          <w:rFonts w:asciiTheme="minorHAnsi" w:hAnsiTheme="minorHAnsi" w:cstheme="minorHAnsi"/>
          <w:lang w:val="en-AU"/>
        </w:rPr>
        <w:t>Diamond Head</w:t>
      </w:r>
      <w:r w:rsidR="00135CD1"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t>31.75°</w:t>
      </w:r>
      <w:r w:rsidR="00135CD1" w:rsidRPr="00F15D89">
        <w:rPr>
          <w:rStyle w:val="captions"/>
          <w:rFonts w:asciiTheme="minorHAnsi" w:hAnsiTheme="minorHAnsi" w:cstheme="minorHAnsi"/>
          <w:lang w:val="en-AU"/>
        </w:rPr>
        <w:t xml:space="preserve"> S)</w:t>
      </w:r>
      <w:r w:rsidR="0024589D" w:rsidRPr="00F15D89">
        <w:rPr>
          <w:rStyle w:val="captions"/>
          <w:rFonts w:asciiTheme="minorHAnsi" w:hAnsiTheme="minorHAnsi" w:cstheme="minorHAnsi"/>
          <w:lang w:val="en-AU"/>
        </w:rPr>
        <w:t xml:space="preserve"> 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 This southern transect was dominated by the</w:t>
      </w:r>
      <w:r w:rsidRPr="00F15D89">
        <w:rPr>
          <w:rStyle w:val="captions"/>
          <w:rFonts w:asciiTheme="minorHAnsi" w:hAnsiTheme="minorHAnsi" w:cstheme="minorHAnsi"/>
          <w:lang w:val="en-AU"/>
        </w:rPr>
        <w:t xml:space="preserve"> Tasman Sea with larger particles and shallower NBSS slope</w:t>
      </w:r>
      <w:r w:rsidR="00135CD1" w:rsidRPr="00F15D89">
        <w:rPr>
          <w:rStyle w:val="captions"/>
          <w:rFonts w:asciiTheme="minorHAnsi" w:hAnsiTheme="minorHAnsi" w:cstheme="minorHAnsi"/>
          <w:lang w:val="en-AU"/>
        </w:rPr>
        <w:t xml:space="preserve"> compared to the EAC influenced northern sites</w:t>
      </w:r>
      <w:r w:rsidRPr="00F15D89">
        <w:rPr>
          <w:rStyle w:val="captions"/>
          <w:rFonts w:asciiTheme="minorHAnsi" w:hAnsiTheme="minorHAnsi" w:cstheme="minorHAnsi"/>
          <w:lang w:val="en-AU"/>
        </w:rPr>
        <w:t xml:space="preserve">. The Tasman sea is known to have higher nutrient content and generally hold higher amounts of zooplankton 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or it is possible that there are more nutrients closer to shore </w:t>
      </w:r>
      <w:r w:rsidR="0075608D" w:rsidRPr="00F15D89">
        <w:rPr>
          <w:rStyle w:val="captions"/>
          <w:rFonts w:asciiTheme="minorHAnsi" w:hAnsiTheme="minorHAnsi" w:cstheme="minorHAnsi"/>
          <w:lang w:val="en-AU"/>
        </w:rPr>
        <w:t>due to</w:t>
      </w:r>
      <w:r w:rsidRPr="00F15D89">
        <w:rPr>
          <w:rStyle w:val="captions"/>
          <w:rFonts w:asciiTheme="minorHAnsi" w:hAnsiTheme="minorHAnsi" w:cstheme="minorHAnsi"/>
          <w:lang w:val="en-AU"/>
        </w:rPr>
        <w:t xml:space="preserve"> anthropogenic inputs. 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07643266"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 xml:space="preserve">Seasonally the influence of the EAC as an uplift mechanism will vary. Over a year, the EAC pushes southward and strengthens </w:t>
      </w:r>
      <w:r w:rsidR="0094275A" w:rsidRPr="00F15D89">
        <w:rPr>
          <w:rStyle w:val="captions"/>
          <w:rFonts w:asciiTheme="minorHAnsi" w:hAnsiTheme="minorHAnsi" w:cstheme="minorHAnsi"/>
          <w:lang w:val="en-AU"/>
        </w:rPr>
        <w:fldChar w:fldCharType="begin"/>
      </w:r>
      <w:r w:rsidR="0094275A" w:rsidRPr="00F15D89">
        <w:rPr>
          <w:rStyle w:val="captions"/>
          <w:rFonts w:asciiTheme="minorHAnsi" w:hAnsiTheme="minorHAnsi" w:cstheme="minorHAnsi"/>
          <w:lang w:val="en-AU"/>
        </w:rPr>
        <w: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instrText>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(Ridgway and Godfrey 1997)</w:t>
      </w:r>
      <w:r w:rsidR="0094275A"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.2 </w:t>
      </w:r>
      <w:r w:rsidR="008150A7" w:rsidRPr="00C07196">
        <w:rPr>
          <w:rFonts w:asciiTheme="minorHAnsi" w:hAnsiTheme="minorHAnsi" w:cstheme="minorHAnsi"/>
          <w:i/>
          <w:iCs/>
          <w:szCs w:val="24"/>
          <w:lang w:val="en-AU"/>
        </w:rPr>
        <w:t>Comparison to other studies</w:t>
      </w:r>
    </w:p>
    <w:p w14:paraId="6EB505D0" w14:textId="04A1CAC7"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This </w:t>
      </w:r>
      <w:r w:rsidR="00DC7E4E" w:rsidRPr="00F15D89">
        <w:rPr>
          <w:rFonts w:asciiTheme="minorHAnsi" w:hAnsiTheme="minorHAnsi" w:cstheme="minorHAnsi"/>
          <w:szCs w:val="24"/>
          <w:lang w:val="en-AU"/>
        </w:rPr>
        <w:t xml:space="preserve">aligns with results from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shelf locations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 in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is </w:t>
      </w:r>
      <w:r w:rsidR="004D38BA" w:rsidRPr="00F15D89">
        <w:rPr>
          <w:rStyle w:val="captions"/>
          <w:rFonts w:asciiTheme="minorHAnsi" w:hAnsiTheme="minorHAnsi" w:cstheme="minorHAnsi"/>
          <w:lang w:val="en-AU"/>
        </w:rPr>
        <w:t>like</w:t>
      </w:r>
      <w:r w:rsidR="00312ECF" w:rsidRPr="00F15D89">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interacting with the topography in the current study</w:t>
      </w:r>
      <w:r w:rsidR="00312ECF" w:rsidRPr="00F15D89">
        <w:rPr>
          <w:rStyle w:val="captions"/>
          <w:rFonts w:asciiTheme="minorHAnsi" w:hAnsiTheme="minorHAnsi" w:cstheme="minorHAnsi"/>
          <w:lang w:val="en-AU"/>
        </w:rPr>
        <w:t xml:space="preserve"> generating current driven 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 xml:space="preserve">This consistent observation of high zooplankton biomass and steeper NBSS slopes inshore on continental </w:t>
      </w:r>
      <w:r w:rsidR="0078463A" w:rsidRPr="00F15D89">
        <w:rPr>
          <w:rStyle w:val="captions"/>
          <w:rFonts w:asciiTheme="minorHAnsi" w:hAnsiTheme="minorHAnsi" w:cstheme="minorHAnsi"/>
          <w:lang w:val="en-AU"/>
        </w:rPr>
        <w:lastRenderedPageBreak/>
        <w:t>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 for productivity</w:t>
      </w:r>
      <w:r w:rsidR="00962664" w:rsidRPr="00F15D89">
        <w:rPr>
          <w:rStyle w:val="captions"/>
          <w:rFonts w:asciiTheme="minorHAnsi" w:hAnsiTheme="minorHAnsi" w:cstheme="minorHAnsi"/>
          <w:lang w:val="en-AU"/>
        </w:rPr>
        <w:t xml:space="preserve"> as these higher zooplankton biomasses likely form part of the important pelagic food webs which have been shown to support both reef ecosystems and the larger pelagic ecosystems often targeted by the fishing industry.</w:t>
      </w:r>
    </w:p>
    <w:p w14:paraId="531C4BF3" w14:textId="7ECB981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areas of steepest slopes have been linked to estuarine influences 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309912F8" w:rsidR="00F7620B" w:rsidRPr="00F15D89" w:rsidRDefault="00F7620B" w:rsidP="00C07196">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If the current study is viewed in conjunction with previous studies of zooplankton communities across continental shelves, a consistent broad pattern emerges</w:t>
      </w:r>
      <w:r w:rsidR="00C07196">
        <w:rPr>
          <w:rFonts w:asciiTheme="minorHAnsi" w:hAnsiTheme="minorHAnsi" w:cstheme="minorHAnsi"/>
          <w:szCs w:val="24"/>
          <w:lang w:val="en-AU"/>
        </w:rPr>
        <w:t xml:space="preserve"> (Figure 9)</w:t>
      </w:r>
      <w:r w:rsidRPr="00F15D89">
        <w:rPr>
          <w:rFonts w:asciiTheme="minorHAnsi" w:hAnsiTheme="minorHAnsi" w:cstheme="minorHAnsi"/>
          <w:szCs w:val="24"/>
          <w:lang w:val="en-AU"/>
        </w:rPr>
        <w:t xml:space="preserve">. In regions where there is interaction of currents or other upwelling promoting mechanisms, there </w:t>
      </w:r>
      <w:r w:rsidRPr="00F15D89">
        <w:rPr>
          <w:rFonts w:asciiTheme="minorHAnsi" w:hAnsiTheme="minorHAnsi" w:cstheme="minorHAnsi"/>
          <w:szCs w:val="24"/>
          <w:lang w:val="en-AU"/>
        </w:rPr>
        <w:lastRenderedPageBreak/>
        <w:t>is higher zooplankton biomass inshore compared to off the continental shelf. This higher inshore biomass is driven by larger numbers of smaller zooplankton.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39E7FFFB"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r w:rsidR="0070771F">
        <w:rPr>
          <w:rFonts w:asciiTheme="minorHAnsi" w:hAnsiTheme="minorHAnsi" w:cstheme="minorHAnsi"/>
          <w:b/>
          <w:bCs/>
          <w:color w:val="FF0000"/>
          <w:szCs w:val="24"/>
          <w:lang w:val="en-AU"/>
        </w:rPr>
        <w:t>DO I NEED THIS SECTION?)</w:t>
      </w:r>
    </w:p>
    <w:p w14:paraId="29C3C391" w14:textId="23E646AF" w:rsidR="00FB62DE" w:rsidRPr="00F15D89"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7677AC61" w:rsidR="002B6748"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.4 </w:t>
      </w:r>
      <w:r w:rsidR="002B6748" w:rsidRPr="00C07196">
        <w:rPr>
          <w:rFonts w:asciiTheme="minorHAnsi" w:hAnsiTheme="minorHAnsi" w:cstheme="minorHAnsi"/>
          <w:i/>
          <w:iCs/>
          <w:szCs w:val="24"/>
          <w:lang w:val="en-AU"/>
        </w:rPr>
        <w:t>Limitations</w:t>
      </w:r>
    </w:p>
    <w:p w14:paraId="276972BC" w14:textId="53EFAEB3" w:rsidR="008E52C9" w:rsidRPr="00F15D89" w:rsidRDefault="008776C9" w:rsidP="0070771F">
      <w:pPr>
        <w:spacing w:line="360" w:lineRule="auto"/>
        <w:rPr>
          <w:rFonts w:asciiTheme="minorHAnsi" w:hAnsiTheme="minorHAnsi" w:cstheme="minorHAnsi"/>
          <w:b/>
          <w:bCs/>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r w:rsidR="0070771F" w:rsidRPr="00F15D89">
        <w:rPr>
          <w:rFonts w:asciiTheme="minorHAnsi" w:hAnsiTheme="minorHAnsi" w:cstheme="minorHAnsi"/>
          <w:szCs w:val="24"/>
          <w:lang w:val="en-AU"/>
        </w:rPr>
        <w:t>favourable</w:t>
      </w:r>
      <w:r w:rsidR="00F23CE2" w:rsidRPr="00F15D89">
        <w:rPr>
          <w:rFonts w:asciiTheme="minorHAnsi" w:hAnsiTheme="minorHAnsi" w:cstheme="minorHAnsi"/>
          <w:szCs w:val="24"/>
          <w:lang w:val="en-AU"/>
        </w:rPr>
        <w:t xml:space="preserve"> regions. This means that the distributions observed in these transects represent a snapshot and it is possible that</w:t>
      </w:r>
      <w:r w:rsidR="0070771F">
        <w:rPr>
          <w:rFonts w:asciiTheme="minorHAnsi" w:hAnsiTheme="minorHAnsi" w:cstheme="minorHAnsi"/>
          <w:szCs w:val="24"/>
          <w:lang w:val="en-AU"/>
        </w:rPr>
        <w:t xml:space="preserve"> at other times of the year</w:t>
      </w:r>
      <w:r w:rsidR="00F23CE2" w:rsidRPr="00F15D89">
        <w:rPr>
          <w:rFonts w:asciiTheme="minorHAnsi" w:hAnsiTheme="minorHAnsi" w:cstheme="minorHAnsi"/>
          <w:szCs w:val="24"/>
          <w:lang w:val="en-AU"/>
        </w:rPr>
        <w:t xml:space="preserve"> the patterns seen may vary from what we </w:t>
      </w:r>
      <w:r w:rsidR="00F23CE2" w:rsidRPr="0070771F">
        <w:rPr>
          <w:rFonts w:asciiTheme="minorHAnsi" w:hAnsiTheme="minorHAnsi" w:cstheme="minorHAnsi"/>
          <w:szCs w:val="24"/>
          <w:lang w:val="en-AU"/>
        </w:rPr>
        <w:t>observed</w:t>
      </w:r>
      <w:r w:rsidRPr="0070771F">
        <w:rPr>
          <w:rFonts w:asciiTheme="minorHAnsi" w:hAnsiTheme="minorHAnsi" w:cstheme="minorHAnsi"/>
          <w:szCs w:val="24"/>
          <w:lang w:val="en-AU"/>
        </w:rPr>
        <w:t>.</w:t>
      </w:r>
      <w:r w:rsidR="0070771F" w:rsidRPr="0070771F">
        <w:rPr>
          <w:rFonts w:asciiTheme="minorHAnsi" w:hAnsiTheme="minorHAnsi" w:cstheme="minorHAnsi"/>
          <w:szCs w:val="24"/>
          <w:lang w:val="en-AU"/>
        </w:rPr>
        <w:t xml:space="preserve"> O</w:t>
      </w:r>
      <w:r w:rsidR="00F23CE2" w:rsidRPr="0070771F">
        <w:rPr>
          <w:rFonts w:asciiTheme="minorHAnsi" w:hAnsiTheme="minorHAnsi" w:cstheme="minorHAnsi"/>
          <w:szCs w:val="24"/>
          <w:lang w:val="en-AU"/>
        </w:rPr>
        <w:t xml:space="preserve">ur analysis of </w:t>
      </w:r>
      <w:r w:rsidR="0070771F" w:rsidRPr="0070771F">
        <w:rPr>
          <w:rFonts w:asciiTheme="minorHAnsi" w:hAnsiTheme="minorHAnsi" w:cstheme="minorHAnsi"/>
          <w:szCs w:val="24"/>
          <w:lang w:val="en-AU"/>
        </w:rPr>
        <w:t>seasonal influence by the EAC showed that while we sampled during the peak season of EAC flow, the alongshore velocities observed in our study are reflective of a large portion of the year</w:t>
      </w:r>
      <w:r w:rsidR="00F23CE2" w:rsidRPr="0070771F">
        <w:rPr>
          <w:rFonts w:asciiTheme="minorHAnsi" w:hAnsiTheme="minorHAnsi" w:cstheme="minorHAnsi"/>
          <w:szCs w:val="24"/>
          <w:lang w:val="en-AU"/>
        </w:rPr>
        <w:t>. Despite this, our observed inshore-offshore gradient in zooplankton biomass</w:t>
      </w:r>
      <w:r w:rsidR="0070771F" w:rsidRPr="0070771F">
        <w:rPr>
          <w:rFonts w:asciiTheme="minorHAnsi" w:hAnsiTheme="minorHAnsi" w:cstheme="minorHAnsi"/>
          <w:szCs w:val="24"/>
          <w:lang w:val="en-AU"/>
        </w:rPr>
        <w:t xml:space="preserve"> and NBSS slopes</w:t>
      </w:r>
      <w:r w:rsidR="00F23CE2" w:rsidRPr="00F15D89">
        <w:rPr>
          <w:rFonts w:asciiTheme="minorHAnsi" w:hAnsiTheme="minorHAnsi" w:cstheme="minorHAnsi"/>
          <w:szCs w:val="24"/>
          <w:lang w:val="en-AU"/>
        </w:rPr>
        <w:t xml:space="preserve"> did match </w:t>
      </w:r>
      <w:r w:rsidR="00F23CE2" w:rsidRPr="00F15D89">
        <w:rPr>
          <w:rFonts w:asciiTheme="minorHAnsi" w:hAnsiTheme="minorHAnsi" w:cstheme="minorHAnsi"/>
          <w:szCs w:val="24"/>
          <w:lang w:val="en-AU"/>
        </w:rPr>
        <w:lastRenderedPageBreak/>
        <w:t xml:space="preserve">those seen in other continental shelf regions around the world which supports the idea that the patterns we observed are representative of larger </w:t>
      </w:r>
      <w:r w:rsidR="00F23CE2" w:rsidRPr="0070771F">
        <w:rPr>
          <w:rFonts w:asciiTheme="minorHAnsi" w:hAnsiTheme="minorHAnsi" w:cstheme="minorHAnsi"/>
          <w:szCs w:val="24"/>
          <w:lang w:val="en-AU"/>
        </w:rPr>
        <w:t>t</w:t>
      </w:r>
      <w:r w:rsidR="0070771F" w:rsidRPr="0070771F">
        <w:rPr>
          <w:rFonts w:asciiTheme="minorHAnsi" w:hAnsiTheme="minorHAnsi" w:cstheme="minorHAnsi"/>
          <w:szCs w:val="24"/>
          <w:lang w:val="en-AU"/>
        </w:rPr>
        <w:t>emporal and spatial</w:t>
      </w:r>
      <w:r w:rsidR="00F23CE2" w:rsidRPr="0070771F">
        <w:rPr>
          <w:rFonts w:asciiTheme="minorHAnsi" w:hAnsiTheme="minorHAnsi" w:cstheme="minorHAnsi"/>
          <w:szCs w:val="24"/>
          <w:lang w:val="en-AU"/>
        </w:rPr>
        <w:t xml:space="preserve"> scales.</w:t>
      </w:r>
      <w:r w:rsidR="0070771F" w:rsidRPr="0070771F">
        <w:rPr>
          <w:rFonts w:asciiTheme="minorHAnsi" w:hAnsiTheme="minorHAnsi" w:cstheme="minorHAnsi"/>
          <w:szCs w:val="24"/>
          <w:lang w:val="en-AU"/>
        </w:rPr>
        <w:t xml:space="preserve"> </w:t>
      </w:r>
      <w:r w:rsidR="00627CA7"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 xml:space="preserve">sample in areas where the bathymetry was less than 50 m. This means that the true inshore water masses which may be heavily influenced by waves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0375FD91"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western boundary current 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 xml:space="preserve">Based upon the previous research into zooplankton distributions on continental shelfs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5F310958" w14:textId="77777777" w:rsidR="0070771F" w:rsidRPr="00C07196" w:rsidRDefault="001E3923"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lang w:val="en-AU"/>
        </w:rPr>
        <w:fldChar w:fldCharType="begin"/>
      </w:r>
      <w:r w:rsidRPr="00C07196">
        <w:rPr>
          <w:rFonts w:asciiTheme="minorHAnsi" w:hAnsiTheme="minorHAnsi" w:cstheme="minorHAnsi"/>
          <w:sz w:val="22"/>
          <w:szCs w:val="22"/>
          <w:lang w:val="en-AU"/>
        </w:rPr>
        <w:instrText xml:space="preserve"> ADDIN EN.REFLIST </w:instrText>
      </w:r>
      <w:r w:rsidRPr="00C07196">
        <w:rPr>
          <w:rFonts w:asciiTheme="minorHAnsi" w:hAnsiTheme="minorHAnsi" w:cstheme="minorHAnsi"/>
          <w:sz w:val="22"/>
          <w:szCs w:val="22"/>
          <w:lang w:val="en-AU"/>
        </w:rPr>
        <w:fldChar w:fldCharType="separate"/>
      </w:r>
      <w:r w:rsidR="0070771F" w:rsidRPr="00C07196">
        <w:rPr>
          <w:rFonts w:asciiTheme="minorHAnsi" w:hAnsiTheme="minorHAnsi" w:cstheme="minorHAnsi"/>
          <w:sz w:val="22"/>
          <w:szCs w:val="22"/>
        </w:rPr>
        <w:t>Aarflot JM, Aksnes DL, Opdal AF, Skjoldal HR, Fiksen O (2019) Caught in broad daylight: Topographic constraints of zooplankton depth distributions. Limnology and Oceanography 64: 849-859</w:t>
      </w:r>
    </w:p>
    <w:p w14:paraId="7DA28E6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Archer MR, Roughan M, Keating SR, Schaeffer A (2017) On the Variability of the East Australian Current: Jet Structure, Meandering, and Influence on Shelf Circulation122: 8464-8481</w:t>
      </w:r>
    </w:p>
    <w:p w14:paraId="3DB5B39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Roughan M, Rossi V, Schaeffer A, Davies PL, Waite AM, Armand LK (2014) Phytoplankton composition under contrasting oceanographic conditions: Upwelling and downwelling (Eastern Australia). Continental Shelf Research 75: 54-67</w:t>
      </w:r>
    </w:p>
    <w:p w14:paraId="6650891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Thompson PA, Wright SW, Schaeffer A, Roughan M, Henderiks J, Armand LK (2015) Comparison of the cross-shelf phytoplankton distribution of two oceanographically distinct regions off Australia. J Mar Syst 148: 26-38</w:t>
      </w:r>
    </w:p>
    <w:p w14:paraId="0457E60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Baird ME, Timko PG, Middleton JH, Mullaney TJ, Cox DR, Suthers IM (2008) Biological properties across the Tasman Front off southeast Australia. Deep-Sea Res Part I-Oceanogr Res Pap 55: 1438-1455</w:t>
      </w:r>
    </w:p>
    <w:p w14:paraId="433AC29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Barnes C, Maxwell D, Reuman DC, Jennings S (2010) Global patterns in predator–prey size relationships reveal size dependency of trophic transfer efficiency. Ecology 91: 222-232</w:t>
      </w:r>
    </w:p>
    <w:p w14:paraId="21E6016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Blanchard JL, Heneghan RF, Everett JD, Trebilco R, Richardson AJ (2017) From Bacteria to Whales: Using Functional Size Spectra to Model Marine Ecosystems. Trends Ecol Evol 32: 174-186</w:t>
      </w:r>
    </w:p>
    <w:p w14:paraId="02D1213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Cetina-Heredia P, Roughan M, van Sebille E, Coleman MA (2014) Long-term trends in the East Australian Current separation latitude and eddy driven transport. Journal of Geophysical Research: Oceans 119: 4351-4366</w:t>
      </w:r>
    </w:p>
    <w:p w14:paraId="41BA99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Champion C, Suthers IM, Smith JA (2015) Zooplanktivory is a key process for fish production on a coastal artificial reef. Marine Ecology Progress Series 541: 1-14</w:t>
      </w:r>
    </w:p>
    <w:p w14:paraId="4CA18F8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Oke PR, Suthers IM (2012) An avenue of eddies: Quantifying the biophysical properties of mesoscale eddies in the Tasman Sea. Geophys Res Lett 39: 5</w:t>
      </w:r>
    </w:p>
    <w:p w14:paraId="27221BA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Roughan M, Suthers IM, Doblin MA (2014) Relative impact of seasonal and oceanographic drivers on surface chlorophyll a along a Western Boundary Current. Progress in Oceanography 120: 340-351</w:t>
      </w:r>
    </w:p>
    <w:p w14:paraId="01C8A44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 xml:space="preserve">GEBCO Bathymetric Compilation Group (2019) The GEBCO_2019 Grid - a continuous terrain model of the global oceans and land. In: British Oceanographic Data Centre NOC, NERC, UK (ed)  10/c33m </w:t>
      </w:r>
    </w:p>
    <w:p w14:paraId="6BD125E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Herman AW (1992) Design and calibration of a new optical plankton counter capable of sizing small zooplankton. Deep Sea Research Part A Oceanographic Research Papers 39: 395-415</w:t>
      </w:r>
    </w:p>
    <w:p w14:paraId="2479C19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Huntley ME, GonzÃ</w:t>
      </w:r>
      <w:r w:rsidRPr="00C07196">
        <w:rPr>
          <w:rFonts w:ascii="Calibri" w:hAnsi="Calibri" w:cs="Calibri"/>
          <w:sz w:val="22"/>
          <w:szCs w:val="22"/>
        </w:rPr>
        <w:t>Â¡</w:t>
      </w:r>
      <w:r w:rsidRPr="00C07196">
        <w:rPr>
          <w:rFonts w:asciiTheme="minorHAnsi" w:hAnsiTheme="minorHAnsi" w:cstheme="minorHAnsi"/>
          <w:sz w:val="22"/>
          <w:szCs w:val="22"/>
        </w:rPr>
        <w:t>lez A, Zhu Y, Zhou M, Irigoien X (2000) Zooplankton dynamics in a mesoscale eddy-jet system off California. Marine Ecology Progress Series 201: 165-178</w:t>
      </w:r>
    </w:p>
    <w:p w14:paraId="2FBAB4B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Irigoien X, Fernandes JA, Grosjean P, Denis K, Albaina A, Santos M (2009) Spring zooplankton distribution in the Bay of Biscay from 1998 to 2006 in relation with anchovy recruitment. Journal of Plankton Research 31: 1-17</w:t>
      </w:r>
    </w:p>
    <w:p w14:paraId="22A59A8F"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Kelly P, Clementson L, Davies C, Corney S, Swadling K (2016) Zooplankton responses to increasing sea surface temperatures in the southeastern Australia global marine hotspot. Estuarine, Coastal and Shelf Science 180: 242-257</w:t>
      </w:r>
    </w:p>
    <w:p w14:paraId="64CD868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Kerr SR, Dickie LM (2001) The biomass spectrum: a predator-prey theory of aquatic production. Columbia University Press</w:t>
      </w:r>
    </w:p>
    <w:p w14:paraId="08DE7FD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Libralato S, Christensen V, Pauly D (2006) A method for identifying keystone species in food web models. Ecological Modelling 195: 153-171</w:t>
      </w:r>
    </w:p>
    <w:p w14:paraId="6D4FEFBB"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Malan N, Archer M, Roughan M, Cetina-Heredia P, Hemming M, Rocha C, Schaeffer A, Suthers I, Queiroz E (2020) Eddy-Driven Cross-Shelf Transport in the East Australian Current Separation Zone. Journal of Geophysical Research: Oceans 125: e2019JC015613</w:t>
      </w:r>
    </w:p>
    <w:p w14:paraId="36AE758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Marcolin C, Lopes R, Jackson G (2015) Estimating zooplankton vertical distribution from combined LOPC and ZooScan observations on the Brazilian Coast. Mar Biol 162: 2171-2186</w:t>
      </w:r>
    </w:p>
    <w:p w14:paraId="1212A7B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Marcolin CdR, Schultes S, Jackson GA, Lopes RM (2013) Plankton and seston size spectra estimated by the LOPC and ZooScan in the Abrolhos Bank ecosystem (SE Atlantic). Continental Shelf Research 70: 74-87</w:t>
      </w:r>
    </w:p>
    <w:p w14:paraId="511CC8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Marquis E, Niquil N, Vézina AF, Petitgas P, Dupuy C (2011) Influence of planktonic foodweb structure on a system's capacity to support pelagic production: an inverse analysis approach. ICES J Mar Sci 68: 803-812</w:t>
      </w:r>
    </w:p>
    <w:p w14:paraId="3301E35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Moore SK, Suthers IM (2006) Evaluation and correction of subresolved particles by the optical plankton counter in three Australian estuaries with pristine to highly modified catchments. Journal of Geophysical Research: Oceans 111</w:t>
      </w:r>
    </w:p>
    <w:p w14:paraId="1D030A6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Oke PR, Roughan M, Cetina-Heredia P, Pilo GS, Ridgway KR, Rykova T, Archer MR, Coleman RC, Kerry CG, Rocha C, Schaeffer A, Vitarelli E (2019) Revisiting the circulation of the East Australian Current: Its path, separation, and eddy field. Prog Oceanogr 176: 102139</w:t>
      </w:r>
    </w:p>
    <w:p w14:paraId="6EF57398"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6813B94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Richardson AJ (2008) In hot water: zooplankton and climate change. ICES J Mar Sci 65: 279-295</w:t>
      </w:r>
    </w:p>
    <w:p w14:paraId="2AE05C0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Ridgway KR, Godfrey JS (1997) Seasonal cycle of the East Australian Current. Journal of Geophysical Research: Oceans 102: 22921-22936</w:t>
      </w:r>
    </w:p>
    <w:p w14:paraId="76EE350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247B49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Macdonald HS, Baird ME, Glasby TM (2011) Modelling coastal connectivity in a Western Boundary Current: Seasonal and inter-annual variability. Deep-Sea Res Part II-Top Stud Oceanogr 58: 628-644</w:t>
      </w:r>
    </w:p>
    <w:p w14:paraId="3821930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Middleton JH (2002) A comparison of observed upwelling mechanisms off the east coast of Australia. Continental Shelf Research 22: 2551-2572</w:t>
      </w:r>
    </w:p>
    <w:p w14:paraId="12E89EC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Morris BD (2013) Cross-shelf dynamics in a western boundary current regime: Implications for upwelling. J Phys Oceanogr 44: 2812-2813</w:t>
      </w:r>
    </w:p>
    <w:p w14:paraId="2CF1C0FD"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Wood JE (2014) Observed bottom boundary layer transport and uplift on the continental shelf adjacent to a western boundary current. J Geophys Res-Oceans 119: 4922-4939</w:t>
      </w:r>
    </w:p>
    <w:p w14:paraId="2F47663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Sourisseau M, Carlotti F (2006) Spatial distribution of zooplankton size spectra on the French continental shelf of the Bay of Biscay during spring 2000 and 2001. Journal of Geophysical Research: Oceans 111</w:t>
      </w:r>
    </w:p>
    <w:p w14:paraId="58DA7BE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Sun C, Feng M, Matear RJ, Chamberlain MA, Craig P, Ridgway KR, Schiller A (2012) Marine Downscaling of a Future Climate Scenario for Australian Boundary Currents. J Clim 25: 2947-2962</w:t>
      </w:r>
    </w:p>
    <w:p w14:paraId="496037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674863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Taggart CT, Rissik D, Baird ME (2006) Day and night ichthyoplankton assemblages and zooplankton biomass size spectrum in a deep ocean island wake. Marine Ecology Progress Series 322: 225-238</w:t>
      </w:r>
    </w:p>
    <w:p w14:paraId="5D281E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Truong L, Suthers IM, Cruz DO, Smith JA (2017) Plankton supports the majority of fish biomass on temperate rocky reefs. Mar Biol 164: 12</w:t>
      </w:r>
    </w:p>
    <w:p w14:paraId="11D35A3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Turner JT, Dagg MJ (1983) Vertical Distributions of Continental Shelf Zooplankton in Stratified and Isothermal Waters. Biological Oceanography 3: 1-40</w:t>
      </w:r>
    </w:p>
    <w:p w14:paraId="5E56296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Vandromme P, Nogueira E, Huret M, Lopez-Urrutia Á, González GG-N, Sourisseau M, Petitgas P (2014) Springtime zooplankton size structure over the continental shelf of the Bay of Biscay. Ocean Science 10: 821-835</w:t>
      </w:r>
    </w:p>
    <w:p w14:paraId="64CF1FD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Vidondo B, Prairie YT, Blanco JM, Duarte CM (1997) Some aspects of the analysis of size spectra in aquatic ecology. Limnology and Oceanography 42: 184-192</w:t>
      </w:r>
    </w:p>
    <w:p w14:paraId="2B7C9A8E" w14:textId="2A7EFD7B" w:rsidR="00A10C0E" w:rsidRPr="00C07196" w:rsidRDefault="001E3923" w:rsidP="00F34258">
      <w:pPr>
        <w:spacing w:line="360" w:lineRule="auto"/>
        <w:rPr>
          <w:rFonts w:asciiTheme="minorHAnsi" w:hAnsiTheme="minorHAnsi" w:cstheme="minorHAnsi"/>
          <w:sz w:val="22"/>
          <w:szCs w:val="22"/>
          <w:lang w:val="en-AU"/>
        </w:rPr>
      </w:pPr>
      <w:r w:rsidRPr="00C07196">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1FEAFF31"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866BC8" w:rsidRPr="00F15D89" w14:paraId="215340B3" w14:textId="77777777" w:rsidTr="00B73881">
        <w:tc>
          <w:tcPr>
            <w:tcW w:w="1519" w:type="dxa"/>
            <w:tcBorders>
              <w:top w:val="single" w:sz="4" w:space="0" w:color="auto"/>
              <w:bottom w:val="single" w:sz="4" w:space="0" w:color="auto"/>
            </w:tcBorders>
            <w:vAlign w:val="center"/>
          </w:tcPr>
          <w:p w14:paraId="05DEB825" w14:textId="77777777" w:rsidR="00866BC8" w:rsidRPr="00F15D89" w:rsidRDefault="00866BC8" w:rsidP="00B73881">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4C4B0828"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00DA8DE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0F4D5D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866BC8" w:rsidRPr="00F15D89" w:rsidRDefault="00866BC8" w:rsidP="00B73881">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189E22FC"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866BC8" w:rsidRPr="00F15D89" w:rsidRDefault="00866BC8" w:rsidP="00B73881">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A6C8F11" w14:textId="77777777" w:rsidR="00866BC8" w:rsidRPr="00F15D89" w:rsidRDefault="00866BC8" w:rsidP="00B73881">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61B96B38" w14:textId="77777777" w:rsidR="00866BC8" w:rsidRPr="00F15D89" w:rsidRDefault="00866BC8" w:rsidP="00B73881">
            <w:pPr>
              <w:jc w:val="center"/>
              <w:rPr>
                <w:b/>
                <w:bCs/>
              </w:rPr>
            </w:pPr>
            <w:r w:rsidRPr="00F15D89">
              <w:rPr>
                <w:rFonts w:ascii="Calibri" w:hAnsi="Calibri" w:cs="Calibri"/>
                <w:b/>
                <w:bCs/>
                <w:color w:val="000000"/>
              </w:rPr>
              <w:t>End Time (Local)</w:t>
            </w:r>
          </w:p>
        </w:tc>
      </w:tr>
      <w:tr w:rsidR="00866BC8" w:rsidRPr="00F15D89" w14:paraId="7648434D" w14:textId="77777777" w:rsidTr="00B73881">
        <w:tc>
          <w:tcPr>
            <w:tcW w:w="1519" w:type="dxa"/>
            <w:tcBorders>
              <w:top w:val="single" w:sz="4" w:space="0" w:color="auto"/>
            </w:tcBorders>
            <w:vAlign w:val="center"/>
          </w:tcPr>
          <w:p w14:paraId="11E5E873" w14:textId="77777777" w:rsidR="00866BC8" w:rsidRPr="00F15D89" w:rsidRDefault="00866BC8" w:rsidP="00B73881">
            <w:pPr>
              <w:jc w:val="center"/>
            </w:pPr>
            <w:r w:rsidRPr="00F15D89">
              <w:rPr>
                <w:rFonts w:ascii="Calibri" w:hAnsi="Calibri" w:cs="Calibri"/>
                <w:color w:val="000000"/>
              </w:rPr>
              <w:t>Cape Byron</w:t>
            </w:r>
          </w:p>
        </w:tc>
        <w:tc>
          <w:tcPr>
            <w:tcW w:w="1520" w:type="dxa"/>
            <w:tcBorders>
              <w:top w:val="single" w:sz="4" w:space="0" w:color="auto"/>
            </w:tcBorders>
            <w:vAlign w:val="center"/>
          </w:tcPr>
          <w:p w14:paraId="3C1339F3" w14:textId="77777777" w:rsidR="00866BC8" w:rsidRPr="00F15D89" w:rsidRDefault="00866BC8" w:rsidP="00B73881">
            <w:pPr>
              <w:jc w:val="center"/>
            </w:pPr>
            <w:r w:rsidRPr="00F15D89">
              <w:rPr>
                <w:rFonts w:ascii="Calibri" w:hAnsi="Calibri" w:cs="Calibri"/>
                <w:color w:val="000000"/>
              </w:rPr>
              <w:t>153.7039</w:t>
            </w:r>
          </w:p>
        </w:tc>
        <w:tc>
          <w:tcPr>
            <w:tcW w:w="1519" w:type="dxa"/>
            <w:tcBorders>
              <w:top w:val="single" w:sz="4" w:space="0" w:color="auto"/>
            </w:tcBorders>
            <w:vAlign w:val="center"/>
          </w:tcPr>
          <w:p w14:paraId="48A305A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311BCFF9" w14:textId="77777777" w:rsidR="00866BC8" w:rsidRPr="00F15D89" w:rsidRDefault="00866BC8" w:rsidP="00B73881">
            <w:pPr>
              <w:jc w:val="center"/>
            </w:pPr>
            <w:r w:rsidRPr="00F15D89">
              <w:rPr>
                <w:rFonts w:ascii="Calibri" w:hAnsi="Calibri" w:cs="Calibri"/>
                <w:color w:val="000000"/>
              </w:rPr>
              <w:t>153.9808</w:t>
            </w:r>
          </w:p>
        </w:tc>
        <w:tc>
          <w:tcPr>
            <w:tcW w:w="1519" w:type="dxa"/>
            <w:tcBorders>
              <w:top w:val="single" w:sz="4" w:space="0" w:color="auto"/>
            </w:tcBorders>
            <w:vAlign w:val="center"/>
          </w:tcPr>
          <w:p w14:paraId="13065F2C"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767DDB0C" w14:textId="77777777" w:rsidR="00866BC8" w:rsidRPr="00F15D89" w:rsidRDefault="00866BC8" w:rsidP="00B73881">
            <w:pPr>
              <w:jc w:val="center"/>
            </w:pPr>
            <w:r w:rsidRPr="00F15D89">
              <w:rPr>
                <w:rFonts w:ascii="Calibri" w:hAnsi="Calibri" w:cs="Calibri"/>
                <w:color w:val="000000"/>
              </w:rPr>
              <w:t>12/09/2004 8:11</w:t>
            </w:r>
          </w:p>
        </w:tc>
        <w:tc>
          <w:tcPr>
            <w:tcW w:w="1520" w:type="dxa"/>
            <w:tcBorders>
              <w:top w:val="single" w:sz="4" w:space="0" w:color="auto"/>
            </w:tcBorders>
            <w:vAlign w:val="center"/>
          </w:tcPr>
          <w:p w14:paraId="554940D0" w14:textId="77777777" w:rsidR="00866BC8" w:rsidRPr="00F15D89" w:rsidRDefault="00866BC8" w:rsidP="00B73881">
            <w:pPr>
              <w:jc w:val="center"/>
            </w:pPr>
            <w:r w:rsidRPr="00F15D89">
              <w:rPr>
                <w:rFonts w:ascii="Calibri" w:hAnsi="Calibri" w:cs="Calibri"/>
                <w:color w:val="000000"/>
              </w:rPr>
              <w:t>12/09/2004 9:59</w:t>
            </w:r>
          </w:p>
        </w:tc>
      </w:tr>
      <w:tr w:rsidR="00866BC8" w:rsidRPr="00F15D89" w14:paraId="31DCB02C" w14:textId="77777777" w:rsidTr="00B73881">
        <w:tc>
          <w:tcPr>
            <w:tcW w:w="1519" w:type="dxa"/>
            <w:vAlign w:val="center"/>
          </w:tcPr>
          <w:p w14:paraId="4D4AD5B6" w14:textId="77777777" w:rsidR="00866BC8" w:rsidRPr="00F15D89" w:rsidRDefault="00866BC8" w:rsidP="00B73881">
            <w:pPr>
              <w:jc w:val="center"/>
            </w:pPr>
            <w:r w:rsidRPr="00F15D89">
              <w:rPr>
                <w:rFonts w:ascii="Calibri" w:hAnsi="Calibri" w:cs="Calibri"/>
                <w:color w:val="000000"/>
              </w:rPr>
              <w:t>Evans Head</w:t>
            </w:r>
          </w:p>
        </w:tc>
        <w:tc>
          <w:tcPr>
            <w:tcW w:w="1520" w:type="dxa"/>
            <w:vAlign w:val="center"/>
          </w:tcPr>
          <w:p w14:paraId="4AF580F5" w14:textId="77777777" w:rsidR="00866BC8" w:rsidRPr="00F15D89" w:rsidRDefault="00866BC8" w:rsidP="00B73881">
            <w:pPr>
              <w:jc w:val="center"/>
            </w:pPr>
            <w:r w:rsidRPr="00F15D89">
              <w:rPr>
                <w:rFonts w:ascii="Calibri" w:hAnsi="Calibri" w:cs="Calibri"/>
                <w:color w:val="000000"/>
              </w:rPr>
              <w:t>153.6110</w:t>
            </w:r>
          </w:p>
        </w:tc>
        <w:tc>
          <w:tcPr>
            <w:tcW w:w="1519" w:type="dxa"/>
            <w:vAlign w:val="center"/>
          </w:tcPr>
          <w:p w14:paraId="476108AD"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7096AE3C" w14:textId="77777777" w:rsidR="00866BC8" w:rsidRPr="00F15D89" w:rsidRDefault="00866BC8" w:rsidP="00B73881">
            <w:pPr>
              <w:jc w:val="center"/>
            </w:pPr>
            <w:r w:rsidRPr="00F15D89">
              <w:rPr>
                <w:rFonts w:ascii="Calibri" w:hAnsi="Calibri" w:cs="Calibri"/>
                <w:color w:val="000000"/>
              </w:rPr>
              <w:t>153.8583</w:t>
            </w:r>
          </w:p>
        </w:tc>
        <w:tc>
          <w:tcPr>
            <w:tcW w:w="1519" w:type="dxa"/>
            <w:vAlign w:val="center"/>
          </w:tcPr>
          <w:p w14:paraId="5FA72862"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2AC529B8" w14:textId="77777777" w:rsidR="00866BC8" w:rsidRPr="00F15D89" w:rsidRDefault="00866BC8" w:rsidP="00B73881">
            <w:pPr>
              <w:jc w:val="center"/>
            </w:pPr>
            <w:r w:rsidRPr="00F15D89">
              <w:rPr>
                <w:rFonts w:ascii="Calibri" w:hAnsi="Calibri" w:cs="Calibri"/>
                <w:color w:val="000000"/>
              </w:rPr>
              <w:t>11/09/2004 10:55</w:t>
            </w:r>
          </w:p>
        </w:tc>
        <w:tc>
          <w:tcPr>
            <w:tcW w:w="1520" w:type="dxa"/>
            <w:vAlign w:val="center"/>
          </w:tcPr>
          <w:p w14:paraId="68DE43D2" w14:textId="77777777" w:rsidR="00866BC8" w:rsidRPr="00F15D89" w:rsidRDefault="00866BC8" w:rsidP="00B73881">
            <w:pPr>
              <w:jc w:val="center"/>
            </w:pPr>
            <w:r w:rsidRPr="00F15D89">
              <w:rPr>
                <w:rFonts w:ascii="Calibri" w:hAnsi="Calibri" w:cs="Calibri"/>
                <w:color w:val="000000"/>
              </w:rPr>
              <w:t>11/09/2004 12:36</w:t>
            </w:r>
          </w:p>
        </w:tc>
      </w:tr>
      <w:tr w:rsidR="00866BC8" w:rsidRPr="00F15D89" w14:paraId="7E809E14" w14:textId="77777777" w:rsidTr="00B73881">
        <w:tc>
          <w:tcPr>
            <w:tcW w:w="1519" w:type="dxa"/>
            <w:vAlign w:val="center"/>
          </w:tcPr>
          <w:p w14:paraId="7A5F5C80" w14:textId="77777777" w:rsidR="00866BC8" w:rsidRPr="00F15D89" w:rsidRDefault="00866BC8" w:rsidP="00B73881">
            <w:pPr>
              <w:jc w:val="center"/>
            </w:pPr>
            <w:r w:rsidRPr="00F15D89">
              <w:rPr>
                <w:rFonts w:ascii="Calibri" w:hAnsi="Calibri" w:cs="Calibri"/>
                <w:color w:val="000000"/>
              </w:rPr>
              <w:t>North Solitary</w:t>
            </w:r>
          </w:p>
        </w:tc>
        <w:tc>
          <w:tcPr>
            <w:tcW w:w="1520" w:type="dxa"/>
            <w:vAlign w:val="center"/>
          </w:tcPr>
          <w:p w14:paraId="376C9682" w14:textId="77777777" w:rsidR="00866BC8" w:rsidRPr="00F15D89" w:rsidRDefault="00866BC8" w:rsidP="00B73881">
            <w:pPr>
              <w:jc w:val="center"/>
            </w:pPr>
            <w:r w:rsidRPr="00F15D89">
              <w:rPr>
                <w:rFonts w:ascii="Calibri" w:hAnsi="Calibri" w:cs="Calibri"/>
                <w:color w:val="000000"/>
              </w:rPr>
              <w:t>153.4115</w:t>
            </w:r>
          </w:p>
        </w:tc>
        <w:tc>
          <w:tcPr>
            <w:tcW w:w="1519" w:type="dxa"/>
            <w:vAlign w:val="center"/>
          </w:tcPr>
          <w:p w14:paraId="5BD6C461"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59389E32" w14:textId="77777777" w:rsidR="00866BC8" w:rsidRPr="00F15D89" w:rsidRDefault="00866BC8" w:rsidP="00B73881">
            <w:pPr>
              <w:jc w:val="center"/>
            </w:pPr>
            <w:r w:rsidRPr="00F15D89">
              <w:rPr>
                <w:rFonts w:ascii="Calibri" w:hAnsi="Calibri" w:cs="Calibri"/>
                <w:color w:val="000000"/>
              </w:rPr>
              <w:t>153.7255</w:t>
            </w:r>
          </w:p>
        </w:tc>
        <w:tc>
          <w:tcPr>
            <w:tcW w:w="1519" w:type="dxa"/>
            <w:vAlign w:val="center"/>
          </w:tcPr>
          <w:p w14:paraId="6C19BFA6"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32DA3B31" w14:textId="77777777" w:rsidR="00866BC8" w:rsidRPr="00F15D89" w:rsidRDefault="00866BC8" w:rsidP="00B73881">
            <w:pPr>
              <w:jc w:val="center"/>
            </w:pPr>
            <w:r w:rsidRPr="00F15D89">
              <w:rPr>
                <w:rFonts w:ascii="Calibri" w:hAnsi="Calibri" w:cs="Calibri"/>
                <w:color w:val="000000"/>
              </w:rPr>
              <w:t>7/09/2004 21:41</w:t>
            </w:r>
          </w:p>
        </w:tc>
        <w:tc>
          <w:tcPr>
            <w:tcW w:w="1520" w:type="dxa"/>
            <w:vAlign w:val="center"/>
          </w:tcPr>
          <w:p w14:paraId="791D9240" w14:textId="77777777" w:rsidR="00866BC8" w:rsidRPr="00F15D89" w:rsidRDefault="00866BC8" w:rsidP="00B73881">
            <w:pPr>
              <w:jc w:val="center"/>
            </w:pPr>
            <w:r w:rsidRPr="00F15D89">
              <w:rPr>
                <w:rFonts w:ascii="Calibri" w:hAnsi="Calibri" w:cs="Calibri"/>
                <w:color w:val="000000"/>
              </w:rPr>
              <w:t>8/09/2004 0:05</w:t>
            </w:r>
          </w:p>
        </w:tc>
      </w:tr>
      <w:tr w:rsidR="00866BC8" w:rsidRPr="00F15D89" w14:paraId="08A27217" w14:textId="77777777" w:rsidTr="00B73881">
        <w:tc>
          <w:tcPr>
            <w:tcW w:w="1519" w:type="dxa"/>
            <w:vAlign w:val="center"/>
          </w:tcPr>
          <w:p w14:paraId="273D56C9" w14:textId="77777777" w:rsidR="00866BC8" w:rsidRPr="00F15D89" w:rsidRDefault="00866BC8" w:rsidP="00B73881">
            <w:pPr>
              <w:jc w:val="center"/>
            </w:pPr>
            <w:r w:rsidRPr="00F15D89">
              <w:rPr>
                <w:rFonts w:ascii="Calibri" w:hAnsi="Calibri" w:cs="Calibri"/>
                <w:color w:val="000000"/>
              </w:rPr>
              <w:t>Diamond Head</w:t>
            </w:r>
          </w:p>
        </w:tc>
        <w:tc>
          <w:tcPr>
            <w:tcW w:w="1520" w:type="dxa"/>
            <w:vAlign w:val="center"/>
          </w:tcPr>
          <w:p w14:paraId="773717AF" w14:textId="77777777" w:rsidR="00866BC8" w:rsidRPr="00F15D89" w:rsidRDefault="00866BC8" w:rsidP="00B73881">
            <w:pPr>
              <w:jc w:val="center"/>
            </w:pPr>
            <w:r w:rsidRPr="00F15D89">
              <w:rPr>
                <w:rFonts w:ascii="Calibri" w:hAnsi="Calibri" w:cs="Calibri"/>
                <w:color w:val="000000"/>
              </w:rPr>
              <w:t>152.9126</w:t>
            </w:r>
          </w:p>
        </w:tc>
        <w:tc>
          <w:tcPr>
            <w:tcW w:w="1519" w:type="dxa"/>
            <w:vAlign w:val="center"/>
          </w:tcPr>
          <w:p w14:paraId="17949D65"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3B66F93E" w14:textId="77777777" w:rsidR="00866BC8" w:rsidRPr="00F15D89" w:rsidRDefault="00866BC8" w:rsidP="00B73881">
            <w:pPr>
              <w:jc w:val="center"/>
            </w:pPr>
            <w:r w:rsidRPr="00F15D89">
              <w:rPr>
                <w:rFonts w:ascii="Calibri" w:hAnsi="Calibri" w:cs="Calibri"/>
                <w:color w:val="000000"/>
              </w:rPr>
              <w:t>153.1905</w:t>
            </w:r>
          </w:p>
        </w:tc>
        <w:tc>
          <w:tcPr>
            <w:tcW w:w="1519" w:type="dxa"/>
            <w:vAlign w:val="center"/>
          </w:tcPr>
          <w:p w14:paraId="78749949" w14:textId="77777777" w:rsidR="00866BC8" w:rsidRPr="00F15D89" w:rsidRDefault="00866BC8" w:rsidP="00B73881">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C297696" w14:textId="77777777" w:rsidR="00866BC8" w:rsidRPr="00F15D89" w:rsidRDefault="00866BC8" w:rsidP="00B73881">
            <w:pPr>
              <w:jc w:val="center"/>
            </w:pPr>
            <w:r w:rsidRPr="00F15D89">
              <w:rPr>
                <w:rFonts w:ascii="Calibri" w:hAnsi="Calibri" w:cs="Calibri"/>
                <w:color w:val="000000"/>
              </w:rPr>
              <w:t>6/09/2004 20:00</w:t>
            </w:r>
          </w:p>
        </w:tc>
        <w:tc>
          <w:tcPr>
            <w:tcW w:w="1520" w:type="dxa"/>
            <w:vAlign w:val="center"/>
          </w:tcPr>
          <w:p w14:paraId="4DB73614" w14:textId="77777777" w:rsidR="00866BC8" w:rsidRPr="00F15D89" w:rsidRDefault="00866BC8" w:rsidP="00B73881">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ISOBATHS?</w:t>
      </w:r>
      <w:r w:rsidR="00DD6401">
        <w:rPr>
          <w:rFonts w:asciiTheme="minorHAnsi" w:hAnsiTheme="minorHAnsi" w:cstheme="minorHAnsi"/>
          <w:lang w:val="en-AU"/>
        </w:rPr>
        <w:t xml:space="preserve"> 200 and 1000m?</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rPr>
        <w:lastRenderedPageBreak/>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4"/>
                    <a:stretch>
                      <a:fillRect/>
                    </a:stretch>
                  </pic:blipFill>
                  <pic:spPr>
                    <a:xfrm>
                      <a:off x="0" y="0"/>
                      <a:ext cx="5247143" cy="5762256"/>
                    </a:xfrm>
                    <a:prstGeom prst="rect">
                      <a:avLst/>
                    </a:prstGeom>
                  </pic:spPr>
                </pic:pic>
              </a:graphicData>
            </a:graphic>
          </wp:inline>
        </w:drawing>
      </w:r>
    </w:p>
    <w:p w14:paraId="5AC9C5C2" w14:textId="0858A279"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interpolated across the four cross shelf transects (Figure 1). Transects were conducted with an Acoustic Doppler Current Profiler during a CTD Transect. Grey lines join areas of equal velocity. </w:t>
      </w:r>
      <w:r w:rsidRPr="00F15D89">
        <w:rPr>
          <w:rFonts w:asciiTheme="minorHAnsi" w:hAnsiTheme="minorHAnsi" w:cstheme="minorHAnsi"/>
          <w:b w:val="0"/>
          <w:bCs w:val="0"/>
          <w:color w:val="FF0000"/>
          <w:lang w:val="en-AU"/>
        </w:rPr>
        <w:t>NEED TO Fix the interpolation issues</w:t>
      </w:r>
      <w:r w:rsidR="0072168F">
        <w:rPr>
          <w:rFonts w:asciiTheme="minorHAnsi" w:hAnsiTheme="minorHAnsi" w:cstheme="minorHAnsi"/>
          <w:b w:val="0"/>
          <w:bCs w:val="0"/>
          <w:color w:val="FF0000"/>
          <w:lang w:val="en-AU"/>
        </w:rPr>
        <w:t xml:space="preserve"> and redo to match other plots.</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D6ACC9A" w:rsidR="00A10C0E" w:rsidRPr="00F15D89" w:rsidRDefault="0072168F"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4537FBEC" wp14:editId="79EA4345">
            <wp:extent cx="5265980" cy="6144768"/>
            <wp:effectExtent l="0" t="0" r="0" b="889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mass_All.png"/>
                    <pic:cNvPicPr/>
                  </pic:nvPicPr>
                  <pic:blipFill>
                    <a:blip r:embed="rId15"/>
                    <a:stretch>
                      <a:fillRect/>
                    </a:stretch>
                  </pic:blipFill>
                  <pic:spPr>
                    <a:xfrm>
                      <a:off x="0" y="0"/>
                      <a:ext cx="5267100" cy="6146075"/>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A234BC0" w:rsidR="00D13904" w:rsidRPr="00F15D89" w:rsidRDefault="0072168F"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71DDE49" wp14:editId="40EE7F95">
            <wp:extent cx="5391360" cy="629107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oMn_All.png"/>
                    <pic:cNvPicPr/>
                  </pic:nvPicPr>
                  <pic:blipFill>
                    <a:blip r:embed="rId16"/>
                    <a:stretch>
                      <a:fillRect/>
                    </a:stretch>
                  </pic:blipFill>
                  <pic:spPr>
                    <a:xfrm>
                      <a:off x="0" y="0"/>
                      <a:ext cx="5391941" cy="6291750"/>
                    </a:xfrm>
                    <a:prstGeom prst="rect">
                      <a:avLst/>
                    </a:prstGeom>
                  </pic:spPr>
                </pic:pic>
              </a:graphicData>
            </a:graphic>
          </wp:inline>
        </w:drawing>
      </w:r>
    </w:p>
    <w:p w14:paraId="7AA8C091" w14:textId="62F51472"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0A0527B2" w:rsidR="00A10C0E" w:rsidRPr="00F15D89" w:rsidRDefault="0072168F"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02D096D5" wp14:editId="39596763">
            <wp:extent cx="5165675" cy="602772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etoSlope_All.png"/>
                    <pic:cNvPicPr/>
                  </pic:nvPicPr>
                  <pic:blipFill>
                    <a:blip r:embed="rId17"/>
                    <a:stretch>
                      <a:fillRect/>
                    </a:stretch>
                  </pic:blipFill>
                  <pic:spPr>
                    <a:xfrm>
                      <a:off x="0" y="0"/>
                      <a:ext cx="5166662" cy="6028877"/>
                    </a:xfrm>
                    <a:prstGeom prst="rect">
                      <a:avLst/>
                    </a:prstGeom>
                  </pic:spPr>
                </pic:pic>
              </a:graphicData>
            </a:graphic>
          </wp:inline>
        </w:drawing>
      </w:r>
    </w:p>
    <w:p w14:paraId="380D0C76" w14:textId="19EB3ADF" w:rsidR="00A10C0E" w:rsidRPr="00F15D89" w:rsidRDefault="00A10C0E" w:rsidP="00A10C0E">
      <w:pPr>
        <w:spacing w:line="360" w:lineRule="auto"/>
        <w:rPr>
          <w:rFonts w:asciiTheme="minorHAnsi" w:hAnsiTheme="minorHAnsi" w:cstheme="minorHAnsi"/>
          <w:color w:val="FF0000"/>
          <w:lang w:val="en-AU"/>
        </w:rPr>
      </w:pPr>
      <w:proofErr w:type="gramStart"/>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w:t>
      </w:r>
      <w:proofErr w:type="gramEnd"/>
      <w:r w:rsidRPr="00F15D89">
        <w:rPr>
          <w:rFonts w:asciiTheme="minorHAnsi" w:hAnsiTheme="minorHAnsi" w:cstheme="minorHAnsi"/>
          <w:lang w:val="en-AU"/>
        </w:rPr>
        <w:t xml:space="preserv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648BD9C9"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Seasonal changes in alongshore velocity at our the four transects based upon satellite altimetry.</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 xml:space="preserve">(Biomass) by distance from the coast for the four transects. Each dot represents a 6 s integration from the OPC mounted on the undulating towed </w:t>
      </w:r>
      <w:commentRangeStart w:id="9"/>
      <w:r w:rsidR="001321FD" w:rsidRPr="00F15D89">
        <w:rPr>
          <w:rFonts w:asciiTheme="minorHAnsi" w:hAnsiTheme="minorHAnsi" w:cstheme="minorHAnsi"/>
          <w:lang w:val="en-AU"/>
        </w:rPr>
        <w:t>body</w:t>
      </w:r>
      <w:commentRangeEnd w:id="9"/>
      <w:r w:rsidR="00F2307D">
        <w:rPr>
          <w:rStyle w:val="CommentReference"/>
        </w:rPr>
        <w:commentReference w:id="9"/>
      </w:r>
      <w:r w:rsidR="001321FD" w:rsidRPr="00F15D89">
        <w:rPr>
          <w:rFonts w:asciiTheme="minorHAnsi" w:hAnsiTheme="minorHAnsi" w:cstheme="minorHAnsi"/>
          <w:lang w:val="en-AU"/>
        </w:rPr>
        <w:t>.</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0D8F598" w:rsidR="00A10C0E" w:rsidRPr="00F15D89" w:rsidRDefault="003F6382">
      <w:pPr>
        <w:rPr>
          <w:rFonts w:asciiTheme="minorHAnsi" w:hAnsiTheme="minorHAnsi" w:cstheme="minorHAnsi"/>
          <w:b/>
          <w:bCs/>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10"/>
      <w:r>
        <w:rPr>
          <w:rFonts w:asciiTheme="minorHAnsi" w:hAnsiTheme="minorHAnsi" w:cstheme="minorHAnsi"/>
          <w:lang w:val="en-AU"/>
        </w:rPr>
        <w:t>image</w:t>
      </w:r>
      <w:commentRangeEnd w:id="10"/>
      <w:r w:rsidR="00F2307D">
        <w:rPr>
          <w:rStyle w:val="CommentReference"/>
        </w:rPr>
        <w:commentReference w:id="10"/>
      </w:r>
      <w:r>
        <w:rPr>
          <w:rFonts w:asciiTheme="minorHAnsi" w:hAnsiTheme="minorHAnsi" w:cstheme="minorHAnsi"/>
          <w:lang w:val="en-AU"/>
        </w:rPr>
        <w:t>.</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 xml:space="preserve">Figure S1.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rPr>
        <w:lastRenderedPageBreak/>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r w:rsidRPr="00F15D89">
        <w:rPr>
          <w:noProof/>
          <w:lang w:val="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DCF91" w14:textId="6466BF86" w:rsidR="0072168F" w:rsidRPr="0072168F" w:rsidRDefault="0072168F" w:rsidP="0072168F">
      <w:pPr>
        <w:rPr>
          <w:rFonts w:asciiTheme="minorHAnsi" w:hAnsiTheme="minorHAnsi" w:cstheme="minorHAnsi"/>
          <w:lang w:val="en-AU"/>
        </w:rPr>
      </w:pPr>
      <w:r>
        <w:rPr>
          <w:rFonts w:asciiTheme="minorHAnsi" w:hAnsiTheme="minorHAnsi" w:cstheme="minorHAnsi"/>
          <w:lang w:val="en-AU"/>
        </w:rPr>
        <w:t xml:space="preserve">Figure S2 MODIS 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11"/>
      <w:r>
        <w:rPr>
          <w:rFonts w:asciiTheme="minorHAnsi" w:hAnsiTheme="minorHAnsi" w:cstheme="minorHAnsi"/>
          <w:lang w:val="en-AU"/>
        </w:rPr>
        <w:t xml:space="preserve">no big </w:t>
      </w:r>
      <w:commentRangeEnd w:id="11"/>
      <w:r w:rsidR="00F2307D">
        <w:rPr>
          <w:rStyle w:val="CommentReference"/>
        </w:rPr>
        <w:commentReference w:id="11"/>
      </w:r>
      <w:r>
        <w:rPr>
          <w:rFonts w:asciiTheme="minorHAnsi" w:hAnsiTheme="minorHAnsi" w:cstheme="minorHAnsi"/>
          <w:lang w:val="en-AU"/>
        </w:rPr>
        <w:t>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0D25EF92" w:rsidR="0072168F" w:rsidRPr="00F15D89" w:rsidRDefault="0072168F" w:rsidP="00D13904">
      <w:pPr>
        <w:rPr>
          <w:rFonts w:asciiTheme="minorHAnsi" w:hAnsiTheme="minorHAnsi" w:cstheme="minorHAnsi"/>
          <w:lang w:val="en-AU"/>
        </w:rPr>
      </w:pPr>
    </w:p>
    <w:sectPr w:rsidR="0072168F" w:rsidRPr="00F15D89" w:rsidSect="008C1687">
      <w:footerReference w:type="default" r:id="rId25"/>
      <w:headerReference w:type="first" r:id="rId26"/>
      <w:pgSz w:w="12240" w:h="15840"/>
      <w:pgMar w:top="1440" w:right="1440" w:bottom="1276" w:left="1440" w:header="43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eter Yates" w:date="2020-05-14T18:20:00Z" w:initials="PY">
    <w:p w14:paraId="0374B917" w14:textId="65710D9C" w:rsidR="00307499" w:rsidRDefault="00307499">
      <w:pPr>
        <w:pStyle w:val="CommentText"/>
      </w:pPr>
      <w:r>
        <w:rPr>
          <w:rStyle w:val="CommentReference"/>
        </w:rPr>
        <w:annotationRef/>
      </w:r>
      <w:r>
        <w:t>Referring to only zooplankton here?</w:t>
      </w:r>
    </w:p>
  </w:comment>
  <w:comment w:id="8" w:author="Peter Yates" w:date="2020-05-14T18:12:00Z" w:initials="PY">
    <w:p w14:paraId="4ADD90E5" w14:textId="75BC233C" w:rsidR="00F2307D" w:rsidRDefault="00F2307D">
      <w:pPr>
        <w:pStyle w:val="CommentText"/>
      </w:pPr>
      <w:r>
        <w:rPr>
          <w:rStyle w:val="CommentReference"/>
        </w:rPr>
        <w:annotationRef/>
      </w:r>
      <w:r>
        <w:t xml:space="preserve">I feel </w:t>
      </w:r>
      <w:r w:rsidR="007615B9">
        <w:rPr>
          <w:noProof/>
        </w:rPr>
        <w:t xml:space="preserve">you can </w:t>
      </w:r>
      <w:r>
        <w:t xml:space="preserve">omit this. You already do a nice job of </w:t>
      </w:r>
      <w:r w:rsidR="00307499">
        <w:t>discussing</w:t>
      </w:r>
      <w:r>
        <w:t xml:space="preserve"> </w:t>
      </w:r>
      <w:r w:rsidR="007615B9">
        <w:rPr>
          <w:noProof/>
        </w:rPr>
        <w:t xml:space="preserve">your </w:t>
      </w:r>
      <w:r>
        <w:t>results</w:t>
      </w:r>
      <w:r w:rsidR="007615B9">
        <w:rPr>
          <w:noProof/>
        </w:rPr>
        <w:t xml:space="preserve"> </w:t>
      </w:r>
      <w:r>
        <w:t>within a</w:t>
      </w:r>
      <w:r w:rsidR="00307499">
        <w:t>n international context.</w:t>
      </w:r>
    </w:p>
  </w:comment>
  <w:comment w:id="9" w:author="Peter Yates" w:date="2020-05-14T18:11:00Z" w:initials="PY">
    <w:p w14:paraId="6BD52E40" w14:textId="770661A9" w:rsidR="00F2307D" w:rsidRDefault="00F2307D">
      <w:pPr>
        <w:pStyle w:val="CommentText"/>
      </w:pPr>
      <w:r>
        <w:rPr>
          <w:rStyle w:val="CommentReference"/>
        </w:rPr>
        <w:annotationRef/>
      </w:r>
      <w:r>
        <w:t>Explain the blue lines and grey intervals</w:t>
      </w:r>
    </w:p>
  </w:comment>
  <w:comment w:id="10" w:author="Peter Yates" w:date="2020-05-14T18:04:00Z" w:initials="PY">
    <w:p w14:paraId="3CC30FBF" w14:textId="4FB6E2AB" w:rsidR="008E2BD0" w:rsidRDefault="00F2307D">
      <w:pPr>
        <w:pStyle w:val="CommentText"/>
        <w:rPr>
          <w:noProof/>
        </w:rPr>
      </w:pPr>
      <w:r>
        <w:rPr>
          <w:rStyle w:val="CommentReference"/>
        </w:rPr>
        <w:annotationRef/>
      </w:r>
      <w:r>
        <w:t xml:space="preserve">Nice! Perhaps </w:t>
      </w:r>
      <w:r w:rsidRPr="00F2307D">
        <w:t xml:space="preserve">exaggerate </w:t>
      </w:r>
      <w:r>
        <w:t xml:space="preserve">the differences in </w:t>
      </w:r>
      <w:r w:rsidR="007615B9">
        <w:rPr>
          <w:noProof/>
        </w:rPr>
        <w:t xml:space="preserve">symbol </w:t>
      </w:r>
      <w:r>
        <w:t>size</w:t>
      </w:r>
      <w:r w:rsidR="007615B9">
        <w:rPr>
          <w:noProof/>
        </w:rPr>
        <w:t>?</w:t>
      </w:r>
      <w:r>
        <w:t xml:space="preserve"> </w:t>
      </w:r>
      <w:r w:rsidR="007615B9">
        <w:rPr>
          <w:noProof/>
        </w:rPr>
        <w:t>along the same lines, 'increasing biomass' could be made a bit more visual in the image.</w:t>
      </w:r>
    </w:p>
    <w:p w14:paraId="4A6A2A32" w14:textId="77777777" w:rsidR="008E2BD0" w:rsidRDefault="008E2BD0">
      <w:pPr>
        <w:pStyle w:val="CommentText"/>
        <w:rPr>
          <w:noProof/>
        </w:rPr>
      </w:pPr>
    </w:p>
    <w:p w14:paraId="33DABB8F" w14:textId="59978A6D" w:rsidR="00F2307D" w:rsidRDefault="00F2307D">
      <w:pPr>
        <w:pStyle w:val="CommentText"/>
      </w:pPr>
      <w:r>
        <w:t>Also,</w:t>
      </w:r>
      <w:r w:rsidR="007615B9">
        <w:rPr>
          <w:noProof/>
        </w:rPr>
        <w:t xml:space="preserve"> </w:t>
      </w:r>
      <w:r>
        <w:t xml:space="preserve">the ‘smaller size’ arrows getting thicker with decreasing size </w:t>
      </w:r>
      <w:r w:rsidR="007615B9">
        <w:rPr>
          <w:noProof/>
        </w:rPr>
        <w:t xml:space="preserve">might </w:t>
      </w:r>
      <w:r>
        <w:t>could be confusing.</w:t>
      </w:r>
    </w:p>
  </w:comment>
  <w:comment w:id="11" w:author="Peter Yates" w:date="2020-05-14T18:11:00Z" w:initials="PY">
    <w:p w14:paraId="1F1DFAD8" w14:textId="7F94001C" w:rsidR="00F2307D" w:rsidRDefault="00F2307D">
      <w:pPr>
        <w:pStyle w:val="CommentText"/>
      </w:pPr>
      <w:r>
        <w:rPr>
          <w:rStyle w:val="CommentReference"/>
        </w:rPr>
        <w:annotationRef/>
      </w:r>
      <w:r>
        <w:t>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74B917" w15:done="0"/>
  <w15:commentEx w15:paraId="4ADD90E5" w15:done="0"/>
  <w15:commentEx w15:paraId="6BD52E40" w15:done="0"/>
  <w15:commentEx w15:paraId="33DABB8F" w15:done="0"/>
  <w15:commentEx w15:paraId="1F1DFA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74B917" w16cid:durableId="22680A7F"/>
  <w16cid:commentId w16cid:paraId="4ADD90E5" w16cid:durableId="2268088B"/>
  <w16cid:commentId w16cid:paraId="6BD52E40" w16cid:durableId="22680864"/>
  <w16cid:commentId w16cid:paraId="33DABB8F" w16cid:durableId="226806C1"/>
  <w16cid:commentId w16cid:paraId="1F1DFAD8" w16cid:durableId="226808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08CE3" w14:textId="77777777" w:rsidR="00A138BE" w:rsidRDefault="00A138BE" w:rsidP="000379AB">
      <w:r>
        <w:separator/>
      </w:r>
    </w:p>
  </w:endnote>
  <w:endnote w:type="continuationSeparator" w:id="0">
    <w:p w14:paraId="095B8E52" w14:textId="77777777" w:rsidR="00A138BE" w:rsidRDefault="00A138B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7D2CB5" w:rsidRDefault="007D2CB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89158" w14:textId="77777777" w:rsidR="00A138BE" w:rsidRDefault="00A138BE" w:rsidP="000379AB">
      <w:r>
        <w:separator/>
      </w:r>
    </w:p>
  </w:footnote>
  <w:footnote w:type="continuationSeparator" w:id="0">
    <w:p w14:paraId="5E1C2EDD" w14:textId="77777777" w:rsidR="00A138BE" w:rsidRDefault="00A138B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7D2CB5" w:rsidRDefault="007D2CB5"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4"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6"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8"/>
  </w:num>
  <w:num w:numId="6">
    <w:abstractNumId w:val="11"/>
  </w:num>
  <w:num w:numId="7">
    <w:abstractNumId w:val="12"/>
  </w:num>
  <w:num w:numId="8">
    <w:abstractNumId w:val="13"/>
  </w:num>
  <w:num w:numId="9">
    <w:abstractNumId w:val="4"/>
  </w:num>
  <w:num w:numId="10">
    <w:abstractNumId w:val="9"/>
  </w:num>
  <w:num w:numId="11">
    <w:abstractNumId w:val="15"/>
  </w:num>
  <w:num w:numId="12">
    <w:abstractNumId w:val="14"/>
  </w:num>
  <w:num w:numId="13">
    <w:abstractNumId w:val="0"/>
  </w:num>
  <w:num w:numId="14">
    <w:abstractNumId w:val="6"/>
  </w:num>
  <w:num w:numId="15">
    <w:abstractNumId w:val="3"/>
  </w:num>
  <w:num w:numId="16">
    <w:abstractNumId w:val="5"/>
  </w:num>
  <w:num w:numId="17">
    <w:abstractNumId w:val="10"/>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er Yates">
    <w15:presenceInfo w15:providerId="AD" w15:userId="S::Peter.Yates@sims.org.au::4d46cf7e-febe-48d0-bf3e-b79dd449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B035A"/>
    <w:rsid w:val="000B14C1"/>
    <w:rsid w:val="000C11C9"/>
    <w:rsid w:val="000C5530"/>
    <w:rsid w:val="000F6FF5"/>
    <w:rsid w:val="0012458B"/>
    <w:rsid w:val="0012564A"/>
    <w:rsid w:val="001321FD"/>
    <w:rsid w:val="00135CD1"/>
    <w:rsid w:val="001473FC"/>
    <w:rsid w:val="001606DA"/>
    <w:rsid w:val="00161CA3"/>
    <w:rsid w:val="00171D77"/>
    <w:rsid w:val="00184F1B"/>
    <w:rsid w:val="00187221"/>
    <w:rsid w:val="00196D4E"/>
    <w:rsid w:val="001B4E60"/>
    <w:rsid w:val="001C01D1"/>
    <w:rsid w:val="001C2B0D"/>
    <w:rsid w:val="001C4E68"/>
    <w:rsid w:val="001D170A"/>
    <w:rsid w:val="001D5CFE"/>
    <w:rsid w:val="001D78AC"/>
    <w:rsid w:val="001E33EF"/>
    <w:rsid w:val="001E3923"/>
    <w:rsid w:val="001E5056"/>
    <w:rsid w:val="00206556"/>
    <w:rsid w:val="002112B8"/>
    <w:rsid w:val="00214E00"/>
    <w:rsid w:val="002227B0"/>
    <w:rsid w:val="00230E0E"/>
    <w:rsid w:val="0023202E"/>
    <w:rsid w:val="0024589D"/>
    <w:rsid w:val="0025013B"/>
    <w:rsid w:val="00250C10"/>
    <w:rsid w:val="00253C14"/>
    <w:rsid w:val="002602C5"/>
    <w:rsid w:val="00263693"/>
    <w:rsid w:val="00265C5B"/>
    <w:rsid w:val="002775C5"/>
    <w:rsid w:val="00290645"/>
    <w:rsid w:val="002922EB"/>
    <w:rsid w:val="0029753A"/>
    <w:rsid w:val="002B4DF7"/>
    <w:rsid w:val="002B66D7"/>
    <w:rsid w:val="002B6748"/>
    <w:rsid w:val="002B67C8"/>
    <w:rsid w:val="002B6F74"/>
    <w:rsid w:val="002C1E5F"/>
    <w:rsid w:val="002C212A"/>
    <w:rsid w:val="002C3263"/>
    <w:rsid w:val="002E1FC2"/>
    <w:rsid w:val="002E79FD"/>
    <w:rsid w:val="002F1A2B"/>
    <w:rsid w:val="002F2289"/>
    <w:rsid w:val="002F3B11"/>
    <w:rsid w:val="002F723E"/>
    <w:rsid w:val="003042BC"/>
    <w:rsid w:val="00307499"/>
    <w:rsid w:val="00312ECF"/>
    <w:rsid w:val="003137C3"/>
    <w:rsid w:val="00321596"/>
    <w:rsid w:val="003238FC"/>
    <w:rsid w:val="00325FF1"/>
    <w:rsid w:val="0033184D"/>
    <w:rsid w:val="003354D2"/>
    <w:rsid w:val="00340107"/>
    <w:rsid w:val="003408E4"/>
    <w:rsid w:val="00343B57"/>
    <w:rsid w:val="00344C9A"/>
    <w:rsid w:val="00353C6A"/>
    <w:rsid w:val="0037466A"/>
    <w:rsid w:val="00386D4E"/>
    <w:rsid w:val="00390CE4"/>
    <w:rsid w:val="00391447"/>
    <w:rsid w:val="003A1011"/>
    <w:rsid w:val="003A1F87"/>
    <w:rsid w:val="003A6CE0"/>
    <w:rsid w:val="003B1584"/>
    <w:rsid w:val="003B4A79"/>
    <w:rsid w:val="003C09A6"/>
    <w:rsid w:val="003C160C"/>
    <w:rsid w:val="003D311B"/>
    <w:rsid w:val="003D57AB"/>
    <w:rsid w:val="003E660A"/>
    <w:rsid w:val="003F199B"/>
    <w:rsid w:val="003F6382"/>
    <w:rsid w:val="003F6989"/>
    <w:rsid w:val="00400425"/>
    <w:rsid w:val="00400648"/>
    <w:rsid w:val="004009A6"/>
    <w:rsid w:val="004062C6"/>
    <w:rsid w:val="00423CFC"/>
    <w:rsid w:val="00435CCA"/>
    <w:rsid w:val="00436479"/>
    <w:rsid w:val="0044352F"/>
    <w:rsid w:val="00455559"/>
    <w:rsid w:val="00470E3B"/>
    <w:rsid w:val="00471343"/>
    <w:rsid w:val="00472630"/>
    <w:rsid w:val="004737AE"/>
    <w:rsid w:val="0048653A"/>
    <w:rsid w:val="0049331C"/>
    <w:rsid w:val="00493DD1"/>
    <w:rsid w:val="004A138E"/>
    <w:rsid w:val="004B3DD6"/>
    <w:rsid w:val="004B4D38"/>
    <w:rsid w:val="004C365F"/>
    <w:rsid w:val="004C4CDE"/>
    <w:rsid w:val="004D38BA"/>
    <w:rsid w:val="004E3D1F"/>
    <w:rsid w:val="004F7772"/>
    <w:rsid w:val="0050019D"/>
    <w:rsid w:val="00500F16"/>
    <w:rsid w:val="00515D4B"/>
    <w:rsid w:val="005167EA"/>
    <w:rsid w:val="00520827"/>
    <w:rsid w:val="00525F50"/>
    <w:rsid w:val="0053533D"/>
    <w:rsid w:val="005358D5"/>
    <w:rsid w:val="00535B83"/>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A3260"/>
    <w:rsid w:val="005B12C8"/>
    <w:rsid w:val="005B31C3"/>
    <w:rsid w:val="005B5304"/>
    <w:rsid w:val="005C4713"/>
    <w:rsid w:val="005C7A03"/>
    <w:rsid w:val="005E2732"/>
    <w:rsid w:val="005E4BAF"/>
    <w:rsid w:val="005E6B6E"/>
    <w:rsid w:val="005F5960"/>
    <w:rsid w:val="00615557"/>
    <w:rsid w:val="00622210"/>
    <w:rsid w:val="00627CA7"/>
    <w:rsid w:val="00630F96"/>
    <w:rsid w:val="00631A1B"/>
    <w:rsid w:val="00637061"/>
    <w:rsid w:val="00643B29"/>
    <w:rsid w:val="00646040"/>
    <w:rsid w:val="00676EF9"/>
    <w:rsid w:val="00680FBD"/>
    <w:rsid w:val="006842EE"/>
    <w:rsid w:val="006A27E3"/>
    <w:rsid w:val="006A4363"/>
    <w:rsid w:val="006B15E4"/>
    <w:rsid w:val="006C4619"/>
    <w:rsid w:val="006D0156"/>
    <w:rsid w:val="006D707C"/>
    <w:rsid w:val="006E13C8"/>
    <w:rsid w:val="006F662E"/>
    <w:rsid w:val="00700005"/>
    <w:rsid w:val="0070771F"/>
    <w:rsid w:val="00716DDF"/>
    <w:rsid w:val="00716EB1"/>
    <w:rsid w:val="0072168F"/>
    <w:rsid w:val="00727580"/>
    <w:rsid w:val="00731BD2"/>
    <w:rsid w:val="00732A12"/>
    <w:rsid w:val="0075388E"/>
    <w:rsid w:val="0075608D"/>
    <w:rsid w:val="007615B9"/>
    <w:rsid w:val="00764CE9"/>
    <w:rsid w:val="00767381"/>
    <w:rsid w:val="00773539"/>
    <w:rsid w:val="007778ED"/>
    <w:rsid w:val="00780493"/>
    <w:rsid w:val="00783F10"/>
    <w:rsid w:val="0078463A"/>
    <w:rsid w:val="00790FAD"/>
    <w:rsid w:val="00796FB8"/>
    <w:rsid w:val="007A3AC3"/>
    <w:rsid w:val="007A68ED"/>
    <w:rsid w:val="007B2C01"/>
    <w:rsid w:val="007B4B93"/>
    <w:rsid w:val="007C0CBD"/>
    <w:rsid w:val="007C6749"/>
    <w:rsid w:val="007D2CB5"/>
    <w:rsid w:val="007D707C"/>
    <w:rsid w:val="007E36E7"/>
    <w:rsid w:val="00813315"/>
    <w:rsid w:val="008150A7"/>
    <w:rsid w:val="00855B07"/>
    <w:rsid w:val="00865E62"/>
    <w:rsid w:val="00866BC8"/>
    <w:rsid w:val="008729A3"/>
    <w:rsid w:val="00873D45"/>
    <w:rsid w:val="008776C9"/>
    <w:rsid w:val="008872B5"/>
    <w:rsid w:val="0089099C"/>
    <w:rsid w:val="008A3A3E"/>
    <w:rsid w:val="008A40AD"/>
    <w:rsid w:val="008A542F"/>
    <w:rsid w:val="008A6077"/>
    <w:rsid w:val="008A6420"/>
    <w:rsid w:val="008B01E2"/>
    <w:rsid w:val="008B1DE1"/>
    <w:rsid w:val="008B20BC"/>
    <w:rsid w:val="008B3E4F"/>
    <w:rsid w:val="008C1687"/>
    <w:rsid w:val="008C187F"/>
    <w:rsid w:val="008D27F6"/>
    <w:rsid w:val="008D3087"/>
    <w:rsid w:val="008E2BD0"/>
    <w:rsid w:val="008E52C9"/>
    <w:rsid w:val="008E58E5"/>
    <w:rsid w:val="008F136C"/>
    <w:rsid w:val="00907AB2"/>
    <w:rsid w:val="00932B6E"/>
    <w:rsid w:val="0094275A"/>
    <w:rsid w:val="00945322"/>
    <w:rsid w:val="00945E55"/>
    <w:rsid w:val="009557F9"/>
    <w:rsid w:val="00956C57"/>
    <w:rsid w:val="00961B88"/>
    <w:rsid w:val="00962664"/>
    <w:rsid w:val="0097213C"/>
    <w:rsid w:val="00974A9E"/>
    <w:rsid w:val="00975D9D"/>
    <w:rsid w:val="009922F4"/>
    <w:rsid w:val="00995EF5"/>
    <w:rsid w:val="009B1FB8"/>
    <w:rsid w:val="009B7711"/>
    <w:rsid w:val="009C1BC0"/>
    <w:rsid w:val="009C63D9"/>
    <w:rsid w:val="009E5029"/>
    <w:rsid w:val="00A03B72"/>
    <w:rsid w:val="00A06397"/>
    <w:rsid w:val="00A07D65"/>
    <w:rsid w:val="00A10C0E"/>
    <w:rsid w:val="00A11BF8"/>
    <w:rsid w:val="00A138BE"/>
    <w:rsid w:val="00A13AD9"/>
    <w:rsid w:val="00A238C1"/>
    <w:rsid w:val="00A47FEA"/>
    <w:rsid w:val="00A569CF"/>
    <w:rsid w:val="00A57D84"/>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20719"/>
    <w:rsid w:val="00B239A3"/>
    <w:rsid w:val="00B251AC"/>
    <w:rsid w:val="00B3397D"/>
    <w:rsid w:val="00B710EB"/>
    <w:rsid w:val="00B719C8"/>
    <w:rsid w:val="00B74C08"/>
    <w:rsid w:val="00B81C79"/>
    <w:rsid w:val="00B82556"/>
    <w:rsid w:val="00B85213"/>
    <w:rsid w:val="00B9765B"/>
    <w:rsid w:val="00BA00E3"/>
    <w:rsid w:val="00BB52FA"/>
    <w:rsid w:val="00BC4719"/>
    <w:rsid w:val="00BC48C6"/>
    <w:rsid w:val="00BE00AE"/>
    <w:rsid w:val="00BE1D1A"/>
    <w:rsid w:val="00BE3A29"/>
    <w:rsid w:val="00BF0028"/>
    <w:rsid w:val="00BF6477"/>
    <w:rsid w:val="00C06DE0"/>
    <w:rsid w:val="00C07196"/>
    <w:rsid w:val="00C21BB7"/>
    <w:rsid w:val="00C3475A"/>
    <w:rsid w:val="00C4213E"/>
    <w:rsid w:val="00C42E06"/>
    <w:rsid w:val="00C44347"/>
    <w:rsid w:val="00C4769C"/>
    <w:rsid w:val="00C52A34"/>
    <w:rsid w:val="00C770B8"/>
    <w:rsid w:val="00C809B9"/>
    <w:rsid w:val="00C80C12"/>
    <w:rsid w:val="00C81368"/>
    <w:rsid w:val="00C81692"/>
    <w:rsid w:val="00C838BE"/>
    <w:rsid w:val="00C907AC"/>
    <w:rsid w:val="00C94AA5"/>
    <w:rsid w:val="00CB3F3C"/>
    <w:rsid w:val="00CB47E2"/>
    <w:rsid w:val="00CB7BED"/>
    <w:rsid w:val="00CC587F"/>
    <w:rsid w:val="00CE2008"/>
    <w:rsid w:val="00CE2EE2"/>
    <w:rsid w:val="00CF4BD9"/>
    <w:rsid w:val="00CF4DFA"/>
    <w:rsid w:val="00D06637"/>
    <w:rsid w:val="00D13904"/>
    <w:rsid w:val="00D23210"/>
    <w:rsid w:val="00D35734"/>
    <w:rsid w:val="00D37A51"/>
    <w:rsid w:val="00D409F8"/>
    <w:rsid w:val="00D47255"/>
    <w:rsid w:val="00D52E89"/>
    <w:rsid w:val="00D57724"/>
    <w:rsid w:val="00D62A3F"/>
    <w:rsid w:val="00D66FD9"/>
    <w:rsid w:val="00D7296B"/>
    <w:rsid w:val="00D74636"/>
    <w:rsid w:val="00D810E5"/>
    <w:rsid w:val="00D82F4D"/>
    <w:rsid w:val="00D8300C"/>
    <w:rsid w:val="00D8489E"/>
    <w:rsid w:val="00D84E2F"/>
    <w:rsid w:val="00D94839"/>
    <w:rsid w:val="00D9528F"/>
    <w:rsid w:val="00DA0A4D"/>
    <w:rsid w:val="00DC4907"/>
    <w:rsid w:val="00DC7E4E"/>
    <w:rsid w:val="00DD0CEE"/>
    <w:rsid w:val="00DD1662"/>
    <w:rsid w:val="00DD3138"/>
    <w:rsid w:val="00DD6401"/>
    <w:rsid w:val="00DE3F91"/>
    <w:rsid w:val="00E00383"/>
    <w:rsid w:val="00E31404"/>
    <w:rsid w:val="00E35486"/>
    <w:rsid w:val="00E37A7A"/>
    <w:rsid w:val="00E418CB"/>
    <w:rsid w:val="00E425AA"/>
    <w:rsid w:val="00E458E1"/>
    <w:rsid w:val="00E57C62"/>
    <w:rsid w:val="00E61383"/>
    <w:rsid w:val="00E664DF"/>
    <w:rsid w:val="00E67B96"/>
    <w:rsid w:val="00E85BDE"/>
    <w:rsid w:val="00EA72EB"/>
    <w:rsid w:val="00EB1319"/>
    <w:rsid w:val="00EC0FC2"/>
    <w:rsid w:val="00EC1400"/>
    <w:rsid w:val="00ED6C89"/>
    <w:rsid w:val="00EE0D3C"/>
    <w:rsid w:val="00EE3E2B"/>
    <w:rsid w:val="00EF7B65"/>
    <w:rsid w:val="00F15D89"/>
    <w:rsid w:val="00F17EEB"/>
    <w:rsid w:val="00F21080"/>
    <w:rsid w:val="00F21FAB"/>
    <w:rsid w:val="00F2307D"/>
    <w:rsid w:val="00F23CE2"/>
    <w:rsid w:val="00F34258"/>
    <w:rsid w:val="00F403A1"/>
    <w:rsid w:val="00F45E57"/>
    <w:rsid w:val="00F47E9C"/>
    <w:rsid w:val="00F52C85"/>
    <w:rsid w:val="00F607B1"/>
    <w:rsid w:val="00F6359A"/>
    <w:rsid w:val="00F71CD1"/>
    <w:rsid w:val="00F73988"/>
    <w:rsid w:val="00F7620B"/>
    <w:rsid w:val="00F80EFA"/>
    <w:rsid w:val="00F845D2"/>
    <w:rsid w:val="00F9259F"/>
    <w:rsid w:val="00FA4EB5"/>
    <w:rsid w:val="00FB0E7F"/>
    <w:rsid w:val="00FB62DE"/>
    <w:rsid w:val="00FC3EAC"/>
    <w:rsid w:val="00FE16DB"/>
    <w:rsid w:val="00FE1956"/>
    <w:rsid w:val="00FF1316"/>
    <w:rsid w:val="00FF42EC"/>
    <w:rsid w:val="00FF4300"/>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21CFE208-788F-414A-8489-5595B0C8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mos.aodn.org.au/imos/"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32</Pages>
  <Words>13860</Words>
  <Characters>79003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2</cp:revision>
  <cp:lastPrinted>2020-04-28T00:41:00Z</cp:lastPrinted>
  <dcterms:created xsi:type="dcterms:W3CDTF">2020-05-14T22:38:00Z</dcterms:created>
  <dcterms:modified xsi:type="dcterms:W3CDTF">2020-05-14T22:38:00Z</dcterms:modified>
</cp:coreProperties>
</file>