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B9823" w14:textId="6125261C" w:rsidR="00543728" w:rsidRPr="00F15D89" w:rsidRDefault="004062C6" w:rsidP="00F34258">
      <w:pPr>
        <w:pStyle w:val="Title"/>
        <w:spacing w:line="360" w:lineRule="auto"/>
        <w:rPr>
          <w:rFonts w:asciiTheme="minorHAnsi" w:hAnsiTheme="minorHAnsi" w:cstheme="minorHAnsi"/>
          <w:lang w:val="en-AU"/>
        </w:rPr>
      </w:pPr>
      <w:r w:rsidRPr="00F15D89">
        <w:rPr>
          <w:rFonts w:asciiTheme="minorHAnsi" w:hAnsiTheme="minorHAnsi" w:cstheme="minorHAnsi"/>
          <w:lang w:val="en-AU"/>
        </w:rPr>
        <w:t>C</w:t>
      </w:r>
      <w:r w:rsidR="00543728" w:rsidRPr="00F15D89">
        <w:rPr>
          <w:rFonts w:asciiTheme="minorHAnsi" w:hAnsiTheme="minorHAnsi" w:cstheme="minorHAnsi"/>
          <w:lang w:val="en-AU"/>
        </w:rPr>
        <w:t>ross shelf patterns in zooplankton</w:t>
      </w:r>
      <w:r w:rsidRPr="00F15D89">
        <w:rPr>
          <w:rFonts w:asciiTheme="minorHAnsi" w:hAnsiTheme="minorHAnsi" w:cstheme="minorHAnsi"/>
          <w:lang w:val="en-AU"/>
        </w:rPr>
        <w:t xml:space="preserve"> characteristics in</w:t>
      </w:r>
      <w:r w:rsidR="008D27F6" w:rsidRPr="00F15D89">
        <w:rPr>
          <w:rFonts w:asciiTheme="minorHAnsi" w:hAnsiTheme="minorHAnsi" w:cstheme="minorHAnsi"/>
          <w:lang w:val="en-AU"/>
        </w:rPr>
        <w:t xml:space="preserve"> a western boundary current</w:t>
      </w:r>
      <w:r w:rsidRPr="00F15D89">
        <w:rPr>
          <w:rFonts w:asciiTheme="minorHAnsi" w:hAnsiTheme="minorHAnsi" w:cstheme="minorHAnsi"/>
          <w:lang w:val="en-AU"/>
        </w:rPr>
        <w:t xml:space="preserve"> region</w:t>
      </w:r>
    </w:p>
    <w:p w14:paraId="29544AD7" w14:textId="77777777" w:rsidR="00A07D65" w:rsidRPr="00F15D89" w:rsidRDefault="00A07D65" w:rsidP="00F34258">
      <w:pPr>
        <w:spacing w:line="360" w:lineRule="auto"/>
        <w:rPr>
          <w:rFonts w:asciiTheme="minorHAnsi" w:hAnsiTheme="minorHAnsi" w:cstheme="minorHAnsi"/>
          <w:b/>
          <w:bCs/>
          <w:sz w:val="22"/>
          <w:szCs w:val="22"/>
          <w:lang w:val="en-AU"/>
        </w:rPr>
      </w:pPr>
    </w:p>
    <w:p w14:paraId="3E43B7DF" w14:textId="1827D841" w:rsidR="00543728" w:rsidRPr="00F15D89" w:rsidRDefault="00543728" w:rsidP="00F34258">
      <w:pPr>
        <w:spacing w:line="360" w:lineRule="auto"/>
        <w:rPr>
          <w:rFonts w:asciiTheme="minorHAnsi" w:hAnsiTheme="minorHAnsi" w:cstheme="minorHAnsi"/>
          <w:sz w:val="22"/>
          <w:szCs w:val="22"/>
          <w:lang w:val="en-AU"/>
        </w:rPr>
      </w:pPr>
      <w:r w:rsidRPr="00F15D89">
        <w:rPr>
          <w:rFonts w:asciiTheme="minorHAnsi" w:hAnsiTheme="minorHAnsi" w:cstheme="minorHAnsi"/>
          <w:sz w:val="22"/>
          <w:szCs w:val="22"/>
          <w:lang w:val="en-AU"/>
        </w:rPr>
        <w:t xml:space="preserve">Hayden </w:t>
      </w:r>
      <w:r w:rsidR="00C21BB7" w:rsidRPr="00F15D89">
        <w:rPr>
          <w:rFonts w:asciiTheme="minorHAnsi" w:hAnsiTheme="minorHAnsi" w:cstheme="minorHAnsi"/>
          <w:sz w:val="22"/>
          <w:szCs w:val="22"/>
          <w:lang w:val="en-AU"/>
        </w:rPr>
        <w:t xml:space="preserve">T. </w:t>
      </w:r>
      <w:r w:rsidRPr="00F15D89">
        <w:rPr>
          <w:rFonts w:asciiTheme="minorHAnsi" w:hAnsiTheme="minorHAnsi" w:cstheme="minorHAnsi"/>
          <w:sz w:val="22"/>
          <w:szCs w:val="22"/>
          <w:lang w:val="en-AU"/>
        </w:rPr>
        <w:t>Schilling</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230E0E" w:rsidRPr="00230E0E">
        <w:rPr>
          <w:rFonts w:asciiTheme="minorHAnsi" w:hAnsiTheme="minorHAnsi" w:cstheme="minorHAnsi"/>
          <w:sz w:val="22"/>
          <w:szCs w:val="22"/>
          <w:lang w:val="en-AU"/>
        </w:rPr>
        <w:t xml:space="preserve"> </w:t>
      </w:r>
      <w:r w:rsidR="00230E0E" w:rsidRPr="00F15D89">
        <w:rPr>
          <w:rFonts w:asciiTheme="minorHAnsi" w:hAnsiTheme="minorHAnsi" w:cstheme="minorHAnsi"/>
          <w:sz w:val="22"/>
          <w:szCs w:val="22"/>
          <w:lang w:val="en-AU"/>
        </w:rPr>
        <w:t>Jason D. Everett</w:t>
      </w:r>
      <w:r w:rsidR="00230E0E" w:rsidRPr="00F15D89">
        <w:rPr>
          <w:rFonts w:asciiTheme="minorHAnsi" w:hAnsiTheme="minorHAnsi" w:cstheme="minorHAnsi"/>
          <w:sz w:val="22"/>
          <w:szCs w:val="22"/>
          <w:vertAlign w:val="superscript"/>
          <w:lang w:val="en-AU"/>
        </w:rPr>
        <w:t>2</w:t>
      </w:r>
      <w:r w:rsidR="00230E0E">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Amandine Schaeffer</w:t>
      </w:r>
      <w:r w:rsidRPr="00F15D89">
        <w:rPr>
          <w:rFonts w:asciiTheme="minorHAnsi" w:hAnsiTheme="minorHAnsi" w:cstheme="minorHAnsi"/>
          <w:sz w:val="22"/>
          <w:szCs w:val="22"/>
          <w:vertAlign w:val="superscript"/>
          <w:lang w:val="en-AU"/>
        </w:rPr>
        <w:t>3</w:t>
      </w:r>
      <w:r w:rsidRPr="00F15D89">
        <w:rPr>
          <w:rFonts w:asciiTheme="minorHAnsi" w:hAnsiTheme="minorHAnsi" w:cstheme="minorHAnsi"/>
          <w:sz w:val="22"/>
          <w:szCs w:val="22"/>
          <w:lang w:val="en-AU"/>
        </w:rPr>
        <w:t>, Peter Yates</w:t>
      </w:r>
      <w:r w:rsidRPr="00F15D89">
        <w:rPr>
          <w:rFonts w:asciiTheme="minorHAnsi" w:hAnsiTheme="minorHAnsi" w:cstheme="minorHAnsi"/>
          <w:sz w:val="22"/>
          <w:szCs w:val="22"/>
          <w:vertAlign w:val="superscript"/>
          <w:lang w:val="en-AU"/>
        </w:rPr>
        <w:t>1,2</w:t>
      </w:r>
      <w:r w:rsidRPr="00F15D89">
        <w:rPr>
          <w:rFonts w:asciiTheme="minorHAnsi" w:hAnsiTheme="minorHAnsi" w:cstheme="minorHAnsi"/>
          <w:sz w:val="22"/>
          <w:szCs w:val="22"/>
          <w:lang w:val="en-AU"/>
        </w:rPr>
        <w:t>,</w:t>
      </w:r>
      <w:r w:rsidR="00627CA7" w:rsidRPr="00F15D89">
        <w:rPr>
          <w:rFonts w:asciiTheme="minorHAnsi" w:hAnsiTheme="minorHAnsi" w:cstheme="minorHAnsi"/>
          <w:sz w:val="22"/>
          <w:szCs w:val="22"/>
          <w:lang w:val="en-AU"/>
        </w:rPr>
        <w:t xml:space="preserve"> Mark Baird</w:t>
      </w:r>
      <w:r w:rsidR="00627CA7" w:rsidRPr="00F15D89">
        <w:rPr>
          <w:rFonts w:asciiTheme="minorHAnsi" w:hAnsiTheme="minorHAnsi" w:cstheme="minorHAnsi"/>
          <w:sz w:val="22"/>
          <w:szCs w:val="22"/>
          <w:vertAlign w:val="superscript"/>
          <w:lang w:val="en-AU"/>
        </w:rPr>
        <w:t>4</w:t>
      </w:r>
      <w:r w:rsidR="00627CA7" w:rsidRPr="00F15D89">
        <w:rPr>
          <w:rFonts w:asciiTheme="minorHAnsi" w:hAnsiTheme="minorHAnsi" w:cstheme="minorHAnsi"/>
          <w:sz w:val="22"/>
          <w:szCs w:val="22"/>
          <w:lang w:val="en-AU"/>
        </w:rPr>
        <w:t>,</w:t>
      </w:r>
      <w:r w:rsidRPr="00F15D89">
        <w:rPr>
          <w:rFonts w:asciiTheme="minorHAnsi" w:hAnsiTheme="minorHAnsi" w:cstheme="minorHAnsi"/>
          <w:sz w:val="22"/>
          <w:szCs w:val="22"/>
          <w:lang w:val="en-AU"/>
        </w:rPr>
        <w:t xml:space="preserve"> Iain</w:t>
      </w:r>
      <w:r w:rsidR="00C21BB7" w:rsidRPr="00F15D89">
        <w:rPr>
          <w:rFonts w:asciiTheme="minorHAnsi" w:hAnsiTheme="minorHAnsi" w:cstheme="minorHAnsi"/>
          <w:sz w:val="22"/>
          <w:szCs w:val="22"/>
          <w:lang w:val="en-AU"/>
        </w:rPr>
        <w:t xml:space="preserve"> M.</w:t>
      </w:r>
      <w:r w:rsidRPr="00F15D89">
        <w:rPr>
          <w:rFonts w:asciiTheme="minorHAnsi" w:hAnsiTheme="minorHAnsi" w:cstheme="minorHAnsi"/>
          <w:sz w:val="22"/>
          <w:szCs w:val="22"/>
          <w:lang w:val="en-AU"/>
        </w:rPr>
        <w:t xml:space="preserve"> Suthers</w:t>
      </w:r>
      <w:r w:rsidRPr="00F15D89">
        <w:rPr>
          <w:rFonts w:asciiTheme="minorHAnsi" w:hAnsiTheme="minorHAnsi" w:cstheme="minorHAnsi"/>
          <w:sz w:val="22"/>
          <w:szCs w:val="22"/>
          <w:vertAlign w:val="superscript"/>
          <w:lang w:val="en-AU"/>
        </w:rPr>
        <w:t>1,2</w:t>
      </w:r>
    </w:p>
    <w:p w14:paraId="46F1C64B" w14:textId="77777777" w:rsidR="00543728" w:rsidRPr="00F15D89" w:rsidRDefault="00543728" w:rsidP="00F34258">
      <w:pPr>
        <w:spacing w:line="360" w:lineRule="auto"/>
        <w:rPr>
          <w:rFonts w:asciiTheme="minorHAnsi" w:hAnsiTheme="minorHAnsi" w:cstheme="minorHAnsi"/>
          <w:sz w:val="22"/>
          <w:szCs w:val="22"/>
          <w:lang w:val="en-AU"/>
        </w:rPr>
      </w:pPr>
    </w:p>
    <w:p w14:paraId="445114BF"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Centre for Marine Science &amp; Innovation, University of New South Wales, High Street, Kensington, New South Wales, Australia</w:t>
      </w:r>
    </w:p>
    <w:p w14:paraId="0B193C4D"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3</w:t>
      </w:r>
      <w:r w:rsidRPr="00F15D89">
        <w:rPr>
          <w:rFonts w:asciiTheme="minorHAnsi" w:hAnsiTheme="minorHAnsi" w:cstheme="minorHAnsi"/>
          <w:lang w:val="en-AU"/>
        </w:rPr>
        <w:t>School of Mathematics and Statistics, University of New South Wales, High Street, Kensington, New South Wales, Australia</w:t>
      </w:r>
    </w:p>
    <w:p w14:paraId="622AFF8E" w14:textId="77777777" w:rsidR="00543728" w:rsidRPr="00F15D89" w:rsidRDefault="00543728" w:rsidP="00F34258">
      <w:pPr>
        <w:pStyle w:val="Affiliation"/>
        <w:spacing w:line="360" w:lineRule="auto"/>
        <w:rPr>
          <w:rFonts w:asciiTheme="minorHAnsi" w:hAnsiTheme="minorHAnsi" w:cstheme="minorHAnsi"/>
          <w:lang w:val="en-AU"/>
        </w:rPr>
      </w:pPr>
      <w:r w:rsidRPr="00F15D89">
        <w:rPr>
          <w:rFonts w:asciiTheme="minorHAnsi" w:hAnsiTheme="minorHAnsi" w:cstheme="minorHAnsi"/>
          <w:vertAlign w:val="superscript"/>
          <w:lang w:val="en-AU"/>
        </w:rPr>
        <w:t>4</w:t>
      </w:r>
      <w:r w:rsidRPr="00F15D89">
        <w:rPr>
          <w:rFonts w:asciiTheme="minorHAnsi" w:hAnsiTheme="minorHAnsi" w:cstheme="minorHAnsi"/>
          <w:lang w:val="en-AU"/>
        </w:rPr>
        <w:t xml:space="preserve">Commonwealth Scientific and Industrial Research Organisation, </w:t>
      </w:r>
      <w:proofErr w:type="spellStart"/>
      <w:r w:rsidRPr="00F15D89">
        <w:rPr>
          <w:rFonts w:asciiTheme="minorHAnsi" w:hAnsiTheme="minorHAnsi" w:cstheme="minorHAnsi"/>
          <w:lang w:val="en-AU"/>
        </w:rPr>
        <w:t>Castray</w:t>
      </w:r>
      <w:proofErr w:type="spellEnd"/>
      <w:r w:rsidRPr="00F15D89">
        <w:rPr>
          <w:rFonts w:asciiTheme="minorHAnsi" w:hAnsiTheme="minorHAnsi" w:cstheme="minorHAnsi"/>
          <w:lang w:val="en-AU"/>
        </w:rPr>
        <w:t xml:space="preserve"> Esplanade, Battery Point, Tasmania, Australia</w:t>
      </w:r>
    </w:p>
    <w:p w14:paraId="5614852F" w14:textId="0B345163" w:rsidR="00DE3F91" w:rsidRPr="00F15D89" w:rsidRDefault="008A6077" w:rsidP="00F34258">
      <w:pPr>
        <w:pStyle w:val="Affiliation"/>
        <w:spacing w:line="360" w:lineRule="auto"/>
        <w:rPr>
          <w:rFonts w:asciiTheme="minorHAnsi" w:hAnsiTheme="minorHAnsi" w:cstheme="minorHAnsi"/>
          <w:lang w:val="en-AU"/>
        </w:rPr>
      </w:pPr>
      <w:r w:rsidRPr="00F15D89">
        <w:rPr>
          <w:rFonts w:asciiTheme="minorHAnsi" w:hAnsiTheme="minorHAnsi" w:cstheme="minorHAnsi"/>
          <w:lang w:val="en-AU"/>
        </w:rPr>
        <w:t>Correspond</w:t>
      </w:r>
      <w:r w:rsidR="00DE3F91" w:rsidRPr="00F15D89">
        <w:rPr>
          <w:rFonts w:asciiTheme="minorHAnsi" w:hAnsiTheme="minorHAnsi" w:cstheme="minorHAnsi"/>
          <w:lang w:val="en-AU"/>
        </w:rPr>
        <w:t>ing</w:t>
      </w:r>
      <w:r w:rsidRPr="00F15D89">
        <w:rPr>
          <w:rFonts w:asciiTheme="minorHAnsi" w:hAnsiTheme="minorHAnsi" w:cstheme="minorHAnsi"/>
          <w:lang w:val="en-AU"/>
        </w:rPr>
        <w:t xml:space="preserve"> </w:t>
      </w:r>
      <w:r w:rsidR="006F662E" w:rsidRPr="00F15D89">
        <w:rPr>
          <w:rFonts w:asciiTheme="minorHAnsi" w:hAnsiTheme="minorHAnsi" w:cstheme="minorHAnsi"/>
          <w:lang w:val="en-AU"/>
        </w:rPr>
        <w:t>author:</w:t>
      </w:r>
      <w:r w:rsidRPr="00F15D89">
        <w:rPr>
          <w:rFonts w:asciiTheme="minorHAnsi" w:hAnsiTheme="minorHAnsi" w:cstheme="minorHAnsi"/>
          <w:lang w:val="en-AU"/>
        </w:rPr>
        <w:t xml:space="preserve">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hyperlink r:id="rId7" w:history="1">
        <w:r w:rsidR="00543728" w:rsidRPr="00F15D89">
          <w:rPr>
            <w:rStyle w:val="Hyperlink"/>
            <w:rFonts w:asciiTheme="minorHAnsi" w:hAnsiTheme="minorHAnsi" w:cstheme="minorHAnsi"/>
            <w:lang w:val="en-AU"/>
          </w:rPr>
          <w:t>Hayden.Schilling@sims.org.au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3C7DD84C" w14:textId="77777777" w:rsidR="001D170A" w:rsidRDefault="001D170A" w:rsidP="00F34258">
      <w:pPr>
        <w:spacing w:line="360" w:lineRule="auto"/>
        <w:rPr>
          <w:rFonts w:asciiTheme="minorHAnsi" w:hAnsiTheme="minorHAnsi" w:cstheme="minorHAnsi"/>
          <w:lang w:val="en-AU"/>
        </w:rPr>
      </w:pPr>
    </w:p>
    <w:p w14:paraId="18CE2AA5" w14:textId="77777777" w:rsidR="001D170A" w:rsidRDefault="001D170A" w:rsidP="00F34258">
      <w:pPr>
        <w:spacing w:line="360" w:lineRule="auto"/>
        <w:rPr>
          <w:rFonts w:asciiTheme="minorHAnsi" w:hAnsiTheme="minorHAnsi" w:cstheme="minorHAnsi"/>
          <w:lang w:val="en-AU"/>
        </w:rPr>
      </w:pPr>
    </w:p>
    <w:p w14:paraId="0B618015" w14:textId="77777777" w:rsidR="001D170A" w:rsidRDefault="001D170A" w:rsidP="00F34258">
      <w:pPr>
        <w:spacing w:line="360" w:lineRule="auto"/>
        <w:rPr>
          <w:rFonts w:asciiTheme="minorHAnsi" w:hAnsiTheme="minorHAnsi" w:cstheme="minorHAnsi"/>
          <w:b/>
          <w:bCs/>
          <w:lang w:val="en-AU"/>
        </w:rPr>
      </w:pPr>
      <w:r>
        <w:rPr>
          <w:rFonts w:asciiTheme="minorHAnsi" w:hAnsiTheme="minorHAnsi" w:cstheme="minorHAnsi"/>
          <w:b/>
          <w:bCs/>
          <w:lang w:val="en-AU"/>
        </w:rPr>
        <w:t>NOTES:</w:t>
      </w:r>
    </w:p>
    <w:p w14:paraId="40935291" w14:textId="52C6F058" w:rsidR="00353C6A" w:rsidRDefault="00353C6A" w:rsidP="00353C6A">
      <w:pPr>
        <w:spacing w:line="360" w:lineRule="auto"/>
        <w:rPr>
          <w:rFonts w:asciiTheme="minorHAnsi" w:hAnsiTheme="minorHAnsi" w:cstheme="minorHAnsi"/>
          <w:b/>
          <w:bCs/>
          <w:lang w:val="en-AU"/>
        </w:rPr>
      </w:pPr>
      <w:r>
        <w:rPr>
          <w:rFonts w:asciiTheme="minorHAnsi" w:hAnsiTheme="minorHAnsi" w:cstheme="minorHAnsi"/>
          <w:b/>
          <w:bCs/>
          <w:lang w:val="en-AU"/>
        </w:rPr>
        <w:t xml:space="preserve">Figures </w:t>
      </w:r>
      <w:proofErr w:type="gramStart"/>
      <w:r>
        <w:rPr>
          <w:rFonts w:asciiTheme="minorHAnsi" w:hAnsiTheme="minorHAnsi" w:cstheme="minorHAnsi"/>
          <w:b/>
          <w:bCs/>
          <w:lang w:val="en-AU"/>
        </w:rPr>
        <w:t>aren’t</w:t>
      </w:r>
      <w:proofErr w:type="gramEnd"/>
      <w:r>
        <w:rPr>
          <w:rFonts w:asciiTheme="minorHAnsi" w:hAnsiTheme="minorHAnsi" w:cstheme="minorHAnsi"/>
          <w:b/>
          <w:bCs/>
          <w:lang w:val="en-AU"/>
        </w:rPr>
        <w:t xml:space="preserve"> finalised. Some have minor details to fix, including interpolations</w:t>
      </w:r>
    </w:p>
    <w:p w14:paraId="656FD55D" w14:textId="13147ACE" w:rsidR="00353C6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 xml:space="preserve">Figures 7 &amp; 8 show strong </w:t>
      </w:r>
      <w:proofErr w:type="gramStart"/>
      <w:r>
        <w:rPr>
          <w:rFonts w:cstheme="minorHAnsi"/>
          <w:lang w:val="en-AU"/>
        </w:rPr>
        <w:t>patterns</w:t>
      </w:r>
      <w:proofErr w:type="gramEnd"/>
      <w:r>
        <w:rPr>
          <w:rFonts w:cstheme="minorHAnsi"/>
          <w:lang w:val="en-AU"/>
        </w:rPr>
        <w:t xml:space="preserve"> but they are really just repeats of Figures 3 which I think are better because they show the depth and distance from coast at the same time which I think is important. I think we should remove F7 and F8 – thoughts?</w:t>
      </w:r>
    </w:p>
    <w:p w14:paraId="56836CF3" w14:textId="49EAAED7" w:rsidR="001D170A" w:rsidRPr="00353C6A" w:rsidRDefault="00353C6A" w:rsidP="00353C6A">
      <w:pPr>
        <w:pStyle w:val="ListParagraph"/>
        <w:numPr>
          <w:ilvl w:val="0"/>
          <w:numId w:val="18"/>
        </w:numPr>
        <w:spacing w:line="360" w:lineRule="auto"/>
        <w:ind w:left="426" w:hanging="142"/>
        <w:rPr>
          <w:rFonts w:cstheme="minorHAnsi"/>
          <w:b/>
          <w:bCs/>
          <w:lang w:val="en-AU"/>
        </w:rPr>
      </w:pPr>
      <w:r>
        <w:rPr>
          <w:rFonts w:cstheme="minorHAnsi"/>
          <w:lang w:val="en-AU"/>
        </w:rPr>
        <w:t>Iain previously asked for a quantitative summary and plot of previous work</w:t>
      </w:r>
      <w:r w:rsidR="00C06DE0">
        <w:rPr>
          <w:rFonts w:cstheme="minorHAnsi"/>
          <w:lang w:val="en-AU"/>
        </w:rPr>
        <w:t xml:space="preserve"> (section 2.5)</w:t>
      </w:r>
      <w:r>
        <w:rPr>
          <w:rFonts w:cstheme="minorHAnsi"/>
          <w:lang w:val="en-AU"/>
        </w:rPr>
        <w:t xml:space="preserve"> which looked at changes in biomass/abundance across continental shelves. I have not included this in this version because it is not finished and I’m unsure of the value of adding this information as it was already included as a table in </w:t>
      </w:r>
      <w:proofErr w:type="spellStart"/>
      <w:r>
        <w:rPr>
          <w:rFonts w:cstheme="minorHAnsi"/>
          <w:lang w:val="en-AU"/>
        </w:rPr>
        <w:t>Marcolin</w:t>
      </w:r>
      <w:proofErr w:type="spellEnd"/>
      <w:r>
        <w:rPr>
          <w:rFonts w:cstheme="minorHAnsi"/>
          <w:lang w:val="en-AU"/>
        </w:rPr>
        <w:t xml:space="preserve"> (2013) where they identified it may not be appropriate to compare all the studies.</w:t>
      </w:r>
      <w:r w:rsidR="00B719C8" w:rsidRPr="00353C6A">
        <w:rPr>
          <w:rFonts w:cstheme="minorHAnsi"/>
          <w:lang w:val="en-AU"/>
        </w:rPr>
        <w:br w:type="page"/>
      </w:r>
    </w:p>
    <w:p w14:paraId="2659CCE1" w14:textId="77777777" w:rsidR="002F3B11" w:rsidRPr="00F15D89" w:rsidRDefault="008A6077"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1246089A" w14:textId="6DD1514E" w:rsidR="00A47FEA" w:rsidRPr="00F15D89" w:rsidRDefault="00C4769C" w:rsidP="00F34258">
      <w:pPr>
        <w:pStyle w:val="Abstract"/>
        <w:spacing w:line="360" w:lineRule="auto"/>
        <w:rPr>
          <w:rFonts w:asciiTheme="minorHAnsi" w:hAnsiTheme="minorHAnsi" w:cstheme="minorHAnsi"/>
          <w:lang w:val="en-AU"/>
        </w:rPr>
      </w:pPr>
      <w:r w:rsidRPr="00F15D89">
        <w:rPr>
          <w:rFonts w:asciiTheme="minorHAnsi" w:hAnsiTheme="minorHAnsi" w:cstheme="minorHAnsi"/>
          <w:lang w:val="en-AU"/>
        </w:rPr>
        <w:t xml:space="preserve">Zooplankton </w:t>
      </w:r>
      <w:r w:rsidR="00F73988" w:rsidRPr="00F15D89">
        <w:rPr>
          <w:rFonts w:asciiTheme="minorHAnsi" w:hAnsiTheme="minorHAnsi" w:cstheme="minorHAnsi"/>
          <w:lang w:val="en-AU"/>
        </w:rPr>
        <w:t>are</w:t>
      </w:r>
      <w:r w:rsidRPr="00F15D89">
        <w:rPr>
          <w:rFonts w:asciiTheme="minorHAnsi" w:hAnsiTheme="minorHAnsi" w:cstheme="minorHAnsi"/>
          <w:lang w:val="en-AU"/>
        </w:rPr>
        <w:t xml:space="preserve"> the basis for many </w:t>
      </w:r>
      <w:r w:rsidR="00E425AA" w:rsidRPr="00F15D89">
        <w:rPr>
          <w:rFonts w:asciiTheme="minorHAnsi" w:hAnsiTheme="minorHAnsi" w:cstheme="minorHAnsi"/>
          <w:lang w:val="en-AU"/>
        </w:rPr>
        <w:t xml:space="preserve">pelagic </w:t>
      </w:r>
      <w:r w:rsidR="000037BC" w:rsidRPr="00F15D89">
        <w:rPr>
          <w:rFonts w:asciiTheme="minorHAnsi" w:hAnsiTheme="minorHAnsi" w:cstheme="minorHAnsi"/>
          <w:lang w:val="en-AU"/>
        </w:rPr>
        <w:t>ecosystems,</w:t>
      </w:r>
      <w:r w:rsidRPr="00F15D89">
        <w:rPr>
          <w:rFonts w:asciiTheme="minorHAnsi" w:hAnsiTheme="minorHAnsi" w:cstheme="minorHAnsi"/>
          <w:lang w:val="en-AU"/>
        </w:rPr>
        <w:t xml:space="preserve"> yet it is largely unknown how the </w:t>
      </w:r>
      <w:r w:rsidR="00A07D65" w:rsidRPr="00F15D89">
        <w:rPr>
          <w:rFonts w:asciiTheme="minorHAnsi" w:hAnsiTheme="minorHAnsi" w:cstheme="minorHAnsi"/>
          <w:lang w:val="en-AU"/>
        </w:rPr>
        <w:t xml:space="preserve">zooplankton community varies </w:t>
      </w:r>
      <w:r w:rsidR="00731BD2" w:rsidRPr="00F15D89">
        <w:rPr>
          <w:rFonts w:asciiTheme="minorHAnsi" w:hAnsiTheme="minorHAnsi" w:cstheme="minorHAnsi"/>
          <w:lang w:val="en-AU"/>
        </w:rPr>
        <w:t xml:space="preserve">with both depth and </w:t>
      </w:r>
      <w:r w:rsidR="00A07D65" w:rsidRPr="00F15D89">
        <w:rPr>
          <w:rFonts w:asciiTheme="minorHAnsi" w:hAnsiTheme="minorHAnsi" w:cstheme="minorHAnsi"/>
          <w:lang w:val="en-AU"/>
        </w:rPr>
        <w:t xml:space="preserve">across continental shelves, particularly in areas </w:t>
      </w:r>
      <w:r w:rsidR="001473FC" w:rsidRPr="00F15D89">
        <w:rPr>
          <w:rFonts w:asciiTheme="minorHAnsi" w:hAnsiTheme="minorHAnsi" w:cstheme="minorHAnsi"/>
          <w:lang w:val="en-AU"/>
        </w:rPr>
        <w:t>influenced by strong boundary currents</w:t>
      </w:r>
      <w:r w:rsidR="00A07D65" w:rsidRPr="00F15D89">
        <w:rPr>
          <w:rFonts w:asciiTheme="minorHAnsi" w:hAnsiTheme="minorHAnsi" w:cstheme="minorHAnsi"/>
          <w:lang w:val="en-AU"/>
        </w:rPr>
        <w:t>.</w:t>
      </w:r>
      <w:r w:rsidRPr="00F15D89">
        <w:rPr>
          <w:rFonts w:asciiTheme="minorHAnsi" w:hAnsiTheme="minorHAnsi" w:cstheme="minorHAnsi"/>
          <w:lang w:val="en-AU"/>
        </w:rPr>
        <w:t xml:space="preserve"> </w:t>
      </w:r>
      <w:r w:rsidR="005B31C3" w:rsidRPr="00F15D89">
        <w:rPr>
          <w:rFonts w:asciiTheme="minorHAnsi" w:hAnsiTheme="minorHAnsi" w:cstheme="minorHAnsi"/>
          <w:lang w:val="en-AU"/>
        </w:rPr>
        <w:t xml:space="preserve">Western boundary currents are known to influence continental shelf waters through a variety of physical mechanisms including </w:t>
      </w:r>
      <w:commentRangeStart w:id="0"/>
      <w:r w:rsidR="000928AB" w:rsidRPr="00F15D89">
        <w:rPr>
          <w:rFonts w:asciiTheme="minorHAnsi" w:hAnsiTheme="minorHAnsi" w:cstheme="minorHAnsi"/>
          <w:lang w:val="en-AU"/>
        </w:rPr>
        <w:t>uplift</w:t>
      </w:r>
      <w:commentRangeEnd w:id="0"/>
      <w:r w:rsidR="00205464">
        <w:rPr>
          <w:rStyle w:val="CommentReference"/>
          <w:rFonts w:eastAsia="Calibri"/>
        </w:rPr>
        <w:commentReference w:id="0"/>
      </w:r>
      <w:r w:rsidR="008D27F6" w:rsidRPr="00F15D89">
        <w:rPr>
          <w:rFonts w:asciiTheme="minorHAnsi" w:hAnsiTheme="minorHAnsi" w:cstheme="minorHAnsi"/>
          <w:lang w:val="en-AU"/>
        </w:rPr>
        <w:t xml:space="preserve"> which have the potential to influence the planktonic community</w:t>
      </w:r>
      <w:r w:rsidR="005B31C3" w:rsidRPr="00F15D89">
        <w:rPr>
          <w:rFonts w:asciiTheme="minorHAnsi" w:hAnsiTheme="minorHAnsi" w:cstheme="minorHAnsi"/>
          <w:lang w:val="en-AU"/>
        </w:rPr>
        <w:t xml:space="preserve">. </w:t>
      </w:r>
      <w:r w:rsidR="002E1FC2" w:rsidRPr="00F15D89">
        <w:rPr>
          <w:rFonts w:asciiTheme="minorHAnsi" w:hAnsiTheme="minorHAnsi" w:cstheme="minorHAnsi"/>
          <w:lang w:val="en-AU"/>
        </w:rPr>
        <w:t>U</w:t>
      </w:r>
      <w:r w:rsidR="000928AB" w:rsidRPr="00F15D89">
        <w:rPr>
          <w:rFonts w:asciiTheme="minorHAnsi" w:hAnsiTheme="minorHAnsi" w:cstheme="minorHAnsi"/>
          <w:lang w:val="en-AU"/>
        </w:rPr>
        <w:t>sing an optical plankton counter with CTD on undulating towed body, h</w:t>
      </w:r>
      <w:r w:rsidR="005B31C3" w:rsidRPr="00F15D89">
        <w:rPr>
          <w:rFonts w:asciiTheme="minorHAnsi" w:hAnsiTheme="minorHAnsi" w:cstheme="minorHAnsi"/>
          <w:lang w:val="en-AU"/>
        </w:rPr>
        <w:t>ere we show that in four cross shelf transects on the east Australian continental shelf</w:t>
      </w:r>
      <w:r w:rsidR="001473FC" w:rsidRPr="00F15D89">
        <w:rPr>
          <w:rFonts w:asciiTheme="minorHAnsi" w:hAnsiTheme="minorHAnsi" w:cstheme="minorHAnsi"/>
          <w:lang w:val="en-AU"/>
        </w:rPr>
        <w:t>,</w:t>
      </w:r>
      <w:r w:rsidR="005B31C3" w:rsidRPr="00F15D89">
        <w:rPr>
          <w:rFonts w:asciiTheme="minorHAnsi" w:hAnsiTheme="minorHAnsi" w:cstheme="minorHAnsi"/>
          <w:lang w:val="en-AU"/>
        </w:rPr>
        <w:t xml:space="preserve"> zooplankton biomass tends to be highest inshore with a decline in biomass </w:t>
      </w:r>
      <w:del w:id="1" w:author="Baird, Mark (O&amp;A, Hobart)" w:date="2020-05-17T17:18:00Z">
        <w:r w:rsidR="005B31C3" w:rsidRPr="00F15D89" w:rsidDel="00205464">
          <w:rPr>
            <w:rFonts w:asciiTheme="minorHAnsi" w:hAnsiTheme="minorHAnsi" w:cstheme="minorHAnsi"/>
            <w:lang w:val="en-AU"/>
          </w:rPr>
          <w:delText xml:space="preserve">visible </w:delText>
        </w:r>
      </w:del>
      <w:r w:rsidR="005B31C3" w:rsidRPr="00F15D89">
        <w:rPr>
          <w:rFonts w:asciiTheme="minorHAnsi" w:hAnsiTheme="minorHAnsi" w:cstheme="minorHAnsi"/>
          <w:lang w:val="en-AU"/>
        </w:rPr>
        <w:t>with both</w:t>
      </w:r>
      <w:r w:rsidR="000928AB" w:rsidRPr="00F15D89">
        <w:rPr>
          <w:rFonts w:asciiTheme="minorHAnsi" w:hAnsiTheme="minorHAnsi" w:cstheme="minorHAnsi"/>
          <w:lang w:val="en-AU"/>
        </w:rPr>
        <w:t xml:space="preserve"> increasing</w:t>
      </w:r>
      <w:r w:rsidR="005B31C3" w:rsidRPr="00F15D89">
        <w:rPr>
          <w:rFonts w:asciiTheme="minorHAnsi" w:hAnsiTheme="minorHAnsi" w:cstheme="minorHAnsi"/>
          <w:lang w:val="en-AU"/>
        </w:rPr>
        <w:t xml:space="preserve"> distance from shore and depth in the water column.</w:t>
      </w:r>
      <w:r w:rsidR="00A47FEA" w:rsidRPr="00F15D89">
        <w:rPr>
          <w:rFonts w:asciiTheme="minorHAnsi" w:hAnsiTheme="minorHAnsi" w:cstheme="minorHAnsi"/>
          <w:lang w:val="en-AU"/>
        </w:rPr>
        <w:t xml:space="preserve"> Within </w:t>
      </w:r>
      <w:r w:rsidR="000928AB" w:rsidRPr="00F15D89">
        <w:rPr>
          <w:rFonts w:asciiTheme="minorHAnsi" w:hAnsiTheme="minorHAnsi" w:cstheme="minorHAnsi"/>
          <w:lang w:val="en-AU"/>
        </w:rPr>
        <w:t>uplift</w:t>
      </w:r>
      <w:r w:rsidR="00A47FEA" w:rsidRPr="00F15D89">
        <w:rPr>
          <w:rFonts w:asciiTheme="minorHAnsi" w:hAnsiTheme="minorHAnsi" w:cstheme="minorHAnsi"/>
          <w:lang w:val="en-AU"/>
        </w:rPr>
        <w:t xml:space="preserve"> influenced zones, the inner shelf zooplankton communities </w:t>
      </w:r>
      <w:del w:id="2" w:author="Baird, Mark (O&amp;A, Hobart)" w:date="2020-05-17T17:18:00Z">
        <w:r w:rsidR="00A47FEA" w:rsidRPr="00F15D89" w:rsidDel="00205464">
          <w:rPr>
            <w:rFonts w:asciiTheme="minorHAnsi" w:hAnsiTheme="minorHAnsi" w:cstheme="minorHAnsi"/>
            <w:lang w:val="en-AU"/>
          </w:rPr>
          <w:delText xml:space="preserve">also </w:delText>
        </w:r>
      </w:del>
      <w:r w:rsidR="00A47FEA" w:rsidRPr="00F15D89">
        <w:rPr>
          <w:rFonts w:asciiTheme="minorHAnsi" w:hAnsiTheme="minorHAnsi" w:cstheme="minorHAnsi"/>
          <w:lang w:val="en-AU"/>
        </w:rPr>
        <w:t xml:space="preserve">tended to be </w:t>
      </w:r>
      <w:ins w:id="3" w:author="Baird, Mark (O&amp;A, Hobart)" w:date="2020-05-17T17:19:00Z">
        <w:r w:rsidR="00205464">
          <w:rPr>
            <w:rFonts w:asciiTheme="minorHAnsi" w:hAnsiTheme="minorHAnsi" w:cstheme="minorHAnsi"/>
            <w:lang w:val="en-AU"/>
          </w:rPr>
          <w:t xml:space="preserve">smaller and </w:t>
        </w:r>
      </w:ins>
      <w:r w:rsidR="00A47FEA" w:rsidRPr="00F15D89">
        <w:rPr>
          <w:rFonts w:asciiTheme="minorHAnsi" w:hAnsiTheme="minorHAnsi" w:cstheme="minorHAnsi"/>
          <w:lang w:val="en-AU"/>
        </w:rPr>
        <w:t>more productive</w:t>
      </w:r>
      <w:ins w:id="4" w:author="Baird, Mark (O&amp;A, Hobart)" w:date="2020-05-17T17:19:00Z">
        <w:r w:rsidR="00205464">
          <w:rPr>
            <w:rFonts w:asciiTheme="minorHAnsi" w:hAnsiTheme="minorHAnsi" w:cstheme="minorHAnsi"/>
            <w:lang w:val="en-AU"/>
          </w:rPr>
          <w:t xml:space="preserve">, </w:t>
        </w:r>
      </w:ins>
      <w:del w:id="5" w:author="Baird, Mark (O&amp;A, Hobart)" w:date="2020-05-17T17:19:00Z">
        <w:r w:rsidR="00A47FEA" w:rsidRPr="00F15D89" w:rsidDel="00205464">
          <w:rPr>
            <w:rFonts w:asciiTheme="minorHAnsi" w:hAnsiTheme="minorHAnsi" w:cstheme="minorHAnsi"/>
            <w:lang w:val="en-AU"/>
          </w:rPr>
          <w:delText xml:space="preserve"> </w:delText>
        </w:r>
      </w:del>
      <w:ins w:id="6" w:author="Baird, Mark (O&amp;A, Hobart)" w:date="2020-05-17T17:20:00Z">
        <w:r w:rsidR="00205464">
          <w:rPr>
            <w:rFonts w:asciiTheme="minorHAnsi" w:hAnsiTheme="minorHAnsi" w:cstheme="minorHAnsi"/>
            <w:lang w:val="en-AU"/>
          </w:rPr>
          <w:t xml:space="preserve">as determined by </w:t>
        </w:r>
      </w:ins>
      <w:del w:id="7" w:author="Baird, Mark (O&amp;A, Hobart)" w:date="2020-05-17T17:20:00Z">
        <w:r w:rsidR="00A47FEA" w:rsidRPr="00F15D89" w:rsidDel="00205464">
          <w:rPr>
            <w:rFonts w:asciiTheme="minorHAnsi" w:hAnsiTheme="minorHAnsi" w:cstheme="minorHAnsi"/>
            <w:lang w:val="en-AU"/>
          </w:rPr>
          <w:delText>with</w:delText>
        </w:r>
      </w:del>
      <w:r w:rsidR="00A47FEA" w:rsidRPr="00F15D89">
        <w:rPr>
          <w:rFonts w:asciiTheme="minorHAnsi" w:hAnsiTheme="minorHAnsi" w:cstheme="minorHAnsi"/>
          <w:lang w:val="en-AU"/>
        </w:rPr>
        <w:t xml:space="preserve"> smaller geometric mean</w:t>
      </w:r>
      <w:ins w:id="8" w:author="Baird, Mark (O&amp;A, Hobart)" w:date="2020-05-17T17:20:00Z">
        <w:r w:rsidR="00205464">
          <w:rPr>
            <w:rFonts w:asciiTheme="minorHAnsi" w:hAnsiTheme="minorHAnsi" w:cstheme="minorHAnsi"/>
            <w:lang w:val="en-AU"/>
          </w:rPr>
          <w:t xml:space="preserve"> </w:t>
        </w:r>
      </w:ins>
      <w:del w:id="9" w:author="Baird, Mark (O&amp;A, Hobart)" w:date="2020-05-17T17:20:00Z">
        <w:r w:rsidR="00A47FEA" w:rsidRPr="00F15D89" w:rsidDel="00205464">
          <w:rPr>
            <w:rFonts w:asciiTheme="minorHAnsi" w:hAnsiTheme="minorHAnsi" w:cstheme="minorHAnsi"/>
            <w:lang w:val="en-AU"/>
          </w:rPr>
          <w:delText xml:space="preserve">s </w:delText>
        </w:r>
      </w:del>
      <w:r w:rsidR="00A47FEA" w:rsidRPr="00F15D89">
        <w:rPr>
          <w:rFonts w:asciiTheme="minorHAnsi" w:hAnsiTheme="minorHAnsi" w:cstheme="minorHAnsi"/>
          <w:lang w:val="en-AU"/>
        </w:rPr>
        <w:t>sizes</w:t>
      </w:r>
      <w:r w:rsidR="002E1FC2" w:rsidRPr="00F15D89">
        <w:rPr>
          <w:rFonts w:asciiTheme="minorHAnsi" w:hAnsiTheme="minorHAnsi" w:cstheme="minorHAnsi"/>
          <w:lang w:val="en-AU"/>
        </w:rPr>
        <w:t xml:space="preserve"> and steeper normalised biomass size spectrum slopes</w:t>
      </w:r>
      <w:r w:rsidR="00A47FEA" w:rsidRPr="00F15D89">
        <w:rPr>
          <w:rFonts w:asciiTheme="minorHAnsi" w:hAnsiTheme="minorHAnsi" w:cstheme="minorHAnsi"/>
          <w:lang w:val="en-AU"/>
        </w:rPr>
        <w:t xml:space="preserve"> observed in transects influenced by the East Australian Current. </w:t>
      </w:r>
      <w:r w:rsidR="000928AB" w:rsidRPr="00F15D89">
        <w:rPr>
          <w:rFonts w:asciiTheme="minorHAnsi" w:hAnsiTheme="minorHAnsi" w:cstheme="minorHAnsi"/>
          <w:lang w:val="en-AU"/>
        </w:rPr>
        <w:t>T</w:t>
      </w:r>
      <w:r w:rsidR="00A47FEA" w:rsidRPr="00F15D89">
        <w:rPr>
          <w:rFonts w:asciiTheme="minorHAnsi" w:hAnsiTheme="minorHAnsi" w:cstheme="minorHAnsi"/>
          <w:lang w:val="en-AU"/>
        </w:rPr>
        <w:t>his study presents the first high</w:t>
      </w:r>
      <w:ins w:id="10" w:author="Baird, Mark (O&amp;A, Hobart)" w:date="2020-05-17T17:20:00Z">
        <w:r w:rsidR="00205464">
          <w:rPr>
            <w:rFonts w:asciiTheme="minorHAnsi" w:hAnsiTheme="minorHAnsi" w:cstheme="minorHAnsi"/>
            <w:lang w:val="en-AU"/>
          </w:rPr>
          <w:t>-</w:t>
        </w:r>
      </w:ins>
      <w:del w:id="11" w:author="Baird, Mark (O&amp;A, Hobart)" w:date="2020-05-17T17:20:00Z">
        <w:r w:rsidR="00A47FEA" w:rsidRPr="00F15D89" w:rsidDel="00205464">
          <w:rPr>
            <w:rFonts w:asciiTheme="minorHAnsi" w:hAnsiTheme="minorHAnsi" w:cstheme="minorHAnsi"/>
            <w:lang w:val="en-AU"/>
          </w:rPr>
          <w:delText xml:space="preserve"> </w:delText>
        </w:r>
      </w:del>
      <w:r w:rsidR="00A47FEA" w:rsidRPr="00F15D89">
        <w:rPr>
          <w:rFonts w:asciiTheme="minorHAnsi" w:hAnsiTheme="minorHAnsi" w:cstheme="minorHAnsi"/>
          <w:lang w:val="en-AU"/>
        </w:rPr>
        <w:t>resolution depth</w:t>
      </w:r>
      <w:ins w:id="12" w:author="Baird, Mark (O&amp;A, Hobart)" w:date="2020-05-17T17:20:00Z">
        <w:r w:rsidR="00205464">
          <w:rPr>
            <w:rFonts w:asciiTheme="minorHAnsi" w:hAnsiTheme="minorHAnsi" w:cstheme="minorHAnsi"/>
            <w:lang w:val="en-AU"/>
          </w:rPr>
          <w:t>-</w:t>
        </w:r>
      </w:ins>
      <w:del w:id="13" w:author="Baird, Mark (O&amp;A, Hobart)" w:date="2020-05-17T17:20:00Z">
        <w:r w:rsidR="00A47FEA" w:rsidRPr="00F15D89" w:rsidDel="00205464">
          <w:rPr>
            <w:rFonts w:asciiTheme="minorHAnsi" w:hAnsiTheme="minorHAnsi" w:cstheme="minorHAnsi"/>
            <w:lang w:val="en-AU"/>
          </w:rPr>
          <w:delText xml:space="preserve"> </w:delText>
        </w:r>
      </w:del>
      <w:r w:rsidR="00A47FEA" w:rsidRPr="00F15D89">
        <w:rPr>
          <w:rFonts w:asciiTheme="minorHAnsi" w:hAnsiTheme="minorHAnsi" w:cstheme="minorHAnsi"/>
          <w:lang w:val="en-AU"/>
        </w:rPr>
        <w:t>resolved profiles of the zooplankton community</w:t>
      </w:r>
      <w:r w:rsidR="002E1FC2" w:rsidRPr="00F15D89">
        <w:rPr>
          <w:rFonts w:asciiTheme="minorHAnsi" w:hAnsiTheme="minorHAnsi" w:cstheme="minorHAnsi"/>
          <w:lang w:val="en-AU"/>
        </w:rPr>
        <w:t xml:space="preserve"> across a continental shelf</w:t>
      </w:r>
      <w:ins w:id="14" w:author="Baird, Mark (O&amp;A, Hobart)" w:date="2020-05-17T17:20:00Z">
        <w:r w:rsidR="00205464">
          <w:rPr>
            <w:rFonts w:asciiTheme="minorHAnsi" w:hAnsiTheme="minorHAnsi" w:cstheme="minorHAnsi"/>
            <w:lang w:val="en-AU"/>
          </w:rPr>
          <w:t xml:space="preserve"> (what did they </w:t>
        </w:r>
      </w:ins>
      <w:ins w:id="15" w:author="Baird, Mark (O&amp;A, Hobart)" w:date="2020-05-17T17:21:00Z">
        <w:r w:rsidR="00205464">
          <w:rPr>
            <w:rFonts w:asciiTheme="minorHAnsi" w:hAnsiTheme="minorHAnsi" w:cstheme="minorHAnsi"/>
            <w:lang w:val="en-AU"/>
          </w:rPr>
          <w:t>show)</w:t>
        </w:r>
      </w:ins>
      <w:r w:rsidR="00A47FEA" w:rsidRPr="00F15D89">
        <w:rPr>
          <w:rFonts w:asciiTheme="minorHAnsi" w:hAnsiTheme="minorHAnsi" w:cstheme="minorHAnsi"/>
          <w:lang w:val="en-AU"/>
        </w:rPr>
        <w:t xml:space="preserve">. The patterns observed in this study align with previous research on zooplankton </w:t>
      </w:r>
      <w:r w:rsidR="00F34258" w:rsidRPr="00F15D89">
        <w:rPr>
          <w:rFonts w:asciiTheme="minorHAnsi" w:hAnsiTheme="minorHAnsi" w:cstheme="minorHAnsi"/>
          <w:lang w:val="en-AU"/>
        </w:rPr>
        <w:t>distributions</w:t>
      </w:r>
      <w:r w:rsidR="00A47FEA" w:rsidRPr="00F15D89">
        <w:rPr>
          <w:rFonts w:asciiTheme="minorHAnsi" w:hAnsiTheme="minorHAnsi" w:cstheme="minorHAnsi"/>
          <w:lang w:val="en-AU"/>
        </w:rPr>
        <w:t xml:space="preserve"> on continental shel</w:t>
      </w:r>
      <w:ins w:id="16" w:author="Baird, Mark (O&amp;A, Hobart)" w:date="2020-05-17T17:09:00Z">
        <w:r w:rsidR="005E080D">
          <w:rPr>
            <w:rFonts w:asciiTheme="minorHAnsi" w:hAnsiTheme="minorHAnsi" w:cstheme="minorHAnsi"/>
            <w:lang w:val="en-AU"/>
          </w:rPr>
          <w:t>ves</w:t>
        </w:r>
      </w:ins>
      <w:del w:id="17" w:author="Baird, Mark (O&amp;A, Hobart)" w:date="2020-05-17T17:09:00Z">
        <w:r w:rsidR="00A47FEA" w:rsidRPr="00F15D89" w:rsidDel="005E080D">
          <w:rPr>
            <w:rFonts w:asciiTheme="minorHAnsi" w:hAnsiTheme="minorHAnsi" w:cstheme="minorHAnsi"/>
            <w:lang w:val="en-AU"/>
          </w:rPr>
          <w:delText>fs</w:delText>
        </w:r>
      </w:del>
      <w:r w:rsidR="00A47FEA" w:rsidRPr="00F15D89">
        <w:rPr>
          <w:rFonts w:asciiTheme="minorHAnsi" w:hAnsiTheme="minorHAnsi" w:cstheme="minorHAnsi"/>
          <w:lang w:val="en-AU"/>
        </w:rPr>
        <w:t xml:space="preserve"> suggesting that </w:t>
      </w:r>
      <w:r w:rsidR="00F34258" w:rsidRPr="00F15D89">
        <w:rPr>
          <w:rFonts w:asciiTheme="minorHAnsi" w:hAnsiTheme="minorHAnsi" w:cstheme="minorHAnsi"/>
          <w:lang w:val="en-AU"/>
        </w:rPr>
        <w:t xml:space="preserve">globally inner continental shelf regions appear to be </w:t>
      </w:r>
      <w:r w:rsidR="002E1FC2" w:rsidRPr="00F15D89">
        <w:rPr>
          <w:rFonts w:asciiTheme="minorHAnsi" w:hAnsiTheme="minorHAnsi" w:cstheme="minorHAnsi"/>
          <w:lang w:val="en-AU"/>
        </w:rPr>
        <w:t>more</w:t>
      </w:r>
      <w:r w:rsidR="00F34258" w:rsidRPr="00F15D89">
        <w:rPr>
          <w:rFonts w:asciiTheme="minorHAnsi" w:hAnsiTheme="minorHAnsi" w:cstheme="minorHAnsi"/>
          <w:lang w:val="en-AU"/>
        </w:rPr>
        <w:t xml:space="preserve"> productive and support high biomass</w:t>
      </w:r>
      <w:r w:rsidR="002E1FC2" w:rsidRPr="00F15D89">
        <w:rPr>
          <w:rFonts w:asciiTheme="minorHAnsi" w:hAnsiTheme="minorHAnsi" w:cstheme="minorHAnsi"/>
          <w:lang w:val="en-AU"/>
        </w:rPr>
        <w:t>es</w:t>
      </w:r>
      <w:r w:rsidR="00F34258" w:rsidRPr="00F15D89">
        <w:rPr>
          <w:rFonts w:asciiTheme="minorHAnsi" w:hAnsiTheme="minorHAnsi" w:cstheme="minorHAnsi"/>
          <w:lang w:val="en-AU"/>
        </w:rPr>
        <w:t xml:space="preserve"> of zooplankton </w:t>
      </w:r>
      <w:r w:rsidR="00D84E2F" w:rsidRPr="00F15D89">
        <w:rPr>
          <w:rFonts w:asciiTheme="minorHAnsi" w:hAnsiTheme="minorHAnsi" w:cstheme="minorHAnsi"/>
          <w:lang w:val="en-AU"/>
        </w:rPr>
        <w:t>compared to offshore</w:t>
      </w:r>
      <w:r w:rsidR="00F34258" w:rsidRPr="00F15D89">
        <w:rPr>
          <w:rFonts w:asciiTheme="minorHAnsi" w:hAnsiTheme="minorHAnsi" w:cstheme="minorHAnsi"/>
          <w:lang w:val="en-AU"/>
        </w:rPr>
        <w:t xml:space="preserve">, particularly where </w:t>
      </w:r>
      <w:r w:rsidR="001473FC" w:rsidRPr="00F15D89">
        <w:rPr>
          <w:rFonts w:asciiTheme="minorHAnsi" w:hAnsiTheme="minorHAnsi" w:cstheme="minorHAnsi"/>
          <w:lang w:val="en-AU"/>
        </w:rPr>
        <w:t>uplift</w:t>
      </w:r>
      <w:r w:rsidR="00F34258" w:rsidRPr="00F15D89">
        <w:rPr>
          <w:rFonts w:asciiTheme="minorHAnsi" w:hAnsiTheme="minorHAnsi" w:cstheme="minorHAnsi"/>
          <w:lang w:val="en-AU"/>
        </w:rPr>
        <w:t xml:space="preserve"> may be a common occurrence. This may be a driver of the highly productive fisheries which are often found </w:t>
      </w:r>
      <w:r w:rsidR="00D84E2F" w:rsidRPr="00F15D89">
        <w:rPr>
          <w:rFonts w:asciiTheme="minorHAnsi" w:hAnsiTheme="minorHAnsi" w:cstheme="minorHAnsi"/>
          <w:lang w:val="en-AU"/>
        </w:rPr>
        <w:t>on continental shelfs</w:t>
      </w:r>
      <w:r w:rsidR="00F34258" w:rsidRPr="00F15D89">
        <w:rPr>
          <w:rFonts w:asciiTheme="minorHAnsi" w:hAnsiTheme="minorHAnsi" w:cstheme="minorHAnsi"/>
          <w:lang w:val="en-AU"/>
        </w:rPr>
        <w:t>.</w:t>
      </w:r>
    </w:p>
    <w:p w14:paraId="086ED3EC" w14:textId="77777777" w:rsidR="00F34258" w:rsidRPr="00F15D89" w:rsidRDefault="00F34258" w:rsidP="00F34258">
      <w:pPr>
        <w:pStyle w:val="Abstract"/>
        <w:spacing w:line="360" w:lineRule="auto"/>
        <w:rPr>
          <w:rFonts w:asciiTheme="minorHAnsi" w:hAnsiTheme="minorHAnsi" w:cstheme="minorHAnsi"/>
          <w:lang w:val="en-AU"/>
        </w:rPr>
      </w:pPr>
    </w:p>
    <w:p w14:paraId="265814FA" w14:textId="0B6F39C9" w:rsidR="001C01D1" w:rsidRPr="00F15D89" w:rsidRDefault="001C01D1" w:rsidP="00F34258">
      <w:pPr>
        <w:pStyle w:val="Abstract"/>
        <w:spacing w:line="360" w:lineRule="auto"/>
        <w:rPr>
          <w:rFonts w:asciiTheme="minorHAnsi" w:hAnsiTheme="minorHAnsi" w:cstheme="minorHAnsi"/>
          <w:lang w:val="en-AU"/>
        </w:rPr>
      </w:pPr>
    </w:p>
    <w:p w14:paraId="450879DC" w14:textId="77777777" w:rsidR="003A1011" w:rsidRPr="00F15D89" w:rsidRDefault="003A1011" w:rsidP="00F34258">
      <w:pPr>
        <w:pStyle w:val="Abstract"/>
        <w:spacing w:line="360" w:lineRule="auto"/>
        <w:rPr>
          <w:rFonts w:asciiTheme="minorHAnsi" w:hAnsiTheme="minorHAnsi" w:cstheme="minorHAnsi"/>
          <w:lang w:val="en-AU"/>
        </w:rPr>
      </w:pPr>
    </w:p>
    <w:p w14:paraId="5ADDFF51" w14:textId="77777777" w:rsidR="00A07D65" w:rsidRPr="00F15D89" w:rsidRDefault="00A07D65" w:rsidP="00F34258">
      <w:pPr>
        <w:spacing w:line="36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16752E20" w14:textId="176A0F69" w:rsidR="002F3B11" w:rsidRPr="00F15D89" w:rsidRDefault="002F3B11"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1 Introduction</w:t>
      </w:r>
    </w:p>
    <w:p w14:paraId="43AEC5D3" w14:textId="349B9403" w:rsidR="00543728" w:rsidRPr="00F15D89" w:rsidRDefault="00F607B1"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Western boundary currents (WBCs) are fast-flowing currents which transport warm salty water from low latitudes poleward</w:t>
      </w:r>
      <w:r w:rsidR="00C52A34" w:rsidRPr="00F15D89">
        <w:rPr>
          <w:rFonts w:asciiTheme="minorHAnsi" w:hAnsiTheme="minorHAnsi" w:cstheme="minorHAnsi"/>
          <w:lang w:val="en-AU"/>
        </w:rPr>
        <w:t xml:space="preserve">. As they flow along continental boundaries they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5C7A03" w:rsidRPr="00F15D89">
        <w:rPr>
          <w:rFonts w:asciiTheme="minorHAnsi" w:hAnsiTheme="minorHAnsi" w:cstheme="minorHAnsi"/>
          <w:lang w:val="en-AU"/>
        </w:rPr>
        <w:t xml:space="preserve"> </w:t>
      </w:r>
      <w:r w:rsidR="00A238C1"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PEVuZE5vdGU+PENpdGU+PEF1dGhvcj5Sb3VnaGFuPC9BdXRob3I+PFllYXI+MjAxMTwvWWVhcj48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A238C1" w:rsidRPr="00F15D89">
        <w:rPr>
          <w:rFonts w:asciiTheme="minorHAnsi" w:hAnsiTheme="minorHAnsi" w:cstheme="minorHAnsi"/>
          <w:lang w:val="en-AU"/>
        </w:rPr>
      </w:r>
      <w:r w:rsidR="00A238C1"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(Roughan et al. 2011)</w:t>
      </w:r>
      <w:r w:rsidR="00A238C1" w:rsidRPr="00F15D89">
        <w:rPr>
          <w:rFonts w:asciiTheme="minorHAnsi" w:hAnsiTheme="minorHAnsi" w:cstheme="minorHAnsi"/>
          <w:lang w:val="en-AU"/>
        </w:rPr>
        <w:fldChar w:fldCharType="end"/>
      </w:r>
      <w:r w:rsidRPr="00F15D89">
        <w:rPr>
          <w:rFonts w:asciiTheme="minorHAnsi" w:hAnsiTheme="minorHAnsi" w:cstheme="minorHAnsi"/>
          <w:lang w:val="en-AU"/>
        </w:rPr>
        <w:t>. At a more local scale, WBCs interact with the continental shel</w:t>
      </w:r>
      <w:ins w:id="18" w:author="Baird, Mark (O&amp;A, Hobart)" w:date="2020-05-17T17:21:00Z">
        <w:r w:rsidR="00205464">
          <w:rPr>
            <w:rFonts w:asciiTheme="minorHAnsi" w:hAnsiTheme="minorHAnsi" w:cstheme="minorHAnsi"/>
            <w:lang w:val="en-AU"/>
          </w:rPr>
          <w:t>ves</w:t>
        </w:r>
      </w:ins>
      <w:del w:id="19" w:author="Baird, Mark (O&amp;A, Hobart)" w:date="2020-05-17T17:21:00Z">
        <w:r w:rsidRPr="00F15D89" w:rsidDel="00205464">
          <w:rPr>
            <w:rFonts w:asciiTheme="minorHAnsi" w:hAnsiTheme="minorHAnsi" w:cstheme="minorHAnsi"/>
            <w:lang w:val="en-AU"/>
          </w:rPr>
          <w:delText>fs</w:delText>
        </w:r>
      </w:del>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ins w:id="20" w:author="Baird, Mark (O&amp;A, Hobart)" w:date="2020-05-17T17:22:00Z">
        <w:r w:rsidR="00205464">
          <w:rPr>
            <w:rFonts w:asciiTheme="minorHAnsi" w:hAnsiTheme="minorHAnsi" w:cstheme="minorHAnsi"/>
            <w:lang w:val="en-AU"/>
          </w:rPr>
          <w:t xml:space="preserve">that </w:t>
        </w:r>
      </w:ins>
      <w:r w:rsidR="00D62A3F" w:rsidRPr="00F15D89">
        <w:rPr>
          <w:rFonts w:asciiTheme="minorHAnsi" w:hAnsiTheme="minorHAnsi" w:cstheme="minorHAnsi"/>
          <w:lang w:val="en-AU"/>
        </w:rPr>
        <w:t>often</w:t>
      </w:r>
      <w:r w:rsidRPr="00F15D89">
        <w:rPr>
          <w:rFonts w:asciiTheme="minorHAnsi" w:hAnsiTheme="minorHAnsi" w:cstheme="minorHAnsi"/>
          <w:lang w:val="en-AU"/>
        </w:rPr>
        <w:t xml:space="preserve"> increas</w:t>
      </w:r>
      <w:ins w:id="21" w:author="Baird, Mark (O&amp;A, Hobart)" w:date="2020-05-17T17:22:00Z">
        <w:r w:rsidR="00205464">
          <w:rPr>
            <w:rFonts w:asciiTheme="minorHAnsi" w:hAnsiTheme="minorHAnsi" w:cstheme="minorHAnsi"/>
            <w:lang w:val="en-AU"/>
          </w:rPr>
          <w:t>e</w:t>
        </w:r>
      </w:ins>
      <w:del w:id="22" w:author="Baird, Mark (O&amp;A, Hobart)" w:date="2020-05-17T17:22:00Z">
        <w:r w:rsidR="00D62A3F" w:rsidRPr="00F15D89" w:rsidDel="00205464">
          <w:rPr>
            <w:rFonts w:asciiTheme="minorHAnsi" w:hAnsiTheme="minorHAnsi" w:cstheme="minorHAnsi"/>
            <w:lang w:val="en-AU"/>
          </w:rPr>
          <w:delText>ing</w:delText>
        </w:r>
      </w:del>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w:t>
      </w:r>
      <w:del w:id="23" w:author="Baird, Mark (O&amp;A, Hobart)" w:date="2020-05-17T17:22:00Z">
        <w:r w:rsidRPr="00F15D89" w:rsidDel="00205464">
          <w:rPr>
            <w:rFonts w:asciiTheme="minorHAnsi" w:hAnsiTheme="minorHAnsi" w:cstheme="minorHAnsi"/>
            <w:lang w:val="en-AU"/>
          </w:rPr>
          <w:delText>continental</w:delText>
        </w:r>
      </w:del>
      <w:r w:rsidRPr="00F15D89">
        <w:rPr>
          <w:rFonts w:asciiTheme="minorHAnsi" w:hAnsiTheme="minorHAnsi" w:cstheme="minorHAnsi"/>
          <w:lang w:val="en-AU"/>
        </w:rPr>
        <w:t xml:space="preserve"> shelf </w:t>
      </w:r>
      <w:r w:rsidR="00C42E06"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&lt;EndNote&gt;&lt;Cite&gt;&lt;Author&gt;Malan&lt;/Author&gt;&lt;Year&gt;2020&lt;/Year&gt;&lt;RecNum&gt;314&lt;/RecNum&gt;&lt;DisplayText&gt;(Malan et al. 2020)&lt;/DisplayText&gt;&lt;record&gt;&lt;rec-number&gt;314&lt;/rec-number&gt;&lt;foreign-keys&gt;&lt;key app="EN" db-id="rdxddr0f3fperrezrxj5tr9952w22spd092z" timestamp="1582600505"&gt;314&lt;/key&gt;&lt;/foreign-keys&gt;&lt;ref-type name="Journal Article"&gt;17&lt;/ref-type&gt;&lt;contributors&gt;&lt;authors&gt;&lt;author&gt;Malan, Neil&lt;/author&gt;&lt;author&gt;Archer, Matthew&lt;/author&gt;&lt;author&gt;Roughan, Moninya&lt;/author&gt;&lt;author&gt;Cetina-Heredia, Paulina&lt;/author&gt;&lt;author&gt;Hemming, Michael&lt;/author&gt;&lt;author&gt;Rocha, Carlos&lt;/author&gt;&lt;author&gt;Schaeffer, Amandine&lt;/author&gt;&lt;author&gt;Suthers, Iain&lt;/author&gt;&lt;author&gt;Queiroz, Eduardo&lt;/author&gt;&lt;/authors&gt;&lt;/contributors&gt;&lt;titles&gt;&lt;title&gt;Eddy-Driven Cross-Shelf Transport in the East Australian Current Separation Zone&lt;/title&gt;&lt;secondary-title&gt;Journal of Geophysical Research: Oceans&lt;/secondary-title&gt;&lt;/titles&gt;&lt;periodical&gt;&lt;full-title&gt;Journal of Geophysical Research: Oceans&lt;/full-title&gt;&lt;/periodical&gt;&lt;pages&gt;e2019JC015613&lt;/pages&gt;&lt;volume&gt;125&lt;/volume&gt;&lt;number&gt;2&lt;/number&gt;&lt;dates&gt;&lt;year&gt;2020&lt;/year&gt;&lt;/dates&gt;&lt;isbn&gt;2169-9275&lt;/isbn&gt;&lt;urls&gt;&lt;related-urls&gt;&lt;url&gt;https://agupubs.onlinelibrary.wiley.com/doi/abs/10.1029/2019JC015613&lt;/url&gt;&lt;/related-urls&gt;&lt;/urls&gt;&lt;electronic-resource-num&gt;10.1029/2019jc015613&lt;/electronic-resource-num&gt;&lt;/record&gt;&lt;/Cite&gt;&lt;/EndNote&gt;</w:instrText>
      </w:r>
      <w:r w:rsidR="00C42E06"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(Malan et al. 2020)</w:t>
      </w:r>
      <w:r w:rsidR="00C42E06" w:rsidRPr="00F15D89">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F6359A" w:rsidRPr="00F15D89">
        <w:rPr>
          <w:rFonts w:asciiTheme="minorHAnsi" w:hAnsiTheme="minorHAnsi" w:cstheme="minorHAnsi"/>
          <w:lang w:val="en-AU"/>
        </w:rPr>
        <w:t>up</w:t>
      </w:r>
      <w:r w:rsidR="00646040" w:rsidRPr="00F15D89">
        <w:rPr>
          <w:rFonts w:asciiTheme="minorHAnsi" w:hAnsiTheme="minorHAnsi" w:cstheme="minorHAnsi"/>
          <w:lang w:val="en-AU"/>
        </w:rPr>
        <w:t>lift of cold water</w:t>
      </w:r>
      <w:r w:rsidRPr="00F15D89">
        <w:rPr>
          <w:rFonts w:asciiTheme="minorHAnsi" w:hAnsiTheme="minorHAnsi" w:cstheme="minorHAnsi"/>
          <w:lang w:val="en-AU"/>
        </w:rPr>
        <w:t xml:space="preserve"> on the continental shelf,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 production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FA4EB5" w:rsidRPr="00F15D89">
        <w:rPr>
          <w:rFonts w:asciiTheme="minorHAnsi" w:hAnsiTheme="minorHAnsi" w:cstheme="minorHAnsi"/>
          <w:lang w:val="en-AU"/>
        </w:rPr>
        <w:fldChar w:fldCharType="end"/>
      </w:r>
      <w:r w:rsidR="00F6359A" w:rsidRPr="00F15D89">
        <w:rPr>
          <w:rFonts w:asciiTheme="minorHAnsi" w:hAnsiTheme="minorHAnsi" w:cstheme="minorHAnsi"/>
          <w:lang w:val="en-AU"/>
        </w:rPr>
        <w:t>.</w:t>
      </w:r>
      <w:r w:rsidR="00206556" w:rsidRPr="00F15D89">
        <w:rPr>
          <w:rFonts w:asciiTheme="minorHAnsi" w:hAnsiTheme="minorHAnsi" w:cstheme="minorHAnsi"/>
          <w:lang w:val="en-AU"/>
        </w:rPr>
        <w:t xml:space="preserve"> </w:t>
      </w:r>
    </w:p>
    <w:p w14:paraId="727DD21A" w14:textId="0558E67F" w:rsidR="00D62A3F" w:rsidRPr="00F15D89" w:rsidRDefault="00206556"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 xml:space="preserve">Within </w:t>
      </w:r>
      <w:r w:rsidR="00646040" w:rsidRPr="00F15D89">
        <w:rPr>
          <w:rFonts w:asciiTheme="minorHAnsi" w:hAnsiTheme="minorHAnsi" w:cstheme="minorHAnsi"/>
          <w:lang w:val="en-AU"/>
        </w:rPr>
        <w:t>uplift</w:t>
      </w:r>
      <w:r w:rsidRPr="00F15D89">
        <w:rPr>
          <w:rFonts w:asciiTheme="minorHAnsi" w:hAnsiTheme="minorHAnsi" w:cstheme="minorHAnsi"/>
          <w:lang w:val="en-AU"/>
        </w:rPr>
        <w:t xml:space="preserve"> dominated systems </w:t>
      </w:r>
      <w:r w:rsidR="00AE4C55" w:rsidRPr="00F15D89">
        <w:rPr>
          <w:rFonts w:asciiTheme="minorHAnsi" w:hAnsiTheme="minorHAnsi" w:cstheme="minorHAnsi"/>
          <w:lang w:val="en-AU"/>
        </w:rPr>
        <w:t>such as</w:t>
      </w:r>
      <w:r w:rsidRPr="00F15D89">
        <w:rPr>
          <w:rFonts w:asciiTheme="minorHAnsi" w:hAnsiTheme="minorHAnsi" w:cstheme="minorHAnsi"/>
          <w:lang w:val="en-AU"/>
        </w:rPr>
        <w:t xml:space="preserve"> </w:t>
      </w:r>
      <w:ins w:id="24" w:author="Baird, Mark (O&amp;A, Hobart)" w:date="2020-05-17T17:22:00Z">
        <w:r w:rsidR="00AE27F1">
          <w:rPr>
            <w:rFonts w:asciiTheme="minorHAnsi" w:hAnsiTheme="minorHAnsi" w:cstheme="minorHAnsi"/>
            <w:lang w:val="en-AU"/>
          </w:rPr>
          <w:t>WBCs</w:t>
        </w:r>
      </w:ins>
      <w:del w:id="25" w:author="Baird, Mark (O&amp;A, Hobart)" w:date="2020-05-17T17:22:00Z">
        <w:r w:rsidRPr="00F15D89" w:rsidDel="00AE27F1">
          <w:rPr>
            <w:rFonts w:asciiTheme="minorHAnsi" w:hAnsiTheme="minorHAnsi" w:cstheme="minorHAnsi"/>
            <w:lang w:val="en-AU"/>
          </w:rPr>
          <w:delText>western boundary currents</w:delText>
        </w:r>
      </w:del>
      <w:r w:rsidRPr="00F15D89">
        <w:rPr>
          <w:rFonts w:asciiTheme="minorHAnsi" w:hAnsiTheme="minorHAnsi" w:cstheme="minorHAnsi"/>
          <w:lang w:val="en-AU"/>
        </w:rPr>
        <w:t xml:space="preserve">, zooplankton have been shown to have </w:t>
      </w:r>
      <w:commentRangeStart w:id="26"/>
      <w:r w:rsidRPr="00F15D89">
        <w:rPr>
          <w:rFonts w:asciiTheme="minorHAnsi" w:hAnsiTheme="minorHAnsi" w:cstheme="minorHAnsi"/>
          <w:lang w:val="en-AU"/>
        </w:rPr>
        <w:t>important keystone</w:t>
      </w:r>
      <w:commentRangeEnd w:id="26"/>
      <w:r w:rsidR="00AE27F1">
        <w:rPr>
          <w:rStyle w:val="CommentReference"/>
          <w:rFonts w:eastAsia="Calibri"/>
        </w:rPr>
        <w:commentReference w:id="26"/>
      </w:r>
      <w:r w:rsidRPr="00F15D89">
        <w:rPr>
          <w:rFonts w:asciiTheme="minorHAnsi" w:hAnsiTheme="minorHAnsi" w:cstheme="minorHAnsi"/>
          <w:lang w:val="en-AU"/>
        </w:rPr>
        <w:t xml:space="preserve"> roles </w:t>
      </w:r>
      <w:r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&lt;EndNote&gt;&lt;Cite&gt;&lt;Author&gt;Libralato&lt;/Author&gt;&lt;Year&gt;2006&lt;/Year&gt;&lt;RecNum&gt;295&lt;/RecNum&gt;&lt;DisplayText&gt;(Libralato et al. 2006)&lt;/DisplayText&gt;&lt;record&gt;&lt;rec-number&gt;295&lt;/rec-number&gt;&lt;foreign-keys&gt;&lt;key app="EN" db-id="rdxddr0f3fperrezrxj5tr9952w22spd092z" timestamp="1581034108"&gt;295&lt;/key&gt;&lt;/foreign-keys&gt;&lt;ref-type name="Journal Article"&gt;17&lt;/ref-type&gt;&lt;contributors&gt;&lt;authors&gt;&lt;author&gt;Libralato, Simone&lt;/author&gt;&lt;author&gt;Christensen, Villy&lt;/author&gt;&lt;author&gt;Pauly, Daniel&lt;/author&gt;&lt;/authors&gt;&lt;/contributors&gt;&lt;titles&gt;&lt;title&gt;A method for identifying keystone species in food web models&lt;/title&gt;&lt;secondary-title&gt;Ecological Modelling&lt;/secondary-title&gt;&lt;/titles&gt;&lt;periodical&gt;&lt;full-title&gt;Ecological Modelling&lt;/full-title&gt;&lt;/periodical&gt;&lt;pages&gt;153-171&lt;/pages&gt;&lt;volume&gt;195&lt;/volume&gt;&lt;number&gt;3&lt;/number&gt;&lt;keywords&gt;&lt;keyword&gt;Keystone species&lt;/keyword&gt;&lt;keyword&gt;Ecosystem model&lt;/keyword&gt;&lt;keyword&gt;Impacts of species&lt;/keyword&gt;&lt;keyword&gt;Interaction strength&lt;/keyword&gt;&lt;keyword&gt;Ecopath with Ecosim&lt;/keyword&gt;&lt;/keywords&gt;&lt;dates&gt;&lt;year&gt;2006&lt;/year&gt;&lt;pub-dates&gt;&lt;date&gt;2006/06/15/&lt;/date&gt;&lt;/pub-dates&gt;&lt;/dates&gt;&lt;isbn&gt;0304-3800&lt;/isbn&gt;&lt;urls&gt;&lt;related-urls&gt;&lt;url&gt;http://www.sciencedirect.com/science/article/pii/S0304380005006149&lt;/url&gt;&lt;/related-urls&gt;&lt;/urls&gt;&lt;electronic-resource-num&gt;https://doi.org/10.1016/j.ecolmodel.2005.11.029&lt;/electronic-resource-num&gt;&lt;/record&gt;&lt;/Cite&gt;&lt;/EndNote&gt;</w:instrText>
      </w:r>
      <w:r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(Libralato et al. 2006)</w:t>
      </w:r>
      <w:r w:rsidRPr="00F15D89">
        <w:rPr>
          <w:rFonts w:asciiTheme="minorHAnsi" w:hAnsiTheme="minorHAnsi" w:cstheme="minorHAnsi"/>
          <w:lang w:val="en-AU"/>
        </w:rPr>
        <w:fldChar w:fldCharType="end"/>
      </w:r>
      <w:r w:rsidRPr="00F15D89">
        <w:rPr>
          <w:rFonts w:asciiTheme="minorHAnsi" w:hAnsiTheme="minorHAnsi" w:cstheme="minorHAnsi"/>
          <w:lang w:val="en-AU"/>
        </w:rPr>
        <w:t>.</w:t>
      </w:r>
      <w:r w:rsidR="00A871F3" w:rsidRPr="00F15D89">
        <w:rPr>
          <w:rFonts w:asciiTheme="minorHAnsi" w:hAnsiTheme="minorHAnsi" w:cstheme="minorHAnsi"/>
          <w:lang w:val="en-AU"/>
        </w:rPr>
        <w:t xml:space="preserve"> </w:t>
      </w:r>
      <w:r w:rsidR="00253C14" w:rsidRPr="00F15D89">
        <w:rPr>
          <w:rFonts w:asciiTheme="minorHAnsi" w:hAnsiTheme="minorHAnsi" w:cstheme="minorHAnsi"/>
          <w:lang w:val="en-AU"/>
        </w:rPr>
        <w:t>Th</w:t>
      </w:r>
      <w:r w:rsidR="000928AB" w:rsidRPr="00F15D89">
        <w:rPr>
          <w:rFonts w:asciiTheme="minorHAnsi" w:hAnsiTheme="minorHAnsi" w:cstheme="minorHAnsi"/>
          <w:lang w:val="en-AU"/>
        </w:rPr>
        <w:t>ese</w:t>
      </w:r>
      <w:r w:rsidR="00253C14" w:rsidRPr="00F15D89">
        <w:rPr>
          <w:rFonts w:asciiTheme="minorHAnsi" w:hAnsiTheme="minorHAnsi" w:cstheme="minorHAnsi"/>
          <w:lang w:val="en-AU"/>
        </w:rPr>
        <w:t xml:space="preserve"> role</w:t>
      </w:r>
      <w:r w:rsidR="000928AB" w:rsidRPr="00F15D89">
        <w:rPr>
          <w:rFonts w:asciiTheme="minorHAnsi" w:hAnsiTheme="minorHAnsi" w:cstheme="minorHAnsi"/>
          <w:lang w:val="en-AU"/>
        </w:rPr>
        <w:t>s</w:t>
      </w:r>
      <w:r w:rsidR="00253C14" w:rsidRPr="00F15D89">
        <w:rPr>
          <w:rFonts w:asciiTheme="minorHAnsi" w:hAnsiTheme="minorHAnsi" w:cstheme="minorHAnsi"/>
          <w:lang w:val="en-AU"/>
        </w:rPr>
        <w:t xml:space="preserve"> include transferring energy to fish </w:t>
      </w:r>
      <w:r w:rsidR="00253C14"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PEVuZE5vdGU+PENpdGU+PEF1dGhvcj5DaGFtcGlvbjwvQXV0aG9yPjxZZWFyPjIwMTU8L1llYXI+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253C14" w:rsidRPr="00F15D89">
        <w:rPr>
          <w:rFonts w:asciiTheme="minorHAnsi" w:hAnsiTheme="minorHAnsi" w:cstheme="minorHAnsi"/>
          <w:lang w:val="en-AU"/>
        </w:rPr>
      </w:r>
      <w:r w:rsidR="00253C1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(Marquis et al. 2011; Champion et al. 2015)</w:t>
      </w:r>
      <w:r w:rsidR="00253C14" w:rsidRPr="00F15D89">
        <w:rPr>
          <w:rFonts w:asciiTheme="minorHAnsi" w:hAnsiTheme="minorHAnsi" w:cstheme="minorHAnsi"/>
          <w:lang w:val="en-AU"/>
        </w:rPr>
        <w:fldChar w:fldCharType="end"/>
      </w:r>
      <w:r w:rsidR="00253C14" w:rsidRPr="00F15D89">
        <w:rPr>
          <w:rFonts w:asciiTheme="minorHAnsi" w:hAnsiTheme="minorHAnsi" w:cstheme="minorHAnsi"/>
          <w:lang w:val="en-AU"/>
        </w:rPr>
        <w:t xml:space="preserve"> as well as linking the benthic and pelagic zones. </w:t>
      </w:r>
      <w:r w:rsidR="00F845D2" w:rsidRPr="00F15D89">
        <w:rPr>
          <w:rFonts w:asciiTheme="minorHAnsi" w:hAnsiTheme="minorHAnsi" w:cstheme="minorHAnsi"/>
          <w:lang w:val="en-AU"/>
        </w:rPr>
        <w:t xml:space="preserve">It has been estimated that zooplankton support up to 53 % of fish biomass on temperate coastal reefs </w:t>
      </w:r>
      <w:r w:rsidR="00F845D2"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PEVuZE5vdGU+PENpdGU+PEF1dGhvcj5UcnVvbmc8L0F1dGhvcj48WWVhcj4yMDE3PC9ZZWFyPjxS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F845D2" w:rsidRPr="00F15D89">
        <w:rPr>
          <w:rFonts w:asciiTheme="minorHAnsi" w:hAnsiTheme="minorHAnsi" w:cstheme="minorHAnsi"/>
          <w:lang w:val="en-AU"/>
        </w:rPr>
      </w:r>
      <w:r w:rsidR="00F845D2"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(Truong et al. 2017)</w:t>
      </w:r>
      <w:r w:rsidR="00F845D2" w:rsidRPr="00F15D89">
        <w:rPr>
          <w:rFonts w:asciiTheme="minorHAnsi" w:hAnsiTheme="minorHAnsi" w:cstheme="minorHAnsi"/>
          <w:lang w:val="en-AU"/>
        </w:rPr>
        <w:fldChar w:fldCharType="end"/>
      </w:r>
      <w:r w:rsidR="00F845D2" w:rsidRPr="00F15D89">
        <w:rPr>
          <w:rFonts w:asciiTheme="minorHAnsi" w:hAnsiTheme="minorHAnsi" w:cstheme="minorHAnsi"/>
          <w:lang w:val="en-AU"/>
        </w:rPr>
        <w:t>.</w:t>
      </w:r>
      <w:r w:rsidR="008D27F6" w:rsidRPr="00F15D89">
        <w:rPr>
          <w:rFonts w:asciiTheme="minorHAnsi" w:hAnsiTheme="minorHAnsi" w:cstheme="minorHAnsi"/>
          <w:lang w:val="en-AU"/>
        </w:rPr>
        <w:t xml:space="preserve"> </w:t>
      </w:r>
      <w:commentRangeStart w:id="27"/>
      <w:ins w:id="28" w:author="Peter Yates" w:date="2020-05-14T18:20:00Z">
        <w:r w:rsidR="00307499">
          <w:rPr>
            <w:rFonts w:asciiTheme="minorHAnsi" w:hAnsiTheme="minorHAnsi" w:cstheme="minorHAnsi"/>
            <w:lang w:val="en-AU"/>
          </w:rPr>
          <w:t>P</w:t>
        </w:r>
        <w:r w:rsidR="00307499" w:rsidRPr="00307499">
          <w:rPr>
            <w:rFonts w:asciiTheme="minorHAnsi" w:hAnsiTheme="minorHAnsi" w:cstheme="minorHAnsi"/>
            <w:lang w:val="en-AU"/>
          </w:rPr>
          <w:t xml:space="preserve">redator-prey interactions </w:t>
        </w:r>
        <w:commentRangeEnd w:id="27"/>
        <w:r w:rsidR="00307499">
          <w:rPr>
            <w:rStyle w:val="CommentReference"/>
            <w:rFonts w:eastAsia="Calibri"/>
          </w:rPr>
          <w:commentReference w:id="27"/>
        </w:r>
      </w:ins>
      <w:ins w:id="29" w:author="Peter Yates" w:date="2020-05-14T18:21:00Z">
        <w:r w:rsidR="00307499">
          <w:rPr>
            <w:rFonts w:asciiTheme="minorHAnsi" w:hAnsiTheme="minorHAnsi" w:cstheme="minorHAnsi"/>
            <w:lang w:val="en-AU"/>
          </w:rPr>
          <w:t xml:space="preserve"> among zooplankton </w:t>
        </w:r>
      </w:ins>
      <w:ins w:id="30" w:author="Peter Yates" w:date="2020-05-14T18:20:00Z">
        <w:r w:rsidR="00307499" w:rsidRPr="00307499">
          <w:rPr>
            <w:rFonts w:asciiTheme="minorHAnsi" w:hAnsiTheme="minorHAnsi" w:cstheme="minorHAnsi"/>
            <w:lang w:val="en-AU"/>
          </w:rPr>
          <w:t xml:space="preserve">are usually driven by body size </w:t>
        </w:r>
        <w:r w:rsidR="00307499">
          <w:rPr>
            <w:rFonts w:asciiTheme="minorHAnsi" w:hAnsiTheme="minorHAnsi" w:cstheme="minorHAnsi"/>
            <w:lang w:val="en-AU"/>
          </w:rPr>
          <w:t>w</w:t>
        </w:r>
      </w:ins>
      <w:del w:id="31" w:author="Peter Yates" w:date="2020-05-14T18:20:00Z">
        <w:r w:rsidR="00D62A3F" w:rsidRPr="00F15D89" w:rsidDel="00307499">
          <w:rPr>
            <w:rFonts w:asciiTheme="minorHAnsi" w:hAnsiTheme="minorHAnsi" w:cstheme="minorHAnsi"/>
            <w:lang w:val="en-AU"/>
          </w:rPr>
          <w:delText>W</w:delText>
        </w:r>
      </w:del>
      <w:r w:rsidR="00D62A3F" w:rsidRPr="00F15D89">
        <w:rPr>
          <w:rFonts w:asciiTheme="minorHAnsi" w:hAnsiTheme="minorHAnsi" w:cstheme="minorHAnsi"/>
          <w:lang w:val="en-AU"/>
        </w:rPr>
        <w:t xml:space="preserve">ithin coastal pelagic ecosystems, </w:t>
      </w:r>
      <w:del w:id="32" w:author="Peter Yates" w:date="2020-05-14T18:20:00Z">
        <w:r w:rsidR="00D62A3F" w:rsidRPr="00F15D89" w:rsidDel="00307499">
          <w:rPr>
            <w:rFonts w:asciiTheme="minorHAnsi" w:hAnsiTheme="minorHAnsi" w:cstheme="minorHAnsi"/>
            <w:lang w:val="en-AU"/>
          </w:rPr>
          <w:delText xml:space="preserve">predator-prey interactions are usually driven by size </w:delText>
        </w:r>
      </w:del>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&lt;EndNote&gt;&lt;Cite&gt;&lt;Author&gt;Barnes&lt;/Author&gt;&lt;Year&gt;2010&lt;/Year&gt;&lt;RecNum&gt;303&lt;/RecNum&gt;&lt;DisplayText&gt;(Barnes et al. 2010)&lt;/DisplayText&gt;&lt;record&gt;&lt;rec-number&gt;303&lt;/rec-number&gt;&lt;foreign-keys&gt;&lt;key app="EN" db-id="rdxddr0f3fperrezrxj5tr9952w22spd092z" timestamp="1581294187"&gt;303&lt;/key&gt;&lt;/foreign-keys&gt;&lt;ref-type name="Journal Article"&gt;17&lt;/ref-type&gt;&lt;contributors&gt;&lt;authors&gt;&lt;author&gt;Barnes, Carolyn&lt;/author&gt;&lt;author&gt;Maxwell, David&lt;/author&gt;&lt;author&gt;Reuman, Daniel C.&lt;/author&gt;&lt;author&gt;Jennings, Simon&lt;/author&gt;&lt;/authors&gt;&lt;/contributors&gt;&lt;titles&gt;&lt;title&gt;Global patterns in predator–prey size relationships reveal size dependency of trophic transfer efficiency&lt;/title&gt;&lt;secondary-title&gt;Ecology&lt;/secondary-title&gt;&lt;/titles&gt;&lt;periodical&gt;&lt;full-title&gt;Ecology&lt;/full-title&gt;&lt;/periodical&gt;&lt;pages&gt;222-232&lt;/pages&gt;&lt;volume&gt;91&lt;/volume&gt;&lt;number&gt;1&lt;/number&gt;&lt;dates&gt;&lt;year&gt;2010&lt;/year&gt;&lt;/dates&gt;&lt;isbn&gt;0012-9658&lt;/isbn&gt;&lt;urls&gt;&lt;related-urls&gt;&lt;url&gt;https://esajournals.onlinelibrary.wiley.com/doi/abs/10.1890/08-2061.1&lt;/url&gt;&lt;/related-urls&gt;&lt;/urls&gt;&lt;electronic-resource-num&gt;10.1890/08-2061.1&lt;/electronic-resource-num&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(Barnes et al. 2010)</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By focusing on the size distribution of the zooplankton community, complex species-specific dynamics can be simplified. One method of </w:t>
      </w:r>
      <w:proofErr w:type="spellStart"/>
      <w:r w:rsidR="00D62A3F" w:rsidRPr="00F15D89">
        <w:rPr>
          <w:rFonts w:asciiTheme="minorHAnsi" w:hAnsiTheme="minorHAnsi" w:cstheme="minorHAnsi"/>
          <w:lang w:val="en-AU"/>
        </w:rPr>
        <w:t>analyzing</w:t>
      </w:r>
      <w:proofErr w:type="spellEnd"/>
      <w:r w:rsidR="00D62A3F" w:rsidRPr="00F15D89">
        <w:rPr>
          <w:rFonts w:asciiTheme="minorHAnsi" w:hAnsiTheme="minorHAnsi" w:cstheme="minorHAnsi"/>
          <w:lang w:val="en-AU"/>
        </w:rPr>
        <w:t xml:space="preserve"> </w:t>
      </w:r>
      <w:ins w:id="33" w:author="Baird, Mark (O&amp;A, Hobart)" w:date="2020-05-17T17:24:00Z">
        <w:r w:rsidR="00C96F71">
          <w:rPr>
            <w:rFonts w:asciiTheme="minorHAnsi" w:hAnsiTheme="minorHAnsi" w:cstheme="minorHAnsi"/>
            <w:lang w:val="en-AU"/>
          </w:rPr>
          <w:t>community</w:t>
        </w:r>
      </w:ins>
      <w:del w:id="34" w:author="Baird, Mark (O&amp;A, Hobart)" w:date="2020-05-17T17:24:00Z">
        <w:r w:rsidR="00D62A3F" w:rsidRPr="00F15D89" w:rsidDel="00C96F71">
          <w:rPr>
            <w:rFonts w:asciiTheme="minorHAnsi" w:hAnsiTheme="minorHAnsi" w:cstheme="minorHAnsi"/>
            <w:lang w:val="en-AU"/>
          </w:rPr>
          <w:delText>the</w:delText>
        </w:r>
      </w:del>
      <w:r w:rsidR="00D62A3F" w:rsidRPr="00F15D89">
        <w:rPr>
          <w:rFonts w:asciiTheme="minorHAnsi" w:hAnsiTheme="minorHAnsi" w:cstheme="minorHAnsi"/>
          <w:lang w:val="en-AU"/>
        </w:rPr>
        <w:t xml:space="preserve"> size structure is </w:t>
      </w:r>
      <w:del w:id="35" w:author="Baird, Mark (O&amp;A, Hobart)" w:date="2020-05-17T17:24:00Z">
        <w:r w:rsidR="00D62A3F" w:rsidRPr="00F15D89" w:rsidDel="00C96F71">
          <w:rPr>
            <w:rFonts w:asciiTheme="minorHAnsi" w:hAnsiTheme="minorHAnsi" w:cstheme="minorHAnsi"/>
            <w:lang w:val="en-AU"/>
          </w:rPr>
          <w:delText>through</w:delText>
        </w:r>
      </w:del>
      <w:r w:rsidR="00D62A3F" w:rsidRPr="00F15D89">
        <w:rPr>
          <w:rFonts w:asciiTheme="minorHAnsi" w:hAnsiTheme="minorHAnsi" w:cstheme="minorHAnsi"/>
          <w:lang w:val="en-AU"/>
        </w:rPr>
        <w:t xml:space="preserve"> the normalized biomass size spectrum, which uses simple metrics to quantify a community </w:t>
      </w:r>
      <w:r w:rsidR="00D62A3F" w:rsidRPr="00F15D89">
        <w:rPr>
          <w:rFonts w:asciiTheme="minorHAnsi" w:hAnsiTheme="minorHAnsi" w:cstheme="minorHAnsi"/>
          <w:lang w:val="en-AU"/>
        </w:rPr>
        <w:fldChar w:fldCharType="begin"/>
      </w:r>
      <w:r w:rsidR="00D62A3F" w:rsidRPr="00F15D89">
        <w:rPr>
          <w:rFonts w:asciiTheme="minorHAnsi" w:hAnsiTheme="minorHAnsi" w:cstheme="minorHAnsi"/>
          <w:lang w:val="en-AU"/>
        </w:rPr>
        <w:instrText xml:space="preserve"> ADDIN EN.CITE &lt;EndNote&gt;&lt;Cite&gt;&lt;Author&gt;Kerr&lt;/Author&gt;&lt;Year&gt;2001&lt;/Year&gt;&lt;RecNum&gt;302&lt;/RecNum&gt;&lt;DisplayText&gt;(Kerr and Dickie 2001)&lt;/DisplayText&gt;&lt;record&gt;&lt;rec-number&gt;302&lt;/rec-number&gt;&lt;foreign-keys&gt;&lt;key app="EN" db-id="rdxddr0f3fperrezrxj5tr9952w22spd092z" timestamp="1581293628"&gt;302&lt;/key&gt;&lt;/foreign-keys&gt;&lt;ref-type name="Book"&gt;6&lt;/ref-type&gt;&lt;contributors&gt;&lt;authors&gt;&lt;author&gt;Kerr, Stephen R&lt;/author&gt;&lt;author&gt;Dickie, Lloyd Merlin&lt;/author&gt;&lt;/authors&gt;&lt;/contributors&gt;&lt;titles&gt;&lt;title&gt;The biomass spectrum: a predator-prey theory of aquatic production&lt;/title&gt;&lt;/titles&gt;&lt;dates&gt;&lt;year&gt;2001&lt;/year&gt;&lt;/dates&gt;&lt;publisher&gt;Columbia University Press&lt;/publisher&gt;&lt;isbn&gt;0231507348&lt;/isbn&gt;&lt;urls&gt;&lt;/urls&gt;&lt;/record&gt;&lt;/Cite&gt;&lt;/EndNote&gt;</w:instrText>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(Kerr and Dickie 2001)</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Using a linear fit of normalized biomasses in logarithmically equal size bins, the structure of the zooplankton community is quantified, with a general overall slope of -1 observed in the open sea </w:t>
      </w:r>
      <w:commentRangeStart w:id="36"/>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w:t>
      </w:r>
      <w:ins w:id="37" w:author="Baird, Mark (O&amp;A, Hobart)" w:date="2020-05-17T17:25:00Z">
        <w:r w:rsidR="00C96F71">
          <w:rPr>
            <w:rFonts w:asciiTheme="minorHAnsi" w:hAnsiTheme="minorHAnsi" w:cstheme="minorHAnsi"/>
            <w:noProof/>
            <w:lang w:val="en-AU"/>
          </w:rPr>
          <w:t xml:space="preserve">Sheldon, 1972; </w:t>
        </w:r>
      </w:ins>
      <w:r w:rsidR="00D62A3F" w:rsidRPr="00F15D89">
        <w:rPr>
          <w:rFonts w:asciiTheme="minorHAnsi" w:hAnsiTheme="minorHAnsi" w:cstheme="minorHAnsi"/>
          <w:noProof/>
          <w:lang w:val="en-AU"/>
        </w:rPr>
        <w:t>Baird et al. 2008)</w:t>
      </w:r>
      <w:r w:rsidR="00D62A3F" w:rsidRPr="00F15D89">
        <w:rPr>
          <w:rFonts w:asciiTheme="minorHAnsi" w:hAnsiTheme="minorHAnsi" w:cstheme="minorHAnsi"/>
          <w:lang w:val="en-AU"/>
        </w:rPr>
        <w:fldChar w:fldCharType="end"/>
      </w:r>
      <w:commentRangeEnd w:id="36"/>
      <w:r w:rsidR="00C96F71">
        <w:rPr>
          <w:rStyle w:val="CommentReference"/>
          <w:rFonts w:eastAsia="Calibri"/>
        </w:rPr>
        <w:commentReference w:id="36"/>
      </w:r>
      <w:r w:rsidR="00D62A3F" w:rsidRPr="00F15D89">
        <w:rPr>
          <w:rFonts w:asciiTheme="minorHAnsi" w:hAnsiTheme="minorHAnsi" w:cstheme="minorHAnsi"/>
          <w:lang w:val="en-AU"/>
        </w:rPr>
        <w:t xml:space="preserve">. A steeper slope with </w:t>
      </w:r>
      <w:ins w:id="38" w:author="Baird, Mark (O&amp;A, Hobart)" w:date="2020-05-17T17:26:00Z">
        <w:r w:rsidR="00B860F8">
          <w:rPr>
            <w:rFonts w:asciiTheme="minorHAnsi" w:hAnsiTheme="minorHAnsi" w:cstheme="minorHAnsi"/>
            <w:lang w:val="en-AU"/>
          </w:rPr>
          <w:t xml:space="preserve">a </w:t>
        </w:r>
      </w:ins>
      <w:r w:rsidR="00D62A3F" w:rsidRPr="00F15D89">
        <w:rPr>
          <w:rFonts w:asciiTheme="minorHAnsi" w:hAnsiTheme="minorHAnsi" w:cstheme="minorHAnsi"/>
          <w:lang w:val="en-AU"/>
        </w:rPr>
        <w:t xml:space="preserve">large </w:t>
      </w:r>
      <w:ins w:id="39" w:author="Baird, Mark (O&amp;A, Hobart)" w:date="2020-05-17T17:26:00Z">
        <w:r w:rsidR="00B860F8">
          <w:rPr>
            <w:rFonts w:asciiTheme="minorHAnsi" w:hAnsiTheme="minorHAnsi" w:cstheme="minorHAnsi"/>
            <w:lang w:val="en-AU"/>
          </w:rPr>
          <w:t>fraction</w:t>
        </w:r>
      </w:ins>
      <w:del w:id="40" w:author="Baird, Mark (O&amp;A, Hobart)" w:date="2020-05-17T17:26:00Z">
        <w:r w:rsidR="00D62A3F" w:rsidRPr="00F15D89" w:rsidDel="00B860F8">
          <w:rPr>
            <w:rFonts w:asciiTheme="minorHAnsi" w:hAnsiTheme="minorHAnsi" w:cstheme="minorHAnsi"/>
            <w:lang w:val="en-AU"/>
          </w:rPr>
          <w:delText>amounts</w:delText>
        </w:r>
      </w:del>
      <w:r w:rsidR="00D62A3F" w:rsidRPr="00F15D89">
        <w:rPr>
          <w:rFonts w:asciiTheme="minorHAnsi" w:hAnsiTheme="minorHAnsi" w:cstheme="minorHAnsi"/>
          <w:lang w:val="en-AU"/>
        </w:rPr>
        <w:t xml:space="preserve"> of small particles generally infers higher production while a shallow slope often represents lower predation and less ‘top-down’ pressure </w: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 </w:instrText>
      </w:r>
      <w:r w:rsidR="00D62A3F" w:rsidRPr="00F15D89">
        <w:rPr>
          <w:rFonts w:asciiTheme="minorHAnsi" w:hAnsiTheme="minorHAnsi" w:cstheme="minorHAnsi"/>
          <w:lang w:val="en-AU"/>
        </w:rPr>
        <w:fldChar w:fldCharType="begin">
          <w:fldData xml:space="preserve">PEVuZE5vdGU+PENpdGU+PEF1dGhvcj5CbGFuY2hhcmQ8L0F1dGhvcj48WWVhcj4yMDE3PC9ZZWFy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</w:fldData>
        </w:fldChar>
      </w:r>
      <w:r w:rsidR="00D62A3F" w:rsidRPr="00F15D89">
        <w:rPr>
          <w:rFonts w:asciiTheme="minorHAnsi" w:hAnsiTheme="minorHAnsi" w:cstheme="minorHAnsi"/>
          <w:lang w:val="en-AU"/>
        </w:rPr>
        <w:instrText xml:space="preserve"> ADDIN EN.CITE.DATA </w:instrText>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r>
      <w:r w:rsidR="00D62A3F" w:rsidRPr="00F15D89">
        <w:rPr>
          <w:rFonts w:asciiTheme="minorHAnsi" w:hAnsiTheme="minorHAnsi" w:cstheme="minorHAnsi"/>
          <w:lang w:val="en-AU"/>
        </w:rPr>
        <w:fldChar w:fldCharType="separate"/>
      </w:r>
      <w:r w:rsidR="00D62A3F" w:rsidRPr="00F15D89">
        <w:rPr>
          <w:rFonts w:asciiTheme="minorHAnsi" w:hAnsiTheme="minorHAnsi" w:cstheme="minorHAnsi"/>
          <w:noProof/>
          <w:lang w:val="en-AU"/>
        </w:rPr>
        <w:t>(Moore and Suthers 2006; Blanchard et al. 2017)</w:t>
      </w:r>
      <w:r w:rsidR="00D62A3F" w:rsidRPr="00F15D89">
        <w:rPr>
          <w:rFonts w:asciiTheme="minorHAnsi" w:hAnsiTheme="minorHAnsi" w:cstheme="minorHAnsi"/>
          <w:lang w:val="en-AU"/>
        </w:rPr>
        <w:fldChar w:fldCharType="end"/>
      </w:r>
      <w:r w:rsidR="00D62A3F" w:rsidRPr="00F15D89">
        <w:rPr>
          <w:rFonts w:asciiTheme="minorHAnsi" w:hAnsiTheme="minorHAnsi" w:cstheme="minorHAnsi"/>
          <w:lang w:val="en-AU"/>
        </w:rPr>
        <w:t xml:space="preserve">. </w:t>
      </w:r>
    </w:p>
    <w:p w14:paraId="138F8AF4" w14:textId="52651C4D" w:rsidR="00AB7ACF" w:rsidRPr="00F15D89" w:rsidRDefault="00D62A3F"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Z</w:t>
      </w:r>
      <w:r w:rsidR="00E35486" w:rsidRPr="00F15D89">
        <w:rPr>
          <w:rFonts w:asciiTheme="minorHAnsi" w:hAnsiTheme="minorHAnsi" w:cstheme="minorHAnsi"/>
          <w:lang w:val="en-AU"/>
        </w:rPr>
        <w:t>ooplankton are not distributed uniformly across continental shel</w:t>
      </w:r>
      <w:r w:rsidR="008D27F6" w:rsidRPr="00F15D89">
        <w:rPr>
          <w:rFonts w:asciiTheme="minorHAnsi" w:hAnsiTheme="minorHAnsi" w:cstheme="minorHAnsi"/>
          <w:lang w:val="en-AU"/>
        </w:rPr>
        <w:t>ves</w:t>
      </w:r>
      <w:r w:rsidR="00E35486" w:rsidRPr="00F15D89">
        <w:rPr>
          <w:rFonts w:asciiTheme="minorHAnsi" w:hAnsiTheme="minorHAnsi" w:cstheme="minorHAnsi"/>
          <w:lang w:val="en-AU"/>
        </w:rPr>
        <w:t xml:space="preserve"> with oceanographic features a key factor in the</w:t>
      </w:r>
      <w:r w:rsidR="008D27F6" w:rsidRPr="00F15D89">
        <w:rPr>
          <w:rFonts w:asciiTheme="minorHAnsi" w:hAnsiTheme="minorHAnsi" w:cstheme="minorHAnsi"/>
          <w:lang w:val="en-AU"/>
        </w:rPr>
        <w:t>ir</w:t>
      </w:r>
      <w:r w:rsidR="00E35486" w:rsidRPr="00F15D89">
        <w:rPr>
          <w:rFonts w:asciiTheme="minorHAnsi" w:hAnsiTheme="minorHAnsi" w:cstheme="minorHAnsi"/>
          <w:lang w:val="en-AU"/>
        </w:rPr>
        <w:t xml:space="preserve"> distribution</w:t>
      </w:r>
      <w:ins w:id="41" w:author="Peter Yates" w:date="2020-05-14T18:22:00Z">
        <w:r w:rsidR="00307499">
          <w:rPr>
            <w:rFonts w:asciiTheme="minorHAnsi" w:hAnsiTheme="minorHAnsi" w:cstheme="minorHAnsi"/>
            <w:lang w:val="en-AU"/>
          </w:rPr>
          <w:t xml:space="preserve"> (REF)</w:t>
        </w:r>
      </w:ins>
      <w:r w:rsidR="00E35486" w:rsidRPr="00F15D89">
        <w:rPr>
          <w:rFonts w:asciiTheme="minorHAnsi" w:hAnsiTheme="minorHAnsi" w:cstheme="minorHAnsi"/>
          <w:lang w:val="en-AU"/>
        </w:rPr>
        <w:t xml:space="preserve">. </w:t>
      </w:r>
      <w:r w:rsidR="00AC0C00" w:rsidRPr="00F15D89">
        <w:rPr>
          <w:rFonts w:asciiTheme="minorHAnsi" w:hAnsiTheme="minorHAnsi" w:cstheme="minorHAnsi"/>
          <w:lang w:val="en-AU"/>
        </w:rPr>
        <w:t>The distribution of zooplankton</w:t>
      </w:r>
      <w:r w:rsidR="00E35486" w:rsidRPr="00F15D89">
        <w:rPr>
          <w:rFonts w:asciiTheme="minorHAnsi" w:hAnsiTheme="minorHAnsi" w:cstheme="minorHAnsi"/>
          <w:lang w:val="en-AU"/>
        </w:rPr>
        <w:t xml:space="preserve"> </w:t>
      </w:r>
      <w:r w:rsidR="00AB7ACF" w:rsidRPr="00F15D89">
        <w:rPr>
          <w:rFonts w:asciiTheme="minorHAnsi" w:hAnsiTheme="minorHAnsi" w:cstheme="minorHAnsi"/>
          <w:lang w:val="en-AU"/>
        </w:rPr>
        <w:t>is the result of a number of factors</w:t>
      </w:r>
      <w:r w:rsidR="00C80C12" w:rsidRPr="00F15D89">
        <w:rPr>
          <w:rFonts w:asciiTheme="minorHAnsi" w:hAnsiTheme="minorHAnsi" w:cstheme="minorHAnsi"/>
          <w:lang w:val="en-AU"/>
        </w:rPr>
        <w:t xml:space="preserve"> including</w:t>
      </w:r>
      <w:r w:rsidR="00AB7ACF" w:rsidRPr="00F15D89">
        <w:rPr>
          <w:rFonts w:asciiTheme="minorHAnsi" w:hAnsiTheme="minorHAnsi" w:cstheme="minorHAnsi"/>
          <w:lang w:val="en-AU"/>
        </w:rPr>
        <w:t xml:space="preserve"> physical mechanism</w:t>
      </w:r>
      <w:r w:rsidR="00E35486" w:rsidRPr="00F15D89">
        <w:rPr>
          <w:rFonts w:asciiTheme="minorHAnsi" w:hAnsiTheme="minorHAnsi" w:cstheme="minorHAnsi"/>
          <w:lang w:val="en-AU"/>
        </w:rPr>
        <w:t>s</w:t>
      </w:r>
      <w:r w:rsidR="00AB7ACF" w:rsidRPr="00F15D89">
        <w:rPr>
          <w:rFonts w:asciiTheme="minorHAnsi" w:hAnsiTheme="minorHAnsi" w:cstheme="minorHAnsi"/>
          <w:lang w:val="en-AU"/>
        </w:rPr>
        <w:t xml:space="preserve"> </w:t>
      </w:r>
      <w:r w:rsidR="00C80C12" w:rsidRPr="00F15D89">
        <w:rPr>
          <w:rFonts w:asciiTheme="minorHAnsi" w:hAnsiTheme="minorHAnsi" w:cstheme="minorHAnsi"/>
          <w:lang w:val="en-AU"/>
        </w:rPr>
        <w:t>such as</w:t>
      </w:r>
      <w:r w:rsidR="00AB7ACF" w:rsidRPr="00F15D89">
        <w:rPr>
          <w:rFonts w:asciiTheme="minorHAnsi" w:hAnsiTheme="minorHAnsi" w:cstheme="minorHAnsi"/>
          <w:lang w:val="en-AU"/>
        </w:rPr>
        <w:t xml:space="preserve"> transport and retention, biological factors including prey availability</w:t>
      </w:r>
      <w:r w:rsidR="003238FC" w:rsidRPr="00F15D89">
        <w:rPr>
          <w:rFonts w:asciiTheme="minorHAnsi" w:hAnsiTheme="minorHAnsi" w:cstheme="minorHAnsi"/>
          <w:lang w:val="en-AU"/>
        </w:rPr>
        <w:t xml:space="preserve"> and predator abundance</w:t>
      </w:r>
      <w:r w:rsidR="00AB7ACF" w:rsidRPr="00F15D89">
        <w:rPr>
          <w:rFonts w:asciiTheme="minorHAnsi" w:hAnsiTheme="minorHAnsi" w:cstheme="minorHAnsi"/>
          <w:lang w:val="en-AU"/>
        </w:rPr>
        <w:t xml:space="preserve"> as well as </w:t>
      </w:r>
      <w:proofErr w:type="spellStart"/>
      <w:r w:rsidR="00AB7ACF" w:rsidRPr="00F15D89">
        <w:rPr>
          <w:rFonts w:asciiTheme="minorHAnsi" w:hAnsiTheme="minorHAnsi" w:cstheme="minorHAnsi"/>
          <w:lang w:val="en-AU"/>
        </w:rPr>
        <w:t>behavior</w:t>
      </w:r>
      <w:proofErr w:type="spellEnd"/>
      <w:r w:rsidR="00AB7ACF" w:rsidRPr="00F15D89">
        <w:rPr>
          <w:rFonts w:asciiTheme="minorHAnsi" w:hAnsiTheme="minorHAnsi" w:cstheme="minorHAnsi"/>
          <w:lang w:val="en-AU"/>
        </w:rPr>
        <w:t xml:space="preserve"> of the zooplankton</w:t>
      </w:r>
      <w:r w:rsidR="009922F4" w:rsidRPr="00F15D89">
        <w:rPr>
          <w:rFonts w:asciiTheme="minorHAnsi" w:hAnsiTheme="minorHAnsi" w:cstheme="minorHAnsi"/>
          <w:lang w:val="en-AU"/>
        </w:rPr>
        <w:t xml:space="preserve"> </w:t>
      </w:r>
      <w:r w:rsidR="009922F4" w:rsidRPr="00F15D89">
        <w:rPr>
          <w:rFonts w:asciiTheme="minorHAnsi" w:hAnsiTheme="minorHAnsi" w:cstheme="minorHAnsi"/>
          <w:lang w:val="en-AU"/>
        </w:rPr>
        <w:fldChar w:fldCharType="begin"/>
      </w:r>
      <w:r w:rsidR="0070771F">
        <w:rPr>
          <w:rFonts w:asciiTheme="minorHAnsi" w:hAnsiTheme="minorHAnsi" w:cstheme="minorHAnsi"/>
          <w:lang w:val="en-AU"/>
        </w:rPr>
        <w:instrText xml:space="preserve"> ADDIN EN.CITE &lt;EndNote&gt;&lt;Cite&gt;&lt;Author&gt;Huntley&lt;/Author&gt;&lt;Year&gt;2000&lt;/Year&gt;&lt;RecNum&gt;19&lt;/RecNum&gt;&lt;DisplayText&gt;(Huntley et al. 2000)&lt;/DisplayText&gt;&lt;record&gt;&lt;rec-number&gt;19&lt;/rec-number&gt;&lt;foreign-keys&gt;&lt;key app="EN" db-id="rdxddr0f3fperrezrxj5tr9952w22spd092z" timestamp="1539655585"&gt;19&lt;/key&gt;&lt;/foreign-keys&gt;&lt;ref-type name="Journal Article"&gt;17&lt;/ref-type&gt;&lt;contributors&gt;&lt;authors&gt;&lt;author&gt;M. E. Huntley&lt;/author&gt;&lt;author&gt;A. GonzÃ</w:instrText>
      </w:r>
      <w:r w:rsidR="0070771F">
        <w:rPr>
          <w:rFonts w:ascii="Calibri" w:hAnsi="Calibri" w:cs="Calibri"/>
          <w:lang w:val="en-AU"/>
        </w:rPr>
        <w:instrText>ƒÂ¡</w:instrText>
      </w:r>
      <w:r w:rsidR="0070771F">
        <w:rPr>
          <w:rFonts w:asciiTheme="minorHAnsi" w:hAnsiTheme="minorHAnsi" w:cstheme="minorHAnsi"/>
          <w:lang w:val="en-AU"/>
        </w:rPr>
        <w:instrText>lez&lt;/author&gt;&lt;author&gt;Y. Zhu&lt;/author&gt;&lt;author&gt;M. Zhou&lt;/author&gt;&lt;author&gt;X. Irigoien&lt;/author&gt;&lt;/authors&gt;&lt;/contributors&gt;&lt;titles&gt;&lt;title&gt;Zooplankton dynamics in a mesoscale eddy-jet system off California&lt;/title&gt;&lt;secondary-title&gt;Marine Ecology Progress Series&lt;/secondary-title&gt;&lt;/titles&gt;&lt;periodical&gt;&lt;full-title&gt;Marine Ecology Progress Series&lt;/full-title&gt;&lt;/periodical&gt;&lt;pages&gt;165-178&lt;/pages&gt;&lt;volume&gt;201&lt;/volume&gt;&lt;dates&gt;&lt;year&gt;2000&lt;/year&gt;&lt;/dates&gt;&lt;urls&gt;&lt;related-urls&gt;&lt;url&gt;https://www.int-res.com/abstracts/meps/v201/p165-178/&lt;/url&gt;&lt;/related-urls&gt;&lt;/urls&gt;&lt;/record&gt;&lt;/Cite&gt;&lt;/EndNote&gt;</w:instrText>
      </w:r>
      <w:r w:rsidR="009922F4"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(Huntley et al. 2000)</w:t>
      </w:r>
      <w:r w:rsidR="009922F4" w:rsidRPr="00F15D89">
        <w:rPr>
          <w:rFonts w:asciiTheme="minorHAnsi" w:hAnsiTheme="minorHAnsi" w:cstheme="minorHAnsi"/>
          <w:lang w:val="en-AU"/>
        </w:rPr>
        <w:fldChar w:fldCharType="end"/>
      </w:r>
      <w:r w:rsidR="00AB7ACF" w:rsidRPr="00F15D89">
        <w:rPr>
          <w:rFonts w:asciiTheme="minorHAnsi" w:hAnsiTheme="minorHAnsi" w:cstheme="minorHAnsi"/>
          <w:lang w:val="en-AU"/>
        </w:rPr>
        <w:t>.</w:t>
      </w:r>
      <w:r w:rsidR="007E36E7" w:rsidRPr="00F15D89">
        <w:rPr>
          <w:rFonts w:asciiTheme="minorHAnsi" w:hAnsiTheme="minorHAnsi" w:cstheme="minorHAnsi"/>
          <w:lang w:val="en-AU"/>
        </w:rPr>
        <w:t xml:space="preserve"> In the southeast Atlantic it </w:t>
      </w:r>
      <w:r w:rsidR="00436479" w:rsidRPr="00F15D89">
        <w:rPr>
          <w:rFonts w:asciiTheme="minorHAnsi" w:hAnsiTheme="minorHAnsi" w:cstheme="minorHAnsi"/>
          <w:lang w:val="en-AU"/>
        </w:rPr>
        <w:t xml:space="preserve">was shown that the zooplankton community on the continental shelf had higher biomass and a steeper </w:t>
      </w:r>
      <w:r w:rsidR="00196D4E" w:rsidRPr="00F15D89">
        <w:rPr>
          <w:rFonts w:asciiTheme="minorHAnsi" w:hAnsiTheme="minorHAnsi" w:cstheme="minorHAnsi"/>
          <w:lang w:val="en-AU"/>
        </w:rPr>
        <w:t>Normalised Biomass Size Spectrum (</w:t>
      </w:r>
      <w:r w:rsidR="00436479" w:rsidRPr="00F15D89">
        <w:rPr>
          <w:rFonts w:asciiTheme="minorHAnsi" w:hAnsiTheme="minorHAnsi" w:cstheme="minorHAnsi"/>
          <w:lang w:val="en-AU"/>
        </w:rPr>
        <w:t>NBSS</w:t>
      </w:r>
      <w:r w:rsidR="00196D4E" w:rsidRPr="00F15D89">
        <w:rPr>
          <w:rFonts w:asciiTheme="minorHAnsi" w:hAnsiTheme="minorHAnsi" w:cstheme="minorHAnsi"/>
          <w:lang w:val="en-AU"/>
        </w:rPr>
        <w:t>)</w:t>
      </w:r>
      <w:r w:rsidR="00436479" w:rsidRPr="00F15D89">
        <w:rPr>
          <w:rFonts w:asciiTheme="minorHAnsi" w:hAnsiTheme="minorHAnsi" w:cstheme="minorHAnsi"/>
          <w:lang w:val="en-AU"/>
        </w:rPr>
        <w:t xml:space="preserve"> slope compared to the offshore oceanic stations </w:t>
      </w:r>
      <w:r w:rsidR="00436479" w:rsidRPr="00F15D89">
        <w:rPr>
          <w:rFonts w:asciiTheme="minorHAnsi" w:hAnsiTheme="minorHAnsi" w:cstheme="minorHAnsi"/>
          <w:lang w:val="en-AU"/>
        </w:rPr>
        <w:lastRenderedPageBreak/>
        <w:t xml:space="preserve">which were typically more vertically stratified </w:t>
      </w:r>
      <w:r w:rsidR="00FA4EB5"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A4EB5"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2013)</w:t>
      </w:r>
      <w:r w:rsidR="00FA4EB5" w:rsidRPr="00F15D89">
        <w:rPr>
          <w:rFonts w:asciiTheme="minorHAnsi" w:hAnsiTheme="minorHAnsi" w:cstheme="minorHAnsi"/>
          <w:lang w:val="en-AU"/>
        </w:rPr>
        <w:fldChar w:fldCharType="end"/>
      </w:r>
      <w:r w:rsidR="00436479" w:rsidRPr="00F15D89">
        <w:rPr>
          <w:rFonts w:asciiTheme="minorHAnsi" w:hAnsiTheme="minorHAnsi" w:cstheme="minorHAnsi"/>
          <w:lang w:val="en-AU"/>
        </w:rPr>
        <w:t>.</w:t>
      </w:r>
      <w:r w:rsidR="0012564A" w:rsidRPr="00F15D89">
        <w:rPr>
          <w:rFonts w:asciiTheme="minorHAnsi" w:hAnsiTheme="minorHAnsi" w:cstheme="minorHAnsi"/>
          <w:lang w:val="en-AU"/>
        </w:rPr>
        <w:t xml:space="preserve"> </w:t>
      </w:r>
      <w:r w:rsidR="006A27E3" w:rsidRPr="00F15D89">
        <w:rPr>
          <w:rFonts w:asciiTheme="minorHAnsi" w:hAnsiTheme="minorHAnsi" w:cstheme="minorHAnsi"/>
          <w:lang w:val="en-AU"/>
        </w:rPr>
        <w:t xml:space="preserve">This is </w:t>
      </w:r>
      <w:r w:rsidR="001E3923" w:rsidRPr="00F15D89">
        <w:rPr>
          <w:rFonts w:asciiTheme="minorHAnsi" w:hAnsiTheme="minorHAnsi" w:cstheme="minorHAnsi"/>
          <w:lang w:val="en-AU"/>
        </w:rPr>
        <w:t xml:space="preserve">similar to </w:t>
      </w:r>
      <w:del w:id="42" w:author="Baird, Mark (O&amp;A, Hobart)" w:date="2020-05-17T17:28:00Z">
        <w:r w:rsidR="001E3923" w:rsidRPr="00F15D89" w:rsidDel="00B860F8">
          <w:rPr>
            <w:rFonts w:asciiTheme="minorHAnsi" w:hAnsiTheme="minorHAnsi" w:cstheme="minorHAnsi"/>
            <w:lang w:val="en-AU"/>
          </w:rPr>
          <w:delText xml:space="preserve">studies </w:delText>
        </w:r>
        <w:r w:rsidR="00EE3E2B" w:rsidRPr="00F15D89" w:rsidDel="00B860F8">
          <w:rPr>
            <w:rFonts w:asciiTheme="minorHAnsi" w:hAnsiTheme="minorHAnsi" w:cstheme="minorHAnsi"/>
            <w:lang w:val="en-AU"/>
          </w:rPr>
          <w:delText xml:space="preserve">in the </w:delText>
        </w:r>
      </w:del>
      <w:r w:rsidR="006A27E3" w:rsidRPr="00F15D89">
        <w:rPr>
          <w:rFonts w:asciiTheme="minorHAnsi" w:hAnsiTheme="minorHAnsi" w:cstheme="minorHAnsi"/>
          <w:lang w:val="en-AU"/>
        </w:rPr>
        <w:t>northeast Atlantic</w:t>
      </w:r>
      <w:r w:rsidR="00AC0C00" w:rsidRPr="00F15D89">
        <w:rPr>
          <w:rFonts w:asciiTheme="minorHAnsi" w:hAnsiTheme="minorHAnsi" w:cstheme="minorHAnsi"/>
          <w:lang w:val="en-AU"/>
        </w:rPr>
        <w:t xml:space="preserve"> where</w:t>
      </w:r>
      <w:r w:rsidR="00EE3E2B" w:rsidRPr="00F15D89">
        <w:rPr>
          <w:rFonts w:asciiTheme="minorHAnsi" w:hAnsiTheme="minorHAnsi" w:cstheme="minorHAnsi"/>
          <w:lang w:val="en-AU"/>
        </w:rPr>
        <w:t xml:space="preserve"> </w:t>
      </w:r>
      <w:ins w:id="43" w:author="Baird, Mark (O&amp;A, Hobart)" w:date="2020-05-17T17:28:00Z">
        <w:r w:rsidR="00B860F8">
          <w:rPr>
            <w:rFonts w:asciiTheme="minorHAnsi" w:hAnsiTheme="minorHAnsi" w:cstheme="minorHAnsi"/>
            <w:lang w:val="en-AU"/>
          </w:rPr>
          <w:t xml:space="preserve">studies have shown </w:t>
        </w:r>
      </w:ins>
      <w:r w:rsidR="00EE3E2B" w:rsidRPr="00F15D89">
        <w:rPr>
          <w:rFonts w:asciiTheme="minorHAnsi" w:hAnsiTheme="minorHAnsi" w:cstheme="minorHAnsi"/>
          <w:lang w:val="en-AU"/>
        </w:rPr>
        <w:t>high zooplankton biomasses and steeper NBSS were found in some but not all inshore regions with the majority of high productivity areas located along the French coastline with productivity and biomass decreasing in offshore areas</w:t>
      </w:r>
      <w:r w:rsidR="001E3923" w:rsidRPr="00F15D89">
        <w:rPr>
          <w:rFonts w:asciiTheme="minorHAnsi" w:hAnsiTheme="minorHAnsi" w:cstheme="minorHAnsi"/>
          <w:lang w:val="en-AU"/>
        </w:rPr>
        <w:t xml:space="preserve"> </w:t>
      </w:r>
      <w:r w:rsidR="001E3923"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1E3923" w:rsidRPr="00F15D89">
        <w:rPr>
          <w:rFonts w:asciiTheme="minorHAnsi" w:hAnsiTheme="minorHAnsi" w:cstheme="minorHAnsi"/>
          <w:lang w:val="en-AU"/>
        </w:rPr>
      </w:r>
      <w:r w:rsidR="001E3923"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1E3923" w:rsidRPr="00F15D89">
        <w:rPr>
          <w:rFonts w:asciiTheme="minorHAnsi" w:hAnsiTheme="minorHAnsi" w:cstheme="minorHAnsi"/>
          <w:lang w:val="en-AU"/>
        </w:rPr>
        <w:fldChar w:fldCharType="end"/>
      </w:r>
      <w:r w:rsidR="00EE3E2B" w:rsidRPr="00F15D89">
        <w:rPr>
          <w:rFonts w:asciiTheme="minorHAnsi" w:hAnsiTheme="minorHAnsi" w:cstheme="minorHAnsi"/>
          <w:lang w:val="en-AU"/>
        </w:rPr>
        <w:t>.</w:t>
      </w:r>
      <w:r w:rsidR="00C52A34" w:rsidRPr="00F15D89">
        <w:rPr>
          <w:rFonts w:asciiTheme="minorHAnsi" w:hAnsiTheme="minorHAnsi" w:cstheme="minorHAnsi"/>
          <w:lang w:val="en-AU"/>
        </w:rPr>
        <w:t xml:space="preserve"> </w:t>
      </w:r>
      <w:r w:rsidR="007D707C" w:rsidRPr="00F15D89">
        <w:rPr>
          <w:rFonts w:asciiTheme="minorHAnsi" w:hAnsiTheme="minorHAnsi" w:cstheme="minorHAnsi"/>
          <w:lang w:val="en-AU"/>
        </w:rPr>
        <w:t>This onshore</w:t>
      </w:r>
      <w:r w:rsidR="00AC0C00" w:rsidRPr="00F15D89">
        <w:rPr>
          <w:rFonts w:asciiTheme="minorHAnsi" w:hAnsiTheme="minorHAnsi" w:cstheme="minorHAnsi"/>
          <w:lang w:val="en-AU"/>
        </w:rPr>
        <w:t>-</w:t>
      </w:r>
      <w:r w:rsidR="007D707C" w:rsidRPr="00F15D89">
        <w:rPr>
          <w:rFonts w:asciiTheme="minorHAnsi" w:hAnsiTheme="minorHAnsi" w:cstheme="minorHAnsi"/>
          <w:lang w:val="en-AU"/>
        </w:rPr>
        <w:t xml:space="preserve">offshore gradient in biomass has also been observed in the southwest Atlantic where it was identified that </w:t>
      </w:r>
      <w:r w:rsidR="00C52A34" w:rsidRPr="00F15D89">
        <w:rPr>
          <w:rFonts w:asciiTheme="minorHAnsi" w:hAnsiTheme="minorHAnsi" w:cstheme="minorHAnsi"/>
          <w:lang w:val="en-AU"/>
        </w:rPr>
        <w:t>vertical distribution</w:t>
      </w:r>
      <w:r w:rsidR="007D707C" w:rsidRPr="00F15D89">
        <w:rPr>
          <w:rFonts w:asciiTheme="minorHAnsi" w:hAnsiTheme="minorHAnsi" w:cstheme="minorHAnsi"/>
          <w:lang w:val="en-AU"/>
        </w:rPr>
        <w:t>s</w:t>
      </w:r>
      <w:r w:rsidR="00C52A34" w:rsidRPr="00F15D89">
        <w:rPr>
          <w:rFonts w:asciiTheme="minorHAnsi" w:hAnsiTheme="minorHAnsi" w:cstheme="minorHAnsi"/>
          <w:lang w:val="en-AU"/>
        </w:rPr>
        <w:t xml:space="preserve"> of zooplankton on the continental shelf are likely related to water masses</w:t>
      </w:r>
      <w:r w:rsidR="007D707C" w:rsidRPr="00F15D89">
        <w:rPr>
          <w:rFonts w:asciiTheme="minorHAnsi" w:hAnsiTheme="minorHAnsi" w:cstheme="minorHAnsi"/>
          <w:lang w:val="en-AU"/>
        </w:rPr>
        <w:t xml:space="preserve"> </w:t>
      </w:r>
      <w:r w:rsidR="007D707C"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7D707C"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7D707C" w:rsidRPr="00F15D89">
        <w:rPr>
          <w:rFonts w:asciiTheme="minorHAnsi" w:hAnsiTheme="minorHAnsi" w:cstheme="minorHAnsi"/>
          <w:lang w:val="en-AU"/>
        </w:rPr>
        <w:fldChar w:fldCharType="end"/>
      </w:r>
      <w:r w:rsidR="00C52A34" w:rsidRPr="00F15D89">
        <w:rPr>
          <w:rFonts w:asciiTheme="minorHAnsi" w:hAnsiTheme="minorHAnsi" w:cstheme="minorHAnsi"/>
          <w:lang w:val="en-AU"/>
        </w:rPr>
        <w:t>.</w:t>
      </w:r>
      <w:r w:rsidR="00865E62" w:rsidRPr="00F15D89">
        <w:rPr>
          <w:rFonts w:asciiTheme="minorHAnsi" w:hAnsiTheme="minorHAnsi" w:cstheme="minorHAnsi"/>
          <w:lang w:val="en-AU"/>
        </w:rPr>
        <w:t xml:space="preserve"> Despite exploration of spatial patterns in zooplankton,</w:t>
      </w:r>
      <w:r w:rsidR="00C52A34" w:rsidRPr="00F15D89">
        <w:rPr>
          <w:rFonts w:asciiTheme="minorHAnsi" w:hAnsiTheme="minorHAnsi" w:cstheme="minorHAnsi"/>
          <w:lang w:val="en-AU"/>
        </w:rPr>
        <w:t xml:space="preserve"> </w:t>
      </w:r>
      <w:r w:rsidR="00865E62" w:rsidRPr="00F15D89">
        <w:rPr>
          <w:rFonts w:asciiTheme="minorHAnsi" w:hAnsiTheme="minorHAnsi" w:cstheme="minorHAnsi"/>
          <w:lang w:val="en-AU"/>
        </w:rPr>
        <w:t>f</w:t>
      </w:r>
      <w:r w:rsidR="00873D45" w:rsidRPr="00F15D89">
        <w:rPr>
          <w:rFonts w:asciiTheme="minorHAnsi" w:hAnsiTheme="minorHAnsi" w:cstheme="minorHAnsi"/>
          <w:lang w:val="en-AU"/>
        </w:rPr>
        <w:t>ew studies have examined patterns of zooplankton with depth on continental shel</w:t>
      </w:r>
      <w:ins w:id="44" w:author="Baird, Mark (O&amp;A, Hobart)" w:date="2020-05-17T17:30:00Z">
        <w:r w:rsidR="00B860F8">
          <w:rPr>
            <w:rFonts w:asciiTheme="minorHAnsi" w:hAnsiTheme="minorHAnsi" w:cstheme="minorHAnsi"/>
            <w:lang w:val="en-AU"/>
          </w:rPr>
          <w:t>ves</w:t>
        </w:r>
      </w:ins>
      <w:del w:id="45" w:author="Baird, Mark (O&amp;A, Hobart)" w:date="2020-05-17T17:30:00Z">
        <w:r w:rsidR="00873D45" w:rsidRPr="00F15D89" w:rsidDel="00B860F8">
          <w:rPr>
            <w:rFonts w:asciiTheme="minorHAnsi" w:hAnsiTheme="minorHAnsi" w:cstheme="minorHAnsi"/>
            <w:lang w:val="en-AU"/>
          </w:rPr>
          <w:delText>f</w:delText>
        </w:r>
        <w:r w:rsidR="00D82F4D" w:rsidRPr="00F15D89" w:rsidDel="00B860F8">
          <w:rPr>
            <w:rFonts w:asciiTheme="minorHAnsi" w:hAnsiTheme="minorHAnsi" w:cstheme="minorHAnsi"/>
            <w:lang w:val="en-AU"/>
          </w:rPr>
          <w:delText>s</w:delText>
        </w:r>
      </w:del>
      <w:r w:rsidR="00873D45" w:rsidRPr="00F15D89">
        <w:rPr>
          <w:rFonts w:asciiTheme="minorHAnsi" w:hAnsiTheme="minorHAnsi" w:cstheme="minorHAnsi"/>
          <w:lang w:val="en-AU"/>
        </w:rPr>
        <w:t xml:space="preserve">. </w:t>
      </w:r>
      <w:r w:rsidR="00C52A34" w:rsidRPr="00F15D89">
        <w:rPr>
          <w:rFonts w:asciiTheme="minorHAnsi" w:hAnsiTheme="minorHAnsi" w:cstheme="minorHAnsi"/>
          <w:lang w:val="en-AU"/>
        </w:rPr>
        <w:t xml:space="preserve">Off New York, during late summer it was observed that </w:t>
      </w:r>
      <w:r w:rsidR="00F7620B" w:rsidRPr="00F15D89">
        <w:rPr>
          <w:rFonts w:asciiTheme="minorHAnsi" w:hAnsiTheme="minorHAnsi" w:cstheme="minorHAnsi"/>
          <w:lang w:val="en-AU"/>
        </w:rPr>
        <w:t xml:space="preserve">vertical </w:t>
      </w:r>
      <w:r w:rsidR="00C52A34" w:rsidRPr="00F15D89">
        <w:rPr>
          <w:rFonts w:asciiTheme="minorHAnsi" w:hAnsiTheme="minorHAnsi" w:cstheme="minorHAnsi"/>
          <w:lang w:val="en-AU"/>
        </w:rPr>
        <w:t xml:space="preserve">zooplankton </w:t>
      </w:r>
      <w:r w:rsidR="00250C10" w:rsidRPr="00F15D89">
        <w:rPr>
          <w:rFonts w:asciiTheme="minorHAnsi" w:hAnsiTheme="minorHAnsi" w:cstheme="minorHAnsi"/>
          <w:lang w:val="en-AU"/>
        </w:rPr>
        <w:t xml:space="preserve">abundance </w:t>
      </w:r>
      <w:r w:rsidR="00F7620B" w:rsidRPr="00F15D89">
        <w:rPr>
          <w:rFonts w:asciiTheme="minorHAnsi" w:hAnsiTheme="minorHAnsi" w:cstheme="minorHAnsi"/>
          <w:lang w:val="en-AU"/>
        </w:rPr>
        <w:t xml:space="preserve">was strongly influenced by water mass with distinct zooplankton communities driven by a strong thermocline </w:t>
      </w:r>
      <w:r w:rsidR="00250C10" w:rsidRPr="00F15D89">
        <w:rPr>
          <w:rFonts w:asciiTheme="minorHAnsi" w:hAnsiTheme="minorHAnsi" w:cstheme="minorHAnsi"/>
          <w:lang w:val="en-AU"/>
        </w:rPr>
        <w:fldChar w:fldCharType="begin"/>
      </w:r>
      <w:r w:rsidR="00F7620B" w:rsidRPr="00F15D89">
        <w:rPr>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250C10" w:rsidRPr="00F15D89">
        <w:rPr>
          <w:rFonts w:asciiTheme="minorHAnsi" w:hAnsiTheme="minorHAnsi" w:cstheme="minorHAnsi"/>
          <w:lang w:val="en-AU"/>
        </w:rPr>
        <w:fldChar w:fldCharType="separate"/>
      </w:r>
      <w:r w:rsidR="00F7620B" w:rsidRPr="00F15D89">
        <w:rPr>
          <w:rFonts w:asciiTheme="minorHAnsi" w:hAnsiTheme="minorHAnsi" w:cstheme="minorHAnsi"/>
          <w:noProof/>
          <w:lang w:val="en-AU"/>
        </w:rPr>
        <w:t>(Turner and Dagg 1983)</w:t>
      </w:r>
      <w:r w:rsidR="00250C10" w:rsidRPr="00F15D89">
        <w:rPr>
          <w:rFonts w:asciiTheme="minorHAnsi" w:hAnsiTheme="minorHAnsi" w:cstheme="minorHAnsi"/>
          <w:lang w:val="en-AU"/>
        </w:rPr>
        <w:fldChar w:fldCharType="end"/>
      </w:r>
      <w:r w:rsidR="00250C10" w:rsidRPr="00F15D89">
        <w:rPr>
          <w:rFonts w:asciiTheme="minorHAnsi" w:hAnsiTheme="minorHAnsi" w:cstheme="minorHAnsi"/>
          <w:lang w:val="en-AU"/>
        </w:rPr>
        <w:t xml:space="preserve">. </w:t>
      </w:r>
      <w:r w:rsidR="001C4E68" w:rsidRPr="00F15D89">
        <w:rPr>
          <w:rFonts w:asciiTheme="minorHAnsi" w:hAnsiTheme="minorHAnsi" w:cstheme="minorHAnsi"/>
          <w:lang w:val="en-AU"/>
        </w:rPr>
        <w:t>This is contra</w:t>
      </w:r>
      <w:r w:rsidR="0050019D" w:rsidRPr="00F15D89">
        <w:rPr>
          <w:rFonts w:asciiTheme="minorHAnsi" w:hAnsiTheme="minorHAnsi" w:cstheme="minorHAnsi"/>
          <w:lang w:val="en-AU"/>
        </w:rPr>
        <w:t>s</w:t>
      </w:r>
      <w:r w:rsidR="001C4E68" w:rsidRPr="00F15D89">
        <w:rPr>
          <w:rFonts w:asciiTheme="minorHAnsi" w:hAnsiTheme="minorHAnsi" w:cstheme="minorHAnsi"/>
          <w:lang w:val="en-AU"/>
        </w:rPr>
        <w:t xml:space="preserve">ted by </w:t>
      </w:r>
      <w:r w:rsidR="008A6420" w:rsidRPr="00F15D89">
        <w:rPr>
          <w:rFonts w:asciiTheme="minorHAnsi" w:hAnsiTheme="minorHAnsi" w:cstheme="minorHAnsi"/>
          <w:lang w:val="en-AU"/>
        </w:rPr>
        <w:t>a winter study on the Abrolhos Bank</w:t>
      </w:r>
      <w:r w:rsidR="00214E00" w:rsidRPr="00F15D89">
        <w:rPr>
          <w:rFonts w:asciiTheme="minorHAnsi" w:hAnsiTheme="minorHAnsi" w:cstheme="minorHAnsi"/>
          <w:lang w:val="en-AU"/>
        </w:rPr>
        <w:t xml:space="preserve"> where</w:t>
      </w:r>
      <w:ins w:id="46" w:author="Peter Yates" w:date="2020-05-14T18:23:00Z">
        <w:r w:rsidR="00307499">
          <w:rPr>
            <w:rFonts w:asciiTheme="minorHAnsi" w:hAnsiTheme="minorHAnsi" w:cstheme="minorHAnsi"/>
            <w:lang w:val="en-AU"/>
          </w:rPr>
          <w:t>,</w:t>
        </w:r>
      </w:ins>
      <w:r w:rsidR="00214E00" w:rsidRPr="00F15D89">
        <w:rPr>
          <w:rFonts w:asciiTheme="minorHAnsi" w:hAnsiTheme="minorHAnsi" w:cstheme="minorHAnsi"/>
          <w:lang w:val="en-AU"/>
        </w:rPr>
        <w:t xml:space="preserve"> on the shelf</w:t>
      </w:r>
      <w:r w:rsidR="008A6420" w:rsidRPr="00F15D89">
        <w:rPr>
          <w:rFonts w:asciiTheme="minorHAnsi" w:hAnsiTheme="minorHAnsi" w:cstheme="minorHAnsi"/>
          <w:lang w:val="en-AU"/>
        </w:rPr>
        <w:t>,</w:t>
      </w:r>
      <w:r w:rsidR="00214E00" w:rsidRPr="00F15D89">
        <w:rPr>
          <w:rFonts w:asciiTheme="minorHAnsi" w:hAnsiTheme="minorHAnsi" w:cstheme="minorHAnsi"/>
          <w:lang w:val="en-AU"/>
        </w:rPr>
        <w:t xml:space="preserve"> copepod abundance peaked near the surface (20 – 40m) and decreased with depth </w:t>
      </w:r>
      <w:r w:rsidR="00214E00"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&lt;EndNote&gt;&lt;Cite&gt;&lt;Author&gt;Marcolin&lt;/Author&gt;&lt;Year&gt;2015&lt;/Year&gt;&lt;RecNum&gt;120&lt;/RecNum&gt;&lt;DisplayText&gt;(Marcolin et al. 2015)&lt;/DisplayText&gt;&lt;record&gt;&lt;rec-number&gt;120&lt;/rec-number&gt;&lt;foreign-keys&gt;&lt;key app="EN" db-id="rdxddr0f3fperrezrxj5tr9952w22spd092z" timestamp="1540354295"&gt;120&lt;/key&gt;&lt;/foreign-keys&gt;&lt;ref-type name="Journal Article"&gt;17&lt;/ref-type&gt;&lt;contributors&gt;&lt;authors&gt;&lt;author&gt;Marcolin, CatarinaR&lt;/author&gt;&lt;author&gt;Lopes, RubensM&lt;/author&gt;&lt;author&gt;Jackson, GeorgeA&lt;/author&gt;&lt;/authors&gt;&lt;/contributors&gt;&lt;titles&gt;&lt;title&gt;Estimating zooplankton vertical distribution from combined LOPC and ZooScan observations on the Brazilian Coast&lt;/title&gt;&lt;secondary-title&gt;Marine Biology&lt;/secondary-title&gt;&lt;/titles&gt;&lt;periodical&gt;&lt;full-title&gt;Marine Biology&lt;/full-title&gt;&lt;abbr-1&gt;Mar. Biol.&lt;/abbr-1&gt;&lt;/periodical&gt;&lt;pages&gt;2171-2186&lt;/pages&gt;&lt;volume&gt;162&lt;/volume&gt;&lt;number&gt;11&lt;/number&gt;&lt;dates&gt;&lt;year&gt;2015&lt;/year&gt;&lt;/dates&gt;&lt;isbn&gt;0025-3162&lt;/isbn&gt;&lt;urls&gt;&lt;related-urls&gt;&lt;url&gt;https://browzine.com/articles/56665799&lt;/url&gt;&lt;/related-urls&gt;&lt;/urls&gt;&lt;electronic-resource-num&gt;10.1007/s00227-015-2753-2&lt;/electronic-resource-num&gt;&lt;/record&gt;&lt;/Cite&gt;&lt;/EndNote&gt;</w:instrText>
      </w:r>
      <w:r w:rsidR="00214E00"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(Marcolin et al. 2015)</w:t>
      </w:r>
      <w:r w:rsidR="00214E00" w:rsidRPr="00F15D89">
        <w:rPr>
          <w:rFonts w:asciiTheme="minorHAnsi" w:hAnsiTheme="minorHAnsi" w:cstheme="minorHAnsi"/>
          <w:lang w:val="en-AU"/>
        </w:rPr>
        <w:fldChar w:fldCharType="end"/>
      </w:r>
      <w:r w:rsidR="00214E00" w:rsidRPr="00F15D89">
        <w:rPr>
          <w:rFonts w:asciiTheme="minorHAnsi" w:hAnsiTheme="minorHAnsi" w:cstheme="minorHAnsi"/>
          <w:lang w:val="en-AU"/>
        </w:rPr>
        <w:t xml:space="preserve">. </w:t>
      </w:r>
      <w:r w:rsidR="00BC4719" w:rsidRPr="00F15D89">
        <w:rPr>
          <w:rFonts w:asciiTheme="minorHAnsi" w:hAnsiTheme="minorHAnsi" w:cstheme="minorHAnsi"/>
          <w:lang w:val="en-AU"/>
        </w:rPr>
        <w:t xml:space="preserve">Recently it </w:t>
      </w:r>
      <w:r w:rsidR="00865E62" w:rsidRPr="00F15D89">
        <w:rPr>
          <w:rFonts w:asciiTheme="minorHAnsi" w:hAnsiTheme="minorHAnsi" w:cstheme="minorHAnsi"/>
          <w:lang w:val="en-AU"/>
        </w:rPr>
        <w:t>has been</w:t>
      </w:r>
      <w:r w:rsidR="00BC4719" w:rsidRPr="00F15D89">
        <w:rPr>
          <w:rFonts w:asciiTheme="minorHAnsi" w:hAnsiTheme="minorHAnsi" w:cstheme="minorHAnsi"/>
          <w:lang w:val="en-AU"/>
        </w:rPr>
        <w:t xml:space="preserve"> suggested that</w:t>
      </w:r>
      <w:r w:rsidR="00D82F4D" w:rsidRPr="00F15D89">
        <w:rPr>
          <w:rFonts w:asciiTheme="minorHAnsi" w:hAnsiTheme="minorHAnsi" w:cstheme="minorHAnsi"/>
          <w:lang w:val="en-AU"/>
        </w:rPr>
        <w:t xml:space="preserve"> light availability and predation by fish is thought to be a significant driver of zooplankton depth distributions </w:t>
      </w:r>
      <w:commentRangeStart w:id="47"/>
      <w:r w:rsidR="00D82F4D"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PEVuZE5vdGU+PENpdGU+PEF1dGhvcj5BYXJmbG90PC9BdXRob3I+PFllYXI+MjAxOTwvWWVhcj48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D82F4D" w:rsidRPr="00F15D89">
        <w:rPr>
          <w:rFonts w:asciiTheme="minorHAnsi" w:hAnsiTheme="minorHAnsi" w:cstheme="minorHAnsi"/>
          <w:lang w:val="en-AU"/>
        </w:rPr>
      </w:r>
      <w:r w:rsidR="00D82F4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(Aarflot et al. 2019)</w:t>
      </w:r>
      <w:r w:rsidR="00D82F4D" w:rsidRPr="00F15D89">
        <w:rPr>
          <w:rFonts w:asciiTheme="minorHAnsi" w:hAnsiTheme="minorHAnsi" w:cstheme="minorHAnsi"/>
          <w:lang w:val="en-AU"/>
        </w:rPr>
        <w:fldChar w:fldCharType="end"/>
      </w:r>
      <w:commentRangeEnd w:id="47"/>
      <w:r w:rsidR="00B860F8">
        <w:rPr>
          <w:rStyle w:val="CommentReference"/>
          <w:rFonts w:eastAsia="Calibri"/>
        </w:rPr>
        <w:commentReference w:id="47"/>
      </w:r>
      <w:r w:rsidR="00D82F4D" w:rsidRPr="00F15D89">
        <w:rPr>
          <w:rFonts w:asciiTheme="minorHAnsi" w:hAnsiTheme="minorHAnsi" w:cstheme="minorHAnsi"/>
          <w:lang w:val="en-AU"/>
        </w:rPr>
        <w:t>.</w:t>
      </w:r>
    </w:p>
    <w:p w14:paraId="1ABCDF91" w14:textId="639B4269" w:rsidR="00543728" w:rsidRPr="00F15D89" w:rsidRDefault="00542F18" w:rsidP="00F34258">
      <w:pPr>
        <w:pStyle w:val="Text"/>
        <w:spacing w:line="360" w:lineRule="auto"/>
        <w:rPr>
          <w:rFonts w:asciiTheme="minorHAnsi" w:hAnsiTheme="minorHAnsi" w:cstheme="minorHAnsi"/>
          <w:lang w:val="en-AU"/>
        </w:rPr>
      </w:pPr>
      <w:r w:rsidRPr="00F15D89">
        <w:rPr>
          <w:rFonts w:asciiTheme="minorHAnsi" w:hAnsiTheme="minorHAnsi" w:cstheme="minorHAnsi"/>
          <w:lang w:val="en-AU"/>
        </w:rPr>
        <w:t>The East Australian Current (EAC) is a baroclinic jet which forms between 10 and 20</w:t>
      </w:r>
      <w:r w:rsidR="00680FBD" w:rsidRPr="00F15D89">
        <w:rPr>
          <w:rFonts w:asciiTheme="minorHAnsi" w:hAnsiTheme="minorHAnsi" w:cstheme="minorHAnsi"/>
          <w:lang w:val="en-AU"/>
        </w:rPr>
        <w:t xml:space="preserve"> °</w:t>
      </w:r>
      <w:r w:rsidRPr="00F15D89">
        <w:rPr>
          <w:rFonts w:asciiTheme="minorHAnsi" w:hAnsiTheme="minorHAnsi" w:cstheme="minorHAnsi"/>
          <w:lang w:val="en-AU"/>
        </w:rPr>
        <w:t>S when the South Equatorial Current diverges against the Australian coast.</w:t>
      </w:r>
      <w:r w:rsidR="00EB1319" w:rsidRPr="00F15D89">
        <w:rPr>
          <w:rFonts w:asciiTheme="minorHAnsi" w:hAnsiTheme="minorHAnsi" w:cstheme="minorHAnsi"/>
          <w:lang w:val="en-AU"/>
        </w:rPr>
        <w:t xml:space="preserve"> </w:t>
      </w:r>
      <w:ins w:id="48" w:author="Baird, Mark (O&amp;A, Hobart)" w:date="2020-05-17T17:33:00Z">
        <w:r w:rsidR="00EE0FF9">
          <w:rPr>
            <w:rFonts w:asciiTheme="minorHAnsi" w:hAnsiTheme="minorHAnsi" w:cstheme="minorHAnsi"/>
            <w:lang w:val="en-AU"/>
          </w:rPr>
          <w:t xml:space="preserve">The southward flowing component, the EAC, </w:t>
        </w:r>
      </w:ins>
      <w:del w:id="49" w:author="Baird, Mark (O&amp;A, Hobart)" w:date="2020-05-17T17:33:00Z">
        <w:r w:rsidR="00EB1319" w:rsidRPr="00F15D89" w:rsidDel="00EE0FF9">
          <w:rPr>
            <w:rFonts w:asciiTheme="minorHAnsi" w:hAnsiTheme="minorHAnsi" w:cstheme="minorHAnsi"/>
            <w:lang w:val="en-AU"/>
          </w:rPr>
          <w:delText xml:space="preserve">It </w:delText>
        </w:r>
      </w:del>
      <w:r w:rsidR="00EB1319" w:rsidRPr="00F15D89">
        <w:rPr>
          <w:rFonts w:asciiTheme="minorHAnsi" w:hAnsiTheme="minorHAnsi" w:cstheme="minorHAnsi"/>
          <w:lang w:val="en-AU"/>
        </w:rPr>
        <w:t xml:space="preserve">flows </w:t>
      </w:r>
      <w:del w:id="50" w:author="Baird, Mark (O&amp;A, Hobart)" w:date="2020-05-17T17:33:00Z">
        <w:r w:rsidR="00EB1319" w:rsidRPr="00F15D89" w:rsidDel="00EE0FF9">
          <w:rPr>
            <w:rFonts w:asciiTheme="minorHAnsi" w:hAnsiTheme="minorHAnsi" w:cstheme="minorHAnsi"/>
            <w:lang w:val="en-AU"/>
          </w:rPr>
          <w:delText>south</w:delText>
        </w:r>
      </w:del>
      <w:r w:rsidR="00EB1319" w:rsidRPr="00F15D89">
        <w:rPr>
          <w:rFonts w:asciiTheme="minorHAnsi" w:hAnsiTheme="minorHAnsi" w:cstheme="minorHAnsi"/>
          <w:lang w:val="en-AU"/>
        </w:rPr>
        <w:t xml:space="preserve"> at approximately </w:t>
      </w:r>
      <w:r w:rsidR="00646040" w:rsidRPr="00F15D89">
        <w:rPr>
          <w:rFonts w:asciiTheme="minorHAnsi" w:hAnsiTheme="minorHAnsi" w:cstheme="minorHAnsi"/>
          <w:lang w:val="en-AU"/>
        </w:rPr>
        <w:t>0.5</w:t>
      </w:r>
      <w:r w:rsidR="00EB1319" w:rsidRPr="00F15D89">
        <w:rPr>
          <w:rFonts w:asciiTheme="minorHAnsi" w:hAnsiTheme="minorHAnsi" w:cstheme="minorHAnsi"/>
          <w:lang w:val="en-AU"/>
        </w:rPr>
        <w:t xml:space="preserve"> – </w:t>
      </w:r>
      <w:r w:rsidR="00646040" w:rsidRPr="00F15D89">
        <w:rPr>
          <w:rFonts w:asciiTheme="minorHAnsi" w:hAnsiTheme="minorHAnsi" w:cstheme="minorHAnsi"/>
          <w:lang w:val="en-AU"/>
        </w:rPr>
        <w:t>1</w:t>
      </w:r>
      <w:r w:rsidR="00EB1319" w:rsidRPr="00F15D89">
        <w:rPr>
          <w:rFonts w:asciiTheme="minorHAnsi" w:hAnsiTheme="minorHAnsi" w:cstheme="minorHAnsi"/>
          <w:lang w:val="en-AU"/>
        </w:rPr>
        <w:t xml:space="preserve"> m s</w:t>
      </w:r>
      <w:r w:rsidR="00EB1319" w:rsidRPr="00F15D89">
        <w:rPr>
          <w:rFonts w:asciiTheme="minorHAnsi" w:hAnsiTheme="minorHAnsi" w:cstheme="minorHAnsi"/>
          <w:vertAlign w:val="superscript"/>
          <w:lang w:val="en-AU"/>
        </w:rPr>
        <w:t>-1</w:t>
      </w:r>
      <w:r w:rsidR="00EB1319" w:rsidRPr="00F15D89">
        <w:rPr>
          <w:rFonts w:asciiTheme="minorHAnsi" w:hAnsiTheme="minorHAnsi" w:cstheme="minorHAnsi"/>
          <w:lang w:val="en-AU"/>
        </w:rPr>
        <w:t xml:space="preserve"> </w:t>
      </w:r>
      <w:del w:id="51" w:author="Baird, Mark (O&amp;A, Hobart)" w:date="2020-05-17T17:33:00Z">
        <w:r w:rsidR="00EB1319" w:rsidRPr="00F15D89" w:rsidDel="00EE0FF9">
          <w:rPr>
            <w:rFonts w:asciiTheme="minorHAnsi" w:hAnsiTheme="minorHAnsi" w:cstheme="minorHAnsi"/>
            <w:lang w:val="en-AU"/>
          </w:rPr>
          <w:delText>flowing</w:delText>
        </w:r>
      </w:del>
      <w:r w:rsidR="00646040" w:rsidRPr="00F15D89">
        <w:rPr>
          <w:rFonts w:asciiTheme="minorHAnsi" w:hAnsiTheme="minorHAnsi" w:cstheme="minorHAnsi"/>
          <w:lang w:val="en-AU"/>
        </w:rPr>
        <w:t xml:space="preserve"> along</w:t>
      </w:r>
      <w:r w:rsidR="00EB1319" w:rsidRPr="00F15D89">
        <w:rPr>
          <w:rFonts w:asciiTheme="minorHAnsi" w:hAnsiTheme="minorHAnsi" w:cstheme="minorHAnsi"/>
          <w:lang w:val="en-AU"/>
        </w:rPr>
        <w:t xml:space="preserve"> the continental shelf</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646040" w:rsidRPr="00F15D89">
        <w:rPr>
          <w:rFonts w:asciiTheme="minorHAnsi" w:hAnsiTheme="minorHAnsi" w:cstheme="minorHAnsi"/>
          <w:lang w:val="en-AU"/>
        </w:rPr>
        <w:instrText xml:space="preserve"> ADDIN EN.CITE &lt;EndNote&gt;&lt;Cite&gt;&lt;Author&gt;Archer&lt;/Author&gt;&lt;Year&gt;2017&lt;/Year&gt;&lt;RecNum&gt;187&lt;/RecNum&gt;&lt;DisplayText&gt;(Archer et al. 2017)&lt;/DisplayText&gt;&lt;record&gt;&lt;rec-number&gt;187&lt;/rec-number&gt;&lt;foreign-keys&gt;&lt;key app="EN" db-id="rdxddr0f3fperrezrxj5tr9952w22spd092z" timestamp="1544055071"&gt;187&lt;/key&gt;&lt;/foreign-keys&gt;&lt;ref-type name="Journal Article"&gt;17&lt;/ref-type&gt;&lt;contributors&gt;&lt;authors&gt;&lt;author&gt;Archer, Matthew R.&lt;/author&gt;&lt;author&gt;Roughan, Moninya&lt;/author&gt;&lt;author&gt;Keating, Shane R.&lt;/author&gt;&lt;author&gt;Schaeffer, Amandine&lt;/author&gt;&lt;/authors&gt;&lt;/contributors&gt;&lt;titles&gt;&lt;title&gt;On the Variability of the East Australian Current: Jet Structure, Meandering, and Influence on Shelf Circulation&lt;/title&gt;&lt;/titles&gt;&lt;pages&gt;8464-8481&lt;/pages&gt;&lt;volume&gt;122&lt;/volume&gt;&lt;number&gt;11&lt;/number&gt;&lt;dates&gt;&lt;year&gt;2017&lt;/year&gt;&lt;/dates&gt;&lt;urls&gt;&lt;related-urls&gt;&lt;url&gt;https://agupubs.onlinelibrary.wiley.com/doi/abs/10.1002/2017JC013097&lt;/url&gt;&lt;/related-urls&gt;&lt;/urls&gt;&lt;electronic-resource-num&gt;doi:10.1002/2017JC013097&lt;/electronic-resource-num&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(Archer et al. 2017)</w:t>
      </w:r>
      <w:r w:rsidR="00646040"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until </w:t>
      </w:r>
      <w:r w:rsidR="0025013B" w:rsidRPr="00F15D89">
        <w:rPr>
          <w:rFonts w:asciiTheme="minorHAnsi" w:hAnsiTheme="minorHAnsi" w:cstheme="minorHAnsi"/>
          <w:lang w:val="en-AU"/>
        </w:rPr>
        <w:t>the majority of the EAC</w:t>
      </w:r>
      <w:r w:rsidR="00EB1319" w:rsidRPr="00F15D89">
        <w:rPr>
          <w:rFonts w:asciiTheme="minorHAnsi" w:hAnsiTheme="minorHAnsi" w:cstheme="minorHAnsi"/>
          <w:lang w:val="en-AU"/>
        </w:rPr>
        <w:t xml:space="preserve"> separates from the coast at approximately </w:t>
      </w:r>
      <w:r w:rsidR="005C7A03" w:rsidRPr="00F15D89">
        <w:rPr>
          <w:rFonts w:asciiTheme="minorHAnsi" w:hAnsiTheme="minorHAnsi" w:cstheme="minorHAnsi"/>
          <w:lang w:val="en-AU"/>
        </w:rPr>
        <w:t xml:space="preserve">30 – 32 </w:t>
      </w:r>
      <w:r w:rsidR="00EB1319" w:rsidRPr="00F15D89">
        <w:rPr>
          <w:rFonts w:asciiTheme="minorHAnsi" w:hAnsiTheme="minorHAnsi" w:cstheme="minorHAnsi"/>
          <w:lang w:val="en-AU"/>
        </w:rPr>
        <w:t>°S and continues to flow eastward as the EAC eastern extension</w:t>
      </w:r>
      <w:r w:rsidR="005C7A03" w:rsidRPr="00F15D89">
        <w:rPr>
          <w:rFonts w:asciiTheme="minorHAnsi" w:hAnsiTheme="minorHAnsi" w:cstheme="minorHAnsi"/>
          <w:lang w:val="en-AU"/>
        </w:rPr>
        <w:t xml:space="preserve"> </w:t>
      </w:r>
      <w:r w:rsidR="005C7A03"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PEVuZE5vdGU+PENpdGU+PEF1dGhvcj5Pa2U8L0F1dGhvcj48WWVhcj4yMDE5PC9ZZWFyPjxSZWNO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5C7A03" w:rsidRPr="00F15D89">
        <w:rPr>
          <w:rFonts w:asciiTheme="minorHAnsi" w:hAnsiTheme="minorHAnsi" w:cstheme="minorHAnsi"/>
          <w:lang w:val="en-AU"/>
        </w:rPr>
      </w:r>
      <w:r w:rsidR="005C7A03"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(Cetina-Heredia et al. 2014; Oke et al. 2019)</w:t>
      </w:r>
      <w:r w:rsidR="005C7A03" w:rsidRPr="00F15D89">
        <w:rPr>
          <w:rFonts w:asciiTheme="minorHAnsi" w:hAnsiTheme="minorHAnsi" w:cstheme="minorHAnsi"/>
          <w:lang w:val="en-AU"/>
        </w:rPr>
        <w:fldChar w:fldCharType="end"/>
      </w:r>
      <w:r w:rsidR="00EB1319" w:rsidRPr="00F15D89">
        <w:rPr>
          <w:rFonts w:asciiTheme="minorHAnsi" w:hAnsiTheme="minorHAnsi" w:cstheme="minorHAnsi"/>
          <w:lang w:val="en-AU"/>
        </w:rPr>
        <w:t xml:space="preserve">. </w:t>
      </w:r>
      <w:r w:rsidR="0025013B" w:rsidRPr="00F15D89">
        <w:rPr>
          <w:rFonts w:asciiTheme="minorHAnsi" w:hAnsiTheme="minorHAnsi" w:cstheme="minorHAnsi"/>
          <w:lang w:val="en-AU"/>
        </w:rPr>
        <w:t>The remaining</w:t>
      </w:r>
      <w:r w:rsidR="00EB1319" w:rsidRPr="00F15D89">
        <w:rPr>
          <w:rFonts w:asciiTheme="minorHAnsi" w:hAnsiTheme="minorHAnsi" w:cstheme="minorHAnsi"/>
          <w:lang w:val="en-AU"/>
        </w:rPr>
        <w:t xml:space="preserve"> portion of the EAC continues to flow south along the coast as pa</w:t>
      </w:r>
      <w:r w:rsidR="0025013B" w:rsidRPr="00F15D89">
        <w:rPr>
          <w:rFonts w:asciiTheme="minorHAnsi" w:hAnsiTheme="minorHAnsi" w:cstheme="minorHAnsi"/>
          <w:lang w:val="en-AU"/>
        </w:rPr>
        <w:t>r</w:t>
      </w:r>
      <w:r w:rsidR="00EB1319" w:rsidRPr="00F15D89">
        <w:rPr>
          <w:rFonts w:asciiTheme="minorHAnsi" w:hAnsiTheme="minorHAnsi" w:cstheme="minorHAnsi"/>
          <w:lang w:val="en-AU"/>
        </w:rPr>
        <w:t>t of the EAC southern extension</w:t>
      </w:r>
      <w:r w:rsidR="00622210" w:rsidRPr="00F15D89">
        <w:rPr>
          <w:rFonts w:asciiTheme="minorHAnsi" w:hAnsiTheme="minorHAnsi" w:cstheme="minorHAnsi"/>
          <w:lang w:val="en-AU"/>
        </w:rPr>
        <w:t xml:space="preserve"> generating a large eddy field</w:t>
      </w:r>
      <w:r w:rsidR="00535B83" w:rsidRPr="00F15D89">
        <w:rPr>
          <w:rFonts w:asciiTheme="minorHAnsi" w:hAnsiTheme="minorHAnsi" w:cstheme="minorHAnsi"/>
          <w:lang w:val="en-AU"/>
        </w:rPr>
        <w:t xml:space="preserve"> </w: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 </w:instrText>
      </w:r>
      <w:r w:rsidR="00535B83" w:rsidRPr="00F15D89">
        <w:rPr>
          <w:rFonts w:asciiTheme="minorHAnsi" w:hAnsiTheme="minorHAnsi" w:cstheme="minorHAnsi"/>
          <w:lang w:val="en-AU"/>
        </w:rPr>
        <w:fldChar w:fldCharType="begin">
          <w:fldData xml:space="preserve">PEVuZE5vdGU+PENpdGU+PEF1dGhvcj5FdmVyZXR0PC9BdXRob3I+PFllYXI+MjAxMjwvWWVhcj48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</w:fldData>
        </w:fldChar>
      </w:r>
      <w:r w:rsidR="00535B83" w:rsidRPr="00F15D89">
        <w:rPr>
          <w:rFonts w:asciiTheme="minorHAnsi" w:hAnsiTheme="minorHAnsi" w:cstheme="minorHAnsi"/>
          <w:lang w:val="en-AU"/>
        </w:rPr>
        <w:instrText xml:space="preserve"> ADDIN EN.CITE.DATA </w:instrText>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end"/>
      </w:r>
      <w:r w:rsidR="00535B83" w:rsidRPr="00F15D89">
        <w:rPr>
          <w:rFonts w:asciiTheme="minorHAnsi" w:hAnsiTheme="minorHAnsi" w:cstheme="minorHAnsi"/>
          <w:lang w:val="en-AU"/>
        </w:rPr>
      </w:r>
      <w:r w:rsidR="00535B83" w:rsidRPr="00F15D89">
        <w:rPr>
          <w:rFonts w:asciiTheme="minorHAnsi" w:hAnsiTheme="minorHAnsi" w:cstheme="minorHAnsi"/>
          <w:lang w:val="en-AU"/>
        </w:rPr>
        <w:fldChar w:fldCharType="separate"/>
      </w:r>
      <w:r w:rsidR="00535B83" w:rsidRPr="00F15D89">
        <w:rPr>
          <w:rFonts w:asciiTheme="minorHAnsi" w:hAnsiTheme="minorHAnsi" w:cstheme="minorHAnsi"/>
          <w:noProof/>
          <w:lang w:val="en-AU"/>
        </w:rPr>
        <w:t>(Everett et al. 2012)</w:t>
      </w:r>
      <w:r w:rsidR="00535B83" w:rsidRPr="00F15D89">
        <w:rPr>
          <w:rFonts w:asciiTheme="minorHAnsi" w:hAnsiTheme="minorHAnsi" w:cstheme="minorHAnsi"/>
          <w:lang w:val="en-AU"/>
        </w:rPr>
        <w:fldChar w:fldCharType="end"/>
      </w:r>
      <w:r w:rsidR="00EB1319" w:rsidRPr="00F15D89">
        <w:rPr>
          <w:rFonts w:asciiTheme="minorHAnsi" w:hAnsiTheme="minorHAnsi" w:cstheme="minorHAnsi"/>
          <w:lang w:val="en-AU"/>
        </w:rPr>
        <w:t>.</w:t>
      </w:r>
      <w:r w:rsidR="0025013B" w:rsidRPr="00F15D89">
        <w:rPr>
          <w:rFonts w:asciiTheme="minorHAnsi" w:hAnsiTheme="minorHAnsi" w:cstheme="minorHAnsi"/>
          <w:lang w:val="en-AU"/>
        </w:rPr>
        <w:t xml:space="preserve"> Along the continental shelf, particular</w:t>
      </w:r>
      <w:r w:rsidR="00A9649E" w:rsidRPr="00F15D89">
        <w:rPr>
          <w:rFonts w:asciiTheme="minorHAnsi" w:hAnsiTheme="minorHAnsi" w:cstheme="minorHAnsi"/>
          <w:lang w:val="en-AU"/>
        </w:rPr>
        <w:t>l</w:t>
      </w:r>
      <w:r w:rsidR="0025013B" w:rsidRPr="00F15D89">
        <w:rPr>
          <w:rFonts w:asciiTheme="minorHAnsi" w:hAnsiTheme="minorHAnsi" w:cstheme="minorHAnsi"/>
          <w:lang w:val="en-AU"/>
        </w:rPr>
        <w:t xml:space="preserve">y </w:t>
      </w:r>
      <w:del w:id="52" w:author="Baird, Mark (O&amp;A, Hobart)" w:date="2020-05-17T17:34:00Z">
        <w:r w:rsidR="0025013B" w:rsidRPr="00F15D89" w:rsidDel="00EE0FF9">
          <w:rPr>
            <w:rFonts w:asciiTheme="minorHAnsi" w:hAnsiTheme="minorHAnsi" w:cstheme="minorHAnsi"/>
            <w:lang w:val="en-AU"/>
          </w:rPr>
          <w:delText>in the</w:delText>
        </w:r>
      </w:del>
      <w:r w:rsidR="0025013B" w:rsidRPr="00F15D89">
        <w:rPr>
          <w:rFonts w:asciiTheme="minorHAnsi" w:hAnsiTheme="minorHAnsi" w:cstheme="minorHAnsi"/>
          <w:lang w:val="en-AU"/>
        </w:rPr>
        <w:t xml:space="preserve"> where the continental shelf narrows, the EAC had significant impact on shelf circulation</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r>
      <w:r w:rsidR="00BA00E3" w:rsidRPr="00F15D89">
        <w:rPr>
          <w:rFonts w:asciiTheme="minorHAnsi" w:hAnsiTheme="minorHAnsi" w:cstheme="minorHAnsi"/>
          <w:lang w:val="en-AU"/>
        </w:rPr>
        <w:instrText xml:space="preserve"> ADDIN EN.CITE &lt;EndNote&gt;&lt;Cite&gt;&lt;Author&gt;Schaeffer&lt;/Author&gt;&lt;Year&gt;2013&lt;/Year&gt;&lt;RecNum&gt;44&lt;/RecNum&gt;&lt;DisplayText&gt;(Schaeffer et al. 2013)&lt;/DisplayText&gt;&lt;record&gt;&lt;rec-number&gt;44&lt;/rec-number&gt;&lt;foreign-keys&gt;&lt;key app="EN" db-id="rdxddr0f3fperrezrxj5tr9952w22spd092z" timestamp="1539663829"&gt;44&lt;/key&gt;&lt;/foreign-keys&gt;&lt;ref-type name="Journal Article"&gt;17&lt;/ref-type&gt;&lt;contributors&gt;&lt;authors&gt;&lt;author&gt;Schaeffer, A.&lt;/author&gt;&lt;author&gt;Roughan, M.&lt;/author&gt;&lt;author&gt;Morris, B. D.&lt;/author&gt;&lt;/authors&gt;&lt;/contributors&gt;&lt;auth-address&gt;[Schaeffer, Amandine; Roughan, Moninya; Morris, Bradley D.] Univ New S Wales, Coastal &amp;amp; Reg Oceanog Lab, Sydney, NSW 2052, Australia.&amp;#xD;Schaeffer, A (reprint author), Univ New S Wales, Sch Math &amp;amp; Stat, Sydney, NSW 2052, Australia.&amp;#xD;a.schaeffer@unsw.edu.au&lt;/auth-address&gt;&lt;titles&gt;&lt;title&gt;Cross-shelf dynamics in a western boundary current regime: Implications for upwelling&lt;/title&gt;&lt;secondary-title&gt;Journal of Physical Oceanography&lt;/secondary-title&gt;&lt;alt-title&gt;J. Phys. Oceanogr.&lt;/alt-title&gt;&lt;/titles&gt;&lt;periodical&gt;&lt;full-title&gt;Journal of Physical Oceanography&lt;/full-title&gt;&lt;abbr-1&gt;J. Phys. Oceanogr.&lt;/abbr-1&gt;&lt;/periodical&gt;&lt;alt-periodical&gt;&lt;full-title&gt;Journal of Physical Oceanography&lt;/full-title&gt;&lt;abbr-1&gt;J. Phys. Oceanogr.&lt;/abbr-1&gt;&lt;/alt-periodical&gt;&lt;pages&gt;2812-2813&lt;/pages&gt;&lt;volume&gt;44&lt;/volume&gt;&lt;number&gt;10&lt;/number&gt;&lt;keywords&gt;&lt;keyword&gt;Oceanography&lt;/keyword&gt;&lt;/keywords&gt;&lt;dates&gt;&lt;year&gt;2013&lt;/year&gt;&lt;pub-dates&gt;&lt;date&gt;Oct&lt;/date&gt;&lt;/pub-dates&gt;&lt;/dates&gt;&lt;isbn&gt;0022-3670&lt;/isbn&gt;&lt;accession-num&gt;WOS:000342861100013&lt;/accession-num&gt;&lt;work-type&gt;Correction&lt;/work-type&gt;&lt;urls&gt;&lt;related-urls&gt;&lt;url&gt;&lt;style face="underline" font="default" size="100%"&gt;&amp;lt;Go to ISI&amp;gt;://WOS:000342861100013&lt;/style&gt;&lt;/url&gt;&lt;/related-urls&gt;&lt;/urls&gt;&lt;electronic-resource-num&gt;10.1175/jpo-d-14-0091.1&lt;/electronic-resource-num&gt;&lt;research-notes&gt;ISW intro&amp;#xD;ISW physical&lt;/research-notes&gt;&lt;language&gt;English&lt;/language&gt;&lt;/record&gt;&lt;/Cite&gt;&lt;/EndNote&gt;</w:instrText>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2013)</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 Current driven bottom friction leads to Ekman transport in the bottom boundary layer, moving cooler denser water up the slope, resulting in uplift of isotherms and upwelling</w:t>
      </w:r>
      <w:r w:rsidR="00646040" w:rsidRPr="00F15D89">
        <w:rPr>
          <w:rFonts w:asciiTheme="minorHAnsi" w:hAnsiTheme="minorHAnsi" w:cstheme="minorHAnsi"/>
          <w:lang w:val="en-AU"/>
        </w:rPr>
        <w:t xml:space="preserve"> </w:t>
      </w:r>
      <w:r w:rsidR="00646040"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 </w:instrText>
      </w:r>
      <w:r w:rsidR="00BA00E3" w:rsidRPr="00F15D89">
        <w:rPr>
          <w:rFonts w:asciiTheme="minorHAnsi" w:hAnsiTheme="minorHAnsi" w:cstheme="minorHAnsi"/>
          <w:lang w:val="en-AU"/>
        </w:rPr>
        <w:fldChar w:fldCharType="begin">
          <w:fldData xml:space="preserve">PEVuZE5vdGU+PENpdGU+PEF1dGhvcj5TY2hhZWZmZXI8L0F1dGhvcj48WWVhcj4yMDE0PC9ZZWFy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</w:fldData>
        </w:fldChar>
      </w:r>
      <w:r w:rsidR="00BA00E3" w:rsidRPr="00F15D89">
        <w:rPr>
          <w:rFonts w:asciiTheme="minorHAnsi" w:hAnsiTheme="minorHAnsi" w:cstheme="minorHAnsi"/>
          <w:lang w:val="en-AU"/>
        </w:rPr>
        <w:instrText xml:space="preserve"> ADDIN EN.CITE.DATA </w:instrText>
      </w:r>
      <w:r w:rsidR="00BA00E3" w:rsidRPr="00F15D89">
        <w:rPr>
          <w:rFonts w:asciiTheme="minorHAnsi" w:hAnsiTheme="minorHAnsi" w:cstheme="minorHAnsi"/>
          <w:lang w:val="en-AU"/>
        </w:rPr>
      </w:r>
      <w:r w:rsidR="00BA00E3" w:rsidRPr="00F15D89">
        <w:rPr>
          <w:rFonts w:asciiTheme="minorHAnsi" w:hAnsiTheme="minorHAnsi" w:cstheme="minorHAnsi"/>
          <w:lang w:val="en-AU"/>
        </w:rPr>
        <w:fldChar w:fldCharType="end"/>
      </w:r>
      <w:r w:rsidR="00646040" w:rsidRPr="00F15D89">
        <w:rPr>
          <w:rFonts w:asciiTheme="minorHAnsi" w:hAnsiTheme="minorHAnsi" w:cstheme="minorHAnsi"/>
          <w:lang w:val="en-AU"/>
        </w:rPr>
      </w:r>
      <w:r w:rsidR="00646040" w:rsidRPr="00F15D89">
        <w:rPr>
          <w:rFonts w:asciiTheme="minorHAnsi" w:hAnsiTheme="minorHAnsi" w:cstheme="minorHAnsi"/>
          <w:lang w:val="en-AU"/>
        </w:rPr>
        <w:fldChar w:fldCharType="separate"/>
      </w:r>
      <w:r w:rsidR="00646040" w:rsidRPr="00F15D89">
        <w:rPr>
          <w:rFonts w:asciiTheme="minorHAnsi" w:hAnsiTheme="minorHAnsi" w:cstheme="minorHAnsi"/>
          <w:noProof/>
          <w:lang w:val="en-AU"/>
        </w:rPr>
        <w:t>(Schaeffer et al. 2014)</w:t>
      </w:r>
      <w:r w:rsidR="00646040" w:rsidRPr="00F15D89">
        <w:rPr>
          <w:rFonts w:asciiTheme="minorHAnsi" w:hAnsiTheme="minorHAnsi" w:cstheme="minorHAnsi"/>
          <w:lang w:val="en-AU"/>
        </w:rPr>
        <w:fldChar w:fldCharType="end"/>
      </w:r>
      <w:r w:rsidR="0025013B" w:rsidRPr="00F15D89">
        <w:rPr>
          <w:rFonts w:asciiTheme="minorHAnsi" w:hAnsiTheme="minorHAnsi" w:cstheme="minorHAnsi"/>
          <w:lang w:val="en-AU"/>
        </w:rPr>
        <w:t>.</w:t>
      </w:r>
      <w:r w:rsidR="00E418CB" w:rsidRPr="00F15D89">
        <w:rPr>
          <w:rFonts w:asciiTheme="minorHAnsi" w:hAnsiTheme="minorHAnsi" w:cstheme="minorHAnsi"/>
          <w:lang w:val="en-AU"/>
        </w:rPr>
        <w:t xml:space="preserve"> These </w:t>
      </w:r>
      <w:ins w:id="53" w:author="Baird, Mark (O&amp;A, Hobart)" w:date="2020-05-17T17:34:00Z">
        <w:r w:rsidR="00EE0FF9">
          <w:rPr>
            <w:rFonts w:asciiTheme="minorHAnsi" w:hAnsiTheme="minorHAnsi" w:cstheme="minorHAnsi"/>
            <w:lang w:val="en-AU"/>
          </w:rPr>
          <w:t>intrusion</w:t>
        </w:r>
      </w:ins>
      <w:del w:id="54" w:author="Baird, Mark (O&amp;A, Hobart)" w:date="2020-05-17T17:34:00Z">
        <w:r w:rsidR="00E418CB" w:rsidRPr="00F15D89" w:rsidDel="00EE0FF9">
          <w:rPr>
            <w:rFonts w:asciiTheme="minorHAnsi" w:hAnsiTheme="minorHAnsi" w:cstheme="minorHAnsi"/>
            <w:lang w:val="en-AU"/>
          </w:rPr>
          <w:delText>upwelling</w:delText>
        </w:r>
      </w:del>
      <w:r w:rsidR="00E418CB" w:rsidRPr="00F15D89">
        <w:rPr>
          <w:rFonts w:asciiTheme="minorHAnsi" w:hAnsiTheme="minorHAnsi" w:cstheme="minorHAnsi"/>
          <w:lang w:val="en-AU"/>
        </w:rPr>
        <w:t xml:space="preserve"> events have been shown to bring nutrient rich water into the euphotic zone, increasing primary productivity </w:t>
      </w:r>
      <w:r w:rsidR="0052082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&lt;EndNote&gt;&lt;Cite&gt;&lt;Author&gt;Rossi&lt;/Author&gt;&lt;Year&gt;2014&lt;/Year&gt;&lt;RecNum&gt;305&lt;/RecNum&gt;&lt;DisplayText&gt;(Rossi et al. 2014)&lt;/DisplayText&gt;&lt;record&gt;&lt;rec-number&gt;305&lt;/rec-number&gt;&lt;foreign-keys&gt;&lt;key app="EN" db-id="rdxddr0f3fperrezrxj5tr9952w22spd092z" timestamp="1581296382"&gt;305&lt;/key&gt;&lt;/foreign-keys&gt;&lt;ref-type name="Journal Article"&gt;17&lt;/ref-type&gt;&lt;contributors&gt;&lt;authors&gt;&lt;author&gt;Rossi, Vincent&lt;/author&gt;&lt;author&gt;Schaeffer, Amandine&lt;/author&gt;&lt;author&gt;Wood, Julie&lt;/author&gt;&lt;author&gt;Galibert, Guillaume&lt;/author&gt;&lt;author&gt;Morris, Brad&lt;/author&gt;&lt;author&gt;Sudre, Joel&lt;/author&gt;&lt;author&gt;Roughan, Moninya&lt;/author&gt;&lt;author&gt;Waite, Anya M.&lt;/author&gt;&lt;/authors&gt;&lt;/contributors&gt;&lt;titles&gt;&lt;title&gt;Seasonality of sporadic physical processes driving temperature and nutrient high-frequency variability in the coastal ocean off southeast Australia&lt;/title&gt;&lt;secondary-title&gt;Journal of Geophysical Research: Oceans&lt;/secondary-title&gt;&lt;/titles&gt;&lt;periodical&gt;&lt;full-title&gt;Journal of Geophysical Research: Oceans&lt;/full-title&gt;&lt;/periodical&gt;&lt;pages&gt;445-460&lt;/pages&gt;&lt;volume&gt;119&lt;/volume&gt;&lt;number&gt;1&lt;/number&gt;&lt;dates&gt;&lt;year&gt;2014&lt;/year&gt;&lt;/dates&gt;&lt;isbn&gt;2169-9275&lt;/isbn&gt;&lt;urls&gt;&lt;related-urls&gt;&lt;url&gt;https://agupubs.onlinelibrary.wiley.com/doi/abs/10.1002/2013JC009284&lt;/url&gt;&lt;/related-urls&gt;&lt;/urls&gt;&lt;electronic-resource-num&gt;10.1002/2013jc009284&lt;/electronic-resource-num&gt;&lt;/record&gt;&lt;/Cite&gt;&lt;/EndNote&gt;</w:instrText>
      </w:r>
      <w:r w:rsidR="0052082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(Rossi et al. 2014)</w:t>
      </w:r>
      <w:r w:rsidR="00520827"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and controlling vertical phytoplankton abundance, composition </w:t>
      </w:r>
      <w:r w:rsidR="00E418CB" w:rsidRPr="00F15D89">
        <w:rPr>
          <w:rFonts w:asciiTheme="minorHAnsi" w:hAnsiTheme="minorHAnsi" w:cstheme="minorHAnsi"/>
          <w:lang w:val="en-AU"/>
        </w:rPr>
        <w:lastRenderedPageBreak/>
        <w:t xml:space="preserve">and distribution </w:t>
      </w:r>
      <w:r w:rsidR="00184F1B"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PEVuZE5vdGU+PENpdGU+PEF1dGhvcj5Bcm1icmVjaHQ8L0F1dGhvcj48WWVhcj4yMDE0PC9ZZWFy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184F1B" w:rsidRPr="00F15D89">
        <w:rPr>
          <w:rFonts w:asciiTheme="minorHAnsi" w:hAnsiTheme="minorHAnsi" w:cstheme="minorHAnsi"/>
          <w:lang w:val="en-AU"/>
        </w:rPr>
      </w:r>
      <w:r w:rsidR="00184F1B"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(Armbrecht et al. 2014; Armbrecht et al. 2015)</w:t>
      </w:r>
      <w:r w:rsidR="00184F1B" w:rsidRPr="00F15D89">
        <w:rPr>
          <w:rFonts w:asciiTheme="minorHAnsi" w:hAnsiTheme="minorHAnsi" w:cstheme="minorHAnsi"/>
          <w:lang w:val="en-AU"/>
        </w:rPr>
        <w:fldChar w:fldCharType="end"/>
      </w:r>
      <w:r w:rsidR="00E418CB" w:rsidRPr="00F15D89">
        <w:rPr>
          <w:rFonts w:asciiTheme="minorHAnsi" w:hAnsiTheme="minorHAnsi" w:cstheme="minorHAnsi"/>
          <w:lang w:val="en-AU"/>
        </w:rPr>
        <w:t xml:space="preserve">. Phytoplankton and nutrients are a key energy source for </w:t>
      </w:r>
      <w:r w:rsidR="00BC4719" w:rsidRPr="00F15D89">
        <w:rPr>
          <w:rFonts w:asciiTheme="minorHAnsi" w:hAnsiTheme="minorHAnsi" w:cstheme="minorHAnsi"/>
          <w:lang w:val="en-AU"/>
        </w:rPr>
        <w:t>zooplankton,</w:t>
      </w:r>
      <w:r w:rsidR="00E418CB" w:rsidRPr="00F15D89">
        <w:rPr>
          <w:rFonts w:asciiTheme="minorHAnsi" w:hAnsiTheme="minorHAnsi" w:cstheme="minorHAnsi"/>
          <w:lang w:val="en-AU"/>
        </w:rPr>
        <w:t xml:space="preserve"> and it is highly likely that the EAC is influencing zooplankton </w:t>
      </w:r>
      <w:r w:rsidR="00DA0A4D" w:rsidRPr="00F15D89">
        <w:rPr>
          <w:rFonts w:asciiTheme="minorHAnsi" w:hAnsiTheme="minorHAnsi" w:cstheme="minorHAnsi"/>
          <w:lang w:val="en-AU"/>
        </w:rPr>
        <w:t>communities</w:t>
      </w:r>
      <w:del w:id="55" w:author="Baird, Mark (O&amp;A, Hobart)" w:date="2020-05-17T17:35:00Z">
        <w:r w:rsidR="00DA0A4D" w:rsidRPr="00F15D89" w:rsidDel="00EE0FF9">
          <w:rPr>
            <w:rFonts w:asciiTheme="minorHAnsi" w:hAnsiTheme="minorHAnsi" w:cstheme="minorHAnsi"/>
            <w:lang w:val="en-AU"/>
          </w:rPr>
          <w:delText xml:space="preserve"> </w:delText>
        </w:r>
        <w:r w:rsidR="00BC4719" w:rsidRPr="00F15D89" w:rsidDel="00EE0FF9">
          <w:rPr>
            <w:rFonts w:asciiTheme="minorHAnsi" w:hAnsiTheme="minorHAnsi" w:cstheme="minorHAnsi"/>
            <w:lang w:val="en-AU"/>
          </w:rPr>
          <w:delText>like</w:delText>
        </w:r>
        <w:r w:rsidR="00DA0A4D" w:rsidRPr="00F15D89" w:rsidDel="00EE0FF9">
          <w:rPr>
            <w:rFonts w:asciiTheme="minorHAnsi" w:hAnsiTheme="minorHAnsi" w:cstheme="minorHAnsi"/>
            <w:lang w:val="en-AU"/>
          </w:rPr>
          <w:delText xml:space="preserve"> the phytoplankton communities</w:delText>
        </w:r>
      </w:del>
      <w:r w:rsidR="00DA0A4D" w:rsidRPr="00F15D89">
        <w:rPr>
          <w:rFonts w:asciiTheme="minorHAnsi" w:hAnsiTheme="minorHAnsi" w:cstheme="minorHAnsi"/>
          <w:lang w:val="en-AU"/>
        </w:rPr>
        <w:t>. Despite this</w:t>
      </w:r>
      <w:ins w:id="56" w:author="Baird, Mark (O&amp;A, Hobart)" w:date="2020-05-17T17:35:00Z">
        <w:r w:rsidR="00EE0FF9">
          <w:rPr>
            <w:rFonts w:asciiTheme="minorHAnsi" w:hAnsiTheme="minorHAnsi" w:cstheme="minorHAnsi"/>
            <w:lang w:val="en-AU"/>
          </w:rPr>
          <w:t>,</w:t>
        </w:r>
      </w:ins>
      <w:r w:rsidR="00DA0A4D" w:rsidRPr="00F15D89">
        <w:rPr>
          <w:rFonts w:asciiTheme="minorHAnsi" w:hAnsiTheme="minorHAnsi" w:cstheme="minorHAnsi"/>
          <w:lang w:val="en-AU"/>
        </w:rPr>
        <w:t xml:space="preserve"> there is little information on how </w:t>
      </w:r>
      <w:ins w:id="57" w:author="Baird, Mark (O&amp;A, Hobart)" w:date="2020-05-17T17:35:00Z">
        <w:r w:rsidR="00EE0FF9">
          <w:rPr>
            <w:rFonts w:asciiTheme="minorHAnsi" w:hAnsiTheme="minorHAnsi" w:cstheme="minorHAnsi"/>
            <w:lang w:val="en-AU"/>
          </w:rPr>
          <w:t xml:space="preserve">WBCs </w:t>
        </w:r>
      </w:ins>
      <w:del w:id="58" w:author="Baird, Mark (O&amp;A, Hobart)" w:date="2020-05-17T17:35:00Z">
        <w:r w:rsidR="00DA0A4D" w:rsidRPr="00F15D89" w:rsidDel="00EE0FF9">
          <w:rPr>
            <w:rFonts w:asciiTheme="minorHAnsi" w:hAnsiTheme="minorHAnsi" w:cstheme="minorHAnsi"/>
            <w:lang w:val="en-AU"/>
          </w:rPr>
          <w:delText xml:space="preserve">western boundary currents </w:delText>
        </w:r>
      </w:del>
      <w:r w:rsidR="00DA0A4D" w:rsidRPr="00F15D89">
        <w:rPr>
          <w:rFonts w:asciiTheme="minorHAnsi" w:hAnsiTheme="minorHAnsi" w:cstheme="minorHAnsi"/>
          <w:lang w:val="en-AU"/>
        </w:rPr>
        <w:t>influence</w:t>
      </w:r>
      <w:r w:rsidR="00D57724" w:rsidRPr="00F15D89">
        <w:rPr>
          <w:rFonts w:asciiTheme="minorHAnsi" w:hAnsiTheme="minorHAnsi" w:cstheme="minorHAnsi"/>
          <w:lang w:val="en-AU"/>
        </w:rPr>
        <w:t xml:space="preserve"> </w:t>
      </w:r>
      <w:ins w:id="59" w:author="Baird, Mark (O&amp;A, Hobart)" w:date="2020-05-17T17:35:00Z">
        <w:r w:rsidR="00EE0FF9">
          <w:rPr>
            <w:rFonts w:asciiTheme="minorHAnsi" w:hAnsiTheme="minorHAnsi" w:cstheme="minorHAnsi"/>
            <w:lang w:val="en-AU"/>
          </w:rPr>
          <w:t xml:space="preserve">the </w:t>
        </w:r>
      </w:ins>
      <w:r w:rsidR="00D57724" w:rsidRPr="00F15D89">
        <w:rPr>
          <w:rFonts w:asciiTheme="minorHAnsi" w:hAnsiTheme="minorHAnsi" w:cstheme="minorHAnsi"/>
          <w:lang w:val="en-AU"/>
        </w:rPr>
        <w:t xml:space="preserve">depth </w:t>
      </w:r>
      <w:r w:rsidR="00A11BF8" w:rsidRPr="00F15D89">
        <w:rPr>
          <w:rFonts w:asciiTheme="minorHAnsi" w:hAnsiTheme="minorHAnsi" w:cstheme="minorHAnsi"/>
          <w:lang w:val="en-AU"/>
        </w:rPr>
        <w:t>distribution</w:t>
      </w:r>
      <w:r w:rsidR="00DA0A4D" w:rsidRPr="00F15D89">
        <w:rPr>
          <w:rFonts w:asciiTheme="minorHAnsi" w:hAnsiTheme="minorHAnsi" w:cstheme="minorHAnsi"/>
          <w:lang w:val="en-AU"/>
        </w:rPr>
        <w:t xml:space="preserve"> of zooplankton </w:t>
      </w:r>
      <w:r w:rsidR="003B4A79" w:rsidRPr="00F15D89">
        <w:rPr>
          <w:rFonts w:asciiTheme="minorHAnsi" w:hAnsiTheme="minorHAnsi" w:cstheme="minorHAnsi"/>
          <w:lang w:val="en-AU"/>
        </w:rPr>
        <w:t>on</w:t>
      </w:r>
      <w:r w:rsidR="00DA0A4D" w:rsidRPr="00F15D89">
        <w:rPr>
          <w:rFonts w:asciiTheme="minorHAnsi" w:hAnsiTheme="minorHAnsi" w:cstheme="minorHAnsi"/>
          <w:lang w:val="en-AU"/>
        </w:rPr>
        <w:t xml:space="preserve"> continental shel</w:t>
      </w:r>
      <w:r w:rsidR="003B4A79" w:rsidRPr="00F15D89">
        <w:rPr>
          <w:rFonts w:asciiTheme="minorHAnsi" w:hAnsiTheme="minorHAnsi" w:cstheme="minorHAnsi"/>
          <w:lang w:val="en-AU"/>
        </w:rPr>
        <w:t>ves</w:t>
      </w:r>
      <w:r w:rsidR="00184F1B" w:rsidRPr="00F15D89">
        <w:rPr>
          <w:rFonts w:asciiTheme="minorHAnsi" w:hAnsiTheme="minorHAnsi" w:cstheme="minorHAnsi"/>
          <w:lang w:val="en-AU"/>
        </w:rPr>
        <w:t xml:space="preserve"> around the world</w:t>
      </w:r>
      <w:r w:rsidR="00DA0A4D" w:rsidRPr="00F15D89">
        <w:rPr>
          <w:rFonts w:asciiTheme="minorHAnsi" w:hAnsiTheme="minorHAnsi" w:cstheme="minorHAnsi"/>
          <w:lang w:val="en-AU"/>
        </w:rPr>
        <w:t xml:space="preserve"> and no analys</w:t>
      </w:r>
      <w:r w:rsidR="00535B83" w:rsidRPr="00F15D89">
        <w:rPr>
          <w:rFonts w:asciiTheme="minorHAnsi" w:hAnsiTheme="minorHAnsi" w:cstheme="minorHAnsi"/>
          <w:lang w:val="en-AU"/>
        </w:rPr>
        <w:t>es of zooplankton distribution</w:t>
      </w:r>
      <w:r w:rsidR="00DA0A4D" w:rsidRPr="00F15D89">
        <w:rPr>
          <w:rFonts w:asciiTheme="minorHAnsi" w:hAnsiTheme="minorHAnsi" w:cstheme="minorHAnsi"/>
          <w:lang w:val="en-AU"/>
        </w:rPr>
        <w:t xml:space="preserve"> </w:t>
      </w:r>
      <w:r w:rsidR="00535B83" w:rsidRPr="00F15D89">
        <w:rPr>
          <w:rFonts w:asciiTheme="minorHAnsi" w:hAnsiTheme="minorHAnsi" w:cstheme="minorHAnsi"/>
          <w:lang w:val="en-AU"/>
        </w:rPr>
        <w:t>i</w:t>
      </w:r>
      <w:r w:rsidR="00DA0A4D" w:rsidRPr="00F15D89">
        <w:rPr>
          <w:rFonts w:asciiTheme="minorHAnsi" w:hAnsiTheme="minorHAnsi" w:cstheme="minorHAnsi"/>
          <w:lang w:val="en-AU"/>
        </w:rPr>
        <w:t xml:space="preserve">n the EAC </w:t>
      </w:r>
      <w:r w:rsidR="00D57724" w:rsidRPr="00F15D89">
        <w:rPr>
          <w:rFonts w:asciiTheme="minorHAnsi" w:hAnsiTheme="minorHAnsi" w:cstheme="minorHAnsi"/>
          <w:lang w:val="en-AU"/>
        </w:rPr>
        <w:t>continental shelf region</w:t>
      </w:r>
      <w:r w:rsidR="00DA0A4D" w:rsidRPr="00F15D89">
        <w:rPr>
          <w:rFonts w:asciiTheme="minorHAnsi" w:hAnsiTheme="minorHAnsi" w:cstheme="minorHAnsi"/>
          <w:lang w:val="en-AU"/>
        </w:rPr>
        <w:t xml:space="preserve">. </w:t>
      </w:r>
      <w:r w:rsidR="00D57724" w:rsidRPr="00F15D89">
        <w:rPr>
          <w:rFonts w:asciiTheme="minorHAnsi" w:hAnsiTheme="minorHAnsi" w:cstheme="minorHAnsi"/>
          <w:lang w:val="en-AU"/>
        </w:rPr>
        <w:t xml:space="preserve">This study therefore aims to </w:t>
      </w:r>
      <w:r w:rsidR="00646040" w:rsidRPr="00F15D89">
        <w:rPr>
          <w:rFonts w:asciiTheme="minorHAnsi" w:hAnsiTheme="minorHAnsi" w:cstheme="minorHAnsi"/>
          <w:lang w:val="en-AU"/>
        </w:rPr>
        <w:t>investigate</w:t>
      </w:r>
      <w:r w:rsidR="00543728" w:rsidRPr="00F15D89">
        <w:rPr>
          <w:rFonts w:asciiTheme="minorHAnsi" w:hAnsiTheme="minorHAnsi" w:cstheme="minorHAnsi"/>
          <w:lang w:val="en-AU"/>
        </w:rPr>
        <w:t xml:space="preserve"> cross shelf and depth stratified patterns of zooplankton </w:t>
      </w:r>
      <w:r w:rsidR="00D57724" w:rsidRPr="00F15D89">
        <w:rPr>
          <w:rFonts w:asciiTheme="minorHAnsi" w:hAnsiTheme="minorHAnsi" w:cstheme="minorHAnsi"/>
          <w:lang w:val="en-AU"/>
        </w:rPr>
        <w:t>on the east Australian continental shelf</w:t>
      </w:r>
      <w:r w:rsidR="00543728" w:rsidRPr="00F15D89">
        <w:rPr>
          <w:rFonts w:asciiTheme="minorHAnsi" w:hAnsiTheme="minorHAnsi" w:cstheme="minorHAnsi"/>
          <w:lang w:val="en-AU"/>
        </w:rPr>
        <w:t>.</w:t>
      </w:r>
    </w:p>
    <w:p w14:paraId="0C2F9B22" w14:textId="77777777" w:rsidR="00543728" w:rsidRPr="00F15D89" w:rsidRDefault="00543728" w:rsidP="00F34258">
      <w:pPr>
        <w:pStyle w:val="Text"/>
        <w:spacing w:line="360" w:lineRule="auto"/>
        <w:rPr>
          <w:rFonts w:asciiTheme="minorHAnsi" w:hAnsiTheme="minorHAnsi" w:cstheme="minorHAnsi"/>
          <w:lang w:val="en-AU"/>
        </w:rPr>
      </w:pPr>
    </w:p>
    <w:p w14:paraId="73D1CFF5" w14:textId="77777777" w:rsidR="00543728" w:rsidRPr="00F15D89" w:rsidRDefault="00543728" w:rsidP="00F34258">
      <w:pPr>
        <w:pStyle w:val="Text"/>
        <w:spacing w:line="360" w:lineRule="auto"/>
        <w:rPr>
          <w:rFonts w:asciiTheme="minorHAnsi" w:hAnsiTheme="minorHAnsi" w:cstheme="minorHAnsi"/>
          <w:lang w:val="en-AU"/>
        </w:rPr>
      </w:pPr>
    </w:p>
    <w:p w14:paraId="5A0BBAA9" w14:textId="5B12EF96" w:rsidR="00FE1956" w:rsidRPr="00F15D89" w:rsidRDefault="00FE1956"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br w:type="page"/>
      </w:r>
    </w:p>
    <w:p w14:paraId="7A8760A4" w14:textId="72BE70BE" w:rsidR="002F3B11" w:rsidRPr="00F15D89" w:rsidRDefault="002F723E" w:rsidP="00F34258">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lastRenderedPageBreak/>
        <w:t xml:space="preserve">2. </w:t>
      </w:r>
      <w:r w:rsidR="002F3B11" w:rsidRPr="00F15D89">
        <w:rPr>
          <w:rFonts w:asciiTheme="minorHAnsi" w:hAnsiTheme="minorHAnsi" w:cstheme="minorHAnsi"/>
          <w:lang w:val="en-AU"/>
        </w:rPr>
        <w:t>Materials and Methods</w:t>
      </w:r>
    </w:p>
    <w:p w14:paraId="2C8731A5" w14:textId="1008143D"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2.1 Voyage details</w:t>
      </w:r>
    </w:p>
    <w:p w14:paraId="5B89FBA0" w14:textId="78EC661C" w:rsidR="002C1E5F" w:rsidRPr="00F15D89" w:rsidRDefault="00A06397" w:rsidP="002C1E5F">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cruise on the on the RV Southern Surveyor was conducted, starting from Sydney, Australia, concluding in Brisbane, Australia.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proofErr w:type="gramStart"/>
      <w:r w:rsidRPr="00F15D89">
        <w:rPr>
          <w:rFonts w:asciiTheme="minorHAnsi" w:hAnsiTheme="minorHAnsi" w:cstheme="minorHAnsi"/>
          <w:szCs w:val="24"/>
          <w:lang w:val="en-AU"/>
        </w:rPr>
        <w:t>period</w:t>
      </w:r>
      <w:proofErr w:type="gramEnd"/>
      <w:r w:rsidR="002C1E5F" w:rsidRPr="00F15D89">
        <w:rPr>
          <w:rFonts w:asciiTheme="minorHAnsi" w:hAnsiTheme="minorHAnsi" w:cstheme="minorHAnsi"/>
          <w:szCs w:val="24"/>
          <w:lang w:val="en-AU"/>
        </w:rPr>
        <w:t xml:space="preserve"> the EAC was flowing southward along the coast until approximately 31 °S where it separated from the mainland and continued flowing to the east. This separation resulted in the formation of a large anti-cyclonic warm-core eddy forming off the coast at approximately 33 °S, 155 °E (Figure 1). </w:t>
      </w:r>
    </w:p>
    <w:p w14:paraId="2994BD89" w14:textId="7396CFDA" w:rsidR="00C770B8" w:rsidRPr="00C07196" w:rsidRDefault="00C770B8" w:rsidP="00F34258">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2.2 Sampling</w:t>
      </w:r>
    </w:p>
    <w:p w14:paraId="61CCE7D0" w14:textId="4DCCF7E4" w:rsidR="007A3AC3" w:rsidRPr="00F15D89" w:rsidRDefault="00BA00E3" w:rsidP="00F3425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north NSW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C770B8" w:rsidRPr="00F15D89">
        <w:rPr>
          <w:rFonts w:asciiTheme="minorHAnsi" w:hAnsiTheme="minorHAnsi" w:cstheme="minorHAnsi"/>
          <w:b w:val="0"/>
          <w:bCs w:val="0"/>
          <w:lang w:val="en-AU"/>
        </w:rPr>
        <w:t>a towed device called the Bunyip (a highly 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w:t>
      </w:r>
      <w:proofErr w:type="spellStart"/>
      <w:r w:rsidR="00C770B8" w:rsidRPr="00F15D89">
        <w:rPr>
          <w:rFonts w:asciiTheme="minorHAnsi" w:hAnsiTheme="minorHAnsi" w:cstheme="minorHAnsi"/>
          <w:b w:val="0"/>
          <w:bCs w:val="0"/>
          <w:lang w:val="en-AU"/>
        </w:rPr>
        <w:t>SeaSoar</w:t>
      </w:r>
      <w:proofErr w:type="spellEnd"/>
      <w:r w:rsidR="00C770B8" w:rsidRPr="00F15D89">
        <w:rPr>
          <w:rFonts w:asciiTheme="minorHAnsi" w:hAnsiTheme="minorHAnsi" w:cstheme="minorHAnsi"/>
          <w:b w:val="0"/>
          <w:bCs w:val="0"/>
          <w:lang w:val="en-AU"/>
        </w:rPr>
        <w:t xml:space="preserve">). The Bunyip </w:t>
      </w:r>
      <w:r w:rsidR="00D66FD9" w:rsidRPr="00F15D89">
        <w:rPr>
          <w:rFonts w:asciiTheme="minorHAnsi" w:hAnsiTheme="minorHAnsi" w:cstheme="minorHAnsi"/>
          <w:b w:val="0"/>
          <w:bCs w:val="0"/>
          <w:lang w:val="en-AU"/>
        </w:rPr>
        <w:t xml:space="preserve">was towed from inshore to offshore and </w:t>
      </w:r>
      <w:r w:rsidR="00C770B8" w:rsidRPr="00F15D89">
        <w:rPr>
          <w:rFonts w:asciiTheme="minorHAnsi" w:hAnsiTheme="minorHAnsi" w:cstheme="minorHAnsi"/>
          <w:b w:val="0"/>
          <w:bCs w:val="0"/>
          <w:lang w:val="en-AU"/>
        </w:rPr>
        <w:t xml:space="preserve">varied between the </w:t>
      </w:r>
      <w:r w:rsidR="008C1687" w:rsidRPr="00F15D89">
        <w:rPr>
          <w:rFonts w:asciiTheme="minorHAnsi" w:hAnsiTheme="minorHAnsi" w:cstheme="minorHAnsi"/>
          <w:b w:val="0"/>
          <w:bCs w:val="0"/>
          <w:lang w:val="en-AU"/>
        </w:rPr>
        <w:t>10</w:t>
      </w:r>
      <w:r w:rsidR="00C770B8" w:rsidRPr="00F15D89">
        <w:rPr>
          <w:rFonts w:asciiTheme="minorHAnsi" w:hAnsiTheme="minorHAnsi" w:cstheme="minorHAnsi"/>
          <w:b w:val="0"/>
          <w:bCs w:val="0"/>
          <w:lang w:val="en-AU"/>
        </w:rPr>
        <w:t xml:space="preserve"> and 120 m</w:t>
      </w:r>
      <w:r w:rsidR="00A06397" w:rsidRPr="00F15D89">
        <w:rPr>
          <w:rFonts w:asciiTheme="minorHAnsi" w:hAnsiTheme="minorHAnsi" w:cstheme="minorHAnsi"/>
          <w:b w:val="0"/>
          <w:bCs w:val="0"/>
          <w:lang w:val="en-AU"/>
        </w:rPr>
        <w:t xml:space="preserve"> depth</w:t>
      </w:r>
      <w:r w:rsidR="00C770B8" w:rsidRPr="00F15D89">
        <w:rPr>
          <w:rFonts w:asciiTheme="minorHAnsi" w:hAnsiTheme="minorHAnsi" w:cstheme="minorHAnsi"/>
          <w:b w:val="0"/>
          <w:bCs w:val="0"/>
          <w:lang w:val="en-AU"/>
        </w:rPr>
        <w:t>, sampl</w:t>
      </w:r>
      <w:r w:rsidR="00D66FD9" w:rsidRPr="00F15D89">
        <w:rPr>
          <w:rFonts w:asciiTheme="minorHAnsi" w:hAnsiTheme="minorHAnsi" w:cstheme="minorHAnsi"/>
          <w:b w:val="0"/>
          <w:bCs w:val="0"/>
          <w:lang w:val="en-AU"/>
        </w:rPr>
        <w:t>ing</w:t>
      </w:r>
      <w:r w:rsidR="00C770B8" w:rsidRPr="00F15D89">
        <w:rPr>
          <w:rFonts w:asciiTheme="minorHAnsi" w:hAnsiTheme="minorHAnsi" w:cstheme="minorHAnsi"/>
          <w:b w:val="0"/>
          <w:bCs w:val="0"/>
          <w:lang w:val="en-AU"/>
        </w:rPr>
        <w:t xml:space="preserve"> temperature, salinity, and, using an optical plankton counter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C770B8" w:rsidRPr="00F15D89">
        <w:rPr>
          <w:rFonts w:asciiTheme="minorHAnsi" w:hAnsiTheme="minorHAnsi" w:cstheme="minorHAnsi"/>
          <w:b w:val="0"/>
          <w:bCs w:val="0"/>
          <w:lang w:val="en-AU"/>
        </w:rPr>
        <w:t>, the size distribution of particulate matter.</w:t>
      </w:r>
      <w:r w:rsidR="00FE1956" w:rsidRPr="00F15D89">
        <w:rPr>
          <w:rFonts w:asciiTheme="minorHAnsi" w:hAnsiTheme="minorHAnsi" w:cstheme="minorHAnsi"/>
          <w:b w:val="0"/>
          <w:bCs w:val="0"/>
          <w:lang w:val="en-AU"/>
        </w:rPr>
        <w:t xml:space="preserve"> The ship was also </w:t>
      </w:r>
      <w:r w:rsidR="0049331C" w:rsidRPr="00F15D89">
        <w:rPr>
          <w:rFonts w:asciiTheme="minorHAnsi" w:hAnsiTheme="minorHAnsi" w:cstheme="minorHAnsi"/>
          <w:b w:val="0"/>
          <w:bCs w:val="0"/>
          <w:lang w:val="en-AU"/>
        </w:rPr>
        <w:t>equipped</w:t>
      </w:r>
      <w:r w:rsidR="00FE1956" w:rsidRPr="00F15D89">
        <w:rPr>
          <w:rFonts w:asciiTheme="minorHAnsi" w:hAnsiTheme="minorHAnsi" w:cstheme="minorHAnsi"/>
          <w:b w:val="0"/>
          <w:bCs w:val="0"/>
          <w:lang w:val="en-AU"/>
        </w:rPr>
        <w:t xml:space="preserve"> with an ADCP which continuous monitored the velocity of water beneath the vessel</w:t>
      </w:r>
      <w:r w:rsidR="00631A1B" w:rsidRPr="00F15D89">
        <w:rPr>
          <w:rFonts w:asciiTheme="minorHAnsi" w:hAnsiTheme="minorHAnsi" w:cstheme="minorHAnsi"/>
          <w:b w:val="0"/>
          <w:bCs w:val="0"/>
          <w:lang w:val="en-AU"/>
        </w:rPr>
        <w:t xml:space="preserve"> with alongshore velocity of currents calculated by rotating the U and V vectors to account for the angle of the coastline at each location.</w:t>
      </w:r>
      <w:r w:rsidR="00C770B8" w:rsidRPr="00F15D89">
        <w:rPr>
          <w:rFonts w:asciiTheme="minorHAnsi" w:hAnsiTheme="minorHAnsi" w:cstheme="minorHAnsi"/>
          <w:b w:val="0"/>
          <w:bCs w:val="0"/>
          <w:lang w:val="en-AU"/>
        </w:rPr>
        <w:t xml:space="preserve"> The shelf sampling was </w:t>
      </w:r>
      <w:r w:rsidR="00591676" w:rsidRPr="00F15D89">
        <w:rPr>
          <w:rFonts w:asciiTheme="minorHAnsi" w:hAnsiTheme="minorHAnsi" w:cstheme="minorHAnsi"/>
          <w:b w:val="0"/>
          <w:bCs w:val="0"/>
          <w:lang w:val="en-AU"/>
        </w:rPr>
        <w:t>interrupted</w:t>
      </w:r>
      <w:r w:rsidR="00C770B8" w:rsidRPr="00F15D89">
        <w:rPr>
          <w:rFonts w:asciiTheme="minorHAnsi" w:hAnsiTheme="minorHAnsi" w:cstheme="minorHAnsi"/>
          <w:b w:val="0"/>
          <w:bCs w:val="0"/>
          <w:lang w:val="en-AU"/>
        </w:rPr>
        <w:t xml:space="preserve"> on the 8-10th September to undertake a wake study around North Solitary Island (29°55'S</w:t>
      </w:r>
      <w:r w:rsidRPr="00F15D89">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153°23'E) which will be reported elsewhere. All times reported are local (Sydney)</w:t>
      </w:r>
      <w:r w:rsidR="008C1687" w:rsidRPr="00F15D89">
        <w:rPr>
          <w:rFonts w:asciiTheme="minorHAnsi" w:hAnsiTheme="minorHAnsi" w:cstheme="minorHAnsi"/>
          <w:b w:val="0"/>
          <w:bCs w:val="0"/>
          <w:lang w:val="en-AU"/>
        </w:rPr>
        <w:t xml:space="preserve"> Australian</w:t>
      </w:r>
      <w:r w:rsidR="00C770B8" w:rsidRPr="00F15D89">
        <w:rPr>
          <w:rFonts w:asciiTheme="minorHAnsi" w:hAnsiTheme="minorHAnsi" w:cstheme="minorHAnsi"/>
          <w:b w:val="0"/>
          <w:bCs w:val="0"/>
          <w:lang w:val="en-AU"/>
        </w:rPr>
        <w:t xml:space="preserve"> </w:t>
      </w:r>
      <w:r w:rsidR="00A10C0E" w:rsidRPr="00F15D89">
        <w:rPr>
          <w:rFonts w:asciiTheme="minorHAnsi" w:hAnsiTheme="minorHAnsi" w:cstheme="minorHAnsi"/>
          <w:b w:val="0"/>
          <w:bCs w:val="0"/>
          <w:lang w:val="en-AU"/>
        </w:rPr>
        <w:t>E</w:t>
      </w:r>
      <w:r w:rsidR="00C770B8" w:rsidRPr="00F15D89">
        <w:rPr>
          <w:rFonts w:asciiTheme="minorHAnsi" w:hAnsiTheme="minorHAnsi" w:cstheme="minorHAnsi"/>
          <w:b w:val="0"/>
          <w:bCs w:val="0"/>
          <w:lang w:val="en-AU"/>
        </w:rPr>
        <w:t>astern Standard Time.</w:t>
      </w:r>
      <w:r w:rsidR="00631A1B" w:rsidRPr="00F15D89">
        <w:rPr>
          <w:rFonts w:asciiTheme="minorHAnsi" w:hAnsiTheme="minorHAnsi" w:cstheme="minorHAnsi"/>
          <w:b w:val="0"/>
          <w:bCs w:val="0"/>
          <w:lang w:val="en-AU"/>
        </w:rPr>
        <w:t xml:space="preserve"> </w:t>
      </w:r>
    </w:p>
    <w:p w14:paraId="350D42AF" w14:textId="77777777" w:rsidR="00BA00E3" w:rsidRPr="00F15D89" w:rsidRDefault="00BA00E3" w:rsidP="00F34258">
      <w:pPr>
        <w:pStyle w:val="Heading-Main"/>
        <w:spacing w:line="360" w:lineRule="auto"/>
        <w:rPr>
          <w:rFonts w:asciiTheme="minorHAnsi" w:hAnsiTheme="minorHAnsi" w:cstheme="minorHAnsi"/>
          <w:lang w:val="en-AU"/>
        </w:rPr>
      </w:pPr>
    </w:p>
    <w:p w14:paraId="309530CF" w14:textId="525D3B79" w:rsidR="00161CA3"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 xml:space="preserve">2.3 </w:t>
      </w:r>
      <w:r w:rsidR="00A57D84"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07D56B25" w14:textId="7ABAD285" w:rsidR="0053533D" w:rsidRPr="00F15D89" w:rsidRDefault="00BA00E3" w:rsidP="00F34258">
      <w:pPr>
        <w:spacing w:line="360" w:lineRule="auto"/>
        <w:rPr>
          <w:rFonts w:asciiTheme="minorHAnsi" w:hAnsiTheme="minorHAnsi" w:cstheme="minorHAnsi"/>
          <w:color w:val="FF0000"/>
          <w:szCs w:val="24"/>
          <w:lang w:val="en-AU"/>
        </w:rPr>
      </w:pPr>
      <w:r w:rsidRPr="00F15D89">
        <w:rPr>
          <w:rFonts w:asciiTheme="minorHAnsi" w:hAnsiTheme="minorHAnsi" w:cstheme="minorHAnsi"/>
          <w:szCs w:val="24"/>
          <w:lang w:val="en-AU"/>
        </w:rPr>
        <w:t>The z</w:t>
      </w:r>
      <w:r w:rsidR="00161CA3" w:rsidRPr="00F15D89">
        <w:rPr>
          <w:rFonts w:asciiTheme="minorHAnsi" w:hAnsiTheme="minorHAnsi" w:cstheme="minorHAnsi"/>
          <w:szCs w:val="24"/>
          <w:lang w:val="en-AU"/>
        </w:rPr>
        <w:t>ooplankton</w:t>
      </w:r>
      <w:r w:rsidRPr="00F15D89">
        <w:rPr>
          <w:rFonts w:asciiTheme="minorHAnsi" w:hAnsiTheme="minorHAnsi" w:cstheme="minorHAnsi"/>
          <w:szCs w:val="24"/>
          <w:lang w:val="en-AU"/>
        </w:rPr>
        <w:t xml:space="preserve"> community was</w:t>
      </w:r>
      <w:r w:rsidR="00161CA3" w:rsidRPr="00F15D89">
        <w:rPr>
          <w:rFonts w:asciiTheme="minorHAnsi" w:hAnsiTheme="minorHAnsi" w:cstheme="minorHAnsi"/>
          <w:szCs w:val="24"/>
          <w:lang w:val="en-AU"/>
        </w:rPr>
        <w:t xml:space="preserve"> </w:t>
      </w:r>
      <w:r w:rsidR="00A06397" w:rsidRPr="00F15D89">
        <w:rPr>
          <w:rFonts w:asciiTheme="minorHAnsi" w:hAnsiTheme="minorHAnsi" w:cstheme="minorHAnsi"/>
          <w:szCs w:val="24"/>
          <w:lang w:val="en-AU"/>
        </w:rPr>
        <w:t>quantified</w:t>
      </w:r>
      <w:r w:rsidR="00161CA3" w:rsidRPr="00F15D89">
        <w:rPr>
          <w:rFonts w:asciiTheme="minorHAnsi" w:hAnsiTheme="minorHAnsi" w:cstheme="minorHAnsi"/>
          <w:szCs w:val="24"/>
          <w:lang w:val="en-AU"/>
        </w:rPr>
        <w:t xml:space="preserve"> using an Optical Plankton Counter </w:t>
      </w:r>
      <w:r w:rsidRPr="00F15D89">
        <w:rPr>
          <w:rFonts w:asciiTheme="minorHAnsi" w:hAnsiTheme="minorHAnsi" w:cstheme="minorHAnsi"/>
          <w:szCs w:val="24"/>
          <w:lang w:val="en-AU"/>
        </w:rPr>
        <w:fldChar w:fldCharType="begin"/>
      </w:r>
      <w:r w:rsidRPr="00F15D89">
        <w:rPr>
          <w:rFonts w:asciiTheme="minorHAnsi" w:hAnsiTheme="minorHAnsi" w:cstheme="minorHAnsi"/>
          <w:szCs w:val="24"/>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Pr="00F15D89">
        <w:rPr>
          <w:rFonts w:asciiTheme="minorHAnsi" w:hAnsiTheme="minorHAnsi" w:cstheme="minorHAnsi"/>
          <w:szCs w:val="24"/>
          <w:lang w:val="en-AU"/>
        </w:rPr>
        <w:fldChar w:fldCharType="separate"/>
      </w:r>
      <w:r w:rsidRPr="00F15D89">
        <w:rPr>
          <w:rFonts w:asciiTheme="minorHAnsi" w:hAnsiTheme="minorHAnsi" w:cstheme="minorHAnsi"/>
          <w:noProof/>
          <w:szCs w:val="24"/>
          <w:lang w:val="en-AU"/>
        </w:rPr>
        <w:t>(OPC; Herman 1992)</w:t>
      </w:r>
      <w:r w:rsidRPr="00F15D89">
        <w:rPr>
          <w:rFonts w:asciiTheme="minorHAnsi" w:hAnsiTheme="minorHAnsi" w:cstheme="minorHAnsi"/>
          <w:szCs w:val="24"/>
          <w:lang w:val="en-AU"/>
        </w:rPr>
        <w:fldChar w:fldCharType="end"/>
      </w:r>
      <w:r w:rsidR="0053533D" w:rsidRPr="00F15D89">
        <w:rPr>
          <w:rFonts w:asciiTheme="minorHAnsi" w:hAnsiTheme="minorHAnsi" w:cstheme="minorHAnsi"/>
          <w:szCs w:val="24"/>
          <w:lang w:val="en-AU"/>
        </w:rPr>
        <w:t>. The OPC was mounted on the Bunyip, a customised towed device. The OPC is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0053533D" w:rsidRPr="00F15D89">
        <w:rPr>
          <w:rFonts w:asciiTheme="minorHAnsi" w:hAnsiTheme="minorHAnsi" w:cstheme="minorHAnsi"/>
          <w:szCs w:val="24"/>
          <w:lang w:val="en-AU"/>
        </w:rPr>
        <w:t xml:space="preserve"> of particles that pass through the instrument in a </w:t>
      </w:r>
      <w:r w:rsidR="0053533D" w:rsidRPr="00F15D89">
        <w:rPr>
          <w:rFonts w:asciiTheme="minorHAnsi" w:hAnsiTheme="minorHAnsi" w:cstheme="minorHAnsi"/>
          <w:szCs w:val="24"/>
          <w:lang w:val="en-AU"/>
        </w:rPr>
        <w:lastRenderedPageBreak/>
        <w:t xml:space="preserve">0.5 s interval. The particle sizes are recorded digitally </w:t>
      </w:r>
      <w:ins w:id="60" w:author="Baird, Mark (O&amp;A, Hobart)" w:date="2020-05-17T17:38:00Z">
        <w:r w:rsidR="00570DF1">
          <w:rPr>
            <w:rFonts w:asciiTheme="minorHAnsi" w:hAnsiTheme="minorHAnsi" w:cstheme="minorHAnsi"/>
            <w:szCs w:val="24"/>
            <w:lang w:val="en-AU"/>
          </w:rPr>
          <w:t xml:space="preserve">using </w:t>
        </w:r>
      </w:ins>
      <w:del w:id="61" w:author="Baird, Mark (O&amp;A, Hobart)" w:date="2020-05-17T17:38:00Z">
        <w:r w:rsidR="0053533D" w:rsidRPr="00F15D89" w:rsidDel="00570DF1">
          <w:rPr>
            <w:rFonts w:asciiTheme="minorHAnsi" w:hAnsiTheme="minorHAnsi" w:cstheme="minorHAnsi"/>
            <w:szCs w:val="24"/>
            <w:lang w:val="en-AU"/>
          </w:rPr>
          <w:delText>into</w:delText>
        </w:r>
      </w:del>
      <w:r w:rsidR="0053533D" w:rsidRPr="00F15D89">
        <w:rPr>
          <w:rFonts w:asciiTheme="minorHAnsi" w:hAnsiTheme="minorHAnsi" w:cstheme="minorHAnsi"/>
          <w:szCs w:val="24"/>
          <w:lang w:val="en-AU"/>
        </w:rPr>
        <w:t xml:space="preserve"> 4096 </w:t>
      </w:r>
      <w:ins w:id="62" w:author="Baird, Mark (O&amp;A, Hobart)" w:date="2020-05-17T17:38:00Z">
        <w:r w:rsidR="00570DF1">
          <w:rPr>
            <w:rFonts w:asciiTheme="minorHAnsi" w:hAnsiTheme="minorHAnsi" w:cstheme="minorHAnsi"/>
            <w:szCs w:val="24"/>
            <w:lang w:val="en-AU"/>
          </w:rPr>
          <w:t xml:space="preserve">size </w:t>
        </w:r>
      </w:ins>
      <w:r w:rsidR="0053533D" w:rsidRPr="00F15D89">
        <w:rPr>
          <w:rFonts w:asciiTheme="minorHAnsi" w:hAnsiTheme="minorHAnsi" w:cstheme="minorHAnsi"/>
          <w:szCs w:val="24"/>
          <w:lang w:val="en-AU"/>
        </w:rPr>
        <w:t>bins, corresponding within the operating range of the instrument to bins with a 5 and 15 µm width.</w:t>
      </w:r>
    </w:p>
    <w:p w14:paraId="473FF2BF" w14:textId="21E5C5DD" w:rsidR="00A11BF8" w:rsidRPr="00F15D89" w:rsidRDefault="0053533D"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volume of flow through the sample region is based on distance measured, averaged over a 6 s interval. The choice of time interval is a trade-off between a larger </w:t>
      </w:r>
      <w:proofErr w:type="gramStart"/>
      <w:r w:rsidRPr="00F15D89">
        <w:rPr>
          <w:rFonts w:asciiTheme="minorHAnsi" w:hAnsiTheme="minorHAnsi" w:cstheme="minorHAnsi"/>
          <w:szCs w:val="24"/>
          <w:lang w:val="en-AU"/>
        </w:rPr>
        <w:t>time period</w:t>
      </w:r>
      <w:proofErr w:type="gramEnd"/>
      <w:r w:rsidRPr="00F15D89">
        <w:rPr>
          <w:rFonts w:asciiTheme="minorHAnsi" w:hAnsiTheme="minorHAnsi" w:cstheme="minorHAnsi"/>
          <w:szCs w:val="24"/>
          <w:lang w:val="en-AU"/>
        </w:rPr>
        <w:t xml:space="preserve"> to obtain a higher particle count to accurately obtain the estimate of the size distribution, and a shorter time period to provide better spatial resolution. The spatial averaging is along the instrument trajectory. As the instrument moves vertically at approximately 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a long period averaging most affects vertical resolution. </w:t>
      </w:r>
      <w:ins w:id="63" w:author="Baird, Mark (O&amp;A, Hobart)" w:date="2020-05-17T17:39:00Z">
        <w:r w:rsidR="00570DF1">
          <w:rPr>
            <w:rFonts w:asciiTheme="minorHAnsi" w:hAnsiTheme="minorHAnsi" w:cstheme="minorHAnsi"/>
            <w:szCs w:val="24"/>
            <w:lang w:val="en-AU"/>
          </w:rPr>
          <w:t xml:space="preserve">We found a </w:t>
        </w:r>
      </w:ins>
      <w:del w:id="64" w:author="Baird, Mark (O&amp;A, Hobart)" w:date="2020-05-17T17:39:00Z">
        <w:r w:rsidRPr="00F15D89" w:rsidDel="00570DF1">
          <w:rPr>
            <w:rFonts w:asciiTheme="minorHAnsi" w:hAnsiTheme="minorHAnsi" w:cstheme="minorHAnsi"/>
            <w:szCs w:val="24"/>
            <w:lang w:val="en-AU"/>
          </w:rPr>
          <w:delText>A</w:delText>
        </w:r>
      </w:del>
      <w:r w:rsidRPr="00F15D89">
        <w:rPr>
          <w:rFonts w:asciiTheme="minorHAnsi" w:hAnsiTheme="minorHAnsi" w:cstheme="minorHAnsi"/>
          <w:szCs w:val="24"/>
          <w:lang w:val="en-AU"/>
        </w:rPr>
        <w:t xml:space="preserve"> 6 s interval provides the best resolution of spatial distribution of size distribution of the Tasman Sea waters with a biomass of ≈ 1-10 mmol N m</w:t>
      </w:r>
      <w:r w:rsidRPr="00F15D89">
        <w:rPr>
          <w:rFonts w:asciiTheme="minorHAnsi" w:hAnsiTheme="minorHAnsi" w:cstheme="minorHAnsi"/>
          <w:szCs w:val="24"/>
          <w:vertAlign w:val="superscript"/>
          <w:lang w:val="en-AU"/>
        </w:rPr>
        <w:t>-3</w:t>
      </w:r>
      <w:del w:id="65" w:author="Baird, Mark (O&amp;A, Hobart)" w:date="2020-05-17T17:39:00Z">
        <w:r w:rsidR="00265C5B" w:rsidRPr="00F15D89" w:rsidDel="00570DF1">
          <w:rPr>
            <w:rFonts w:asciiTheme="minorHAnsi" w:hAnsiTheme="minorHAnsi" w:cstheme="minorHAnsi"/>
            <w:szCs w:val="24"/>
            <w:vertAlign w:val="superscript"/>
            <w:lang w:val="en-AU"/>
          </w:rPr>
          <w:delText xml:space="preserve"> </w:delText>
        </w:r>
        <w:r w:rsidR="00265C5B" w:rsidRPr="00F15D89" w:rsidDel="00570DF1">
          <w:rPr>
            <w:rFonts w:asciiTheme="minorHAnsi" w:hAnsiTheme="minorHAnsi" w:cstheme="minorHAnsi"/>
            <w:szCs w:val="24"/>
            <w:lang w:val="en-AU"/>
          </w:rPr>
          <w:delText>(</w:delText>
        </w:r>
        <w:r w:rsidR="00265C5B" w:rsidRPr="00F15D89" w:rsidDel="00570DF1">
          <w:rPr>
            <w:rFonts w:asciiTheme="minorHAnsi" w:hAnsiTheme="minorHAnsi" w:cstheme="minorHAnsi"/>
            <w:color w:val="FF0000"/>
            <w:szCs w:val="24"/>
            <w:lang w:val="en-AU"/>
          </w:rPr>
          <w:delText>REFERENCE)</w:delText>
        </w:r>
      </w:del>
      <w:r w:rsidRPr="00F15D89">
        <w:rPr>
          <w:rFonts w:asciiTheme="minorHAnsi" w:hAnsiTheme="minorHAnsi" w:cstheme="minorHAnsi"/>
          <w:szCs w:val="24"/>
          <w:lang w:val="en-AU"/>
        </w:rPr>
        <w:t>.</w:t>
      </w:r>
      <w:r w:rsidR="00E57C62" w:rsidRPr="00F15D89">
        <w:rPr>
          <w:rFonts w:asciiTheme="minorHAnsi" w:hAnsiTheme="minorHAnsi" w:cstheme="minorHAnsi"/>
          <w:szCs w:val="24"/>
          <w:lang w:val="en-AU"/>
        </w:rPr>
        <w:t xml:space="preserve"> </w:t>
      </w:r>
    </w:p>
    <w:p w14:paraId="4404B53D" w14:textId="06E46D41" w:rsidR="00E57C62" w:rsidRPr="00F15D89" w:rsidRDefault="00435CCA" w:rsidP="003354D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quantify the zooplankton community</w:t>
      </w:r>
      <w:ins w:id="66" w:author="Baird, Mark (O&amp;A, Hobart)" w:date="2020-05-17T17:40:00Z">
        <w:r w:rsidR="00570DF1">
          <w:rPr>
            <w:rFonts w:asciiTheme="minorHAnsi" w:hAnsiTheme="minorHAnsi" w:cstheme="minorHAnsi"/>
            <w:szCs w:val="24"/>
            <w:lang w:val="en-AU"/>
          </w:rPr>
          <w:t>,</w:t>
        </w:r>
      </w:ins>
      <w:r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Pr="00F15D89">
        <w:rPr>
          <w:rFonts w:asciiTheme="minorHAnsi" w:hAnsiTheme="minorHAnsi" w:cstheme="minorHAnsi"/>
          <w:szCs w:val="24"/>
          <w:lang w:val="en-AU"/>
        </w:rPr>
        <w:t xml:space="preserve"> metrics were calculated for each 6 s interval of our transects. These included total biomass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(µm ESD)</w:t>
      </w:r>
      <w:r w:rsidRPr="00F15D89">
        <w:rPr>
          <w:rFonts w:asciiTheme="minorHAnsi" w:hAnsiTheme="minorHAnsi" w:cstheme="minorHAnsi"/>
          <w:szCs w:val="24"/>
          <w:lang w:val="en-AU"/>
        </w:rPr>
        <w:t xml:space="preserve"> and an estimate of the normalised biomass size spectrum (NBSS) slope. </w:t>
      </w:r>
      <w:r w:rsidR="00E57C62" w:rsidRPr="00F15D89">
        <w:rPr>
          <w:rFonts w:asciiTheme="minorHAnsi" w:hAnsiTheme="minorHAnsi" w:cstheme="minorHAnsi"/>
          <w:szCs w:val="24"/>
          <w:lang w:val="en-AU"/>
        </w:rPr>
        <w:t xml:space="preserve">As traditional NBSS </w:t>
      </w:r>
      <w:r w:rsidR="00790FAD" w:rsidRPr="00F15D89">
        <w:rPr>
          <w:rFonts w:asciiTheme="minorHAnsi" w:hAnsiTheme="minorHAnsi" w:cstheme="minorHAnsi"/>
          <w:szCs w:val="24"/>
          <w:lang w:val="en-AU"/>
        </w:rPr>
        <w:t xml:space="preserve">slope estimates can be biased by size bins containing zero particles, particularly </w:t>
      </w:r>
      <w:r w:rsidR="003354D2" w:rsidRPr="00F15D89">
        <w:rPr>
          <w:rFonts w:asciiTheme="minorHAnsi" w:hAnsiTheme="minorHAnsi" w:cstheme="minorHAnsi"/>
          <w:szCs w:val="24"/>
          <w:lang w:val="en-AU"/>
        </w:rPr>
        <w:t>when</w:t>
      </w:r>
      <w:r w:rsidR="00790FAD" w:rsidRPr="00F15D89">
        <w:rPr>
          <w:rFonts w:asciiTheme="minorHAnsi" w:hAnsiTheme="minorHAnsi" w:cstheme="minorHAnsi"/>
          <w:szCs w:val="24"/>
          <w:lang w:val="en-AU"/>
        </w:rPr>
        <w:t xml:space="preserve"> smaller volumes</w:t>
      </w:r>
      <w:r w:rsidR="003354D2" w:rsidRPr="00F15D89">
        <w:rPr>
          <w:rFonts w:asciiTheme="minorHAnsi" w:hAnsiTheme="minorHAnsi" w:cstheme="minorHAnsi"/>
          <w:szCs w:val="24"/>
          <w:lang w:val="en-AU"/>
        </w:rPr>
        <w:t xml:space="preserve"> are</w:t>
      </w:r>
      <w:r w:rsidR="00790FAD" w:rsidRPr="00F15D89">
        <w:rPr>
          <w:rFonts w:asciiTheme="minorHAnsi" w:hAnsiTheme="minorHAnsi" w:cstheme="minorHAnsi"/>
          <w:szCs w:val="24"/>
          <w:lang w:val="en-AU"/>
        </w:rPr>
        <w:t xml:space="preserve"> filter</w:t>
      </w:r>
      <w:r w:rsidR="003354D2" w:rsidRPr="00F15D89">
        <w:rPr>
          <w:rFonts w:asciiTheme="minorHAnsi" w:hAnsiTheme="minorHAnsi" w:cstheme="minorHAnsi"/>
          <w:szCs w:val="24"/>
          <w:lang w:val="en-AU"/>
        </w:rPr>
        <w:t>ed</w:t>
      </w:r>
      <w:r w:rsidR="00790FAD" w:rsidRPr="00F15D89">
        <w:rPr>
          <w:rFonts w:asciiTheme="minorHAnsi" w:hAnsiTheme="minorHAnsi" w:cstheme="minorHAnsi"/>
          <w:szCs w:val="24"/>
          <w:lang w:val="en-AU"/>
        </w:rPr>
        <w:t xml:space="preserve"> such as in this study, we used the Pareto distribution to estimate the NBSS slopes along the zooplankton transects. </w:t>
      </w:r>
      <w:r w:rsidR="00E57C62" w:rsidRPr="00F15D89">
        <w:rPr>
          <w:rFonts w:asciiTheme="minorHAnsi" w:hAnsiTheme="minorHAnsi" w:cstheme="minorHAnsi"/>
          <w:szCs w:val="24"/>
          <w:lang w:val="en-AU"/>
        </w:rPr>
        <w:t>The</w:t>
      </w:r>
      <w:r w:rsidR="00790FAD" w:rsidRPr="00F15D89">
        <w:rPr>
          <w:rFonts w:asciiTheme="minorHAnsi" w:hAnsiTheme="minorHAnsi" w:cstheme="minorHAnsi"/>
          <w:szCs w:val="24"/>
          <w:lang w:val="en-AU"/>
        </w:rPr>
        <w:t xml:space="preserve"> shape parameter </w:t>
      </w:r>
      <w:r w:rsidR="00790FAD" w:rsidRPr="00F15D89">
        <w:rPr>
          <w:rFonts w:asciiTheme="minorHAnsi" w:hAnsiTheme="minorHAnsi" w:cstheme="minorHAnsi"/>
          <w:i/>
          <w:iCs/>
          <w:szCs w:val="24"/>
          <w:lang w:val="en-AU"/>
        </w:rPr>
        <w:t>c</w:t>
      </w:r>
      <w:r w:rsidR="00790FAD" w:rsidRPr="00F15D89">
        <w:rPr>
          <w:rFonts w:asciiTheme="minorHAnsi" w:hAnsiTheme="minorHAnsi" w:cstheme="minorHAnsi"/>
          <w:szCs w:val="24"/>
          <w:lang w:val="en-AU"/>
        </w:rPr>
        <w:t xml:space="preserve"> of the</w:t>
      </w:r>
      <w:r w:rsidR="00E57C62" w:rsidRPr="00F15D89">
        <w:rPr>
          <w:rFonts w:asciiTheme="minorHAnsi" w:hAnsiTheme="minorHAnsi" w:cstheme="minorHAnsi"/>
          <w:szCs w:val="24"/>
          <w:lang w:val="en-AU"/>
        </w:rPr>
        <w:t xml:space="preserve"> Pareto distribution</w:t>
      </w:r>
      <w:r w:rsidR="00790FAD" w:rsidRPr="00F15D89">
        <w:rPr>
          <w:rFonts w:asciiTheme="minorHAnsi" w:hAnsiTheme="minorHAnsi" w:cstheme="minorHAnsi"/>
          <w:szCs w:val="24"/>
          <w:lang w:val="en-AU"/>
        </w:rPr>
        <w:t xml:space="preserve"> is highly correlated to the slope of the NBSS which makes it a more robust estimate of the NBSS slope when there are size bins containing no particles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&lt;EndNote&gt;&lt;Cite&gt;&lt;Author&gt;Suthers&lt;/Author&gt;&lt;Year&gt;2006&lt;/Year&gt;&lt;RecNum&gt;311&lt;/RecNum&gt;&lt;DisplayText&gt;(Vidondo et al. 1997; Suthers et al. 2006)&lt;/DisplayText&gt;&lt;record&gt;&lt;rec-number&gt;311&lt;/rec-number&gt;&lt;foreign-keys&gt;&lt;key app="EN" db-id="rdxddr0f3fperrezrxj5tr9952w22spd092z" timestamp="1582589833"&gt;311&lt;/key&gt;&lt;/foreign-keys&gt;&lt;ref-type name="Journal Article"&gt;17&lt;/ref-type&gt;&lt;contributors&gt;&lt;authors&gt;&lt;author&gt;Iain M. Suthers&lt;/author&gt;&lt;author&gt;C. T. Taggart&lt;/author&gt;&lt;author&gt;D. Rissik&lt;/author&gt;&lt;author&gt;M. E. Baird&lt;/author&gt;&lt;/authors&gt;&lt;/contributors&gt;&lt;titles&gt;&lt;title&gt;Day and night ichthyoplankton assemblages and zooplankton biomass size spectrum in a deep ocean island wake&lt;/title&gt;&lt;secondary-title&gt;Marine Ecology Progress Series&lt;/secondary-title&gt;&lt;/titles&gt;&lt;periodical&gt;&lt;full-title&gt;Marine Ecology Progress Series&lt;/full-title&gt;&lt;/periodical&gt;&lt;pages&gt;225-238&lt;/pages&gt;&lt;volume&gt;322&lt;/volume&gt;&lt;dates&gt;&lt;year&gt;2006&lt;/year&gt;&lt;/dates&gt;&lt;urls&gt;&lt;related-urls&gt;&lt;url&gt;https://www.int-res.com/abstracts/meps/v322/p225-238/&lt;/url&gt;&lt;/related-urls&gt;&lt;/urls&gt;&lt;/record&gt;&lt;/Cite&gt;&lt;Cite&gt;&lt;Author&gt;Vidondo&lt;/Author&gt;&lt;Year&gt;1997&lt;/Year&gt;&lt;RecNum&gt;309&lt;/RecNum&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 Suthers et al. 2006)</w:t>
      </w:r>
      <w:r w:rsidR="00790FAD" w:rsidRPr="00F15D89">
        <w:rPr>
          <w:rFonts w:asciiTheme="minorHAnsi" w:hAnsiTheme="minorHAnsi" w:cstheme="minorHAnsi"/>
          <w:szCs w:val="24"/>
          <w:lang w:val="en-AU"/>
        </w:rPr>
        <w:fldChar w:fldCharType="end"/>
      </w:r>
      <w:r w:rsidR="00790FAD" w:rsidRPr="00F15D89">
        <w:rPr>
          <w:rFonts w:asciiTheme="minorHAnsi" w:hAnsiTheme="minorHAnsi" w:cstheme="minorHAnsi"/>
          <w:szCs w:val="24"/>
          <w:lang w:val="en-AU"/>
        </w:rPr>
        <w:t xml:space="preserve">. The Pareto distribution </w:t>
      </w:r>
      <w:r w:rsidR="00E57C62" w:rsidRPr="00F15D89">
        <w:rPr>
          <w:rFonts w:asciiTheme="minorHAnsi" w:hAnsiTheme="minorHAnsi" w:cstheme="minorHAnsi"/>
          <w:szCs w:val="24"/>
          <w:lang w:val="en-AU"/>
        </w:rPr>
        <w:t xml:space="preserve">has a probability density function (pdf) defined as: </w:t>
      </w:r>
    </w:p>
    <w:p w14:paraId="1F6AD332" w14:textId="4009016D" w:rsidR="00E57C62" w:rsidRPr="00F15D89" w:rsidRDefault="00E57C62" w:rsidP="00F34258">
      <w:pPr>
        <w:spacing w:line="36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1E5E185" w14:textId="5BDA802B" w:rsidR="00161CA3" w:rsidRPr="00F15D89" w:rsidRDefault="00E57C62" w:rsidP="00F34258">
      <w:pPr>
        <w:spacing w:line="360" w:lineRule="auto"/>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(such as the weight class,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xml:space="preserv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790FAD"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790FAD"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790FAD"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An efficient estimator of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is the slope of the logarithm of the probability that a particle of random volume </w:t>
      </w:r>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will exceed a size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against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The slope of the NBSS is an unbiased, although inefficient estimator of –</w:t>
      </w:r>
      <w:r w:rsidRPr="00F15D89">
        <w:rPr>
          <w:rFonts w:asciiTheme="minorHAnsi" w:hAnsiTheme="minorHAnsi" w:cstheme="minorHAnsi"/>
          <w:i/>
          <w:iCs/>
          <w:szCs w:val="24"/>
          <w:lang w:val="en-AU"/>
        </w:rPr>
        <w:t xml:space="preserve">c </w:t>
      </w:r>
      <w:r w:rsidR="00196D4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&lt;EndNote&gt;&lt;Cite&gt;&lt;Author&gt;Vidondo&lt;/Author&gt;&lt;Year&gt;1997&lt;/Year&gt;&lt;RecNum&gt;309&lt;/RecNum&gt;&lt;DisplayText&gt;(Vidondo et al. 1997)&lt;/DisplayText&gt;&lt;record&gt;&lt;rec-number&gt;309&lt;/rec-number&gt;&lt;foreign-keys&gt;&lt;key app="EN" db-id="rdxddr0f3fperrezrxj5tr9952w22spd092z" timestamp="1582589335"&gt;309&lt;/key&gt;&lt;/foreign-keys&gt;&lt;ref-type name="Journal Article"&gt;17&lt;/ref-type&gt;&lt;contributors&gt;&lt;authors&gt;&lt;author&gt;Vidondo, Beatriz&lt;/author&gt;&lt;author&gt;Prairie, Yves T.&lt;/author&gt;&lt;author&gt;Blanco, Jose M.&lt;/author&gt;&lt;author&gt;Duarte, Carlos M.&lt;/author&gt;&lt;/authors&gt;&lt;/contributors&gt;&lt;titles&gt;&lt;title&gt;Some aspects of the analysis of size spectra in aquatic ecology&lt;/title&gt;&lt;secondary-title&gt;Limnology and Oceanography&lt;/secondary-title&gt;&lt;/titles&gt;&lt;periodical&gt;&lt;full-title&gt;Limnology and Oceanography&lt;/full-title&gt;&lt;/periodical&gt;&lt;pages&gt;184-192&lt;/pages&gt;&lt;volume&gt;42&lt;/volume&gt;&lt;number&gt;1&lt;/number&gt;&lt;dates&gt;&lt;year&gt;1997&lt;/year&gt;&lt;/dates&gt;&lt;isbn&gt;0024-3590&lt;/isbn&gt;&lt;urls&gt;&lt;related-urls&gt;&lt;url&gt;https://aslopubs.onlinelibrary.wiley.com/doi/abs/10.4319/lo.1997.42.1.0184&lt;/url&gt;&lt;/related-urls&gt;&lt;/urls&gt;&lt;electronic-resource-num&gt;10.4319/lo.1997.42.1.0184&lt;/electronic-resource-num&gt;&lt;/record&gt;&lt;/Cite&gt;&lt;/EndNote&gt;</w:instrText>
      </w:r>
      <w:r w:rsidR="00196D4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(Vidondo et al. 1997)</w:t>
      </w:r>
      <w:r w:rsidR="00196D4E" w:rsidRPr="00F15D89">
        <w:rPr>
          <w:rFonts w:asciiTheme="minorHAnsi" w:hAnsiTheme="minorHAnsi" w:cstheme="minorHAnsi"/>
          <w:szCs w:val="24"/>
          <w:lang w:val="en-AU"/>
        </w:rPr>
        <w:fldChar w:fldCharType="end"/>
      </w:r>
      <w:r w:rsidRPr="00F15D89">
        <w:rPr>
          <w:rFonts w:asciiTheme="minorHAnsi" w:hAnsiTheme="minorHAnsi" w:cstheme="minorHAnsi"/>
          <w:szCs w:val="24"/>
          <w:lang w:val="en-AU"/>
        </w:rPr>
        <w:t>. As a result, within the</w:t>
      </w:r>
      <w:r w:rsidR="00790FAD"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limitations of our data, and their conformity to the Pareto distribution, the slope of the NBSS should approximately equal the slope of log</w:t>
      </w:r>
      <w:r w:rsidRPr="00F15D89">
        <w:rPr>
          <w:rFonts w:asciiTheme="minorHAnsi" w:hAnsiTheme="minorHAnsi" w:cstheme="minorHAnsi"/>
          <w:szCs w:val="24"/>
          <w:vertAlign w:val="subscript"/>
          <w:lang w:val="en-AU"/>
        </w:rPr>
        <w:t>10</w:t>
      </w:r>
      <w:r w:rsidRPr="00F15D89">
        <w:rPr>
          <w:rFonts w:asciiTheme="minorHAnsi" w:hAnsiTheme="minorHAnsi" w:cstheme="minorHAnsi"/>
          <w:szCs w:val="24"/>
          <w:lang w:val="en-AU"/>
        </w:rPr>
        <w:t xml:space="preserve"> </w:t>
      </w:r>
      <w:proofErr w:type="gramStart"/>
      <w:r w:rsidRPr="00F15D89">
        <w:rPr>
          <w:rFonts w:asciiTheme="minorHAnsi" w:hAnsiTheme="minorHAnsi" w:cstheme="minorHAnsi"/>
          <w:szCs w:val="24"/>
          <w:lang w:val="en-AU"/>
        </w:rPr>
        <w:t>Prob(</w:t>
      </w:r>
      <w:proofErr w:type="gramEnd"/>
      <w:r w:rsidRPr="00F15D89">
        <w:rPr>
          <w:rFonts w:asciiTheme="minorHAnsi" w:hAnsiTheme="minorHAnsi" w:cstheme="minorHAnsi"/>
          <w:i/>
          <w:iCs/>
          <w:szCs w:val="24"/>
          <w:lang w:val="en-AU"/>
        </w:rPr>
        <w:t xml:space="preserve">W </w:t>
      </w:r>
      <w:r w:rsidRPr="00F15D89">
        <w:rPr>
          <w:rFonts w:asciiTheme="minorHAnsi" w:hAnsiTheme="minorHAnsi" w:cstheme="minorHAnsi"/>
          <w:szCs w:val="24"/>
          <w:lang w:val="en-AU"/>
        </w:rPr>
        <w:t xml:space="preserve">≥ </w:t>
      </w:r>
      <w:r w:rsidRPr="00F15D89">
        <w:rPr>
          <w:rFonts w:asciiTheme="minorHAnsi" w:hAnsiTheme="minorHAnsi" w:cstheme="minorHAnsi"/>
          <w:i/>
          <w:iCs/>
          <w:szCs w:val="24"/>
          <w:lang w:val="en-AU"/>
        </w:rPr>
        <w:t>w</w:t>
      </w:r>
      <w:r w:rsidRPr="00F15D89">
        <w:rPr>
          <w:rFonts w:asciiTheme="minorHAnsi" w:hAnsiTheme="minorHAnsi" w:cstheme="minorHAnsi"/>
          <w:szCs w:val="24"/>
          <w:lang w:val="en-AU"/>
        </w:rPr>
        <w:t>) regressed against log</w:t>
      </w:r>
      <w:r w:rsidRPr="00F15D89">
        <w:rPr>
          <w:rFonts w:asciiTheme="minorHAnsi" w:hAnsiTheme="minorHAnsi" w:cstheme="minorHAnsi"/>
          <w:szCs w:val="24"/>
          <w:vertAlign w:val="subscript"/>
          <w:lang w:val="en-AU"/>
        </w:rPr>
        <w:t>10</w:t>
      </w:r>
      <w:r w:rsidR="00767381" w:rsidRPr="00F15D89">
        <w:rPr>
          <w:rFonts w:asciiTheme="minorHAnsi" w:hAnsiTheme="minorHAnsi" w:cstheme="minorHAnsi"/>
          <w:szCs w:val="24"/>
          <w:lang w:val="en-AU"/>
        </w:rPr>
        <w:t>(</w:t>
      </w:r>
      <w:r w:rsidRPr="00F15D89">
        <w:rPr>
          <w:rFonts w:asciiTheme="minorHAnsi" w:hAnsiTheme="minorHAnsi" w:cstheme="minorHAnsi"/>
          <w:i/>
          <w:iCs/>
          <w:szCs w:val="24"/>
          <w:lang w:val="en-AU"/>
        </w:rPr>
        <w:t>w</w:t>
      </w:r>
      <w:r w:rsidR="00767381" w:rsidRPr="00F15D89">
        <w:rPr>
          <w:rFonts w:asciiTheme="minorHAnsi" w:hAnsiTheme="minorHAnsi" w:cstheme="minorHAnsi"/>
          <w:szCs w:val="24"/>
          <w:lang w:val="en-AU"/>
        </w:rPr>
        <w:t>)</w:t>
      </w:r>
      <w:r w:rsidRPr="00F15D89">
        <w:rPr>
          <w:rFonts w:asciiTheme="minorHAnsi" w:hAnsiTheme="minorHAnsi" w:cstheme="minorHAnsi"/>
          <w:szCs w:val="24"/>
          <w:lang w:val="en-AU"/>
        </w:rPr>
        <w:t>.</w:t>
      </w:r>
      <w:r w:rsidR="00790FAD" w:rsidRPr="00F15D89">
        <w:rPr>
          <w:rFonts w:asciiTheme="minorHAnsi" w:hAnsiTheme="minorHAnsi" w:cstheme="minorHAnsi"/>
          <w:szCs w:val="24"/>
          <w:lang w:val="en-AU"/>
        </w:rPr>
        <w:t xml:space="preserve"> </w:t>
      </w:r>
      <w:r w:rsidR="00790FAD" w:rsidRPr="00F15D89">
        <w:rPr>
          <w:rFonts w:asciiTheme="minorHAnsi" w:hAnsiTheme="minorHAnsi" w:cstheme="minorHAnsi"/>
          <w:lang w:val="en-AU"/>
        </w:rPr>
        <w:t xml:space="preserve">The OPC records the time and size of each particle detected, allowing the Pareto distribution to be calculated without further binning of the raw digital signal that is necessary for the NBSS. In this paper we will present the Pareto shape parameter as an estimate of the NBSS slope as it has been used successfully in </w:t>
      </w:r>
      <w:r w:rsidR="00790FAD" w:rsidRPr="00F15D89">
        <w:rPr>
          <w:rFonts w:asciiTheme="minorHAnsi" w:hAnsiTheme="minorHAnsi" w:cstheme="minorHAnsi"/>
          <w:lang w:val="en-AU"/>
        </w:rPr>
        <w:lastRenderedPageBreak/>
        <w:t xml:space="preserve">this region previously to spatially resolve the size distribution of particles </w:t>
      </w:r>
      <w:r w:rsidR="00790FAD"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 </w:instrText>
      </w:r>
      <w:r w:rsidR="000037BC" w:rsidRPr="00F15D89">
        <w:rPr>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0037BC" w:rsidRPr="00F15D89">
        <w:rPr>
          <w:rFonts w:asciiTheme="minorHAnsi" w:hAnsiTheme="minorHAnsi" w:cstheme="minorHAnsi"/>
          <w:lang w:val="en-AU"/>
        </w:rPr>
        <w:instrText xml:space="preserve"> ADDIN EN.CITE.DATA </w:instrText>
      </w:r>
      <w:r w:rsidR="000037BC" w:rsidRPr="00F15D89">
        <w:rPr>
          <w:rFonts w:asciiTheme="minorHAnsi" w:hAnsiTheme="minorHAnsi" w:cstheme="minorHAnsi"/>
          <w:lang w:val="en-AU"/>
        </w:rPr>
      </w:r>
      <w:r w:rsidR="000037BC" w:rsidRPr="00F15D89">
        <w:rPr>
          <w:rFonts w:asciiTheme="minorHAnsi" w:hAnsiTheme="minorHAnsi" w:cstheme="minorHAnsi"/>
          <w:lang w:val="en-AU"/>
        </w:rPr>
        <w:fldChar w:fldCharType="end"/>
      </w:r>
      <w:r w:rsidR="00790FAD" w:rsidRPr="00F15D89">
        <w:rPr>
          <w:rFonts w:asciiTheme="minorHAnsi" w:hAnsiTheme="minorHAnsi" w:cstheme="minorHAnsi"/>
          <w:lang w:val="en-AU"/>
        </w:rPr>
      </w:r>
      <w:r w:rsidR="00790FAD"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(Baird et al. 2008)</w:t>
      </w:r>
      <w:r w:rsidR="00790FAD" w:rsidRPr="00F15D89">
        <w:rPr>
          <w:rFonts w:asciiTheme="minorHAnsi" w:hAnsiTheme="minorHAnsi" w:cstheme="minorHAnsi"/>
          <w:lang w:val="en-AU"/>
        </w:rPr>
        <w:fldChar w:fldCharType="end"/>
      </w:r>
      <w:r w:rsidR="00790FAD" w:rsidRPr="00F15D89">
        <w:rPr>
          <w:rFonts w:asciiTheme="minorHAnsi" w:hAnsiTheme="minorHAnsi" w:cstheme="minorHAnsi"/>
          <w:lang w:val="en-AU"/>
        </w:rPr>
        <w:t>.</w:t>
      </w:r>
      <w:r w:rsidR="00265C5B" w:rsidRPr="00F15D89">
        <w:rPr>
          <w:rFonts w:asciiTheme="minorHAnsi" w:hAnsiTheme="minorHAnsi" w:cstheme="minorHAnsi"/>
          <w:lang w:val="en-AU"/>
        </w:rPr>
        <w:t xml:space="preserve"> </w:t>
      </w:r>
      <w:r w:rsidR="00265C5B" w:rsidRPr="00F15D89">
        <w:rPr>
          <w:rFonts w:asciiTheme="minorHAnsi" w:hAnsiTheme="minorHAnsi" w:cstheme="minorHAnsi"/>
          <w:color w:val="FF0000"/>
          <w:lang w:val="en-AU"/>
        </w:rPr>
        <w:t xml:space="preserve">SOME OF THIS paragraph may be unnecessary but was from one of the other Baird papers and </w:t>
      </w:r>
      <w:proofErr w:type="gramStart"/>
      <w:r w:rsidR="00265C5B" w:rsidRPr="00F15D89">
        <w:rPr>
          <w:rFonts w:asciiTheme="minorHAnsi" w:hAnsiTheme="minorHAnsi" w:cstheme="minorHAnsi"/>
          <w:color w:val="FF0000"/>
          <w:lang w:val="en-AU"/>
        </w:rPr>
        <w:t>I’m</w:t>
      </w:r>
      <w:proofErr w:type="gramEnd"/>
      <w:r w:rsidR="00265C5B" w:rsidRPr="00F15D89">
        <w:rPr>
          <w:rFonts w:asciiTheme="minorHAnsi" w:hAnsiTheme="minorHAnsi" w:cstheme="minorHAnsi"/>
          <w:color w:val="FF0000"/>
          <w:lang w:val="en-AU"/>
        </w:rPr>
        <w:t xml:space="preserve"> not really sure about how </w:t>
      </w:r>
      <w:r w:rsidR="00767381" w:rsidRPr="00F15D89">
        <w:rPr>
          <w:rFonts w:asciiTheme="minorHAnsi" w:hAnsiTheme="minorHAnsi" w:cstheme="minorHAnsi"/>
          <w:color w:val="FF0000"/>
          <w:lang w:val="en-AU"/>
        </w:rPr>
        <w:t xml:space="preserve">best </w:t>
      </w:r>
      <w:r w:rsidR="00265C5B" w:rsidRPr="00F15D89">
        <w:rPr>
          <w:rFonts w:asciiTheme="minorHAnsi" w:hAnsiTheme="minorHAnsi" w:cstheme="minorHAnsi"/>
          <w:color w:val="FF0000"/>
          <w:lang w:val="en-AU"/>
        </w:rPr>
        <w:t>to explain the pareto.</w:t>
      </w:r>
    </w:p>
    <w:p w14:paraId="66C5150C" w14:textId="63B185FB" w:rsidR="00BA00E3" w:rsidRPr="00C07196" w:rsidRDefault="00C07196" w:rsidP="00BA00E3">
      <w:pPr>
        <w:pStyle w:val="Heading-Main"/>
        <w:spacing w:line="36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 xml:space="preserve">2.4 </w:t>
      </w:r>
      <w:r w:rsidR="007A68ED" w:rsidRPr="00C07196">
        <w:rPr>
          <w:rFonts w:asciiTheme="minorHAnsi" w:hAnsiTheme="minorHAnsi" w:cstheme="minorHAnsi"/>
          <w:b w:val="0"/>
          <w:bCs w:val="0"/>
          <w:i/>
          <w:iCs/>
          <w:lang w:val="en-AU"/>
        </w:rPr>
        <w:t>Other Environmental Data</w:t>
      </w:r>
    </w:p>
    <w:p w14:paraId="504D9363" w14:textId="77777777" w:rsidR="003B3D2C" w:rsidRDefault="003354D2" w:rsidP="00BA00E3">
      <w:pPr>
        <w:spacing w:line="360" w:lineRule="auto"/>
        <w:rPr>
          <w:ins w:id="67" w:author="Baird, Mark (O&amp;A, Hobart)" w:date="2020-05-17T17:43:00Z"/>
          <w:rFonts w:asciiTheme="minorHAnsi" w:hAnsiTheme="minorHAnsi" w:cstheme="minorHAnsi"/>
          <w:szCs w:val="24"/>
          <w:lang w:val="en-AU"/>
        </w:rPr>
      </w:pPr>
      <w:r w:rsidRPr="00F15D89">
        <w:rPr>
          <w:rFonts w:asciiTheme="minorHAnsi" w:hAnsiTheme="minorHAnsi" w:cstheme="minorHAnsi"/>
          <w:szCs w:val="24"/>
          <w:lang w:val="en-AU"/>
        </w:rPr>
        <w:t xml:space="preserve">To investigate environment conditions leading up to the sampling of transects on the east Australian continental shelf, </w:t>
      </w:r>
      <w:r w:rsidR="00BA00E3" w:rsidRPr="00F15D89">
        <w:rPr>
          <w:rFonts w:asciiTheme="minorHAnsi" w:hAnsiTheme="minorHAnsi" w:cstheme="minorHAnsi"/>
          <w:szCs w:val="24"/>
          <w:lang w:val="en-AU"/>
        </w:rPr>
        <w:t>MODIS Level 3 ocean-colour data (chlorophyll-a) were obtained from the Integrated Marine Observing System (IMOS) Data Portal (</w:t>
      </w:r>
      <w:hyperlink r:id="rId11" w:history="1">
        <w:r w:rsidR="00BA00E3" w:rsidRPr="00F15D89">
          <w:rPr>
            <w:rStyle w:val="Hyperlink"/>
            <w:rFonts w:asciiTheme="minorHAnsi" w:hAnsiTheme="minorHAnsi" w:cstheme="minorHAnsi"/>
            <w:szCs w:val="24"/>
            <w:lang w:val="en-AU"/>
          </w:rPr>
          <w:t>http://imos.aodn.org.au/imos/</w:t>
        </w:r>
      </w:hyperlink>
      <w:r w:rsidR="00BA00E3" w:rsidRPr="00F15D89">
        <w:rPr>
          <w:rFonts w:asciiTheme="minorHAnsi" w:hAnsiTheme="minorHAnsi" w:cstheme="minorHAnsi"/>
          <w:szCs w:val="24"/>
          <w:lang w:val="en-AU"/>
        </w:rPr>
        <w:t>) at 1 km resolution. Chlorophyll-a was derived using the OC3 algorithm. MODIS data were retrieved for 5x5 pixels (~25 km</w:t>
      </w:r>
      <w:r w:rsidR="00BA00E3" w:rsidRPr="00F15D89">
        <w:rPr>
          <w:rFonts w:asciiTheme="minorHAnsi" w:hAnsiTheme="minorHAnsi" w:cstheme="minorHAnsi"/>
          <w:szCs w:val="24"/>
          <w:vertAlign w:val="superscript"/>
          <w:lang w:val="en-AU"/>
        </w:rPr>
        <w:t>2</w:t>
      </w:r>
      <w:r w:rsidR="00BA00E3" w:rsidRPr="00F15D89">
        <w:rPr>
          <w:rFonts w:asciiTheme="minorHAnsi" w:hAnsiTheme="minorHAnsi" w:cstheme="minorHAnsi"/>
          <w:szCs w:val="24"/>
          <w:lang w:val="en-AU"/>
        </w:rPr>
        <w:t xml:space="preserve">) surrounding the </w:t>
      </w:r>
      <w:r w:rsidR="00767381" w:rsidRPr="00F15D89">
        <w:rPr>
          <w:rFonts w:asciiTheme="minorHAnsi" w:hAnsiTheme="minorHAnsi" w:cstheme="minorHAnsi"/>
          <w:szCs w:val="24"/>
          <w:lang w:val="en-AU"/>
        </w:rPr>
        <w:t>western and eastern edges</w:t>
      </w:r>
      <w:r w:rsidR="00BA00E3" w:rsidRPr="00F15D89">
        <w:rPr>
          <w:rFonts w:asciiTheme="minorHAnsi" w:hAnsiTheme="minorHAnsi" w:cstheme="minorHAnsi"/>
          <w:szCs w:val="24"/>
          <w:lang w:val="en-AU"/>
        </w:rPr>
        <w:t xml:space="preserve"> of each </w:t>
      </w:r>
      <w:r w:rsidRPr="00F15D89">
        <w:rPr>
          <w:rFonts w:asciiTheme="minorHAnsi" w:hAnsiTheme="minorHAnsi" w:cstheme="minorHAnsi"/>
          <w:szCs w:val="24"/>
          <w:lang w:val="en-AU"/>
        </w:rPr>
        <w:t>transect</w:t>
      </w:r>
      <w:r w:rsidR="00BA00E3" w:rsidRPr="00F15D89">
        <w:rPr>
          <w:rFonts w:asciiTheme="minorHAnsi" w:hAnsiTheme="minorHAnsi" w:cstheme="minorHAnsi"/>
          <w:szCs w:val="24"/>
          <w:lang w:val="en-AU"/>
        </w:rPr>
        <w:t xml:space="preserve">, </w:t>
      </w:r>
      <w:r w:rsidR="00265C5B" w:rsidRPr="00F15D89">
        <w:rPr>
          <w:rFonts w:asciiTheme="minorHAnsi" w:hAnsiTheme="minorHAnsi" w:cstheme="minorHAnsi"/>
          <w:szCs w:val="24"/>
          <w:lang w:val="en-AU"/>
        </w:rPr>
        <w:t xml:space="preserve">for the month prior to </w:t>
      </w:r>
      <w:r w:rsidR="00BA00E3" w:rsidRPr="00F15D89">
        <w:rPr>
          <w:rFonts w:asciiTheme="minorHAnsi" w:hAnsiTheme="minorHAnsi" w:cstheme="minorHAnsi"/>
          <w:szCs w:val="24"/>
          <w:lang w:val="en-AU"/>
        </w:rPr>
        <w:t xml:space="preserve">the day of sampling. </w:t>
      </w:r>
    </w:p>
    <w:p w14:paraId="0EA3DA05" w14:textId="77777777" w:rsidR="003B3D2C" w:rsidRDefault="003B3D2C" w:rsidP="00BA00E3">
      <w:pPr>
        <w:spacing w:line="360" w:lineRule="auto"/>
        <w:rPr>
          <w:ins w:id="68" w:author="Baird, Mark (O&amp;A, Hobart)" w:date="2020-05-17T17:43:00Z"/>
          <w:rFonts w:asciiTheme="minorHAnsi" w:hAnsiTheme="minorHAnsi" w:cstheme="minorHAnsi"/>
          <w:szCs w:val="24"/>
          <w:lang w:val="en-AU"/>
        </w:rPr>
      </w:pPr>
    </w:p>
    <w:p w14:paraId="31C56D1D" w14:textId="35770A78" w:rsidR="00BA00E3" w:rsidRPr="00F15D89" w:rsidRDefault="00265C5B" w:rsidP="00BA00E3">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To investigate seasonal variation of the </w:t>
      </w:r>
      <w:ins w:id="69" w:author="Baird, Mark (O&amp;A, Hobart)" w:date="2020-05-17T17:43:00Z">
        <w:r w:rsidR="003B3D2C">
          <w:rPr>
            <w:rFonts w:asciiTheme="minorHAnsi" w:hAnsiTheme="minorHAnsi" w:cstheme="minorHAnsi"/>
            <w:szCs w:val="24"/>
            <w:lang w:val="en-AU"/>
          </w:rPr>
          <w:t xml:space="preserve">strength of the </w:t>
        </w:r>
      </w:ins>
      <w:r w:rsidRPr="00F15D89">
        <w:rPr>
          <w:rFonts w:asciiTheme="minorHAnsi" w:hAnsiTheme="minorHAnsi" w:cstheme="minorHAnsi"/>
          <w:szCs w:val="24"/>
          <w:lang w:val="en-AU"/>
        </w:rPr>
        <w:t>EAC in the region</w:t>
      </w:r>
      <w:del w:id="70" w:author="Baird, Mark (O&amp;A, Hobart)" w:date="2020-05-17T17:43:00Z">
        <w:r w:rsidRPr="00F15D89" w:rsidDel="003B3D2C">
          <w:rPr>
            <w:rFonts w:asciiTheme="minorHAnsi" w:hAnsiTheme="minorHAnsi" w:cstheme="minorHAnsi"/>
            <w:szCs w:val="24"/>
            <w:lang w:val="en-AU"/>
          </w:rPr>
          <w:delText>s</w:delText>
        </w:r>
      </w:del>
      <w:r w:rsidRPr="00F15D89">
        <w:rPr>
          <w:rFonts w:asciiTheme="minorHAnsi" w:hAnsiTheme="minorHAnsi" w:cstheme="minorHAnsi"/>
          <w:szCs w:val="24"/>
          <w:lang w:val="en-AU"/>
        </w:rPr>
        <w:t xml:space="preserve"> of our transects, 10 years (2004 – 2013) of s</w:t>
      </w:r>
      <w:r w:rsidR="00BA00E3" w:rsidRPr="00F15D89">
        <w:rPr>
          <w:rFonts w:asciiTheme="minorHAnsi" w:hAnsiTheme="minorHAnsi" w:cstheme="minorHAnsi"/>
          <w:szCs w:val="24"/>
          <w:lang w:val="en-AU"/>
        </w:rPr>
        <w:t xml:space="preserve">atellite altimeter data were obtained from </w:t>
      </w:r>
      <w:r w:rsidRPr="00F15D89">
        <w:rPr>
          <w:rFonts w:asciiTheme="minorHAnsi" w:hAnsiTheme="minorHAnsi" w:cstheme="minorHAnsi"/>
          <w:szCs w:val="24"/>
          <w:lang w:val="en-AU"/>
        </w:rPr>
        <w:t>the IMOS Data Portal</w:t>
      </w:r>
      <w:r w:rsidR="00BE00AE" w:rsidRPr="00F15D89">
        <w:rPr>
          <w:rFonts w:asciiTheme="minorHAnsi" w:hAnsiTheme="minorHAnsi" w:cstheme="minorHAnsi"/>
          <w:szCs w:val="24"/>
          <w:lang w:val="en-AU"/>
        </w:rPr>
        <w:t xml:space="preserve"> (</w:t>
      </w:r>
      <w:hyperlink r:id="rId12" w:history="1">
        <w:r w:rsidR="00BE00AE" w:rsidRPr="00F15D89">
          <w:rPr>
            <w:rStyle w:val="Hyperlink"/>
            <w:rFonts w:asciiTheme="minorHAnsi" w:hAnsiTheme="minorHAnsi" w:cstheme="minorHAnsi"/>
            <w:szCs w:val="24"/>
            <w:lang w:val="en-AU"/>
          </w:rPr>
          <w:t>http://imos.aodn.org.au/imos/</w:t>
        </w:r>
      </w:hyperlink>
      <w:r w:rsidR="00BE00AE"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for each of our transects</w:t>
      </w:r>
      <w:r w:rsidR="00BA00E3" w:rsidRPr="00F15D89">
        <w:rPr>
          <w:rFonts w:asciiTheme="minorHAnsi" w:hAnsiTheme="minorHAnsi" w:cstheme="minorHAnsi"/>
          <w:szCs w:val="24"/>
          <w:lang w:val="en-AU"/>
        </w:rPr>
        <w:t xml:space="preserve">. </w:t>
      </w:r>
      <w:commentRangeStart w:id="71"/>
      <w:r w:rsidR="005A3260" w:rsidRPr="00F15D89">
        <w:rPr>
          <w:rFonts w:asciiTheme="minorHAnsi" w:hAnsiTheme="minorHAnsi" w:cstheme="minorHAnsi"/>
          <w:szCs w:val="24"/>
          <w:lang w:val="en-AU"/>
        </w:rPr>
        <w:t xml:space="preserve">The alongshore velocity was </w:t>
      </w:r>
      <w:del w:id="72" w:author="Baird, Mark (O&amp;A, Hobart)" w:date="2020-05-17T17:48:00Z">
        <w:r w:rsidR="005A3260" w:rsidRPr="00F15D89" w:rsidDel="00647DD0">
          <w:rPr>
            <w:rFonts w:asciiTheme="minorHAnsi" w:hAnsiTheme="minorHAnsi" w:cstheme="minorHAnsi"/>
            <w:szCs w:val="24"/>
            <w:lang w:val="en-AU"/>
          </w:rPr>
          <w:delText xml:space="preserve">then </w:delText>
        </w:r>
      </w:del>
      <w:r w:rsidR="005A3260" w:rsidRPr="00F15D89">
        <w:rPr>
          <w:rFonts w:asciiTheme="minorHAnsi" w:hAnsiTheme="minorHAnsi" w:cstheme="minorHAnsi"/>
          <w:szCs w:val="24"/>
          <w:lang w:val="en-AU"/>
        </w:rPr>
        <w:t xml:space="preserve">calculated based upon the coastline and the mean and standard deviation for each month calculated. </w:t>
      </w:r>
      <w:commentRangeEnd w:id="71"/>
      <w:r w:rsidR="00647DD0">
        <w:rPr>
          <w:rStyle w:val="CommentReference"/>
        </w:rPr>
        <w:commentReference w:id="71"/>
      </w:r>
      <w:r w:rsidR="005A3260" w:rsidRPr="00F15D89">
        <w:rPr>
          <w:rFonts w:asciiTheme="minorHAnsi" w:hAnsiTheme="minorHAnsi" w:cstheme="minorHAnsi"/>
          <w:szCs w:val="24"/>
          <w:lang w:val="en-AU"/>
        </w:rPr>
        <w:t>The assumption being that faster alongshore velocity would be due to increased influence of the EAC.</w:t>
      </w:r>
      <w:r w:rsidR="00BE00AE" w:rsidRPr="00F15D89">
        <w:rPr>
          <w:rFonts w:asciiTheme="minorHAnsi" w:hAnsiTheme="minorHAnsi" w:cstheme="minorHAnsi"/>
          <w:szCs w:val="24"/>
          <w:lang w:val="en-AU"/>
        </w:rPr>
        <w:t xml:space="preserve"> </w:t>
      </w:r>
      <w:r w:rsidR="00BA00E3" w:rsidRPr="00F15D89">
        <w:rPr>
          <w:rFonts w:asciiTheme="minorHAnsi" w:hAnsiTheme="minorHAnsi" w:cstheme="minorHAnsi"/>
          <w:szCs w:val="24"/>
          <w:lang w:val="en-AU"/>
        </w:rPr>
        <w:t xml:space="preserve">Bathymetry data was sourced from GEBCO </w:t>
      </w:r>
      <w:r w:rsidR="00BA00E3" w:rsidRPr="00F15D89">
        <w:rPr>
          <w:rFonts w:asciiTheme="minorHAnsi" w:hAnsiTheme="minorHAnsi" w:cstheme="minorHAnsi"/>
          <w:szCs w:val="24"/>
          <w:lang w:val="en-AU"/>
        </w:rPr>
        <w:fldChar w:fldCharType="begin"/>
      </w:r>
      <w:r w:rsidR="00BA00E3" w:rsidRPr="00F15D89">
        <w:rPr>
          <w:rFonts w:asciiTheme="minorHAnsi" w:hAnsiTheme="minorHAnsi" w:cstheme="minorHAnsi"/>
          <w:szCs w:val="24"/>
          <w:lang w:val="en-AU"/>
        </w:rPr>
        <w:instrText xml:space="preserve"> ADDIN EN.CITE &lt;EndNote&gt;&lt;Cite&gt;&lt;Author&gt;GEBCO Bathymetric Compilation Group&lt;/Author&gt;&lt;Year&gt;2019&lt;/Year&gt;&lt;RecNum&gt;304&lt;/RecNum&gt;&lt;DisplayText&gt;(GEBCO Bathymetric Compilation Group 2019)&lt;/DisplayText&gt;&lt;record&gt;&lt;rec-number&gt;304&lt;/rec-number&gt;&lt;foreign-keys&gt;&lt;key app="EN" db-id="rdxddr0f3fperrezrxj5tr9952w22spd092z" timestamp="1581295763"&gt;304&lt;/key&gt;&lt;/foreign-keys&gt;&lt;ref-type name="Dataset"&gt;59&lt;/ref-type&gt;&lt;contributors&gt;&lt;authors&gt;&lt;author&gt;GEBCO Bathymetric Compilation Group,&lt;/author&gt;&lt;/authors&gt;&lt;secondary-authors&gt;&lt;author&gt;British Oceanographic Data Centre, National Oceanography Centre, NERC, UK &lt;/author&gt;&lt;/secondary-authors&gt;&lt;/contributors&gt;&lt;titles&gt;&lt;title&gt; The GEBCO_2019 Grid - a continuous terrain model of the global oceans and land.&lt;/title&gt;&lt;/titles&gt;&lt;dates&gt;&lt;year&gt;2019&lt;/year&gt;&lt;/dates&gt;&lt;urls&gt;&lt;/urls&gt;&lt;electronic-resource-num&gt;10/c33m &lt;/electronic-resource-num&gt;&lt;/record&gt;&lt;/Cite&gt;&lt;/EndNote&gt;</w:instrText>
      </w:r>
      <w:r w:rsidR="00BA00E3" w:rsidRPr="00F15D89">
        <w:rPr>
          <w:rFonts w:asciiTheme="minorHAnsi" w:hAnsiTheme="minorHAnsi" w:cstheme="minorHAnsi"/>
          <w:szCs w:val="24"/>
          <w:lang w:val="en-AU"/>
        </w:rPr>
        <w:fldChar w:fldCharType="separate"/>
      </w:r>
      <w:r w:rsidR="00BA00E3" w:rsidRPr="00F15D89">
        <w:rPr>
          <w:rFonts w:asciiTheme="minorHAnsi" w:hAnsiTheme="minorHAnsi" w:cstheme="minorHAnsi"/>
          <w:noProof/>
          <w:szCs w:val="24"/>
          <w:lang w:val="en-AU"/>
        </w:rPr>
        <w:t>(GEBCO Bathymetric Compilation Group 2019)</w:t>
      </w:r>
      <w:r w:rsidR="00BA00E3" w:rsidRPr="00F15D89">
        <w:rPr>
          <w:rFonts w:asciiTheme="minorHAnsi" w:hAnsiTheme="minorHAnsi" w:cstheme="minorHAnsi"/>
          <w:szCs w:val="24"/>
          <w:lang w:val="en-AU"/>
        </w:rPr>
        <w:fldChar w:fldCharType="end"/>
      </w:r>
      <w:r w:rsidR="00BA00E3" w:rsidRPr="00F15D89">
        <w:rPr>
          <w:rFonts w:asciiTheme="minorHAnsi" w:hAnsiTheme="minorHAnsi" w:cstheme="minorHAnsi"/>
          <w:szCs w:val="24"/>
          <w:lang w:val="en-AU"/>
        </w:rPr>
        <w:t>.</w:t>
      </w:r>
    </w:p>
    <w:p w14:paraId="382C16DC" w14:textId="40BD2F16" w:rsidR="00161CA3" w:rsidRPr="00F15D89" w:rsidRDefault="00161CA3" w:rsidP="00F34258">
      <w:pPr>
        <w:spacing w:line="360" w:lineRule="auto"/>
        <w:rPr>
          <w:rFonts w:asciiTheme="minorHAnsi" w:hAnsiTheme="minorHAnsi" w:cstheme="minorHAnsi"/>
          <w:b/>
          <w:bCs/>
          <w:szCs w:val="24"/>
          <w:lang w:val="en-AU"/>
        </w:rPr>
      </w:pPr>
    </w:p>
    <w:p w14:paraId="68B1DDDA" w14:textId="759E9FF4" w:rsidR="00196D4E" w:rsidRPr="00F15D89" w:rsidRDefault="00C07196" w:rsidP="00F34258">
      <w:pPr>
        <w:spacing w:line="360" w:lineRule="auto"/>
        <w:rPr>
          <w:rFonts w:asciiTheme="minorHAnsi" w:hAnsiTheme="minorHAnsi" w:cstheme="minorHAnsi"/>
          <w:b/>
          <w:bCs/>
          <w:color w:val="FF0000"/>
          <w:lang w:val="en-AU"/>
        </w:rPr>
      </w:pPr>
      <w:r w:rsidRPr="00C07196">
        <w:rPr>
          <w:rFonts w:asciiTheme="minorHAnsi" w:hAnsiTheme="minorHAnsi" w:cstheme="minorHAnsi"/>
          <w:i/>
          <w:iCs/>
          <w:lang w:val="en-AU"/>
        </w:rPr>
        <w:t xml:space="preserve">2.5 </w:t>
      </w:r>
      <w:r w:rsidR="007A68ED"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r w:rsidR="003354D2" w:rsidRPr="00F15D89">
        <w:rPr>
          <w:rFonts w:asciiTheme="minorHAnsi" w:hAnsiTheme="minorHAnsi" w:cstheme="minorHAnsi"/>
          <w:b/>
          <w:bCs/>
          <w:lang w:val="en-AU"/>
        </w:rPr>
        <w:t xml:space="preserve"> (</w:t>
      </w:r>
      <w:r w:rsidR="003354D2" w:rsidRPr="00F15D89">
        <w:rPr>
          <w:rFonts w:asciiTheme="minorHAnsi" w:hAnsiTheme="minorHAnsi" w:cstheme="minorHAnsi"/>
          <w:b/>
          <w:bCs/>
          <w:color w:val="FF0000"/>
          <w:lang w:val="en-AU"/>
        </w:rPr>
        <w:t>Still to finish)</w:t>
      </w:r>
      <w:r>
        <w:rPr>
          <w:rFonts w:asciiTheme="minorHAnsi" w:hAnsiTheme="minorHAnsi" w:cstheme="minorHAnsi"/>
          <w:b/>
          <w:bCs/>
          <w:color w:val="FF0000"/>
          <w:lang w:val="en-AU"/>
        </w:rPr>
        <w:t xml:space="preserve"> –</w:t>
      </w:r>
      <w:commentRangeStart w:id="73"/>
      <w:r>
        <w:rPr>
          <w:rFonts w:asciiTheme="minorHAnsi" w:hAnsiTheme="minorHAnsi" w:cstheme="minorHAnsi"/>
          <w:b/>
          <w:bCs/>
          <w:color w:val="FF0000"/>
          <w:lang w:val="en-AU"/>
        </w:rPr>
        <w:t xml:space="preserve"> OR NOT DO?</w:t>
      </w:r>
      <w:commentRangeEnd w:id="73"/>
      <w:r w:rsidR="00F2307D">
        <w:rPr>
          <w:rStyle w:val="CommentReference"/>
        </w:rPr>
        <w:commentReference w:id="73"/>
      </w:r>
    </w:p>
    <w:p w14:paraId="22279D4B" w14:textId="619A030D" w:rsidR="00B3397D" w:rsidRPr="00F15D89" w:rsidRDefault="00B3397D" w:rsidP="00F34258">
      <w:pPr>
        <w:spacing w:line="360" w:lineRule="auto"/>
        <w:rPr>
          <w:rFonts w:asciiTheme="minorHAnsi" w:hAnsiTheme="minorHAnsi" w:cstheme="minorHAnsi"/>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ins w:id="74" w:author="Baird, Mark (O&amp;A, Hobart)" w:date="2020-05-17T17:49:00Z">
        <w:r w:rsidR="00647DD0">
          <w:rPr>
            <w:rFonts w:asciiTheme="minorHAnsi" w:hAnsiTheme="minorHAnsi" w:cstheme="minorHAnsi"/>
            <w:lang w:val="en-AU"/>
          </w:rPr>
          <w:t>ves</w:t>
        </w:r>
      </w:ins>
      <w:del w:id="75" w:author="Baird, Mark (O&amp;A, Hobart)" w:date="2020-05-17T17:49:00Z">
        <w:r w:rsidRPr="00F15D89" w:rsidDel="00647DD0">
          <w:rPr>
            <w:rFonts w:asciiTheme="minorHAnsi" w:hAnsiTheme="minorHAnsi" w:cstheme="minorHAnsi"/>
            <w:lang w:val="en-AU"/>
          </w:rPr>
          <w:delText>fs</w:delText>
        </w:r>
      </w:del>
      <w:ins w:id="76" w:author="Baird, Mark (O&amp;A, Hobart)" w:date="2020-05-17T17:49:00Z">
        <w:r w:rsidR="00647DD0">
          <w:rPr>
            <w:rFonts w:asciiTheme="minorHAnsi" w:hAnsiTheme="minorHAnsi" w:cstheme="minorHAnsi"/>
            <w:lang w:val="en-AU"/>
          </w:rPr>
          <w:t>,</w:t>
        </w:r>
      </w:ins>
      <w:r w:rsidRPr="00F15D89">
        <w:rPr>
          <w:rFonts w:asciiTheme="minorHAnsi" w:hAnsiTheme="minorHAnsi" w:cstheme="minorHAnsi"/>
          <w:lang w:val="en-AU"/>
        </w:rPr>
        <w:t xml:space="preserve"> we examined previous studies which investigated spatial changes in zooplankton communities over continental shelf regions.</w:t>
      </w:r>
      <w:r w:rsidR="00974A9E" w:rsidRPr="00F15D89">
        <w:rPr>
          <w:rFonts w:asciiTheme="minorHAnsi" w:hAnsiTheme="minorHAnsi" w:cstheme="minorHAnsi"/>
          <w:lang w:val="en-AU"/>
        </w:rPr>
        <w:t xml:space="preserve"> We identified </w:t>
      </w:r>
      <w:r w:rsidR="00974A9E" w:rsidRPr="00F15D89">
        <w:rPr>
          <w:rFonts w:asciiTheme="minorHAnsi" w:hAnsiTheme="minorHAnsi" w:cstheme="minorHAnsi"/>
          <w:highlight w:val="yellow"/>
          <w:lang w:val="en-AU"/>
        </w:rPr>
        <w:t>X studies</w:t>
      </w:r>
      <w:r w:rsidR="00974A9E" w:rsidRPr="00F15D89">
        <w:rPr>
          <w:rFonts w:asciiTheme="minorHAnsi" w:hAnsiTheme="minorHAnsi" w:cstheme="minorHAnsi"/>
          <w:lang w:val="en-AU"/>
        </w:rPr>
        <w:t xml:space="preserve"> which investigated changes in zooplankton communities over continental shelves and if </w:t>
      </w:r>
      <w:proofErr w:type="gramStart"/>
      <w:r w:rsidR="00974A9E" w:rsidRPr="00F15D89">
        <w:rPr>
          <w:rFonts w:asciiTheme="minorHAnsi" w:hAnsiTheme="minorHAnsi" w:cstheme="minorHAnsi"/>
          <w:lang w:val="en-AU"/>
        </w:rPr>
        <w:t>possible</w:t>
      </w:r>
      <w:proofErr w:type="gramEnd"/>
      <w:r w:rsidR="00974A9E" w:rsidRPr="00F15D89">
        <w:rPr>
          <w:rFonts w:asciiTheme="minorHAnsi" w:hAnsiTheme="minorHAnsi" w:cstheme="minorHAnsi"/>
          <w:lang w:val="en-AU"/>
        </w:rPr>
        <w:t xml:space="preserve"> from each study we extracted inshore and offshore values for biomass, abundance and the NBSS slope. </w:t>
      </w:r>
      <w:r w:rsidR="00A57D84" w:rsidRPr="00F15D89">
        <w:rPr>
          <w:rFonts w:asciiTheme="minorHAnsi" w:hAnsiTheme="minorHAnsi" w:cstheme="minorHAnsi"/>
          <w:lang w:val="en-AU"/>
        </w:rPr>
        <w:t xml:space="preserve">From each study we extracted a maximum of one inshore-offshore per 1 latitude of sampling with the data restricted to spring/early summer to reduce seasonal influences as this is when </w:t>
      </w:r>
      <w:proofErr w:type="gramStart"/>
      <w:r w:rsidR="00A57D84" w:rsidRPr="00F15D89">
        <w:rPr>
          <w:rFonts w:asciiTheme="minorHAnsi" w:hAnsiTheme="minorHAnsi" w:cstheme="minorHAnsi"/>
          <w:lang w:val="en-AU"/>
        </w:rPr>
        <w:t>the majority of</w:t>
      </w:r>
      <w:proofErr w:type="gramEnd"/>
      <w:r w:rsidR="00A57D84" w:rsidRPr="00F15D89">
        <w:rPr>
          <w:rFonts w:asciiTheme="minorHAnsi" w:hAnsiTheme="minorHAnsi" w:cstheme="minorHAnsi"/>
          <w:lang w:val="en-AU"/>
        </w:rPr>
        <w:t xml:space="preserve"> studies were undertaken.</w:t>
      </w:r>
    </w:p>
    <w:p w14:paraId="20845401" w14:textId="5A7CF8F1" w:rsidR="00A57D84" w:rsidRPr="00F15D89" w:rsidRDefault="00A57D84" w:rsidP="00F34258">
      <w:pPr>
        <w:spacing w:line="360" w:lineRule="auto"/>
        <w:rPr>
          <w:rFonts w:asciiTheme="minorHAnsi" w:hAnsiTheme="minorHAnsi" w:cstheme="minorHAnsi"/>
          <w:color w:val="FF0000"/>
          <w:lang w:val="en-AU"/>
        </w:rPr>
      </w:pPr>
      <w:r w:rsidRPr="00F15D89">
        <w:rPr>
          <w:rFonts w:asciiTheme="minorHAnsi" w:hAnsiTheme="minorHAnsi" w:cstheme="minorHAnsi"/>
          <w:color w:val="FF0000"/>
          <w:lang w:val="en-AU"/>
        </w:rPr>
        <w:t>Specific details on quantifying</w:t>
      </w:r>
      <w:r w:rsidR="00BE00AE" w:rsidRPr="00F15D89">
        <w:rPr>
          <w:rFonts w:asciiTheme="minorHAnsi" w:hAnsiTheme="minorHAnsi" w:cstheme="minorHAnsi"/>
          <w:color w:val="FF0000"/>
          <w:lang w:val="en-AU"/>
        </w:rPr>
        <w:t xml:space="preserve"> needed</w:t>
      </w:r>
    </w:p>
    <w:p w14:paraId="6EB77176" w14:textId="6E28CF74" w:rsidR="002F3B11" w:rsidRPr="00F15D89" w:rsidRDefault="00C07196" w:rsidP="00F3425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3</w:t>
      </w:r>
      <w:r w:rsidR="002F3B11" w:rsidRPr="00F15D89">
        <w:rPr>
          <w:rFonts w:asciiTheme="minorHAnsi" w:hAnsiTheme="minorHAnsi" w:cstheme="minorHAnsi"/>
          <w:lang w:val="en-AU"/>
        </w:rPr>
        <w:t xml:space="preserve"> Results</w:t>
      </w:r>
    </w:p>
    <w:p w14:paraId="41056946" w14:textId="05F7D507" w:rsidR="00455559" w:rsidRPr="00C07196" w:rsidRDefault="00C07196" w:rsidP="00F34258">
      <w:pPr>
        <w:pStyle w:val="Heading-Main"/>
        <w:spacing w:line="360" w:lineRule="auto"/>
        <w:rPr>
          <w:rFonts w:asciiTheme="minorHAnsi" w:hAnsiTheme="minorHAnsi" w:cstheme="minorHAnsi"/>
          <w:b w:val="0"/>
          <w:bCs w:val="0"/>
          <w:i/>
          <w:iCs/>
          <w:lang w:val="en-AU"/>
        </w:rPr>
      </w:pPr>
      <w:r>
        <w:rPr>
          <w:rFonts w:asciiTheme="minorHAnsi" w:hAnsiTheme="minorHAnsi" w:cstheme="minorHAnsi"/>
          <w:b w:val="0"/>
          <w:bCs w:val="0"/>
          <w:i/>
          <w:iCs/>
          <w:lang w:val="en-AU"/>
        </w:rPr>
        <w:t>3</w:t>
      </w:r>
      <w:r w:rsidR="00455559" w:rsidRPr="00C07196">
        <w:rPr>
          <w:rFonts w:asciiTheme="minorHAnsi" w:hAnsiTheme="minorHAnsi" w:cstheme="minorHAnsi"/>
          <w:b w:val="0"/>
          <w:bCs w:val="0"/>
          <w:i/>
          <w:iCs/>
          <w:lang w:val="en-AU"/>
        </w:rPr>
        <w:t xml:space="preserve">.1 </w:t>
      </w:r>
      <w:r w:rsidR="002602C5" w:rsidRPr="00C07196">
        <w:rPr>
          <w:rFonts w:asciiTheme="minorHAnsi" w:hAnsiTheme="minorHAnsi" w:cstheme="minorHAnsi"/>
          <w:b w:val="0"/>
          <w:bCs w:val="0"/>
          <w:i/>
          <w:iCs/>
          <w:lang w:val="en-AU"/>
        </w:rPr>
        <w:t>Regional Oceanography</w:t>
      </w:r>
    </w:p>
    <w:p w14:paraId="77BFAF33" w14:textId="0843F979" w:rsidR="002C212A" w:rsidRPr="00F15D89" w:rsidRDefault="00455559" w:rsidP="009B7711">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three northern most sites</w:t>
      </w:r>
      <w:r w:rsidR="00D7296B" w:rsidRPr="00F15D89">
        <w:rPr>
          <w:rFonts w:asciiTheme="minorHAnsi" w:hAnsiTheme="minorHAnsi" w:cstheme="minorHAnsi"/>
          <w:szCs w:val="24"/>
          <w:lang w:val="en-AU"/>
        </w:rPr>
        <w:t xml:space="preserve"> (north of 30° S)</w:t>
      </w:r>
      <w:r w:rsidRPr="00F15D89">
        <w:rPr>
          <w:rFonts w:asciiTheme="minorHAnsi" w:hAnsiTheme="minorHAnsi" w:cstheme="minorHAnsi"/>
          <w:szCs w:val="24"/>
          <w:lang w:val="en-AU"/>
        </w:rPr>
        <w:t xml:space="preserve"> all crossed from cool inshore waters into warm (21 °C) EAC water. This is contrasted by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transect which was located south of the separation zone in cooler (&lt;19.5 °C) waters and did not cross into EAC waters. All transects showed low chlorophyll levels (&lt;1.4 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peaking at the surface which was representative of the previous month of low chlorophyll-a at these locations</w:t>
      </w:r>
      <w:r w:rsidR="00767381" w:rsidRPr="00F15D89">
        <w:rPr>
          <w:rFonts w:asciiTheme="minorHAnsi" w:hAnsiTheme="minorHAnsi" w:cstheme="minorHAnsi"/>
          <w:szCs w:val="24"/>
          <w:lang w:val="en-AU"/>
        </w:rPr>
        <w:t xml:space="preserve"> (Figure S1)</w:t>
      </w:r>
      <w:r w:rsidRPr="00F15D89">
        <w:rPr>
          <w:rFonts w:asciiTheme="minorHAnsi" w:hAnsiTheme="minorHAnsi" w:cstheme="minorHAnsi"/>
          <w:szCs w:val="24"/>
          <w:lang w:val="en-AU"/>
        </w:rPr>
        <w:t>. There w</w:t>
      </w:r>
      <w:ins w:id="77" w:author="Baird, Mark (O&amp;A, Hobart)" w:date="2020-05-17T17:50:00Z">
        <w:r w:rsidR="00647DD0">
          <w:rPr>
            <w:rFonts w:asciiTheme="minorHAnsi" w:hAnsiTheme="minorHAnsi" w:cstheme="minorHAnsi"/>
            <w:szCs w:val="24"/>
            <w:lang w:val="en-AU"/>
          </w:rPr>
          <w:t>ere</w:t>
        </w:r>
      </w:ins>
      <w:del w:id="78" w:author="Baird, Mark (O&amp;A, Hobart)" w:date="2020-05-17T17:50:00Z">
        <w:r w:rsidRPr="00F15D89" w:rsidDel="00647DD0">
          <w:rPr>
            <w:rFonts w:asciiTheme="minorHAnsi" w:hAnsiTheme="minorHAnsi" w:cstheme="minorHAnsi"/>
            <w:szCs w:val="24"/>
            <w:lang w:val="en-AU"/>
          </w:rPr>
          <w:delText>as also</w:delText>
        </w:r>
      </w:del>
      <w:r w:rsidRPr="00F15D89">
        <w:rPr>
          <w:rFonts w:asciiTheme="minorHAnsi" w:hAnsiTheme="minorHAnsi" w:cstheme="minorHAnsi"/>
          <w:szCs w:val="24"/>
          <w:lang w:val="en-AU"/>
        </w:rPr>
        <w:t xml:space="preserve"> </w:t>
      </w:r>
      <w:del w:id="79" w:author="Baird, Mark (O&amp;A, Hobart)" w:date="2020-05-17T17:50:00Z">
        <w:r w:rsidRPr="00F15D89" w:rsidDel="00647DD0">
          <w:rPr>
            <w:rFonts w:asciiTheme="minorHAnsi" w:hAnsiTheme="minorHAnsi" w:cstheme="minorHAnsi"/>
            <w:szCs w:val="24"/>
            <w:lang w:val="en-AU"/>
          </w:rPr>
          <w:delText>with</w:delText>
        </w:r>
      </w:del>
      <w:r w:rsidRPr="00F15D89">
        <w:rPr>
          <w:rFonts w:asciiTheme="minorHAnsi" w:hAnsiTheme="minorHAnsi" w:cstheme="minorHAnsi"/>
          <w:szCs w:val="24"/>
          <w:lang w:val="en-AU"/>
        </w:rPr>
        <w:t xml:space="preserve"> negligible </w:t>
      </w:r>
      <w:ins w:id="80" w:author="Baird, Mark (O&amp;A, Hobart)" w:date="2020-05-17T17:50:00Z">
        <w:r w:rsidR="00647DD0">
          <w:rPr>
            <w:rFonts w:asciiTheme="minorHAnsi" w:hAnsiTheme="minorHAnsi" w:cstheme="minorHAnsi"/>
            <w:szCs w:val="24"/>
            <w:lang w:val="en-AU"/>
          </w:rPr>
          <w:t xml:space="preserve">effects of </w:t>
        </w:r>
      </w:ins>
      <w:r w:rsidRPr="00F15D89">
        <w:rPr>
          <w:rFonts w:asciiTheme="minorHAnsi" w:hAnsiTheme="minorHAnsi" w:cstheme="minorHAnsi"/>
          <w:szCs w:val="24"/>
          <w:lang w:val="en-AU"/>
        </w:rPr>
        <w:t xml:space="preserve">wind </w:t>
      </w:r>
      <w:del w:id="81" w:author="Baird, Mark (O&amp;A, Hobart)" w:date="2020-05-17T17:50:00Z">
        <w:r w:rsidRPr="00F15D89" w:rsidDel="00647DD0">
          <w:rPr>
            <w:rFonts w:asciiTheme="minorHAnsi" w:hAnsiTheme="minorHAnsi" w:cstheme="minorHAnsi"/>
            <w:szCs w:val="24"/>
            <w:lang w:val="en-AU"/>
          </w:rPr>
          <w:delText>effects</w:delText>
        </w:r>
      </w:del>
      <w:r w:rsidRPr="00F15D89">
        <w:rPr>
          <w:rFonts w:asciiTheme="minorHAnsi" w:hAnsiTheme="minorHAnsi" w:cstheme="minorHAnsi"/>
          <w:szCs w:val="24"/>
          <w:lang w:val="en-AU"/>
        </w:rPr>
        <w:t xml:space="preserve"> </w:t>
      </w:r>
      <w:ins w:id="82" w:author="Baird, Mark (O&amp;A, Hobart)" w:date="2020-05-17T17:50:00Z">
        <w:r w:rsidR="00647DD0">
          <w:rPr>
            <w:rFonts w:asciiTheme="minorHAnsi" w:hAnsiTheme="minorHAnsi" w:cstheme="minorHAnsi"/>
            <w:szCs w:val="24"/>
            <w:lang w:val="en-AU"/>
          </w:rPr>
          <w:t xml:space="preserve">on circulation </w:t>
        </w:r>
      </w:ins>
      <w:r w:rsidRPr="00F15D89">
        <w:rPr>
          <w:rFonts w:asciiTheme="minorHAnsi" w:hAnsiTheme="minorHAnsi" w:cstheme="minorHAnsi"/>
          <w:szCs w:val="24"/>
          <w:lang w:val="en-AU"/>
        </w:rPr>
        <w:t>in the 3 days prior to the transects.</w:t>
      </w:r>
      <w:r w:rsidR="004D38BA" w:rsidRPr="00F15D89">
        <w:rPr>
          <w:rFonts w:asciiTheme="minorHAnsi" w:hAnsiTheme="minorHAnsi" w:cstheme="minorHAnsi"/>
          <w:szCs w:val="24"/>
          <w:lang w:val="en-AU"/>
        </w:rPr>
        <w:t xml:space="preserve"> </w:t>
      </w:r>
    </w:p>
    <w:p w14:paraId="4E0D848B" w14:textId="77A2A867" w:rsidR="002602C5" w:rsidRPr="00F15D89" w:rsidRDefault="002602C5" w:rsidP="002602C5">
      <w:pPr>
        <w:spacing w:line="360" w:lineRule="auto"/>
        <w:rPr>
          <w:rFonts w:asciiTheme="minorHAnsi" w:hAnsiTheme="minorHAnsi" w:cstheme="minorHAnsi"/>
          <w:szCs w:val="24"/>
          <w:lang w:val="en-AU"/>
        </w:rPr>
      </w:pPr>
    </w:p>
    <w:p w14:paraId="36236471" w14:textId="0F408D83" w:rsidR="002602C5" w:rsidRPr="00C07196" w:rsidRDefault="00C07196" w:rsidP="002602C5">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2602C5" w:rsidRPr="00C07196">
        <w:rPr>
          <w:rFonts w:asciiTheme="minorHAnsi" w:hAnsiTheme="minorHAnsi" w:cstheme="minorHAnsi"/>
          <w:i/>
          <w:iCs/>
          <w:szCs w:val="24"/>
          <w:lang w:val="en-AU"/>
        </w:rPr>
        <w:t>.2 Cape Byron (28.6°S)</w:t>
      </w:r>
    </w:p>
    <w:p w14:paraId="787E7599" w14:textId="1188E948" w:rsidR="002C212A" w:rsidRPr="00F15D89" w:rsidRDefault="00455559"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southward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ins w:id="83" w:author="Baird, Mark (O&amp;A, Hobart)" w:date="2020-05-17T18:00:00Z">
        <w:r w:rsidR="00A34360">
          <w:rPr>
            <w:rFonts w:asciiTheme="minorHAnsi" w:hAnsiTheme="minorHAnsi" w:cstheme="minorHAnsi"/>
            <w:szCs w:val="24"/>
            <w:lang w:val="en-AU"/>
          </w:rPr>
          <w:t>.</w:t>
        </w:r>
      </w:ins>
      <w:del w:id="84" w:author="Baird, Mark (O&amp;A, Hobart)" w:date="2020-05-17T18:00:00Z">
        <w:r w:rsidRPr="00F15D89" w:rsidDel="00A34360">
          <w:rPr>
            <w:rFonts w:asciiTheme="minorHAnsi" w:hAnsiTheme="minorHAnsi" w:cstheme="minorHAnsi"/>
            <w:szCs w:val="24"/>
            <w:lang w:val="en-AU"/>
          </w:rPr>
          <w:delText>,</w:delText>
        </w:r>
      </w:del>
      <w:r w:rsidRPr="00F15D89">
        <w:rPr>
          <w:rFonts w:asciiTheme="minorHAnsi" w:hAnsiTheme="minorHAnsi" w:cstheme="minorHAnsi"/>
          <w:szCs w:val="24"/>
          <w:lang w:val="en-AU"/>
        </w:rPr>
        <w:t xml:space="preserve"> </w:t>
      </w:r>
      <w:ins w:id="85" w:author="Baird, Mark (O&amp;A, Hobart)" w:date="2020-05-17T18:00:00Z">
        <w:r w:rsidR="00A34360">
          <w:rPr>
            <w:rFonts w:asciiTheme="minorHAnsi" w:hAnsiTheme="minorHAnsi" w:cstheme="minorHAnsi"/>
            <w:szCs w:val="24"/>
            <w:lang w:val="en-AU"/>
          </w:rPr>
          <w:t xml:space="preserve">As a </w:t>
        </w:r>
      </w:ins>
      <w:del w:id="86" w:author="Baird, Mark (O&amp;A, Hobart)" w:date="2020-05-17T18:00:00Z">
        <w:r w:rsidRPr="00F15D89" w:rsidDel="00A34360">
          <w:rPr>
            <w:rFonts w:asciiTheme="minorHAnsi" w:hAnsiTheme="minorHAnsi" w:cstheme="minorHAnsi"/>
            <w:szCs w:val="24"/>
            <w:lang w:val="en-AU"/>
          </w:rPr>
          <w:delText>which</w:delText>
        </w:r>
      </w:del>
      <w:r w:rsidRPr="00F15D89">
        <w:rPr>
          <w:rFonts w:asciiTheme="minorHAnsi" w:hAnsiTheme="minorHAnsi" w:cstheme="minorHAnsi"/>
          <w:szCs w:val="24"/>
          <w:lang w:val="en-AU"/>
        </w:rPr>
        <w:t xml:space="preserve"> result</w:t>
      </w:r>
      <w:ins w:id="87" w:author="Baird, Mark (O&amp;A, Hobart)" w:date="2020-05-17T18:00:00Z">
        <w:r w:rsidR="00A34360">
          <w:rPr>
            <w:rFonts w:asciiTheme="minorHAnsi" w:hAnsiTheme="minorHAnsi" w:cstheme="minorHAnsi"/>
            <w:szCs w:val="24"/>
            <w:lang w:val="en-AU"/>
          </w:rPr>
          <w:t>,</w:t>
        </w:r>
      </w:ins>
      <w:del w:id="88" w:author="Baird, Mark (O&amp;A, Hobart)" w:date="2020-05-17T18:00:00Z">
        <w:r w:rsidRPr="00F15D89" w:rsidDel="00A34360">
          <w:rPr>
            <w:rFonts w:asciiTheme="minorHAnsi" w:hAnsiTheme="minorHAnsi" w:cstheme="minorHAnsi"/>
            <w:szCs w:val="24"/>
            <w:lang w:val="en-AU"/>
          </w:rPr>
          <w:delText>ed in</w:delText>
        </w:r>
      </w:del>
      <w:r w:rsidRPr="00F15D89">
        <w:rPr>
          <w:rFonts w:asciiTheme="minorHAnsi" w:hAnsiTheme="minorHAnsi" w:cstheme="minorHAnsi"/>
          <w:szCs w:val="24"/>
          <w:lang w:val="en-AU"/>
        </w:rPr>
        <w:t xml:space="preserve"> most of the continental shelf being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ins w:id="89" w:author="Baird, Mark (O&amp;A, Hobart)" w:date="2020-05-17T18:07:00Z">
        <w:r w:rsidR="005C282A">
          <w:rPr>
            <w:rFonts w:asciiTheme="minorHAnsi" w:hAnsiTheme="minorHAnsi" w:cstheme="minorHAnsi"/>
            <w:szCs w:val="24"/>
            <w:lang w:val="en-AU"/>
          </w:rPr>
          <w:t xml:space="preserve">The shipboard ADCP </w:t>
        </w:r>
      </w:ins>
      <w:commentRangeStart w:id="90"/>
      <w:del w:id="91" w:author="Baird, Mark (O&amp;A, Hobart)" w:date="2020-05-17T18:07:00Z">
        <w:r w:rsidR="002C212A" w:rsidRPr="00F15D89" w:rsidDel="005C282A">
          <w:rPr>
            <w:rFonts w:asciiTheme="minorHAnsi" w:hAnsiTheme="minorHAnsi" w:cstheme="minorHAnsi"/>
            <w:szCs w:val="24"/>
            <w:lang w:val="en-AU"/>
          </w:rPr>
          <w:delText xml:space="preserve">The EAC also </w:delText>
        </w:r>
      </w:del>
      <w:r w:rsidR="002C212A" w:rsidRPr="00F15D89">
        <w:rPr>
          <w:rFonts w:asciiTheme="minorHAnsi" w:hAnsiTheme="minorHAnsi" w:cstheme="minorHAnsi"/>
          <w:szCs w:val="24"/>
          <w:lang w:val="en-AU"/>
        </w:rPr>
        <w:t xml:space="preserve">showed slight onshore movement </w:t>
      </w:r>
      <w:ins w:id="92" w:author="Baird, Mark (O&amp;A, Hobart)" w:date="2020-05-17T18:07:00Z">
        <w:r w:rsidR="005C282A">
          <w:rPr>
            <w:rFonts w:asciiTheme="minorHAnsi" w:hAnsiTheme="minorHAnsi" w:cstheme="minorHAnsi"/>
            <w:szCs w:val="24"/>
            <w:lang w:val="en-AU"/>
          </w:rPr>
          <w:t>of the EAC (not shown</w:t>
        </w:r>
      </w:ins>
      <w:ins w:id="93" w:author="Baird, Mark (O&amp;A, Hobart)" w:date="2020-05-17T18:08:00Z">
        <w:r w:rsidR="005C282A">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which increased offshore and with depth (up to 0.26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w:t>
      </w:r>
      <w:commentRangeEnd w:id="90"/>
      <w:r w:rsidR="00A34360">
        <w:rPr>
          <w:rStyle w:val="CommentReference"/>
        </w:rPr>
        <w:commentReference w:id="90"/>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ins w:id="94" w:author="Baird, Mark (O&amp;A, Hobart)" w:date="2020-05-17T18:02:00Z">
        <w:r w:rsidR="00A34360">
          <w:rPr>
            <w:rFonts w:asciiTheme="minorHAnsi" w:hAnsiTheme="minorHAnsi" w:cstheme="minorHAnsi"/>
            <w:szCs w:val="24"/>
            <w:lang w:val="en-AU"/>
          </w:rPr>
          <w:t>-</w:t>
        </w:r>
      </w:ins>
      <w:del w:id="95" w:author="Baird, Mark (O&amp;A, Hobart)" w:date="2020-05-17T18:02:00Z">
        <w:r w:rsidR="002C212A" w:rsidRPr="00F15D89" w:rsidDel="00A34360">
          <w:rPr>
            <w:rFonts w:asciiTheme="minorHAnsi" w:hAnsiTheme="minorHAnsi" w:cstheme="minorHAnsi"/>
            <w:szCs w:val="24"/>
            <w:lang w:val="en-AU"/>
          </w:rPr>
          <w:delText xml:space="preserve"> </w:delText>
        </w:r>
      </w:del>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ins w:id="96" w:author="Baird, Mark (O&amp;A, Hobart)" w:date="2020-05-17T18:02:00Z">
        <w:r w:rsidR="00A34360">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m depth over 15 km.</w:t>
      </w:r>
    </w:p>
    <w:p w14:paraId="7626E906" w14:textId="7DDC8785" w:rsidR="002602C5" w:rsidRPr="00F15D89" w:rsidRDefault="002602C5" w:rsidP="0045555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Along the northern transect, a consistent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mg m</w:t>
      </w:r>
      <w:r w:rsidRPr="00F15D89">
        <w:rPr>
          <w:rFonts w:asciiTheme="minorHAnsi" w:hAnsiTheme="minorHAnsi" w:cstheme="minorHAnsi"/>
          <w:szCs w:val="24"/>
          <w:vertAlign w:val="superscript"/>
          <w:lang w:val="en-AU"/>
        </w:rPr>
        <w:t>-3</w:t>
      </w:r>
      <w:r w:rsidRPr="00F15D89">
        <w:rPr>
          <w:rFonts w:asciiTheme="minorHAnsi" w:hAnsiTheme="minorHAnsi" w:cstheme="minorHAnsi"/>
          <w:szCs w:val="24"/>
          <w:lang w:val="en-AU"/>
        </w:rPr>
        <w:t>) observed at the surface ~20</w:t>
      </w:r>
      <w:ins w:id="97" w:author="Baird, Mark (O&amp;A, Hobart)" w:date="2020-05-17T18:02:00Z">
        <w:r w:rsidR="00A34360">
          <w:rPr>
            <w:rFonts w:asciiTheme="minorHAnsi" w:hAnsiTheme="minorHAnsi" w:cstheme="minorHAnsi"/>
            <w:szCs w:val="24"/>
            <w:lang w:val="en-AU"/>
          </w:rPr>
          <w:t xml:space="preserve"> </w:t>
        </w:r>
      </w:ins>
      <w:r w:rsidRPr="00F15D89">
        <w:rPr>
          <w:rFonts w:asciiTheme="minorHAnsi" w:hAnsiTheme="minorHAnsi" w:cstheme="minorHAnsi"/>
          <w:szCs w:val="24"/>
          <w:lang w:val="en-AU"/>
        </w:rPr>
        <w:t>km from the coastline, just inshore of the 21°C isotherm. This 21</w:t>
      </w:r>
      <w:ins w:id="98" w:author="Baird, Mark (O&amp;A, Hobart)" w:date="2020-05-17T18:03:00Z">
        <w:r w:rsidR="00A34360" w:rsidRPr="00A34360">
          <w:rPr>
            <w:rFonts w:asciiTheme="minorHAnsi" w:hAnsiTheme="minorHAnsi" w:cstheme="minorHAnsi"/>
            <w:szCs w:val="24"/>
            <w:lang w:val="en-AU"/>
          </w:rPr>
          <w:t>°</w:t>
        </w:r>
      </w:ins>
      <w:r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Pr="00F15D89">
        <w:rPr>
          <w:rFonts w:asciiTheme="minorHAnsi" w:hAnsiTheme="minorHAnsi" w:cstheme="minorHAnsi"/>
          <w:szCs w:val="24"/>
          <w:lang w:val="en-AU"/>
        </w:rPr>
        <w:t xml:space="preserve"> of both zooplankton biomass and the </w:t>
      </w:r>
      <w:r w:rsidR="00F17EEB"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Pr="00F15D89">
        <w:rPr>
          <w:rFonts w:asciiTheme="minorHAnsi" w:hAnsiTheme="minorHAnsi" w:cstheme="minorHAnsi"/>
          <w:szCs w:val="24"/>
          <w:lang w:val="en-AU"/>
        </w:rPr>
        <w:t xml:space="preserve"> waters warmer than 21</w:t>
      </w:r>
      <w:r w:rsidR="00F17EEB"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were characterised by</w:t>
      </w:r>
      <w:r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geometric mean size of ~450</w:t>
      </w:r>
      <w:ins w:id="99" w:author="Baird, Mark (O&amp;A, Hobart)" w:date="2020-05-17T18:03:00Z">
        <w:r w:rsidR="00A34360">
          <w:rPr>
            <w:rFonts w:asciiTheme="minorHAnsi" w:hAnsiTheme="minorHAnsi" w:cstheme="minorHAnsi"/>
            <w:szCs w:val="24"/>
            <w:lang w:val="en-AU"/>
          </w:rPr>
          <w:t xml:space="preserve"> </w:t>
        </w:r>
      </w:ins>
      <w:r w:rsidR="00471343" w:rsidRPr="00F15D89">
        <w:rPr>
          <w:rFonts w:asciiTheme="minorHAnsi" w:hAnsiTheme="minorHAnsi" w:cstheme="minorHAnsi"/>
          <w:szCs w:val="24"/>
          <w:lang w:val="en-AU"/>
        </w:rPr>
        <w:t>µm</w:t>
      </w:r>
      <w:r w:rsidRPr="00F15D89">
        <w:rPr>
          <w:rFonts w:asciiTheme="minorHAnsi" w:hAnsiTheme="minorHAnsi" w:cstheme="minorHAnsi"/>
          <w:szCs w:val="24"/>
          <w:lang w:val="en-AU"/>
        </w:rPr>
        <w:t xml:space="preserve"> with a </w:t>
      </w:r>
      <w:ins w:id="100" w:author="Baird, Mark (O&amp;A, Hobart)" w:date="2020-05-17T18:03:00Z">
        <w:r w:rsidR="00A34360">
          <w:rPr>
            <w:rFonts w:asciiTheme="minorHAnsi" w:hAnsiTheme="minorHAnsi" w:cstheme="minorHAnsi"/>
            <w:szCs w:val="24"/>
            <w:lang w:val="en-AU"/>
          </w:rPr>
          <w:t xml:space="preserve">slope of the </w:t>
        </w:r>
      </w:ins>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w:t>
      </w:r>
      <w:del w:id="101" w:author="Baird, Mark (O&amp;A, Hobart)" w:date="2020-05-17T18:03:00Z">
        <w:r w:rsidR="00471343" w:rsidRPr="00F15D89" w:rsidDel="00A34360">
          <w:rPr>
            <w:rFonts w:asciiTheme="minorHAnsi" w:hAnsiTheme="minorHAnsi" w:cstheme="minorHAnsi"/>
            <w:szCs w:val="24"/>
            <w:lang w:val="en-AU"/>
          </w:rPr>
          <w:delText xml:space="preserve">Slope </w:delText>
        </w:r>
      </w:del>
      <w:r w:rsidR="00471343" w:rsidRPr="00F15D89">
        <w:rPr>
          <w:rFonts w:asciiTheme="minorHAnsi" w:hAnsiTheme="minorHAnsi" w:cstheme="minorHAnsi"/>
          <w:szCs w:val="24"/>
          <w:lang w:val="en-AU"/>
        </w:rPr>
        <w:t>between -1 and -1.3. The cooler water immediately inshore of the 21</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shallower </w:t>
      </w:r>
      <w:commentRangeStart w:id="102"/>
      <w:r w:rsidR="00471343" w:rsidRPr="00F15D89">
        <w:rPr>
          <w:rFonts w:asciiTheme="minorHAnsi" w:hAnsiTheme="minorHAnsi" w:cstheme="minorHAnsi"/>
          <w:szCs w:val="24"/>
          <w:lang w:val="en-AU"/>
        </w:rPr>
        <w:t>Pareto slope</w:t>
      </w:r>
      <w:commentRangeEnd w:id="102"/>
      <w:r w:rsidR="00A34360">
        <w:rPr>
          <w:rStyle w:val="CommentReference"/>
        </w:rPr>
        <w:commentReference w:id="102"/>
      </w:r>
      <w:r w:rsidR="00471343" w:rsidRPr="00F15D89">
        <w:rPr>
          <w:rFonts w:asciiTheme="minorHAnsi" w:hAnsiTheme="minorHAnsi" w:cstheme="minorHAnsi"/>
          <w:szCs w:val="24"/>
          <w:lang w:val="en-AU"/>
        </w:rPr>
        <w:t xml:space="preserve"> (-0.9) with large particles (geometric mean size 500</w:t>
      </w:r>
      <w:ins w:id="103" w:author="Baird, Mark (O&amp;A, Hobart)" w:date="2020-05-17T18:04:00Z">
        <w:r w:rsidR="005C282A">
          <w:rPr>
            <w:rFonts w:asciiTheme="minorHAnsi" w:hAnsiTheme="minorHAnsi" w:cstheme="minorHAnsi"/>
            <w:szCs w:val="24"/>
            <w:lang w:val="en-AU"/>
          </w:rPr>
          <w:t xml:space="preserve"> </w:t>
        </w:r>
      </w:ins>
      <w:r w:rsidR="00471343" w:rsidRPr="00F15D89">
        <w:rPr>
          <w:rFonts w:asciiTheme="minorHAnsi" w:hAnsiTheme="minorHAnsi" w:cstheme="minorHAnsi"/>
          <w:szCs w:val="24"/>
          <w:lang w:val="en-AU"/>
        </w:rPr>
        <w:t xml:space="preserve">µm). Further inshore again (15 -17 km from the coastline), in water &lt; 20 °C, biomass remained </w:t>
      </w:r>
      <w:r w:rsidR="003B1584" w:rsidRPr="00F15D89">
        <w:rPr>
          <w:rFonts w:asciiTheme="minorHAnsi" w:hAnsiTheme="minorHAnsi" w:cstheme="minorHAnsi"/>
          <w:szCs w:val="24"/>
          <w:lang w:val="en-AU"/>
        </w:rPr>
        <w:t>high,</w:t>
      </w:r>
      <w:r w:rsidR="00471343" w:rsidRPr="00F15D89">
        <w:rPr>
          <w:rFonts w:asciiTheme="minorHAnsi" w:hAnsiTheme="minorHAnsi" w:cstheme="minorHAnsi"/>
          <w:szCs w:val="24"/>
          <w:lang w:val="en-AU"/>
        </w:rPr>
        <w:t xml:space="preserve"> but the particles were smaller (~430 µm), resulting in a steeper </w:t>
      </w:r>
      <w:r w:rsidR="00F17EEB" w:rsidRPr="00F15D89">
        <w:rPr>
          <w:rFonts w:asciiTheme="minorHAnsi" w:hAnsiTheme="minorHAnsi" w:cstheme="minorHAnsi"/>
          <w:szCs w:val="24"/>
          <w:lang w:val="en-AU"/>
        </w:rPr>
        <w:t>NBSS</w:t>
      </w:r>
      <w:r w:rsidR="00471343" w:rsidRPr="00F15D89">
        <w:rPr>
          <w:rFonts w:asciiTheme="minorHAnsi" w:hAnsiTheme="minorHAnsi" w:cstheme="minorHAnsi"/>
          <w:szCs w:val="24"/>
          <w:lang w:val="en-AU"/>
        </w:rPr>
        <w:t xml:space="preserve"> slope (~-1.25).</w:t>
      </w:r>
    </w:p>
    <w:p w14:paraId="513AAA40" w14:textId="52A2321D" w:rsidR="002602C5" w:rsidRPr="00F15D89" w:rsidRDefault="002602C5" w:rsidP="00455559">
      <w:pPr>
        <w:spacing w:line="360" w:lineRule="auto"/>
        <w:ind w:firstLine="720"/>
        <w:rPr>
          <w:rFonts w:asciiTheme="minorHAnsi" w:hAnsiTheme="minorHAnsi" w:cstheme="minorHAnsi"/>
          <w:szCs w:val="24"/>
          <w:lang w:val="en-AU"/>
        </w:rPr>
      </w:pPr>
    </w:p>
    <w:p w14:paraId="33696CB6" w14:textId="1AA0AC68" w:rsidR="002602C5" w:rsidRPr="00C07196" w:rsidRDefault="00C07196" w:rsidP="003B1584">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lastRenderedPageBreak/>
        <w:t>3</w:t>
      </w:r>
      <w:r w:rsidR="003B1584" w:rsidRPr="00C07196">
        <w:rPr>
          <w:rFonts w:asciiTheme="minorHAnsi" w:hAnsiTheme="minorHAnsi" w:cstheme="minorHAnsi"/>
          <w:i/>
          <w:iCs/>
          <w:szCs w:val="24"/>
          <w:lang w:val="en-AU"/>
        </w:rPr>
        <w:t>.3 Evans Head (29°S)</w:t>
      </w:r>
    </w:p>
    <w:p w14:paraId="54D6D81D" w14:textId="1E794823" w:rsidR="002C212A" w:rsidRPr="00F15D89" w:rsidRDefault="001D5CF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by the EAC which had a strong southward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further offshore at</w:t>
      </w:r>
      <w:r w:rsidR="002C212A" w:rsidRPr="00F15D89">
        <w:rPr>
          <w:rFonts w:asciiTheme="minorHAnsi" w:hAnsiTheme="minorHAnsi" w:cstheme="minorHAnsi"/>
          <w:szCs w:val="24"/>
          <w:lang w:val="en-AU"/>
        </w:rPr>
        <w:t xml:space="preserve"> 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ins w:id="104" w:author="Baird, Mark (O&amp;A, Hobart)" w:date="2020-05-17T18:05:00Z">
        <w:r w:rsidR="005C282A">
          <w:rPr>
            <w:rFonts w:asciiTheme="minorHAnsi" w:hAnsiTheme="minorHAnsi" w:cstheme="minorHAnsi"/>
            <w:szCs w:val="24"/>
            <w:lang w:val="en-AU"/>
          </w:rPr>
          <w:t>seabed depth</w:t>
        </w:r>
      </w:ins>
      <w:del w:id="105" w:author="Baird, Mark (O&amp;A, Hobart)" w:date="2020-05-17T18:05:00Z">
        <w:r w:rsidR="002C212A" w:rsidRPr="00F15D89" w:rsidDel="005C282A">
          <w:rPr>
            <w:rFonts w:asciiTheme="minorHAnsi" w:hAnsiTheme="minorHAnsi" w:cstheme="minorHAnsi"/>
            <w:szCs w:val="24"/>
            <w:lang w:val="en-AU"/>
          </w:rPr>
          <w:delText>bathymetry</w:delText>
        </w:r>
      </w:del>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The EAC had a slight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ins w:id="106" w:author="Baird, Mark (O&amp;A, Hobart)" w:date="2020-05-17T18:08:00Z">
        <w:r w:rsidR="005B1377">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m depth over 6 km and the 20 °C isotherm rising to the surface from 100</w:t>
      </w:r>
      <w:ins w:id="107" w:author="Baird, Mark (O&amp;A, Hobart)" w:date="2020-05-17T18:08:00Z">
        <w:r w:rsidR="005B1377">
          <w:rPr>
            <w:rFonts w:asciiTheme="minorHAnsi" w:hAnsiTheme="minorHAnsi" w:cstheme="minorHAnsi"/>
            <w:szCs w:val="24"/>
            <w:lang w:val="en-AU"/>
          </w:rPr>
          <w:t xml:space="preserve"> </w:t>
        </w:r>
      </w:ins>
      <w:r w:rsidR="002C212A" w:rsidRPr="00F15D89">
        <w:rPr>
          <w:rFonts w:asciiTheme="minorHAnsi" w:hAnsiTheme="minorHAnsi" w:cstheme="minorHAnsi"/>
          <w:szCs w:val="24"/>
          <w:lang w:val="en-AU"/>
        </w:rPr>
        <w:t>m depth over 15 km.</w:t>
      </w:r>
    </w:p>
    <w:p w14:paraId="7D157ABD" w14:textId="369F3536" w:rsidR="004737AE" w:rsidRPr="00F15D89" w:rsidRDefault="004737AE" w:rsidP="00764CE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commentRangeStart w:id="108"/>
      <w:r w:rsidRPr="00F15D89">
        <w:rPr>
          <w:rFonts w:asciiTheme="minorHAnsi" w:hAnsiTheme="minorHAnsi" w:cstheme="minorHAnsi"/>
          <w:szCs w:val="24"/>
          <w:lang w:val="en-AU"/>
        </w:rPr>
        <w:t>related</w:t>
      </w:r>
      <w:commentRangeEnd w:id="108"/>
      <w:r w:rsidR="005B1377">
        <w:rPr>
          <w:rStyle w:val="CommentReference"/>
        </w:rPr>
        <w:commentReference w:id="108"/>
      </w:r>
      <w:r w:rsidRPr="00F15D89">
        <w:rPr>
          <w:rFonts w:asciiTheme="minorHAnsi" w:hAnsiTheme="minorHAnsi" w:cstheme="minorHAnsi"/>
          <w:szCs w:val="24"/>
          <w:lang w:val="en-AU"/>
        </w:rPr>
        <w:t xml:space="preserve"> to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ins w:id="109" w:author="Baird, Mark (O&amp;A, Hobart)" w:date="2020-05-17T18:09:00Z">
        <w:r w:rsidR="005B1377">
          <w:rPr>
            <w:rFonts w:asciiTheme="minorHAnsi" w:hAnsiTheme="minorHAnsi" w:cstheme="minorHAnsi"/>
            <w:szCs w:val="24"/>
            <w:lang w:val="en-AU"/>
          </w:rPr>
          <w:t xml:space="preserve"> </w:t>
        </w:r>
      </w:ins>
      <w:r w:rsidR="00FF4300" w:rsidRPr="00F15D89">
        <w:rPr>
          <w:rFonts w:asciiTheme="minorHAnsi" w:hAnsiTheme="minorHAnsi" w:cstheme="minorHAnsi"/>
          <w:szCs w:val="24"/>
          <w:lang w:val="en-AU"/>
        </w:rPr>
        <w:t xml:space="preserve">21°C) and the </w:t>
      </w:r>
      <w:r w:rsidRPr="00F15D89">
        <w:rPr>
          <w:rFonts w:asciiTheme="minorHAnsi" w:hAnsiTheme="minorHAnsi" w:cstheme="minorHAnsi"/>
          <w:szCs w:val="24"/>
          <w:lang w:val="en-AU"/>
        </w:rPr>
        <w:t>warm (&gt; 21</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geometric mean size of ~450</w:t>
      </w:r>
      <w:ins w:id="110" w:author="Baird, Mark (O&amp;A, Hobart)" w:date="2020-05-17T18:09:00Z">
        <w:r w:rsidR="005B1377">
          <w:rPr>
            <w:rFonts w:asciiTheme="minorHAnsi" w:hAnsiTheme="minorHAnsi" w:cstheme="minorHAnsi"/>
            <w:szCs w:val="24"/>
            <w:lang w:val="en-AU"/>
          </w:rPr>
          <w:t xml:space="preserve"> </w:t>
        </w:r>
      </w:ins>
      <w:r w:rsidRPr="00F15D89">
        <w:rPr>
          <w:rFonts w:asciiTheme="minorHAnsi" w:hAnsiTheme="minorHAnsi" w:cstheme="minorHAnsi"/>
          <w:szCs w:val="24"/>
          <w:lang w:val="en-AU"/>
        </w:rPr>
        <w:t xml:space="preserve">µm to that observed at the northern Cape Byron transect but had a higher biomass and shallower </w:t>
      </w:r>
      <w:r w:rsidR="001D5CFE"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ins w:id="111" w:author="Baird, Mark (O&amp;A, Hobart)" w:date="2020-05-17T18:09:00Z">
        <w:r w:rsidR="005B1377">
          <w:rPr>
            <w:rFonts w:asciiTheme="minorHAnsi" w:hAnsiTheme="minorHAnsi" w:cstheme="minorHAnsi"/>
            <w:szCs w:val="24"/>
            <w:lang w:val="en-AU"/>
          </w:rPr>
          <w:t xml:space="preserve"> </w:t>
        </w:r>
      </w:ins>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F80EFA" w:rsidRPr="00F15D89">
        <w:rPr>
          <w:rFonts w:asciiTheme="minorHAnsi" w:hAnsiTheme="minorHAnsi" w:cstheme="minorHAnsi"/>
          <w:szCs w:val="24"/>
          <w:lang w:val="en-AU"/>
        </w:rPr>
        <w:t xml:space="preserve"> but the community had shifted towards smaller particles which resulted in a steep </w:t>
      </w:r>
      <w:r w:rsidR="001D5CFE" w:rsidRPr="00F15D89">
        <w:rPr>
          <w:rFonts w:asciiTheme="minorHAnsi" w:hAnsiTheme="minorHAnsi" w:cstheme="minorHAnsi"/>
          <w:szCs w:val="24"/>
          <w:lang w:val="en-AU"/>
        </w:rPr>
        <w:t>NBSS</w:t>
      </w:r>
      <w:r w:rsidR="00F80EFA" w:rsidRPr="00F15D89">
        <w:rPr>
          <w:rFonts w:asciiTheme="minorHAnsi" w:hAnsiTheme="minorHAnsi" w:cstheme="minorHAnsi"/>
          <w:szCs w:val="24"/>
          <w:lang w:val="en-AU"/>
        </w:rPr>
        <w:t xml:space="preserve"> slope (&lt; -1.3</w:t>
      </w:r>
      <w:r w:rsidR="00B251AC" w:rsidRPr="00F15D89">
        <w:rPr>
          <w:rFonts w:asciiTheme="minorHAnsi" w:hAnsiTheme="minorHAnsi" w:cstheme="minorHAnsi"/>
          <w:szCs w:val="24"/>
          <w:lang w:val="en-AU"/>
        </w:rPr>
        <w:t>; Figure 5</w:t>
      </w:r>
      <w:r w:rsidR="00F80EFA" w:rsidRPr="00F15D89">
        <w:rPr>
          <w:rFonts w:asciiTheme="minorHAnsi" w:hAnsiTheme="minorHAnsi" w:cstheme="minorHAnsi"/>
          <w:szCs w:val="24"/>
          <w:lang w:val="en-AU"/>
        </w:rPr>
        <w:t>).</w:t>
      </w:r>
    </w:p>
    <w:p w14:paraId="5E9503C2" w14:textId="15BE0830" w:rsidR="00F80EFA" w:rsidRPr="00F15D89" w:rsidRDefault="00F80EFA" w:rsidP="00F80EFA">
      <w:pPr>
        <w:spacing w:line="360" w:lineRule="auto"/>
        <w:rPr>
          <w:rFonts w:asciiTheme="minorHAnsi" w:hAnsiTheme="minorHAnsi" w:cstheme="minorHAnsi"/>
          <w:szCs w:val="24"/>
          <w:lang w:val="en-AU"/>
        </w:rPr>
      </w:pPr>
    </w:p>
    <w:p w14:paraId="364CE3B1" w14:textId="03A0D7C8" w:rsidR="00F80EFA" w:rsidRPr="00C07196" w:rsidRDefault="00C07196" w:rsidP="00F80EFA">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80EFA" w:rsidRPr="00C07196">
        <w:rPr>
          <w:rFonts w:asciiTheme="minorHAnsi" w:hAnsiTheme="minorHAnsi" w:cstheme="minorHAnsi"/>
          <w:i/>
          <w:iCs/>
          <w:szCs w:val="24"/>
          <w:lang w:val="en-AU"/>
        </w:rPr>
        <w:t>.4 North Solitary (30°S)</w:t>
      </w:r>
    </w:p>
    <w:p w14:paraId="33824915" w14:textId="758D832D" w:rsidR="002C212A" w:rsidRPr="00F15D89" w:rsidRDefault="00D74636" w:rsidP="00BE3A29">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ins w:id="112" w:author="Baird, Mark (O&amp;A, Hobart)" w:date="2020-05-17T19:49: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m depth over 3 km and the 20 °C isotherm rising to the surface from 100</w:t>
      </w:r>
      <w:ins w:id="113" w:author="Baird, Mark (O&amp;A, Hobart)" w:date="2020-05-17T19:49: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southward flow (1.59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37.7 km offshore (310 m bathymetry)</w:t>
      </w:r>
      <w:r w:rsidR="00BE3A29" w:rsidRPr="00F15D89">
        <w:rPr>
          <w:rFonts w:asciiTheme="minorHAnsi" w:hAnsiTheme="minorHAnsi" w:cstheme="minorHAnsi"/>
          <w:szCs w:val="24"/>
          <w:lang w:val="en-AU"/>
        </w:rPr>
        <w:t xml:space="preserve"> </w:t>
      </w:r>
      <w:commentRangeStart w:id="114"/>
      <w:r w:rsidR="00BE3A29" w:rsidRPr="00F15D89">
        <w:rPr>
          <w:rFonts w:asciiTheme="minorHAnsi" w:hAnsiTheme="minorHAnsi" w:cstheme="minorHAnsi"/>
          <w:szCs w:val="24"/>
          <w:lang w:val="en-AU"/>
        </w:rPr>
        <w:t>with</w:t>
      </w:r>
      <w:r w:rsidR="002C212A"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t</w:t>
      </w:r>
      <w:r w:rsidR="002C212A" w:rsidRPr="00F15D89">
        <w:rPr>
          <w:rFonts w:asciiTheme="minorHAnsi" w:hAnsiTheme="minorHAnsi" w:cstheme="minorHAnsi"/>
          <w:szCs w:val="24"/>
          <w:lang w:val="en-AU"/>
        </w:rPr>
        <w:t xml:space="preserve">he EAC </w:t>
      </w:r>
      <w:r w:rsidR="00BE3A29" w:rsidRPr="00F15D89">
        <w:rPr>
          <w:rFonts w:asciiTheme="minorHAnsi" w:hAnsiTheme="minorHAnsi" w:cstheme="minorHAnsi"/>
          <w:szCs w:val="24"/>
          <w:lang w:val="en-AU"/>
        </w:rPr>
        <w:t>having</w:t>
      </w:r>
      <w:r w:rsidR="002C212A" w:rsidRPr="00F15D89">
        <w:rPr>
          <w:rFonts w:asciiTheme="minorHAnsi" w:hAnsiTheme="minorHAnsi" w:cstheme="minorHAnsi"/>
          <w:szCs w:val="24"/>
          <w:lang w:val="en-AU"/>
        </w:rPr>
        <w:t xml:space="preserve"> slight onshore movement</w:t>
      </w:r>
      <w:r w:rsidR="00BE3A29" w:rsidRPr="00F15D89">
        <w:rPr>
          <w:rFonts w:asciiTheme="minorHAnsi" w:hAnsiTheme="minorHAnsi" w:cstheme="minorHAnsi"/>
          <w:szCs w:val="24"/>
          <w:lang w:val="en-AU"/>
        </w:rPr>
        <w:t>,</w:t>
      </w:r>
      <w:r w:rsidR="002C212A" w:rsidRPr="00F15D89">
        <w:rPr>
          <w:rFonts w:asciiTheme="minorHAnsi" w:hAnsiTheme="minorHAnsi" w:cstheme="minorHAnsi"/>
          <w:szCs w:val="24"/>
          <w:lang w:val="en-AU"/>
        </w:rPr>
        <w:t xml:space="preserve"> offshore and at depth (0.15 m s</w:t>
      </w:r>
      <w:r w:rsidR="002C212A" w:rsidRPr="00F15D89">
        <w:rPr>
          <w:rFonts w:asciiTheme="minorHAnsi" w:hAnsiTheme="minorHAnsi" w:cstheme="minorHAnsi"/>
          <w:szCs w:val="24"/>
          <w:vertAlign w:val="superscript"/>
          <w:lang w:val="en-AU"/>
        </w:rPr>
        <w:t>-1</w:t>
      </w:r>
      <w:r w:rsidR="00F47E9C"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commentRangeEnd w:id="114"/>
      <w:r w:rsidR="008B7392">
        <w:rPr>
          <w:rStyle w:val="CommentReference"/>
        </w:rPr>
        <w:commentReference w:id="114"/>
      </w:r>
    </w:p>
    <w:p w14:paraId="283A6A05" w14:textId="48410109" w:rsidR="002C212A" w:rsidRPr="00F15D89" w:rsidRDefault="00F47E9C" w:rsidP="00F34258">
      <w:pPr>
        <w:spacing w:line="36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 The EAC, particularly further offshore</w:t>
      </w:r>
      <w:ins w:id="115" w:author="Baird, Mark (O&amp;A, Hobart)" w:date="2020-05-17T19:50:00Z">
        <w:r w:rsidR="008B7392">
          <w:rPr>
            <w:rFonts w:asciiTheme="minorHAnsi" w:hAnsiTheme="minorHAnsi" w:cstheme="minorHAnsi"/>
            <w:szCs w:val="24"/>
            <w:lang w:val="en-AU"/>
          </w:rPr>
          <w:t>,</w:t>
        </w:r>
      </w:ins>
      <w:r w:rsidRPr="00F15D89">
        <w:rPr>
          <w:rFonts w:asciiTheme="minorHAnsi" w:hAnsiTheme="minorHAnsi" w:cstheme="minorHAnsi"/>
          <w:szCs w:val="24"/>
          <w:lang w:val="en-AU"/>
        </w:rPr>
        <w:t xml:space="preserve"> </w:t>
      </w:r>
      <w:ins w:id="116" w:author="Baird, Mark (O&amp;A, Hobart)" w:date="2020-05-17T19:50:00Z">
        <w:r w:rsidR="008B7392">
          <w:rPr>
            <w:rFonts w:asciiTheme="minorHAnsi" w:hAnsiTheme="minorHAnsi" w:cstheme="minorHAnsi"/>
            <w:szCs w:val="24"/>
            <w:lang w:val="en-AU"/>
          </w:rPr>
          <w:t>contained</w:t>
        </w:r>
      </w:ins>
      <w:del w:id="117" w:author="Baird, Mark (O&amp;A, Hobart)" w:date="2020-05-17T19:50:00Z">
        <w:r w:rsidRPr="00F15D89" w:rsidDel="008B7392">
          <w:rPr>
            <w:rFonts w:asciiTheme="minorHAnsi" w:hAnsiTheme="minorHAnsi" w:cstheme="minorHAnsi"/>
            <w:szCs w:val="24"/>
            <w:lang w:val="en-AU"/>
          </w:rPr>
          <w:delText>was</w:delText>
        </w:r>
      </w:del>
      <w:r w:rsidRPr="00F15D89">
        <w:rPr>
          <w:rFonts w:asciiTheme="minorHAnsi" w:hAnsiTheme="minorHAnsi" w:cstheme="minorHAnsi"/>
          <w:szCs w:val="24"/>
          <w:lang w:val="en-AU"/>
        </w:rPr>
        <w:t xml:space="preserve"> low </w:t>
      </w:r>
      <w:ins w:id="118" w:author="Baird, Mark (O&amp;A, Hobart)" w:date="2020-05-17T19:50:00Z">
        <w:r w:rsidR="008B7392">
          <w:rPr>
            <w:rFonts w:asciiTheme="minorHAnsi" w:hAnsiTheme="minorHAnsi" w:cstheme="minorHAnsi"/>
            <w:szCs w:val="24"/>
            <w:lang w:val="en-AU"/>
          </w:rPr>
          <w:t xml:space="preserve">zooplankton </w:t>
        </w:r>
      </w:ins>
      <w:del w:id="119" w:author="Baird, Mark (O&amp;A, Hobart)" w:date="2020-05-17T19:50:00Z">
        <w:r w:rsidRPr="00F15D89" w:rsidDel="008B7392">
          <w:rPr>
            <w:rFonts w:asciiTheme="minorHAnsi" w:hAnsiTheme="minorHAnsi" w:cstheme="minorHAnsi"/>
            <w:szCs w:val="24"/>
            <w:lang w:val="en-AU"/>
          </w:rPr>
          <w:delText>in</w:delText>
        </w:r>
      </w:del>
      <w:r w:rsidRPr="00F15D89">
        <w:rPr>
          <w:rFonts w:asciiTheme="minorHAnsi" w:hAnsiTheme="minorHAnsi" w:cstheme="minorHAnsi"/>
          <w:szCs w:val="24"/>
          <w:lang w:val="en-AU"/>
        </w:rPr>
        <w:t xml:space="preserve"> biomass with a shallow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(-0.9) and geometric mean size of ~450</w:t>
      </w:r>
      <w:ins w:id="120" w:author="Baird, Mark (O&amp;A, Hobart)" w:date="2020-05-17T19:50: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µm. The 20°C isotherm was a strong boundary for zooplankton communities with zooplankton in water &lt; 20</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187221" w:rsidRPr="00F15D89">
        <w:rPr>
          <w:rFonts w:asciiTheme="minorHAnsi" w:hAnsiTheme="minorHAnsi" w:cstheme="minorHAnsi"/>
          <w:szCs w:val="24"/>
          <w:lang w:val="en-AU"/>
        </w:rPr>
        <w:t xml:space="preserve">geometric mean size </w:t>
      </w:r>
      <w:r w:rsidRPr="00F15D89">
        <w:rPr>
          <w:rFonts w:asciiTheme="minorHAnsi" w:hAnsiTheme="minorHAnsi" w:cstheme="minorHAnsi"/>
          <w:szCs w:val="24"/>
          <w:lang w:val="en-AU"/>
        </w:rPr>
        <w:t xml:space="preserve">(~400µm) resulting in a steeper </w:t>
      </w:r>
      <w:r w:rsidR="00B251AC"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(&lt; -1.3)</w:t>
      </w:r>
      <w:r w:rsidR="00187221" w:rsidRPr="00F15D89">
        <w:rPr>
          <w:rFonts w:asciiTheme="minorHAnsi" w:hAnsiTheme="minorHAnsi" w:cstheme="minorHAnsi"/>
          <w:szCs w:val="24"/>
          <w:lang w:val="en-AU"/>
        </w:rPr>
        <w:t>. This was particularly evident where the 20°C isotherm reach the surface ~24 km from the coastline</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F34258">
      <w:pPr>
        <w:spacing w:line="360" w:lineRule="auto"/>
        <w:rPr>
          <w:rFonts w:asciiTheme="minorHAnsi" w:hAnsiTheme="minorHAnsi" w:cstheme="minorHAnsi"/>
          <w:b/>
          <w:bCs/>
          <w:szCs w:val="24"/>
          <w:lang w:val="en-AU"/>
        </w:rPr>
      </w:pPr>
    </w:p>
    <w:p w14:paraId="7C2E6384" w14:textId="4E04AD35" w:rsidR="00F80EFA"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.5 </w:t>
      </w:r>
      <w:r w:rsidR="008A3A3E" w:rsidRPr="00C07196">
        <w:rPr>
          <w:rFonts w:asciiTheme="minorHAnsi" w:hAnsiTheme="minorHAnsi" w:cstheme="minorHAnsi"/>
          <w:i/>
          <w:iCs/>
          <w:szCs w:val="24"/>
          <w:lang w:val="en-AU"/>
        </w:rPr>
        <w:t>Diamond Head (31.75°S)</w:t>
      </w:r>
    </w:p>
    <w:p w14:paraId="197CFA5F" w14:textId="240955FA" w:rsidR="002C212A" w:rsidRPr="00F15D89" w:rsidRDefault="002C212A"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as such was characterised by a more homogeneous water mass</w:t>
      </w:r>
      <w:r w:rsidRPr="00F15D89">
        <w:rPr>
          <w:rFonts w:asciiTheme="minorHAnsi" w:hAnsiTheme="minorHAnsi" w:cstheme="minorHAnsi"/>
          <w:szCs w:val="24"/>
          <w:lang w:val="en-AU"/>
        </w:rPr>
        <w:t>. Within the transect the, alongshore velocities are low (&lt; 0.43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with low onshore movement of water (0.11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surface waters</w:t>
      </w:r>
      <w:r w:rsidR="00DD1662" w:rsidRPr="00F15D89">
        <w:rPr>
          <w:rFonts w:asciiTheme="minorHAnsi" w:hAnsiTheme="minorHAnsi" w:cstheme="minorHAnsi"/>
          <w:szCs w:val="24"/>
          <w:lang w:val="en-AU"/>
        </w:rPr>
        <w:t xml:space="preserve"> and</w:t>
      </w:r>
      <w:r w:rsidRPr="00F15D89">
        <w:rPr>
          <w:rFonts w:asciiTheme="minorHAnsi" w:hAnsiTheme="minorHAnsi" w:cstheme="minorHAnsi"/>
          <w:szCs w:val="24"/>
          <w:lang w:val="en-AU"/>
        </w:rPr>
        <w:t xml:space="preserve"> offshore movement (0.27 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in the deeper waters</w:t>
      </w:r>
      <w:r w:rsidR="00DD1662" w:rsidRPr="00F15D89">
        <w:rPr>
          <w:rFonts w:asciiTheme="minorHAnsi" w:hAnsiTheme="minorHAnsi" w:cstheme="minorHAnsi"/>
          <w:szCs w:val="24"/>
          <w:lang w:val="en-AU"/>
        </w:rPr>
        <w:t xml:space="preserve"> (Figure 2)</w:t>
      </w:r>
      <w:r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There was minor uplift of the temperature isotherms with all isotherms rising approximately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716EB1" w:rsidRPr="00F15D89">
        <w:rPr>
          <w:rFonts w:asciiTheme="minorHAnsi" w:hAnsiTheme="minorHAnsi" w:cstheme="minorHAnsi"/>
          <w:szCs w:val="24"/>
          <w:lang w:val="en-AU"/>
        </w:rPr>
        <w:t xml:space="preserve"> </w:t>
      </w:r>
      <w:r w:rsidR="00716EB1" w:rsidRPr="00F15D89">
        <w:rPr>
          <w:rFonts w:asciiTheme="minorHAnsi" w:hAnsiTheme="minorHAnsi" w:cstheme="minorHAnsi"/>
          <w:szCs w:val="24"/>
          <w:lang w:val="en-AU"/>
        </w:rPr>
        <w:fldChar w:fldCharType="begin"/>
      </w:r>
      <w:r w:rsidR="00716EB1"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716EB1" w:rsidRPr="00F15D89">
        <w:rPr>
          <w:rFonts w:asciiTheme="minorHAnsi" w:hAnsiTheme="minorHAnsi" w:cstheme="minorHAnsi"/>
          <w:szCs w:val="24"/>
          <w:lang w:val="en-AU"/>
        </w:rPr>
        <w:fldChar w:fldCharType="separate"/>
      </w:r>
      <w:r w:rsidR="00716EB1" w:rsidRPr="00F15D89">
        <w:rPr>
          <w:rFonts w:asciiTheme="minorHAnsi" w:hAnsiTheme="minorHAnsi" w:cstheme="minorHAnsi"/>
          <w:noProof/>
          <w:szCs w:val="24"/>
          <w:lang w:val="en-AU"/>
        </w:rPr>
        <w:t>(Roughan and Middleton 2002)</w:t>
      </w:r>
      <w:r w:rsidR="00716EB1" w:rsidRPr="00F15D89">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6B8328F" w:rsidR="00DD1662" w:rsidRPr="00F15D89" w:rsidRDefault="00DD1662"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changes can be more attributed to </w:t>
      </w:r>
      <w:r w:rsidRPr="00F15D89">
        <w:rPr>
          <w:rFonts w:asciiTheme="minorHAnsi" w:hAnsiTheme="minorHAnsi" w:cstheme="minorHAnsi"/>
          <w:szCs w:val="24"/>
          <w:lang w:val="en-AU"/>
        </w:rPr>
        <w:t>physical 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ins w:id="121" w:author="Baird, Mark (O&amp;A, Hobart)" w:date="2020-05-17T19:52:00Z">
        <w:r w:rsidR="008B7392">
          <w:rPr>
            <w:rFonts w:asciiTheme="minorHAnsi" w:hAnsiTheme="minorHAnsi" w:cstheme="minorHAnsi"/>
            <w:szCs w:val="24"/>
            <w:lang w:val="en-AU"/>
          </w:rPr>
          <w:t xml:space="preserve">charactered by </w:t>
        </w:r>
      </w:ins>
      <w:r w:rsidRPr="00F15D89">
        <w:rPr>
          <w:rFonts w:asciiTheme="minorHAnsi" w:hAnsiTheme="minorHAnsi" w:cstheme="minorHAnsi"/>
          <w:szCs w:val="24"/>
          <w:lang w:val="en-AU"/>
        </w:rPr>
        <w:t>larger</w:t>
      </w:r>
      <w:ins w:id="122" w:author="Baird, Mark (O&amp;A, Hobart)" w:date="2020-05-17T19:52:00Z">
        <w:r w:rsidR="008B7392">
          <w:rPr>
            <w:rFonts w:asciiTheme="minorHAnsi" w:hAnsiTheme="minorHAnsi" w:cstheme="minorHAnsi"/>
            <w:szCs w:val="24"/>
            <w:lang w:val="en-AU"/>
          </w:rPr>
          <w:t xml:space="preserve"> individuals </w:t>
        </w:r>
      </w:ins>
      <w:del w:id="123" w:author="Baird, Mark (O&amp;A, Hobart)" w:date="2020-05-17T19:52:00Z">
        <w:r w:rsidRPr="00F15D89" w:rsidDel="008B7392">
          <w:rPr>
            <w:rFonts w:asciiTheme="minorHAnsi" w:hAnsiTheme="minorHAnsi" w:cstheme="minorHAnsi"/>
            <w:szCs w:val="24"/>
            <w:lang w:val="en-AU"/>
          </w:rPr>
          <w:delText xml:space="preserve"> </w:delText>
        </w:r>
      </w:del>
      <w:r w:rsidRPr="00F15D89">
        <w:rPr>
          <w:rFonts w:asciiTheme="minorHAnsi" w:hAnsiTheme="minorHAnsi" w:cstheme="minorHAnsi"/>
          <w:szCs w:val="24"/>
          <w:lang w:val="en-AU"/>
        </w:rPr>
        <w:t>(</w:t>
      </w:r>
      <w:proofErr w:type="spellStart"/>
      <w:ins w:id="124" w:author="Baird, Mark (O&amp;A, Hobart)" w:date="2020-05-17T19:52:00Z">
        <w:r w:rsidR="008B7392">
          <w:rPr>
            <w:rFonts w:asciiTheme="minorHAnsi" w:hAnsiTheme="minorHAnsi" w:cstheme="minorHAnsi"/>
            <w:szCs w:val="24"/>
            <w:lang w:val="en-AU"/>
          </w:rPr>
          <w:t>g.m</w:t>
        </w:r>
        <w:proofErr w:type="spellEnd"/>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~500</w:t>
      </w:r>
      <w:ins w:id="125" w:author="Baird, Mark (O&amp;A, Hobart)" w:date="2020-05-17T19:51:00Z">
        <w:r w:rsidR="008B7392">
          <w:rPr>
            <w:rFonts w:asciiTheme="minorHAnsi" w:hAnsiTheme="minorHAnsi" w:cstheme="minorHAnsi"/>
            <w:szCs w:val="24"/>
            <w:lang w:val="en-AU"/>
          </w:rPr>
          <w:t xml:space="preserve"> </w:t>
        </w:r>
      </w:ins>
      <w:r w:rsidRPr="00F15D89">
        <w:rPr>
          <w:rFonts w:asciiTheme="minorHAnsi" w:hAnsiTheme="minorHAnsi" w:cstheme="minorHAnsi"/>
          <w:szCs w:val="24"/>
          <w:lang w:val="en-AU"/>
        </w:rPr>
        <w:t>µm)</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 &amp; 4)</w:t>
      </w:r>
      <w:r w:rsidRPr="00F15D89">
        <w:rPr>
          <w:rFonts w:asciiTheme="minorHAnsi" w:hAnsiTheme="minorHAnsi" w:cstheme="minorHAnsi"/>
          <w:szCs w:val="24"/>
          <w:lang w:val="en-AU"/>
        </w:rPr>
        <w:t xml:space="preserve">. The </w:t>
      </w:r>
      <w:r w:rsidR="00716EB1" w:rsidRPr="00F15D89">
        <w:rPr>
          <w:rFonts w:asciiTheme="minorHAnsi" w:hAnsiTheme="minorHAnsi" w:cstheme="minorHAnsi"/>
          <w:szCs w:val="24"/>
          <w:lang w:val="en-AU"/>
        </w:rPr>
        <w:t>NBSS</w:t>
      </w:r>
      <w:r w:rsidRPr="00F15D89">
        <w:rPr>
          <w:rFonts w:asciiTheme="minorHAnsi" w:hAnsiTheme="minorHAnsi" w:cstheme="minorHAnsi"/>
          <w:szCs w:val="24"/>
          <w:lang w:val="en-AU"/>
        </w:rPr>
        <w:t xml:space="preserve"> slope of the community was shallow and steady over the whole transect (~-0.9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F34258">
      <w:pPr>
        <w:spacing w:line="360" w:lineRule="auto"/>
        <w:rPr>
          <w:rFonts w:asciiTheme="minorHAnsi" w:hAnsiTheme="minorHAnsi" w:cstheme="minorHAnsi"/>
          <w:szCs w:val="24"/>
          <w:lang w:val="en-AU"/>
        </w:rPr>
      </w:pPr>
    </w:p>
    <w:p w14:paraId="17D9635D" w14:textId="50951959" w:rsidR="000C5530"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3</w:t>
      </w:r>
      <w:r w:rsidR="00FF4300" w:rsidRPr="00C07196">
        <w:rPr>
          <w:rFonts w:asciiTheme="minorHAnsi" w:hAnsiTheme="minorHAnsi" w:cstheme="minorHAnsi"/>
          <w:i/>
          <w:iCs/>
          <w:szCs w:val="24"/>
          <w:lang w:val="en-AU"/>
        </w:rPr>
        <w:t xml:space="preserve">.6 </w:t>
      </w:r>
      <w:r w:rsidR="000C5530"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5B0C89C9" w:rsidR="003F6382" w:rsidRPr="00F15D89" w:rsidRDefault="003F6382" w:rsidP="003F6382">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Satellite altimetry showed throughout the year alongshore velocity varies at </w:t>
      </w:r>
      <w:proofErr w:type="gramStart"/>
      <w:r w:rsidRPr="00F15D89">
        <w:rPr>
          <w:rFonts w:asciiTheme="minorHAnsi" w:hAnsiTheme="minorHAnsi" w:cstheme="minorHAnsi"/>
          <w:szCs w:val="24"/>
          <w:lang w:val="en-AU"/>
        </w:rPr>
        <w:t>all of</w:t>
      </w:r>
      <w:proofErr w:type="gramEnd"/>
      <w:r w:rsidRPr="00F15D89">
        <w:rPr>
          <w:rFonts w:asciiTheme="minorHAnsi" w:hAnsiTheme="minorHAnsi" w:cstheme="minorHAnsi"/>
          <w:szCs w:val="24"/>
          <w:lang w:val="en-AU"/>
        </w:rPr>
        <w:t xml:space="preserve"> our transects by approximately 0.25m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in peaking during September or October and remaining high until March.</w:t>
      </w:r>
    </w:p>
    <w:p w14:paraId="7BAAC98E" w14:textId="537879BB" w:rsidR="00500F16" w:rsidRPr="00F15D89" w:rsidRDefault="003F6382"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 EAC</w:t>
      </w:r>
      <w:ins w:id="126" w:author="Baird, Mark (O&amp;A, Hobart)" w:date="2020-05-17T19:53:00Z">
        <w:r w:rsidR="008B7392">
          <w:rPr>
            <w:rFonts w:asciiTheme="minorHAnsi" w:hAnsiTheme="minorHAnsi" w:cstheme="minorHAnsi"/>
            <w:szCs w:val="24"/>
            <w:lang w:val="en-AU"/>
          </w:rPr>
          <w:t>-</w:t>
        </w:r>
      </w:ins>
      <w:del w:id="127" w:author="Baird, Mark (O&amp;A, Hobart)" w:date="2020-05-17T19:53:00Z">
        <w:r w:rsidR="00171D77" w:rsidRPr="00F15D89" w:rsidDel="008B7392">
          <w:rPr>
            <w:rFonts w:asciiTheme="minorHAnsi" w:hAnsiTheme="minorHAnsi" w:cstheme="minorHAnsi"/>
            <w:szCs w:val="24"/>
            <w:lang w:val="en-AU"/>
          </w:rPr>
          <w:delText xml:space="preserve"> </w:delText>
        </w:r>
      </w:del>
      <w:r w:rsidR="00171D77" w:rsidRPr="00F15D89">
        <w:rPr>
          <w:rFonts w:asciiTheme="minorHAnsi" w:hAnsiTheme="minorHAnsi" w:cstheme="minorHAnsi"/>
          <w:szCs w:val="24"/>
          <w:lang w:val="en-AU"/>
        </w:rPr>
        <w:t>influenced transects and transects south of the EAC</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showed that the highest zooplankton biomasses were observed in the inner shelf waters with general declines offshore and with depth</w:t>
      </w:r>
      <w:r w:rsidR="001321FD" w:rsidRPr="00F15D89">
        <w:rPr>
          <w:rFonts w:asciiTheme="minorHAnsi" w:hAnsiTheme="minorHAnsi" w:cstheme="minorHAnsi"/>
          <w:szCs w:val="24"/>
          <w:lang w:val="en-AU"/>
        </w:rPr>
        <w:t xml:space="preserve"> (Figures 7 &amp; 8)</w:t>
      </w:r>
      <w:r w:rsidR="00A13AD9" w:rsidRPr="00F15D89">
        <w:rPr>
          <w:rFonts w:asciiTheme="minorHAnsi" w:hAnsiTheme="minorHAnsi" w:cstheme="minorHAnsi"/>
          <w:szCs w:val="24"/>
          <w:lang w:val="en-AU"/>
        </w:rPr>
        <w:t>. The Evans Head and North Solitary transects also showed elevated biomass levels (~</w:t>
      </w:r>
      <w:r w:rsidR="00CF4BD9" w:rsidRPr="00F15D89">
        <w:rPr>
          <w:rFonts w:asciiTheme="minorHAnsi" w:hAnsiTheme="minorHAnsi" w:cstheme="minorHAnsi"/>
          <w:szCs w:val="24"/>
          <w:lang w:val="en-AU"/>
        </w:rPr>
        <w:t>700</w:t>
      </w:r>
      <w:r w:rsidR="00A13AD9" w:rsidRPr="00F15D89">
        <w:rPr>
          <w:rFonts w:asciiTheme="minorHAnsi" w:hAnsiTheme="minorHAnsi" w:cstheme="minorHAnsi"/>
          <w:szCs w:val="24"/>
          <w:lang w:val="en-AU"/>
        </w:rPr>
        <w:t xml:space="preserve"> mg m</w:t>
      </w:r>
      <w:r w:rsidR="00A13AD9" w:rsidRPr="00F15D89">
        <w:rPr>
          <w:rFonts w:asciiTheme="minorHAnsi" w:hAnsiTheme="minorHAnsi" w:cstheme="minorHAnsi"/>
          <w:szCs w:val="24"/>
          <w:vertAlign w:val="superscript"/>
          <w:lang w:val="en-AU"/>
        </w:rPr>
        <w:t>-3</w:t>
      </w:r>
      <w:r w:rsidR="00A13AD9" w:rsidRPr="00F15D89">
        <w:rPr>
          <w:rFonts w:asciiTheme="minorHAnsi" w:hAnsiTheme="minorHAnsi" w:cstheme="minorHAnsi"/>
          <w:szCs w:val="24"/>
          <w:lang w:val="en-AU"/>
        </w:rPr>
        <w:t>)</w:t>
      </w:r>
      <w:r w:rsidR="00A13AD9" w:rsidRPr="00F15D89">
        <w:rPr>
          <w:rFonts w:asciiTheme="minorHAnsi" w:hAnsiTheme="minorHAnsi" w:cstheme="minorHAnsi"/>
          <w:szCs w:val="24"/>
          <w:vertAlign w:val="superscript"/>
          <w:lang w:val="en-AU"/>
        </w:rPr>
        <w:t xml:space="preserve"> </w:t>
      </w:r>
      <w:r w:rsidR="00A13AD9" w:rsidRPr="00F15D89">
        <w:rPr>
          <w:rFonts w:asciiTheme="minorHAnsi" w:hAnsiTheme="minorHAnsi" w:cstheme="minorHAnsi"/>
          <w:szCs w:val="24"/>
          <w:lang w:val="en-AU"/>
        </w:rPr>
        <w:t>at the outer edge of the continental shelf around the 21 °C isotherm</w:t>
      </w:r>
      <w:r w:rsidR="00095ADB" w:rsidRPr="00F15D89">
        <w:rPr>
          <w:rFonts w:asciiTheme="minorHAnsi" w:hAnsiTheme="minorHAnsi" w:cstheme="minorHAnsi"/>
          <w:szCs w:val="24"/>
          <w:lang w:val="en-AU"/>
        </w:rPr>
        <w:t xml:space="preserve"> at a front between the EAC and continental shelf water</w:t>
      </w:r>
      <w:r w:rsidR="00A13AD9" w:rsidRPr="00F15D89">
        <w:rPr>
          <w:rFonts w:asciiTheme="minorHAnsi" w:hAnsiTheme="minorHAnsi" w:cstheme="minorHAnsi"/>
          <w:szCs w:val="24"/>
          <w:lang w:val="en-AU"/>
        </w:rPr>
        <w:t xml:space="preserve">. The transect at Evans Head did not show a noticeable decline in biomass with distance from the coast but this transect did </w:t>
      </w:r>
      <w:r w:rsidR="00A13AD9" w:rsidRPr="00F15D89">
        <w:rPr>
          <w:rFonts w:asciiTheme="minorHAnsi" w:hAnsiTheme="minorHAnsi" w:cstheme="minorHAnsi"/>
          <w:szCs w:val="24"/>
          <w:lang w:val="en-AU"/>
        </w:rPr>
        <w:lastRenderedPageBreak/>
        <w:t>not extend past the edge of the continental shelf where the declines were seen in the other 3 transects.</w:t>
      </w:r>
    </w:p>
    <w:p w14:paraId="1DBFA949" w14:textId="4C45DEE3" w:rsidR="0004013A" w:rsidRPr="00F15D89" w:rsidRDefault="0004013A" w:rsidP="00095ADB">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Two distinct patterns in Geometric </w:t>
      </w:r>
      <w:ins w:id="128" w:author="Baird, Mark (O&amp;A, Hobart)" w:date="2020-05-17T19:53:00Z">
        <w:r w:rsidR="008B7392">
          <w:rPr>
            <w:rFonts w:asciiTheme="minorHAnsi" w:hAnsiTheme="minorHAnsi" w:cstheme="minorHAnsi"/>
            <w:szCs w:val="24"/>
            <w:lang w:val="en-AU"/>
          </w:rPr>
          <w:t>M</w:t>
        </w:r>
      </w:ins>
      <w:del w:id="129" w:author="Baird, Mark (O&amp;A, Hobart)" w:date="2020-05-17T19:53:00Z">
        <w:r w:rsidRPr="00F15D89" w:rsidDel="008B7392">
          <w:rPr>
            <w:rFonts w:asciiTheme="minorHAnsi" w:hAnsiTheme="minorHAnsi" w:cstheme="minorHAnsi"/>
            <w:szCs w:val="24"/>
            <w:lang w:val="en-AU"/>
          </w:rPr>
          <w:delText>m</w:delText>
        </w:r>
      </w:del>
      <w:r w:rsidRPr="00F15D89">
        <w:rPr>
          <w:rFonts w:asciiTheme="minorHAnsi" w:hAnsiTheme="minorHAnsi" w:cstheme="minorHAnsi"/>
          <w:szCs w:val="24"/>
          <w:lang w:val="en-AU"/>
        </w:rPr>
        <w:t xml:space="preserve">ean </w:t>
      </w:r>
      <w:ins w:id="130" w:author="Baird, Mark (O&amp;A, Hobart)" w:date="2020-05-17T19:53:00Z">
        <w:r w:rsidR="008B7392">
          <w:rPr>
            <w:rFonts w:asciiTheme="minorHAnsi" w:hAnsiTheme="minorHAnsi" w:cstheme="minorHAnsi"/>
            <w:szCs w:val="24"/>
            <w:lang w:val="en-AU"/>
          </w:rPr>
          <w:t>S</w:t>
        </w:r>
      </w:ins>
      <w:del w:id="131" w:author="Baird, Mark (O&amp;A, Hobart)" w:date="2020-05-17T19:53:00Z">
        <w:r w:rsidRPr="00F15D89" w:rsidDel="008B7392">
          <w:rPr>
            <w:rFonts w:asciiTheme="minorHAnsi" w:hAnsiTheme="minorHAnsi" w:cstheme="minorHAnsi"/>
            <w:szCs w:val="24"/>
            <w:lang w:val="en-AU"/>
          </w:rPr>
          <w:delText>s</w:delText>
        </w:r>
      </w:del>
      <w:r w:rsidRPr="00F15D89">
        <w:rPr>
          <w:rFonts w:asciiTheme="minorHAnsi" w:hAnsiTheme="minorHAnsi" w:cstheme="minorHAnsi"/>
          <w:szCs w:val="24"/>
          <w:lang w:val="en-AU"/>
        </w:rPr>
        <w:t>ize (GMS) were evident in our 4 transects. Cape Byron and Diamond</w:t>
      </w:r>
      <w:r w:rsidR="004A138E" w:rsidRPr="00F15D89">
        <w:rPr>
          <w:rFonts w:asciiTheme="minorHAnsi" w:hAnsiTheme="minorHAnsi" w:cstheme="minorHAnsi"/>
          <w:szCs w:val="24"/>
          <w:lang w:val="en-AU"/>
        </w:rPr>
        <w:t xml:space="preserve"> Head</w:t>
      </w:r>
      <w:r w:rsidRPr="00F15D89">
        <w:rPr>
          <w:rFonts w:asciiTheme="minorHAnsi" w:hAnsiTheme="minorHAnsi" w:cstheme="minorHAnsi"/>
          <w:szCs w:val="24"/>
          <w:lang w:val="en-AU"/>
        </w:rPr>
        <w:t xml:space="preserve"> had a larger GMS towards the coast (&gt; 475 µm ESD) with the GMS declining offshore. Evans Head and North Solitary showed a small increase in GMS around the 21 °C isobar which</w:t>
      </w:r>
      <w:r w:rsidR="004A138E" w:rsidRPr="00F15D89">
        <w:rPr>
          <w:rFonts w:asciiTheme="minorHAnsi" w:hAnsiTheme="minorHAnsi" w:cstheme="minorHAnsi"/>
          <w:szCs w:val="24"/>
          <w:lang w:val="en-AU"/>
        </w:rPr>
        <w:t xml:space="preserve"> formed a front between the EAC and coastal waters.</w:t>
      </w:r>
      <w:r w:rsidRPr="00F15D89">
        <w:rPr>
          <w:rFonts w:asciiTheme="minorHAnsi" w:hAnsiTheme="minorHAnsi" w:cstheme="minorHAnsi"/>
          <w:szCs w:val="24"/>
          <w:lang w:val="en-AU"/>
        </w:rPr>
        <w:t xml:space="preserve"> </w:t>
      </w:r>
      <w:r w:rsidR="008872B5" w:rsidRPr="00F15D89">
        <w:rPr>
          <w:rFonts w:asciiTheme="minorHAnsi" w:hAnsiTheme="minorHAnsi" w:cstheme="minorHAnsi"/>
          <w:szCs w:val="24"/>
          <w:lang w:val="en-AU"/>
        </w:rPr>
        <w:t>All</w:t>
      </w:r>
      <w:r w:rsidRPr="00F15D89">
        <w:rPr>
          <w:rFonts w:asciiTheme="minorHAnsi" w:hAnsiTheme="minorHAnsi" w:cstheme="minorHAnsi"/>
          <w:szCs w:val="24"/>
          <w:lang w:val="en-AU"/>
        </w:rPr>
        <w:t xml:space="preserve"> sites also showed a general decline in GMS with depth.</w:t>
      </w:r>
      <w:r w:rsidR="008872B5" w:rsidRPr="00F15D89">
        <w:rPr>
          <w:rFonts w:asciiTheme="minorHAnsi" w:hAnsiTheme="minorHAnsi" w:cstheme="minorHAnsi"/>
          <w:szCs w:val="24"/>
          <w:lang w:val="en-AU"/>
        </w:rPr>
        <w:t xml:space="preserve"> Patterns in GMS were also reflected in the </w:t>
      </w:r>
      <w:r w:rsidR="004A138E" w:rsidRPr="00F15D89">
        <w:rPr>
          <w:rFonts w:asciiTheme="minorHAnsi" w:hAnsiTheme="minorHAnsi" w:cstheme="minorHAnsi"/>
          <w:szCs w:val="24"/>
          <w:lang w:val="en-AU"/>
        </w:rPr>
        <w:t>NBSS</w:t>
      </w:r>
      <w:r w:rsidR="008872B5" w:rsidRPr="00F15D89">
        <w:rPr>
          <w:rFonts w:asciiTheme="minorHAnsi" w:hAnsiTheme="minorHAnsi" w:cstheme="minorHAnsi"/>
          <w:szCs w:val="24"/>
          <w:lang w:val="en-AU"/>
        </w:rPr>
        <w:t xml:space="preserve"> slope with steeper slopes generally observed in areas with a smaller GMS.</w:t>
      </w:r>
    </w:p>
    <w:p w14:paraId="756BEFE0" w14:textId="77777777" w:rsidR="00767381" w:rsidRPr="00F15D89" w:rsidRDefault="00767381" w:rsidP="00095ADB">
      <w:pPr>
        <w:spacing w:line="360" w:lineRule="auto"/>
        <w:ind w:firstLine="720"/>
        <w:rPr>
          <w:rFonts w:asciiTheme="minorHAnsi" w:hAnsiTheme="minorHAnsi" w:cstheme="minorHAnsi"/>
          <w:b/>
          <w:bCs/>
          <w:szCs w:val="24"/>
          <w:lang w:val="en-AU"/>
        </w:rPr>
      </w:pPr>
    </w:p>
    <w:p w14:paraId="1526FBC2" w14:textId="77777777" w:rsidR="00B20719" w:rsidRPr="00F15D89" w:rsidRDefault="00B20719">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551467FA" w:rsidR="002B6748" w:rsidRPr="00F15D89" w:rsidRDefault="00C07196" w:rsidP="00F34258">
      <w:pPr>
        <w:pStyle w:val="Heading-Main"/>
        <w:spacing w:line="360" w:lineRule="auto"/>
        <w:rPr>
          <w:rFonts w:asciiTheme="minorHAnsi" w:hAnsiTheme="minorHAnsi" w:cstheme="minorHAnsi"/>
          <w:b w:val="0"/>
          <w:bCs w:val="0"/>
          <w:lang w:val="en-AU"/>
        </w:rPr>
      </w:pPr>
      <w:r>
        <w:rPr>
          <w:rFonts w:asciiTheme="minorHAnsi" w:hAnsiTheme="minorHAnsi" w:cstheme="minorHAnsi"/>
          <w:lang w:val="en-AU"/>
        </w:rPr>
        <w:lastRenderedPageBreak/>
        <w:t xml:space="preserve">4. </w:t>
      </w:r>
      <w:r w:rsidR="008872B5" w:rsidRPr="00F15D89">
        <w:rPr>
          <w:rFonts w:asciiTheme="minorHAnsi" w:hAnsiTheme="minorHAnsi" w:cstheme="minorHAnsi"/>
          <w:lang w:val="en-AU"/>
        </w:rPr>
        <w:t>D</w:t>
      </w:r>
      <w:r w:rsidR="002B6748" w:rsidRPr="00F15D89">
        <w:rPr>
          <w:rFonts w:asciiTheme="minorHAnsi" w:hAnsiTheme="minorHAnsi" w:cstheme="minorHAnsi"/>
          <w:lang w:val="en-AU"/>
        </w:rPr>
        <w:t>iscussion</w:t>
      </w:r>
    </w:p>
    <w:p w14:paraId="7A644D6D" w14:textId="53A7D360" w:rsidR="00FF1316" w:rsidRPr="00F15D89" w:rsidRDefault="001321FD" w:rsidP="00F34258">
      <w:pPr>
        <w:spacing w:line="360" w:lineRule="auto"/>
        <w:rPr>
          <w:rFonts w:asciiTheme="minorHAnsi" w:hAnsiTheme="minorHAnsi" w:cstheme="minorHAnsi"/>
          <w:szCs w:val="24"/>
          <w:lang w:val="en-AU"/>
        </w:rPr>
      </w:pPr>
      <w:r w:rsidRPr="00F15D89">
        <w:rPr>
          <w:rFonts w:asciiTheme="minorHAnsi" w:hAnsiTheme="minorHAnsi" w:cstheme="minorHAnsi"/>
          <w:szCs w:val="24"/>
          <w:lang w:val="en-AU"/>
        </w:rPr>
        <w:t xml:space="preserve">Declines in </w:t>
      </w:r>
      <w:ins w:id="132" w:author="Baird, Mark (O&amp;A, Hobart)" w:date="2020-05-17T19:54:00Z">
        <w:r w:rsidR="008B7392">
          <w:rPr>
            <w:rFonts w:asciiTheme="minorHAnsi" w:hAnsiTheme="minorHAnsi" w:cstheme="minorHAnsi"/>
            <w:szCs w:val="24"/>
            <w:lang w:val="en-AU"/>
          </w:rPr>
          <w:t xml:space="preserve">zooplankton </w:t>
        </w:r>
      </w:ins>
      <w:r w:rsidRPr="00F15D89">
        <w:rPr>
          <w:rFonts w:asciiTheme="minorHAnsi" w:hAnsiTheme="minorHAnsi" w:cstheme="minorHAnsi"/>
          <w:szCs w:val="24"/>
          <w:lang w:val="en-AU"/>
        </w:rPr>
        <w:t>biomass with distance from the coast and with depth, combined with different community structure across the continental shelf shown by the normalised biomass size spectrum slope</w:t>
      </w:r>
      <w:ins w:id="133" w:author="Baird, Mark (O&amp;A, Hobart)" w:date="2020-05-17T19:54:00Z">
        <w:r w:rsidR="008B7392">
          <w:rPr>
            <w:rFonts w:asciiTheme="minorHAnsi" w:hAnsiTheme="minorHAnsi" w:cstheme="minorHAnsi"/>
            <w:szCs w:val="24"/>
            <w:lang w:val="en-AU"/>
          </w:rPr>
          <w:t>,</w:t>
        </w:r>
      </w:ins>
      <w:r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highlight the importance of recognising the continental shelf region as a</w:t>
      </w:r>
      <w:r w:rsidR="00731BD2" w:rsidRPr="00F15D89">
        <w:rPr>
          <w:rFonts w:asciiTheme="minorHAnsi" w:hAnsiTheme="minorHAnsi" w:cstheme="minorHAnsi"/>
          <w:szCs w:val="24"/>
          <w:lang w:val="en-AU"/>
        </w:rPr>
        <w:t>n</w:t>
      </w:r>
      <w:r w:rsidR="00932B6E" w:rsidRPr="00F15D89">
        <w:rPr>
          <w:rFonts w:asciiTheme="minorHAnsi" w:hAnsiTheme="minorHAnsi" w:cstheme="minorHAnsi"/>
          <w:szCs w:val="24"/>
          <w:lang w:val="en-AU"/>
        </w:rPr>
        <w:t xml:space="preserve"> oceanographic region with different biological processes compared the open ocean.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932B6E" w:rsidRPr="00F15D89">
        <w:rPr>
          <w:rFonts w:asciiTheme="minorHAnsi" w:hAnsiTheme="minorHAnsi" w:cstheme="minorHAnsi"/>
          <w:szCs w:val="24"/>
          <w:lang w:val="en-AU"/>
        </w:rPr>
        <w:t>fast flowing EAC</w:t>
      </w:r>
      <w:r w:rsidR="008C187F" w:rsidRPr="00F15D89">
        <w:rPr>
          <w:rFonts w:asciiTheme="minorHAnsi" w:hAnsiTheme="minorHAnsi" w:cstheme="minorHAnsi"/>
          <w:szCs w:val="24"/>
          <w:lang w:val="en-AU"/>
        </w:rPr>
        <w:t xml:space="preserve"> water mass, in</w:t>
      </w:r>
      <w:r w:rsidR="0024589D" w:rsidRPr="00F15D89">
        <w:rPr>
          <w:rFonts w:asciiTheme="minorHAnsi" w:hAnsiTheme="minorHAnsi" w:cstheme="minorHAnsi"/>
          <w:szCs w:val="24"/>
          <w:lang w:val="en-AU"/>
        </w:rPr>
        <w:t xml:space="preserve"> the</w:t>
      </w:r>
      <w:r w:rsidR="008C187F" w:rsidRPr="00F15D89">
        <w:rPr>
          <w:rFonts w:asciiTheme="minorHAnsi" w:hAnsiTheme="minorHAnsi" w:cstheme="minorHAnsi"/>
          <w:szCs w:val="24"/>
          <w:lang w:val="en-AU"/>
        </w:rPr>
        <w:t xml:space="preserve"> cooler inner shelf water </w:t>
      </w:r>
      <w:r w:rsidR="00932B6E" w:rsidRPr="00F15D89">
        <w:rPr>
          <w:rFonts w:asciiTheme="minorHAnsi" w:hAnsiTheme="minorHAnsi" w:cstheme="minorHAnsi"/>
          <w:szCs w:val="24"/>
          <w:lang w:val="en-AU"/>
        </w:rPr>
        <w:t xml:space="preserve">we observed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 xml:space="preserve">he communities </w:t>
      </w:r>
      <w:r w:rsidR="004C365F" w:rsidRPr="00F15D89">
        <w:rPr>
          <w:rFonts w:asciiTheme="minorHAnsi" w:hAnsiTheme="minorHAnsi" w:cstheme="minorHAnsi"/>
          <w:szCs w:val="24"/>
          <w:lang w:val="en-AU"/>
        </w:rPr>
        <w:t>in the open ocean</w:t>
      </w:r>
      <w:r w:rsidR="00932B6E" w:rsidRPr="00F15D89">
        <w:rPr>
          <w:rFonts w:asciiTheme="minorHAnsi" w:hAnsiTheme="minorHAnsi" w:cstheme="minorHAnsi"/>
          <w:szCs w:val="24"/>
          <w:lang w:val="en-AU"/>
        </w:rPr>
        <w:t>.</w:t>
      </w:r>
      <w:r w:rsidR="007C6749" w:rsidRPr="00F15D89">
        <w:rPr>
          <w:rFonts w:asciiTheme="minorHAnsi" w:hAnsiTheme="minorHAnsi" w:cstheme="minorHAnsi"/>
          <w:szCs w:val="24"/>
          <w:lang w:val="en-AU"/>
        </w:rPr>
        <w:t xml:space="preserve"> This increased productivity driven by the uplift of the cooler water is likely an important driver for fisheries on the continental shelf region.</w:t>
      </w:r>
    </w:p>
    <w:p w14:paraId="6D410DF7" w14:textId="73C1AA6C" w:rsidR="008776C9" w:rsidRPr="00F15D89" w:rsidRDefault="008776C9" w:rsidP="00F34258">
      <w:pPr>
        <w:spacing w:line="360" w:lineRule="auto"/>
        <w:rPr>
          <w:rFonts w:asciiTheme="minorHAnsi" w:hAnsiTheme="minorHAnsi" w:cstheme="minorHAnsi"/>
          <w:szCs w:val="24"/>
          <w:lang w:val="en-AU"/>
        </w:rPr>
      </w:pPr>
    </w:p>
    <w:p w14:paraId="67B3EE70" w14:textId="2AAAC794" w:rsidR="008776C9"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.1 </w:t>
      </w:r>
      <w:r w:rsidR="00B20719" w:rsidRPr="00C07196">
        <w:rPr>
          <w:rFonts w:asciiTheme="minorHAnsi" w:hAnsiTheme="minorHAnsi" w:cstheme="minorHAnsi"/>
          <w:i/>
          <w:iCs/>
          <w:szCs w:val="24"/>
          <w:lang w:val="en-AU"/>
        </w:rPr>
        <w:t>Effects of the EAC on Zooplankton</w:t>
      </w:r>
    </w:p>
    <w:p w14:paraId="5E99E15E" w14:textId="61AC1CEF" w:rsidR="008776C9" w:rsidRPr="00F15D89" w:rsidRDefault="008776C9" w:rsidP="008776C9">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 xml:space="preserve">While current driven uplift explains the higher productivity and therefore biomass found in the </w:t>
      </w:r>
      <w:r w:rsidR="00135CD1" w:rsidRPr="00F15D89">
        <w:rPr>
          <w:rStyle w:val="captions"/>
          <w:rFonts w:asciiTheme="minorHAnsi" w:hAnsiTheme="minorHAnsi" w:cstheme="minorHAnsi"/>
          <w:lang w:val="en-AU"/>
        </w:rPr>
        <w:t xml:space="preserve">three northern </w:t>
      </w:r>
      <w:r w:rsidRPr="00F15D89">
        <w:rPr>
          <w:rStyle w:val="captions"/>
          <w:rFonts w:asciiTheme="minorHAnsi" w:hAnsiTheme="minorHAnsi" w:cstheme="minorHAnsi"/>
          <w:lang w:val="en-AU"/>
        </w:rPr>
        <w:t>sites which were influenced by the EAC as it pushed cooler nutrient rich water onto the continental shelf</w:t>
      </w:r>
      <w:r w:rsidR="0024589D"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pattern of increased biomass on the continental shelf was also observed on at the</w:t>
      </w:r>
      <w:r w:rsidR="00135CD1" w:rsidRPr="00F15D89">
        <w:rPr>
          <w:rStyle w:val="captions"/>
          <w:rFonts w:asciiTheme="minorHAnsi" w:hAnsiTheme="minorHAnsi" w:cstheme="minorHAnsi"/>
          <w:lang w:val="en-AU"/>
        </w:rPr>
        <w:t xml:space="preserve"> most southern site</w:t>
      </w:r>
      <w:r w:rsidRPr="00F15D89">
        <w:rPr>
          <w:rStyle w:val="captions"/>
          <w:rFonts w:asciiTheme="minorHAnsi" w:hAnsiTheme="minorHAnsi" w:cstheme="minorHAnsi"/>
          <w:lang w:val="en-AU"/>
        </w:rPr>
        <w:t xml:space="preserve"> </w:t>
      </w:r>
      <w:r w:rsidR="00135CD1" w:rsidRPr="00F15D89">
        <w:rPr>
          <w:rStyle w:val="captions"/>
          <w:rFonts w:asciiTheme="minorHAnsi" w:hAnsiTheme="minorHAnsi" w:cstheme="minorHAnsi"/>
          <w:lang w:val="en-AU"/>
        </w:rPr>
        <w:t>(</w:t>
      </w:r>
      <w:r w:rsidRPr="00F15D89">
        <w:rPr>
          <w:rStyle w:val="captions"/>
          <w:rFonts w:asciiTheme="minorHAnsi" w:hAnsiTheme="minorHAnsi" w:cstheme="minorHAnsi"/>
          <w:lang w:val="en-AU"/>
        </w:rPr>
        <w:t>Diamond Head</w:t>
      </w:r>
      <w:r w:rsidR="00135CD1" w:rsidRPr="00F15D89">
        <w:rPr>
          <w:rStyle w:val="captions"/>
          <w:rFonts w:asciiTheme="minorHAnsi" w:hAnsiTheme="minorHAnsi" w:cstheme="minorHAnsi"/>
          <w:lang w:val="en-AU"/>
        </w:rPr>
        <w:t xml:space="preserve">; </w:t>
      </w:r>
      <w:r w:rsidR="0024589D" w:rsidRPr="00F15D89">
        <w:rPr>
          <w:rStyle w:val="captions"/>
          <w:rFonts w:asciiTheme="minorHAnsi" w:hAnsiTheme="minorHAnsi" w:cstheme="minorHAnsi"/>
          <w:lang w:val="en-AU"/>
        </w:rPr>
        <w:t>31.75°</w:t>
      </w:r>
      <w:r w:rsidR="00135CD1" w:rsidRPr="00F15D89">
        <w:rPr>
          <w:rStyle w:val="captions"/>
          <w:rFonts w:asciiTheme="minorHAnsi" w:hAnsiTheme="minorHAnsi" w:cstheme="minorHAnsi"/>
          <w:lang w:val="en-AU"/>
        </w:rPr>
        <w:t xml:space="preserve"> S)</w:t>
      </w:r>
      <w:r w:rsidR="0024589D" w:rsidRPr="00F15D89">
        <w:rPr>
          <w:rStyle w:val="captions"/>
          <w:rFonts w:asciiTheme="minorHAnsi" w:hAnsiTheme="minorHAnsi" w:cstheme="minorHAnsi"/>
          <w:lang w:val="en-AU"/>
        </w:rPr>
        <w:t xml:space="preserve"> which was most likely influenced by uplift </w:t>
      </w:r>
      <w:r w:rsidR="001321FD" w:rsidRPr="00F15D89">
        <w:rPr>
          <w:rStyle w:val="captions"/>
          <w:rFonts w:asciiTheme="minorHAnsi" w:hAnsiTheme="minorHAnsi" w:cstheme="minorHAnsi"/>
          <w:lang w:val="en-AU"/>
        </w:rPr>
        <w:t>generated</w:t>
      </w:r>
      <w:r w:rsidR="0024589D" w:rsidRPr="00F15D89">
        <w:rPr>
          <w:rStyle w:val="captions"/>
          <w:rFonts w:asciiTheme="minorHAnsi" w:hAnsiTheme="minorHAnsi" w:cstheme="minorHAnsi"/>
          <w:lang w:val="en-AU"/>
        </w:rPr>
        <w:t xml:space="preserve"> by the separation of the EAC to the north </w:t>
      </w:r>
      <w:r w:rsidR="0024589D" w:rsidRPr="00F15D89">
        <w:rPr>
          <w:rStyle w:val="captions"/>
          <w:rFonts w:asciiTheme="minorHAnsi" w:hAnsiTheme="minorHAnsi" w:cstheme="minorHAnsi"/>
          <w:lang w:val="en-AU"/>
        </w:rPr>
        <w:fldChar w:fldCharType="begin"/>
      </w:r>
      <w:r w:rsidR="0024589D" w:rsidRPr="00F15D89">
        <w:rPr>
          <w:rStyle w:val="captions"/>
          <w:rFonts w:asciiTheme="minorHAnsi" w:hAnsiTheme="minorHAnsi" w:cstheme="minorHAnsi"/>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24589D" w:rsidRPr="00F15D89">
        <w:rPr>
          <w:rStyle w:val="captions"/>
          <w:rFonts w:asciiTheme="minorHAnsi" w:hAnsiTheme="minorHAnsi" w:cstheme="minorHAnsi"/>
          <w:lang w:val="en-AU"/>
        </w:rPr>
        <w:fldChar w:fldCharType="separate"/>
      </w:r>
      <w:r w:rsidR="0024589D" w:rsidRPr="00F15D89">
        <w:rPr>
          <w:rStyle w:val="captions"/>
          <w:rFonts w:asciiTheme="minorHAnsi" w:hAnsiTheme="minorHAnsi" w:cstheme="minorHAnsi"/>
          <w:noProof/>
          <w:lang w:val="en-AU"/>
        </w:rPr>
        <w:t>(Roughan and Middleton 2002)</w:t>
      </w:r>
      <w:r w:rsidR="0024589D" w:rsidRPr="00F15D89">
        <w:rPr>
          <w:rStyle w:val="captions"/>
          <w:rFonts w:asciiTheme="minorHAnsi" w:hAnsiTheme="minorHAnsi" w:cstheme="minorHAnsi"/>
          <w:lang w:val="en-AU"/>
        </w:rPr>
        <w:fldChar w:fldCharType="end"/>
      </w:r>
      <w:r w:rsidR="00135CD1" w:rsidRPr="00F15D89">
        <w:rPr>
          <w:rStyle w:val="captions"/>
          <w:rFonts w:asciiTheme="minorHAnsi" w:hAnsiTheme="minorHAnsi" w:cstheme="minorHAnsi"/>
          <w:lang w:val="en-AU"/>
        </w:rPr>
        <w:t>. This southern transect was dominated by the</w:t>
      </w:r>
      <w:r w:rsidRPr="00F15D89">
        <w:rPr>
          <w:rStyle w:val="captions"/>
          <w:rFonts w:asciiTheme="minorHAnsi" w:hAnsiTheme="minorHAnsi" w:cstheme="minorHAnsi"/>
          <w:lang w:val="en-AU"/>
        </w:rPr>
        <w:t xml:space="preserve"> Tasman Sea with larger particles and shallower NBSS slope</w:t>
      </w:r>
      <w:r w:rsidR="00135CD1" w:rsidRPr="00F15D89">
        <w:rPr>
          <w:rStyle w:val="captions"/>
          <w:rFonts w:asciiTheme="minorHAnsi" w:hAnsiTheme="minorHAnsi" w:cstheme="minorHAnsi"/>
          <w:lang w:val="en-AU"/>
        </w:rPr>
        <w:t xml:space="preserve"> compared to the EAC influenced northern sites</w:t>
      </w:r>
      <w:r w:rsidRPr="00F15D89">
        <w:rPr>
          <w:rStyle w:val="captions"/>
          <w:rFonts w:asciiTheme="minorHAnsi" w:hAnsiTheme="minorHAnsi" w:cstheme="minorHAnsi"/>
          <w:lang w:val="en-AU"/>
        </w:rPr>
        <w:t xml:space="preserve">. The Tasman </w:t>
      </w:r>
      <w:ins w:id="134" w:author="Baird, Mark (O&amp;A, Hobart)" w:date="2020-05-17T19:56:00Z">
        <w:r w:rsidR="008B7392">
          <w:rPr>
            <w:rStyle w:val="captions"/>
            <w:rFonts w:asciiTheme="minorHAnsi" w:hAnsiTheme="minorHAnsi" w:cstheme="minorHAnsi"/>
            <w:lang w:val="en-AU"/>
          </w:rPr>
          <w:t>S</w:t>
        </w:r>
      </w:ins>
      <w:del w:id="135" w:author="Baird, Mark (O&amp;A, Hobart)" w:date="2020-05-17T19:56:00Z">
        <w:r w:rsidRPr="00F15D89" w:rsidDel="008B7392">
          <w:rPr>
            <w:rStyle w:val="captions"/>
            <w:rFonts w:asciiTheme="minorHAnsi" w:hAnsiTheme="minorHAnsi" w:cstheme="minorHAnsi"/>
            <w:lang w:val="en-AU"/>
          </w:rPr>
          <w:delText>s</w:delText>
        </w:r>
      </w:del>
      <w:r w:rsidRPr="00F15D89">
        <w:rPr>
          <w:rStyle w:val="captions"/>
          <w:rFonts w:asciiTheme="minorHAnsi" w:hAnsiTheme="minorHAnsi" w:cstheme="minorHAnsi"/>
          <w:lang w:val="en-AU"/>
        </w:rPr>
        <w:t xml:space="preserve">ea is known to have higher nutrient content and generally hold </w:t>
      </w:r>
      <w:ins w:id="136" w:author="Baird, Mark (O&amp;A, Hobart)" w:date="2020-05-17T19:56:00Z">
        <w:r w:rsidR="008B7392">
          <w:rPr>
            <w:rStyle w:val="captions"/>
            <w:rFonts w:asciiTheme="minorHAnsi" w:hAnsiTheme="minorHAnsi" w:cstheme="minorHAnsi"/>
            <w:lang w:val="en-AU"/>
          </w:rPr>
          <w:t>larger</w:t>
        </w:r>
      </w:ins>
      <w:del w:id="137" w:author="Baird, Mark (O&amp;A, Hobart)" w:date="2020-05-17T19:56:00Z">
        <w:r w:rsidRPr="00F15D89" w:rsidDel="008B7392">
          <w:rPr>
            <w:rStyle w:val="captions"/>
            <w:rFonts w:asciiTheme="minorHAnsi" w:hAnsiTheme="minorHAnsi" w:cstheme="minorHAnsi"/>
            <w:lang w:val="en-AU"/>
          </w:rPr>
          <w:delText>higher</w:delText>
        </w:r>
      </w:del>
      <w:r w:rsidRPr="00F15D89">
        <w:rPr>
          <w:rStyle w:val="captions"/>
          <w:rFonts w:asciiTheme="minorHAnsi" w:hAnsiTheme="minorHAnsi" w:cstheme="minorHAnsi"/>
          <w:lang w:val="en-AU"/>
        </w:rPr>
        <w:t xml:space="preserve"> amounts of zooplankton compared to the oligotrophic EAC waters </w: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 </w:instrText>
      </w:r>
      <w:r w:rsidR="001321FD" w:rsidRPr="00F15D89">
        <w:rPr>
          <w:rStyle w:val="captions"/>
          <w:rFonts w:asciiTheme="minorHAnsi" w:hAnsiTheme="minorHAnsi" w:cstheme="minorHAnsi"/>
          <w:lang w:val="en-AU"/>
        </w:rPr>
        <w:fldChar w:fldCharType="begin">
          <w:fldData xml:space="preserve">PEVuZE5vdGU+PENpdGU+PEF1dGhvcj5CYWlyZDwvQXV0aG9yPjxZZWFyPjIwMDg8L1llYXI+PFJl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</w:fldData>
        </w:fldChar>
      </w:r>
      <w:r w:rsidR="001321FD" w:rsidRPr="00F15D89">
        <w:rPr>
          <w:rStyle w:val="captions"/>
          <w:rFonts w:asciiTheme="minorHAnsi" w:hAnsiTheme="minorHAnsi" w:cstheme="minorHAnsi"/>
          <w:lang w:val="en-AU"/>
        </w:rPr>
        <w:instrText xml:space="preserve"> ADDIN EN.CITE.DATA </w:instrText>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r>
      <w:r w:rsidR="001321FD" w:rsidRPr="00F15D89">
        <w:rPr>
          <w:rStyle w:val="captions"/>
          <w:rFonts w:asciiTheme="minorHAnsi" w:hAnsiTheme="minorHAnsi" w:cstheme="minorHAnsi"/>
          <w:lang w:val="en-AU"/>
        </w:rPr>
        <w:fldChar w:fldCharType="separate"/>
      </w:r>
      <w:r w:rsidR="001321FD" w:rsidRPr="00F15D89">
        <w:rPr>
          <w:rStyle w:val="captions"/>
          <w:rFonts w:asciiTheme="minorHAnsi" w:hAnsiTheme="minorHAnsi" w:cstheme="minorHAnsi"/>
          <w:noProof/>
          <w:lang w:val="en-AU"/>
        </w:rPr>
        <w:t>(Baird et al. 2008)</w:t>
      </w:r>
      <w:r w:rsidR="001321FD" w:rsidRPr="00F15D8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explain</w:t>
      </w:r>
      <w:r w:rsidR="001321FD" w:rsidRPr="00F15D89">
        <w:rPr>
          <w:rStyle w:val="captions"/>
          <w:rFonts w:asciiTheme="minorHAnsi" w:hAnsiTheme="minorHAnsi" w:cstheme="minorHAnsi"/>
          <w:lang w:val="en-AU"/>
        </w:rPr>
        <w:t>ing</w:t>
      </w:r>
      <w:r w:rsidRPr="00F15D89">
        <w:rPr>
          <w:rStyle w:val="captions"/>
          <w:rFonts w:asciiTheme="minorHAnsi" w:hAnsiTheme="minorHAnsi" w:cstheme="minorHAnsi"/>
          <w:lang w:val="en-AU"/>
        </w:rPr>
        <w:t xml:space="preserve"> the high biomass overall but the cause of the declining gradient with distance offshore is uncertain, it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 </w:instrText>
      </w:r>
      <w:r w:rsidR="0075608D"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UmVjTnVtPjU0PC9SZWNOdW0+PERpc3BsYXlUZXh0PihFdmVyZXR0IGV0IGFsLiAyMDE0KTwvRGlz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</w:fldData>
        </w:fldChar>
      </w:r>
      <w:r w:rsidR="0075608D" w:rsidRPr="00F15D89">
        <w:rPr>
          <w:rStyle w:val="captions"/>
          <w:rFonts w:asciiTheme="minorHAnsi" w:hAnsiTheme="minorHAnsi" w:cstheme="minorHAnsi"/>
          <w:lang w:val="en-AU"/>
        </w:rPr>
        <w:instrText xml:space="preserve"> ADDIN EN.CITE.DATA </w:instrText>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end"/>
      </w:r>
      <w:r w:rsidR="0075608D" w:rsidRPr="00F15D89">
        <w:rPr>
          <w:rStyle w:val="captions"/>
          <w:rFonts w:asciiTheme="minorHAnsi" w:hAnsiTheme="minorHAnsi" w:cstheme="minorHAnsi"/>
          <w:lang w:val="en-AU"/>
        </w:rPr>
      </w:r>
      <w:r w:rsidR="0075608D" w:rsidRPr="00F15D89">
        <w:rPr>
          <w:rStyle w:val="captions"/>
          <w:rFonts w:asciiTheme="minorHAnsi" w:hAnsiTheme="minorHAnsi" w:cstheme="minorHAnsi"/>
          <w:lang w:val="en-AU"/>
        </w:rPr>
        <w:fldChar w:fldCharType="separate"/>
      </w:r>
      <w:r w:rsidR="0075608D" w:rsidRPr="00F15D89">
        <w:rPr>
          <w:rStyle w:val="captions"/>
          <w:rFonts w:asciiTheme="minorHAnsi" w:hAnsiTheme="minorHAnsi" w:cstheme="minorHAnsi"/>
          <w:noProof/>
          <w:lang w:val="en-AU"/>
        </w:rPr>
        <w:t>(Everett et al. 2014)</w:t>
      </w:r>
      <w:r w:rsidR="0075608D"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or it is possible that there are more nutrients closer to shore </w:t>
      </w:r>
      <w:r w:rsidR="0075608D" w:rsidRPr="00F15D89">
        <w:rPr>
          <w:rStyle w:val="captions"/>
          <w:rFonts w:asciiTheme="minorHAnsi" w:hAnsiTheme="minorHAnsi" w:cstheme="minorHAnsi"/>
          <w:lang w:val="en-AU"/>
        </w:rPr>
        <w:t>due to</w:t>
      </w:r>
      <w:r w:rsidRPr="00F15D89">
        <w:rPr>
          <w:rStyle w:val="captions"/>
          <w:rFonts w:asciiTheme="minorHAnsi" w:hAnsiTheme="minorHAnsi" w:cstheme="minorHAnsi"/>
          <w:lang w:val="en-AU"/>
        </w:rPr>
        <w:t xml:space="preserve"> anthropogenic inputs. The larger geometric mean size and a shallower NBSS slope suggest that the Tasman Sea dominated southern site potentially has low predation relative to the other transects as the biomass was the highest observed of all transects. </w:t>
      </w:r>
    </w:p>
    <w:p w14:paraId="796B5263" w14:textId="254487BE" w:rsidR="00676EF9" w:rsidRPr="00F15D89" w:rsidRDefault="00676EF9" w:rsidP="008776C9">
      <w:pPr>
        <w:spacing w:line="360" w:lineRule="auto"/>
        <w:rPr>
          <w:rStyle w:val="captions"/>
          <w:rFonts w:asciiTheme="minorHAnsi" w:hAnsiTheme="minorHAnsi" w:cstheme="minorHAnsi"/>
          <w:lang w:val="en-AU"/>
        </w:rPr>
      </w:pPr>
    </w:p>
    <w:p w14:paraId="51184D87" w14:textId="07643266" w:rsidR="00676EF9" w:rsidRPr="00F15D89" w:rsidRDefault="00676EF9" w:rsidP="008776C9">
      <w:pPr>
        <w:spacing w:line="360" w:lineRule="auto"/>
        <w:rPr>
          <w:rFonts w:asciiTheme="minorHAnsi" w:hAnsiTheme="minorHAnsi" w:cstheme="minorHAnsi"/>
          <w:szCs w:val="24"/>
          <w:lang w:val="en-AU"/>
        </w:rPr>
      </w:pPr>
      <w:r w:rsidRPr="00F15D89">
        <w:rPr>
          <w:rStyle w:val="captions"/>
          <w:rFonts w:asciiTheme="minorHAnsi" w:hAnsiTheme="minorHAnsi" w:cstheme="minorHAnsi"/>
          <w:lang w:val="en-AU"/>
        </w:rPr>
        <w:t xml:space="preserve">Seasonally the influence of the EAC as an uplift mechanism will vary. Over a year, the EAC pushes southward and strengthens </w:t>
      </w:r>
      <w:r w:rsidR="0094275A" w:rsidRPr="00F15D89">
        <w:rPr>
          <w:rStyle w:val="captions"/>
          <w:rFonts w:asciiTheme="minorHAnsi" w:hAnsiTheme="minorHAnsi" w:cstheme="minorHAnsi"/>
          <w:lang w:val="en-AU"/>
        </w:rPr>
        <w:fldChar w:fldCharType="begin"/>
      </w:r>
      <w:r w:rsidR="0094275A" w:rsidRPr="00F15D89">
        <w:rPr>
          <w:rStyle w:val="captions"/>
          <w:rFonts w:asciiTheme="minorHAnsi" w:hAnsiTheme="minorHAnsi" w:cstheme="minorHAnsi"/>
          <w:lang w:val="en-AU"/>
        </w:rPr>
        <w:instrText xml:space="preserve"> ADDIN EN.CITE &lt;EndNote&gt;&lt;Cite&gt;&lt;Author&gt;Ridgway&lt;/Author&gt;&lt;Year&gt;1997&lt;/Year&gt;&lt;RecNum&gt;322&lt;/RecNum&gt;&lt;DisplayText&gt;(Ridgway and Godfrey 1997)&lt;/DisplayText&gt;&lt;record&gt;&lt;rec-number&gt;322&lt;/rec-number&gt;&lt;foreign-keys&gt;&lt;key app="EN" db-id="rdxddr0f3fperrezrxj5tr9952w22spd092z" timestamp="1589248776"&gt;322&lt;/key&gt;&lt;/foreign-keys&gt;&lt;ref-type name="Journal Article"&gt;17&lt;/ref-type&gt;&lt;contributors&gt;&lt;authors&gt;&lt;author&gt;Ridgway, K. R.&lt;/author&gt;&lt;author&gt;Godfrey, J. S.&lt;/author&gt;&lt;/authors&gt;&lt;/contributors&gt;&lt;titles&gt;&lt;title&gt;Seasonal cycle of the East Australian Current&lt;/title&gt;&lt;secondary-title&gt;Journal of Geophysical Research: Oceans&lt;/secondary-title&gt;&lt;/titles&gt;&lt;periodical&gt;&lt;full-title&gt;Journal of Geophysical Research: Oceans&lt;/full-title&gt;&lt;/periodical&gt;&lt;pages&gt;22921-22936&lt;/pages&gt;&lt;volume&gt;102&lt;/volume&gt;&lt;number&gt;C10&lt;/number&gt;&lt;dates&gt;&lt;year&gt;1997&lt;/year&gt;&lt;/dates&gt;&lt;isbn&gt;0148-0227&lt;/isbn&gt;&lt;urls&gt;&lt;related-urls&gt;&lt;url&gt;https://agupubs.onlinelibrary.wiley.com/doi/abs/10.1029/97JC00227&lt;/url&gt;&lt;/related-urls&gt;&lt;/urls&gt;&lt;electronic-resource-num&gt;10.1029/97jc00227&lt;/electronic-resource-num&gt;&lt;/record&gt;&lt;/Cite&gt;&lt;/EndNote&gt;</w:instrText>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(Ridgway and Godfrey 1997)</w:t>
      </w:r>
      <w:r w:rsidR="0094275A"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xml:space="preserve">. This will influence the various locations of the transects in this study differently. The most northern site (Cape Byron 28°S) </w:t>
      </w:r>
      <w:r w:rsidR="0094275A" w:rsidRPr="00F15D89">
        <w:rPr>
          <w:rStyle w:val="captions"/>
          <w:rFonts w:asciiTheme="minorHAnsi" w:hAnsiTheme="minorHAnsi" w:cstheme="minorHAnsi"/>
          <w:lang w:val="en-AU"/>
        </w:rPr>
        <w:t>i</w:t>
      </w:r>
      <w:r w:rsidRPr="00F15D89">
        <w:rPr>
          <w:rStyle w:val="captions"/>
          <w:rFonts w:asciiTheme="minorHAnsi" w:hAnsiTheme="minorHAnsi" w:cstheme="minorHAnsi"/>
          <w:lang w:val="en-AU"/>
        </w:rPr>
        <w:t>s also the most exposed, located off a headland pushing directly out into the EAC</w:t>
      </w:r>
      <w:r w:rsidR="009B1FB8" w:rsidRPr="00F15D89">
        <w:rPr>
          <w:rStyle w:val="captions"/>
          <w:rFonts w:asciiTheme="minorHAnsi" w:hAnsiTheme="minorHAnsi" w:cstheme="minorHAnsi"/>
          <w:lang w:val="en-AU"/>
        </w:rPr>
        <w:t>. This results in the EAC regularly flooding the continental shelf</w:t>
      </w:r>
      <w:r w:rsidR="0075608D" w:rsidRPr="00F15D89">
        <w:rPr>
          <w:rStyle w:val="captions"/>
          <w:rFonts w:asciiTheme="minorHAnsi" w:hAnsiTheme="minorHAnsi" w:cstheme="minorHAnsi"/>
          <w:lang w:val="en-AU"/>
        </w:rPr>
        <w:t xml:space="preserve"> in this region</w:t>
      </w:r>
      <w:r w:rsidR="009B1FB8" w:rsidRPr="00F15D89">
        <w:rPr>
          <w:rStyle w:val="captions"/>
          <w:rFonts w:asciiTheme="minorHAnsi" w:hAnsiTheme="minorHAnsi" w:cstheme="minorHAnsi"/>
          <w:lang w:val="en-AU"/>
        </w:rPr>
        <w:t>, removing any continental shelf water that may have been retained. Further south where the coastline is more angled, the EAC does not flood the continental shelf but the seasonal strengthening of the flow is like</w:t>
      </w:r>
      <w:r w:rsidR="0094275A" w:rsidRPr="00F15D89">
        <w:rPr>
          <w:rStyle w:val="captions"/>
          <w:rFonts w:asciiTheme="minorHAnsi" w:hAnsiTheme="minorHAnsi" w:cstheme="minorHAnsi"/>
          <w:lang w:val="en-AU"/>
        </w:rPr>
        <w:t>ly</w:t>
      </w:r>
      <w:r w:rsidR="009B1FB8" w:rsidRPr="00F15D89">
        <w:rPr>
          <w:rStyle w:val="captions"/>
          <w:rFonts w:asciiTheme="minorHAnsi" w:hAnsiTheme="minorHAnsi" w:cstheme="minorHAnsi"/>
          <w:lang w:val="en-AU"/>
        </w:rPr>
        <w:t xml:space="preserve"> to drive changes in the strength of uplift generated</w:t>
      </w:r>
      <w:r w:rsidR="0075608D" w:rsidRPr="00F15D89">
        <w:rPr>
          <w:rStyle w:val="captions"/>
          <w:rFonts w:asciiTheme="minorHAnsi" w:hAnsiTheme="minorHAnsi" w:cstheme="minorHAnsi"/>
          <w:lang w:val="en-AU"/>
        </w:rPr>
        <w:t xml:space="preserve"> with t</w:t>
      </w:r>
      <w:r w:rsidR="00B20719" w:rsidRPr="00F15D89">
        <w:rPr>
          <w:rStyle w:val="captions"/>
          <w:rFonts w:asciiTheme="minorHAnsi" w:hAnsiTheme="minorHAnsi" w:cstheme="minorHAnsi"/>
          <w:lang w:val="en-AU"/>
        </w:rPr>
        <w:t xml:space="preserve">he location where the EAC separates from the coast </w:t>
      </w:r>
      <w:r w:rsidR="0075608D" w:rsidRPr="00F15D89">
        <w:rPr>
          <w:rStyle w:val="captions"/>
          <w:rFonts w:asciiTheme="minorHAnsi" w:hAnsiTheme="minorHAnsi" w:cstheme="minorHAnsi"/>
          <w:lang w:val="en-AU"/>
        </w:rPr>
        <w:t>having</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 </w:instrText>
      </w:r>
      <w:r w:rsidR="0094275A" w:rsidRPr="00F15D89">
        <w:rPr>
          <w:rStyle w:val="captions"/>
          <w:rFonts w:asciiTheme="minorHAnsi" w:hAnsiTheme="minorHAnsi" w:cstheme="minorHAnsi"/>
          <w:lang w:val="en-AU"/>
        </w:rPr>
        <w:fldChar w:fldCharType="begin">
          <w:fldData xml:space="preserve">PEVuZE5vdGU+PENpdGU+PEF1dGhvcj5FdmVyZXR0PC9BdXRob3I+PFllYXI+MjAxNDwvWWVhcj48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</w:fldData>
        </w:fldChar>
      </w:r>
      <w:r w:rsidR="0094275A" w:rsidRPr="00F15D89">
        <w:rPr>
          <w:rStyle w:val="captions"/>
          <w:rFonts w:asciiTheme="minorHAnsi" w:hAnsiTheme="minorHAnsi" w:cstheme="minorHAnsi"/>
          <w:lang w:val="en-AU"/>
        </w:rPr>
        <w:instrText xml:space="preserve"> ADDIN EN.CITE.DATA </w:instrText>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end"/>
      </w:r>
      <w:r w:rsidR="0094275A" w:rsidRPr="00F15D89">
        <w:rPr>
          <w:rStyle w:val="captions"/>
          <w:rFonts w:asciiTheme="minorHAnsi" w:hAnsiTheme="minorHAnsi" w:cstheme="minorHAnsi"/>
          <w:lang w:val="en-AU"/>
        </w:rPr>
      </w:r>
      <w:r w:rsidR="0094275A" w:rsidRPr="00F15D89">
        <w:rPr>
          <w:rStyle w:val="captions"/>
          <w:rFonts w:asciiTheme="minorHAnsi" w:hAnsiTheme="minorHAnsi" w:cstheme="minorHAnsi"/>
          <w:lang w:val="en-AU"/>
        </w:rPr>
        <w:fldChar w:fldCharType="separate"/>
      </w:r>
      <w:r w:rsidR="0094275A" w:rsidRPr="00F15D89">
        <w:rPr>
          <w:rStyle w:val="captions"/>
          <w:rFonts w:asciiTheme="minorHAnsi" w:hAnsiTheme="minorHAnsi" w:cstheme="minorHAnsi"/>
          <w:noProof/>
          <w:lang w:val="en-AU"/>
        </w:rPr>
        <w:t>(Suthers et al. 2011; Everett et al. 2014)</w:t>
      </w:r>
      <w:r w:rsidR="0094275A" w:rsidRPr="00F15D8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29F10CBA" w14:textId="1F8204ED" w:rsidR="008776C9" w:rsidRPr="00F15D89" w:rsidRDefault="008776C9" w:rsidP="00F34258">
      <w:pPr>
        <w:spacing w:line="360" w:lineRule="auto"/>
        <w:rPr>
          <w:rFonts w:asciiTheme="minorHAnsi" w:hAnsiTheme="minorHAnsi" w:cstheme="minorHAnsi"/>
          <w:szCs w:val="24"/>
          <w:lang w:val="en-AU"/>
        </w:rPr>
      </w:pPr>
    </w:p>
    <w:p w14:paraId="5A03CB44" w14:textId="77777777" w:rsidR="008776C9" w:rsidRPr="00F15D89" w:rsidRDefault="008776C9" w:rsidP="00F34258">
      <w:pPr>
        <w:spacing w:line="360" w:lineRule="auto"/>
        <w:rPr>
          <w:rFonts w:asciiTheme="minorHAnsi" w:hAnsiTheme="minorHAnsi" w:cstheme="minorHAnsi"/>
          <w:szCs w:val="24"/>
          <w:lang w:val="en-AU"/>
        </w:rPr>
      </w:pPr>
    </w:p>
    <w:p w14:paraId="641BAAD4" w14:textId="370E5FCF" w:rsidR="008150A7"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.2 </w:t>
      </w:r>
      <w:r w:rsidR="008150A7" w:rsidRPr="00C07196">
        <w:rPr>
          <w:rFonts w:asciiTheme="minorHAnsi" w:hAnsiTheme="minorHAnsi" w:cstheme="minorHAnsi"/>
          <w:i/>
          <w:iCs/>
          <w:szCs w:val="24"/>
          <w:lang w:val="en-AU"/>
        </w:rPr>
        <w:t>Comparison to other studies</w:t>
      </w:r>
    </w:p>
    <w:p w14:paraId="6EB505D0" w14:textId="03955F2E" w:rsidR="00637061" w:rsidRPr="00F15D89" w:rsidRDefault="006D707C" w:rsidP="00D06637">
      <w:pPr>
        <w:spacing w:line="360" w:lineRule="auto"/>
        <w:ind w:firstLine="720"/>
        <w:rPr>
          <w:rStyle w:val="captions"/>
          <w:rFonts w:asciiTheme="minorHAnsi" w:hAnsiTheme="minorHAnsi" w:cstheme="minorHAnsi"/>
          <w:lang w:val="en-AU"/>
        </w:rPr>
      </w:pPr>
      <w:r w:rsidRPr="00F15D89">
        <w:rPr>
          <w:rFonts w:asciiTheme="minorHAnsi" w:hAnsiTheme="minorHAnsi" w:cstheme="minorHAnsi"/>
          <w:szCs w:val="24"/>
          <w:lang w:val="en-AU"/>
        </w:rPr>
        <w:t>A</w:t>
      </w:r>
      <w:r w:rsidR="0023202E" w:rsidRPr="00F15D89">
        <w:rPr>
          <w:rFonts w:asciiTheme="minorHAnsi" w:hAnsiTheme="minorHAnsi" w:cstheme="minorHAnsi"/>
          <w:szCs w:val="24"/>
          <w:lang w:val="en-AU"/>
        </w:rPr>
        <w:t>ll</w:t>
      </w:r>
      <w:r w:rsidRPr="00F15D89">
        <w:rPr>
          <w:rFonts w:asciiTheme="minorHAnsi" w:hAnsiTheme="minorHAnsi" w:cstheme="minorHAnsi"/>
          <w:szCs w:val="24"/>
          <w:lang w:val="en-AU"/>
        </w:rPr>
        <w:t xml:space="preserve"> sites in this study showed there was a decline in biomass with both increasing distance from shore and depth with the largest biomasses observed in the upper inner shelf waters. </w:t>
      </w:r>
      <w:ins w:id="138" w:author="Baird, Mark (O&amp;A, Hobart)" w:date="2020-05-17T19:57:00Z">
        <w:r w:rsidR="008B7392">
          <w:rPr>
            <w:rFonts w:asciiTheme="minorHAnsi" w:hAnsiTheme="minorHAnsi" w:cstheme="minorHAnsi"/>
            <w:szCs w:val="24"/>
            <w:lang w:val="en-AU"/>
          </w:rPr>
          <w:t xml:space="preserve">A similar pattern occurs on </w:t>
        </w:r>
      </w:ins>
      <w:del w:id="139" w:author="Baird, Mark (O&amp;A, Hobart)" w:date="2020-05-17T19:57:00Z">
        <w:r w:rsidRPr="00F15D89" w:rsidDel="008B7392">
          <w:rPr>
            <w:rFonts w:asciiTheme="minorHAnsi" w:hAnsiTheme="minorHAnsi" w:cstheme="minorHAnsi"/>
            <w:szCs w:val="24"/>
            <w:lang w:val="en-AU"/>
          </w:rPr>
          <w:delText xml:space="preserve">This </w:delText>
        </w:r>
        <w:r w:rsidR="00DC7E4E" w:rsidRPr="00F15D89" w:rsidDel="008B7392">
          <w:rPr>
            <w:rFonts w:asciiTheme="minorHAnsi" w:hAnsiTheme="minorHAnsi" w:cstheme="minorHAnsi"/>
            <w:szCs w:val="24"/>
            <w:lang w:val="en-AU"/>
          </w:rPr>
          <w:delText>aligns with results from</w:delText>
        </w:r>
      </w:del>
      <w:r w:rsidR="00DC7E4E" w:rsidRPr="00F15D89">
        <w:rPr>
          <w:rFonts w:asciiTheme="minorHAnsi" w:hAnsiTheme="minorHAnsi" w:cstheme="minorHAnsi"/>
          <w:szCs w:val="24"/>
          <w:lang w:val="en-AU"/>
        </w:rPr>
        <w:t xml:space="preserve"> </w:t>
      </w:r>
      <w:r w:rsidR="00BE1D1A" w:rsidRPr="00F15D89">
        <w:rPr>
          <w:rFonts w:asciiTheme="minorHAnsi" w:hAnsiTheme="minorHAnsi" w:cstheme="minorHAnsi"/>
          <w:szCs w:val="24"/>
          <w:lang w:val="en-AU"/>
        </w:rPr>
        <w:t>continental</w:t>
      </w:r>
      <w:r w:rsidRPr="00F15D89">
        <w:rPr>
          <w:rFonts w:asciiTheme="minorHAnsi" w:hAnsiTheme="minorHAnsi" w:cstheme="minorHAnsi"/>
          <w:szCs w:val="24"/>
          <w:lang w:val="en-AU"/>
        </w:rPr>
        <w:t xml:space="preserve"> shel</w:t>
      </w:r>
      <w:ins w:id="140" w:author="Baird, Mark (O&amp;A, Hobart)" w:date="2020-05-17T19:58:00Z">
        <w:r w:rsidR="008B7392">
          <w:rPr>
            <w:rFonts w:asciiTheme="minorHAnsi" w:hAnsiTheme="minorHAnsi" w:cstheme="minorHAnsi"/>
            <w:szCs w:val="24"/>
            <w:lang w:val="en-AU"/>
          </w:rPr>
          <w:t>ves</w:t>
        </w:r>
      </w:ins>
      <w:del w:id="141" w:author="Baird, Mark (O&amp;A, Hobart)" w:date="2020-05-17T19:58:00Z">
        <w:r w:rsidRPr="00F15D89" w:rsidDel="008B7392">
          <w:rPr>
            <w:rFonts w:asciiTheme="minorHAnsi" w:hAnsiTheme="minorHAnsi" w:cstheme="minorHAnsi"/>
            <w:szCs w:val="24"/>
            <w:lang w:val="en-AU"/>
          </w:rPr>
          <w:delText>f locations</w:delText>
        </w:r>
      </w:del>
      <w:r w:rsidRPr="00F15D89">
        <w:rPr>
          <w:rFonts w:asciiTheme="minorHAnsi" w:hAnsiTheme="minorHAnsi" w:cstheme="minorHAnsi"/>
          <w:szCs w:val="24"/>
          <w:lang w:val="en-AU"/>
        </w:rPr>
        <w:t xml:space="preserve"> in the southeast Atlantic, northeast Atlantic and </w:t>
      </w:r>
      <w:r w:rsidR="00BE1D1A" w:rsidRPr="00F15D89">
        <w:rPr>
          <w:rFonts w:asciiTheme="minorHAnsi" w:hAnsiTheme="minorHAnsi" w:cstheme="minorHAnsi"/>
          <w:szCs w:val="24"/>
          <w:lang w:val="en-AU"/>
        </w:rPr>
        <w:t>southwest Atlantic</w:t>
      </w:r>
      <w:r w:rsidR="00DC7E4E" w:rsidRPr="00F15D89">
        <w:rPr>
          <w:rFonts w:asciiTheme="minorHAnsi" w:hAnsiTheme="minorHAnsi" w:cstheme="minorHAnsi"/>
          <w:szCs w:val="24"/>
          <w:lang w:val="en-AU"/>
        </w:rPr>
        <w:t xml:space="preserve"> which all showed</w:t>
      </w:r>
      <w:r w:rsidR="00BE1D1A" w:rsidRPr="00F15D89">
        <w:rPr>
          <w:rFonts w:asciiTheme="minorHAnsi" w:hAnsiTheme="minorHAnsi" w:cstheme="minorHAnsi"/>
          <w:szCs w:val="24"/>
          <w:lang w:val="en-AU"/>
        </w:rPr>
        <w:t xml:space="preserve"> have higher biomasses</w:t>
      </w:r>
      <w:r w:rsidR="00DC7E4E" w:rsidRPr="00F15D89">
        <w:rPr>
          <w:rFonts w:asciiTheme="minorHAnsi" w:hAnsiTheme="minorHAnsi" w:cstheme="minorHAnsi"/>
          <w:szCs w:val="24"/>
          <w:lang w:val="en-AU"/>
        </w:rPr>
        <w:t xml:space="preserve"> inshore</w:t>
      </w:r>
      <w:r w:rsidR="00BE1D1A" w:rsidRPr="00F15D89">
        <w:rPr>
          <w:rFonts w:asciiTheme="minorHAnsi" w:hAnsiTheme="minorHAnsi" w:cstheme="minorHAnsi"/>
          <w:szCs w:val="24"/>
          <w:lang w:val="en-AU"/>
        </w:rPr>
        <w:t xml:space="preserve"> compared to the offshore locations. While the northeast Atlantic pattern was attributed </w:t>
      </w:r>
      <w:r w:rsidR="006D0156" w:rsidRPr="00F15D89">
        <w:rPr>
          <w:rFonts w:asciiTheme="minorHAnsi" w:hAnsiTheme="minorHAnsi" w:cstheme="minorHAnsi"/>
          <w:szCs w:val="24"/>
          <w:lang w:val="en-AU"/>
        </w:rPr>
        <w:t>variable hydrology and topography, particularly over the shelf break</w:t>
      </w:r>
      <w:r w:rsidR="00BE1D1A" w:rsidRPr="00F15D89">
        <w:rPr>
          <w:rFonts w:asciiTheme="minorHAnsi" w:hAnsiTheme="minorHAnsi" w:cstheme="minorHAnsi"/>
          <w:szCs w:val="24"/>
          <w:lang w:val="en-AU"/>
        </w:rPr>
        <w:t xml:space="preserve"> </w:t>
      </w:r>
      <w:r w:rsidR="00BE1D1A"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 </w:instrText>
      </w:r>
      <w:r w:rsidR="00C44347" w:rsidRPr="00F15D89">
        <w:rPr>
          <w:rFonts w:asciiTheme="minorHAnsi" w:hAnsiTheme="minorHAnsi" w:cstheme="minorHAnsi"/>
          <w:lang w:val="en-AU"/>
        </w:rPr>
        <w:fldChar w:fldCharType="begin">
          <w:fldData xml:space="preserve">PEVuZE5vdGU+PENpdGU+PEF1dGhvcj5Tb3VyaXNzZWF1PC9BdXRob3I+PFllYXI+MjAwNjwvWWVh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</w:fldData>
        </w:fldChar>
      </w:r>
      <w:r w:rsidR="00C44347" w:rsidRPr="00F15D89">
        <w:rPr>
          <w:rFonts w:asciiTheme="minorHAnsi" w:hAnsiTheme="minorHAnsi" w:cstheme="minorHAnsi"/>
          <w:lang w:val="en-AU"/>
        </w:rPr>
        <w:instrText xml:space="preserve"> ADDIN EN.CITE.DATA </w:instrText>
      </w:r>
      <w:r w:rsidR="00C44347" w:rsidRPr="00F15D89">
        <w:rPr>
          <w:rFonts w:asciiTheme="minorHAnsi" w:hAnsiTheme="minorHAnsi" w:cstheme="minorHAnsi"/>
          <w:lang w:val="en-AU"/>
        </w:rPr>
      </w:r>
      <w:r w:rsidR="00C44347" w:rsidRPr="00F15D89">
        <w:rPr>
          <w:rFonts w:asciiTheme="minorHAnsi" w:hAnsiTheme="minorHAnsi" w:cstheme="minorHAnsi"/>
          <w:lang w:val="en-AU"/>
        </w:rPr>
        <w:fldChar w:fldCharType="end"/>
      </w:r>
      <w:r w:rsidR="00BE1D1A" w:rsidRPr="00F15D89">
        <w:rPr>
          <w:rFonts w:asciiTheme="minorHAnsi" w:hAnsiTheme="minorHAnsi" w:cstheme="minorHAnsi"/>
          <w:lang w:val="en-AU"/>
        </w:rPr>
      </w:r>
      <w:r w:rsidR="00BE1D1A" w:rsidRPr="00F15D89">
        <w:rPr>
          <w:rFonts w:asciiTheme="minorHAnsi" w:hAnsiTheme="minorHAnsi" w:cstheme="minorHAnsi"/>
          <w:lang w:val="en-AU"/>
        </w:rPr>
        <w:fldChar w:fldCharType="separate"/>
      </w:r>
      <w:r w:rsidR="00C44347" w:rsidRPr="00F15D89">
        <w:rPr>
          <w:rFonts w:asciiTheme="minorHAnsi" w:hAnsiTheme="minorHAnsi" w:cstheme="minorHAnsi"/>
          <w:noProof/>
          <w:lang w:val="en-AU"/>
        </w:rPr>
        <w:t>(Sourisseau and Carlotti 2006; Irigoien et al. 2009; Vandromme et al. 2014)</w:t>
      </w:r>
      <w:r w:rsidR="00BE1D1A" w:rsidRPr="00F15D89">
        <w:rPr>
          <w:rFonts w:asciiTheme="minorHAnsi" w:hAnsiTheme="minorHAnsi" w:cstheme="minorHAnsi"/>
          <w:lang w:val="en-AU"/>
        </w:rPr>
        <w:fldChar w:fldCharType="end"/>
      </w:r>
      <w:r w:rsidR="006D0156" w:rsidRPr="00F15D89">
        <w:rPr>
          <w:rFonts w:asciiTheme="minorHAnsi" w:hAnsiTheme="minorHAnsi" w:cstheme="minorHAnsi"/>
          <w:lang w:val="en-AU"/>
        </w:rPr>
        <w:t>,</w:t>
      </w:r>
      <w:r w:rsidR="00BE1D1A" w:rsidRPr="00F15D89">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southeast Atlantic, in the Brazilian Bight,</w:t>
      </w:r>
      <w:r w:rsidR="00615557" w:rsidRPr="00F15D89">
        <w:rPr>
          <w:rFonts w:asciiTheme="minorHAnsi" w:hAnsiTheme="minorHAnsi" w:cstheme="minorHAnsi"/>
          <w:lang w:val="en-AU"/>
        </w:rPr>
        <w:t xml:space="preserve"> this increase in inshore plankton concentrations was attributed to bottom intrusions of cooler nutrient rich South Atlantic Central Water </w:t>
      </w:r>
      <w:r w:rsidR="00615557" w:rsidRPr="00F15D89">
        <w:rPr>
          <w:rFonts w:asciiTheme="minorHAnsi" w:hAnsiTheme="minorHAnsi" w:cstheme="minorHAnsi"/>
          <w:lang w:val="en-AU"/>
        </w:rPr>
        <w:fldChar w:fldCharType="begin"/>
      </w:r>
      <w:r w:rsidR="000037BC" w:rsidRPr="00F15D89">
        <w:rPr>
          <w:rFonts w:asciiTheme="minorHAnsi" w:hAnsiTheme="minorHAnsi" w:cstheme="minorHAnsi"/>
          <w:lang w:val="en-AU"/>
        </w:rPr>
        <w:instrText xml:space="preserve"> ADDIN EN.CITE &lt;EndNote&gt;&lt;Cite&gt;&lt;Author&gt;Pereira Brandini&lt;/Author&gt;&lt;Year&gt;2014&lt;/Year&gt;&lt;RecNum&gt;299&lt;/RecNum&gt;&lt;DisplayText&gt;(Pereira Brandini et al. 2014)&lt;/DisplayText&gt;&lt;record&gt;&lt;rec-number&gt;299&lt;/rec-number&gt;&lt;foreign-keys&gt;&lt;key app="EN" db-id="rdxddr0f3fperrezrxj5tr9952w22spd092z" timestamp="1581041908"&gt;299&lt;/key&gt;&lt;/foreign-keys&gt;&lt;ref-type name="Journal Article"&gt;17&lt;/ref-type&gt;&lt;contributors&gt;&lt;authors&gt;&lt;author&gt;Pereira Brandini, Frederico&lt;/author&gt;&lt;author&gt;Nogueira, Miodeli&lt;/author&gt;&lt;author&gt;Simião, Monica&lt;/author&gt;&lt;author&gt;Carlos Ugaz Codina, Juan&lt;/author&gt;&lt;author&gt;Almeida Noernberg, Mauricio&lt;/author&gt;&lt;/authors&gt;&lt;/contributors&gt;&lt;titles&gt;&lt;title&gt;Deep chlorophyll maximum and plankton community response to oceanic bottom intrusions on the continental shelf in the South Brazilian Bight&lt;/title&gt;&lt;secondary-title&gt;Continental Shelf Research&lt;/secondary-title&gt;&lt;/titles&gt;&lt;periodical&gt;&lt;full-title&gt;Continental Shelf Research&lt;/full-title&gt;&lt;/periodical&gt;&lt;pages&gt;61-75&lt;/pages&gt;&lt;volume&gt;89&lt;/volume&gt;&lt;keywords&gt;&lt;keyword&gt;Deep chlorophyll maximum&lt;/keyword&gt;&lt;keyword&gt;Phytoplankton&lt;/keyword&gt;&lt;keyword&gt;Diatoms&lt;/keyword&gt;&lt;keyword&gt;Copepods&lt;/keyword&gt;&lt;keyword&gt;Summer bottom intrusion&lt;/keyword&gt;&lt;keyword&gt;South Brazilian Bight&lt;/keyword&gt;&lt;/keywords&gt;&lt;dates&gt;&lt;year&gt;2014&lt;/year&gt;&lt;pub-dates&gt;&lt;date&gt;2014/10/15/&lt;/date&gt;&lt;/pub-dates&gt;&lt;/dates&gt;&lt;isbn&gt;0278-4343&lt;/isbn&gt;&lt;urls&gt;&lt;related-urls&gt;&lt;url&gt;http://www.sciencedirect.com/science/article/pii/S0278434313002628&lt;/url&gt;&lt;/related-urls&gt;&lt;/urls&gt;&lt;electronic-resource-num&gt;https://doi.org/10.1016/j.csr.2013.08.002&lt;/electronic-resource-num&gt;&lt;/record&gt;&lt;/Cite&gt;&lt;/EndNote&gt;</w:instrText>
      </w:r>
      <w:r w:rsidR="00615557" w:rsidRPr="00F15D89">
        <w:rPr>
          <w:rFonts w:asciiTheme="minorHAnsi" w:hAnsiTheme="minorHAnsi" w:cstheme="minorHAnsi"/>
          <w:lang w:val="en-AU"/>
        </w:rPr>
        <w:fldChar w:fldCharType="separate"/>
      </w:r>
      <w:r w:rsidR="000037BC" w:rsidRPr="00F15D89">
        <w:rPr>
          <w:rFonts w:asciiTheme="minorHAnsi" w:hAnsiTheme="minorHAnsi" w:cstheme="minorHAnsi"/>
          <w:noProof/>
          <w:lang w:val="en-AU"/>
        </w:rPr>
        <w:t>(Pereira Brandini et al. 2014)</w:t>
      </w:r>
      <w:r w:rsidR="00615557" w:rsidRPr="00F15D89">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Slightly to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6A4363" w:rsidRPr="00F15D89">
        <w:rPr>
          <w:rStyle w:val="captions"/>
          <w:rFonts w:asciiTheme="minorHAnsi" w:hAnsiTheme="minorHAnsi" w:cstheme="minorHAnsi"/>
          <w:lang w:val="en-AU"/>
        </w:rPr>
        <w:t xml:space="preserve">with larger zooplankton biomasses 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shelf</w:t>
      </w:r>
      <w:r w:rsidR="00DC7E4E" w:rsidRPr="00F15D89">
        <w:rPr>
          <w:rStyle w:val="captions"/>
          <w:rFonts w:asciiTheme="minorHAnsi" w:hAnsiTheme="minorHAnsi" w:cstheme="minorHAnsi"/>
          <w:lang w:val="en-AU"/>
        </w:rPr>
        <w:t>,</w:t>
      </w:r>
      <w:r w:rsidR="006A4363" w:rsidRPr="00F15D89">
        <w:rPr>
          <w:rStyle w:val="captions"/>
          <w:rFonts w:asciiTheme="minorHAnsi" w:hAnsiTheme="minorHAnsi" w:cstheme="minorHAnsi"/>
          <w:lang w:val="en-AU"/>
        </w:rPr>
        <w:t xml:space="preserve"> attributed to the Brazilian Current interacting with the topography, generating uplift and eddies which increased mixing over the continental shelf </w:t>
      </w:r>
      <w:r w:rsidR="006A4363" w:rsidRPr="00F15D89">
        <w:rPr>
          <w:rStyle w:val="captions"/>
          <w:rFonts w:asciiTheme="minorHAnsi" w:hAnsiTheme="minorHAnsi" w:cstheme="minorHAnsi"/>
          <w:lang w:val="en-AU"/>
        </w:rPr>
        <w:fldChar w:fldCharType="begin"/>
      </w:r>
      <w:r w:rsidR="000037BC"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6A4363" w:rsidRPr="00F15D89">
        <w:rPr>
          <w:rStyle w:val="captions"/>
          <w:rFonts w:asciiTheme="minorHAnsi" w:hAnsiTheme="minorHAnsi" w:cstheme="minorHAnsi"/>
          <w:lang w:val="en-AU"/>
        </w:rPr>
        <w:fldChar w:fldCharType="separate"/>
      </w:r>
      <w:r w:rsidR="000037BC" w:rsidRPr="00F15D89">
        <w:rPr>
          <w:rStyle w:val="captions"/>
          <w:rFonts w:asciiTheme="minorHAnsi" w:hAnsiTheme="minorHAnsi" w:cstheme="minorHAnsi"/>
          <w:noProof/>
          <w:lang w:val="en-AU"/>
        </w:rPr>
        <w:t>(Marcolin et al. 2013)</w:t>
      </w:r>
      <w:r w:rsidR="006A4363" w:rsidRPr="00F15D89">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is </w:t>
      </w:r>
      <w:r w:rsidR="004D38BA" w:rsidRPr="00F15D89">
        <w:rPr>
          <w:rStyle w:val="captions"/>
          <w:rFonts w:asciiTheme="minorHAnsi" w:hAnsiTheme="minorHAnsi" w:cstheme="minorHAnsi"/>
          <w:lang w:val="en-AU"/>
        </w:rPr>
        <w:t>like</w:t>
      </w:r>
      <w:r w:rsidR="00312ECF" w:rsidRPr="00F15D89">
        <w:rPr>
          <w:rStyle w:val="captions"/>
          <w:rFonts w:asciiTheme="minorHAnsi" w:hAnsiTheme="minorHAnsi" w:cstheme="minorHAnsi"/>
          <w:lang w:val="en-AU"/>
        </w:rPr>
        <w:t xml:space="preserve"> </w:t>
      </w:r>
      <w:r w:rsidR="006A4363" w:rsidRPr="00F15D89">
        <w:rPr>
          <w:rStyle w:val="captions"/>
          <w:rFonts w:asciiTheme="minorHAnsi" w:hAnsiTheme="minorHAnsi" w:cstheme="minorHAnsi"/>
          <w:lang w:val="en-AU"/>
        </w:rPr>
        <w:t>the EAC interacting with the topography in the current study</w:t>
      </w:r>
      <w:r w:rsidR="00312ECF" w:rsidRPr="00F15D89">
        <w:rPr>
          <w:rStyle w:val="captions"/>
          <w:rFonts w:asciiTheme="minorHAnsi" w:hAnsiTheme="minorHAnsi" w:cstheme="minorHAnsi"/>
          <w:lang w:val="en-AU"/>
        </w:rPr>
        <w:t xml:space="preserve"> generating current driven uplift of cooler water onto the continental shelf</w:t>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This consistent observation of high zooplankton biomass and steeper NBSS slopes inshore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lastRenderedPageBreak/>
        <w:t>highlights the broad importance of the continental shelf regions for productivity</w:t>
      </w:r>
      <w:r w:rsidR="00962664" w:rsidRPr="00F15D89">
        <w:rPr>
          <w:rStyle w:val="captions"/>
          <w:rFonts w:asciiTheme="minorHAnsi" w:hAnsiTheme="minorHAnsi" w:cstheme="minorHAnsi"/>
          <w:lang w:val="en-AU"/>
        </w:rPr>
        <w:t xml:space="preserve"> as these higher zooplankton biomasses likely form part of the important pelagic food webs which have been shown to support both reef ecosystems and the larger pelagic ecosystems often targeted by the fishing industry.</w:t>
      </w:r>
    </w:p>
    <w:p w14:paraId="531C4BF3" w14:textId="7ECB9813" w:rsidR="00637061" w:rsidRPr="00F15D89" w:rsidRDefault="00962664" w:rsidP="00FB0E7F">
      <w:pPr>
        <w:spacing w:line="36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t xml:space="preserve">Steeper NBSS slopes in </w:t>
      </w:r>
      <w:r w:rsidR="00D06637" w:rsidRPr="00F15D89">
        <w:rPr>
          <w:rStyle w:val="captions"/>
          <w:rFonts w:asciiTheme="minorHAnsi" w:hAnsiTheme="minorHAnsi" w:cstheme="minorHAnsi"/>
          <w:lang w:val="en-AU"/>
        </w:rPr>
        <w:t>in</w:t>
      </w:r>
      <w:r w:rsidRPr="00F15D89">
        <w:rPr>
          <w:rStyle w:val="captions"/>
          <w:rFonts w:asciiTheme="minorHAnsi" w:hAnsiTheme="minorHAnsi" w:cstheme="minorHAnsi"/>
          <w:lang w:val="en-AU"/>
        </w:rPr>
        <w:t xml:space="preserve">shore regions is another feature of zooplankton </w:t>
      </w:r>
      <w:proofErr w:type="gramStart"/>
      <w:r w:rsidRPr="00F15D89">
        <w:rPr>
          <w:rStyle w:val="captions"/>
          <w:rFonts w:asciiTheme="minorHAnsi" w:hAnsiTheme="minorHAnsi" w:cstheme="minorHAnsi"/>
          <w:lang w:val="en-AU"/>
        </w:rPr>
        <w:t>communities</w:t>
      </w:r>
      <w:proofErr w:type="gramEnd"/>
      <w:r w:rsidRPr="00F15D89">
        <w:rPr>
          <w:rStyle w:val="captions"/>
          <w:rFonts w:asciiTheme="minorHAnsi" w:hAnsiTheme="minorHAnsi" w:cstheme="minorHAnsi"/>
          <w:lang w:val="en-AU"/>
        </w:rPr>
        <w:t xml:space="preserve"> which </w:t>
      </w:r>
      <w:r w:rsidR="00C07196" w:rsidRPr="00F15D89">
        <w:rPr>
          <w:rStyle w:val="captions"/>
          <w:rFonts w:asciiTheme="minorHAnsi" w:hAnsiTheme="minorHAnsi" w:cstheme="minorHAnsi"/>
          <w:lang w:val="en-AU"/>
        </w:rPr>
        <w:t>has</w:t>
      </w:r>
      <w:r w:rsidRPr="00F15D89">
        <w:rPr>
          <w:rStyle w:val="captions"/>
          <w:rFonts w:asciiTheme="minorHAnsi" w:hAnsiTheme="minorHAnsi" w:cstheme="minorHAnsi"/>
          <w:lang w:val="en-AU"/>
        </w:rPr>
        <w:t xml:space="preserve"> been previously noted. In the Bay of Biscay, the steeper NBSS slope in inshore regions is a regular occurrence, particularly on the French continental shelf</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&lt;EndNote&gt;&lt;Cite&gt;&lt;Author&gt;Sourisseau&lt;/Author&gt;&lt;Year&gt;2006&lt;/Year&gt;&lt;RecNum&gt;292&lt;/RecNum&gt;&lt;DisplayText&gt;(Sourisseau and Carlotti 2006; Vandromme et al. 2014)&lt;/DisplayText&gt;&lt;record&gt;&lt;rec-number&gt;292&lt;/rec-number&gt;&lt;foreign-keys&gt;&lt;key app="EN" db-id="rdxddr0f3fperrezrxj5tr9952w22spd092z" timestamp="1581033032"&gt;292&lt;/key&gt;&lt;/foreign-keys&gt;&lt;ref-type name="Journal Article"&gt;17&lt;/ref-type&gt;&lt;contributors&gt;&lt;authors&gt;&lt;author&gt;Sourisseau, Marc&lt;/author&gt;&lt;author&gt;Carlotti, François&lt;/author&gt;&lt;/authors&gt;&lt;/contributors&gt;&lt;titles&gt;&lt;title&gt;Spatial distribution of zooplankton size spectra on the French continental shelf of the Bay of Biscay during spring 2000 and 2001&lt;/title&gt;&lt;secondary-title&gt;Journal of Geophysical Research: Oceans&lt;/secondary-title&gt;&lt;/titles&gt;&lt;periodical&gt;&lt;full-title&gt;Journal of Geophysical Research: Oceans&lt;/full-title&gt;&lt;/periodical&gt;&lt;volume&gt;111&lt;/volume&gt;&lt;number&gt;C5&lt;/number&gt;&lt;dates&gt;&lt;year&gt;2006&lt;/year&gt;&lt;/dates&gt;&lt;isbn&gt;0148-0227&lt;/isbn&gt;&lt;urls&gt;&lt;related-urls&gt;&lt;url&gt;https://agupubs.onlinelibrary.wiley.com/doi/abs/10.1029/2005JC003063&lt;/url&gt;&lt;/related-urls&gt;&lt;/urls&gt;&lt;electronic-resource-num&gt;10.1029/2005jc003063&lt;/electronic-resource-num&gt;&lt;/record&gt;&lt;/Cite&gt;&lt;Cite&gt;&lt;Author&gt;Vandromme&lt;/Author&gt;&lt;Year&gt;2014&lt;/Year&gt;&lt;RecNum&gt;293&lt;/RecNum&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(Sourisseau and Carlotti 2006; 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 The areas of steepest slopes have been linked to estuarine influences resulting in regions of increased nutrients which are exploited by planktonic communities in this region while the steep slopes slighter further offshore are observed to be more temporally consistent and potentially due to local circulation patterns and retention</w:t>
      </w:r>
      <w:r w:rsidR="00D06637" w:rsidRPr="00F15D89">
        <w:rPr>
          <w:rStyle w:val="captions"/>
          <w:rFonts w:asciiTheme="minorHAnsi" w:hAnsiTheme="minorHAnsi" w:cstheme="minorHAnsi"/>
          <w:lang w:val="en-AU"/>
        </w:rPr>
        <w:t xml:space="preserve"> </w:t>
      </w:r>
      <w:r w:rsidR="00D06637" w:rsidRPr="00F15D89">
        <w:rPr>
          <w:rStyle w:val="captions"/>
          <w:rFonts w:asciiTheme="minorHAnsi" w:hAnsiTheme="minorHAnsi" w:cstheme="minorHAnsi"/>
          <w:lang w:val="en-AU"/>
        </w:rPr>
        <w:fldChar w:fldCharType="begin"/>
      </w:r>
      <w:r w:rsidR="00D06637" w:rsidRPr="00F15D89">
        <w:rPr>
          <w:rStyle w:val="captions"/>
          <w:rFonts w:asciiTheme="minorHAnsi" w:hAnsiTheme="minorHAnsi" w:cstheme="minorHAnsi"/>
          <w:lang w:val="en-AU"/>
        </w:rPr>
        <w:instrText xml:space="preserve"> ADDIN EN.CITE &lt;EndNote&gt;&lt;Cite&gt;&lt;Author&gt;Vandromme&lt;/Author&gt;&lt;Year&gt;2014&lt;/Year&gt;&lt;RecNum&gt;293&lt;/RecNum&gt;&lt;DisplayText&gt;(Vandromme et al. 2014)&lt;/DisplayText&gt;&lt;record&gt;&lt;rec-number&gt;293&lt;/rec-number&gt;&lt;foreign-keys&gt;&lt;key app="EN" db-id="rdxddr0f3fperrezrxj5tr9952w22spd092z" timestamp="1581033201"&gt;293&lt;/key&gt;&lt;/foreign-keys&gt;&lt;ref-type name="Journal Article"&gt;17&lt;/ref-type&gt;&lt;contributors&gt;&lt;authors&gt;&lt;author&gt;Vandromme, P&lt;/author&gt;&lt;author&gt;Nogueira, E&lt;/author&gt;&lt;author&gt;Huret, M&lt;/author&gt;&lt;author&gt;Lopez-Urrutia, Á&lt;/author&gt;&lt;author&gt;González, G González-Nuevo&lt;/author&gt;&lt;author&gt;Sourisseau, M&lt;/author&gt;&lt;author&gt;Petitgas, P&lt;/author&gt;&lt;/authors&gt;&lt;/contributors&gt;&lt;titles&gt;&lt;title&gt;Springtime zooplankton size structure over the continental shelf of the Bay of Biscay&lt;/title&gt;&lt;secondary-title&gt;Ocean Science&lt;/secondary-title&gt;&lt;/titles&gt;&lt;periodical&gt;&lt;full-title&gt;Ocean Science&lt;/full-title&gt;&lt;/periodical&gt;&lt;pages&gt;821-835&lt;/pages&gt;&lt;volume&gt;10&lt;/volume&gt;&lt;dates&gt;&lt;year&gt;2014&lt;/year&gt;&lt;/dates&gt;&lt;urls&gt;&lt;/urls&gt;&lt;/record&gt;&lt;/Cite&gt;&lt;/EndNote&gt;</w:instrText>
      </w:r>
      <w:r w:rsidR="00D06637" w:rsidRPr="00F15D89">
        <w:rPr>
          <w:rStyle w:val="captions"/>
          <w:rFonts w:asciiTheme="minorHAnsi" w:hAnsiTheme="minorHAnsi" w:cstheme="minorHAnsi"/>
          <w:lang w:val="en-AU"/>
        </w:rPr>
        <w:fldChar w:fldCharType="separate"/>
      </w:r>
      <w:r w:rsidR="00D06637" w:rsidRPr="00F15D89">
        <w:rPr>
          <w:rStyle w:val="captions"/>
          <w:rFonts w:asciiTheme="minorHAnsi" w:hAnsiTheme="minorHAnsi" w:cstheme="minorHAnsi"/>
          <w:noProof/>
          <w:lang w:val="en-AU"/>
        </w:rPr>
        <w:t>(Vandromme et al. 2014)</w:t>
      </w:r>
      <w:r w:rsidR="00D06637" w:rsidRPr="00F15D89">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sidR="00D06637" w:rsidRPr="00F15D89">
        <w:rPr>
          <w:rStyle w:val="captions"/>
          <w:rFonts w:asciiTheme="minorHAnsi" w:hAnsiTheme="minorHAnsi" w:cstheme="minorHAnsi"/>
          <w:lang w:val="en-AU"/>
        </w:rPr>
        <w:t xml:space="preserve"> In the south-east Atlantic, continental shelf sites have been characterised by steeper, more productive NBSS slopes compared to oceanic slopes attributed to mixing on the continental shelf generated by the interaction between the topography of the Abrolhos Bank, the Brazilian Current and bottom intrusions (upwelling) of nutrient-rich South Atlantic Central Water </w:t>
      </w:r>
      <w:r w:rsidR="00FB0E7F" w:rsidRPr="00F15D89">
        <w:rPr>
          <w:rStyle w:val="captions"/>
          <w:rFonts w:asciiTheme="minorHAnsi" w:hAnsiTheme="minorHAnsi" w:cstheme="minorHAnsi"/>
          <w:lang w:val="en-AU"/>
        </w:rPr>
        <w:t xml:space="preserve">resulting in increased benthopelagic coupling on the continental shelf and different energy sources and food availability for lower trophic levels between communities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p>
    <w:p w14:paraId="24DE183D" w14:textId="5F5DECA7" w:rsidR="004D38BA" w:rsidRPr="00F15D89" w:rsidRDefault="00D06637" w:rsidP="00F34258">
      <w:pPr>
        <w:spacing w:line="36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sites have examined continental shelf zooplankton communities by depth </w:t>
      </w:r>
      <w:r w:rsidR="00FB0E7F" w:rsidRPr="00F15D89">
        <w:rPr>
          <w:rStyle w:val="captions"/>
          <w:rFonts w:asciiTheme="minorHAnsi" w:hAnsiTheme="minorHAnsi" w:cstheme="minorHAnsi"/>
          <w:lang w:val="en-AU"/>
        </w:rPr>
        <w:t>in the same detail as across the continental shelves</w:t>
      </w:r>
      <w:r w:rsidRPr="00F15D89">
        <w:rPr>
          <w:rStyle w:val="captions"/>
          <w:rFonts w:asciiTheme="minorHAnsi" w:hAnsiTheme="minorHAnsi" w:cstheme="minorHAnsi"/>
          <w:lang w:val="en-AU"/>
        </w:rPr>
        <w:t>, a number have made similar observations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 xml:space="preserve">was found above the pycnocline attributed to the increased chlorophyll in these waters </w:t>
      </w:r>
      <w:r w:rsidR="00FB0E7F" w:rsidRPr="00F15D89">
        <w:rPr>
          <w:rStyle w:val="captions"/>
          <w:rFonts w:asciiTheme="minorHAnsi" w:hAnsiTheme="minorHAnsi" w:cstheme="minorHAnsi"/>
          <w:lang w:val="en-AU"/>
        </w:rPr>
        <w:fldChar w:fldCharType="begin"/>
      </w:r>
      <w:r w:rsidR="00FB0E7F" w:rsidRPr="00F15D89">
        <w:rPr>
          <w:rStyle w:val="captions"/>
          <w:rFonts w:asciiTheme="minorHAnsi" w:hAnsiTheme="minorHAnsi" w:cstheme="minorHAnsi"/>
          <w:lang w:val="en-AU"/>
        </w:rPr>
        <w:instrText xml:space="preserve"> ADDIN EN.CITE &lt;EndNote&gt;&lt;Cite&gt;&lt;Author&gt;Marcolin&lt;/Author&gt;&lt;Year&gt;2013&lt;/Year&gt;&lt;RecNum&gt;301&lt;/RecNum&gt;&lt;DisplayText&gt;(Marcolin et al. 2013)&lt;/DisplayText&gt;&lt;record&gt;&lt;rec-number&gt;301&lt;/rec-number&gt;&lt;foreign-keys&gt;&lt;key app="EN" db-id="rdxddr0f3fperrezrxj5tr9952w22spd092z" timestamp="1581046885"&gt;301&lt;/key&gt;&lt;/foreign-keys&gt;&lt;ref-type name="Journal Article"&gt;17&lt;/ref-type&gt;&lt;contributors&gt;&lt;authors&gt;&lt;author&gt;Marcolin, Catarina da Rocha&lt;/author&gt;&lt;author&gt;Schultes, Sabine&lt;/author&gt;&lt;author&gt;Jackson, George A.&lt;/author&gt;&lt;author&gt;Lopes, Rubens M.&lt;/author&gt;&lt;/authors&gt;&lt;/contributors&gt;&lt;titles&gt;&lt;title&gt;Plankton and seston size spectra estimated by the LOPC and ZooScan in the Abrolhos Bank ecosystem (SE Atlantic)&lt;/title&gt;&lt;secondary-title&gt;Continental Shelf Research&lt;/secondary-title&gt;&lt;/titles&gt;&lt;periodical&gt;&lt;full-title&gt;Continental Shelf Research&lt;/full-title&gt;&lt;/periodical&gt;&lt;pages&gt;74-87&lt;/pages&gt;&lt;volume&gt;70&lt;/volume&gt;&lt;keywords&gt;&lt;keyword&gt;Mesozooplankton&lt;/keyword&gt;&lt;keyword&gt;Particles&lt;/keyword&gt;&lt;keyword&gt;Coral reefs&lt;/keyword&gt;&lt;keyword&gt;Vertical distribution&lt;/keyword&gt;&lt;keyword&gt;Spatial variation&lt;/keyword&gt;&lt;keyword&gt;NBSS&lt;/keyword&gt;&lt;/keywords&gt;&lt;dates&gt;&lt;year&gt;2013&lt;/year&gt;&lt;pub-dates&gt;&lt;date&gt;2013/11/01/&lt;/date&gt;&lt;/pub-dates&gt;&lt;/dates&gt;&lt;isbn&gt;0278-4343&lt;/isbn&gt;&lt;urls&gt;&lt;related-urls&gt;&lt;url&gt;http://www.sciencedirect.com/science/article/pii/S027843431300318X&lt;/url&gt;&lt;/related-urls&gt;&lt;/urls&gt;&lt;electronic-resource-num&gt;https://doi.org/10.1016/j.csr.2013.09.022&lt;/electronic-resource-num&gt;&lt;/record&gt;&lt;/Cite&gt;&lt;/EndNote&gt;</w:instrText>
      </w:r>
      <w:r w:rsidR="00FB0E7F" w:rsidRPr="00F15D89">
        <w:rPr>
          <w:rStyle w:val="captions"/>
          <w:rFonts w:asciiTheme="minorHAnsi" w:hAnsiTheme="minorHAnsi" w:cstheme="minorHAnsi"/>
          <w:lang w:val="en-AU"/>
        </w:rPr>
        <w:fldChar w:fldCharType="separate"/>
      </w:r>
      <w:r w:rsidR="00FB0E7F" w:rsidRPr="00F15D89">
        <w:rPr>
          <w:rStyle w:val="captions"/>
          <w:rFonts w:asciiTheme="minorHAnsi" w:hAnsiTheme="minorHAnsi" w:cstheme="minorHAnsi"/>
          <w:noProof/>
          <w:lang w:val="en-AU"/>
        </w:rPr>
        <w:t>(Marcolin et al. 2013)</w:t>
      </w:r>
      <w:r w:rsidR="00FB0E7F" w:rsidRPr="00F15D89">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15°C thermocline </w:t>
      </w:r>
      <w:r w:rsidR="00783F10" w:rsidRPr="00F15D89">
        <w:rPr>
          <w:rStyle w:val="captions"/>
          <w:rFonts w:asciiTheme="minorHAnsi" w:hAnsiTheme="minorHAnsi" w:cstheme="minorHAnsi"/>
          <w:lang w:val="en-AU"/>
        </w:rPr>
        <w:fldChar w:fldCharType="begin"/>
      </w:r>
      <w:r w:rsidR="00783F10" w:rsidRPr="00F15D89">
        <w:rPr>
          <w:rStyle w:val="captions"/>
          <w:rFonts w:asciiTheme="minorHAnsi" w:hAnsiTheme="minorHAnsi" w:cstheme="minorHAnsi"/>
          <w:lang w:val="en-AU"/>
        </w:rPr>
        <w:instrText xml:space="preserve"> ADDIN EN.CITE &lt;EndNote&gt;&lt;Cite&gt;&lt;Author&gt;Turner&lt;/Author&gt;&lt;Year&gt;1983&lt;/Year&gt;&lt;RecNum&gt;298&lt;/RecNum&gt;&lt;DisplayText&gt;(Turner and Dagg 1983)&lt;/DisplayText&gt;&lt;record&gt;&lt;rec-number&gt;298&lt;/rec-number&gt;&lt;foreign-keys&gt;&lt;key app="EN" db-id="rdxddr0f3fperrezrxj5tr9952w22spd092z" timestamp="1581041460"&gt;298&lt;/key&gt;&lt;/foreign-keys&gt;&lt;ref-type name="Journal Article"&gt;17&lt;/ref-type&gt;&lt;contributors&gt;&lt;authors&gt;&lt;author&gt;Turner, Jefferson T.&lt;/author&gt;&lt;author&gt;Dagg, Michael J.&lt;/author&gt;&lt;/authors&gt;&lt;/contributors&gt;&lt;titles&gt;&lt;title&gt;Vertical Distributions of Continental Shelf Zooplankton in Stratified and Isothermal Waters&lt;/title&gt;&lt;secondary-title&gt;Biological Oceanography&lt;/secondary-title&gt;&lt;/titles&gt;&lt;periodical&gt;&lt;full-title&gt;Biological Oceanography&lt;/full-title&gt;&lt;/periodical&gt;&lt;pages&gt;1-40&lt;/pages&gt;&lt;volume&gt;3&lt;/volume&gt;&lt;number&gt;1&lt;/number&gt;&lt;dates&gt;&lt;year&gt;1983&lt;/year&gt;&lt;pub-dates&gt;&lt;date&gt;1983/01/01&lt;/date&gt;&lt;/pub-dates&gt;&lt;/dates&gt;&lt;publisher&gt;Taylor &amp;amp; Francis&lt;/publisher&gt;&lt;isbn&gt;0196-5581&lt;/isbn&gt;&lt;urls&gt;&lt;related-urls&gt;&lt;url&gt;https://www.tandfonline.com/doi/abs/10.1080/01965581.1983.10749470&lt;/url&gt;&lt;/related-urls&gt;&lt;/urls&gt;&lt;electronic-resource-num&gt;10.1080/01965581.1983.10749470&lt;/electronic-resource-num&gt;&lt;/record&gt;&lt;/Cite&gt;&lt;/EndNote&gt;</w:instrText>
      </w:r>
      <w:r w:rsidR="00783F10" w:rsidRPr="00F15D89">
        <w:rPr>
          <w:rStyle w:val="captions"/>
          <w:rFonts w:asciiTheme="minorHAnsi" w:hAnsiTheme="minorHAnsi" w:cstheme="minorHAnsi"/>
          <w:lang w:val="en-AU"/>
        </w:rPr>
        <w:fldChar w:fldCharType="separate"/>
      </w:r>
      <w:r w:rsidR="00783F10" w:rsidRPr="00F15D89">
        <w:rPr>
          <w:rStyle w:val="captions"/>
          <w:rFonts w:asciiTheme="minorHAnsi" w:hAnsiTheme="minorHAnsi" w:cstheme="minorHAnsi"/>
          <w:noProof/>
          <w:lang w:val="en-AU"/>
        </w:rPr>
        <w:t>(Turner and Dagg 1983)</w:t>
      </w:r>
      <w:r w:rsidR="00783F10" w:rsidRPr="00F15D89">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 Focusing above the thermocline, abundance generally peaked at 20 – 30 m depth, which aligns with the current study.</w:t>
      </w:r>
    </w:p>
    <w:p w14:paraId="53EE4349" w14:textId="309912F8" w:rsidR="00F7620B" w:rsidRPr="00F15D89" w:rsidRDefault="00F7620B" w:rsidP="00C07196">
      <w:pPr>
        <w:spacing w:line="36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If the current study is viewed in conjunction with previous studies of zooplankton communities across continental shelves, a consistent broad pattern emerges</w:t>
      </w:r>
      <w:r w:rsidR="00C07196">
        <w:rPr>
          <w:rFonts w:asciiTheme="minorHAnsi" w:hAnsiTheme="minorHAnsi" w:cstheme="minorHAnsi"/>
          <w:szCs w:val="24"/>
          <w:lang w:val="en-AU"/>
        </w:rPr>
        <w:t xml:space="preserve"> (Figure 9)</w:t>
      </w:r>
      <w:r w:rsidRPr="00F15D89">
        <w:rPr>
          <w:rFonts w:asciiTheme="minorHAnsi" w:hAnsiTheme="minorHAnsi" w:cstheme="minorHAnsi"/>
          <w:szCs w:val="24"/>
          <w:lang w:val="en-AU"/>
        </w:rPr>
        <w:t xml:space="preserve">. In regions where there is interaction of currents or other upwelling promoting mechanisms, there </w:t>
      </w:r>
      <w:r w:rsidRPr="00F15D89">
        <w:rPr>
          <w:rFonts w:asciiTheme="minorHAnsi" w:hAnsiTheme="minorHAnsi" w:cstheme="minorHAnsi"/>
          <w:szCs w:val="24"/>
          <w:lang w:val="en-AU"/>
        </w:rPr>
        <w:lastRenderedPageBreak/>
        <w:t>is higher zooplankton biomass inshore compared to off the continental shelf. This higher inshore biomass is driven by larger numbers of smaller zooplankton. Combining the higher biomass and smaller geometric mean sizes of particles in the inshore region there is a gradient from steeper NBSS slopes to shallower slopes with distance offshore.</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p>
    <w:p w14:paraId="0C12405D" w14:textId="77777777" w:rsidR="007D2CB5" w:rsidRPr="00F15D89" w:rsidRDefault="007D2CB5" w:rsidP="00F7620B">
      <w:pPr>
        <w:spacing w:line="360" w:lineRule="auto"/>
        <w:rPr>
          <w:rFonts w:asciiTheme="minorHAnsi" w:hAnsiTheme="minorHAnsi" w:cstheme="minorHAnsi"/>
          <w:b/>
          <w:bCs/>
          <w:szCs w:val="24"/>
          <w:lang w:val="en-AU"/>
        </w:rPr>
      </w:pPr>
    </w:p>
    <w:p w14:paraId="614D2AC0" w14:textId="686DE0B0" w:rsidR="008150A7" w:rsidRPr="00F15D89" w:rsidRDefault="008150A7" w:rsidP="00F34258">
      <w:pPr>
        <w:spacing w:line="360" w:lineRule="auto"/>
        <w:rPr>
          <w:rFonts w:asciiTheme="minorHAnsi" w:hAnsiTheme="minorHAnsi" w:cstheme="minorHAnsi"/>
          <w:b/>
          <w:bCs/>
          <w:szCs w:val="24"/>
          <w:lang w:val="en-AU"/>
        </w:rPr>
      </w:pPr>
    </w:p>
    <w:p w14:paraId="5A51B114" w14:textId="39E7FFFB" w:rsidR="008150A7" w:rsidRPr="0070771F" w:rsidRDefault="00C07196" w:rsidP="00F34258">
      <w:pPr>
        <w:spacing w:line="360" w:lineRule="auto"/>
        <w:rPr>
          <w:rFonts w:asciiTheme="minorHAnsi" w:hAnsiTheme="minorHAnsi" w:cstheme="minorHAnsi"/>
          <w:b/>
          <w:bCs/>
          <w:color w:val="FF0000"/>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3 </w:t>
      </w:r>
      <w:r w:rsidR="008150A7" w:rsidRPr="00C07196">
        <w:rPr>
          <w:rFonts w:asciiTheme="minorHAnsi" w:hAnsiTheme="minorHAnsi" w:cstheme="minorHAnsi"/>
          <w:i/>
          <w:iCs/>
          <w:szCs w:val="24"/>
          <w:lang w:val="en-AU"/>
        </w:rPr>
        <w:t>Implication for the future</w:t>
      </w:r>
      <w:r w:rsidR="0070771F" w:rsidRPr="00C07196">
        <w:rPr>
          <w:rFonts w:asciiTheme="minorHAnsi" w:hAnsiTheme="minorHAnsi" w:cstheme="minorHAnsi"/>
          <w:i/>
          <w:iCs/>
          <w:szCs w:val="24"/>
          <w:lang w:val="en-AU"/>
        </w:rPr>
        <w:t xml:space="preserve"> </w:t>
      </w:r>
      <w:r w:rsidR="0070771F">
        <w:rPr>
          <w:rFonts w:asciiTheme="minorHAnsi" w:hAnsiTheme="minorHAnsi" w:cstheme="minorHAnsi"/>
          <w:b/>
          <w:bCs/>
          <w:szCs w:val="24"/>
          <w:lang w:val="en-AU"/>
        </w:rPr>
        <w:t>(</w:t>
      </w:r>
      <w:r w:rsidR="0070771F">
        <w:rPr>
          <w:rFonts w:asciiTheme="minorHAnsi" w:hAnsiTheme="minorHAnsi" w:cstheme="minorHAnsi"/>
          <w:b/>
          <w:bCs/>
          <w:color w:val="FF0000"/>
          <w:szCs w:val="24"/>
          <w:lang w:val="en-AU"/>
        </w:rPr>
        <w:t>DO I NEED THIS SECTION?)</w:t>
      </w:r>
    </w:p>
    <w:p w14:paraId="29C3C391" w14:textId="23E646AF" w:rsidR="00FB62DE" w:rsidRPr="00F15D89" w:rsidRDefault="0070771F" w:rsidP="00F34258">
      <w:pPr>
        <w:spacing w:line="360" w:lineRule="auto"/>
        <w:rPr>
          <w:rFonts w:asciiTheme="minorHAnsi" w:hAnsiTheme="minorHAnsi" w:cstheme="minorHAnsi"/>
          <w:szCs w:val="24"/>
          <w:lang w:val="en-AU"/>
        </w:rPr>
      </w:pPr>
      <w:r>
        <w:rPr>
          <w:rFonts w:asciiTheme="minorHAnsi" w:hAnsiTheme="minorHAnsi" w:cstheme="minorHAnsi"/>
          <w:szCs w:val="24"/>
          <w:lang w:val="en-AU"/>
        </w:rPr>
        <w:t xml:space="preserve">Globally many boundary currents are strengthening.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&lt;EndNote&gt;&lt;Cite&gt;&lt;Author&gt;Sun&lt;/Author&gt;&lt;Year&gt;2012&lt;/Year&gt;&lt;RecNum&gt;490&lt;/RecNum&gt;&lt;DisplayText&gt;(Sun et al. 2012)&lt;/DisplayText&gt;&lt;record&gt;&lt;rec-number&gt;490&lt;/rec-number&gt;&lt;foreign-keys&gt;&lt;key app="EN" db-id="tpvtxxttc2dzapezfe4xfz5nxr9at0sv9zrz" timestamp="1560836207"&gt;490&lt;/key&gt;&lt;/foreign-keys&gt;&lt;ref-type name="Journal Article"&gt;17&lt;/ref-type&gt;&lt;contributors&gt;&lt;authors&gt;&lt;author&gt;Chaojiao Sun&lt;/author&gt;&lt;author&gt;Ming Feng&lt;/author&gt;&lt;author&gt;Richard J. Matear&lt;/author&gt;&lt;author&gt;Matthew A. Chamberlain&lt;/author&gt;&lt;author&gt;Peter Craig&lt;/author&gt;&lt;author&gt;Ken R. Ridgway&lt;/author&gt;&lt;author&gt;Andreas Schiller&lt;/author&gt;&lt;/authors&gt;&lt;/contributors&gt;&lt;titles&gt;&lt;title&gt;Marine Downscaling of a Future Climate Scenario for Australian Boundary Currents&lt;/title&gt;&lt;secondary-title&gt;Journal of Climate&lt;/secondary-title&gt;&lt;/titles&gt;&lt;periodical&gt;&lt;full-title&gt;Journal of Climate&lt;/full-title&gt;&lt;abbr-1&gt;J. Clim.&lt;/abbr-1&gt;&lt;abbr-2&gt;J Clim&lt;/abbr-2&gt;&lt;/periodical&gt;&lt;pages&gt;2947-2962&lt;/pages&gt;&lt;volume&gt;25&lt;/volume&gt;&lt;number&gt;8&lt;/number&gt;&lt;keywords&gt;&lt;keyword&gt;Boundary currents,Ocean circulation,Climate prediction,Ocean models,Climate variability,Oceanic variability,Trends,Regional effects&lt;/keyword&gt;&lt;/keywords&gt;&lt;dates&gt;&lt;year&gt;2012&lt;/year&gt;&lt;/dates&gt;&lt;urls&gt;&lt;related-urls&gt;&lt;url&gt;https://journals.ametsoc.org/doi/abs/10.1175/JCLI-D-11-00159.1&lt;/url&gt;&lt;/related-urls&gt;&lt;/urls&gt;&lt;electronic-resource-num&gt;10.1175/jcli-d-11-00159.1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(Sun et al. 2012)</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FB62DE"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&lt;EndNote&gt;&lt;Cite&gt;&lt;Author&gt;Cetina-Heredia&lt;/Author&gt;&lt;Year&gt;2014&lt;/Year&gt;&lt;RecNum&gt;297&lt;/RecNum&gt;&lt;DisplayText&gt;(Cetina-Heredia et al. 2014)&lt;/DisplayText&gt;&lt;record&gt;&lt;rec-number&gt;297&lt;/rec-number&gt;&lt;foreign-keys&gt;&lt;key app="EN" db-id="rdxddr0f3fperrezrxj5tr9952w22spd092z" timestamp="1581036745"&gt;297&lt;/key&gt;&lt;/foreign-keys&gt;&lt;ref-type name="Journal Article"&gt;17&lt;/ref-type&gt;&lt;contributors&gt;&lt;authors&gt;&lt;author&gt;Cetina-Heredia, P.&lt;/author&gt;&lt;author&gt;Roughan, M.&lt;/author&gt;&lt;author&gt;van Sebille, E.&lt;/author&gt;&lt;author&gt;Coleman, M. A.&lt;/author&gt;&lt;/authors&gt;&lt;/contributors&gt;&lt;titles&gt;&lt;title&gt;Long-term trends in the East Australian Current separation latitude and eddy driven transport&lt;/title&gt;&lt;secondary-title&gt;Journal of Geophysical Research: Oceans&lt;/secondary-title&gt;&lt;/titles&gt;&lt;periodical&gt;&lt;full-title&gt;Journal of Geophysical Research: Oceans&lt;/full-title&gt;&lt;/periodical&gt;&lt;pages&gt;4351-4366&lt;/pages&gt;&lt;volume&gt;119&lt;/volume&gt;&lt;number&gt;7&lt;/number&gt;&lt;dates&gt;&lt;year&gt;2014&lt;/year&gt;&lt;/dates&gt;&lt;isbn&gt;2169-9275&lt;/isbn&gt;&lt;urls&gt;&lt;related-urls&gt;&lt;url&gt;https://agupubs.onlinelibrary.wiley.com/doi/abs/10.1002/2014JC010071&lt;/url&gt;&lt;/related-urls&gt;&lt;/urls&gt;&lt;electronic-resource-num&gt;10.1002/2014jc010071&lt;/electronic-resource-num&gt;&lt;/record&gt;&lt;/Cite&gt;&lt;/EndNote&gt;</w:instrText>
      </w:r>
      <w:r w:rsidR="00FB62DE"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(Cetina-Heredia et al. 2014)</w:t>
      </w:r>
      <w:r w:rsidR="00FB62DE" w:rsidRPr="00F15D89">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0B035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&lt;EndNote&gt;&lt;Cite&gt;&lt;Author&gt;Roughan&lt;/Author&gt;&lt;Year&gt;2002&lt;/Year&gt;&lt;RecNum&gt;162&lt;/RecNum&gt;&lt;DisplayText&gt;(Roughan and Middleton 2002)&lt;/DisplayText&gt;&lt;record&gt;&lt;rec-number&gt;162&lt;/rec-number&gt;&lt;foreign-keys&gt;&lt;key app="EN" db-id="rdxddr0f3fperrezrxj5tr9952w22spd092z" timestamp="1542321517"&gt;162&lt;/key&gt;&lt;/foreign-keys&gt;&lt;ref-type name="Journal Article"&gt;17&lt;/ref-type&gt;&lt;contributors&gt;&lt;authors&gt;&lt;author&gt;Roughan, M.&lt;/author&gt;&lt;author&gt;Middleton, J. H.&lt;/author&gt;&lt;/authors&gt;&lt;/contributors&gt;&lt;auth-address&gt;Univ New S Wales, Sch Math, Sydney, NSW 2052, Australia.&amp;#xD;Roughan, M (reprint author), Univ Calif San Diego, Scripps Inst Oceanog, 9500 Gilman Dr, La Jolla, CA 92093 USA.&lt;/auth-address&gt;&lt;titles&gt;&lt;title&gt;A comparison of observed upwelling mechanisms off the east coast of Australia&lt;/title&gt;&lt;secondary-title&gt;Continental Shelf Research&lt;/secondary-title&gt;&lt;alt-title&gt;Cont. Shelf Res.&lt;/alt-title&gt;&lt;/titles&gt;&lt;periodical&gt;&lt;full-title&gt;Continental Shelf Research&lt;/full-title&gt;&lt;/periodical&gt;&lt;pages&gt;2551-2572&lt;/pages&gt;&lt;volume&gt;22&lt;/volume&gt;&lt;number&gt;17&lt;/number&gt;&lt;keywords&gt;&lt;keyword&gt;coastal upwelling&lt;/keyword&gt;&lt;keyword&gt;East Australian Current&lt;/keyword&gt;&lt;keyword&gt;Smoky Cape&lt;/keyword&gt;&lt;keyword&gt;hydrographic&lt;/keyword&gt;&lt;keyword&gt;survey&lt;/keyword&gt;&lt;keyword&gt;20-40 degrees S 150-155 degrees E&lt;/keyword&gt;&lt;keyword&gt;nutrient enrichment&lt;/keyword&gt;&lt;keyword&gt;waters&lt;/keyword&gt;&lt;keyword&gt;shelf&lt;/keyword&gt;&lt;keyword&gt;Oceanography&lt;/keyword&gt;&lt;/keywords&gt;&lt;dates&gt;&lt;year&gt;2002&lt;/year&gt;&lt;pub-dates&gt;&lt;date&gt;Nov&lt;/date&gt;&lt;/pub-dates&gt;&lt;/dates&gt;&lt;isbn&gt;0278-4343&lt;/isbn&gt;&lt;accession-num&gt;WOS:000179541000008&lt;/accession-num&gt;&lt;work-type&gt;Article&lt;/work-type&gt;&lt;urls&gt;&lt;related-urls&gt;&lt;url&gt;&lt;style face="underline" font="default" size="100%"&gt;&amp;lt;Go to ISI&amp;gt;://WOS:000179541000008&lt;/style&gt;&lt;/url&gt;&lt;/related-urls&gt;&lt;/urls&gt;&lt;custom7&gt;Pii s0278-4343(02)00101-2&lt;/custom7&gt;&lt;electronic-resource-num&gt;10.1016/s0278-4343(02)00101-2&lt;/electronic-resource-num&gt;&lt;research-notes&gt;ISW&amp;#xD;upwelling&amp;#xD;enrichment&lt;/research-notes&gt;&lt;language&gt;English&lt;/language&gt;&lt;/record&gt;&lt;/Cite&gt;&lt;/EndNote&gt;</w:instrText>
      </w:r>
      <w:r w:rsidR="000B035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(Roughan and Middleton 2002)</w:t>
      </w:r>
      <w:r w:rsidR="000B035A" w:rsidRPr="00F15D89">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With the EAC pushing further south before it separates from the coast, it may generate increased uplift in regions which currently have low levels of current driven uplift.</w:t>
      </w:r>
      <w:r w:rsidR="00C809B9" w:rsidRPr="00F15D89">
        <w:rPr>
          <w:rFonts w:asciiTheme="minorHAnsi" w:hAnsiTheme="minorHAnsi" w:cstheme="minorHAnsi"/>
          <w:szCs w:val="24"/>
          <w:lang w:val="en-AU"/>
        </w:rPr>
        <w:t xml:space="preserve"> On the other hand, 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8A542F" w:rsidRPr="00F15D89">
        <w:rPr>
          <w:rFonts w:asciiTheme="minorHAnsi" w:hAnsiTheme="minorHAnsi" w:cstheme="minorHAnsi"/>
          <w:szCs w:val="24"/>
          <w:lang w:val="en-AU"/>
        </w:rPr>
        <w:t>, forcing some species to shift southward as they reach thermal limits</w:t>
      </w:r>
      <w:r w:rsidR="004B4D38" w:rsidRPr="00F15D89">
        <w:rPr>
          <w:rFonts w:asciiTheme="minorHAnsi" w:hAnsiTheme="minorHAnsi" w:cstheme="minorHAnsi"/>
          <w:szCs w:val="24"/>
          <w:lang w:val="en-AU"/>
        </w:rPr>
        <w:t xml:space="preserve"> or change their reproductive patterns</w:t>
      </w:r>
      <w:r w:rsidR="0058280A"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fldChar w:fldCharType="begin"/>
      </w:r>
      <w:r w:rsidR="000037BC" w:rsidRPr="00F15D89">
        <w:rPr>
          <w:rFonts w:asciiTheme="minorHAnsi" w:hAnsiTheme="minorHAnsi" w:cstheme="minorHAnsi"/>
          <w:szCs w:val="24"/>
          <w:lang w:val="en-AU"/>
        </w:rPr>
        <w:instrText xml:space="preserve"> ADDIN EN.CITE &lt;EndNote&gt;&lt;Cite&gt;&lt;Author&gt;Kelly&lt;/Author&gt;&lt;Year&gt;2016&lt;/Year&gt;&lt;RecNum&gt;312&lt;/RecNum&gt;&lt;DisplayText&gt;(Kelly et al. 2016)&lt;/DisplayText&gt;&lt;record&gt;&lt;rec-number&gt;312&lt;/rec-number&gt;&lt;foreign-keys&gt;&lt;key app="EN" db-id="rdxddr0f3fperrezrxj5tr9952w22spd092z" timestamp="1582599639"&gt;312&lt;/key&gt;&lt;/foreign-keys&gt;&lt;ref-type name="Journal Article"&gt;17&lt;/ref-type&gt;&lt;contributors&gt;&lt;authors&gt;&lt;author&gt;Kelly, Paige&lt;/author&gt;&lt;author&gt;Clementson, Lesley&lt;/author&gt;&lt;author&gt;Davies, Claire&lt;/author&gt;&lt;author&gt;Corney, Stuart&lt;/author&gt;&lt;author&gt;Swadling, Kerrie&lt;/author&gt;&lt;/authors&gt;&lt;/contributors&gt;&lt;titles&gt;&lt;title&gt;Zooplankton responses to increasing sea surface temperatures in the southeastern Australia global marine hotspot&lt;/title&gt;&lt;secondary-title&gt;Estuarine, Coastal and Shelf Science&lt;/secondary-title&gt;&lt;/titles&gt;&lt;periodical&gt;&lt;full-title&gt;Estuarine, Coastal and Shelf Science&lt;/full-title&gt;&lt;/periodical&gt;&lt;pages&gt;242-257&lt;/pages&gt;&lt;volume&gt;180&lt;/volume&gt;&lt;keywords&gt;&lt;keyword&gt;Climatic change&lt;/keyword&gt;&lt;keyword&gt;East Australian Current&lt;/keyword&gt;&lt;keyword&gt;Zooplankton&lt;/keyword&gt;&lt;keyword&gt;Coastal zones&lt;/keyword&gt;&lt;keyword&gt;Coastal fisheries&lt;/keyword&gt;&lt;keyword&gt;Regime shift&lt;/keyword&gt;&lt;keyword&gt;Southeastern Australia&lt;/keyword&gt;&lt;keyword&gt;Maria Island&lt;/keyword&gt;&lt;/keywords&gt;&lt;dates&gt;&lt;year&gt;2016&lt;/year&gt;&lt;pub-dates&gt;&lt;date&gt;2016/10/05/&lt;/date&gt;&lt;/pub-dates&gt;&lt;/dates&gt;&lt;isbn&gt;0272-7714&lt;/isbn&gt;&lt;urls&gt;&lt;related-urls&gt;&lt;url&gt;http://www.sciencedirect.com/science/article/pii/S0272771416302487&lt;/url&gt;&lt;/related-urls&gt;&lt;/urls&gt;&lt;electronic-resource-num&gt;https://doi.org/10.1016/j.ecss.2016.07.019&lt;/electronic-resource-num&gt;&lt;/record&gt;&lt;/Cite&gt;&lt;/EndNote&gt;</w:instrText>
      </w:r>
      <w:r w:rsidR="0058280A"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(Kelly et al. 2016)</w:t>
      </w:r>
      <w:r w:rsidR="0058280A" w:rsidRPr="00F15D89">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4B4D38" w:rsidRPr="00F15D89">
        <w:rPr>
          <w:rFonts w:asciiTheme="minorHAnsi" w:hAnsiTheme="minorHAnsi" w:cstheme="minorHAnsi"/>
          <w:szCs w:val="24"/>
          <w:lang w:val="en-AU"/>
        </w:rPr>
        <w:t xml:space="preserve"> These changes may have significant effects on the overall distribution of zooplankton biomass, size structure and community composition on continental shelves as zooplankton are impacted across the globe in similar ways </w:t>
      </w:r>
      <w:r w:rsidR="004B4D38"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 </w:instrText>
      </w:r>
      <w:r w:rsidR="000037BC" w:rsidRPr="00F15D89">
        <w:rPr>
          <w:rFonts w:asciiTheme="minorHAnsi" w:hAnsiTheme="minorHAnsi" w:cstheme="minorHAnsi"/>
          <w:szCs w:val="24"/>
          <w:lang w:val="en-AU"/>
        </w:rPr>
        <w:fldChar w:fldCharType="begin">
          <w:fldData xml:space="preserve">PEVuZE5vdGU+PENpdGU+PEF1dGhvcj5SaWNoYXJkc29uPC9BdXRob3I+PFllYXI+MjAwODwvWWVh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=
</w:fldData>
        </w:fldChar>
      </w:r>
      <w:r w:rsidR="000037BC" w:rsidRPr="00F15D89">
        <w:rPr>
          <w:rFonts w:asciiTheme="minorHAnsi" w:hAnsiTheme="minorHAnsi" w:cstheme="minorHAnsi"/>
          <w:szCs w:val="24"/>
          <w:lang w:val="en-AU"/>
        </w:rPr>
        <w:instrText xml:space="preserve"> ADDIN EN.CITE.DATA </w:instrText>
      </w:r>
      <w:r w:rsidR="000037BC" w:rsidRPr="00F15D89">
        <w:rPr>
          <w:rFonts w:asciiTheme="minorHAnsi" w:hAnsiTheme="minorHAnsi" w:cstheme="minorHAnsi"/>
          <w:szCs w:val="24"/>
          <w:lang w:val="en-AU"/>
        </w:rPr>
      </w:r>
      <w:r w:rsidR="000037BC"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r>
      <w:r w:rsidR="004B4D38" w:rsidRPr="00F15D89">
        <w:rPr>
          <w:rFonts w:asciiTheme="minorHAnsi" w:hAnsiTheme="minorHAnsi" w:cstheme="minorHAnsi"/>
          <w:szCs w:val="24"/>
          <w:lang w:val="en-AU"/>
        </w:rPr>
        <w:fldChar w:fldCharType="separate"/>
      </w:r>
      <w:r w:rsidR="000037BC" w:rsidRPr="00F15D89">
        <w:rPr>
          <w:rFonts w:asciiTheme="minorHAnsi" w:hAnsiTheme="minorHAnsi" w:cstheme="minorHAnsi"/>
          <w:noProof/>
          <w:szCs w:val="24"/>
          <w:lang w:val="en-AU"/>
        </w:rPr>
        <w:t>(Richardson 2008)</w:t>
      </w:r>
      <w:r w:rsidR="004B4D38" w:rsidRPr="00F15D89">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6C518DFA" w14:textId="0FC0B08D" w:rsidR="002B66D7" w:rsidRPr="00F15D89" w:rsidRDefault="002B66D7" w:rsidP="00F34258">
      <w:pPr>
        <w:spacing w:line="360" w:lineRule="auto"/>
        <w:rPr>
          <w:rFonts w:asciiTheme="minorHAnsi" w:hAnsiTheme="minorHAnsi" w:cstheme="minorHAnsi"/>
          <w:szCs w:val="24"/>
          <w:lang w:val="en-AU"/>
        </w:rPr>
      </w:pPr>
    </w:p>
    <w:p w14:paraId="101F4A64" w14:textId="7677AC61" w:rsidR="002B6748" w:rsidRPr="00C07196" w:rsidRDefault="00C07196" w:rsidP="00F34258">
      <w:pPr>
        <w:spacing w:line="360" w:lineRule="auto"/>
        <w:rPr>
          <w:rFonts w:asciiTheme="minorHAnsi" w:hAnsiTheme="minorHAnsi" w:cstheme="minorHAnsi"/>
          <w:i/>
          <w:iCs/>
          <w:szCs w:val="24"/>
          <w:lang w:val="en-AU"/>
        </w:rPr>
      </w:pPr>
      <w:r>
        <w:rPr>
          <w:rFonts w:asciiTheme="minorHAnsi" w:hAnsiTheme="minorHAnsi" w:cstheme="minorHAnsi"/>
          <w:i/>
          <w:iCs/>
          <w:szCs w:val="24"/>
          <w:lang w:val="en-AU"/>
        </w:rPr>
        <w:t>4</w:t>
      </w:r>
      <w:r w:rsidRPr="00C07196">
        <w:rPr>
          <w:rFonts w:asciiTheme="minorHAnsi" w:hAnsiTheme="minorHAnsi" w:cstheme="minorHAnsi"/>
          <w:i/>
          <w:iCs/>
          <w:szCs w:val="24"/>
          <w:lang w:val="en-AU"/>
        </w:rPr>
        <w:t xml:space="preserve">.4 </w:t>
      </w:r>
      <w:r w:rsidR="002B6748" w:rsidRPr="00C07196">
        <w:rPr>
          <w:rFonts w:asciiTheme="minorHAnsi" w:hAnsiTheme="minorHAnsi" w:cstheme="minorHAnsi"/>
          <w:i/>
          <w:iCs/>
          <w:szCs w:val="24"/>
          <w:lang w:val="en-AU"/>
        </w:rPr>
        <w:t>Limitations</w:t>
      </w:r>
    </w:p>
    <w:p w14:paraId="276972BC" w14:textId="53EFAEB3" w:rsidR="008E52C9" w:rsidRPr="00F15D89" w:rsidRDefault="008776C9" w:rsidP="0070771F">
      <w:pPr>
        <w:spacing w:line="360" w:lineRule="auto"/>
        <w:rPr>
          <w:rFonts w:asciiTheme="minorHAnsi" w:hAnsiTheme="minorHAnsi" w:cstheme="minorHAnsi"/>
          <w:b/>
          <w:bCs/>
          <w:lang w:val="en-AU"/>
        </w:rPr>
      </w:pPr>
      <w:r w:rsidRPr="00F15D89">
        <w:rPr>
          <w:rFonts w:asciiTheme="minorHAnsi" w:hAnsiTheme="minorHAnsi" w:cstheme="minorHAnsi"/>
          <w:szCs w:val="24"/>
          <w:lang w:val="en-AU"/>
        </w:rPr>
        <w:t>T</w:t>
      </w:r>
      <w:r w:rsidR="00F23CE2" w:rsidRPr="00F15D89">
        <w:rPr>
          <w:rFonts w:asciiTheme="minorHAnsi" w:hAnsiTheme="minorHAnsi" w:cstheme="minorHAnsi"/>
          <w:szCs w:val="24"/>
          <w:lang w:val="en-AU"/>
        </w:rPr>
        <w:t xml:space="preserve">his study was based upon a single voyage which completed targeted cross-shelf transects to investigate the zooplankton communities in upwelling </w:t>
      </w:r>
      <w:r w:rsidR="0070771F" w:rsidRPr="00F15D89">
        <w:rPr>
          <w:rFonts w:asciiTheme="minorHAnsi" w:hAnsiTheme="minorHAnsi" w:cstheme="minorHAnsi"/>
          <w:szCs w:val="24"/>
          <w:lang w:val="en-AU"/>
        </w:rPr>
        <w:t>favourable</w:t>
      </w:r>
      <w:r w:rsidR="00F23CE2" w:rsidRPr="00F15D89">
        <w:rPr>
          <w:rFonts w:asciiTheme="minorHAnsi" w:hAnsiTheme="minorHAnsi" w:cstheme="minorHAnsi"/>
          <w:szCs w:val="24"/>
          <w:lang w:val="en-AU"/>
        </w:rPr>
        <w:t xml:space="preserve"> regions. This means that the distributions observed in these transects represent a snapshot and it is possible that</w:t>
      </w:r>
      <w:r w:rsidR="0070771F">
        <w:rPr>
          <w:rFonts w:asciiTheme="minorHAnsi" w:hAnsiTheme="minorHAnsi" w:cstheme="minorHAnsi"/>
          <w:szCs w:val="24"/>
          <w:lang w:val="en-AU"/>
        </w:rPr>
        <w:t xml:space="preserve"> at other times of the year</w:t>
      </w:r>
      <w:r w:rsidR="00F23CE2" w:rsidRPr="00F15D89">
        <w:rPr>
          <w:rFonts w:asciiTheme="minorHAnsi" w:hAnsiTheme="minorHAnsi" w:cstheme="minorHAnsi"/>
          <w:szCs w:val="24"/>
          <w:lang w:val="en-AU"/>
        </w:rPr>
        <w:t xml:space="preserve"> the patterns seen may vary from what we </w:t>
      </w:r>
      <w:r w:rsidR="00F23CE2" w:rsidRPr="0070771F">
        <w:rPr>
          <w:rFonts w:asciiTheme="minorHAnsi" w:hAnsiTheme="minorHAnsi" w:cstheme="minorHAnsi"/>
          <w:szCs w:val="24"/>
          <w:lang w:val="en-AU"/>
        </w:rPr>
        <w:t>observed</w:t>
      </w:r>
      <w:r w:rsidRPr="0070771F">
        <w:rPr>
          <w:rFonts w:asciiTheme="minorHAnsi" w:hAnsiTheme="minorHAnsi" w:cstheme="minorHAnsi"/>
          <w:szCs w:val="24"/>
          <w:lang w:val="en-AU"/>
        </w:rPr>
        <w:t>.</w:t>
      </w:r>
      <w:r w:rsidR="0070771F" w:rsidRPr="0070771F">
        <w:rPr>
          <w:rFonts w:asciiTheme="minorHAnsi" w:hAnsiTheme="minorHAnsi" w:cstheme="minorHAnsi"/>
          <w:szCs w:val="24"/>
          <w:lang w:val="en-AU"/>
        </w:rPr>
        <w:t xml:space="preserve"> O</w:t>
      </w:r>
      <w:r w:rsidR="00F23CE2" w:rsidRPr="0070771F">
        <w:rPr>
          <w:rFonts w:asciiTheme="minorHAnsi" w:hAnsiTheme="minorHAnsi" w:cstheme="minorHAnsi"/>
          <w:szCs w:val="24"/>
          <w:lang w:val="en-AU"/>
        </w:rPr>
        <w:t xml:space="preserve">ur analysis of </w:t>
      </w:r>
      <w:r w:rsidR="0070771F" w:rsidRPr="0070771F">
        <w:rPr>
          <w:rFonts w:asciiTheme="minorHAnsi" w:hAnsiTheme="minorHAnsi" w:cstheme="minorHAnsi"/>
          <w:szCs w:val="24"/>
          <w:lang w:val="en-AU"/>
        </w:rPr>
        <w:t>seasonal influence by the EAC showed that while we sampled during the peak season of EAC flow, the alongshore velocities observed in our study are reflective of a large portion of the year</w:t>
      </w:r>
      <w:r w:rsidR="00F23CE2" w:rsidRPr="0070771F">
        <w:rPr>
          <w:rFonts w:asciiTheme="minorHAnsi" w:hAnsiTheme="minorHAnsi" w:cstheme="minorHAnsi"/>
          <w:szCs w:val="24"/>
          <w:lang w:val="en-AU"/>
        </w:rPr>
        <w:t>. Despite this, our observed inshore-offshore gradient in zooplankton biomass</w:t>
      </w:r>
      <w:r w:rsidR="0070771F" w:rsidRPr="0070771F">
        <w:rPr>
          <w:rFonts w:asciiTheme="minorHAnsi" w:hAnsiTheme="minorHAnsi" w:cstheme="minorHAnsi"/>
          <w:szCs w:val="24"/>
          <w:lang w:val="en-AU"/>
        </w:rPr>
        <w:t xml:space="preserve"> and NBSS slopes</w:t>
      </w:r>
      <w:r w:rsidR="00F23CE2" w:rsidRPr="00F15D89">
        <w:rPr>
          <w:rFonts w:asciiTheme="minorHAnsi" w:hAnsiTheme="minorHAnsi" w:cstheme="minorHAnsi"/>
          <w:szCs w:val="24"/>
          <w:lang w:val="en-AU"/>
        </w:rPr>
        <w:t xml:space="preserve"> did match </w:t>
      </w:r>
      <w:r w:rsidR="00F23CE2" w:rsidRPr="00F15D89">
        <w:rPr>
          <w:rFonts w:asciiTheme="minorHAnsi" w:hAnsiTheme="minorHAnsi" w:cstheme="minorHAnsi"/>
          <w:szCs w:val="24"/>
          <w:lang w:val="en-AU"/>
        </w:rPr>
        <w:lastRenderedPageBreak/>
        <w:t xml:space="preserve">those seen in other continental shelf regions around the world which supports the idea that the patterns we observed are representative of larger </w:t>
      </w:r>
      <w:r w:rsidR="00F23CE2" w:rsidRPr="0070771F">
        <w:rPr>
          <w:rFonts w:asciiTheme="minorHAnsi" w:hAnsiTheme="minorHAnsi" w:cstheme="minorHAnsi"/>
          <w:szCs w:val="24"/>
          <w:lang w:val="en-AU"/>
        </w:rPr>
        <w:t>t</w:t>
      </w:r>
      <w:r w:rsidR="0070771F" w:rsidRPr="0070771F">
        <w:rPr>
          <w:rFonts w:asciiTheme="minorHAnsi" w:hAnsiTheme="minorHAnsi" w:cstheme="minorHAnsi"/>
          <w:szCs w:val="24"/>
          <w:lang w:val="en-AU"/>
        </w:rPr>
        <w:t>emporal and spatial</w:t>
      </w:r>
      <w:r w:rsidR="00F23CE2" w:rsidRPr="0070771F">
        <w:rPr>
          <w:rFonts w:asciiTheme="minorHAnsi" w:hAnsiTheme="minorHAnsi" w:cstheme="minorHAnsi"/>
          <w:szCs w:val="24"/>
          <w:lang w:val="en-AU"/>
        </w:rPr>
        <w:t xml:space="preserve"> scales.</w:t>
      </w:r>
      <w:r w:rsidR="0070771F" w:rsidRPr="0070771F">
        <w:rPr>
          <w:rFonts w:asciiTheme="minorHAnsi" w:hAnsiTheme="minorHAnsi" w:cstheme="minorHAnsi"/>
          <w:szCs w:val="24"/>
          <w:lang w:val="en-AU"/>
        </w:rPr>
        <w:t xml:space="preserve"> </w:t>
      </w:r>
      <w:r w:rsidR="00627CA7" w:rsidRPr="0070771F">
        <w:rPr>
          <w:rFonts w:asciiTheme="minorHAnsi" w:hAnsiTheme="minorHAnsi" w:cstheme="minorHAnsi"/>
          <w:lang w:val="en-AU"/>
        </w:rPr>
        <w:t>While o</w:t>
      </w:r>
      <w:r w:rsidR="00BF6477" w:rsidRPr="0070771F">
        <w:rPr>
          <w:rFonts w:asciiTheme="minorHAnsi" w:hAnsiTheme="minorHAnsi" w:cstheme="minorHAnsi"/>
          <w:lang w:val="en-AU"/>
        </w:rPr>
        <w:t xml:space="preserve">ur study </w:t>
      </w:r>
      <w:r w:rsidR="00627CA7" w:rsidRPr="0070771F">
        <w:rPr>
          <w:rFonts w:asciiTheme="minorHAnsi" w:hAnsiTheme="minorHAnsi" w:cstheme="minorHAnsi"/>
          <w:lang w:val="en-AU"/>
        </w:rPr>
        <w:t>is the first to look at</w:t>
      </w:r>
      <w:r w:rsidR="0070771F">
        <w:rPr>
          <w:rFonts w:asciiTheme="minorHAnsi" w:hAnsiTheme="minorHAnsi" w:cstheme="minorHAnsi"/>
          <w:lang w:val="en-AU"/>
        </w:rPr>
        <w:t xml:space="preserve"> high resolution</w:t>
      </w:r>
      <w:r w:rsidR="00627CA7" w:rsidRPr="0070771F">
        <w:rPr>
          <w:rFonts w:asciiTheme="minorHAnsi" w:hAnsiTheme="minorHAnsi" w:cstheme="minorHAnsi"/>
          <w:lang w:val="en-AU"/>
        </w:rPr>
        <w:t xml:space="preserve"> depth patterns of zooplankton across a continental shelf, due to limitations of the Bunyip, it </w:t>
      </w:r>
      <w:r w:rsidR="00BF6477" w:rsidRPr="0070771F">
        <w:rPr>
          <w:rFonts w:asciiTheme="minorHAnsi" w:hAnsiTheme="minorHAnsi" w:cstheme="minorHAnsi"/>
          <w:lang w:val="en-AU"/>
        </w:rPr>
        <w:t xml:space="preserve">did not </w:t>
      </w:r>
      <w:r w:rsidR="00627CA7" w:rsidRPr="0070771F">
        <w:rPr>
          <w:rFonts w:asciiTheme="minorHAnsi" w:hAnsiTheme="minorHAnsi" w:cstheme="minorHAnsi"/>
          <w:lang w:val="en-AU"/>
        </w:rPr>
        <w:t xml:space="preserve">sample in areas where the bathymetry was less than 50 m. This means that the true inshore water masses which may be heavily influenced by waves and interactions with the shore </w:t>
      </w:r>
      <w:r w:rsidR="0070771F">
        <w:rPr>
          <w:rFonts w:asciiTheme="minorHAnsi" w:hAnsiTheme="minorHAnsi" w:cstheme="minorHAnsi"/>
          <w:lang w:val="en-AU"/>
        </w:rPr>
        <w:t xml:space="preserve">were not sampled and these areas </w:t>
      </w:r>
      <w:r w:rsidR="00627CA7" w:rsidRPr="0070771F">
        <w:rPr>
          <w:rFonts w:asciiTheme="minorHAnsi" w:hAnsiTheme="minorHAnsi" w:cstheme="minorHAnsi"/>
          <w:lang w:val="en-AU"/>
        </w:rPr>
        <w:t>may have differing patterns in terms of the zooplankton community.</w:t>
      </w:r>
    </w:p>
    <w:p w14:paraId="0B9F4F7A" w14:textId="77777777" w:rsidR="0070771F" w:rsidRDefault="0070771F" w:rsidP="00F34258">
      <w:pPr>
        <w:pStyle w:val="Heading-Main"/>
        <w:spacing w:line="360" w:lineRule="auto"/>
        <w:rPr>
          <w:rFonts w:asciiTheme="minorHAnsi" w:hAnsiTheme="minorHAnsi" w:cstheme="minorHAnsi"/>
          <w:lang w:val="en-AU"/>
        </w:rPr>
      </w:pPr>
    </w:p>
    <w:p w14:paraId="69D87446" w14:textId="3A80C7BB" w:rsidR="002F3B11" w:rsidRPr="00C07196" w:rsidRDefault="00C07196" w:rsidP="00F34258">
      <w:pPr>
        <w:pStyle w:val="Heading-Main"/>
        <w:spacing w:line="360" w:lineRule="auto"/>
        <w:rPr>
          <w:rFonts w:asciiTheme="minorHAnsi" w:hAnsiTheme="minorHAnsi" w:cstheme="minorHAnsi"/>
          <w:lang w:val="en-AU"/>
        </w:rPr>
      </w:pPr>
      <w:r w:rsidRPr="00C07196">
        <w:rPr>
          <w:rFonts w:asciiTheme="minorHAnsi" w:hAnsiTheme="minorHAnsi" w:cstheme="minorHAnsi"/>
          <w:lang w:val="en-AU"/>
        </w:rPr>
        <w:t>5</w:t>
      </w:r>
      <w:r w:rsidR="002F3B11" w:rsidRPr="00C07196">
        <w:rPr>
          <w:rFonts w:asciiTheme="minorHAnsi" w:hAnsiTheme="minorHAnsi" w:cstheme="minorHAnsi"/>
          <w:lang w:val="en-AU"/>
        </w:rPr>
        <w:t xml:space="preserve"> Conclusions</w:t>
      </w:r>
    </w:p>
    <w:p w14:paraId="73C7D035" w14:textId="716AE436" w:rsidR="0058280A" w:rsidRPr="00F15D89" w:rsidRDefault="00BF6477" w:rsidP="00F34258">
      <w:pPr>
        <w:spacing w:line="360" w:lineRule="auto"/>
        <w:rPr>
          <w:rFonts w:asciiTheme="minorHAnsi" w:eastAsia="Times New Roman" w:hAnsiTheme="minorHAnsi" w:cstheme="minorHAnsi"/>
          <w:kern w:val="28"/>
          <w:szCs w:val="24"/>
          <w:lang w:val="en-AU"/>
        </w:rPr>
      </w:pPr>
      <w:r w:rsidRPr="00F15D89">
        <w:rPr>
          <w:rFonts w:asciiTheme="minorHAnsi" w:hAnsiTheme="minorHAnsi" w:cstheme="minorHAnsi"/>
          <w:lang w:val="en-AU"/>
        </w:rPr>
        <w:t xml:space="preserve">This study provides the </w:t>
      </w:r>
      <w:r w:rsidR="00DD6401">
        <w:rPr>
          <w:rFonts w:asciiTheme="minorHAnsi" w:hAnsiTheme="minorHAnsi" w:cstheme="minorHAnsi"/>
          <w:lang w:val="en-AU"/>
        </w:rPr>
        <w:t>insights in to both the depth and spatial patterns of zooplankton communities across a continental shelf</w:t>
      </w:r>
      <w:r w:rsidRPr="00F15D89">
        <w:rPr>
          <w:rFonts w:asciiTheme="minorHAnsi" w:hAnsiTheme="minorHAnsi" w:cstheme="minorHAnsi"/>
          <w:lang w:val="en-AU"/>
        </w:rPr>
        <w:t>. By comparing zooplankton communities in the EAC influenced region with the more southern region which is not influenced by the EAC we showed how current driven uplift creat</w:t>
      </w:r>
      <w:r w:rsidR="00DD6401">
        <w:rPr>
          <w:rFonts w:asciiTheme="minorHAnsi" w:hAnsiTheme="minorHAnsi" w:cstheme="minorHAnsi"/>
          <w:lang w:val="en-AU"/>
        </w:rPr>
        <w:t>es</w:t>
      </w:r>
      <w:r w:rsidRPr="00F15D89">
        <w:rPr>
          <w:rFonts w:asciiTheme="minorHAnsi" w:hAnsiTheme="minorHAnsi" w:cstheme="minorHAnsi"/>
          <w:lang w:val="en-AU"/>
        </w:rPr>
        <w:t xml:space="preserve"> a highly productive inner-shelf water zooplankton community. It is likely that this is reflective of other </w:t>
      </w:r>
      <w:del w:id="142" w:author="Baird, Mark (O&amp;A, Hobart)" w:date="2020-05-17T20:01:00Z">
        <w:r w:rsidRPr="00F15D89" w:rsidDel="00791E16">
          <w:rPr>
            <w:rFonts w:asciiTheme="minorHAnsi" w:hAnsiTheme="minorHAnsi" w:cstheme="minorHAnsi"/>
            <w:lang w:val="en-AU"/>
          </w:rPr>
          <w:delText xml:space="preserve">western boundary current </w:delText>
        </w:r>
      </w:del>
      <w:proofErr w:type="spellStart"/>
      <w:ins w:id="143" w:author="Baird, Mark (O&amp;A, Hobart)" w:date="2020-05-17T20:01:00Z">
        <w:r w:rsidR="00791E16">
          <w:rPr>
            <w:rFonts w:asciiTheme="minorHAnsi" w:hAnsiTheme="minorHAnsi" w:cstheme="minorHAnsi"/>
            <w:lang w:val="en-AU"/>
          </w:rPr>
          <w:t>WBC</w:t>
        </w:r>
      </w:ins>
      <w:r w:rsidRPr="00F15D89">
        <w:rPr>
          <w:rFonts w:asciiTheme="minorHAnsi" w:hAnsiTheme="minorHAnsi" w:cstheme="minorHAnsi"/>
          <w:lang w:val="en-AU"/>
        </w:rPr>
        <w:t>systems</w:t>
      </w:r>
      <w:proofErr w:type="spellEnd"/>
      <w:r w:rsidRPr="00F15D89">
        <w:rPr>
          <w:rFonts w:asciiTheme="minorHAnsi" w:hAnsiTheme="minorHAnsi" w:cstheme="minorHAnsi"/>
          <w:lang w:val="en-AU"/>
        </w:rPr>
        <w:t xml:space="preserve"> where similar horizontal patterns of zooplankton biomass have been observed.</w:t>
      </w:r>
      <w:r w:rsidR="0058280A" w:rsidRPr="00F15D89">
        <w:rPr>
          <w:rFonts w:asciiTheme="minorHAnsi" w:hAnsiTheme="minorHAnsi" w:cstheme="minorHAnsi"/>
          <w:lang w:val="en-AU"/>
        </w:rPr>
        <w:t xml:space="preserve"> </w:t>
      </w:r>
      <w:r w:rsidR="0058280A" w:rsidRPr="00F15D89">
        <w:rPr>
          <w:rFonts w:asciiTheme="minorHAnsi" w:eastAsia="Times New Roman" w:hAnsiTheme="minorHAnsi" w:cstheme="minorHAnsi"/>
          <w:kern w:val="28"/>
          <w:szCs w:val="24"/>
          <w:lang w:val="en-AU"/>
        </w:rPr>
        <w:t>Based upon the previous research into zooplankton distributions on continental shel</w:t>
      </w:r>
      <w:ins w:id="144" w:author="Baird, Mark (O&amp;A, Hobart)" w:date="2020-05-17T20:01:00Z">
        <w:r w:rsidR="00791E16">
          <w:rPr>
            <w:rFonts w:asciiTheme="minorHAnsi" w:eastAsia="Times New Roman" w:hAnsiTheme="minorHAnsi" w:cstheme="minorHAnsi"/>
            <w:kern w:val="28"/>
            <w:szCs w:val="24"/>
            <w:lang w:val="en-AU"/>
          </w:rPr>
          <w:t>ves</w:t>
        </w:r>
      </w:ins>
      <w:del w:id="145" w:author="Baird, Mark (O&amp;A, Hobart)" w:date="2020-05-17T20:01:00Z">
        <w:r w:rsidR="0058280A" w:rsidRPr="00F15D89" w:rsidDel="00791E16">
          <w:rPr>
            <w:rFonts w:asciiTheme="minorHAnsi" w:eastAsia="Times New Roman" w:hAnsiTheme="minorHAnsi" w:cstheme="minorHAnsi"/>
            <w:kern w:val="28"/>
            <w:szCs w:val="24"/>
            <w:lang w:val="en-AU"/>
          </w:rPr>
          <w:delText>fs</w:delText>
        </w:r>
      </w:del>
      <w:r w:rsidR="0058280A" w:rsidRPr="00F15D89">
        <w:rPr>
          <w:rFonts w:asciiTheme="minorHAnsi" w:eastAsia="Times New Roman" w:hAnsiTheme="minorHAnsi" w:cstheme="minorHAnsi"/>
          <w:kern w:val="28"/>
          <w:szCs w:val="24"/>
          <w:lang w:val="en-AU"/>
        </w:rPr>
        <w:t xml:space="preserve"> and the current study we would like to propose a </w:t>
      </w:r>
      <w:r w:rsidR="00DD6401">
        <w:rPr>
          <w:rFonts w:asciiTheme="minorHAnsi" w:eastAsia="Times New Roman" w:hAnsiTheme="minorHAnsi" w:cstheme="minorHAnsi"/>
          <w:kern w:val="28"/>
          <w:szCs w:val="24"/>
          <w:lang w:val="en-AU"/>
        </w:rPr>
        <w:t xml:space="preserve">general model for the distribution of zooplankton on continental shelves influenced by boundary currents. This model includes </w:t>
      </w:r>
      <w:proofErr w:type="gramStart"/>
      <w:r w:rsidR="00DD6401">
        <w:rPr>
          <w:rFonts w:asciiTheme="minorHAnsi" w:eastAsia="Times New Roman" w:hAnsiTheme="minorHAnsi" w:cstheme="minorHAnsi"/>
          <w:kern w:val="28"/>
          <w:szCs w:val="24"/>
          <w:lang w:val="en-AU"/>
        </w:rPr>
        <w:t xml:space="preserve">a </w:t>
      </w:r>
      <w:r w:rsidR="0058280A" w:rsidRPr="00F15D89">
        <w:rPr>
          <w:rFonts w:asciiTheme="minorHAnsi" w:eastAsia="Times New Roman" w:hAnsiTheme="minorHAnsi" w:cstheme="minorHAnsi"/>
          <w:kern w:val="28"/>
          <w:szCs w:val="24"/>
          <w:lang w:val="en-AU"/>
        </w:rPr>
        <w:t>number of</w:t>
      </w:r>
      <w:proofErr w:type="gramEnd"/>
      <w:r w:rsidR="0058280A" w:rsidRPr="00F15D89">
        <w:rPr>
          <w:rFonts w:asciiTheme="minorHAnsi" w:eastAsia="Times New Roman" w:hAnsiTheme="minorHAnsi" w:cstheme="minorHAnsi"/>
          <w:kern w:val="28"/>
          <w:szCs w:val="24"/>
          <w:lang w:val="en-AU"/>
        </w:rPr>
        <w:t xml:space="preserve"> hypotheses for future studies to test. 1) Zooplankton biomass declines with distance offshore and with depth. 2) Continental shelf waters are more productive that offshore waters, and 3) Western </w:t>
      </w:r>
      <w:r w:rsidR="00DD6401">
        <w:rPr>
          <w:rFonts w:asciiTheme="minorHAnsi" w:eastAsia="Times New Roman" w:hAnsiTheme="minorHAnsi" w:cstheme="minorHAnsi"/>
          <w:kern w:val="28"/>
          <w:szCs w:val="24"/>
          <w:lang w:val="en-AU"/>
        </w:rPr>
        <w:t>b</w:t>
      </w:r>
      <w:r w:rsidR="0058280A" w:rsidRPr="00F15D89">
        <w:rPr>
          <w:rFonts w:asciiTheme="minorHAnsi" w:eastAsia="Times New Roman" w:hAnsiTheme="minorHAnsi" w:cstheme="minorHAnsi"/>
          <w:kern w:val="28"/>
          <w:szCs w:val="24"/>
          <w:lang w:val="en-AU"/>
        </w:rPr>
        <w:t xml:space="preserve">oundary </w:t>
      </w:r>
      <w:r w:rsidR="00DD6401">
        <w:rPr>
          <w:rFonts w:asciiTheme="minorHAnsi" w:eastAsia="Times New Roman" w:hAnsiTheme="minorHAnsi" w:cstheme="minorHAnsi"/>
          <w:kern w:val="28"/>
          <w:szCs w:val="24"/>
          <w:lang w:val="en-AU"/>
        </w:rPr>
        <w:t>c</w:t>
      </w:r>
      <w:r w:rsidR="0058280A" w:rsidRPr="00F15D89">
        <w:rPr>
          <w:rFonts w:asciiTheme="minorHAnsi" w:eastAsia="Times New Roman" w:hAnsiTheme="minorHAnsi" w:cstheme="minorHAnsi"/>
          <w:kern w:val="28"/>
          <w:szCs w:val="24"/>
          <w:lang w:val="en-AU"/>
        </w:rPr>
        <w:t>urrents drive productivity on the shelf through mixing and uplift. Future studies could answer these questions with more sustained monitoring of cross-shelf patterns throughout the year which has not previously occurred with all previous studies presenting only snapshots of cross-shelf patterns due to defined sampling seasons or irregular research voyages.</w:t>
      </w:r>
    </w:p>
    <w:p w14:paraId="2680E56F" w14:textId="77777777" w:rsidR="00DD6401" w:rsidRDefault="00DD6401" w:rsidP="00F34258">
      <w:pPr>
        <w:spacing w:line="360" w:lineRule="auto"/>
        <w:rPr>
          <w:rFonts w:asciiTheme="minorHAnsi" w:hAnsiTheme="minorHAnsi" w:cstheme="minorHAnsi"/>
          <w:b/>
          <w:bCs/>
          <w:lang w:val="en-AU"/>
        </w:rPr>
      </w:pPr>
    </w:p>
    <w:p w14:paraId="3AF25E2B" w14:textId="77777777" w:rsidR="00C07196" w:rsidRDefault="00C07196">
      <w:pPr>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F15D89" w:rsidRDefault="0058280A"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References</w:t>
      </w:r>
    </w:p>
    <w:p w14:paraId="5CFC6C60" w14:textId="77777777" w:rsidR="001E3923" w:rsidRPr="00C07196" w:rsidRDefault="001E3923" w:rsidP="00F34258">
      <w:pPr>
        <w:spacing w:line="360" w:lineRule="auto"/>
        <w:rPr>
          <w:rFonts w:asciiTheme="minorHAnsi" w:hAnsiTheme="minorHAnsi" w:cstheme="minorHAnsi"/>
          <w:sz w:val="22"/>
          <w:szCs w:val="22"/>
          <w:lang w:val="en-AU"/>
        </w:rPr>
      </w:pPr>
    </w:p>
    <w:p w14:paraId="5F310958" w14:textId="77777777" w:rsidR="0070771F" w:rsidRPr="00C07196" w:rsidRDefault="001E3923"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lang w:val="en-AU"/>
        </w:rPr>
        <w:fldChar w:fldCharType="begin"/>
      </w:r>
      <w:r w:rsidRPr="00C07196">
        <w:rPr>
          <w:rFonts w:asciiTheme="minorHAnsi" w:hAnsiTheme="minorHAnsi" w:cstheme="minorHAnsi"/>
          <w:sz w:val="22"/>
          <w:szCs w:val="22"/>
          <w:lang w:val="en-AU"/>
        </w:rPr>
        <w:instrText xml:space="preserve"> ADDIN EN.REFLIST </w:instrText>
      </w:r>
      <w:r w:rsidRPr="00C07196">
        <w:rPr>
          <w:rFonts w:asciiTheme="minorHAnsi" w:hAnsiTheme="minorHAnsi" w:cstheme="minorHAnsi"/>
          <w:sz w:val="22"/>
          <w:szCs w:val="22"/>
          <w:lang w:val="en-AU"/>
        </w:rPr>
        <w:fldChar w:fldCharType="separate"/>
      </w:r>
      <w:r w:rsidR="0070771F" w:rsidRPr="00C07196">
        <w:rPr>
          <w:rFonts w:asciiTheme="minorHAnsi" w:hAnsiTheme="minorHAnsi" w:cstheme="minorHAnsi"/>
          <w:sz w:val="22"/>
          <w:szCs w:val="22"/>
        </w:rPr>
        <w:t>Aarflot JM, Aksnes DL, Opdal AF, Skjoldal HR, Fiksen O (2019) Caught in broad daylight: Topographic constraints of zooplankton depth distributions. Limnology and Oceanography 64: 849-859</w:t>
      </w:r>
    </w:p>
    <w:p w14:paraId="7DA28E6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Archer MR, Roughan M, Keating SR, Schaeffer A (2017) On the Variability of the East Australian Current: Jet Structure, Meandering, and Influence on Shelf Circulation122: 8464-8481</w:t>
      </w:r>
    </w:p>
    <w:p w14:paraId="3DB5B39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Roughan M, Rossi V, Schaeffer A, Davies PL, Waite AM, Armand LK (2014) Phytoplankton composition under contrasting oceanographic conditions: Upwelling and downwelling (Eastern Australia). Continental Shelf Research 75: 54-67</w:t>
      </w:r>
    </w:p>
    <w:p w14:paraId="6650891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Armbrecht LH, Thompson PA, Wright SW, Schaeffer A, Roughan M, Henderiks J, Armand LK (2015) Comparison of the cross-shelf phytoplankton distribution of two oceanographically distinct regions off Australia. J Mar Syst 148: 26-38</w:t>
      </w:r>
    </w:p>
    <w:p w14:paraId="0457E60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Baird ME, Timko PG, Middleton JH, Mullaney TJ, Cox DR, Suthers IM (2008) Biological properties across the Tasman Front off southeast Australia. Deep-Sea Res Part I-Oceanogr Res Pap 55: 1438-1455</w:t>
      </w:r>
    </w:p>
    <w:p w14:paraId="433AC29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Barnes C, Maxwell D, Reuman DC, Jennings S (2010) Global patterns in predator–prey size relationships reveal size dependency of trophic transfer efficiency. Ecology 91: 222-232</w:t>
      </w:r>
    </w:p>
    <w:p w14:paraId="21E6016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Blanchard JL, Heneghan RF, Everett JD, Trebilco R, Richardson AJ (2017) From Bacteria to Whales: Using Functional Size Spectra to Model Marine Ecosystems. Trends Ecol Evol 32: 174-186</w:t>
      </w:r>
    </w:p>
    <w:p w14:paraId="02D1213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Cetina-Heredia P, Roughan M, van Sebille E, Coleman MA (2014) Long-term trends in the East Australian Current separation latitude and eddy driven transport. Journal of Geophysical Research: Oceans 119: 4351-4366</w:t>
      </w:r>
    </w:p>
    <w:p w14:paraId="41BA99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Champion C, Suthers IM, Smith JA (2015) Zooplanktivory is a key process for fish production on a coastal artificial reef. Marine Ecology Progress Series 541: 1-14</w:t>
      </w:r>
    </w:p>
    <w:p w14:paraId="4CA18F8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Oke PR, Suthers IM (2012) An avenue of eddies: Quantifying the biophysical properties of mesoscale eddies in the Tasman Sea. Geophys Res Lett 39: 5</w:t>
      </w:r>
    </w:p>
    <w:p w14:paraId="27221BA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Everett JD, Baird ME, Roughan M, Suthers IM, Doblin MA (2014) Relative impact of seasonal and oceanographic drivers on surface chlorophyll a along a Western Boundary Current. Progress in Oceanography 120: 340-351</w:t>
      </w:r>
    </w:p>
    <w:p w14:paraId="01C8A44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 xml:space="preserve">GEBCO Bathymetric Compilation Group (2019) The GEBCO_2019 Grid - a continuous terrain model of the global oceans and land. In: British Oceanographic Data Centre NOC, NERC, UK (ed)  10/c33m </w:t>
      </w:r>
    </w:p>
    <w:p w14:paraId="6BD125E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Herman AW (1992) Design and calibration of a new optical plankton counter capable of sizing small zooplankton. Deep Sea Research Part A Oceanographic Research Papers 39: 395-415</w:t>
      </w:r>
    </w:p>
    <w:p w14:paraId="2479C19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Huntley ME, GonzÃ</w:t>
      </w:r>
      <w:r w:rsidRPr="00C07196">
        <w:rPr>
          <w:rFonts w:ascii="Calibri" w:hAnsi="Calibri" w:cs="Calibri"/>
          <w:sz w:val="22"/>
          <w:szCs w:val="22"/>
        </w:rPr>
        <w:t>ƒÂ¡</w:t>
      </w:r>
      <w:r w:rsidRPr="00C07196">
        <w:rPr>
          <w:rFonts w:asciiTheme="minorHAnsi" w:hAnsiTheme="minorHAnsi" w:cstheme="minorHAnsi"/>
          <w:sz w:val="22"/>
          <w:szCs w:val="22"/>
        </w:rPr>
        <w:t>lez A, Zhu Y, Zhou M, Irigoien X (2000) Zooplankton dynamics in a mesoscale eddy-jet system off California. Marine Ecology Progress Series 201: 165-178</w:t>
      </w:r>
    </w:p>
    <w:p w14:paraId="2FBAB4B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Irigoien X, Fernandes JA, Grosjean P, Denis K, Albaina A, Santos M (2009) Spring zooplankton distribution in the Bay of Biscay from 1998 to 2006 in relation with anchovy recruitment. Journal of Plankton Research 31: 1-17</w:t>
      </w:r>
    </w:p>
    <w:p w14:paraId="22A59A8F"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Kelly P, Clementson L, Davies C, Corney S, Swadling K (2016) Zooplankton responses to increasing sea surface temperatures in the southeastern Australia global marine hotspot. Estuarine, Coastal and Shelf Science 180: 242-257</w:t>
      </w:r>
    </w:p>
    <w:p w14:paraId="64CD8682"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Kerr SR, Dickie LM (2001) The biomass spectrum: a predator-prey theory of aquatic production. Columbia University Press</w:t>
      </w:r>
    </w:p>
    <w:p w14:paraId="08DE7FD4"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Libralato S, Christensen V, Pauly D (2006) A method for identifying keystone species in food web models. Ecological Modelling 195: 153-171</w:t>
      </w:r>
    </w:p>
    <w:p w14:paraId="6D4FEFBB"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Malan N, Archer M, Roughan M, Cetina-Heredia P, Hemming M, Rocha C, Schaeffer A, Suthers I, Queiroz E (2020) Eddy-Driven Cross-Shelf Transport in the East Australian Current Separation Zone. Journal of Geophysical Research: Oceans 125: e2019JC015613</w:t>
      </w:r>
    </w:p>
    <w:p w14:paraId="36AE758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Marcolin C, Lopes R, Jackson G (2015) Estimating zooplankton vertical distribution from combined LOPC and ZooScan observations on the Brazilian Coast. Mar Biol 162: 2171-2186</w:t>
      </w:r>
    </w:p>
    <w:p w14:paraId="1212A7B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Marcolin CdR, Schultes S, Jackson GA, Lopes RM (2013) Plankton and seston size spectra estimated by the LOPC and ZooScan in the Abrolhos Bank ecosystem (SE Atlantic). Continental Shelf Research 70: 74-87</w:t>
      </w:r>
    </w:p>
    <w:p w14:paraId="511CC81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Marquis E, Niquil N, Vézina AF, Petitgas P, Dupuy C (2011) Influence of planktonic foodweb structure on a system's capacity to support pelagic production: an inverse analysis approach. ICES J Mar Sci 68: 803-812</w:t>
      </w:r>
    </w:p>
    <w:p w14:paraId="3301E35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Moore SK, Suthers IM (2006) Evaluation and correction of subresolved particles by the optical plankton counter in three Australian estuaries with pristine to highly modified catchments. Journal of Geophysical Research: Oceans 111</w:t>
      </w:r>
    </w:p>
    <w:p w14:paraId="1D030A6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Oke PR, Roughan M, Cetina-Heredia P, Pilo GS, Ridgway KR, Rykova T, Archer MR, Coleman RC, Kerry CG, Rocha C, Schaeffer A, Vitarelli E (2019) Revisiting the circulation of the East Australian Current: Its path, separation, and eddy field. Prog Oceanogr 176: 102139</w:t>
      </w:r>
    </w:p>
    <w:p w14:paraId="6EF57398"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Pereira Brandini F, Nogueira M, Simião M, Carlos Ugaz Codina J, Almeida Noernberg M (2014) Deep chlorophyll maximum and plankton community response to oceanic bottom intrusions on the continental shelf in the South Brazilian Bight. Continental Shelf Research 89: 61-75</w:t>
      </w:r>
    </w:p>
    <w:p w14:paraId="6813B94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Richardson AJ (2008) In hot water: zooplankton and climate change. ICES J Mar Sci 65: 279-295</w:t>
      </w:r>
    </w:p>
    <w:p w14:paraId="2AE05C0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Ridgway KR, Godfrey JS (1997) Seasonal cycle of the East Australian Current. Journal of Geophysical Research: Oceans 102: 22921-22936</w:t>
      </w:r>
    </w:p>
    <w:p w14:paraId="76EE3507"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Rossi V, Schaeffer A, Wood J, Galibert G, Morris B, Sudre J, Roughan M, Waite AM (2014) Seasonality of sporadic physical processes driving temperature and nutrient high-frequency variability in the coastal ocean off southeast Australia. Journal of Geophysical Research: Oceans 119: 445-460</w:t>
      </w:r>
    </w:p>
    <w:p w14:paraId="247B49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Macdonald HS, Baird ME, Glasby TM (2011) Modelling coastal connectivity in a Western Boundary Current: Seasonal and inter-annual variability. Deep-Sea Res Part II-Top Stud Oceanogr 58: 628-644</w:t>
      </w:r>
    </w:p>
    <w:p w14:paraId="38219309"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Roughan M, Middleton JH (2002) A comparison of observed upwelling mechanisms off the east coast of Australia. Continental Shelf Research 22: 2551-2572</w:t>
      </w:r>
    </w:p>
    <w:p w14:paraId="12E89EC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Morris BD (2013) Cross-shelf dynamics in a western boundary current regime: Implications for upwelling. J Phys Oceanogr 44: 2812-2813</w:t>
      </w:r>
    </w:p>
    <w:p w14:paraId="2CF1C0FD"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Schaeffer A, Roughan M, Wood JE (2014) Observed bottom boundary layer transport and uplift on the continental shelf adjacent to a western boundary current. J Geophys Res-Oceans 119: 4922-4939</w:t>
      </w:r>
    </w:p>
    <w:p w14:paraId="2F476630"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Sourisseau M, Carlotti F (2006) Spatial distribution of zooplankton size spectra on the French continental shelf of the Bay of Biscay during spring 2000 and 2001. Journal of Geophysical Research: Oceans 111</w:t>
      </w:r>
    </w:p>
    <w:p w14:paraId="58DA7BE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Sun C, Feng M, Matear RJ, Chamberlain MA, Craig P, Ridgway KR, Schiller A (2012) Marine Downscaling of a Future Climate Scenario for Australian Boundary Currents. J Clim 25: 2947-2962</w:t>
      </w:r>
    </w:p>
    <w:p w14:paraId="496037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Everett JD, Roughan M, Young JW, Oke PR, Condie SA, Hartog JR, Hobday AJ, Thompson PA, Ridgway K, Baird ME, Hassler CS, Brassington GB, Byrne M, Holbrook NJ, Malcolm HA (2011) The strengthening East Australian Current, its eddies and biological effects - an introduction and overview. Deep-Sea Res Part II-Top Stud Oceanogr 58: 538-546</w:t>
      </w:r>
    </w:p>
    <w:p w14:paraId="6748635E"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Suthers IM, Taggart CT, Rissik D, Baird ME (2006) Day and night ichthyoplankton assemblages and zooplankton biomass size spectrum in a deep ocean island wake. Marine Ecology Progress Series 322: 225-238</w:t>
      </w:r>
    </w:p>
    <w:p w14:paraId="5D281E21"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Truong L, Suthers IM, Cruz DO, Smith JA (2017) Plankton supports the majority of fish biomass on temperate rocky reefs. Mar Biol 164: 12</w:t>
      </w:r>
    </w:p>
    <w:p w14:paraId="11D35A3C"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lastRenderedPageBreak/>
        <w:t>Turner JT, Dagg MJ (1983) Vertical Distributions of Continental Shelf Zooplankton in Stratified and Isothermal Waters. Biological Oceanography 3: 1-40</w:t>
      </w:r>
    </w:p>
    <w:p w14:paraId="5E562965"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Vandromme P, Nogueira E, Huret M, Lopez-Urrutia Á, González GG-N, Sourisseau M, Petitgas P (2014) Springtime zooplankton size structure over the continental shelf of the Bay of Biscay. Ocean Science 10: 821-835</w:t>
      </w:r>
    </w:p>
    <w:p w14:paraId="64CF1FD6" w14:textId="77777777" w:rsidR="0070771F" w:rsidRPr="00C07196" w:rsidRDefault="0070771F" w:rsidP="0070771F">
      <w:pPr>
        <w:pStyle w:val="EndNoteBibliography"/>
        <w:ind w:left="720" w:hanging="720"/>
        <w:rPr>
          <w:rFonts w:asciiTheme="minorHAnsi" w:hAnsiTheme="minorHAnsi" w:cstheme="minorHAnsi"/>
          <w:sz w:val="22"/>
          <w:szCs w:val="22"/>
        </w:rPr>
      </w:pPr>
      <w:r w:rsidRPr="00C07196">
        <w:rPr>
          <w:rFonts w:asciiTheme="minorHAnsi" w:hAnsiTheme="minorHAnsi" w:cstheme="minorHAnsi"/>
          <w:sz w:val="22"/>
          <w:szCs w:val="22"/>
        </w:rPr>
        <w:t>Vidondo B, Prairie YT, Blanco JM, Duarte CM (1997) Some aspects of the analysis of size spectra in aquatic ecology. Limnology and Oceanography 42: 184-192</w:t>
      </w:r>
    </w:p>
    <w:p w14:paraId="2B7C9A8E" w14:textId="2A7EFD7B" w:rsidR="00A10C0E" w:rsidRPr="00C07196" w:rsidRDefault="001E3923" w:rsidP="00F34258">
      <w:pPr>
        <w:spacing w:line="360" w:lineRule="auto"/>
        <w:rPr>
          <w:rFonts w:asciiTheme="minorHAnsi" w:hAnsiTheme="minorHAnsi" w:cstheme="minorHAnsi"/>
          <w:sz w:val="22"/>
          <w:szCs w:val="22"/>
          <w:lang w:val="en-AU"/>
        </w:rPr>
      </w:pPr>
      <w:r w:rsidRPr="00C07196">
        <w:rPr>
          <w:rFonts w:asciiTheme="minorHAnsi" w:hAnsiTheme="minorHAnsi" w:cstheme="minorHAnsi"/>
          <w:sz w:val="22"/>
          <w:szCs w:val="22"/>
          <w:lang w:val="en-AU"/>
        </w:rPr>
        <w:fldChar w:fldCharType="end"/>
      </w:r>
    </w:p>
    <w:p w14:paraId="79D4E775" w14:textId="77777777" w:rsidR="00A10C0E" w:rsidRPr="00F15D89" w:rsidRDefault="00A10C0E">
      <w:pPr>
        <w:rPr>
          <w:rFonts w:asciiTheme="minorHAnsi" w:hAnsiTheme="minorHAnsi" w:cstheme="minorHAnsi"/>
          <w:lang w:val="en-AU"/>
        </w:rPr>
      </w:pPr>
      <w:r w:rsidRPr="00F15D89">
        <w:rPr>
          <w:rFonts w:asciiTheme="minorHAnsi" w:hAnsiTheme="minorHAnsi" w:cstheme="minorHAnsi"/>
          <w:lang w:val="en-AU"/>
        </w:rPr>
        <w:br w:type="page"/>
      </w:r>
    </w:p>
    <w:p w14:paraId="154CAF7A" w14:textId="5E18BFA6" w:rsidR="00866BC8" w:rsidRDefault="00866BC8" w:rsidP="00866BC8">
      <w:pPr>
        <w:pStyle w:val="Heading-Main"/>
        <w:spacing w:line="360" w:lineRule="auto"/>
        <w:rPr>
          <w:rFonts w:asciiTheme="minorHAnsi" w:hAnsiTheme="minorHAnsi" w:cstheme="minorHAnsi"/>
          <w:lang w:val="en-AU"/>
        </w:rPr>
      </w:pPr>
      <w:r>
        <w:rPr>
          <w:rFonts w:asciiTheme="minorHAnsi" w:hAnsiTheme="minorHAnsi" w:cstheme="minorHAnsi"/>
          <w:lang w:val="en-AU"/>
        </w:rPr>
        <w:lastRenderedPageBreak/>
        <w:t>Tables</w:t>
      </w:r>
    </w:p>
    <w:p w14:paraId="2A04668B" w14:textId="1FEAFF31" w:rsidR="00866BC8" w:rsidRPr="00F15D89" w:rsidRDefault="00866BC8" w:rsidP="00866BC8">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Summary of the four transects undertaken using the Bunyip with attached optical plankton counter and CTD.</w:t>
      </w:r>
    </w:p>
    <w:tbl>
      <w:tblPr>
        <w:tblStyle w:val="TableGrid"/>
        <w:tblW w:w="10637"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19"/>
        <w:gridCol w:w="1520"/>
        <w:gridCol w:w="1519"/>
        <w:gridCol w:w="1520"/>
        <w:gridCol w:w="1519"/>
        <w:gridCol w:w="1520"/>
        <w:gridCol w:w="1520"/>
      </w:tblGrid>
      <w:tr w:rsidR="00866BC8" w:rsidRPr="00F15D89" w14:paraId="215340B3" w14:textId="77777777" w:rsidTr="00B860F8">
        <w:tc>
          <w:tcPr>
            <w:tcW w:w="1519" w:type="dxa"/>
            <w:tcBorders>
              <w:top w:val="single" w:sz="4" w:space="0" w:color="auto"/>
              <w:bottom w:val="single" w:sz="4" w:space="0" w:color="auto"/>
            </w:tcBorders>
            <w:vAlign w:val="center"/>
          </w:tcPr>
          <w:p w14:paraId="05DEB825" w14:textId="77777777" w:rsidR="00866BC8" w:rsidRPr="00F15D89" w:rsidRDefault="00866BC8" w:rsidP="00B860F8">
            <w:pPr>
              <w:jc w:val="center"/>
              <w:rPr>
                <w:b/>
                <w:bCs/>
              </w:rPr>
            </w:pPr>
            <w:r w:rsidRPr="00F15D89">
              <w:rPr>
                <w:rFonts w:ascii="Calibri" w:hAnsi="Calibri" w:cs="Calibri"/>
                <w:b/>
                <w:bCs/>
                <w:color w:val="000000"/>
              </w:rPr>
              <w:t>Transect</w:t>
            </w:r>
          </w:p>
        </w:tc>
        <w:tc>
          <w:tcPr>
            <w:tcW w:w="1520" w:type="dxa"/>
            <w:tcBorders>
              <w:top w:val="single" w:sz="4" w:space="0" w:color="auto"/>
              <w:bottom w:val="single" w:sz="4" w:space="0" w:color="auto"/>
            </w:tcBorders>
            <w:vAlign w:val="center"/>
          </w:tcPr>
          <w:p w14:paraId="4C4B0828"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Start Longitude</w:t>
            </w:r>
          </w:p>
          <w:p w14:paraId="7584C084" w14:textId="77777777" w:rsidR="00866BC8" w:rsidRPr="00F15D89" w:rsidRDefault="00866BC8" w:rsidP="00B860F8">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00DA8DEE"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Start Latitude</w:t>
            </w:r>
          </w:p>
          <w:p w14:paraId="5B838E3E"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0F4D5DC"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End Longitude</w:t>
            </w:r>
          </w:p>
          <w:p w14:paraId="2BBD4F76" w14:textId="77777777" w:rsidR="00866BC8" w:rsidRPr="00F15D89" w:rsidRDefault="00866BC8" w:rsidP="00B860F8">
            <w:pPr>
              <w:jc w:val="center"/>
              <w:rPr>
                <w:b/>
                <w:bCs/>
              </w:rPr>
            </w:pPr>
            <w:r w:rsidRPr="00F15D89">
              <w:rPr>
                <w:rFonts w:ascii="Calibri" w:hAnsi="Calibri" w:cs="Calibri"/>
                <w:b/>
                <w:bCs/>
                <w:color w:val="000000"/>
              </w:rPr>
              <w:t>(° E)</w:t>
            </w:r>
          </w:p>
        </w:tc>
        <w:tc>
          <w:tcPr>
            <w:tcW w:w="1519" w:type="dxa"/>
            <w:tcBorders>
              <w:top w:val="single" w:sz="4" w:space="0" w:color="auto"/>
              <w:bottom w:val="single" w:sz="4" w:space="0" w:color="auto"/>
            </w:tcBorders>
            <w:vAlign w:val="center"/>
          </w:tcPr>
          <w:p w14:paraId="189E22FC"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End Latitude</w:t>
            </w:r>
          </w:p>
          <w:p w14:paraId="05B0CB1B" w14:textId="77777777" w:rsidR="00866BC8" w:rsidRPr="00F15D89" w:rsidRDefault="00866BC8" w:rsidP="00B860F8">
            <w:pPr>
              <w:jc w:val="center"/>
              <w:rPr>
                <w:rFonts w:ascii="Calibri" w:hAnsi="Calibri" w:cs="Calibri"/>
                <w:b/>
                <w:bCs/>
                <w:color w:val="000000"/>
              </w:rPr>
            </w:pPr>
            <w:r w:rsidRPr="00F15D89">
              <w:rPr>
                <w:rFonts w:ascii="Calibri" w:hAnsi="Calibri" w:cs="Calibri"/>
                <w:b/>
                <w:bCs/>
                <w:color w:val="000000"/>
              </w:rPr>
              <w:t>(° S)</w:t>
            </w:r>
          </w:p>
        </w:tc>
        <w:tc>
          <w:tcPr>
            <w:tcW w:w="1520" w:type="dxa"/>
            <w:tcBorders>
              <w:top w:val="single" w:sz="4" w:space="0" w:color="auto"/>
              <w:bottom w:val="single" w:sz="4" w:space="0" w:color="auto"/>
            </w:tcBorders>
            <w:vAlign w:val="center"/>
          </w:tcPr>
          <w:p w14:paraId="6A6C8F11" w14:textId="77777777" w:rsidR="00866BC8" w:rsidRPr="00F15D89" w:rsidRDefault="00866BC8" w:rsidP="00B860F8">
            <w:pPr>
              <w:jc w:val="center"/>
              <w:rPr>
                <w:b/>
                <w:bCs/>
              </w:rPr>
            </w:pPr>
            <w:r w:rsidRPr="00F15D89">
              <w:rPr>
                <w:rFonts w:ascii="Calibri" w:hAnsi="Calibri" w:cs="Calibri"/>
                <w:b/>
                <w:bCs/>
                <w:color w:val="000000"/>
              </w:rPr>
              <w:t>Start Time (Local)</w:t>
            </w:r>
          </w:p>
        </w:tc>
        <w:tc>
          <w:tcPr>
            <w:tcW w:w="1520" w:type="dxa"/>
            <w:tcBorders>
              <w:top w:val="single" w:sz="4" w:space="0" w:color="auto"/>
              <w:bottom w:val="single" w:sz="4" w:space="0" w:color="auto"/>
            </w:tcBorders>
            <w:vAlign w:val="center"/>
          </w:tcPr>
          <w:p w14:paraId="61B96B38" w14:textId="77777777" w:rsidR="00866BC8" w:rsidRPr="00F15D89" w:rsidRDefault="00866BC8" w:rsidP="00B860F8">
            <w:pPr>
              <w:jc w:val="center"/>
              <w:rPr>
                <w:b/>
                <w:bCs/>
              </w:rPr>
            </w:pPr>
            <w:r w:rsidRPr="00F15D89">
              <w:rPr>
                <w:rFonts w:ascii="Calibri" w:hAnsi="Calibri" w:cs="Calibri"/>
                <w:b/>
                <w:bCs/>
                <w:color w:val="000000"/>
              </w:rPr>
              <w:t>End Time (Local)</w:t>
            </w:r>
          </w:p>
        </w:tc>
      </w:tr>
      <w:tr w:rsidR="00866BC8" w:rsidRPr="00F15D89" w14:paraId="7648434D" w14:textId="77777777" w:rsidTr="00B860F8">
        <w:tc>
          <w:tcPr>
            <w:tcW w:w="1519" w:type="dxa"/>
            <w:tcBorders>
              <w:top w:val="single" w:sz="4" w:space="0" w:color="auto"/>
            </w:tcBorders>
            <w:vAlign w:val="center"/>
          </w:tcPr>
          <w:p w14:paraId="11E5E873" w14:textId="77777777" w:rsidR="00866BC8" w:rsidRPr="00F15D89" w:rsidRDefault="00866BC8" w:rsidP="00B860F8">
            <w:pPr>
              <w:jc w:val="center"/>
            </w:pPr>
            <w:r w:rsidRPr="00F15D89">
              <w:rPr>
                <w:rFonts w:ascii="Calibri" w:hAnsi="Calibri" w:cs="Calibri"/>
                <w:color w:val="000000"/>
              </w:rPr>
              <w:t>Cape Byron</w:t>
            </w:r>
          </w:p>
        </w:tc>
        <w:tc>
          <w:tcPr>
            <w:tcW w:w="1520" w:type="dxa"/>
            <w:tcBorders>
              <w:top w:val="single" w:sz="4" w:space="0" w:color="auto"/>
            </w:tcBorders>
            <w:vAlign w:val="center"/>
          </w:tcPr>
          <w:p w14:paraId="3C1339F3" w14:textId="77777777" w:rsidR="00866BC8" w:rsidRPr="00F15D89" w:rsidRDefault="00866BC8" w:rsidP="00B860F8">
            <w:pPr>
              <w:jc w:val="center"/>
            </w:pPr>
            <w:r w:rsidRPr="00F15D89">
              <w:rPr>
                <w:rFonts w:ascii="Calibri" w:hAnsi="Calibri" w:cs="Calibri"/>
                <w:color w:val="000000"/>
              </w:rPr>
              <w:t>153.7039</w:t>
            </w:r>
          </w:p>
        </w:tc>
        <w:tc>
          <w:tcPr>
            <w:tcW w:w="1519" w:type="dxa"/>
            <w:tcBorders>
              <w:top w:val="single" w:sz="4" w:space="0" w:color="auto"/>
            </w:tcBorders>
            <w:vAlign w:val="center"/>
          </w:tcPr>
          <w:p w14:paraId="48A305A1"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28.6328</w:t>
            </w:r>
          </w:p>
        </w:tc>
        <w:tc>
          <w:tcPr>
            <w:tcW w:w="1520" w:type="dxa"/>
            <w:tcBorders>
              <w:top w:val="single" w:sz="4" w:space="0" w:color="auto"/>
            </w:tcBorders>
            <w:vAlign w:val="center"/>
          </w:tcPr>
          <w:p w14:paraId="311BCFF9" w14:textId="77777777" w:rsidR="00866BC8" w:rsidRPr="00F15D89" w:rsidRDefault="00866BC8" w:rsidP="00B860F8">
            <w:pPr>
              <w:jc w:val="center"/>
            </w:pPr>
            <w:r w:rsidRPr="00F15D89">
              <w:rPr>
                <w:rFonts w:ascii="Calibri" w:hAnsi="Calibri" w:cs="Calibri"/>
                <w:color w:val="000000"/>
              </w:rPr>
              <w:t>153.9808</w:t>
            </w:r>
          </w:p>
        </w:tc>
        <w:tc>
          <w:tcPr>
            <w:tcW w:w="1519" w:type="dxa"/>
            <w:tcBorders>
              <w:top w:val="single" w:sz="4" w:space="0" w:color="auto"/>
            </w:tcBorders>
            <w:vAlign w:val="center"/>
          </w:tcPr>
          <w:p w14:paraId="13065F2C"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28.6332</w:t>
            </w:r>
          </w:p>
        </w:tc>
        <w:tc>
          <w:tcPr>
            <w:tcW w:w="1520" w:type="dxa"/>
            <w:tcBorders>
              <w:top w:val="single" w:sz="4" w:space="0" w:color="auto"/>
            </w:tcBorders>
            <w:vAlign w:val="center"/>
          </w:tcPr>
          <w:p w14:paraId="767DDB0C" w14:textId="77777777" w:rsidR="00866BC8" w:rsidRPr="00F15D89" w:rsidRDefault="00866BC8" w:rsidP="00B860F8">
            <w:pPr>
              <w:jc w:val="center"/>
            </w:pPr>
            <w:r w:rsidRPr="00F15D89">
              <w:rPr>
                <w:rFonts w:ascii="Calibri" w:hAnsi="Calibri" w:cs="Calibri"/>
                <w:color w:val="000000"/>
              </w:rPr>
              <w:t>12/09/2004 8:11</w:t>
            </w:r>
          </w:p>
        </w:tc>
        <w:tc>
          <w:tcPr>
            <w:tcW w:w="1520" w:type="dxa"/>
            <w:tcBorders>
              <w:top w:val="single" w:sz="4" w:space="0" w:color="auto"/>
            </w:tcBorders>
            <w:vAlign w:val="center"/>
          </w:tcPr>
          <w:p w14:paraId="554940D0" w14:textId="77777777" w:rsidR="00866BC8" w:rsidRPr="00F15D89" w:rsidRDefault="00866BC8" w:rsidP="00B860F8">
            <w:pPr>
              <w:jc w:val="center"/>
            </w:pPr>
            <w:r w:rsidRPr="00F15D89">
              <w:rPr>
                <w:rFonts w:ascii="Calibri" w:hAnsi="Calibri" w:cs="Calibri"/>
                <w:color w:val="000000"/>
              </w:rPr>
              <w:t>12/09/2004 9:59</w:t>
            </w:r>
          </w:p>
        </w:tc>
      </w:tr>
      <w:tr w:rsidR="00866BC8" w:rsidRPr="00F15D89" w14:paraId="31DCB02C" w14:textId="77777777" w:rsidTr="00B860F8">
        <w:tc>
          <w:tcPr>
            <w:tcW w:w="1519" w:type="dxa"/>
            <w:vAlign w:val="center"/>
          </w:tcPr>
          <w:p w14:paraId="4D4AD5B6" w14:textId="77777777" w:rsidR="00866BC8" w:rsidRPr="00F15D89" w:rsidRDefault="00866BC8" w:rsidP="00B860F8">
            <w:pPr>
              <w:jc w:val="center"/>
            </w:pPr>
            <w:r w:rsidRPr="00F15D89">
              <w:rPr>
                <w:rFonts w:ascii="Calibri" w:hAnsi="Calibri" w:cs="Calibri"/>
                <w:color w:val="000000"/>
              </w:rPr>
              <w:t>Evans Head</w:t>
            </w:r>
          </w:p>
        </w:tc>
        <w:tc>
          <w:tcPr>
            <w:tcW w:w="1520" w:type="dxa"/>
            <w:vAlign w:val="center"/>
          </w:tcPr>
          <w:p w14:paraId="4AF580F5" w14:textId="77777777" w:rsidR="00866BC8" w:rsidRPr="00F15D89" w:rsidRDefault="00866BC8" w:rsidP="00B860F8">
            <w:pPr>
              <w:jc w:val="center"/>
            </w:pPr>
            <w:r w:rsidRPr="00F15D89">
              <w:rPr>
                <w:rFonts w:ascii="Calibri" w:hAnsi="Calibri" w:cs="Calibri"/>
                <w:color w:val="000000"/>
              </w:rPr>
              <w:t>153.6110</w:t>
            </w:r>
          </w:p>
        </w:tc>
        <w:tc>
          <w:tcPr>
            <w:tcW w:w="1519" w:type="dxa"/>
            <w:vAlign w:val="center"/>
          </w:tcPr>
          <w:p w14:paraId="476108AD"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28.9973</w:t>
            </w:r>
          </w:p>
        </w:tc>
        <w:tc>
          <w:tcPr>
            <w:tcW w:w="1520" w:type="dxa"/>
            <w:vAlign w:val="center"/>
          </w:tcPr>
          <w:p w14:paraId="7096AE3C" w14:textId="77777777" w:rsidR="00866BC8" w:rsidRPr="00F15D89" w:rsidRDefault="00866BC8" w:rsidP="00B860F8">
            <w:pPr>
              <w:jc w:val="center"/>
            </w:pPr>
            <w:r w:rsidRPr="00F15D89">
              <w:rPr>
                <w:rFonts w:ascii="Calibri" w:hAnsi="Calibri" w:cs="Calibri"/>
                <w:color w:val="000000"/>
              </w:rPr>
              <w:t>153.8583</w:t>
            </w:r>
          </w:p>
        </w:tc>
        <w:tc>
          <w:tcPr>
            <w:tcW w:w="1519" w:type="dxa"/>
            <w:vAlign w:val="center"/>
          </w:tcPr>
          <w:p w14:paraId="5FA72862"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29.0024</w:t>
            </w:r>
          </w:p>
        </w:tc>
        <w:tc>
          <w:tcPr>
            <w:tcW w:w="1520" w:type="dxa"/>
            <w:vAlign w:val="center"/>
          </w:tcPr>
          <w:p w14:paraId="2AC529B8" w14:textId="77777777" w:rsidR="00866BC8" w:rsidRPr="00F15D89" w:rsidRDefault="00866BC8" w:rsidP="00B860F8">
            <w:pPr>
              <w:jc w:val="center"/>
            </w:pPr>
            <w:r w:rsidRPr="00F15D89">
              <w:rPr>
                <w:rFonts w:ascii="Calibri" w:hAnsi="Calibri" w:cs="Calibri"/>
                <w:color w:val="000000"/>
              </w:rPr>
              <w:t>11/09/2004 10:55</w:t>
            </w:r>
          </w:p>
        </w:tc>
        <w:tc>
          <w:tcPr>
            <w:tcW w:w="1520" w:type="dxa"/>
            <w:vAlign w:val="center"/>
          </w:tcPr>
          <w:p w14:paraId="68DE43D2" w14:textId="77777777" w:rsidR="00866BC8" w:rsidRPr="00F15D89" w:rsidRDefault="00866BC8" w:rsidP="00B860F8">
            <w:pPr>
              <w:jc w:val="center"/>
            </w:pPr>
            <w:r w:rsidRPr="00F15D89">
              <w:rPr>
                <w:rFonts w:ascii="Calibri" w:hAnsi="Calibri" w:cs="Calibri"/>
                <w:color w:val="000000"/>
              </w:rPr>
              <w:t>11/09/2004 12:36</w:t>
            </w:r>
          </w:p>
        </w:tc>
      </w:tr>
      <w:tr w:rsidR="00866BC8" w:rsidRPr="00F15D89" w14:paraId="7E809E14" w14:textId="77777777" w:rsidTr="00B860F8">
        <w:tc>
          <w:tcPr>
            <w:tcW w:w="1519" w:type="dxa"/>
            <w:vAlign w:val="center"/>
          </w:tcPr>
          <w:p w14:paraId="7A5F5C80" w14:textId="77777777" w:rsidR="00866BC8" w:rsidRPr="00F15D89" w:rsidRDefault="00866BC8" w:rsidP="00B860F8">
            <w:pPr>
              <w:jc w:val="center"/>
            </w:pPr>
            <w:r w:rsidRPr="00F15D89">
              <w:rPr>
                <w:rFonts w:ascii="Calibri" w:hAnsi="Calibri" w:cs="Calibri"/>
                <w:color w:val="000000"/>
              </w:rPr>
              <w:t>North Solitary</w:t>
            </w:r>
          </w:p>
        </w:tc>
        <w:tc>
          <w:tcPr>
            <w:tcW w:w="1520" w:type="dxa"/>
            <w:vAlign w:val="center"/>
          </w:tcPr>
          <w:p w14:paraId="376C9682" w14:textId="77777777" w:rsidR="00866BC8" w:rsidRPr="00F15D89" w:rsidRDefault="00866BC8" w:rsidP="00B860F8">
            <w:pPr>
              <w:jc w:val="center"/>
            </w:pPr>
            <w:r w:rsidRPr="00F15D89">
              <w:rPr>
                <w:rFonts w:ascii="Calibri" w:hAnsi="Calibri" w:cs="Calibri"/>
                <w:color w:val="000000"/>
              </w:rPr>
              <w:t>153.4115</w:t>
            </w:r>
          </w:p>
        </w:tc>
        <w:tc>
          <w:tcPr>
            <w:tcW w:w="1519" w:type="dxa"/>
            <w:vAlign w:val="center"/>
          </w:tcPr>
          <w:p w14:paraId="5BD6C461"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29.9978</w:t>
            </w:r>
          </w:p>
        </w:tc>
        <w:tc>
          <w:tcPr>
            <w:tcW w:w="1520" w:type="dxa"/>
            <w:vAlign w:val="center"/>
          </w:tcPr>
          <w:p w14:paraId="59389E32" w14:textId="77777777" w:rsidR="00866BC8" w:rsidRPr="00F15D89" w:rsidRDefault="00866BC8" w:rsidP="00B860F8">
            <w:pPr>
              <w:jc w:val="center"/>
            </w:pPr>
            <w:r w:rsidRPr="00F15D89">
              <w:rPr>
                <w:rFonts w:ascii="Calibri" w:hAnsi="Calibri" w:cs="Calibri"/>
                <w:color w:val="000000"/>
              </w:rPr>
              <w:t>153.7255</w:t>
            </w:r>
          </w:p>
        </w:tc>
        <w:tc>
          <w:tcPr>
            <w:tcW w:w="1519" w:type="dxa"/>
            <w:vAlign w:val="center"/>
          </w:tcPr>
          <w:p w14:paraId="6C19BFA6"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29.9972</w:t>
            </w:r>
          </w:p>
        </w:tc>
        <w:tc>
          <w:tcPr>
            <w:tcW w:w="1520" w:type="dxa"/>
            <w:vAlign w:val="center"/>
          </w:tcPr>
          <w:p w14:paraId="32DA3B31" w14:textId="77777777" w:rsidR="00866BC8" w:rsidRPr="00F15D89" w:rsidRDefault="00866BC8" w:rsidP="00B860F8">
            <w:pPr>
              <w:jc w:val="center"/>
            </w:pPr>
            <w:r w:rsidRPr="00F15D89">
              <w:rPr>
                <w:rFonts w:ascii="Calibri" w:hAnsi="Calibri" w:cs="Calibri"/>
                <w:color w:val="000000"/>
              </w:rPr>
              <w:t>7/09/2004 21:41</w:t>
            </w:r>
          </w:p>
        </w:tc>
        <w:tc>
          <w:tcPr>
            <w:tcW w:w="1520" w:type="dxa"/>
            <w:vAlign w:val="center"/>
          </w:tcPr>
          <w:p w14:paraId="791D9240" w14:textId="77777777" w:rsidR="00866BC8" w:rsidRPr="00F15D89" w:rsidRDefault="00866BC8" w:rsidP="00B860F8">
            <w:pPr>
              <w:jc w:val="center"/>
            </w:pPr>
            <w:r w:rsidRPr="00F15D89">
              <w:rPr>
                <w:rFonts w:ascii="Calibri" w:hAnsi="Calibri" w:cs="Calibri"/>
                <w:color w:val="000000"/>
              </w:rPr>
              <w:t>8/09/2004 0:05</w:t>
            </w:r>
          </w:p>
        </w:tc>
      </w:tr>
      <w:tr w:rsidR="00866BC8" w:rsidRPr="00F15D89" w14:paraId="08A27217" w14:textId="77777777" w:rsidTr="00B860F8">
        <w:tc>
          <w:tcPr>
            <w:tcW w:w="1519" w:type="dxa"/>
            <w:vAlign w:val="center"/>
          </w:tcPr>
          <w:p w14:paraId="273D56C9" w14:textId="77777777" w:rsidR="00866BC8" w:rsidRPr="00F15D89" w:rsidRDefault="00866BC8" w:rsidP="00B860F8">
            <w:pPr>
              <w:jc w:val="center"/>
            </w:pPr>
            <w:r w:rsidRPr="00F15D89">
              <w:rPr>
                <w:rFonts w:ascii="Calibri" w:hAnsi="Calibri" w:cs="Calibri"/>
                <w:color w:val="000000"/>
              </w:rPr>
              <w:t>Diamond Head</w:t>
            </w:r>
          </w:p>
        </w:tc>
        <w:tc>
          <w:tcPr>
            <w:tcW w:w="1520" w:type="dxa"/>
            <w:vAlign w:val="center"/>
          </w:tcPr>
          <w:p w14:paraId="773717AF" w14:textId="77777777" w:rsidR="00866BC8" w:rsidRPr="00F15D89" w:rsidRDefault="00866BC8" w:rsidP="00B860F8">
            <w:pPr>
              <w:jc w:val="center"/>
            </w:pPr>
            <w:r w:rsidRPr="00F15D89">
              <w:rPr>
                <w:rFonts w:ascii="Calibri" w:hAnsi="Calibri" w:cs="Calibri"/>
                <w:color w:val="000000"/>
              </w:rPr>
              <w:t>152.9126</w:t>
            </w:r>
          </w:p>
        </w:tc>
        <w:tc>
          <w:tcPr>
            <w:tcW w:w="1519" w:type="dxa"/>
            <w:vAlign w:val="center"/>
          </w:tcPr>
          <w:p w14:paraId="17949D65"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31.7521</w:t>
            </w:r>
          </w:p>
        </w:tc>
        <w:tc>
          <w:tcPr>
            <w:tcW w:w="1520" w:type="dxa"/>
            <w:vAlign w:val="center"/>
          </w:tcPr>
          <w:p w14:paraId="3B66F93E" w14:textId="77777777" w:rsidR="00866BC8" w:rsidRPr="00F15D89" w:rsidRDefault="00866BC8" w:rsidP="00B860F8">
            <w:pPr>
              <w:jc w:val="center"/>
            </w:pPr>
            <w:r w:rsidRPr="00F15D89">
              <w:rPr>
                <w:rFonts w:ascii="Calibri" w:hAnsi="Calibri" w:cs="Calibri"/>
                <w:color w:val="000000"/>
              </w:rPr>
              <w:t>153.1905</w:t>
            </w:r>
          </w:p>
        </w:tc>
        <w:tc>
          <w:tcPr>
            <w:tcW w:w="1519" w:type="dxa"/>
            <w:vAlign w:val="center"/>
          </w:tcPr>
          <w:p w14:paraId="78749949" w14:textId="77777777" w:rsidR="00866BC8" w:rsidRPr="00F15D89" w:rsidRDefault="00866BC8" w:rsidP="00B860F8">
            <w:pPr>
              <w:jc w:val="center"/>
              <w:rPr>
                <w:rFonts w:ascii="Calibri" w:hAnsi="Calibri" w:cs="Calibri"/>
                <w:color w:val="000000"/>
              </w:rPr>
            </w:pPr>
            <w:r w:rsidRPr="00F15D89">
              <w:rPr>
                <w:rFonts w:ascii="Calibri" w:hAnsi="Calibri" w:cs="Calibri"/>
                <w:color w:val="000000"/>
              </w:rPr>
              <w:t>31.7470</w:t>
            </w:r>
          </w:p>
        </w:tc>
        <w:tc>
          <w:tcPr>
            <w:tcW w:w="1520" w:type="dxa"/>
            <w:vAlign w:val="center"/>
          </w:tcPr>
          <w:p w14:paraId="2C297696" w14:textId="77777777" w:rsidR="00866BC8" w:rsidRPr="00F15D89" w:rsidRDefault="00866BC8" w:rsidP="00B860F8">
            <w:pPr>
              <w:jc w:val="center"/>
            </w:pPr>
            <w:r w:rsidRPr="00F15D89">
              <w:rPr>
                <w:rFonts w:ascii="Calibri" w:hAnsi="Calibri" w:cs="Calibri"/>
                <w:color w:val="000000"/>
              </w:rPr>
              <w:t>6/09/2004 20:00</w:t>
            </w:r>
          </w:p>
        </w:tc>
        <w:tc>
          <w:tcPr>
            <w:tcW w:w="1520" w:type="dxa"/>
            <w:vAlign w:val="center"/>
          </w:tcPr>
          <w:p w14:paraId="4DB73614" w14:textId="77777777" w:rsidR="00866BC8" w:rsidRPr="00F15D89" w:rsidRDefault="00866BC8" w:rsidP="00B860F8">
            <w:pPr>
              <w:jc w:val="center"/>
            </w:pPr>
            <w:r w:rsidRPr="00F15D89">
              <w:rPr>
                <w:rFonts w:ascii="Calibri" w:hAnsi="Calibri" w:cs="Calibri"/>
                <w:color w:val="000000"/>
              </w:rPr>
              <w:t>6/09/2004 21:53</w:t>
            </w:r>
          </w:p>
        </w:tc>
      </w:tr>
    </w:tbl>
    <w:p w14:paraId="5AFF8125" w14:textId="77777777" w:rsidR="00866BC8" w:rsidRPr="00F15D89" w:rsidRDefault="00866BC8" w:rsidP="00866BC8">
      <w:pPr>
        <w:spacing w:line="360" w:lineRule="auto"/>
        <w:rPr>
          <w:rFonts w:asciiTheme="minorHAnsi" w:hAnsiTheme="minorHAnsi" w:cstheme="minorHAnsi"/>
          <w:szCs w:val="24"/>
          <w:lang w:val="en-AU"/>
        </w:rPr>
      </w:pPr>
    </w:p>
    <w:p w14:paraId="170A4967" w14:textId="77777777" w:rsidR="00866BC8" w:rsidRPr="00F15D89" w:rsidRDefault="00866BC8" w:rsidP="00866BC8">
      <w:pPr>
        <w:rPr>
          <w:rFonts w:asciiTheme="minorHAnsi" w:hAnsiTheme="minorHAnsi" w:cstheme="minorHAnsi"/>
          <w:lang w:val="en-AU"/>
        </w:rPr>
      </w:pPr>
      <w:r w:rsidRPr="00F15D89">
        <w:rPr>
          <w:rFonts w:asciiTheme="minorHAnsi" w:hAnsiTheme="minorHAnsi" w:cstheme="minorHAnsi"/>
          <w:lang w:val="en-AU"/>
        </w:rPr>
        <w:br w:type="page"/>
      </w:r>
    </w:p>
    <w:p w14:paraId="7CB1CBC8" w14:textId="32AA45CE"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lastRenderedPageBreak/>
        <w:t>Figures</w:t>
      </w:r>
    </w:p>
    <w:p w14:paraId="59C7B731" w14:textId="77777777" w:rsidR="00A10C0E" w:rsidRPr="00F15D89" w:rsidRDefault="00A10C0E" w:rsidP="00A10C0E">
      <w:pPr>
        <w:pStyle w:val="Heading-Main"/>
        <w:spacing w:line="360" w:lineRule="auto"/>
        <w:rPr>
          <w:rFonts w:asciiTheme="minorHAnsi" w:hAnsiTheme="minorHAnsi" w:cstheme="minorHAnsi"/>
          <w:b w:val="0"/>
          <w:bCs w:val="0"/>
          <w:lang w:val="en-AU"/>
        </w:rPr>
      </w:pPr>
      <w:r w:rsidRPr="00F15D89">
        <w:rPr>
          <w:rFonts w:asciiTheme="minorHAnsi" w:hAnsiTheme="minorHAnsi" w:cstheme="minorHAnsi"/>
          <w:noProof/>
          <w:lang w:val="en-AU"/>
        </w:rPr>
        <w:drawing>
          <wp:inline distT="0" distB="0" distL="0" distR="0" wp14:anchorId="6B938B43" wp14:editId="16527F0E">
            <wp:extent cx="4333240" cy="497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240" cy="4974590"/>
                    </a:xfrm>
                    <a:prstGeom prst="rect">
                      <a:avLst/>
                    </a:prstGeom>
                    <a:noFill/>
                    <a:ln>
                      <a:noFill/>
                    </a:ln>
                  </pic:spPr>
                </pic:pic>
              </a:graphicData>
            </a:graphic>
          </wp:inline>
        </w:drawing>
      </w:r>
    </w:p>
    <w:p w14:paraId="5DCBB960" w14:textId="2FE26B01" w:rsidR="002602C5" w:rsidRPr="00F15D89" w:rsidRDefault="00A10C0E" w:rsidP="00A10C0E">
      <w:pPr>
        <w:pStyle w:val="Heading-Main"/>
        <w:spacing w:line="360" w:lineRule="auto"/>
        <w:rPr>
          <w:rFonts w:asciiTheme="minorHAnsi" w:hAnsiTheme="minorHAnsi" w:cstheme="minorHAnsi"/>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ISOBATHS?</w:t>
      </w:r>
      <w:r w:rsidR="00DD6401">
        <w:rPr>
          <w:rFonts w:asciiTheme="minorHAnsi" w:hAnsiTheme="minorHAnsi" w:cstheme="minorHAnsi"/>
          <w:lang w:val="en-AU"/>
        </w:rPr>
        <w:t xml:space="preserve"> 200 and 1000m?</w:t>
      </w:r>
    </w:p>
    <w:p w14:paraId="67AE2DAF" w14:textId="77777777" w:rsidR="002602C5" w:rsidRPr="00F15D89" w:rsidRDefault="002602C5">
      <w:pPr>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201B84FE" w14:textId="77777777" w:rsidR="002602C5" w:rsidRPr="00F15D89" w:rsidRDefault="002602C5" w:rsidP="002602C5">
      <w:pPr>
        <w:spacing w:line="360" w:lineRule="auto"/>
        <w:rPr>
          <w:rFonts w:asciiTheme="minorHAnsi" w:hAnsiTheme="minorHAnsi" w:cstheme="minorHAnsi"/>
          <w:szCs w:val="24"/>
          <w:lang w:val="en-AU"/>
        </w:rPr>
      </w:pPr>
      <w:r w:rsidRPr="00F15D89">
        <w:rPr>
          <w:rFonts w:asciiTheme="minorHAnsi" w:hAnsiTheme="minorHAnsi" w:cstheme="minorHAnsi"/>
          <w:noProof/>
          <w:szCs w:val="24"/>
          <w:lang w:val="en-AU"/>
        </w:rPr>
        <w:lastRenderedPageBreak/>
        <w:drawing>
          <wp:inline distT="0" distB="0" distL="0" distR="0" wp14:anchorId="09B49A3E" wp14:editId="708DEC2D">
            <wp:extent cx="5247143" cy="5762256"/>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_rotated_All.png"/>
                    <pic:cNvPicPr/>
                  </pic:nvPicPr>
                  <pic:blipFill>
                    <a:blip r:embed="rId14"/>
                    <a:stretch>
                      <a:fillRect/>
                    </a:stretch>
                  </pic:blipFill>
                  <pic:spPr>
                    <a:xfrm>
                      <a:off x="0" y="0"/>
                      <a:ext cx="5247143" cy="5762256"/>
                    </a:xfrm>
                    <a:prstGeom prst="rect">
                      <a:avLst/>
                    </a:prstGeom>
                  </pic:spPr>
                </pic:pic>
              </a:graphicData>
            </a:graphic>
          </wp:inline>
        </w:drawing>
      </w:r>
    </w:p>
    <w:p w14:paraId="5AC9C5C2" w14:textId="0858A279" w:rsidR="002602C5" w:rsidRPr="00F15D89" w:rsidRDefault="002602C5" w:rsidP="002602C5">
      <w:pPr>
        <w:pStyle w:val="Heading-Main"/>
        <w:spacing w:line="360" w:lineRule="auto"/>
        <w:rPr>
          <w:rFonts w:asciiTheme="minorHAnsi" w:hAnsiTheme="minorHAnsi" w:cstheme="minorHAnsi"/>
          <w:b w:val="0"/>
          <w:bCs w:val="0"/>
          <w:color w:val="FF0000"/>
          <w:lang w:val="en-AU"/>
        </w:rPr>
      </w:pPr>
      <w:r w:rsidRPr="00F15D89">
        <w:rPr>
          <w:rFonts w:asciiTheme="minorHAnsi" w:hAnsiTheme="minorHAnsi" w:cstheme="minorHAnsi"/>
          <w:lang w:val="en-AU"/>
        </w:rPr>
        <w:t>Figure 2</w:t>
      </w:r>
      <w:r w:rsidRPr="00F15D89">
        <w:rPr>
          <w:rFonts w:asciiTheme="minorHAnsi" w:hAnsiTheme="minorHAnsi" w:cstheme="minorHAnsi"/>
          <w:b w:val="0"/>
          <w:bCs w:val="0"/>
          <w:lang w:val="en-AU"/>
        </w:rPr>
        <w:t xml:space="preserve"> Alongshore velocity </w:t>
      </w:r>
      <w:del w:id="146" w:author="Baird, Mark (O&amp;A, Hobart)" w:date="2020-05-17T18:10:00Z">
        <w:r w:rsidRPr="00F15D89" w:rsidDel="005B1377">
          <w:rPr>
            <w:rFonts w:asciiTheme="minorHAnsi" w:hAnsiTheme="minorHAnsi" w:cstheme="minorHAnsi"/>
            <w:b w:val="0"/>
            <w:bCs w:val="0"/>
            <w:lang w:val="en-AU"/>
          </w:rPr>
          <w:delText xml:space="preserve">interpolated </w:delText>
        </w:r>
      </w:del>
      <w:r w:rsidRPr="00F15D89">
        <w:rPr>
          <w:rFonts w:asciiTheme="minorHAnsi" w:hAnsiTheme="minorHAnsi" w:cstheme="minorHAnsi"/>
          <w:b w:val="0"/>
          <w:bCs w:val="0"/>
          <w:lang w:val="en-AU"/>
        </w:rPr>
        <w:t xml:space="preserve">across the four cross shelf transects (Figure 1). Transects were conducted with an Acoustic Doppler Current Profiler during a CTD Transect. Grey lines join areas of equal velocity. </w:t>
      </w:r>
      <w:r w:rsidRPr="00F15D89">
        <w:rPr>
          <w:rFonts w:asciiTheme="minorHAnsi" w:hAnsiTheme="minorHAnsi" w:cstheme="minorHAnsi"/>
          <w:b w:val="0"/>
          <w:bCs w:val="0"/>
          <w:color w:val="FF0000"/>
          <w:lang w:val="en-AU"/>
        </w:rPr>
        <w:t>NEED TO Fix the interpolation issues</w:t>
      </w:r>
      <w:r w:rsidR="0072168F">
        <w:rPr>
          <w:rFonts w:asciiTheme="minorHAnsi" w:hAnsiTheme="minorHAnsi" w:cstheme="minorHAnsi"/>
          <w:b w:val="0"/>
          <w:bCs w:val="0"/>
          <w:color w:val="FF0000"/>
          <w:lang w:val="en-AU"/>
        </w:rPr>
        <w:t xml:space="preserve"> and redo to match other plots.</w:t>
      </w:r>
    </w:p>
    <w:p w14:paraId="51F5BBEB" w14:textId="77777777" w:rsidR="00A10C0E" w:rsidRPr="00F15D89" w:rsidRDefault="00A10C0E" w:rsidP="00A10C0E">
      <w:pPr>
        <w:pStyle w:val="Heading-Main"/>
        <w:spacing w:line="360" w:lineRule="auto"/>
        <w:rPr>
          <w:rFonts w:asciiTheme="minorHAnsi" w:hAnsiTheme="minorHAnsi" w:cstheme="minorHAnsi"/>
          <w:lang w:val="en-AU"/>
        </w:rPr>
      </w:pPr>
    </w:p>
    <w:p w14:paraId="4944CD92" w14:textId="77777777" w:rsidR="00A10C0E" w:rsidRPr="00F15D89" w:rsidRDefault="00A10C0E">
      <w:pPr>
        <w:rPr>
          <w:rFonts w:asciiTheme="minorHAnsi" w:hAnsiTheme="minorHAnsi" w:cstheme="minorHAnsi"/>
          <w:b/>
          <w:bCs/>
          <w:lang w:val="en-AU"/>
        </w:rPr>
      </w:pPr>
      <w:r w:rsidRPr="00F15D89">
        <w:rPr>
          <w:rFonts w:asciiTheme="minorHAnsi" w:hAnsiTheme="minorHAnsi" w:cstheme="minorHAnsi"/>
          <w:b/>
          <w:bCs/>
          <w:lang w:val="en-AU"/>
        </w:rPr>
        <w:br w:type="page"/>
      </w:r>
    </w:p>
    <w:p w14:paraId="378272F0" w14:textId="3D6ACC9A" w:rsidR="00A10C0E" w:rsidRPr="00F15D89" w:rsidRDefault="0072168F" w:rsidP="00A10C0E">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4537FBEC" wp14:editId="79EA4345">
            <wp:extent cx="5265980" cy="6144768"/>
            <wp:effectExtent l="0" t="0" r="0" b="889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omass_All.png"/>
                    <pic:cNvPicPr/>
                  </pic:nvPicPr>
                  <pic:blipFill>
                    <a:blip r:embed="rId15"/>
                    <a:stretch>
                      <a:fillRect/>
                    </a:stretch>
                  </pic:blipFill>
                  <pic:spPr>
                    <a:xfrm>
                      <a:off x="0" y="0"/>
                      <a:ext cx="5267100" cy="6146075"/>
                    </a:xfrm>
                    <a:prstGeom prst="rect">
                      <a:avLst/>
                    </a:prstGeom>
                  </pic:spPr>
                </pic:pic>
              </a:graphicData>
            </a:graphic>
          </wp:inline>
        </w:drawing>
      </w:r>
    </w:p>
    <w:p w14:paraId="22803496" w14:textId="461494B6" w:rsidR="00D13904" w:rsidRPr="00F15D89" w:rsidRDefault="00A10C0E" w:rsidP="00A10C0E">
      <w:pPr>
        <w:spacing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3</w:t>
      </w:r>
      <w:r w:rsidRPr="00F15D89">
        <w:rPr>
          <w:rFonts w:asciiTheme="minorHAnsi" w:hAnsiTheme="minorHAnsi" w:cstheme="minorHAnsi"/>
          <w:lang w:val="en-AU"/>
        </w:rPr>
        <w:t xml:space="preserve"> Zooplankton biomass</w:t>
      </w:r>
      <w:r w:rsidR="00D409F8" w:rsidRPr="00F15D89">
        <w:rPr>
          <w:rFonts w:asciiTheme="minorHAnsi" w:hAnsiTheme="minorHAnsi" w:cstheme="minorHAnsi"/>
          <w:lang w:val="en-AU"/>
        </w:rPr>
        <w:t xml:space="preserve"> (mg m</w:t>
      </w:r>
      <w:r w:rsidR="00D409F8" w:rsidRPr="00F15D89">
        <w:rPr>
          <w:rFonts w:asciiTheme="minorHAnsi" w:hAnsiTheme="minorHAnsi" w:cstheme="minorHAnsi"/>
          <w:vertAlign w:val="superscript"/>
          <w:lang w:val="en-AU"/>
        </w:rPr>
        <w:t>-3</w:t>
      </w:r>
      <w:r w:rsidR="00D409F8" w:rsidRPr="00F15D89">
        <w:rPr>
          <w:rFonts w:asciiTheme="minorHAnsi" w:hAnsiTheme="minorHAnsi" w:cstheme="minorHAnsi"/>
          <w:lang w:val="en-AU"/>
        </w:rPr>
        <w:t>)</w:t>
      </w:r>
      <w:r w:rsidRPr="00F15D89">
        <w:rPr>
          <w:rFonts w:asciiTheme="minorHAnsi" w:hAnsiTheme="minorHAnsi" w:cstheme="minorHAnsi"/>
          <w:lang w:val="en-AU"/>
        </w:rPr>
        <w:t xml:space="preserve"> distributions from the four cross shelf transects (Figure 1). Transe</w:t>
      </w:r>
      <w:r w:rsidRPr="00F15D89">
        <w:rPr>
          <w:rFonts w:asciiTheme="minorHAnsi" w:hAnsiTheme="minorHAnsi" w:cstheme="minorHAnsi"/>
          <w:b/>
          <w:bCs/>
          <w:lang w:val="en-AU"/>
        </w:rPr>
        <w:t>c</w:t>
      </w:r>
      <w:r w:rsidRPr="00F15D89">
        <w:rPr>
          <w:rFonts w:asciiTheme="minorHAnsi" w:hAnsiTheme="minorHAnsi" w:cstheme="minorHAnsi"/>
          <w:lang w:val="en-AU"/>
        </w:rPr>
        <w:t>ts were conducted form inshore to offshore with an undulating towed body with the path shown by the grey line with midpoints of each sample shown as dots. Temperature (°C) isotherms are shown in black. Note the log transformed colour scale.</w:t>
      </w:r>
    </w:p>
    <w:p w14:paraId="12A5B8A1" w14:textId="3A234BC0" w:rsidR="00D13904" w:rsidRPr="00F15D89" w:rsidRDefault="0072168F" w:rsidP="00D13904">
      <w:pPr>
        <w:pStyle w:val="Heading-Main"/>
        <w:spacing w:line="36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71DDE49" wp14:editId="40EE7F95">
            <wp:extent cx="5391360" cy="6291072"/>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oMn_All.png"/>
                    <pic:cNvPicPr/>
                  </pic:nvPicPr>
                  <pic:blipFill>
                    <a:blip r:embed="rId16"/>
                    <a:stretch>
                      <a:fillRect/>
                    </a:stretch>
                  </pic:blipFill>
                  <pic:spPr>
                    <a:xfrm>
                      <a:off x="0" y="0"/>
                      <a:ext cx="5391941" cy="6291750"/>
                    </a:xfrm>
                    <a:prstGeom prst="rect">
                      <a:avLst/>
                    </a:prstGeom>
                  </pic:spPr>
                </pic:pic>
              </a:graphicData>
            </a:graphic>
          </wp:inline>
        </w:drawing>
      </w:r>
    </w:p>
    <w:p w14:paraId="7AA8C091" w14:textId="62F51472" w:rsidR="00D13904" w:rsidRPr="00F15D89" w:rsidRDefault="00D13904" w:rsidP="00D13904">
      <w:pPr>
        <w:spacing w:line="36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w:t>
      </w:r>
      <w:r w:rsidR="00D409F8" w:rsidRPr="00F15D89">
        <w:rPr>
          <w:rFonts w:asciiTheme="minorHAnsi" w:hAnsiTheme="minorHAnsi" w:cstheme="minorHAnsi"/>
          <w:lang w:val="en-AU"/>
        </w:rPr>
        <w:t xml:space="preserve"> (µm equivalent spherical diameter)</w:t>
      </w:r>
      <w:r w:rsidRPr="00F15D89">
        <w:rPr>
          <w:rFonts w:asciiTheme="minorHAnsi" w:hAnsiTheme="minorHAnsi" w:cstheme="minorHAnsi"/>
          <w:lang w:val="en-AU"/>
        </w:rPr>
        <w:t xml:space="preserve"> of zooplankton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w:t>
      </w:r>
    </w:p>
    <w:p w14:paraId="263321D5" w14:textId="77777777" w:rsidR="00D13904" w:rsidRPr="00F15D89" w:rsidRDefault="00D13904">
      <w:pPr>
        <w:rPr>
          <w:rFonts w:asciiTheme="minorHAnsi" w:hAnsiTheme="minorHAnsi" w:cstheme="minorHAnsi"/>
          <w:lang w:val="en-AU"/>
        </w:rPr>
      </w:pPr>
      <w:r w:rsidRPr="00F15D89">
        <w:rPr>
          <w:rFonts w:asciiTheme="minorHAnsi" w:hAnsiTheme="minorHAnsi" w:cstheme="minorHAnsi"/>
          <w:lang w:val="en-AU"/>
        </w:rPr>
        <w:br w:type="page"/>
      </w:r>
    </w:p>
    <w:p w14:paraId="23A11459" w14:textId="77777777" w:rsidR="00A10C0E" w:rsidRPr="00F15D89" w:rsidRDefault="00A10C0E" w:rsidP="00A10C0E">
      <w:pPr>
        <w:spacing w:line="360" w:lineRule="auto"/>
        <w:rPr>
          <w:rFonts w:asciiTheme="minorHAnsi" w:hAnsiTheme="minorHAnsi" w:cstheme="minorHAnsi"/>
          <w:b/>
          <w:bCs/>
          <w:lang w:val="en-AU"/>
        </w:rPr>
      </w:pPr>
    </w:p>
    <w:p w14:paraId="165414AF" w14:textId="7B7D9E35" w:rsidR="00A10C0E" w:rsidRPr="00F15D89" w:rsidRDefault="00A10C0E" w:rsidP="00F34258">
      <w:pPr>
        <w:spacing w:line="360" w:lineRule="auto"/>
        <w:rPr>
          <w:rFonts w:asciiTheme="minorHAnsi" w:hAnsiTheme="minorHAnsi" w:cstheme="minorHAnsi"/>
          <w:b/>
          <w:bCs/>
          <w:lang w:val="en-AU"/>
        </w:rPr>
      </w:pPr>
    </w:p>
    <w:p w14:paraId="1F23B615" w14:textId="0A0527B2" w:rsidR="00A10C0E" w:rsidRPr="00F15D89" w:rsidRDefault="0072168F" w:rsidP="00A10C0E">
      <w:pPr>
        <w:pStyle w:val="Heading-Main"/>
        <w:spacing w:line="360" w:lineRule="auto"/>
        <w:rPr>
          <w:rFonts w:asciiTheme="minorHAnsi" w:hAnsiTheme="minorHAnsi" w:cstheme="minorHAnsi"/>
          <w:lang w:val="en-AU"/>
        </w:rPr>
      </w:pPr>
      <w:r>
        <w:rPr>
          <w:rFonts w:asciiTheme="minorHAnsi" w:hAnsiTheme="minorHAnsi" w:cstheme="minorHAnsi"/>
          <w:noProof/>
          <w:lang w:val="en-AU"/>
        </w:rPr>
        <w:drawing>
          <wp:inline distT="0" distB="0" distL="0" distR="0" wp14:anchorId="02D096D5" wp14:editId="39596763">
            <wp:extent cx="5165675" cy="6027725"/>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etoSlope_All.png"/>
                    <pic:cNvPicPr/>
                  </pic:nvPicPr>
                  <pic:blipFill>
                    <a:blip r:embed="rId17"/>
                    <a:stretch>
                      <a:fillRect/>
                    </a:stretch>
                  </pic:blipFill>
                  <pic:spPr>
                    <a:xfrm>
                      <a:off x="0" y="0"/>
                      <a:ext cx="5166662" cy="6028877"/>
                    </a:xfrm>
                    <a:prstGeom prst="rect">
                      <a:avLst/>
                    </a:prstGeom>
                  </pic:spPr>
                </pic:pic>
              </a:graphicData>
            </a:graphic>
          </wp:inline>
        </w:drawing>
      </w:r>
    </w:p>
    <w:p w14:paraId="380D0C76" w14:textId="19EB3ADF" w:rsidR="00A10C0E" w:rsidRPr="00F15D89" w:rsidRDefault="00A10C0E" w:rsidP="00A10C0E">
      <w:pPr>
        <w:spacing w:line="360" w:lineRule="auto"/>
        <w:rPr>
          <w:rFonts w:asciiTheme="minorHAnsi" w:hAnsiTheme="minorHAnsi" w:cstheme="minorHAnsi"/>
          <w:color w:val="FF0000"/>
          <w:lang w:val="en-AU"/>
        </w:rPr>
      </w:pPr>
      <w:proofErr w:type="gramStart"/>
      <w:r w:rsidRPr="00F15D89">
        <w:rPr>
          <w:rFonts w:asciiTheme="minorHAnsi" w:hAnsiTheme="minorHAnsi" w:cstheme="minorHAnsi"/>
          <w:b/>
          <w:bCs/>
          <w:lang w:val="en-AU"/>
        </w:rPr>
        <w:t xml:space="preserve">Figure </w:t>
      </w:r>
      <w:r w:rsidR="00D13904" w:rsidRPr="00F15D89">
        <w:rPr>
          <w:rFonts w:asciiTheme="minorHAnsi" w:hAnsiTheme="minorHAnsi" w:cstheme="minorHAnsi"/>
          <w:b/>
          <w:bCs/>
          <w:lang w:val="en-AU"/>
        </w:rPr>
        <w:t>5</w:t>
      </w:r>
      <w:r w:rsidRPr="00F15D89">
        <w:rPr>
          <w:rFonts w:asciiTheme="minorHAnsi" w:hAnsiTheme="minorHAnsi" w:cstheme="minorHAnsi"/>
          <w:lang w:val="en-AU"/>
        </w:rPr>
        <w:t xml:space="preserve"> Interpolations of the Normalised Biomass Size Spectrum slope,</w:t>
      </w:r>
      <w:proofErr w:type="gramEnd"/>
      <w:r w:rsidRPr="00F15D89">
        <w:rPr>
          <w:rFonts w:asciiTheme="minorHAnsi" w:hAnsiTheme="minorHAnsi" w:cstheme="minorHAnsi"/>
          <w:lang w:val="en-AU"/>
        </w:rPr>
        <w:t xml:space="preserve"> estimated using the Pareto method from the four cross shelf transects (Figure 1). Transects were conducted form inshore to offshore with an undulating towed body with the path shown by the grey line with midpoints of each sample shown as dots. Temperature (° C) isotherms are shown in black. Note the log transformed colour scale. </w:t>
      </w:r>
    </w:p>
    <w:p w14:paraId="17407949" w14:textId="77777777" w:rsidR="003F6382" w:rsidRPr="00F15D89" w:rsidRDefault="003F6382" w:rsidP="003F6382">
      <w:pPr>
        <w:rPr>
          <w:rFonts w:asciiTheme="minorHAnsi" w:hAnsiTheme="minorHAnsi" w:cstheme="minorHAnsi"/>
          <w:b/>
          <w:bCs/>
          <w:lang w:val="en-AU"/>
        </w:rPr>
      </w:pPr>
      <w:r w:rsidRPr="00F15D89">
        <w:rPr>
          <w:noProof/>
          <w:lang w:val="en-AU"/>
        </w:rPr>
        <w:lastRenderedPageBreak/>
        <w:drawing>
          <wp:inline distT="0" distB="0" distL="0" distR="0" wp14:anchorId="19E8FE0A" wp14:editId="1A668D1E">
            <wp:extent cx="5943600" cy="4187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1F79ACDB" w14:textId="648BD9C9" w:rsidR="003F6382" w:rsidRPr="00F15D89" w:rsidRDefault="003F6382" w:rsidP="003F6382">
      <w:pPr>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Seasonal changes in alongshore velocity at our the four transects based upon satellite altimetry.</w:t>
      </w:r>
    </w:p>
    <w:p w14:paraId="0A5C38DF" w14:textId="77777777" w:rsidR="003F6382" w:rsidRPr="00F15D89" w:rsidRDefault="003F6382" w:rsidP="00A10C0E">
      <w:pPr>
        <w:spacing w:line="360" w:lineRule="auto"/>
        <w:rPr>
          <w:rFonts w:asciiTheme="minorHAnsi" w:hAnsiTheme="minorHAnsi" w:cstheme="minorHAnsi"/>
          <w:b/>
          <w:bCs/>
          <w:color w:val="FF0000"/>
          <w:lang w:val="en-AU"/>
        </w:rPr>
      </w:pPr>
    </w:p>
    <w:p w14:paraId="1D2B3F2F" w14:textId="27205DEB" w:rsidR="00A10C0E"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noProof/>
          <w:lang w:val="en-AU"/>
        </w:rPr>
        <w:lastRenderedPageBreak/>
        <w:drawing>
          <wp:inline distT="0" distB="0" distL="0" distR="0" wp14:anchorId="7E16E594" wp14:editId="4F725454">
            <wp:extent cx="5915025" cy="5915025"/>
            <wp:effectExtent l="0" t="0" r="9525" b="9525"/>
            <wp:docPr id="5" name="Content Placeholder 4">
              <a:extLst xmlns:a="http://schemas.openxmlformats.org/drawingml/2006/main">
                <a:ext uri="{FF2B5EF4-FFF2-40B4-BE49-F238E27FC236}">
                  <a16:creationId xmlns:a16="http://schemas.microsoft.com/office/drawing/2014/main" id="{1BF821A5-58C0-4B14-842E-A82A07FCC9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F821A5-58C0-4B14-842E-A82A07FCC924}"/>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4FDF7FA5" w14:textId="516C32A0" w:rsidR="003F6382" w:rsidRPr="00F15D89" w:rsidRDefault="00A10C0E" w:rsidP="00F34258">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sidR="003F6382" w:rsidRPr="00F15D89">
        <w:rPr>
          <w:rFonts w:asciiTheme="minorHAnsi" w:hAnsiTheme="minorHAnsi" w:cstheme="minorHAnsi"/>
          <w:b/>
          <w:bCs/>
          <w:lang w:val="en-AU"/>
        </w:rPr>
        <w:t>7</w:t>
      </w:r>
      <w:r w:rsidR="001321FD" w:rsidRPr="00F15D89">
        <w:rPr>
          <w:rFonts w:asciiTheme="minorHAnsi" w:hAnsiTheme="minorHAnsi" w:cstheme="minorHAnsi"/>
          <w:lang w:val="en-AU"/>
        </w:rPr>
        <w:t xml:space="preserve"> Log</w:t>
      </w:r>
      <w:r w:rsidR="001321FD" w:rsidRPr="00F15D89">
        <w:rPr>
          <w:rFonts w:asciiTheme="minorHAnsi" w:hAnsiTheme="minorHAnsi" w:cstheme="minorHAnsi"/>
          <w:vertAlign w:val="subscript"/>
          <w:lang w:val="en-AU"/>
        </w:rPr>
        <w:t>10</w:t>
      </w:r>
      <w:r w:rsidR="001321FD" w:rsidRPr="00F15D89">
        <w:rPr>
          <w:rFonts w:asciiTheme="minorHAnsi" w:hAnsiTheme="minorHAnsi" w:cstheme="minorHAnsi"/>
          <w:lang w:val="en-AU"/>
        </w:rPr>
        <w:t xml:space="preserve">(Biomass) by distance from the coast for the four transects. Each dot represents a 6 s integration from the OPC mounted on the undulating towed </w:t>
      </w:r>
      <w:commentRangeStart w:id="147"/>
      <w:r w:rsidR="001321FD" w:rsidRPr="00F15D89">
        <w:rPr>
          <w:rFonts w:asciiTheme="minorHAnsi" w:hAnsiTheme="minorHAnsi" w:cstheme="minorHAnsi"/>
          <w:lang w:val="en-AU"/>
        </w:rPr>
        <w:t>body</w:t>
      </w:r>
      <w:commentRangeEnd w:id="147"/>
      <w:r w:rsidR="00F2307D">
        <w:rPr>
          <w:rStyle w:val="CommentReference"/>
        </w:rPr>
        <w:commentReference w:id="147"/>
      </w:r>
      <w:r w:rsidR="001321FD" w:rsidRPr="00F15D89">
        <w:rPr>
          <w:rFonts w:asciiTheme="minorHAnsi" w:hAnsiTheme="minorHAnsi" w:cstheme="minorHAnsi"/>
          <w:lang w:val="en-AU"/>
        </w:rPr>
        <w:t>.</w:t>
      </w:r>
    </w:p>
    <w:p w14:paraId="03E987F2" w14:textId="77777777" w:rsidR="003F6382" w:rsidRPr="00F15D89" w:rsidRDefault="003F6382" w:rsidP="00F34258">
      <w:pPr>
        <w:spacing w:line="360" w:lineRule="auto"/>
        <w:rPr>
          <w:rFonts w:asciiTheme="minorHAnsi" w:hAnsiTheme="minorHAnsi" w:cstheme="minorHAnsi"/>
          <w:b/>
          <w:bCs/>
          <w:lang w:val="en-AU"/>
        </w:rPr>
      </w:pPr>
    </w:p>
    <w:p w14:paraId="72A9FE1D" w14:textId="77777777" w:rsidR="003F6382" w:rsidRPr="00F15D89" w:rsidRDefault="003F6382">
      <w:pPr>
        <w:rPr>
          <w:rFonts w:asciiTheme="minorHAnsi" w:hAnsiTheme="minorHAnsi" w:cstheme="minorHAnsi"/>
          <w:b/>
          <w:bCs/>
          <w:lang w:val="en-AU"/>
        </w:rPr>
      </w:pPr>
      <w:r w:rsidRPr="00F15D89">
        <w:rPr>
          <w:rFonts w:asciiTheme="minorHAnsi" w:hAnsiTheme="minorHAnsi" w:cstheme="minorHAnsi"/>
          <w:b/>
          <w:bCs/>
          <w:lang w:val="en-AU"/>
        </w:rPr>
        <w:br w:type="page"/>
      </w:r>
    </w:p>
    <w:p w14:paraId="1FBFBE44" w14:textId="68421821" w:rsidR="00A10C0E" w:rsidRPr="00F15D89" w:rsidRDefault="003F6382" w:rsidP="00F34258">
      <w:pPr>
        <w:spacing w:line="360" w:lineRule="auto"/>
        <w:rPr>
          <w:rFonts w:asciiTheme="minorHAnsi" w:hAnsiTheme="minorHAnsi" w:cstheme="minorHAnsi"/>
          <w:lang w:val="en-AU"/>
        </w:rPr>
      </w:pPr>
      <w:r w:rsidRPr="00F15D89">
        <w:rPr>
          <w:noProof/>
          <w:lang w:val="en-AU"/>
        </w:rPr>
        <w:lastRenderedPageBreak/>
        <w:drawing>
          <wp:inline distT="0" distB="0" distL="0" distR="0" wp14:anchorId="7843620E" wp14:editId="5B235242">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A10C0E" w:rsidRPr="00F15D89">
        <w:rPr>
          <w:rFonts w:asciiTheme="minorHAnsi" w:hAnsiTheme="minorHAnsi" w:cstheme="minorHAnsi"/>
          <w:lang w:val="en-AU"/>
        </w:rPr>
        <w:t xml:space="preserve"> </w:t>
      </w:r>
    </w:p>
    <w:p w14:paraId="5C1FB5D7" w14:textId="51A8AB6D" w:rsidR="00A10C0E" w:rsidRPr="00F15D89" w:rsidRDefault="00205464">
      <w:pPr>
        <w:rPr>
          <w:rFonts w:asciiTheme="minorHAnsi" w:hAnsiTheme="minorHAnsi" w:cstheme="minorHAnsi"/>
          <w:b/>
          <w:bCs/>
          <w:lang w:val="en-AU"/>
        </w:rPr>
      </w:pPr>
      <w:ins w:id="148" w:author="Baird, Mark (O&amp;A, Hobart)" w:date="2020-05-17T17:12:00Z">
        <w:r>
          <w:rPr>
            <w:rFonts w:asciiTheme="minorHAnsi" w:hAnsiTheme="minorHAnsi" w:cstheme="minorHAnsi"/>
            <w:b/>
            <w:bCs/>
            <w:lang w:val="en-AU"/>
          </w:rPr>
          <w:t>/</w:t>
        </w:r>
      </w:ins>
      <w:r w:rsidR="003F6382" w:rsidRPr="00F15D89">
        <w:rPr>
          <w:rFonts w:asciiTheme="minorHAnsi" w:hAnsiTheme="minorHAnsi" w:cstheme="minorHAnsi"/>
          <w:b/>
          <w:bCs/>
          <w:lang w:val="en-AU"/>
        </w:rPr>
        <w:t xml:space="preserve">Figure 8 </w:t>
      </w:r>
      <w:r w:rsidR="003F6382" w:rsidRPr="00F15D89">
        <w:rPr>
          <w:rFonts w:asciiTheme="minorHAnsi" w:hAnsiTheme="minorHAnsi" w:cstheme="minorHAnsi"/>
          <w:lang w:val="en-AU"/>
        </w:rPr>
        <w:t>Log</w:t>
      </w:r>
      <w:r w:rsidR="003F6382" w:rsidRPr="00F15D89">
        <w:rPr>
          <w:rFonts w:asciiTheme="minorHAnsi" w:hAnsiTheme="minorHAnsi" w:cstheme="minorHAnsi"/>
          <w:vertAlign w:val="subscript"/>
          <w:lang w:val="en-AU"/>
        </w:rPr>
        <w:t>10</w:t>
      </w:r>
      <w:r w:rsidR="003F6382" w:rsidRPr="00F15D89">
        <w:rPr>
          <w:rFonts w:asciiTheme="minorHAnsi" w:hAnsiTheme="minorHAnsi" w:cstheme="minorHAnsi"/>
          <w:lang w:val="en-AU"/>
        </w:rPr>
        <w:t xml:space="preserve">(Biomass) </w:t>
      </w:r>
      <w:r w:rsidR="001321FD" w:rsidRPr="00F15D89">
        <w:rPr>
          <w:rFonts w:asciiTheme="minorHAnsi" w:hAnsiTheme="minorHAnsi" w:cstheme="minorHAnsi"/>
          <w:lang w:val="en-AU"/>
        </w:rPr>
        <w:t>by sample depth for the four transects. Each dot represents a 6 s integration from the OPC mounted on the undulating towed body.</w:t>
      </w:r>
      <w:r w:rsidR="00A10C0E" w:rsidRPr="00F15D89">
        <w:rPr>
          <w:rFonts w:asciiTheme="minorHAnsi" w:hAnsiTheme="minorHAnsi" w:cstheme="minorHAnsi"/>
          <w:b/>
          <w:bCs/>
          <w:lang w:val="en-AU"/>
        </w:rPr>
        <w:br w:type="page"/>
      </w:r>
    </w:p>
    <w:p w14:paraId="34E4EDE5" w14:textId="4BB1F08C" w:rsidR="008E52C9" w:rsidRPr="00F15D89" w:rsidRDefault="00F15D89">
      <w:pPr>
        <w:rPr>
          <w:rFonts w:asciiTheme="minorHAnsi" w:hAnsiTheme="minorHAnsi" w:cstheme="minorHAnsi"/>
          <w:b/>
          <w:bCs/>
          <w:lang w:val="en-AU"/>
        </w:rPr>
      </w:pPr>
      <w:r w:rsidRPr="00F15D89">
        <w:rPr>
          <w:noProof/>
          <w:lang w:val="en-AU"/>
        </w:rPr>
        <w:lastRenderedPageBreak/>
        <w:drawing>
          <wp:inline distT="0" distB="0" distL="0" distR="0" wp14:anchorId="76CA6512" wp14:editId="74B27011">
            <wp:extent cx="59436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012F1213" w14:textId="456060BE" w:rsidR="00961B88" w:rsidRPr="00F15D89" w:rsidRDefault="00F15D89">
      <w:pPr>
        <w:rPr>
          <w:rFonts w:asciiTheme="minorHAnsi" w:hAnsiTheme="minorHAnsi" w:cstheme="minorHAnsi"/>
          <w:lang w:val="en-AU"/>
        </w:rPr>
      </w:pPr>
      <w:r w:rsidRPr="00F15D89">
        <w:rPr>
          <w:rFonts w:asciiTheme="minorHAnsi" w:hAnsiTheme="minorHAnsi" w:cstheme="minorHAnsi"/>
          <w:b/>
          <w:bCs/>
          <w:lang w:val="en-AU"/>
        </w:rPr>
        <w:t xml:space="preserve">Figure 9 </w:t>
      </w:r>
      <w:r w:rsidRPr="00F15D89">
        <w:rPr>
          <w:rFonts w:asciiTheme="minorHAnsi" w:hAnsiTheme="minorHAnsi" w:cstheme="minorHAnsi"/>
          <w:lang w:val="en-AU"/>
        </w:rPr>
        <w:t>Idealised concept diagram of the zooplankton community and how it changes over a continental shelf and with depth.</w:t>
      </w:r>
      <w:r>
        <w:rPr>
          <w:rFonts w:asciiTheme="minorHAnsi" w:hAnsiTheme="minorHAnsi" w:cstheme="minorHAnsi"/>
          <w:lang w:val="en-AU"/>
        </w:rPr>
        <w:t xml:space="preserve"> Note all zooplankton are represented by copepods in this </w:t>
      </w:r>
      <w:commentRangeStart w:id="149"/>
      <w:commentRangeStart w:id="150"/>
      <w:r>
        <w:rPr>
          <w:rFonts w:asciiTheme="minorHAnsi" w:hAnsiTheme="minorHAnsi" w:cstheme="minorHAnsi"/>
          <w:lang w:val="en-AU"/>
        </w:rPr>
        <w:t>image</w:t>
      </w:r>
      <w:commentRangeEnd w:id="149"/>
      <w:r w:rsidR="00F2307D">
        <w:rPr>
          <w:rStyle w:val="CommentReference"/>
        </w:rPr>
        <w:commentReference w:id="149"/>
      </w:r>
      <w:commentRangeEnd w:id="150"/>
      <w:r w:rsidR="00791E16">
        <w:rPr>
          <w:rStyle w:val="CommentReference"/>
        </w:rPr>
        <w:commentReference w:id="150"/>
      </w:r>
      <w:r>
        <w:rPr>
          <w:rFonts w:asciiTheme="minorHAnsi" w:hAnsiTheme="minorHAnsi" w:cstheme="minorHAnsi"/>
          <w:lang w:val="en-AU"/>
        </w:rPr>
        <w:t>.</w:t>
      </w:r>
    </w:p>
    <w:p w14:paraId="626F1E05" w14:textId="5AF287C9" w:rsidR="00D409F8" w:rsidRPr="00F15D89" w:rsidRDefault="00D409F8" w:rsidP="00D13904">
      <w:pPr>
        <w:rPr>
          <w:rFonts w:asciiTheme="minorHAnsi" w:hAnsiTheme="minorHAnsi" w:cstheme="minorHAnsi"/>
          <w:lang w:val="en-AU"/>
        </w:rPr>
      </w:pPr>
    </w:p>
    <w:p w14:paraId="25501AA4" w14:textId="0D1AC7AB" w:rsidR="00A57D84" w:rsidRPr="00F15D89" w:rsidRDefault="00A57D84">
      <w:pPr>
        <w:rPr>
          <w:rFonts w:asciiTheme="minorHAnsi" w:hAnsiTheme="minorHAnsi" w:cstheme="minorHAnsi"/>
          <w:lang w:val="en-AU"/>
        </w:rPr>
      </w:pPr>
      <w:r w:rsidRPr="00F15D89">
        <w:rPr>
          <w:rFonts w:asciiTheme="minorHAnsi" w:hAnsiTheme="minorHAnsi" w:cstheme="minorHAnsi"/>
          <w:lang w:val="en-AU"/>
        </w:rPr>
        <w:br w:type="page"/>
      </w:r>
    </w:p>
    <w:p w14:paraId="17CCF4D8" w14:textId="10F3914A" w:rsidR="00A57D84" w:rsidRPr="00F15D89" w:rsidRDefault="00767381" w:rsidP="00D13904">
      <w:pPr>
        <w:rPr>
          <w:rFonts w:asciiTheme="minorHAnsi" w:hAnsiTheme="minorHAnsi" w:cstheme="minorHAnsi"/>
          <w:b/>
          <w:bCs/>
          <w:lang w:val="en-AU"/>
        </w:rPr>
      </w:pPr>
      <w:r w:rsidRPr="00F15D89">
        <w:rPr>
          <w:rFonts w:asciiTheme="minorHAnsi" w:hAnsiTheme="minorHAnsi" w:cstheme="minorHAnsi"/>
          <w:b/>
          <w:bCs/>
          <w:lang w:val="en-AU"/>
        </w:rPr>
        <w:lastRenderedPageBreak/>
        <w:t>Supplementary Material</w:t>
      </w:r>
    </w:p>
    <w:p w14:paraId="6B196D8A" w14:textId="498C4709" w:rsidR="00767381" w:rsidRPr="00F15D89" w:rsidRDefault="00767381" w:rsidP="00D13904">
      <w:pPr>
        <w:rPr>
          <w:rFonts w:asciiTheme="minorHAnsi" w:hAnsiTheme="minorHAnsi" w:cstheme="minorHAnsi"/>
          <w:lang w:val="en-AU"/>
        </w:rPr>
      </w:pPr>
    </w:p>
    <w:p w14:paraId="258E0082" w14:textId="7CA2E32D" w:rsidR="00767381" w:rsidRPr="00F15D89" w:rsidRDefault="00767381" w:rsidP="00D13904">
      <w:pPr>
        <w:rPr>
          <w:rFonts w:asciiTheme="minorHAnsi" w:hAnsiTheme="minorHAnsi" w:cstheme="minorHAnsi"/>
          <w:lang w:val="en-AU"/>
        </w:rPr>
      </w:pPr>
      <w:r w:rsidRPr="00F15D89">
        <w:rPr>
          <w:noProof/>
          <w:lang w:val="en-AU"/>
        </w:rPr>
        <w:drawing>
          <wp:inline distT="0" distB="0" distL="0" distR="0" wp14:anchorId="2BF6473E" wp14:editId="7E1166D5">
            <wp:extent cx="5943600" cy="4189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0FF22179" w14:textId="7C3FAFCD" w:rsidR="00767381" w:rsidRPr="00F15D89" w:rsidRDefault="00767381" w:rsidP="00D13904">
      <w:pPr>
        <w:rPr>
          <w:rFonts w:asciiTheme="minorHAnsi" w:hAnsiTheme="minorHAnsi" w:cstheme="minorHAnsi"/>
          <w:lang w:val="en-AU"/>
        </w:rPr>
      </w:pPr>
      <w:r w:rsidRPr="00F15D89">
        <w:rPr>
          <w:rFonts w:asciiTheme="minorHAnsi" w:hAnsiTheme="minorHAnsi" w:cstheme="minorHAnsi"/>
          <w:lang w:val="en-AU"/>
        </w:rPr>
        <w:t xml:space="preserve">Figure S1.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5 x 5 km region around the western and eastern edges of each transect. Gaps are due to days with no data due to cloud cover. The vertical red line shows the day each transect was sampled.</w:t>
      </w:r>
    </w:p>
    <w:p w14:paraId="2E27E671" w14:textId="4BC053AB" w:rsidR="00767381" w:rsidRPr="00F15D89" w:rsidRDefault="00767381" w:rsidP="00D13904">
      <w:pPr>
        <w:rPr>
          <w:rFonts w:asciiTheme="minorHAnsi" w:hAnsiTheme="minorHAnsi" w:cstheme="minorHAnsi"/>
          <w:lang w:val="en-AU"/>
        </w:rPr>
      </w:pPr>
    </w:p>
    <w:p w14:paraId="2C56A010" w14:textId="08F00159" w:rsidR="00767381" w:rsidRPr="00866BC8" w:rsidRDefault="00767381" w:rsidP="00D13904">
      <w:pPr>
        <w:rPr>
          <w:rFonts w:asciiTheme="minorHAnsi" w:hAnsiTheme="minorHAnsi" w:cstheme="minorHAnsi"/>
          <w:color w:val="FF0000"/>
          <w:lang w:val="en-AU"/>
        </w:rPr>
      </w:pPr>
      <w:r w:rsidRPr="00866BC8">
        <w:rPr>
          <w:rFonts w:asciiTheme="minorHAnsi" w:hAnsiTheme="minorHAnsi" w:cstheme="minorHAnsi"/>
          <w:color w:val="FF0000"/>
          <w:lang w:val="en-AU"/>
        </w:rPr>
        <w:t>To do – Tidy up plot labels etc.</w:t>
      </w:r>
    </w:p>
    <w:p w14:paraId="7A706143" w14:textId="44502E71" w:rsidR="0072168F" w:rsidRDefault="0072168F" w:rsidP="00D13904">
      <w:pPr>
        <w:rPr>
          <w:rFonts w:asciiTheme="minorHAnsi" w:hAnsiTheme="minorHAnsi" w:cstheme="minorHAnsi"/>
          <w:lang w:val="en-AU"/>
        </w:rPr>
      </w:pPr>
    </w:p>
    <w:p w14:paraId="073EC6A4" w14:textId="4C28D41F" w:rsidR="0072168F" w:rsidRPr="00F15D89" w:rsidRDefault="0072168F" w:rsidP="0072168F">
      <w:pPr>
        <w:rPr>
          <w:rFonts w:asciiTheme="minorHAnsi" w:hAnsiTheme="minorHAnsi" w:cstheme="minorHAnsi"/>
          <w:lang w:val="en-AU"/>
        </w:rPr>
      </w:pPr>
      <w:r w:rsidRPr="00F15D89">
        <w:rPr>
          <w:noProof/>
          <w:lang w:val="en-AU"/>
        </w:rPr>
        <w:lastRenderedPageBreak/>
        <w:drawing>
          <wp:anchor distT="0" distB="0" distL="114300" distR="114300" simplePos="0" relativeHeight="251660288" behindDoc="1" locked="0" layoutInCell="1" allowOverlap="1" wp14:anchorId="0996A792" wp14:editId="7EE3F84E">
            <wp:simplePos x="0" y="0"/>
            <wp:positionH relativeFrom="column">
              <wp:posOffset>-292608</wp:posOffset>
            </wp:positionH>
            <wp:positionV relativeFrom="paragraph">
              <wp:posOffset>0</wp:posOffset>
            </wp:positionV>
            <wp:extent cx="3010472" cy="3511296"/>
            <wp:effectExtent l="0" t="0" r="0" b="0"/>
            <wp:wrapTight wrapText="bothSides">
              <wp:wrapPolygon edited="0">
                <wp:start x="0" y="0"/>
                <wp:lineTo x="0" y="21448"/>
                <wp:lineTo x="21463" y="21448"/>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0472" cy="3511296"/>
                    </a:xfrm>
                    <a:prstGeom prst="rect">
                      <a:avLst/>
                    </a:prstGeom>
                    <a:noFill/>
                    <a:ln>
                      <a:noFill/>
                    </a:ln>
                  </pic:spPr>
                </pic:pic>
              </a:graphicData>
            </a:graphic>
          </wp:anchor>
        </w:drawing>
      </w:r>
      <w:commentRangeStart w:id="151"/>
      <w:r w:rsidRPr="00F15D89">
        <w:rPr>
          <w:noProof/>
          <w:lang w:val="en-AU"/>
        </w:rPr>
        <w:drawing>
          <wp:anchor distT="0" distB="0" distL="114300" distR="114300" simplePos="0" relativeHeight="251659264" behindDoc="1" locked="0" layoutInCell="1" allowOverlap="1" wp14:anchorId="2B1618AA" wp14:editId="1022FA75">
            <wp:simplePos x="0" y="0"/>
            <wp:positionH relativeFrom="column">
              <wp:posOffset>3126943</wp:posOffset>
            </wp:positionH>
            <wp:positionV relativeFrom="paragraph">
              <wp:posOffset>0</wp:posOffset>
            </wp:positionV>
            <wp:extent cx="3060647" cy="3569818"/>
            <wp:effectExtent l="0" t="0" r="6985" b="0"/>
            <wp:wrapTight wrapText="bothSides">
              <wp:wrapPolygon edited="0">
                <wp:start x="0" y="0"/>
                <wp:lineTo x="0" y="21442"/>
                <wp:lineTo x="21515" y="2144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0647" cy="3569818"/>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51"/>
      <w:r w:rsidR="005E080D">
        <w:rPr>
          <w:rStyle w:val="CommentReference"/>
        </w:rPr>
        <w:commentReference w:id="151"/>
      </w:r>
    </w:p>
    <w:p w14:paraId="450DCF91" w14:textId="6466BF86" w:rsidR="0072168F" w:rsidRPr="0072168F" w:rsidRDefault="0072168F" w:rsidP="0072168F">
      <w:pPr>
        <w:rPr>
          <w:rFonts w:asciiTheme="minorHAnsi" w:hAnsiTheme="minorHAnsi" w:cstheme="minorHAnsi"/>
          <w:lang w:val="en-AU"/>
        </w:rPr>
      </w:pPr>
      <w:r>
        <w:rPr>
          <w:rFonts w:asciiTheme="minorHAnsi" w:hAnsiTheme="minorHAnsi" w:cstheme="minorHAnsi"/>
          <w:lang w:val="en-AU"/>
        </w:rPr>
        <w:t xml:space="preserve">Figure S2 MODIS Chlorophyll </w:t>
      </w:r>
      <w:r w:rsidRPr="0072168F">
        <w:rPr>
          <w:rFonts w:asciiTheme="minorHAnsi" w:hAnsiTheme="minorHAnsi" w:cstheme="minorHAnsi"/>
          <w:i/>
          <w:iCs/>
          <w:lang w:val="en-AU"/>
        </w:rPr>
        <w:t>a</w:t>
      </w:r>
      <w:r>
        <w:rPr>
          <w:rFonts w:asciiTheme="minorHAnsi" w:hAnsiTheme="minorHAnsi" w:cstheme="minorHAnsi"/>
          <w:lang w:val="en-AU"/>
        </w:rPr>
        <w:t xml:space="preserve"> in the study region on the 6</w:t>
      </w:r>
      <w:r w:rsidRPr="0072168F">
        <w:rPr>
          <w:rFonts w:asciiTheme="minorHAnsi" w:hAnsiTheme="minorHAnsi" w:cstheme="minorHAnsi"/>
          <w:vertAlign w:val="superscript"/>
          <w:lang w:val="en-AU"/>
        </w:rPr>
        <w:t>th</w:t>
      </w:r>
      <w:r>
        <w:rPr>
          <w:rFonts w:asciiTheme="minorHAnsi" w:hAnsiTheme="minorHAnsi" w:cstheme="minorHAnsi"/>
          <w:lang w:val="en-AU"/>
        </w:rPr>
        <w:t xml:space="preserve"> and 10</w:t>
      </w:r>
      <w:r w:rsidRPr="0072168F">
        <w:rPr>
          <w:rFonts w:asciiTheme="minorHAnsi" w:hAnsiTheme="minorHAnsi" w:cstheme="minorHAnsi"/>
          <w:vertAlign w:val="superscript"/>
          <w:lang w:val="en-AU"/>
        </w:rPr>
        <w:t>th</w:t>
      </w:r>
      <w:r>
        <w:rPr>
          <w:rFonts w:asciiTheme="minorHAnsi" w:hAnsiTheme="minorHAnsi" w:cstheme="minorHAnsi"/>
          <w:lang w:val="en-AU"/>
        </w:rPr>
        <w:t xml:space="preserve"> of September showing </w:t>
      </w:r>
      <w:commentRangeStart w:id="152"/>
      <w:r>
        <w:rPr>
          <w:rFonts w:asciiTheme="minorHAnsi" w:hAnsiTheme="minorHAnsi" w:cstheme="minorHAnsi"/>
          <w:lang w:val="en-AU"/>
        </w:rPr>
        <w:t xml:space="preserve">no big </w:t>
      </w:r>
      <w:commentRangeEnd w:id="152"/>
      <w:r w:rsidR="00F2307D">
        <w:rPr>
          <w:rStyle w:val="CommentReference"/>
        </w:rPr>
        <w:commentReference w:id="152"/>
      </w:r>
      <w:r>
        <w:rPr>
          <w:rFonts w:asciiTheme="minorHAnsi" w:hAnsiTheme="minorHAnsi" w:cstheme="minorHAnsi"/>
          <w:lang w:val="en-AU"/>
        </w:rPr>
        <w:t>upwelling at the Diamond Head site.</w:t>
      </w:r>
    </w:p>
    <w:p w14:paraId="3DE0B708" w14:textId="2F3D57C2" w:rsidR="0072168F" w:rsidRPr="00F15D89" w:rsidRDefault="0072168F" w:rsidP="0072168F">
      <w:pPr>
        <w:rPr>
          <w:rFonts w:asciiTheme="minorHAnsi" w:hAnsiTheme="minorHAnsi" w:cstheme="minorHAnsi"/>
          <w:lang w:val="en-AU"/>
        </w:rPr>
      </w:pPr>
    </w:p>
    <w:p w14:paraId="53127C7E" w14:textId="5AB2CCDC" w:rsidR="0072168F" w:rsidRPr="00F15D89" w:rsidRDefault="0072168F" w:rsidP="00D13904">
      <w:pPr>
        <w:rPr>
          <w:rFonts w:asciiTheme="minorHAnsi" w:hAnsiTheme="minorHAnsi" w:cstheme="minorHAnsi"/>
          <w:lang w:val="en-AU"/>
        </w:rPr>
      </w:pPr>
    </w:p>
    <w:sectPr w:rsidR="0072168F" w:rsidRPr="00F15D89" w:rsidSect="008C1687">
      <w:footerReference w:type="default" r:id="rId25"/>
      <w:headerReference w:type="first" r:id="rId26"/>
      <w:pgSz w:w="12240" w:h="15840"/>
      <w:pgMar w:top="1440" w:right="1440" w:bottom="1276" w:left="1440" w:header="432"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aird, Mark (O&amp;A, Hobart)" w:date="2020-05-17T17:14:00Z" w:initials="BM(H">
    <w:p w14:paraId="4EC56092" w14:textId="5D750455" w:rsidR="00B860F8" w:rsidRDefault="00B860F8">
      <w:pPr>
        <w:pStyle w:val="CommentText"/>
      </w:pPr>
      <w:r>
        <w:rPr>
          <w:rStyle w:val="CommentReference"/>
        </w:rPr>
        <w:annotationRef/>
      </w:r>
      <w:r>
        <w:t>Uplift being holding denser water on the shelf, as opposed to upwelling where it flows into the surface layers. Might be too subtle a term for the 2</w:t>
      </w:r>
      <w:r w:rsidRPr="00205464">
        <w:rPr>
          <w:vertAlign w:val="superscript"/>
        </w:rPr>
        <w:t>nd</w:t>
      </w:r>
      <w:r>
        <w:t xml:space="preserve"> sentence of the abstract. You could say bottom water intrusions and coastal upwelling?</w:t>
      </w:r>
    </w:p>
  </w:comment>
  <w:comment w:id="26" w:author="Baird, Mark (O&amp;A, Hobart)" w:date="2020-05-17T17:23:00Z" w:initials="BM(H">
    <w:p w14:paraId="3586A409" w14:textId="2779C57F" w:rsidR="00B860F8" w:rsidRDefault="00B860F8">
      <w:pPr>
        <w:pStyle w:val="CommentText"/>
      </w:pPr>
      <w:r>
        <w:rPr>
          <w:rStyle w:val="CommentReference"/>
        </w:rPr>
        <w:annotationRef/>
      </w:r>
      <w:r>
        <w:t>tautology</w:t>
      </w:r>
    </w:p>
  </w:comment>
  <w:comment w:id="27" w:author="Peter Yates" w:date="2020-05-14T18:20:00Z" w:initials="PY">
    <w:p w14:paraId="0374B917" w14:textId="65710D9C" w:rsidR="00B860F8" w:rsidRDefault="00B860F8">
      <w:pPr>
        <w:pStyle w:val="CommentText"/>
      </w:pPr>
      <w:r>
        <w:rPr>
          <w:rStyle w:val="CommentReference"/>
        </w:rPr>
        <w:annotationRef/>
      </w:r>
      <w:r>
        <w:t>Referring to only zooplankton here?</w:t>
      </w:r>
    </w:p>
  </w:comment>
  <w:comment w:id="36" w:author="Baird, Mark (O&amp;A, Hobart)" w:date="2020-05-17T17:26:00Z" w:initials="BM(H">
    <w:p w14:paraId="29D6CECB" w14:textId="77777777" w:rsidR="00B860F8" w:rsidRDefault="00B860F8" w:rsidP="00C96F71">
      <w:pPr>
        <w:pStyle w:val="CommentText"/>
      </w:pPr>
      <w:r>
        <w:rPr>
          <w:rStyle w:val="CommentReference"/>
        </w:rPr>
        <w:annotationRef/>
      </w:r>
      <w:r>
        <w:t>@</w:t>
      </w:r>
      <w:proofErr w:type="gramStart"/>
      <w:r>
        <w:t>ARTICLE{</w:t>
      </w:r>
      <w:proofErr w:type="gramEnd"/>
      <w:r>
        <w:t>Sheldon72,</w:t>
      </w:r>
    </w:p>
    <w:p w14:paraId="30C80003" w14:textId="77777777" w:rsidR="00B860F8" w:rsidRDefault="00B860F8" w:rsidP="00C96F71">
      <w:pPr>
        <w:pStyle w:val="CommentText"/>
      </w:pPr>
      <w:r>
        <w:t xml:space="preserve">  author = {Sheldon, R. W. and A. Prakash and W. H. Sutcliffe},</w:t>
      </w:r>
    </w:p>
    <w:p w14:paraId="03B54AC3" w14:textId="77777777" w:rsidR="00B860F8" w:rsidRDefault="00B860F8" w:rsidP="00C96F71">
      <w:pPr>
        <w:pStyle w:val="CommentText"/>
      </w:pPr>
      <w:r>
        <w:t xml:space="preserve">  title = {The size </w:t>
      </w:r>
      <w:proofErr w:type="spellStart"/>
      <w:r>
        <w:t>distrubtion</w:t>
      </w:r>
      <w:proofErr w:type="spellEnd"/>
      <w:r>
        <w:t xml:space="preserve"> of particles in the ocean},</w:t>
      </w:r>
    </w:p>
    <w:p w14:paraId="5D01BBE2" w14:textId="77777777" w:rsidR="00B860F8" w:rsidRDefault="00B860F8" w:rsidP="00C96F71">
      <w:pPr>
        <w:pStyle w:val="CommentText"/>
      </w:pPr>
      <w:r>
        <w:t xml:space="preserve">  journal = {</w:t>
      </w:r>
      <w:proofErr w:type="spellStart"/>
      <w:r>
        <w:t>Limnol</w:t>
      </w:r>
      <w:proofErr w:type="spellEnd"/>
      <w:r>
        <w:t xml:space="preserve">. </w:t>
      </w:r>
      <w:proofErr w:type="spellStart"/>
      <w:r>
        <w:t>Oceanogr</w:t>
      </w:r>
      <w:proofErr w:type="spellEnd"/>
      <w:r>
        <w:t>.},</w:t>
      </w:r>
    </w:p>
    <w:p w14:paraId="2691AAEA" w14:textId="77777777" w:rsidR="00B860F8" w:rsidRDefault="00B860F8" w:rsidP="00C96F71">
      <w:pPr>
        <w:pStyle w:val="CommentText"/>
      </w:pPr>
      <w:r>
        <w:t xml:space="preserve">  year = {1972},</w:t>
      </w:r>
    </w:p>
    <w:p w14:paraId="3D56965E" w14:textId="77777777" w:rsidR="00B860F8" w:rsidRDefault="00B860F8" w:rsidP="00C96F71">
      <w:pPr>
        <w:pStyle w:val="CommentText"/>
      </w:pPr>
      <w:r>
        <w:t xml:space="preserve">  volume = {17},</w:t>
      </w:r>
    </w:p>
    <w:p w14:paraId="3DD3794D" w14:textId="77777777" w:rsidR="00B860F8" w:rsidRDefault="00B860F8" w:rsidP="00C96F71">
      <w:pPr>
        <w:pStyle w:val="CommentText"/>
      </w:pPr>
      <w:r>
        <w:t xml:space="preserve">  pages = {327-340}</w:t>
      </w:r>
    </w:p>
    <w:p w14:paraId="28E50422" w14:textId="74E1610D" w:rsidR="00B860F8" w:rsidRDefault="00B860F8" w:rsidP="00C96F71">
      <w:pPr>
        <w:pStyle w:val="CommentText"/>
      </w:pPr>
      <w:r>
        <w:t>}</w:t>
      </w:r>
    </w:p>
  </w:comment>
  <w:comment w:id="47" w:author="Baird, Mark (O&amp;A, Hobart)" w:date="2020-05-17T17:30:00Z" w:initials="BM(H">
    <w:p w14:paraId="0BFB9BF4" w14:textId="7ED2FE92" w:rsidR="00B860F8" w:rsidRDefault="00B860F8">
      <w:pPr>
        <w:pStyle w:val="CommentText"/>
      </w:pPr>
      <w:r>
        <w:t xml:space="preserve">General comment: </w:t>
      </w:r>
      <w:r>
        <w:rPr>
          <w:rStyle w:val="CommentReference"/>
        </w:rPr>
        <w:annotationRef/>
      </w:r>
      <w:r>
        <w:t xml:space="preserve">In some of locations mentioned in this paragraph the </w:t>
      </w:r>
      <w:proofErr w:type="gramStart"/>
      <w:r>
        <w:t>cross shelf</w:t>
      </w:r>
      <w:proofErr w:type="gramEnd"/>
      <w:r>
        <w:t xml:space="preserve"> gradient may be enhanced by terrestrial discharge of nutrients and organic matter – while for the NSW shelf this is a small term compared to upwelling.</w:t>
      </w:r>
    </w:p>
  </w:comment>
  <w:comment w:id="71" w:author="Baird, Mark (O&amp;A, Hobart)" w:date="2020-05-17T17:48:00Z" w:initials="BM(H">
    <w:p w14:paraId="5EA8BAED" w14:textId="730AAC4D" w:rsidR="00647DD0" w:rsidRDefault="00647DD0">
      <w:pPr>
        <w:pStyle w:val="CommentText"/>
      </w:pPr>
      <w:r>
        <w:rPr>
          <w:rStyle w:val="CommentReference"/>
        </w:rPr>
        <w:annotationRef/>
      </w:r>
      <w:r>
        <w:t>This sentence is not clear.</w:t>
      </w:r>
    </w:p>
  </w:comment>
  <w:comment w:id="73" w:author="Peter Yates" w:date="2020-05-14T18:12:00Z" w:initials="PY">
    <w:p w14:paraId="4ADD90E5" w14:textId="75BC233C" w:rsidR="00B860F8" w:rsidRDefault="00B860F8">
      <w:pPr>
        <w:pStyle w:val="CommentText"/>
      </w:pPr>
      <w:r>
        <w:rPr>
          <w:rStyle w:val="CommentReference"/>
        </w:rPr>
        <w:annotationRef/>
      </w:r>
      <w:r>
        <w:t xml:space="preserve">I feel </w:t>
      </w:r>
      <w:r>
        <w:rPr>
          <w:noProof/>
        </w:rPr>
        <w:t xml:space="preserve">you can </w:t>
      </w:r>
      <w:r>
        <w:t xml:space="preserve">omit this. You already do a nice job of discussing </w:t>
      </w:r>
      <w:r>
        <w:rPr>
          <w:noProof/>
        </w:rPr>
        <w:t xml:space="preserve">your </w:t>
      </w:r>
      <w:r>
        <w:t>results</w:t>
      </w:r>
      <w:r>
        <w:rPr>
          <w:noProof/>
        </w:rPr>
        <w:t xml:space="preserve"> </w:t>
      </w:r>
      <w:r>
        <w:t>within an international context.</w:t>
      </w:r>
    </w:p>
  </w:comment>
  <w:comment w:id="90" w:author="Baird, Mark (O&amp;A, Hobart)" w:date="2020-05-17T18:01:00Z" w:initials="BM(H">
    <w:p w14:paraId="0B2D388D" w14:textId="5B46F3E1" w:rsidR="00A34360" w:rsidRDefault="00A34360">
      <w:pPr>
        <w:pStyle w:val="CommentText"/>
      </w:pPr>
      <w:r>
        <w:rPr>
          <w:rStyle w:val="CommentReference"/>
        </w:rPr>
        <w:annotationRef/>
      </w:r>
      <w:r>
        <w:t>How can a cross shelf transect at one time show onshore movement. What other information did you use to determine this?</w:t>
      </w:r>
      <w:r w:rsidR="005C282A">
        <w:t xml:space="preserve"> Ah, the ADCP. But this is not in the figure.</w:t>
      </w:r>
    </w:p>
  </w:comment>
  <w:comment w:id="102" w:author="Baird, Mark (O&amp;A, Hobart)" w:date="2020-05-17T18:04:00Z" w:initials="BM(H">
    <w:p w14:paraId="6527776D" w14:textId="678FC0DD" w:rsidR="00A34360" w:rsidRDefault="00A34360">
      <w:pPr>
        <w:pStyle w:val="CommentText"/>
      </w:pPr>
      <w:r>
        <w:rPr>
          <w:rStyle w:val="CommentReference"/>
        </w:rPr>
        <w:annotationRef/>
      </w:r>
      <w:r>
        <w:t xml:space="preserve">Why did you jump from NBSS slope Pareto </w:t>
      </w:r>
      <w:proofErr w:type="gramStart"/>
      <w:r>
        <w:t>slope.</w:t>
      </w:r>
      <w:proofErr w:type="gramEnd"/>
      <w:r>
        <w:t xml:space="preserve"> And I </w:t>
      </w:r>
      <w:proofErr w:type="gramStart"/>
      <w:r>
        <w:t>don’t</w:t>
      </w:r>
      <w:proofErr w:type="gramEnd"/>
      <w:r>
        <w:t xml:space="preserve"> think it is a Pareto ‘slope’, but another sort of parameter.</w:t>
      </w:r>
    </w:p>
  </w:comment>
  <w:comment w:id="108" w:author="Baird, Mark (O&amp;A, Hobart)" w:date="2020-05-17T18:09:00Z" w:initials="BM(H">
    <w:p w14:paraId="2DD12249" w14:textId="622365F4" w:rsidR="005B1377" w:rsidRDefault="005B1377">
      <w:pPr>
        <w:pStyle w:val="CommentText"/>
      </w:pPr>
      <w:r>
        <w:rPr>
          <w:rStyle w:val="CommentReference"/>
        </w:rPr>
        <w:annotationRef/>
      </w:r>
      <w:r>
        <w:t>Correlated, determined, driven?</w:t>
      </w:r>
    </w:p>
  </w:comment>
  <w:comment w:id="114" w:author="Baird, Mark (O&amp;A, Hobart)" w:date="2020-05-17T19:50:00Z" w:initials="BM(H">
    <w:p w14:paraId="50EE594C" w14:textId="0DD508BD" w:rsidR="008B7392" w:rsidRDefault="008B7392">
      <w:pPr>
        <w:pStyle w:val="CommentText"/>
      </w:pPr>
      <w:r>
        <w:rPr>
          <w:rStyle w:val="CommentReference"/>
        </w:rPr>
        <w:annotationRef/>
      </w:r>
      <w:r>
        <w:t>Not clear</w:t>
      </w:r>
    </w:p>
  </w:comment>
  <w:comment w:id="147" w:author="Peter Yates" w:date="2020-05-14T18:11:00Z" w:initials="PY">
    <w:p w14:paraId="6BD52E40" w14:textId="770661A9" w:rsidR="00B860F8" w:rsidRDefault="00B860F8">
      <w:pPr>
        <w:pStyle w:val="CommentText"/>
      </w:pPr>
      <w:r>
        <w:rPr>
          <w:rStyle w:val="CommentReference"/>
        </w:rPr>
        <w:annotationRef/>
      </w:r>
      <w:r>
        <w:t>Explain the blue lines and grey intervals</w:t>
      </w:r>
    </w:p>
  </w:comment>
  <w:comment w:id="149" w:author="Peter Yates" w:date="2020-05-14T18:04:00Z" w:initials="PY">
    <w:p w14:paraId="3CC30FBF" w14:textId="4FB6E2AB" w:rsidR="00B860F8" w:rsidRDefault="00B860F8">
      <w:pPr>
        <w:pStyle w:val="CommentText"/>
        <w:rPr>
          <w:noProof/>
        </w:rPr>
      </w:pPr>
      <w:r>
        <w:rPr>
          <w:rStyle w:val="CommentReference"/>
        </w:rPr>
        <w:annotationRef/>
      </w:r>
      <w:r>
        <w:t xml:space="preserve">Nice! Perhaps </w:t>
      </w:r>
      <w:r w:rsidRPr="00F2307D">
        <w:t xml:space="preserve">exaggerate </w:t>
      </w:r>
      <w:r>
        <w:t xml:space="preserve">the differences in </w:t>
      </w:r>
      <w:r>
        <w:rPr>
          <w:noProof/>
        </w:rPr>
        <w:t xml:space="preserve">symbol </w:t>
      </w:r>
      <w:r>
        <w:t>size</w:t>
      </w:r>
      <w:r>
        <w:rPr>
          <w:noProof/>
        </w:rPr>
        <w:t>?</w:t>
      </w:r>
      <w:r>
        <w:t xml:space="preserve"> </w:t>
      </w:r>
      <w:r>
        <w:rPr>
          <w:noProof/>
        </w:rPr>
        <w:t>along the same lines, 'increasing biomass' could be made a bit more visual in the image.</w:t>
      </w:r>
    </w:p>
    <w:p w14:paraId="4A6A2A32" w14:textId="77777777" w:rsidR="00B860F8" w:rsidRDefault="00B860F8">
      <w:pPr>
        <w:pStyle w:val="CommentText"/>
        <w:rPr>
          <w:noProof/>
        </w:rPr>
      </w:pPr>
    </w:p>
    <w:p w14:paraId="33DABB8F" w14:textId="59978A6D" w:rsidR="00B860F8" w:rsidRDefault="00B860F8">
      <w:pPr>
        <w:pStyle w:val="CommentText"/>
      </w:pPr>
      <w:r>
        <w:t>Also,</w:t>
      </w:r>
      <w:r>
        <w:rPr>
          <w:noProof/>
        </w:rPr>
        <w:t xml:space="preserve"> </w:t>
      </w:r>
      <w:r>
        <w:t xml:space="preserve">the ‘smaller size’ arrows getting thicker with decreasing size </w:t>
      </w:r>
      <w:r>
        <w:rPr>
          <w:noProof/>
        </w:rPr>
        <w:t xml:space="preserve">might </w:t>
      </w:r>
      <w:r>
        <w:t>could be confusing.</w:t>
      </w:r>
    </w:p>
  </w:comment>
  <w:comment w:id="150" w:author="Baird, Mark (O&amp;A, Hobart)" w:date="2020-05-17T20:02:00Z" w:initials="BM(H">
    <w:p w14:paraId="2CC1E228" w14:textId="0FCA3318" w:rsidR="00791E16" w:rsidRDefault="00791E16">
      <w:pPr>
        <w:pStyle w:val="CommentText"/>
      </w:pPr>
      <w:r>
        <w:rPr>
          <w:rStyle w:val="CommentReference"/>
        </w:rPr>
        <w:annotationRef/>
      </w:r>
      <w:r>
        <w:t>You could put some isotherms, to show how the uplift works.</w:t>
      </w:r>
    </w:p>
  </w:comment>
  <w:comment w:id="151" w:author="Baird, Mark (O&amp;A, Hobart)" w:date="2020-05-17T17:11:00Z" w:initials="BM(H">
    <w:p w14:paraId="0ED71448" w14:textId="4CD2751C" w:rsidR="00B860F8" w:rsidRDefault="00B860F8">
      <w:pPr>
        <w:pStyle w:val="CommentText"/>
      </w:pPr>
      <w:r>
        <w:rPr>
          <w:rStyle w:val="CommentReference"/>
        </w:rPr>
        <w:annotationRef/>
      </w:r>
      <w:r>
        <w:t>Figure says MNODIS instead of MODIS</w:t>
      </w:r>
    </w:p>
  </w:comment>
  <w:comment w:id="152" w:author="Peter Yates" w:date="2020-05-14T18:11:00Z" w:initials="PY">
    <w:p w14:paraId="1F1DFAD8" w14:textId="7F94001C" w:rsidR="00B860F8" w:rsidRDefault="00B860F8">
      <w:pPr>
        <w:pStyle w:val="CommentText"/>
      </w:pPr>
      <w:r>
        <w:rPr>
          <w:rStyle w:val="CommentReference"/>
        </w:rPr>
        <w:annotationRef/>
      </w:r>
      <w:r>
        <w:t>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EC56092" w15:done="0"/>
  <w15:commentEx w15:paraId="3586A409" w15:done="0"/>
  <w15:commentEx w15:paraId="0374B917" w15:done="0"/>
  <w15:commentEx w15:paraId="28E50422" w15:done="0"/>
  <w15:commentEx w15:paraId="0BFB9BF4" w15:done="0"/>
  <w15:commentEx w15:paraId="5EA8BAED" w15:done="0"/>
  <w15:commentEx w15:paraId="4ADD90E5" w15:done="0"/>
  <w15:commentEx w15:paraId="0B2D388D" w15:done="0"/>
  <w15:commentEx w15:paraId="6527776D" w15:done="0"/>
  <w15:commentEx w15:paraId="2DD12249" w15:done="0"/>
  <w15:commentEx w15:paraId="50EE594C" w15:done="0"/>
  <w15:commentEx w15:paraId="6BD52E40" w15:done="0"/>
  <w15:commentEx w15:paraId="33DABB8F" w15:done="0"/>
  <w15:commentEx w15:paraId="2CC1E228" w15:done="0"/>
  <w15:commentEx w15:paraId="0ED71448" w15:done="0"/>
  <w15:commentEx w15:paraId="1F1DFA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C56092" w16cid:durableId="226BEF8D"/>
  <w16cid:commentId w16cid:paraId="3586A409" w16cid:durableId="226BF17D"/>
  <w16cid:commentId w16cid:paraId="0374B917" w16cid:durableId="22680A7F"/>
  <w16cid:commentId w16cid:paraId="28E50422" w16cid:durableId="226BF23A"/>
  <w16cid:commentId w16cid:paraId="0BFB9BF4" w16cid:durableId="226BF32F"/>
  <w16cid:commentId w16cid:paraId="5EA8BAED" w16cid:durableId="226BF77A"/>
  <w16cid:commentId w16cid:paraId="4ADD90E5" w16cid:durableId="2268088B"/>
  <w16cid:commentId w16cid:paraId="0B2D388D" w16cid:durableId="226BFA76"/>
  <w16cid:commentId w16cid:paraId="6527776D" w16cid:durableId="226BFB19"/>
  <w16cid:commentId w16cid:paraId="2DD12249" w16cid:durableId="226BFC3D"/>
  <w16cid:commentId w16cid:paraId="50EE594C" w16cid:durableId="226C13F3"/>
  <w16cid:commentId w16cid:paraId="6BD52E40" w16cid:durableId="22680864"/>
  <w16cid:commentId w16cid:paraId="33DABB8F" w16cid:durableId="226806C1"/>
  <w16cid:commentId w16cid:paraId="2CC1E228" w16cid:durableId="226C16F3"/>
  <w16cid:commentId w16cid:paraId="0ED71448" w16cid:durableId="226BEED4"/>
  <w16cid:commentId w16cid:paraId="1F1DFAD8" w16cid:durableId="226808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0FB751" w14:textId="77777777" w:rsidR="007B4635" w:rsidRDefault="007B4635" w:rsidP="000379AB">
      <w:r>
        <w:separator/>
      </w:r>
    </w:p>
  </w:endnote>
  <w:endnote w:type="continuationSeparator" w:id="0">
    <w:p w14:paraId="63141DF0" w14:textId="77777777" w:rsidR="007B4635" w:rsidRDefault="007B4635"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B860F8" w:rsidRDefault="00B860F8"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A56EF9" w14:textId="77777777" w:rsidR="007B4635" w:rsidRDefault="007B4635" w:rsidP="000379AB">
      <w:r>
        <w:separator/>
      </w:r>
    </w:p>
  </w:footnote>
  <w:footnote w:type="continuationSeparator" w:id="0">
    <w:p w14:paraId="66E6EBFC" w14:textId="77777777" w:rsidR="007B4635" w:rsidRDefault="007B4635"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B860F8" w:rsidRDefault="00B860F8"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4"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6"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1"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7"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8"/>
  </w:num>
  <w:num w:numId="6">
    <w:abstractNumId w:val="11"/>
  </w:num>
  <w:num w:numId="7">
    <w:abstractNumId w:val="12"/>
  </w:num>
  <w:num w:numId="8">
    <w:abstractNumId w:val="13"/>
  </w:num>
  <w:num w:numId="9">
    <w:abstractNumId w:val="4"/>
  </w:num>
  <w:num w:numId="10">
    <w:abstractNumId w:val="9"/>
  </w:num>
  <w:num w:numId="11">
    <w:abstractNumId w:val="15"/>
  </w:num>
  <w:num w:numId="12">
    <w:abstractNumId w:val="14"/>
  </w:num>
  <w:num w:numId="13">
    <w:abstractNumId w:val="0"/>
  </w:num>
  <w:num w:numId="14">
    <w:abstractNumId w:val="6"/>
  </w:num>
  <w:num w:numId="15">
    <w:abstractNumId w:val="3"/>
  </w:num>
  <w:num w:numId="16">
    <w:abstractNumId w:val="5"/>
  </w:num>
  <w:num w:numId="17">
    <w:abstractNumId w:val="10"/>
  </w:num>
  <w:num w:numId="1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aird, Mark (O&amp;A, Hobart)">
    <w15:presenceInfo w15:providerId="AD" w15:userId="S::bai155@csiro.au::a648c43f-01cf-473f-b3bf-d94c3863c454"/>
  </w15:person>
  <w15:person w15:author="Peter Yates">
    <w15:presenceInfo w15:providerId="AD" w15:userId="S::Peter.Yates@sims.org.au::4d46cf7e-febe-48d0-bf3e-b79dd449e0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37BC"/>
    <w:rsid w:val="00005980"/>
    <w:rsid w:val="00016F07"/>
    <w:rsid w:val="00031829"/>
    <w:rsid w:val="000379AB"/>
    <w:rsid w:val="0004013A"/>
    <w:rsid w:val="00046E7A"/>
    <w:rsid w:val="00063B54"/>
    <w:rsid w:val="0007414F"/>
    <w:rsid w:val="00077949"/>
    <w:rsid w:val="00077CDD"/>
    <w:rsid w:val="00087B81"/>
    <w:rsid w:val="000928AB"/>
    <w:rsid w:val="00095ADB"/>
    <w:rsid w:val="000B035A"/>
    <w:rsid w:val="000B14C1"/>
    <w:rsid w:val="000C11C9"/>
    <w:rsid w:val="000C5530"/>
    <w:rsid w:val="000F6FF5"/>
    <w:rsid w:val="0012458B"/>
    <w:rsid w:val="0012564A"/>
    <w:rsid w:val="001321FD"/>
    <w:rsid w:val="00135CD1"/>
    <w:rsid w:val="001473FC"/>
    <w:rsid w:val="001606DA"/>
    <w:rsid w:val="00161CA3"/>
    <w:rsid w:val="00171D77"/>
    <w:rsid w:val="00184F1B"/>
    <w:rsid w:val="00187221"/>
    <w:rsid w:val="00196D4E"/>
    <w:rsid w:val="001B4E60"/>
    <w:rsid w:val="001C01D1"/>
    <w:rsid w:val="001C2B0D"/>
    <w:rsid w:val="001C4E68"/>
    <w:rsid w:val="001D170A"/>
    <w:rsid w:val="001D5CFE"/>
    <w:rsid w:val="001D78AC"/>
    <w:rsid w:val="001E33EF"/>
    <w:rsid w:val="001E3923"/>
    <w:rsid w:val="001E5056"/>
    <w:rsid w:val="00205464"/>
    <w:rsid w:val="00206556"/>
    <w:rsid w:val="002112B8"/>
    <w:rsid w:val="00214E00"/>
    <w:rsid w:val="002227B0"/>
    <w:rsid w:val="00230E0E"/>
    <w:rsid w:val="0023202E"/>
    <w:rsid w:val="0024589D"/>
    <w:rsid w:val="0025013B"/>
    <w:rsid w:val="00250C10"/>
    <w:rsid w:val="00253C14"/>
    <w:rsid w:val="002602C5"/>
    <w:rsid w:val="00263693"/>
    <w:rsid w:val="00265C5B"/>
    <w:rsid w:val="002775C5"/>
    <w:rsid w:val="00290645"/>
    <w:rsid w:val="002922EB"/>
    <w:rsid w:val="0029753A"/>
    <w:rsid w:val="002B4DF7"/>
    <w:rsid w:val="002B66D7"/>
    <w:rsid w:val="002B6748"/>
    <w:rsid w:val="002B67C8"/>
    <w:rsid w:val="002B6F74"/>
    <w:rsid w:val="002C1E5F"/>
    <w:rsid w:val="002C212A"/>
    <w:rsid w:val="002C3263"/>
    <w:rsid w:val="002E1FC2"/>
    <w:rsid w:val="002E79FD"/>
    <w:rsid w:val="002F1A2B"/>
    <w:rsid w:val="002F2289"/>
    <w:rsid w:val="002F3B11"/>
    <w:rsid w:val="002F723E"/>
    <w:rsid w:val="003042BC"/>
    <w:rsid w:val="00307499"/>
    <w:rsid w:val="00312ECF"/>
    <w:rsid w:val="003137C3"/>
    <w:rsid w:val="00321596"/>
    <w:rsid w:val="003238FC"/>
    <w:rsid w:val="00325FF1"/>
    <w:rsid w:val="0033184D"/>
    <w:rsid w:val="003354D2"/>
    <w:rsid w:val="00340107"/>
    <w:rsid w:val="003408E4"/>
    <w:rsid w:val="00343B57"/>
    <w:rsid w:val="00353C6A"/>
    <w:rsid w:val="0037466A"/>
    <w:rsid w:val="00386D4E"/>
    <w:rsid w:val="00390CE4"/>
    <w:rsid w:val="00391447"/>
    <w:rsid w:val="003A1011"/>
    <w:rsid w:val="003A1F87"/>
    <w:rsid w:val="003A6CE0"/>
    <w:rsid w:val="003B1584"/>
    <w:rsid w:val="003B3D2C"/>
    <w:rsid w:val="003B4A79"/>
    <w:rsid w:val="003C09A6"/>
    <w:rsid w:val="003C160C"/>
    <w:rsid w:val="003D311B"/>
    <w:rsid w:val="003D57AB"/>
    <w:rsid w:val="003E660A"/>
    <w:rsid w:val="003F199B"/>
    <w:rsid w:val="003F6382"/>
    <w:rsid w:val="003F6989"/>
    <w:rsid w:val="00400425"/>
    <w:rsid w:val="00400648"/>
    <w:rsid w:val="004009A6"/>
    <w:rsid w:val="004062C6"/>
    <w:rsid w:val="00423CFC"/>
    <w:rsid w:val="00435CCA"/>
    <w:rsid w:val="00436479"/>
    <w:rsid w:val="0044352F"/>
    <w:rsid w:val="00455559"/>
    <w:rsid w:val="00470E3B"/>
    <w:rsid w:val="00471343"/>
    <w:rsid w:val="00472630"/>
    <w:rsid w:val="004737AE"/>
    <w:rsid w:val="0048653A"/>
    <w:rsid w:val="0049331C"/>
    <w:rsid w:val="00493DD1"/>
    <w:rsid w:val="004A138E"/>
    <w:rsid w:val="004B3DD6"/>
    <w:rsid w:val="004B4D38"/>
    <w:rsid w:val="004C365F"/>
    <w:rsid w:val="004C4CDE"/>
    <w:rsid w:val="004D38BA"/>
    <w:rsid w:val="004E3D1F"/>
    <w:rsid w:val="004F7772"/>
    <w:rsid w:val="0050019D"/>
    <w:rsid w:val="00500F16"/>
    <w:rsid w:val="00515D4B"/>
    <w:rsid w:val="005167EA"/>
    <w:rsid w:val="00520827"/>
    <w:rsid w:val="00525F50"/>
    <w:rsid w:val="0053533D"/>
    <w:rsid w:val="005358D5"/>
    <w:rsid w:val="00535B83"/>
    <w:rsid w:val="00542F18"/>
    <w:rsid w:val="00543728"/>
    <w:rsid w:val="00545B6C"/>
    <w:rsid w:val="00551F23"/>
    <w:rsid w:val="00562C9F"/>
    <w:rsid w:val="00570DF1"/>
    <w:rsid w:val="00572DCF"/>
    <w:rsid w:val="00573114"/>
    <w:rsid w:val="0057441D"/>
    <w:rsid w:val="00575C0B"/>
    <w:rsid w:val="005820F9"/>
    <w:rsid w:val="0058280A"/>
    <w:rsid w:val="00591676"/>
    <w:rsid w:val="005955F1"/>
    <w:rsid w:val="005A1B72"/>
    <w:rsid w:val="005A285F"/>
    <w:rsid w:val="005A3260"/>
    <w:rsid w:val="005B12C8"/>
    <w:rsid w:val="005B1377"/>
    <w:rsid w:val="005B31C3"/>
    <w:rsid w:val="005B5304"/>
    <w:rsid w:val="005C282A"/>
    <w:rsid w:val="005C4713"/>
    <w:rsid w:val="005C7A03"/>
    <w:rsid w:val="005E080D"/>
    <w:rsid w:val="005E2732"/>
    <w:rsid w:val="005E4BAF"/>
    <w:rsid w:val="005E6B6E"/>
    <w:rsid w:val="005F5960"/>
    <w:rsid w:val="00615557"/>
    <w:rsid w:val="00622210"/>
    <w:rsid w:val="00627CA7"/>
    <w:rsid w:val="00630F96"/>
    <w:rsid w:val="00631A1B"/>
    <w:rsid w:val="00637061"/>
    <w:rsid w:val="00643B29"/>
    <w:rsid w:val="00646040"/>
    <w:rsid w:val="00647DD0"/>
    <w:rsid w:val="00676EF9"/>
    <w:rsid w:val="00680FBD"/>
    <w:rsid w:val="006842EE"/>
    <w:rsid w:val="006A27E3"/>
    <w:rsid w:val="006A4363"/>
    <w:rsid w:val="006B15E4"/>
    <w:rsid w:val="006C4619"/>
    <w:rsid w:val="006D0156"/>
    <w:rsid w:val="006D707C"/>
    <w:rsid w:val="006E13C8"/>
    <w:rsid w:val="006F662E"/>
    <w:rsid w:val="00700005"/>
    <w:rsid w:val="0070771F"/>
    <w:rsid w:val="00716DDF"/>
    <w:rsid w:val="00716EB1"/>
    <w:rsid w:val="0072168F"/>
    <w:rsid w:val="00727580"/>
    <w:rsid w:val="00731BD2"/>
    <w:rsid w:val="00732A12"/>
    <w:rsid w:val="0075388E"/>
    <w:rsid w:val="0075608D"/>
    <w:rsid w:val="007615B9"/>
    <w:rsid w:val="00764CE9"/>
    <w:rsid w:val="00767381"/>
    <w:rsid w:val="00773539"/>
    <w:rsid w:val="007778ED"/>
    <w:rsid w:val="00780493"/>
    <w:rsid w:val="00783F10"/>
    <w:rsid w:val="0078463A"/>
    <w:rsid w:val="00790FAD"/>
    <w:rsid w:val="00791E16"/>
    <w:rsid w:val="00796FB8"/>
    <w:rsid w:val="007A3AC3"/>
    <w:rsid w:val="007A68ED"/>
    <w:rsid w:val="007B2C01"/>
    <w:rsid w:val="007B4635"/>
    <w:rsid w:val="007B4B93"/>
    <w:rsid w:val="007C0CBD"/>
    <w:rsid w:val="007C6749"/>
    <w:rsid w:val="007D2CB5"/>
    <w:rsid w:val="007D707C"/>
    <w:rsid w:val="007E36E7"/>
    <w:rsid w:val="00813315"/>
    <w:rsid w:val="008150A7"/>
    <w:rsid w:val="00855B07"/>
    <w:rsid w:val="00865E62"/>
    <w:rsid w:val="00866BC8"/>
    <w:rsid w:val="008729A3"/>
    <w:rsid w:val="00873D45"/>
    <w:rsid w:val="008776C9"/>
    <w:rsid w:val="008872B5"/>
    <w:rsid w:val="0089099C"/>
    <w:rsid w:val="008A3A3E"/>
    <w:rsid w:val="008A40AD"/>
    <w:rsid w:val="008A542F"/>
    <w:rsid w:val="008A6077"/>
    <w:rsid w:val="008A6420"/>
    <w:rsid w:val="008B01E2"/>
    <w:rsid w:val="008B1DE1"/>
    <w:rsid w:val="008B20BC"/>
    <w:rsid w:val="008B3E4F"/>
    <w:rsid w:val="008B7392"/>
    <w:rsid w:val="008C1687"/>
    <w:rsid w:val="008C187F"/>
    <w:rsid w:val="008D27F6"/>
    <w:rsid w:val="008D3087"/>
    <w:rsid w:val="008E2BD0"/>
    <w:rsid w:val="008E52C9"/>
    <w:rsid w:val="008E58E5"/>
    <w:rsid w:val="008F136C"/>
    <w:rsid w:val="00900430"/>
    <w:rsid w:val="00907AB2"/>
    <w:rsid w:val="00932B6E"/>
    <w:rsid w:val="0094275A"/>
    <w:rsid w:val="00945322"/>
    <w:rsid w:val="00945E55"/>
    <w:rsid w:val="009557F9"/>
    <w:rsid w:val="00956C57"/>
    <w:rsid w:val="00961B88"/>
    <w:rsid w:val="00962664"/>
    <w:rsid w:val="0097213C"/>
    <w:rsid w:val="00974A9E"/>
    <w:rsid w:val="00975D9D"/>
    <w:rsid w:val="009922F4"/>
    <w:rsid w:val="00995EF5"/>
    <w:rsid w:val="009B1FB8"/>
    <w:rsid w:val="009B7711"/>
    <w:rsid w:val="009C1BC0"/>
    <w:rsid w:val="009C63D9"/>
    <w:rsid w:val="009E5029"/>
    <w:rsid w:val="00A03B72"/>
    <w:rsid w:val="00A06397"/>
    <w:rsid w:val="00A07D65"/>
    <w:rsid w:val="00A10C0E"/>
    <w:rsid w:val="00A11BF8"/>
    <w:rsid w:val="00A13AD9"/>
    <w:rsid w:val="00A238C1"/>
    <w:rsid w:val="00A34360"/>
    <w:rsid w:val="00A47FEA"/>
    <w:rsid w:val="00A569CF"/>
    <w:rsid w:val="00A57D84"/>
    <w:rsid w:val="00A65AFE"/>
    <w:rsid w:val="00A667CA"/>
    <w:rsid w:val="00A85440"/>
    <w:rsid w:val="00A871F3"/>
    <w:rsid w:val="00A937AC"/>
    <w:rsid w:val="00A9649E"/>
    <w:rsid w:val="00AA6496"/>
    <w:rsid w:val="00AB1995"/>
    <w:rsid w:val="00AB46CF"/>
    <w:rsid w:val="00AB7ACF"/>
    <w:rsid w:val="00AC0C00"/>
    <w:rsid w:val="00AC1E97"/>
    <w:rsid w:val="00AC3B63"/>
    <w:rsid w:val="00AE27F1"/>
    <w:rsid w:val="00AE4C55"/>
    <w:rsid w:val="00AF33DA"/>
    <w:rsid w:val="00AF3DB9"/>
    <w:rsid w:val="00AF7149"/>
    <w:rsid w:val="00B05955"/>
    <w:rsid w:val="00B063C5"/>
    <w:rsid w:val="00B07253"/>
    <w:rsid w:val="00B120F3"/>
    <w:rsid w:val="00B20719"/>
    <w:rsid w:val="00B239A3"/>
    <w:rsid w:val="00B251AC"/>
    <w:rsid w:val="00B3397D"/>
    <w:rsid w:val="00B710EB"/>
    <w:rsid w:val="00B719C8"/>
    <w:rsid w:val="00B74C08"/>
    <w:rsid w:val="00B81C79"/>
    <w:rsid w:val="00B82556"/>
    <w:rsid w:val="00B85213"/>
    <w:rsid w:val="00B860F8"/>
    <w:rsid w:val="00B9765B"/>
    <w:rsid w:val="00BA00E3"/>
    <w:rsid w:val="00BB52FA"/>
    <w:rsid w:val="00BC4719"/>
    <w:rsid w:val="00BC48C6"/>
    <w:rsid w:val="00BE00AE"/>
    <w:rsid w:val="00BE1D1A"/>
    <w:rsid w:val="00BE3A29"/>
    <w:rsid w:val="00BF0028"/>
    <w:rsid w:val="00BF6477"/>
    <w:rsid w:val="00C06DE0"/>
    <w:rsid w:val="00C07196"/>
    <w:rsid w:val="00C21BB7"/>
    <w:rsid w:val="00C3475A"/>
    <w:rsid w:val="00C4213E"/>
    <w:rsid w:val="00C42E06"/>
    <w:rsid w:val="00C44347"/>
    <w:rsid w:val="00C4769C"/>
    <w:rsid w:val="00C52A34"/>
    <w:rsid w:val="00C770B8"/>
    <w:rsid w:val="00C809B9"/>
    <w:rsid w:val="00C80C12"/>
    <w:rsid w:val="00C81368"/>
    <w:rsid w:val="00C81692"/>
    <w:rsid w:val="00C838BE"/>
    <w:rsid w:val="00C907AC"/>
    <w:rsid w:val="00C94AA5"/>
    <w:rsid w:val="00C96F71"/>
    <w:rsid w:val="00CB3F3C"/>
    <w:rsid w:val="00CB47E2"/>
    <w:rsid w:val="00CB7BED"/>
    <w:rsid w:val="00CC587F"/>
    <w:rsid w:val="00CE2008"/>
    <w:rsid w:val="00CE2EE2"/>
    <w:rsid w:val="00CF4BD9"/>
    <w:rsid w:val="00CF4DFA"/>
    <w:rsid w:val="00D06637"/>
    <w:rsid w:val="00D13904"/>
    <w:rsid w:val="00D23210"/>
    <w:rsid w:val="00D35734"/>
    <w:rsid w:val="00D37A51"/>
    <w:rsid w:val="00D409F8"/>
    <w:rsid w:val="00D47255"/>
    <w:rsid w:val="00D52E89"/>
    <w:rsid w:val="00D546F4"/>
    <w:rsid w:val="00D57724"/>
    <w:rsid w:val="00D62A3F"/>
    <w:rsid w:val="00D66FD9"/>
    <w:rsid w:val="00D7296B"/>
    <w:rsid w:val="00D74636"/>
    <w:rsid w:val="00D810E5"/>
    <w:rsid w:val="00D82F4D"/>
    <w:rsid w:val="00D8300C"/>
    <w:rsid w:val="00D8489E"/>
    <w:rsid w:val="00D84E2F"/>
    <w:rsid w:val="00D94839"/>
    <w:rsid w:val="00D9528F"/>
    <w:rsid w:val="00DA0A4D"/>
    <w:rsid w:val="00DC4907"/>
    <w:rsid w:val="00DC7E4E"/>
    <w:rsid w:val="00DD0CEE"/>
    <w:rsid w:val="00DD1662"/>
    <w:rsid w:val="00DD3138"/>
    <w:rsid w:val="00DD6401"/>
    <w:rsid w:val="00DE3F91"/>
    <w:rsid w:val="00E00383"/>
    <w:rsid w:val="00E31404"/>
    <w:rsid w:val="00E35486"/>
    <w:rsid w:val="00E37A7A"/>
    <w:rsid w:val="00E418CB"/>
    <w:rsid w:val="00E425AA"/>
    <w:rsid w:val="00E458E1"/>
    <w:rsid w:val="00E57C62"/>
    <w:rsid w:val="00E61383"/>
    <w:rsid w:val="00E664DF"/>
    <w:rsid w:val="00E67B96"/>
    <w:rsid w:val="00E85BDE"/>
    <w:rsid w:val="00EA72EB"/>
    <w:rsid w:val="00EB1319"/>
    <w:rsid w:val="00EC0FC2"/>
    <w:rsid w:val="00EC1400"/>
    <w:rsid w:val="00ED6C89"/>
    <w:rsid w:val="00EE0D3C"/>
    <w:rsid w:val="00EE0FF9"/>
    <w:rsid w:val="00EE3E2B"/>
    <w:rsid w:val="00EF7B65"/>
    <w:rsid w:val="00F15D89"/>
    <w:rsid w:val="00F17EEB"/>
    <w:rsid w:val="00F21080"/>
    <w:rsid w:val="00F21FAB"/>
    <w:rsid w:val="00F2307D"/>
    <w:rsid w:val="00F23CE2"/>
    <w:rsid w:val="00F34258"/>
    <w:rsid w:val="00F403A1"/>
    <w:rsid w:val="00F45E57"/>
    <w:rsid w:val="00F47E9C"/>
    <w:rsid w:val="00F52C85"/>
    <w:rsid w:val="00F607B1"/>
    <w:rsid w:val="00F6359A"/>
    <w:rsid w:val="00F71CD1"/>
    <w:rsid w:val="00F73988"/>
    <w:rsid w:val="00F7620B"/>
    <w:rsid w:val="00F80EFA"/>
    <w:rsid w:val="00F845D2"/>
    <w:rsid w:val="00F9259F"/>
    <w:rsid w:val="00FA4EB5"/>
    <w:rsid w:val="00FB0E7F"/>
    <w:rsid w:val="00FB62DE"/>
    <w:rsid w:val="00FC3EAC"/>
    <w:rsid w:val="00FE16DB"/>
    <w:rsid w:val="00FE1956"/>
    <w:rsid w:val="00FF1316"/>
    <w:rsid w:val="00FF42EC"/>
    <w:rsid w:val="00FF4300"/>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chartTrackingRefBased/>
  <w15:docId w15:val="{21CFE208-788F-414A-8489-5595B0C8C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Hayden.Schilling@sims.org.au" TargetMode="External"/><Relationship Id="rId12" Type="http://schemas.openxmlformats.org/officeDocument/2006/relationships/hyperlink" Target="http://imos.aodn.org.au/imo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mos.aodn.org.au/imos/"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32</Pages>
  <Words>13931</Words>
  <Characters>79409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Hayden Schilling</cp:lastModifiedBy>
  <cp:revision>2</cp:revision>
  <cp:lastPrinted>2020-04-28T00:41:00Z</cp:lastPrinted>
  <dcterms:created xsi:type="dcterms:W3CDTF">2020-05-18T00:29:00Z</dcterms:created>
  <dcterms:modified xsi:type="dcterms:W3CDTF">2020-05-18T00:29:00Z</dcterms:modified>
</cp:coreProperties>
</file>