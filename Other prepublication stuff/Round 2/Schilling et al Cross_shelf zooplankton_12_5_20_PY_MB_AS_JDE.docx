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0CC759E"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w:t>
      </w:r>
      <w:ins w:id="0" w:author="Jason Everett" w:date="2020-05-27T14:50:00Z">
        <w:r w:rsidR="005555B7">
          <w:rPr>
            <w:rFonts w:asciiTheme="minorHAnsi" w:hAnsiTheme="minorHAnsi" w:cstheme="minorHAnsi"/>
            <w:lang w:val="en-AU"/>
          </w:rPr>
          <w:t>-</w:t>
        </w:r>
      </w:ins>
      <w:del w:id="1" w:author="Jason Everett" w:date="2020-05-27T14:50:00Z">
        <w:r w:rsidR="00543728" w:rsidRPr="00F15D89" w:rsidDel="005555B7">
          <w:rPr>
            <w:rFonts w:asciiTheme="minorHAnsi" w:hAnsiTheme="minorHAnsi" w:cstheme="minorHAnsi"/>
            <w:lang w:val="en-AU"/>
          </w:rPr>
          <w:delText xml:space="preserve"> </w:delText>
        </w:r>
      </w:del>
      <w:r w:rsidR="00543728" w:rsidRPr="00F15D89">
        <w:rPr>
          <w:rFonts w:asciiTheme="minorHAnsi" w:hAnsiTheme="minorHAnsi" w:cstheme="minorHAnsi"/>
          <w:lang w:val="en-AU"/>
        </w:rPr>
        <w:t>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commentRangeStart w:id="2"/>
      <w:commentRangeEnd w:id="2"/>
      <w:r w:rsidR="002C1CD6">
        <w:rPr>
          <w:rStyle w:val="CommentReference"/>
          <w:rFonts w:eastAsia="Calibri" w:cs="Times New Roman"/>
          <w:b w:val="0"/>
          <w:spacing w:val="0"/>
          <w:kern w:val="0"/>
        </w:rPr>
        <w:commentReference w:id="2"/>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9E3533C"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ins w:id="3" w:author="Jason Everett" w:date="2020-05-27T14:51:00Z">
        <w:r w:rsidR="005555B7">
          <w:rPr>
            <w:rFonts w:asciiTheme="minorHAnsi" w:hAnsiTheme="minorHAnsi" w:cstheme="minorHAnsi"/>
            <w:sz w:val="22"/>
            <w:szCs w:val="22"/>
            <w:vertAlign w:val="superscript"/>
            <w:lang w:val="en-AU"/>
          </w:rPr>
          <w:t>,3</w:t>
        </w:r>
      </w:ins>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ins w:id="4" w:author="Jason Everett" w:date="2020-05-27T14:51:00Z">
        <w:r w:rsidR="005555B7">
          <w:rPr>
            <w:rFonts w:asciiTheme="minorHAnsi" w:hAnsiTheme="minorHAnsi" w:cstheme="minorHAnsi"/>
            <w:sz w:val="22"/>
            <w:szCs w:val="22"/>
            <w:vertAlign w:val="superscript"/>
            <w:lang w:val="en-AU"/>
          </w:rPr>
          <w:t>4</w:t>
        </w:r>
      </w:ins>
      <w:del w:id="5" w:author="Jason Everett" w:date="2020-05-27T14:51:00Z">
        <w:r w:rsidRPr="00F15D89" w:rsidDel="005555B7">
          <w:rPr>
            <w:rFonts w:asciiTheme="minorHAnsi" w:hAnsiTheme="minorHAnsi" w:cstheme="minorHAnsi"/>
            <w:sz w:val="22"/>
            <w:szCs w:val="22"/>
            <w:vertAlign w:val="superscript"/>
            <w:lang w:val="en-AU"/>
          </w:rPr>
          <w:delText>3</w:delText>
        </w:r>
      </w:del>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ins w:id="6" w:author="Jason Everett" w:date="2020-05-27T14:50:00Z">
        <w:r w:rsidR="005555B7">
          <w:rPr>
            <w:rFonts w:asciiTheme="minorHAnsi" w:hAnsiTheme="minorHAnsi" w:cstheme="minorHAnsi"/>
            <w:sz w:val="22"/>
            <w:szCs w:val="22"/>
            <w:lang w:val="en-AU"/>
          </w:rPr>
          <w:t xml:space="preserve">E. </w:t>
        </w:r>
      </w:ins>
      <w:r w:rsidR="00627CA7" w:rsidRPr="00F15D89">
        <w:rPr>
          <w:rFonts w:asciiTheme="minorHAnsi" w:hAnsiTheme="minorHAnsi" w:cstheme="minorHAnsi"/>
          <w:sz w:val="22"/>
          <w:szCs w:val="22"/>
          <w:lang w:val="en-AU"/>
        </w:rPr>
        <w:t>Baird</w:t>
      </w:r>
      <w:ins w:id="7" w:author="Jason Everett" w:date="2020-05-27T14:51:00Z">
        <w:r w:rsidR="005555B7">
          <w:rPr>
            <w:rFonts w:asciiTheme="minorHAnsi" w:hAnsiTheme="minorHAnsi" w:cstheme="minorHAnsi"/>
            <w:sz w:val="22"/>
            <w:szCs w:val="22"/>
            <w:vertAlign w:val="superscript"/>
            <w:lang w:val="en-AU"/>
          </w:rPr>
          <w:t>5</w:t>
        </w:r>
      </w:ins>
      <w:del w:id="8" w:author="Jason Everett" w:date="2020-05-27T14:51:00Z">
        <w:r w:rsidR="00627CA7" w:rsidRPr="00F15D89" w:rsidDel="005555B7">
          <w:rPr>
            <w:rFonts w:asciiTheme="minorHAnsi" w:hAnsiTheme="minorHAnsi" w:cstheme="minorHAnsi"/>
            <w:sz w:val="22"/>
            <w:szCs w:val="22"/>
            <w:vertAlign w:val="superscript"/>
            <w:lang w:val="en-AU"/>
          </w:rPr>
          <w:delText>4</w:delText>
        </w:r>
      </w:del>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ins w:id="9" w:author="Jason Everett" w:date="2020-05-27T14:51:00Z"/>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ins w:id="10" w:author="Jason Everett" w:date="2020-05-27T14:51:00Z">
        <w:r w:rsidRPr="005555B7">
          <w:rPr>
            <w:rFonts w:asciiTheme="minorHAnsi" w:hAnsiTheme="minorHAnsi" w:cstheme="minorHAnsi"/>
            <w:vertAlign w:val="superscript"/>
            <w:lang w:val="en-AU"/>
            <w:rPrChange w:id="11" w:author="Jason Everett" w:date="2020-05-27T14:51:00Z">
              <w:rPr>
                <w:rFonts w:asciiTheme="minorHAnsi" w:hAnsiTheme="minorHAnsi" w:cstheme="minorHAnsi"/>
                <w:lang w:val="en-AU"/>
              </w:rPr>
            </w:rPrChange>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ins>
    </w:p>
    <w:p w14:paraId="0B193C4D" w14:textId="418E49BF" w:rsidR="00543728" w:rsidRPr="00F15D89" w:rsidRDefault="005555B7" w:rsidP="00F34258">
      <w:pPr>
        <w:pStyle w:val="Affiliation"/>
        <w:spacing w:line="360" w:lineRule="auto"/>
        <w:rPr>
          <w:rFonts w:asciiTheme="minorHAnsi" w:hAnsiTheme="minorHAnsi" w:cstheme="minorHAnsi"/>
          <w:lang w:val="en-AU"/>
        </w:rPr>
      </w:pPr>
      <w:ins w:id="12" w:author="Jason Everett" w:date="2020-05-27T14:51:00Z">
        <w:r>
          <w:rPr>
            <w:rFonts w:asciiTheme="minorHAnsi" w:hAnsiTheme="minorHAnsi" w:cstheme="minorHAnsi"/>
            <w:vertAlign w:val="superscript"/>
            <w:lang w:val="en-AU"/>
          </w:rPr>
          <w:t>4</w:t>
        </w:r>
      </w:ins>
      <w:del w:id="13" w:author="Jason Everett" w:date="2020-05-27T14:51:00Z">
        <w:r w:rsidR="00543728" w:rsidRPr="00F15D89" w:rsidDel="005555B7">
          <w:rPr>
            <w:rFonts w:asciiTheme="minorHAnsi" w:hAnsiTheme="minorHAnsi" w:cstheme="minorHAnsi"/>
            <w:vertAlign w:val="superscript"/>
            <w:lang w:val="en-AU"/>
          </w:rPr>
          <w:delText>3</w:delText>
        </w:r>
      </w:del>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40FCE948" w:rsidR="00543728" w:rsidRPr="00F15D89" w:rsidRDefault="005555B7" w:rsidP="00F34258">
      <w:pPr>
        <w:pStyle w:val="Affiliation"/>
        <w:spacing w:line="360" w:lineRule="auto"/>
        <w:rPr>
          <w:rFonts w:asciiTheme="minorHAnsi" w:hAnsiTheme="minorHAnsi" w:cstheme="minorHAnsi"/>
          <w:lang w:val="en-AU"/>
        </w:rPr>
      </w:pPr>
      <w:ins w:id="14" w:author="Jason Everett" w:date="2020-05-27T14:51:00Z">
        <w:r>
          <w:rPr>
            <w:rFonts w:asciiTheme="minorHAnsi" w:hAnsiTheme="minorHAnsi" w:cstheme="minorHAnsi"/>
            <w:vertAlign w:val="superscript"/>
            <w:lang w:val="en-AU"/>
          </w:rPr>
          <w:t>5</w:t>
        </w:r>
      </w:ins>
      <w:del w:id="15" w:author="Jason Everett" w:date="2020-05-27T14:51:00Z">
        <w:r w:rsidR="00543728" w:rsidRPr="00F15D89" w:rsidDel="005555B7">
          <w:rPr>
            <w:rFonts w:asciiTheme="minorHAnsi" w:hAnsiTheme="minorHAnsi" w:cstheme="minorHAnsi"/>
            <w:vertAlign w:val="superscript"/>
            <w:lang w:val="en-AU"/>
          </w:rPr>
          <w:delText>4</w:delText>
        </w:r>
      </w:del>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10"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Figures aren’t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commentRangeStart w:id="16"/>
      <w:r>
        <w:rPr>
          <w:rFonts w:cstheme="minorHAnsi"/>
          <w:lang w:val="en-AU"/>
        </w:rPr>
        <w:t xml:space="preserve">Figures 7 &amp; 8 </w:t>
      </w:r>
      <w:commentRangeEnd w:id="16"/>
      <w:r w:rsidR="002C1CD6">
        <w:rPr>
          <w:rStyle w:val="CommentReference"/>
          <w:rFonts w:ascii="Times New Roman" w:eastAsia="Calibri" w:hAnsi="Times New Roman" w:cs="Times New Roman"/>
          <w:lang w:eastAsia="en-US"/>
        </w:rPr>
        <w:commentReference w:id="16"/>
      </w:r>
      <w:r>
        <w:rPr>
          <w:rFonts w:cstheme="minorHAnsi"/>
          <w:lang w:val="en-AU"/>
        </w:rPr>
        <w:t>show strong patterns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commentRangeStart w:id="17"/>
      <w:r>
        <w:rPr>
          <w:rFonts w:cstheme="minorHAnsi"/>
          <w:lang w:val="en-AU"/>
        </w:rPr>
        <w:t xml:space="preserve">Iain </w:t>
      </w:r>
      <w:commentRangeEnd w:id="17"/>
      <w:r w:rsidR="002C1CD6">
        <w:rPr>
          <w:rStyle w:val="CommentReference"/>
          <w:rFonts w:ascii="Times New Roman" w:eastAsia="Calibri" w:hAnsi="Times New Roman" w:cs="Times New Roman"/>
          <w:lang w:eastAsia="en-US"/>
        </w:rPr>
        <w:commentReference w:id="17"/>
      </w:r>
      <w:r>
        <w:rPr>
          <w:rFonts w:cstheme="minorHAnsi"/>
          <w:lang w:val="en-AU"/>
        </w:rPr>
        <w:t>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commentRangeStart w:id="18"/>
      <w:commentRangeStart w:id="19"/>
      <w:r w:rsidRPr="00F15D89">
        <w:rPr>
          <w:rFonts w:asciiTheme="minorHAnsi" w:hAnsiTheme="minorHAnsi" w:cstheme="minorHAnsi"/>
          <w:lang w:val="en-AU"/>
        </w:rPr>
        <w:lastRenderedPageBreak/>
        <w:t>Abstract</w:t>
      </w:r>
      <w:commentRangeEnd w:id="18"/>
      <w:r w:rsidR="002C1CD6">
        <w:rPr>
          <w:rStyle w:val="CommentReference"/>
          <w:rFonts w:eastAsia="Calibri"/>
          <w:b w:val="0"/>
          <w:bCs w:val="0"/>
          <w:kern w:val="0"/>
        </w:rPr>
        <w:commentReference w:id="18"/>
      </w:r>
      <w:commentRangeEnd w:id="19"/>
      <w:r w:rsidR="00131D0E">
        <w:rPr>
          <w:rStyle w:val="CommentReference"/>
          <w:rFonts w:eastAsia="Calibri"/>
          <w:b w:val="0"/>
          <w:bCs w:val="0"/>
          <w:kern w:val="0"/>
        </w:rPr>
        <w:commentReference w:id="19"/>
      </w:r>
    </w:p>
    <w:p w14:paraId="1246089A" w14:textId="6AA2B43E"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commentRangeStart w:id="20"/>
      <w:r w:rsidRPr="00F15D89">
        <w:rPr>
          <w:rFonts w:asciiTheme="minorHAnsi" w:hAnsiTheme="minorHAnsi" w:cstheme="minorHAnsi"/>
          <w:lang w:val="en-AU"/>
        </w:rPr>
        <w:t xml:space="preserve">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commentRangeEnd w:id="20"/>
      <w:r w:rsidR="00E14016">
        <w:rPr>
          <w:rStyle w:val="CommentReference"/>
          <w:rFonts w:eastAsia="Calibri"/>
        </w:rPr>
        <w:commentReference w:id="20"/>
      </w:r>
      <w:r w:rsidR="000037BC" w:rsidRPr="00F15D89">
        <w:rPr>
          <w:rFonts w:asciiTheme="minorHAnsi" w:hAnsiTheme="minorHAnsi" w:cstheme="minorHAnsi"/>
          <w:lang w:val="en-AU"/>
        </w:rPr>
        <w:t>,</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del w:id="21" w:author="Jason Everett" w:date="2020-05-27T14:55:00Z">
        <w:r w:rsidR="00731BD2" w:rsidRPr="00F15D89" w:rsidDel="00E14016">
          <w:rPr>
            <w:rFonts w:asciiTheme="minorHAnsi" w:hAnsiTheme="minorHAnsi" w:cstheme="minorHAnsi"/>
            <w:lang w:val="en-AU"/>
          </w:rPr>
          <w:delText>with both depth and</w:delText>
        </w:r>
      </w:del>
      <w:ins w:id="22" w:author="Jason Everett" w:date="2020-05-27T14:55:00Z">
        <w:r w:rsidR="00E14016">
          <w:rPr>
            <w:rFonts w:asciiTheme="minorHAnsi" w:hAnsiTheme="minorHAnsi" w:cstheme="minorHAnsi"/>
            <w:lang w:val="en-AU"/>
          </w:rPr>
          <w:t>horizontally and vertically</w:t>
        </w:r>
      </w:ins>
      <w:r w:rsidR="00731BD2" w:rsidRPr="00F15D89">
        <w:rPr>
          <w:rFonts w:asciiTheme="minorHAnsi" w:hAnsiTheme="minorHAnsi" w:cstheme="minorHAnsi"/>
          <w:lang w:val="en-AU"/>
        </w:rPr>
        <w:t xml:space="preserve">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commentRangeStart w:id="23"/>
      <w:r w:rsidR="000928AB" w:rsidRPr="00F15D89">
        <w:rPr>
          <w:rFonts w:asciiTheme="minorHAnsi" w:hAnsiTheme="minorHAnsi" w:cstheme="minorHAnsi"/>
          <w:lang w:val="en-AU"/>
        </w:rPr>
        <w:t>uplift</w:t>
      </w:r>
      <w:commentRangeEnd w:id="23"/>
      <w:r w:rsidR="00205464">
        <w:rPr>
          <w:rStyle w:val="CommentReference"/>
          <w:rFonts w:eastAsia="Calibri"/>
        </w:rPr>
        <w:commentReference w:id="23"/>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ins w:id="24" w:author="Jason Everett" w:date="2020-05-27T14:56:00Z">
        <w:r w:rsidR="00E14016">
          <w:rPr>
            <w:rFonts w:asciiTheme="minorHAnsi" w:hAnsiTheme="minorHAnsi" w:cstheme="minorHAnsi"/>
            <w:lang w:val="en-AU"/>
          </w:rPr>
          <w:t>and</w:t>
        </w:r>
      </w:ins>
      <w:del w:id="25" w:author="Jason Everett" w:date="2020-05-27T14:56:00Z">
        <w:r w:rsidR="000928AB" w:rsidRPr="00F15D89" w:rsidDel="00E14016">
          <w:rPr>
            <w:rFonts w:asciiTheme="minorHAnsi" w:hAnsiTheme="minorHAnsi" w:cstheme="minorHAnsi"/>
            <w:lang w:val="en-AU"/>
          </w:rPr>
          <w:delText>with</w:delText>
        </w:r>
      </w:del>
      <w:r w:rsidR="000928AB" w:rsidRPr="00F15D89">
        <w:rPr>
          <w:rFonts w:asciiTheme="minorHAnsi" w:hAnsiTheme="minorHAnsi" w:cstheme="minorHAnsi"/>
          <w:lang w:val="en-AU"/>
        </w:rPr>
        <w:t xml:space="preserve"> CTD </w:t>
      </w:r>
      <w:ins w:id="26" w:author="Jason Everett" w:date="2020-05-27T14:56:00Z">
        <w:r w:rsidR="00E14016">
          <w:rPr>
            <w:rFonts w:asciiTheme="minorHAnsi" w:hAnsiTheme="minorHAnsi" w:cstheme="minorHAnsi"/>
            <w:lang w:val="en-AU"/>
          </w:rPr>
          <w:t xml:space="preserve">mounted </w:t>
        </w:r>
      </w:ins>
      <w:r w:rsidR="000928AB" w:rsidRPr="00F15D89">
        <w:rPr>
          <w:rFonts w:asciiTheme="minorHAnsi" w:hAnsiTheme="minorHAnsi" w:cstheme="minorHAnsi"/>
          <w:lang w:val="en-AU"/>
        </w:rPr>
        <w:t>on</w:t>
      </w:r>
      <w:ins w:id="27" w:author="Jason Everett" w:date="2020-05-27T14:56:00Z">
        <w:r w:rsidR="00E14016">
          <w:rPr>
            <w:rFonts w:asciiTheme="minorHAnsi" w:hAnsiTheme="minorHAnsi" w:cstheme="minorHAnsi"/>
            <w:lang w:val="en-AU"/>
          </w:rPr>
          <w:t xml:space="preserve"> an</w:t>
        </w:r>
      </w:ins>
      <w:r w:rsidR="000928AB" w:rsidRPr="00F15D89">
        <w:rPr>
          <w:rFonts w:asciiTheme="minorHAnsi" w:hAnsiTheme="minorHAnsi" w:cstheme="minorHAnsi"/>
          <w:lang w:val="en-AU"/>
        </w:rPr>
        <w:t xml:space="preserve"> undulating towed body</w:t>
      </w:r>
      <w:ins w:id="28" w:author="Jason Everett" w:date="2020-05-27T14:56:00Z">
        <w:r w:rsidR="00E14016" w:rsidRPr="00F15D89">
          <w:rPr>
            <w:rFonts w:asciiTheme="minorHAnsi" w:hAnsiTheme="minorHAnsi" w:cstheme="minorHAnsi"/>
            <w:lang w:val="en-AU"/>
          </w:rPr>
          <w:t xml:space="preserve"> </w:t>
        </w:r>
        <w:r w:rsidR="00E14016">
          <w:rPr>
            <w:rFonts w:asciiTheme="minorHAnsi" w:hAnsiTheme="minorHAnsi" w:cstheme="minorHAnsi"/>
            <w:lang w:val="en-AU"/>
          </w:rPr>
          <w:t xml:space="preserve">in waters off the </w:t>
        </w:r>
        <w:r w:rsidR="00E14016" w:rsidRPr="00F15D89">
          <w:rPr>
            <w:rFonts w:asciiTheme="minorHAnsi" w:hAnsiTheme="minorHAnsi" w:cstheme="minorHAnsi"/>
            <w:lang w:val="en-AU"/>
          </w:rPr>
          <w:t>east Australian continental shelf</w:t>
        </w:r>
      </w:ins>
      <w:r w:rsidR="000928AB" w:rsidRPr="00F15D89">
        <w:rPr>
          <w:rFonts w:asciiTheme="minorHAnsi" w:hAnsiTheme="minorHAnsi" w:cstheme="minorHAnsi"/>
          <w:lang w:val="en-AU"/>
        </w:rPr>
        <w:t>,</w:t>
      </w:r>
      <w:del w:id="29" w:author="Jason Everett" w:date="2020-05-27T14:56:00Z">
        <w:r w:rsidR="000928AB" w:rsidRPr="00F15D89" w:rsidDel="00E14016">
          <w:rPr>
            <w:rFonts w:asciiTheme="minorHAnsi" w:hAnsiTheme="minorHAnsi" w:cstheme="minorHAnsi"/>
            <w:lang w:val="en-AU"/>
          </w:rPr>
          <w:delText xml:space="preserve"> h</w:delText>
        </w:r>
        <w:r w:rsidR="005B31C3" w:rsidRPr="00F15D89" w:rsidDel="00E14016">
          <w:rPr>
            <w:rFonts w:asciiTheme="minorHAnsi" w:hAnsiTheme="minorHAnsi" w:cstheme="minorHAnsi"/>
            <w:lang w:val="en-AU"/>
          </w:rPr>
          <w:delText>ere</w:delText>
        </w:r>
      </w:del>
      <w:r w:rsidR="005B31C3" w:rsidRPr="00F15D89">
        <w:rPr>
          <w:rFonts w:asciiTheme="minorHAnsi" w:hAnsiTheme="minorHAnsi" w:cstheme="minorHAnsi"/>
          <w:lang w:val="en-AU"/>
        </w:rPr>
        <w:t xml:space="preserve"> we show that </w:t>
      </w:r>
      <w:del w:id="30" w:author="Jason Everett" w:date="2020-05-27T14:56:00Z">
        <w:r w:rsidR="005B31C3" w:rsidRPr="00F15D89" w:rsidDel="00E14016">
          <w:rPr>
            <w:rFonts w:asciiTheme="minorHAnsi" w:hAnsiTheme="minorHAnsi" w:cstheme="minorHAnsi"/>
            <w:lang w:val="en-AU"/>
          </w:rPr>
          <w:delText>in four cross shelf transects on the east Australian continental shelf</w:delText>
        </w:r>
        <w:r w:rsidR="001473FC" w:rsidRPr="00F15D89" w:rsidDel="00E14016">
          <w:rPr>
            <w:rFonts w:asciiTheme="minorHAnsi" w:hAnsiTheme="minorHAnsi" w:cstheme="minorHAnsi"/>
            <w:lang w:val="en-AU"/>
          </w:rPr>
          <w:delText>,</w:delText>
        </w:r>
        <w:r w:rsidR="005B31C3" w:rsidRPr="00F15D89" w:rsidDel="00E14016">
          <w:rPr>
            <w:rFonts w:asciiTheme="minorHAnsi" w:hAnsiTheme="minorHAnsi" w:cstheme="minorHAnsi"/>
            <w:lang w:val="en-AU"/>
          </w:rPr>
          <w:delText xml:space="preserve"> </w:delText>
        </w:r>
      </w:del>
      <w:r w:rsidR="005B31C3" w:rsidRPr="00F15D89">
        <w:rPr>
          <w:rFonts w:asciiTheme="minorHAnsi" w:hAnsiTheme="minorHAnsi" w:cstheme="minorHAnsi"/>
          <w:lang w:val="en-AU"/>
        </w:rPr>
        <w:t xml:space="preserve">zooplankton biomass tends to be highest inshore with a decline in biomass </w:t>
      </w:r>
      <w:del w:id="31" w:author="Baird, Mark (O&amp;A, Hobart)" w:date="2020-05-17T17:18:00Z">
        <w:r w:rsidR="005B31C3" w:rsidRPr="00F15D89" w:rsidDel="00205464">
          <w:rPr>
            <w:rFonts w:asciiTheme="minorHAnsi" w:hAnsiTheme="minorHAnsi" w:cstheme="minorHAnsi"/>
            <w:lang w:val="en-AU"/>
          </w:rPr>
          <w:delText xml:space="preserve">visible </w:delText>
        </w:r>
      </w:del>
      <w:r w:rsidR="005B31C3" w:rsidRPr="00F15D89">
        <w:rPr>
          <w:rFonts w:asciiTheme="minorHAnsi" w:hAnsiTheme="minorHAnsi" w:cstheme="minorHAnsi"/>
          <w:lang w:val="en-AU"/>
        </w:rPr>
        <w:t>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w:t>
      </w:r>
      <w:del w:id="32" w:author="Baird, Mark (O&amp;A, Hobart)" w:date="2020-05-17T17:18:00Z">
        <w:r w:rsidR="00A47FEA" w:rsidRPr="00F15D89" w:rsidDel="00205464">
          <w:rPr>
            <w:rFonts w:asciiTheme="minorHAnsi" w:hAnsiTheme="minorHAnsi" w:cstheme="minorHAnsi"/>
            <w:lang w:val="en-AU"/>
          </w:rPr>
          <w:delText xml:space="preserve">also </w:delText>
        </w:r>
      </w:del>
      <w:r w:rsidR="00A47FEA" w:rsidRPr="00F15D89">
        <w:rPr>
          <w:rFonts w:asciiTheme="minorHAnsi" w:hAnsiTheme="minorHAnsi" w:cstheme="minorHAnsi"/>
          <w:lang w:val="en-AU"/>
        </w:rPr>
        <w:t xml:space="preserve">tended to be </w:t>
      </w:r>
      <w:ins w:id="33" w:author="Baird, Mark (O&amp;A, Hobart)" w:date="2020-05-17T17:19:00Z">
        <w:r w:rsidR="00205464">
          <w:rPr>
            <w:rFonts w:asciiTheme="minorHAnsi" w:hAnsiTheme="minorHAnsi" w:cstheme="minorHAnsi"/>
            <w:lang w:val="en-AU"/>
          </w:rPr>
          <w:t xml:space="preserve">smaller and </w:t>
        </w:r>
      </w:ins>
      <w:r w:rsidR="00A47FEA" w:rsidRPr="00F15D89">
        <w:rPr>
          <w:rFonts w:asciiTheme="minorHAnsi" w:hAnsiTheme="minorHAnsi" w:cstheme="minorHAnsi"/>
          <w:lang w:val="en-AU"/>
        </w:rPr>
        <w:t>more productive</w:t>
      </w:r>
      <w:ins w:id="34" w:author="Baird, Mark (O&amp;A, Hobart)" w:date="2020-05-17T17:19:00Z">
        <w:r w:rsidR="00205464">
          <w:rPr>
            <w:rFonts w:asciiTheme="minorHAnsi" w:hAnsiTheme="minorHAnsi" w:cstheme="minorHAnsi"/>
            <w:lang w:val="en-AU"/>
          </w:rPr>
          <w:t xml:space="preserve">, </w:t>
        </w:r>
      </w:ins>
      <w:del w:id="35" w:author="Baird, Mark (O&amp;A, Hobart)" w:date="2020-05-17T17:19:00Z">
        <w:r w:rsidR="00A47FEA" w:rsidRPr="00F15D89" w:rsidDel="00205464">
          <w:rPr>
            <w:rFonts w:asciiTheme="minorHAnsi" w:hAnsiTheme="minorHAnsi" w:cstheme="minorHAnsi"/>
            <w:lang w:val="en-AU"/>
          </w:rPr>
          <w:delText xml:space="preserve"> </w:delText>
        </w:r>
      </w:del>
      <w:ins w:id="36" w:author="Baird, Mark (O&amp;A, Hobart)" w:date="2020-05-17T17:20:00Z">
        <w:r w:rsidR="00205464">
          <w:rPr>
            <w:rFonts w:asciiTheme="minorHAnsi" w:hAnsiTheme="minorHAnsi" w:cstheme="minorHAnsi"/>
            <w:lang w:val="en-AU"/>
          </w:rPr>
          <w:t xml:space="preserve">as determined by </w:t>
        </w:r>
      </w:ins>
      <w:del w:id="37" w:author="Baird, Mark (O&amp;A, Hobart)" w:date="2020-05-17T17:20:00Z">
        <w:r w:rsidR="00A47FEA" w:rsidRPr="00F15D89" w:rsidDel="00205464">
          <w:rPr>
            <w:rFonts w:asciiTheme="minorHAnsi" w:hAnsiTheme="minorHAnsi" w:cstheme="minorHAnsi"/>
            <w:lang w:val="en-AU"/>
          </w:rPr>
          <w:delText>with</w:delText>
        </w:r>
      </w:del>
      <w:r w:rsidR="00A47FEA" w:rsidRPr="00F15D89">
        <w:rPr>
          <w:rFonts w:asciiTheme="minorHAnsi" w:hAnsiTheme="minorHAnsi" w:cstheme="minorHAnsi"/>
          <w:lang w:val="en-AU"/>
        </w:rPr>
        <w:t xml:space="preserve"> smaller geometric mean</w:t>
      </w:r>
      <w:ins w:id="38" w:author="Baird, Mark (O&amp;A, Hobart)" w:date="2020-05-17T17:20:00Z">
        <w:r w:rsidR="00205464">
          <w:rPr>
            <w:rFonts w:asciiTheme="minorHAnsi" w:hAnsiTheme="minorHAnsi" w:cstheme="minorHAnsi"/>
            <w:lang w:val="en-AU"/>
          </w:rPr>
          <w:t xml:space="preserve"> </w:t>
        </w:r>
      </w:ins>
      <w:del w:id="39" w:author="Baird, Mark (O&amp;A, Hobart)" w:date="2020-05-17T17:20:00Z">
        <w:r w:rsidR="00A47FEA" w:rsidRPr="00F15D89" w:rsidDel="00205464">
          <w:rPr>
            <w:rFonts w:asciiTheme="minorHAnsi" w:hAnsiTheme="minorHAnsi" w:cstheme="minorHAnsi"/>
            <w:lang w:val="en-AU"/>
          </w:rPr>
          <w:delText xml:space="preserve">s </w:delText>
        </w:r>
      </w:del>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w:t>
      </w:r>
      <w:ins w:id="40" w:author="Baird, Mark (O&amp;A, Hobart)" w:date="2020-05-17T17:20:00Z">
        <w:r w:rsidR="00205464">
          <w:rPr>
            <w:rFonts w:asciiTheme="minorHAnsi" w:hAnsiTheme="minorHAnsi" w:cstheme="minorHAnsi"/>
            <w:lang w:val="en-AU"/>
          </w:rPr>
          <w:t>-</w:t>
        </w:r>
      </w:ins>
      <w:del w:id="41" w:author="Baird, Mark (O&amp;A, Hobart)" w:date="2020-05-17T17:20:00Z">
        <w:r w:rsidR="00A47FEA" w:rsidRPr="00F15D89" w:rsidDel="00205464">
          <w:rPr>
            <w:rFonts w:asciiTheme="minorHAnsi" w:hAnsiTheme="minorHAnsi" w:cstheme="minorHAnsi"/>
            <w:lang w:val="en-AU"/>
          </w:rPr>
          <w:delText xml:space="preserve"> </w:delText>
        </w:r>
      </w:del>
      <w:r w:rsidR="00A47FEA" w:rsidRPr="00F15D89">
        <w:rPr>
          <w:rFonts w:asciiTheme="minorHAnsi" w:hAnsiTheme="minorHAnsi" w:cstheme="minorHAnsi"/>
          <w:lang w:val="en-AU"/>
        </w:rPr>
        <w:t>resolution depth</w:t>
      </w:r>
      <w:ins w:id="42" w:author="Baird, Mark (O&amp;A, Hobart)" w:date="2020-05-17T17:20:00Z">
        <w:r w:rsidR="00205464">
          <w:rPr>
            <w:rFonts w:asciiTheme="minorHAnsi" w:hAnsiTheme="minorHAnsi" w:cstheme="minorHAnsi"/>
            <w:lang w:val="en-AU"/>
          </w:rPr>
          <w:t>-</w:t>
        </w:r>
      </w:ins>
      <w:del w:id="43" w:author="Baird, Mark (O&amp;A, Hobart)" w:date="2020-05-17T17:20:00Z">
        <w:r w:rsidR="00A47FEA" w:rsidRPr="00F15D89" w:rsidDel="00205464">
          <w:rPr>
            <w:rFonts w:asciiTheme="minorHAnsi" w:hAnsiTheme="minorHAnsi" w:cstheme="minorHAnsi"/>
            <w:lang w:val="en-AU"/>
          </w:rPr>
          <w:delText xml:space="preserve"> </w:delText>
        </w:r>
      </w:del>
      <w:r w:rsidR="00A47FEA" w:rsidRPr="00F15D89">
        <w:rPr>
          <w:rFonts w:asciiTheme="minorHAnsi" w:hAnsiTheme="minorHAnsi" w:cstheme="minorHAnsi"/>
          <w:lang w:val="en-AU"/>
        </w:rPr>
        <w:t>resolved profiles of the zooplankton community</w:t>
      </w:r>
      <w:r w:rsidR="002E1FC2" w:rsidRPr="00F15D89">
        <w:rPr>
          <w:rFonts w:asciiTheme="minorHAnsi" w:hAnsiTheme="minorHAnsi" w:cstheme="minorHAnsi"/>
          <w:lang w:val="en-AU"/>
        </w:rPr>
        <w:t xml:space="preserve"> across a continental shelf</w:t>
      </w:r>
      <w:ins w:id="44" w:author="Baird, Mark (O&amp;A, Hobart)" w:date="2020-05-17T17:20:00Z">
        <w:r w:rsidR="00205464">
          <w:rPr>
            <w:rFonts w:asciiTheme="minorHAnsi" w:hAnsiTheme="minorHAnsi" w:cstheme="minorHAnsi"/>
            <w:lang w:val="en-AU"/>
          </w:rPr>
          <w:t xml:space="preserve"> (what did they </w:t>
        </w:r>
      </w:ins>
      <w:ins w:id="45" w:author="Baird, Mark (O&amp;A, Hobart)" w:date="2020-05-17T17:21:00Z">
        <w:r w:rsidR="00205464">
          <w:rPr>
            <w:rFonts w:asciiTheme="minorHAnsi" w:hAnsiTheme="minorHAnsi" w:cstheme="minorHAnsi"/>
            <w:lang w:val="en-AU"/>
          </w:rPr>
          <w:t>show)</w:t>
        </w:r>
      </w:ins>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ins w:id="46" w:author="Baird, Mark (O&amp;A, Hobart)" w:date="2020-05-17T17:09:00Z">
        <w:r w:rsidR="005E080D">
          <w:rPr>
            <w:rFonts w:asciiTheme="minorHAnsi" w:hAnsiTheme="minorHAnsi" w:cstheme="minorHAnsi"/>
            <w:lang w:val="en-AU"/>
          </w:rPr>
          <w:t>ves</w:t>
        </w:r>
      </w:ins>
      <w:del w:id="47" w:author="Baird, Mark (O&amp;A, Hobart)" w:date="2020-05-17T17:09:00Z">
        <w:r w:rsidR="00A47FEA" w:rsidRPr="00F15D89" w:rsidDel="005E080D">
          <w:rPr>
            <w:rFonts w:asciiTheme="minorHAnsi" w:hAnsiTheme="minorHAnsi" w:cstheme="minorHAnsi"/>
            <w:lang w:val="en-AU"/>
          </w:rPr>
          <w:delText>fs</w:delText>
        </w:r>
      </w:del>
      <w:r w:rsidR="00A47FEA" w:rsidRPr="00F15D89">
        <w:rPr>
          <w:rFonts w:asciiTheme="minorHAnsi" w:hAnsiTheme="minorHAnsi" w:cstheme="minorHAnsi"/>
          <w:lang w:val="en-AU"/>
        </w:rPr>
        <w:t xml:space="preserve">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1A4B8B65"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ins w:id="48" w:author="Jason Everett" w:date="2020-05-27T14:58:00Z">
        <w:r w:rsidR="00131D0E">
          <w:rPr>
            <w:rFonts w:asciiTheme="minorHAnsi" w:hAnsiTheme="minorHAnsi" w:cstheme="minorHAnsi"/>
            <w:lang w:val="en-AU"/>
          </w:rPr>
          <w:t xml:space="preserve">the tropics to the </w:t>
        </w:r>
      </w:ins>
      <w:del w:id="49" w:author="Jason Everett" w:date="2020-05-27T14:58:00Z">
        <w:r w:rsidRPr="00F15D89" w:rsidDel="00131D0E">
          <w:rPr>
            <w:rFonts w:asciiTheme="minorHAnsi" w:hAnsiTheme="minorHAnsi" w:cstheme="minorHAnsi"/>
            <w:lang w:val="en-AU"/>
          </w:rPr>
          <w:delText xml:space="preserve">low latitudes </w:delText>
        </w:r>
      </w:del>
      <w:r w:rsidRPr="00F15D89">
        <w:rPr>
          <w:rFonts w:asciiTheme="minorHAnsi" w:hAnsiTheme="minorHAnsi" w:cstheme="minorHAnsi"/>
          <w:lang w:val="en-AU"/>
        </w:rPr>
        <w:t>pole</w:t>
      </w:r>
      <w:ins w:id="50" w:author="Jason Everett" w:date="2020-05-27T14:58:00Z">
        <w:r w:rsidR="00131D0E">
          <w:rPr>
            <w:rFonts w:asciiTheme="minorHAnsi" w:hAnsiTheme="minorHAnsi" w:cstheme="minorHAnsi"/>
            <w:lang w:val="en-AU"/>
          </w:rPr>
          <w:t>s</w:t>
        </w:r>
      </w:ins>
      <w:commentRangeStart w:id="51"/>
      <w:del w:id="52" w:author="Jason Everett" w:date="2020-05-27T14:58:00Z">
        <w:r w:rsidRPr="00F15D89" w:rsidDel="00131D0E">
          <w:rPr>
            <w:rFonts w:asciiTheme="minorHAnsi" w:hAnsiTheme="minorHAnsi" w:cstheme="minorHAnsi"/>
            <w:lang w:val="en-AU"/>
          </w:rPr>
          <w:delText>ward</w:delText>
        </w:r>
      </w:del>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w:t>
      </w:r>
      <w:ins w:id="53" w:author="Baird, Mark (O&amp;A, Hobart)" w:date="2020-05-17T17:21:00Z">
        <w:r w:rsidR="00205464">
          <w:rPr>
            <w:rFonts w:asciiTheme="minorHAnsi" w:hAnsiTheme="minorHAnsi" w:cstheme="minorHAnsi"/>
            <w:lang w:val="en-AU"/>
          </w:rPr>
          <w:t>ves</w:t>
        </w:r>
      </w:ins>
      <w:del w:id="54" w:author="Baird, Mark (O&amp;A, Hobart)" w:date="2020-05-17T17:21:00Z">
        <w:r w:rsidRPr="00F15D89" w:rsidDel="00205464">
          <w:rPr>
            <w:rFonts w:asciiTheme="minorHAnsi" w:hAnsiTheme="minorHAnsi" w:cstheme="minorHAnsi"/>
            <w:lang w:val="en-AU"/>
          </w:rPr>
          <w:delText>fs</w:delText>
        </w:r>
      </w:del>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ins w:id="55" w:author="Baird, Mark (O&amp;A, Hobart)" w:date="2020-05-17T17:22:00Z">
        <w:r w:rsidR="00205464">
          <w:rPr>
            <w:rFonts w:asciiTheme="minorHAnsi" w:hAnsiTheme="minorHAnsi" w:cstheme="minorHAnsi"/>
            <w:lang w:val="en-AU"/>
          </w:rPr>
          <w:t xml:space="preserve">that </w:t>
        </w:r>
      </w:ins>
      <w:r w:rsidR="00D62A3F" w:rsidRPr="00F15D89">
        <w:rPr>
          <w:rFonts w:asciiTheme="minorHAnsi" w:hAnsiTheme="minorHAnsi" w:cstheme="minorHAnsi"/>
          <w:lang w:val="en-AU"/>
        </w:rPr>
        <w:t>often</w:t>
      </w:r>
      <w:r w:rsidRPr="00F15D89">
        <w:rPr>
          <w:rFonts w:asciiTheme="minorHAnsi" w:hAnsiTheme="minorHAnsi" w:cstheme="minorHAnsi"/>
          <w:lang w:val="en-AU"/>
        </w:rPr>
        <w:t xml:space="preserve"> increas</w:t>
      </w:r>
      <w:ins w:id="56" w:author="Baird, Mark (O&amp;A, Hobart)" w:date="2020-05-17T17:22:00Z">
        <w:r w:rsidR="00205464">
          <w:rPr>
            <w:rFonts w:asciiTheme="minorHAnsi" w:hAnsiTheme="minorHAnsi" w:cstheme="minorHAnsi"/>
            <w:lang w:val="en-AU"/>
          </w:rPr>
          <w:t>e</w:t>
        </w:r>
      </w:ins>
      <w:del w:id="57" w:author="Baird, Mark (O&amp;A, Hobart)" w:date="2020-05-17T17:22:00Z">
        <w:r w:rsidR="00D62A3F" w:rsidRPr="00F15D89" w:rsidDel="00205464">
          <w:rPr>
            <w:rFonts w:asciiTheme="minorHAnsi" w:hAnsiTheme="minorHAnsi" w:cstheme="minorHAnsi"/>
            <w:lang w:val="en-AU"/>
          </w:rPr>
          <w:delText>ing</w:delText>
        </w:r>
      </w:del>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w:t>
      </w:r>
      <w:del w:id="58" w:author="Baird, Mark (O&amp;A, Hobart)" w:date="2020-05-17T17:22:00Z">
        <w:r w:rsidRPr="00F15D89" w:rsidDel="00205464">
          <w:rPr>
            <w:rFonts w:asciiTheme="minorHAnsi" w:hAnsiTheme="minorHAnsi" w:cstheme="minorHAnsi"/>
            <w:lang w:val="en-AU"/>
          </w:rPr>
          <w:delText>continental</w:delText>
        </w:r>
      </w:del>
      <w:del w:id="59" w:author="Jason Everett" w:date="2020-05-27T15:34:00Z">
        <w:r w:rsidRPr="00F15D89" w:rsidDel="00D0639D">
          <w:rPr>
            <w:rFonts w:asciiTheme="minorHAnsi" w:hAnsiTheme="minorHAnsi" w:cstheme="minorHAnsi"/>
            <w:lang w:val="en-AU"/>
          </w:rPr>
          <w:delText xml:space="preserve"> </w:delText>
        </w:r>
      </w:del>
      <w:r w:rsidRPr="00F15D89">
        <w:rPr>
          <w:rFonts w:asciiTheme="minorHAnsi" w:hAnsiTheme="minorHAnsi" w:cstheme="minorHAnsi"/>
          <w:lang w:val="en-AU"/>
        </w:rPr>
        <w:t xml:space="preserve">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w:t>
      </w:r>
      <w:commentRangeEnd w:id="51"/>
      <w:r w:rsidR="00A86CCC">
        <w:rPr>
          <w:rStyle w:val="CommentReference"/>
          <w:rFonts w:eastAsia="Calibri"/>
        </w:rPr>
        <w:commentReference w:id="51"/>
      </w:r>
      <w:r w:rsidRPr="00F15D89">
        <w:rPr>
          <w:rFonts w:asciiTheme="minorHAnsi" w:hAnsiTheme="minorHAnsi" w:cstheme="minorHAnsi"/>
          <w:lang w:val="en-AU"/>
        </w:rPr>
        <w:t xml:space="preserve">By increasing </w:t>
      </w:r>
      <w:commentRangeStart w:id="60"/>
      <w:r w:rsidR="00F6359A" w:rsidRPr="00F15D89">
        <w:rPr>
          <w:rFonts w:asciiTheme="minorHAnsi" w:hAnsiTheme="minorHAnsi" w:cstheme="minorHAnsi"/>
          <w:lang w:val="en-AU"/>
        </w:rPr>
        <w:t>up</w:t>
      </w:r>
      <w:r w:rsidR="00646040" w:rsidRPr="00F15D89">
        <w:rPr>
          <w:rFonts w:asciiTheme="minorHAnsi" w:hAnsiTheme="minorHAnsi" w:cstheme="minorHAnsi"/>
          <w:lang w:val="en-AU"/>
        </w:rPr>
        <w:t>lift</w:t>
      </w:r>
      <w:commentRangeEnd w:id="60"/>
      <w:r w:rsidR="00A86CCC">
        <w:rPr>
          <w:rStyle w:val="CommentReference"/>
          <w:rFonts w:eastAsia="Calibri"/>
        </w:rPr>
        <w:commentReference w:id="60"/>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ins w:id="61" w:author="Amandine S" w:date="2020-05-21T11:41:00Z">
        <w:r w:rsidR="00423820">
          <w:rPr>
            <w:rFonts w:asciiTheme="minorHAnsi" w:hAnsiTheme="minorHAnsi" w:cstheme="minorHAnsi"/>
            <w:lang w:val="en-AU"/>
          </w:rPr>
          <w:t xml:space="preserve"> (Schaeffer et al 2013)</w:t>
        </w:r>
      </w:ins>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4D187D8A" w:rsidR="00D62A3F" w:rsidRPr="00F15D89" w:rsidRDefault="00206556" w:rsidP="00F34258">
      <w:pPr>
        <w:pStyle w:val="Text"/>
        <w:spacing w:line="360" w:lineRule="auto"/>
        <w:rPr>
          <w:rFonts w:asciiTheme="minorHAnsi" w:hAnsiTheme="minorHAnsi" w:cstheme="minorHAnsi"/>
          <w:lang w:val="en-AU"/>
        </w:rPr>
      </w:pPr>
      <w:commentRangeStart w:id="62"/>
      <w:r w:rsidRPr="00F15D89">
        <w:rPr>
          <w:rFonts w:asciiTheme="minorHAnsi" w:hAnsiTheme="minorHAnsi" w:cstheme="minorHAnsi"/>
          <w:lang w:val="en-AU"/>
        </w:rPr>
        <w:t>Within</w:t>
      </w:r>
      <w:commentRangeEnd w:id="62"/>
      <w:r w:rsidR="00D672EA">
        <w:rPr>
          <w:rStyle w:val="CommentReference"/>
          <w:rFonts w:eastAsia="Calibri"/>
        </w:rPr>
        <w:commentReference w:id="62"/>
      </w:r>
      <w:r w:rsidRPr="00F15D89">
        <w:rPr>
          <w:rFonts w:asciiTheme="minorHAnsi" w:hAnsiTheme="minorHAnsi" w:cstheme="minorHAnsi"/>
          <w:lang w:val="en-AU"/>
        </w:rPr>
        <w:t xml:space="preserve">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t>
      </w:r>
      <w:ins w:id="63" w:author="Baird, Mark (O&amp;A, Hobart)" w:date="2020-05-17T17:22:00Z">
        <w:r w:rsidR="00AE27F1">
          <w:rPr>
            <w:rFonts w:asciiTheme="minorHAnsi" w:hAnsiTheme="minorHAnsi" w:cstheme="minorHAnsi"/>
            <w:lang w:val="en-AU"/>
          </w:rPr>
          <w:t>WBCs</w:t>
        </w:r>
      </w:ins>
      <w:del w:id="64" w:author="Baird, Mark (O&amp;A, Hobart)" w:date="2020-05-17T17:22:00Z">
        <w:r w:rsidRPr="00F15D89" w:rsidDel="00AE27F1">
          <w:rPr>
            <w:rFonts w:asciiTheme="minorHAnsi" w:hAnsiTheme="minorHAnsi" w:cstheme="minorHAnsi"/>
            <w:lang w:val="en-AU"/>
          </w:rPr>
          <w:delText>western boundary currents</w:delText>
        </w:r>
      </w:del>
      <w:r w:rsidRPr="00F15D89">
        <w:rPr>
          <w:rFonts w:asciiTheme="minorHAnsi" w:hAnsiTheme="minorHAnsi" w:cstheme="minorHAnsi"/>
          <w:lang w:val="en-AU"/>
        </w:rPr>
        <w:t xml:space="preserve">, zooplankton have been shown to have </w:t>
      </w:r>
      <w:commentRangeStart w:id="65"/>
      <w:r w:rsidRPr="00F15D89">
        <w:rPr>
          <w:rFonts w:asciiTheme="minorHAnsi" w:hAnsiTheme="minorHAnsi" w:cstheme="minorHAnsi"/>
          <w:lang w:val="en-AU"/>
        </w:rPr>
        <w:t>important keystone</w:t>
      </w:r>
      <w:commentRangeEnd w:id="65"/>
      <w:r w:rsidR="00AE27F1">
        <w:rPr>
          <w:rStyle w:val="CommentReference"/>
          <w:rFonts w:eastAsia="Calibri"/>
        </w:rPr>
        <w:commentReference w:id="65"/>
      </w:r>
      <w:r w:rsidRPr="00F15D89">
        <w:rPr>
          <w:rFonts w:asciiTheme="minorHAnsi" w:hAnsiTheme="minorHAnsi" w:cstheme="minorHAnsi"/>
          <w:lang w:val="en-AU"/>
        </w:rPr>
        <w:t xml:space="preserv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w:t>
      </w:r>
      <w:commentRangeStart w:id="66"/>
      <w:r w:rsidR="00253C14" w:rsidRPr="00F15D89">
        <w:rPr>
          <w:rFonts w:asciiTheme="minorHAnsi" w:hAnsiTheme="minorHAnsi" w:cstheme="minorHAnsi"/>
          <w:lang w:val="en-AU"/>
        </w:rPr>
        <w:t>as linking the benthic and pelagic zones</w:t>
      </w:r>
      <w:commentRangeEnd w:id="66"/>
      <w:r w:rsidR="00A86CCC">
        <w:rPr>
          <w:rStyle w:val="CommentReference"/>
          <w:rFonts w:eastAsia="Calibri"/>
        </w:rPr>
        <w:commentReference w:id="66"/>
      </w:r>
      <w:r w:rsidR="00253C14" w:rsidRPr="00F15D89">
        <w:rPr>
          <w:rFonts w:asciiTheme="minorHAnsi" w:hAnsiTheme="minorHAnsi" w:cstheme="minorHAnsi"/>
          <w:lang w:val="en-AU"/>
        </w:rPr>
        <w:t xml:space="preserve">. </w:t>
      </w:r>
      <w:ins w:id="67" w:author="Jason Everett" w:date="2020-05-27T15:39:00Z">
        <w:r w:rsidR="00A86CCC">
          <w:rPr>
            <w:rFonts w:asciiTheme="minorHAnsi" w:hAnsiTheme="minorHAnsi" w:cstheme="minorHAnsi"/>
            <w:lang w:val="en-AU"/>
          </w:rPr>
          <w:t>Z</w:t>
        </w:r>
      </w:ins>
      <w:del w:id="68" w:author="Jason Everett" w:date="2020-05-27T15:39:00Z">
        <w:r w:rsidR="00F845D2" w:rsidRPr="00F15D89" w:rsidDel="00A86CCC">
          <w:rPr>
            <w:rFonts w:asciiTheme="minorHAnsi" w:hAnsiTheme="minorHAnsi" w:cstheme="minorHAnsi"/>
            <w:lang w:val="en-AU"/>
          </w:rPr>
          <w:delText>It has been estimated that z</w:delText>
        </w:r>
      </w:del>
      <w:r w:rsidR="00F845D2" w:rsidRPr="00F15D89">
        <w:rPr>
          <w:rFonts w:asciiTheme="minorHAnsi" w:hAnsiTheme="minorHAnsi" w:cstheme="minorHAnsi"/>
          <w:lang w:val="en-AU"/>
        </w:rPr>
        <w:t xml:space="preserve">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commentRangeStart w:id="69"/>
      <w:ins w:id="70" w:author="Peter Yates" w:date="2020-05-14T18:20:00Z">
        <w:r w:rsidR="00307499">
          <w:rPr>
            <w:rFonts w:asciiTheme="minorHAnsi" w:hAnsiTheme="minorHAnsi" w:cstheme="minorHAnsi"/>
            <w:lang w:val="en-AU"/>
          </w:rPr>
          <w:t>P</w:t>
        </w:r>
        <w:r w:rsidR="00307499" w:rsidRPr="00307499">
          <w:rPr>
            <w:rFonts w:asciiTheme="minorHAnsi" w:hAnsiTheme="minorHAnsi" w:cstheme="minorHAnsi"/>
            <w:lang w:val="en-AU"/>
          </w:rPr>
          <w:t xml:space="preserve">redator-prey interactions </w:t>
        </w:r>
        <w:commentRangeEnd w:id="69"/>
        <w:r w:rsidR="00307499">
          <w:rPr>
            <w:rStyle w:val="CommentReference"/>
            <w:rFonts w:eastAsia="Calibri"/>
          </w:rPr>
          <w:commentReference w:id="69"/>
        </w:r>
      </w:ins>
      <w:ins w:id="71" w:author="Peter Yates" w:date="2020-05-14T18:21:00Z">
        <w:r w:rsidR="00307499">
          <w:rPr>
            <w:rFonts w:asciiTheme="minorHAnsi" w:hAnsiTheme="minorHAnsi" w:cstheme="minorHAnsi"/>
            <w:lang w:val="en-AU"/>
          </w:rPr>
          <w:t xml:space="preserve"> among zooplankton </w:t>
        </w:r>
      </w:ins>
      <w:ins w:id="72" w:author="Peter Yates" w:date="2020-05-14T18:20:00Z">
        <w:r w:rsidR="00307499" w:rsidRPr="00307499">
          <w:rPr>
            <w:rFonts w:asciiTheme="minorHAnsi" w:hAnsiTheme="minorHAnsi" w:cstheme="minorHAnsi"/>
            <w:lang w:val="en-AU"/>
          </w:rPr>
          <w:t xml:space="preserve">are usually driven by body size </w:t>
        </w:r>
        <w:r w:rsidR="00307499">
          <w:rPr>
            <w:rFonts w:asciiTheme="minorHAnsi" w:hAnsiTheme="minorHAnsi" w:cstheme="minorHAnsi"/>
            <w:lang w:val="en-AU"/>
          </w:rPr>
          <w:t>w</w:t>
        </w:r>
      </w:ins>
      <w:del w:id="73" w:author="Peter Yates" w:date="2020-05-14T18:20:00Z">
        <w:r w:rsidR="00D62A3F" w:rsidRPr="00F15D89" w:rsidDel="00307499">
          <w:rPr>
            <w:rFonts w:asciiTheme="minorHAnsi" w:hAnsiTheme="minorHAnsi" w:cstheme="minorHAnsi"/>
            <w:lang w:val="en-AU"/>
          </w:rPr>
          <w:delText>W</w:delText>
        </w:r>
      </w:del>
      <w:r w:rsidR="00D62A3F" w:rsidRPr="00F15D89">
        <w:rPr>
          <w:rFonts w:asciiTheme="minorHAnsi" w:hAnsiTheme="minorHAnsi" w:cstheme="minorHAnsi"/>
          <w:lang w:val="en-AU"/>
        </w:rPr>
        <w:t xml:space="preserve">ithin coastal pelagic ecosystems, </w:t>
      </w:r>
      <w:del w:id="74" w:author="Peter Yates" w:date="2020-05-14T18:20:00Z">
        <w:r w:rsidR="00D62A3F" w:rsidRPr="00F15D89" w:rsidDel="00307499">
          <w:rPr>
            <w:rFonts w:asciiTheme="minorHAnsi" w:hAnsiTheme="minorHAnsi" w:cstheme="minorHAnsi"/>
            <w:lang w:val="en-AU"/>
          </w:rPr>
          <w:delText xml:space="preserve">predator-prey interactions are usually driven by size </w:delText>
        </w:r>
      </w:del>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w:t>
      </w:r>
      <w:ins w:id="75" w:author="Baird, Mark (O&amp;A, Hobart)" w:date="2020-05-17T17:24:00Z">
        <w:r w:rsidR="00C96F71">
          <w:rPr>
            <w:rFonts w:asciiTheme="minorHAnsi" w:hAnsiTheme="minorHAnsi" w:cstheme="minorHAnsi"/>
            <w:lang w:val="en-AU"/>
          </w:rPr>
          <w:t>community</w:t>
        </w:r>
      </w:ins>
      <w:del w:id="76" w:author="Baird, Mark (O&amp;A, Hobart)" w:date="2020-05-17T17:24:00Z">
        <w:r w:rsidR="00D62A3F" w:rsidRPr="00F15D89" w:rsidDel="00C96F71">
          <w:rPr>
            <w:rFonts w:asciiTheme="minorHAnsi" w:hAnsiTheme="minorHAnsi" w:cstheme="minorHAnsi"/>
            <w:lang w:val="en-AU"/>
          </w:rPr>
          <w:delText>the</w:delText>
        </w:r>
      </w:del>
      <w:r w:rsidR="00D62A3F" w:rsidRPr="00F15D89">
        <w:rPr>
          <w:rFonts w:asciiTheme="minorHAnsi" w:hAnsiTheme="minorHAnsi" w:cstheme="minorHAnsi"/>
          <w:lang w:val="en-AU"/>
        </w:rPr>
        <w:t xml:space="preserve"> size structure is </w:t>
      </w:r>
      <w:del w:id="77" w:author="Baird, Mark (O&amp;A, Hobart)" w:date="2020-05-17T17:24:00Z">
        <w:r w:rsidR="00D62A3F" w:rsidRPr="00F15D89" w:rsidDel="00C96F71">
          <w:rPr>
            <w:rFonts w:asciiTheme="minorHAnsi" w:hAnsiTheme="minorHAnsi" w:cstheme="minorHAnsi"/>
            <w:lang w:val="en-AU"/>
          </w:rPr>
          <w:delText>through</w:delText>
        </w:r>
      </w:del>
      <w:r w:rsidR="00D62A3F" w:rsidRPr="00F15D89">
        <w:rPr>
          <w:rFonts w:asciiTheme="minorHAnsi" w:hAnsiTheme="minorHAnsi" w:cstheme="minorHAnsi"/>
          <w:lang w:val="en-AU"/>
        </w:rPr>
        <w:t xml:space="preserve">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commentRangeStart w:id="78"/>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w:t>
      </w:r>
      <w:ins w:id="79" w:author="Baird, Mark (O&amp;A, Hobart)" w:date="2020-05-17T17:25:00Z">
        <w:r w:rsidR="00C96F71">
          <w:rPr>
            <w:rFonts w:asciiTheme="minorHAnsi" w:hAnsiTheme="minorHAnsi" w:cstheme="minorHAnsi"/>
            <w:noProof/>
            <w:lang w:val="en-AU"/>
          </w:rPr>
          <w:t xml:space="preserve">Sheldon, 1972; </w:t>
        </w:r>
      </w:ins>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commentRangeEnd w:id="78"/>
      <w:r w:rsidR="00C96F71">
        <w:rPr>
          <w:rStyle w:val="CommentReference"/>
          <w:rFonts w:eastAsia="Calibri"/>
        </w:rPr>
        <w:commentReference w:id="78"/>
      </w:r>
      <w:r w:rsidR="00D62A3F" w:rsidRPr="00F15D89">
        <w:rPr>
          <w:rFonts w:asciiTheme="minorHAnsi" w:hAnsiTheme="minorHAnsi" w:cstheme="minorHAnsi"/>
          <w:lang w:val="en-AU"/>
        </w:rPr>
        <w:t xml:space="preserve">. A steeper slope with </w:t>
      </w:r>
      <w:ins w:id="80" w:author="Baird, Mark (O&amp;A, Hobart)" w:date="2020-05-17T17:26:00Z">
        <w:r w:rsidR="00B860F8">
          <w:rPr>
            <w:rFonts w:asciiTheme="minorHAnsi" w:hAnsiTheme="minorHAnsi" w:cstheme="minorHAnsi"/>
            <w:lang w:val="en-AU"/>
          </w:rPr>
          <w:t xml:space="preserve">a </w:t>
        </w:r>
      </w:ins>
      <w:r w:rsidR="00D62A3F" w:rsidRPr="00F15D89">
        <w:rPr>
          <w:rFonts w:asciiTheme="minorHAnsi" w:hAnsiTheme="minorHAnsi" w:cstheme="minorHAnsi"/>
          <w:lang w:val="en-AU"/>
        </w:rPr>
        <w:t xml:space="preserve">large </w:t>
      </w:r>
      <w:ins w:id="81" w:author="Baird, Mark (O&amp;A, Hobart)" w:date="2020-05-17T17:26:00Z">
        <w:r w:rsidR="00B860F8">
          <w:rPr>
            <w:rFonts w:asciiTheme="minorHAnsi" w:hAnsiTheme="minorHAnsi" w:cstheme="minorHAnsi"/>
            <w:lang w:val="en-AU"/>
          </w:rPr>
          <w:t>fraction</w:t>
        </w:r>
      </w:ins>
      <w:del w:id="82" w:author="Baird, Mark (O&amp;A, Hobart)" w:date="2020-05-17T17:26:00Z">
        <w:r w:rsidR="00D62A3F" w:rsidRPr="00F15D89" w:rsidDel="00B860F8">
          <w:rPr>
            <w:rFonts w:asciiTheme="minorHAnsi" w:hAnsiTheme="minorHAnsi" w:cstheme="minorHAnsi"/>
            <w:lang w:val="en-AU"/>
          </w:rPr>
          <w:delText>amounts</w:delText>
        </w:r>
      </w:del>
      <w:r w:rsidR="00D62A3F" w:rsidRPr="00F15D89">
        <w:rPr>
          <w:rFonts w:asciiTheme="minorHAnsi" w:hAnsiTheme="minorHAnsi" w:cstheme="minorHAnsi"/>
          <w:lang w:val="en-AU"/>
        </w:rPr>
        <w:t xml:space="preserve">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52E1086D"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w:t>
      </w:r>
      <w:ins w:id="83" w:author="Peter Yates" w:date="2020-05-14T18:22:00Z">
        <w:r w:rsidR="00307499">
          <w:rPr>
            <w:rFonts w:asciiTheme="minorHAnsi" w:hAnsiTheme="minorHAnsi" w:cstheme="minorHAnsi"/>
            <w:lang w:val="en-AU"/>
          </w:rPr>
          <w:t xml:space="preserve"> (REF)</w:t>
        </w:r>
      </w:ins>
      <w:r w:rsidR="00E35486" w:rsidRPr="00F15D89">
        <w:rPr>
          <w:rFonts w:asciiTheme="minorHAnsi" w:hAnsiTheme="minorHAnsi" w:cstheme="minorHAnsi"/>
          <w:lang w:val="en-AU"/>
        </w:rPr>
        <w:t xml:space="preserve">.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behavio</w:t>
      </w:r>
      <w:ins w:id="84" w:author="Jason Everett" w:date="2020-05-27T15:46:00Z">
        <w:r w:rsidR="00A93D59">
          <w:rPr>
            <w:rFonts w:asciiTheme="minorHAnsi" w:hAnsiTheme="minorHAnsi" w:cstheme="minorHAnsi"/>
            <w:lang w:val="en-AU"/>
          </w:rPr>
          <w:t>u</w:t>
        </w:r>
      </w:ins>
      <w:r w:rsidR="00AB7ACF" w:rsidRPr="00F15D89">
        <w:rPr>
          <w:rFonts w:asciiTheme="minorHAnsi" w:hAnsiTheme="minorHAnsi" w:cstheme="minorHAnsi"/>
          <w:lang w:val="en-AU"/>
        </w:rPr>
        <w:t>r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70771F">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70771F">
        <w:rPr>
          <w:rFonts w:ascii="Calibri" w:hAnsi="Calibri" w:cs="Calibri"/>
          <w:lang w:val="en-AU"/>
        </w:rPr>
        <w:instrText>ƒÂ¡</w:instrText>
      </w:r>
      <w:r w:rsidR="0070771F">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the zooplankton community on the continental shelf had higher biomass and a steeper </w:t>
      </w:r>
      <w:r w:rsidR="00196D4E" w:rsidRPr="00F15D89">
        <w:rPr>
          <w:rFonts w:asciiTheme="minorHAnsi" w:hAnsiTheme="minorHAnsi" w:cstheme="minorHAnsi"/>
          <w:lang w:val="en-AU"/>
        </w:rPr>
        <w:lastRenderedPageBreak/>
        <w:t>Normalised Biomass Size 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w:t>
      </w:r>
      <w:del w:id="85" w:author="Baird, Mark (O&amp;A, Hobart)" w:date="2020-05-17T17:28:00Z">
        <w:r w:rsidR="001E3923" w:rsidRPr="00F15D89" w:rsidDel="00B860F8">
          <w:rPr>
            <w:rFonts w:asciiTheme="minorHAnsi" w:hAnsiTheme="minorHAnsi" w:cstheme="minorHAnsi"/>
            <w:lang w:val="en-AU"/>
          </w:rPr>
          <w:delText xml:space="preserve">studies </w:delText>
        </w:r>
        <w:r w:rsidR="00EE3E2B" w:rsidRPr="00F15D89" w:rsidDel="00B860F8">
          <w:rPr>
            <w:rFonts w:asciiTheme="minorHAnsi" w:hAnsiTheme="minorHAnsi" w:cstheme="minorHAnsi"/>
            <w:lang w:val="en-AU"/>
          </w:rPr>
          <w:delText xml:space="preserve">in the </w:delText>
        </w:r>
      </w:del>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w:t>
      </w:r>
      <w:ins w:id="86" w:author="Baird, Mark (O&amp;A, Hobart)" w:date="2020-05-17T17:28:00Z">
        <w:del w:id="87" w:author="Jason Everett" w:date="2020-05-27T15:41:00Z">
          <w:r w:rsidR="00B860F8" w:rsidDel="00DA04A6">
            <w:rPr>
              <w:rFonts w:asciiTheme="minorHAnsi" w:hAnsiTheme="minorHAnsi" w:cstheme="minorHAnsi"/>
              <w:lang w:val="en-AU"/>
            </w:rPr>
            <w:delText xml:space="preserve">studies have shown </w:delText>
          </w:r>
        </w:del>
      </w:ins>
      <w:r w:rsidR="00EE3E2B" w:rsidRPr="00F15D89">
        <w:rPr>
          <w:rFonts w:asciiTheme="minorHAnsi" w:hAnsiTheme="minorHAnsi" w:cstheme="minorHAnsi"/>
          <w:lang w:val="en-AU"/>
        </w:rPr>
        <w:t>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commentRangeStart w:id="88"/>
      <w:r w:rsidR="007D707C" w:rsidRPr="00F15D89">
        <w:rPr>
          <w:rFonts w:asciiTheme="minorHAnsi" w:hAnsiTheme="minorHAnsi" w:cstheme="minorHAnsi"/>
          <w:lang w:val="en-AU"/>
        </w:rPr>
        <w:t>This</w:t>
      </w:r>
      <w:commentRangeEnd w:id="88"/>
      <w:r w:rsidR="00A93D59">
        <w:rPr>
          <w:rStyle w:val="CommentReference"/>
          <w:rFonts w:eastAsia="Calibri"/>
        </w:rPr>
        <w:commentReference w:id="88"/>
      </w:r>
      <w:r w:rsidR="007D707C" w:rsidRPr="00F15D89">
        <w:rPr>
          <w:rFonts w:asciiTheme="minorHAnsi" w:hAnsiTheme="minorHAnsi" w:cstheme="minorHAnsi"/>
          <w:lang w:val="en-AU"/>
        </w:rPr>
        <w:t xml:space="preserve">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w:t>
      </w:r>
      <w:ins w:id="89" w:author="Baird, Mark (O&amp;A, Hobart)" w:date="2020-05-17T17:30:00Z">
        <w:r w:rsidR="00B860F8">
          <w:rPr>
            <w:rFonts w:asciiTheme="minorHAnsi" w:hAnsiTheme="minorHAnsi" w:cstheme="minorHAnsi"/>
            <w:lang w:val="en-AU"/>
          </w:rPr>
          <w:t>ves</w:t>
        </w:r>
      </w:ins>
      <w:del w:id="90" w:author="Baird, Mark (O&amp;A, Hobart)" w:date="2020-05-17T17:30:00Z">
        <w:r w:rsidR="00873D45" w:rsidRPr="00F15D89" w:rsidDel="00B860F8">
          <w:rPr>
            <w:rFonts w:asciiTheme="minorHAnsi" w:hAnsiTheme="minorHAnsi" w:cstheme="minorHAnsi"/>
            <w:lang w:val="en-AU"/>
          </w:rPr>
          <w:delText>f</w:delText>
        </w:r>
        <w:r w:rsidR="00D82F4D" w:rsidRPr="00F15D89" w:rsidDel="00B860F8">
          <w:rPr>
            <w:rFonts w:asciiTheme="minorHAnsi" w:hAnsiTheme="minorHAnsi" w:cstheme="minorHAnsi"/>
            <w:lang w:val="en-AU"/>
          </w:rPr>
          <w:delText>s</w:delText>
        </w:r>
      </w:del>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w:t>
      </w:r>
      <w:commentRangeStart w:id="91"/>
      <w:r w:rsidR="00F7620B" w:rsidRPr="00F15D89">
        <w:rPr>
          <w:rFonts w:asciiTheme="minorHAnsi" w:hAnsiTheme="minorHAnsi" w:cstheme="minorHAnsi"/>
          <w:lang w:val="en-AU"/>
        </w:rPr>
        <w:t xml:space="preserve">driven </w:t>
      </w:r>
      <w:commentRangeEnd w:id="91"/>
      <w:r w:rsidR="00423820">
        <w:rPr>
          <w:rStyle w:val="CommentReference"/>
          <w:rFonts w:eastAsia="Calibri"/>
        </w:rPr>
        <w:commentReference w:id="91"/>
      </w:r>
      <w:r w:rsidR="00F7620B" w:rsidRPr="00F15D89">
        <w:rPr>
          <w:rFonts w:asciiTheme="minorHAnsi" w:hAnsiTheme="minorHAnsi" w:cstheme="minorHAnsi"/>
          <w:lang w:val="en-AU"/>
        </w:rPr>
        <w:t xml:space="preserve">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w:t>
      </w:r>
      <w:ins w:id="92" w:author="Peter Yates" w:date="2020-05-14T18:23:00Z">
        <w:r w:rsidR="00307499">
          <w:rPr>
            <w:rFonts w:asciiTheme="minorHAnsi" w:hAnsiTheme="minorHAnsi" w:cstheme="minorHAnsi"/>
            <w:lang w:val="en-AU"/>
          </w:rPr>
          <w:t>,</w:t>
        </w:r>
      </w:ins>
      <w:r w:rsidR="00214E00" w:rsidRPr="00F15D89">
        <w:rPr>
          <w:rFonts w:asciiTheme="minorHAnsi" w:hAnsiTheme="minorHAnsi" w:cstheme="minorHAnsi"/>
          <w:lang w:val="en-AU"/>
        </w:rPr>
        <w:t xml:space="preserv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w:t>
      </w:r>
      <w:ins w:id="93" w:author="Amandine S" w:date="2020-05-21T11:45:00Z">
        <w:r w:rsidR="00423820">
          <w:rPr>
            <w:rFonts w:asciiTheme="minorHAnsi" w:hAnsiTheme="minorHAnsi" w:cstheme="minorHAnsi"/>
            <w:lang w:val="en-AU"/>
          </w:rPr>
          <w:t>are</w:t>
        </w:r>
      </w:ins>
      <w:del w:id="94" w:author="Amandine S" w:date="2020-05-21T11:45:00Z">
        <w:r w:rsidR="00D82F4D" w:rsidRPr="00F15D89" w:rsidDel="00423820">
          <w:rPr>
            <w:rFonts w:asciiTheme="minorHAnsi" w:hAnsiTheme="minorHAnsi" w:cstheme="minorHAnsi"/>
            <w:lang w:val="en-AU"/>
          </w:rPr>
          <w:delText>is thought to be a</w:delText>
        </w:r>
      </w:del>
      <w:r w:rsidR="00D82F4D" w:rsidRPr="00F15D89">
        <w:rPr>
          <w:rFonts w:asciiTheme="minorHAnsi" w:hAnsiTheme="minorHAnsi" w:cstheme="minorHAnsi"/>
          <w:lang w:val="en-AU"/>
        </w:rPr>
        <w:t xml:space="preserve"> significant driver</w:t>
      </w:r>
      <w:ins w:id="95" w:author="Amandine S" w:date="2020-05-21T11:45:00Z">
        <w:r w:rsidR="00423820">
          <w:rPr>
            <w:rFonts w:asciiTheme="minorHAnsi" w:hAnsiTheme="minorHAnsi" w:cstheme="minorHAnsi"/>
            <w:lang w:val="en-AU"/>
          </w:rPr>
          <w:t>s</w:t>
        </w:r>
      </w:ins>
      <w:r w:rsidR="00D82F4D" w:rsidRPr="00F15D89">
        <w:rPr>
          <w:rFonts w:asciiTheme="minorHAnsi" w:hAnsiTheme="minorHAnsi" w:cstheme="minorHAnsi"/>
          <w:lang w:val="en-AU"/>
        </w:rPr>
        <w:t xml:space="preserve"> of zooplankton depth distributions </w:t>
      </w:r>
      <w:commentRangeStart w:id="96"/>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commentRangeEnd w:id="96"/>
      <w:r w:rsidR="00B860F8">
        <w:rPr>
          <w:rStyle w:val="CommentReference"/>
          <w:rFonts w:eastAsia="Calibri"/>
        </w:rPr>
        <w:commentReference w:id="96"/>
      </w:r>
      <w:r w:rsidR="00D82F4D" w:rsidRPr="00F15D89">
        <w:rPr>
          <w:rFonts w:asciiTheme="minorHAnsi" w:hAnsiTheme="minorHAnsi" w:cstheme="minorHAnsi"/>
          <w:lang w:val="en-AU"/>
        </w:rPr>
        <w:t>.</w:t>
      </w:r>
    </w:p>
    <w:p w14:paraId="1ABCDF91" w14:textId="1671B886" w:rsidR="00543728" w:rsidRPr="00F15D89" w:rsidDel="000D6CE0" w:rsidRDefault="00542F18" w:rsidP="00F34258">
      <w:pPr>
        <w:pStyle w:val="Text"/>
        <w:spacing w:line="360" w:lineRule="auto"/>
        <w:rPr>
          <w:del w:id="97" w:author="Jason Everett" w:date="2020-05-27T16:00:00Z"/>
          <w:rFonts w:asciiTheme="minorHAnsi" w:hAnsiTheme="minorHAnsi" w:cstheme="minorHAnsi"/>
          <w:lang w:val="en-AU"/>
        </w:rPr>
      </w:pPr>
      <w:commentRangeStart w:id="98"/>
      <w:r w:rsidRPr="00F15D89">
        <w:rPr>
          <w:rFonts w:asciiTheme="minorHAnsi" w:hAnsiTheme="minorHAnsi" w:cstheme="minorHAnsi"/>
          <w:lang w:val="en-AU"/>
        </w:rPr>
        <w:t>The East Australian Current (EAC)</w:t>
      </w:r>
      <w:commentRangeEnd w:id="98"/>
      <w:r w:rsidR="00A93D59">
        <w:rPr>
          <w:rStyle w:val="CommentReference"/>
          <w:rFonts w:eastAsia="Calibri"/>
        </w:rPr>
        <w:commentReference w:id="98"/>
      </w:r>
      <w:r w:rsidRPr="00F15D89">
        <w:rPr>
          <w:rFonts w:asciiTheme="minorHAnsi" w:hAnsiTheme="minorHAnsi" w:cstheme="minorHAnsi"/>
          <w:lang w:val="en-AU"/>
        </w:rPr>
        <w:t xml:space="preserve">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w:t>
      </w:r>
      <w:ins w:id="99" w:author="Baird, Mark (O&amp;A, Hobart)" w:date="2020-05-17T17:33:00Z">
        <w:r w:rsidR="00EE0FF9">
          <w:rPr>
            <w:rFonts w:asciiTheme="minorHAnsi" w:hAnsiTheme="minorHAnsi" w:cstheme="minorHAnsi"/>
            <w:lang w:val="en-AU"/>
          </w:rPr>
          <w:t xml:space="preserve">The southward flowing component, the EAC, </w:t>
        </w:r>
      </w:ins>
      <w:del w:id="100" w:author="Baird, Mark (O&amp;A, Hobart)" w:date="2020-05-17T17:33:00Z">
        <w:r w:rsidR="00EB1319" w:rsidRPr="00F15D89" w:rsidDel="00EE0FF9">
          <w:rPr>
            <w:rFonts w:asciiTheme="minorHAnsi" w:hAnsiTheme="minorHAnsi" w:cstheme="minorHAnsi"/>
            <w:lang w:val="en-AU"/>
          </w:rPr>
          <w:delText xml:space="preserve">It </w:delText>
        </w:r>
      </w:del>
      <w:r w:rsidR="00EB1319" w:rsidRPr="00F15D89">
        <w:rPr>
          <w:rFonts w:asciiTheme="minorHAnsi" w:hAnsiTheme="minorHAnsi" w:cstheme="minorHAnsi"/>
          <w:lang w:val="en-AU"/>
        </w:rPr>
        <w:t xml:space="preserve">flows </w:t>
      </w:r>
      <w:del w:id="101" w:author="Baird, Mark (O&amp;A, Hobart)" w:date="2020-05-17T17:33:00Z">
        <w:r w:rsidR="00EB1319" w:rsidRPr="00F15D89" w:rsidDel="00EE0FF9">
          <w:rPr>
            <w:rFonts w:asciiTheme="minorHAnsi" w:hAnsiTheme="minorHAnsi" w:cstheme="minorHAnsi"/>
            <w:lang w:val="en-AU"/>
          </w:rPr>
          <w:delText>south</w:delText>
        </w:r>
      </w:del>
      <w:r w:rsidR="00EB1319" w:rsidRPr="00F15D89">
        <w:rPr>
          <w:rFonts w:asciiTheme="minorHAnsi" w:hAnsiTheme="minorHAnsi" w:cstheme="minorHAnsi"/>
          <w:lang w:val="en-AU"/>
        </w:rPr>
        <w:t xml:space="preserve">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w:t>
      </w:r>
      <w:del w:id="102" w:author="Baird, Mark (O&amp;A, Hobart)" w:date="2020-05-17T17:33:00Z">
        <w:r w:rsidR="00EB1319" w:rsidRPr="00F15D89" w:rsidDel="00EE0FF9">
          <w:rPr>
            <w:rFonts w:asciiTheme="minorHAnsi" w:hAnsiTheme="minorHAnsi" w:cstheme="minorHAnsi"/>
            <w:lang w:val="en-AU"/>
          </w:rPr>
          <w:delText>flowing</w:delText>
        </w:r>
      </w:del>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 xml:space="preserve">y </w:t>
      </w:r>
      <w:del w:id="103" w:author="Baird, Mark (O&amp;A, Hobart)" w:date="2020-05-17T17:34:00Z">
        <w:r w:rsidR="0025013B" w:rsidRPr="00F15D89" w:rsidDel="00EE0FF9">
          <w:rPr>
            <w:rFonts w:asciiTheme="minorHAnsi" w:hAnsiTheme="minorHAnsi" w:cstheme="minorHAnsi"/>
            <w:lang w:val="en-AU"/>
          </w:rPr>
          <w:delText>in the</w:delText>
        </w:r>
      </w:del>
      <w:r w:rsidR="0025013B" w:rsidRPr="00F15D89">
        <w:rPr>
          <w:rFonts w:asciiTheme="minorHAnsi" w:hAnsiTheme="minorHAnsi" w:cstheme="minorHAnsi"/>
          <w:lang w:val="en-AU"/>
        </w:rPr>
        <w:t xml:space="preserve"> where the continental shelf narrows, the EAC had significant impact on shelf circulation</w:t>
      </w:r>
      <w:r w:rsidR="00646040" w:rsidRPr="00F15D89">
        <w:rPr>
          <w:rFonts w:asciiTheme="minorHAnsi" w:hAnsiTheme="minorHAnsi" w:cstheme="minorHAnsi"/>
          <w:lang w:val="en-AU"/>
        </w:rPr>
        <w:t xml:space="preserve"> </w:t>
      </w:r>
      <w:commentRangeStart w:id="104"/>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 xml:space="preserve">(Schaeffer et al. </w:t>
      </w:r>
      <w:del w:id="105" w:author="Amandine S" w:date="2020-05-21T11:45:00Z">
        <w:r w:rsidR="00646040" w:rsidRPr="00F15D89" w:rsidDel="00423820">
          <w:rPr>
            <w:rFonts w:asciiTheme="minorHAnsi" w:hAnsiTheme="minorHAnsi" w:cstheme="minorHAnsi"/>
            <w:noProof/>
            <w:lang w:val="en-AU"/>
          </w:rPr>
          <w:delText>2013</w:delText>
        </w:r>
      </w:del>
      <w:ins w:id="106" w:author="Amandine S" w:date="2020-05-21T11:45:00Z">
        <w:r w:rsidR="00423820">
          <w:rPr>
            <w:rFonts w:asciiTheme="minorHAnsi" w:hAnsiTheme="minorHAnsi" w:cstheme="minorHAnsi"/>
            <w:noProof/>
            <w:lang w:val="en-AU"/>
          </w:rPr>
          <w:t>201</w:t>
        </w:r>
      </w:ins>
      <w:ins w:id="107" w:author="Amandine S" w:date="2020-05-21T11:46:00Z">
        <w:r w:rsidR="00423820">
          <w:rPr>
            <w:rFonts w:asciiTheme="minorHAnsi" w:hAnsiTheme="minorHAnsi" w:cstheme="minorHAnsi"/>
            <w:noProof/>
            <w:lang w:val="en-AU"/>
          </w:rPr>
          <w:t>5</w:t>
        </w:r>
      </w:ins>
      <w:r w:rsidR="00646040" w:rsidRPr="00F15D89">
        <w:rPr>
          <w:rFonts w:asciiTheme="minorHAnsi" w:hAnsiTheme="minorHAnsi" w:cstheme="minorHAnsi"/>
          <w:noProof/>
          <w:lang w:val="en-AU"/>
        </w:rPr>
        <w:t>)</w:t>
      </w:r>
      <w:r w:rsidR="00646040" w:rsidRPr="00F15D89">
        <w:rPr>
          <w:rFonts w:asciiTheme="minorHAnsi" w:hAnsiTheme="minorHAnsi" w:cstheme="minorHAnsi"/>
          <w:lang w:val="en-AU"/>
        </w:rPr>
        <w:fldChar w:fldCharType="end"/>
      </w:r>
      <w:commentRangeEnd w:id="104"/>
      <w:r w:rsidR="00423820">
        <w:rPr>
          <w:rStyle w:val="CommentReference"/>
          <w:rFonts w:eastAsia="Calibri"/>
        </w:rPr>
        <w:commentReference w:id="104"/>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w:t>
      </w:r>
      <w:ins w:id="108" w:author="Baird, Mark (O&amp;A, Hobart)" w:date="2020-05-17T17:34:00Z">
        <w:r w:rsidR="00EE0FF9">
          <w:rPr>
            <w:rFonts w:asciiTheme="minorHAnsi" w:hAnsiTheme="minorHAnsi" w:cstheme="minorHAnsi"/>
            <w:lang w:val="en-AU"/>
          </w:rPr>
          <w:t>intrusion</w:t>
        </w:r>
      </w:ins>
      <w:del w:id="109" w:author="Baird, Mark (O&amp;A, Hobart)" w:date="2020-05-17T17:34:00Z">
        <w:r w:rsidR="00E418CB" w:rsidRPr="00F15D89" w:rsidDel="00EE0FF9">
          <w:rPr>
            <w:rFonts w:asciiTheme="minorHAnsi" w:hAnsiTheme="minorHAnsi" w:cstheme="minorHAnsi"/>
            <w:lang w:val="en-AU"/>
          </w:rPr>
          <w:delText>upwelling</w:delText>
        </w:r>
      </w:del>
      <w:r w:rsidR="00E418CB" w:rsidRPr="00F15D89">
        <w:rPr>
          <w:rFonts w:asciiTheme="minorHAnsi" w:hAnsiTheme="minorHAnsi" w:cstheme="minorHAnsi"/>
          <w:lang w:val="en-AU"/>
        </w:rPr>
        <w:t xml:space="preserve"> events have been shown to bring nutrient rich water into the euphotic zone, increasing </w:t>
      </w:r>
      <w:del w:id="110" w:author="Jason Everett" w:date="2020-05-27T15:54:00Z">
        <w:r w:rsidR="00E418CB" w:rsidRPr="00F15D89" w:rsidDel="006F62EC">
          <w:rPr>
            <w:rFonts w:asciiTheme="minorHAnsi" w:hAnsiTheme="minorHAnsi" w:cstheme="minorHAnsi"/>
            <w:lang w:val="en-AU"/>
          </w:rPr>
          <w:delText>primary productivity</w:delText>
        </w:r>
      </w:del>
      <w:ins w:id="111" w:author="Jason Everett" w:date="2020-05-27T15:54:00Z">
        <w:r w:rsidR="006F62EC">
          <w:rPr>
            <w:rFonts w:asciiTheme="minorHAnsi" w:hAnsiTheme="minorHAnsi" w:cstheme="minorHAnsi"/>
            <w:lang w:val="en-AU"/>
          </w:rPr>
          <w:t>nitrate</w:t>
        </w:r>
      </w:ins>
      <w:ins w:id="112" w:author="Jason Everett" w:date="2020-05-27T15:55:00Z">
        <w:r w:rsidR="006F62EC">
          <w:rPr>
            <w:rFonts w:asciiTheme="minorHAnsi" w:hAnsiTheme="minorHAnsi" w:cstheme="minorHAnsi"/>
            <w:lang w:val="en-AU"/>
          </w:rPr>
          <w:t xml:space="preserve"> </w:t>
        </w:r>
      </w:ins>
      <w:del w:id="113" w:author="Jason Everett" w:date="2020-05-27T15:56:00Z">
        <w:r w:rsidR="00E418CB" w:rsidRPr="00F15D89" w:rsidDel="006F62EC">
          <w:rPr>
            <w:rFonts w:asciiTheme="minorHAnsi" w:hAnsiTheme="minorHAnsi" w:cstheme="minorHAnsi"/>
            <w:lang w:val="en-AU"/>
          </w:rPr>
          <w:delText xml:space="preserve"> </w:delText>
        </w:r>
      </w:del>
      <w:commentRangeStart w:id="114"/>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(Rossi et al. 2014)</w:t>
      </w:r>
      <w:r w:rsidR="00520827" w:rsidRPr="00F15D89">
        <w:rPr>
          <w:rFonts w:asciiTheme="minorHAnsi" w:hAnsiTheme="minorHAnsi" w:cstheme="minorHAnsi"/>
          <w:lang w:val="en-AU"/>
        </w:rPr>
        <w:fldChar w:fldCharType="end"/>
      </w:r>
      <w:commentRangeEnd w:id="114"/>
      <w:r w:rsidR="006F62EC">
        <w:rPr>
          <w:rStyle w:val="CommentReference"/>
          <w:rFonts w:eastAsia="Calibri"/>
        </w:rPr>
        <w:commentReference w:id="114"/>
      </w:r>
      <w:ins w:id="115" w:author="Jason Everett" w:date="2020-05-27T15:56:00Z">
        <w:r w:rsidR="006F62EC">
          <w:rPr>
            <w:rFonts w:asciiTheme="minorHAnsi" w:hAnsiTheme="minorHAnsi" w:cstheme="minorHAnsi"/>
            <w:lang w:val="en-AU"/>
          </w:rPr>
          <w:t xml:space="preserve"> and chlorophyll </w:t>
        </w:r>
        <w:r w:rsidR="006F62EC" w:rsidRPr="006F62EC">
          <w:rPr>
            <w:rFonts w:asciiTheme="minorHAnsi" w:hAnsiTheme="minorHAnsi" w:cstheme="minorHAnsi"/>
            <w:i/>
            <w:iCs/>
            <w:lang w:val="en-AU"/>
            <w:rPrChange w:id="116" w:author="Jason Everett" w:date="2020-05-27T15:56:00Z">
              <w:rPr>
                <w:rFonts w:asciiTheme="minorHAnsi" w:hAnsiTheme="minorHAnsi" w:cstheme="minorHAnsi"/>
                <w:lang w:val="en-AU"/>
              </w:rPr>
            </w:rPrChange>
          </w:rPr>
          <w:t>a</w:t>
        </w:r>
        <w:r w:rsidR="006F62EC">
          <w:rPr>
            <w:rFonts w:asciiTheme="minorHAnsi" w:hAnsiTheme="minorHAnsi" w:cstheme="minorHAnsi"/>
            <w:lang w:val="en-AU"/>
          </w:rPr>
          <w:t xml:space="preserve"> concentration (</w:t>
        </w:r>
        <w:commentRangeStart w:id="117"/>
        <w:r w:rsidR="006F62EC">
          <w:rPr>
            <w:rFonts w:asciiTheme="minorHAnsi" w:hAnsiTheme="minorHAnsi" w:cstheme="minorHAnsi"/>
            <w:lang w:val="en-AU"/>
          </w:rPr>
          <w:t>Everett et al</w:t>
        </w:r>
      </w:ins>
      <w:ins w:id="118" w:author="Jason Everett" w:date="2020-05-27T15:57:00Z">
        <w:r w:rsidR="00276F14">
          <w:rPr>
            <w:rFonts w:asciiTheme="minorHAnsi" w:hAnsiTheme="minorHAnsi" w:cstheme="minorHAnsi"/>
            <w:lang w:val="en-AU"/>
          </w:rPr>
          <w:t>.</w:t>
        </w:r>
      </w:ins>
      <w:ins w:id="119" w:author="Jason Everett" w:date="2020-05-27T15:56:00Z">
        <w:r w:rsidR="006F62EC">
          <w:rPr>
            <w:rFonts w:asciiTheme="minorHAnsi" w:hAnsiTheme="minorHAnsi" w:cstheme="minorHAnsi"/>
            <w:lang w:val="en-AU"/>
          </w:rPr>
          <w:t xml:space="preserve"> 201</w:t>
        </w:r>
      </w:ins>
      <w:ins w:id="120" w:author="Jason Everett" w:date="2020-05-27T15:57:00Z">
        <w:r w:rsidR="00276F14">
          <w:rPr>
            <w:rFonts w:asciiTheme="minorHAnsi" w:hAnsiTheme="minorHAnsi" w:cstheme="minorHAnsi"/>
            <w:lang w:val="en-AU"/>
          </w:rPr>
          <w:t>4</w:t>
        </w:r>
        <w:commentRangeEnd w:id="117"/>
        <w:r w:rsidR="00276F14">
          <w:rPr>
            <w:rStyle w:val="CommentReference"/>
            <w:rFonts w:eastAsia="Calibri"/>
          </w:rPr>
          <w:commentReference w:id="117"/>
        </w:r>
      </w:ins>
      <w:ins w:id="121" w:author="Jason Everett" w:date="2020-05-27T15:56:00Z">
        <w:r w:rsidR="006F62EC">
          <w:rPr>
            <w:rFonts w:asciiTheme="minorHAnsi" w:hAnsiTheme="minorHAnsi" w:cstheme="minorHAnsi"/>
            <w:lang w:val="en-AU"/>
          </w:rPr>
          <w:t>)</w:t>
        </w:r>
      </w:ins>
      <w:r w:rsidR="00E418CB" w:rsidRPr="00F15D89">
        <w:rPr>
          <w:rFonts w:asciiTheme="minorHAnsi" w:hAnsiTheme="minorHAnsi" w:cstheme="minorHAnsi"/>
          <w:lang w:val="en-AU"/>
        </w:rPr>
        <w:t xml:space="preserve"> and controlling vertical </w:t>
      </w:r>
      <w:r w:rsidR="00E418CB" w:rsidRPr="00F15D89">
        <w:rPr>
          <w:rFonts w:asciiTheme="minorHAnsi" w:hAnsiTheme="minorHAnsi" w:cstheme="minorHAnsi"/>
          <w:lang w:val="en-AU"/>
        </w:rPr>
        <w:lastRenderedPageBreak/>
        <w:t xml:space="preserve">phytoplankton abundance, composition and distribution </w:t>
      </w:r>
      <w:r w:rsidR="00184F1B"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w:t>
      </w:r>
      <w:ins w:id="122" w:author="Jason Everett" w:date="2020-05-27T15:59:00Z">
        <w:r w:rsidR="000A5294">
          <w:rPr>
            <w:rFonts w:asciiTheme="minorHAnsi" w:hAnsiTheme="minorHAnsi" w:cstheme="minorHAnsi"/>
            <w:lang w:val="en-AU"/>
          </w:rPr>
          <w:t xml:space="preserve">can </w:t>
        </w:r>
      </w:ins>
      <w:del w:id="123" w:author="Jason Everett" w:date="2020-05-27T15:59:00Z">
        <w:r w:rsidR="00E418CB" w:rsidRPr="00F15D89" w:rsidDel="000A5294">
          <w:rPr>
            <w:rFonts w:asciiTheme="minorHAnsi" w:hAnsiTheme="minorHAnsi" w:cstheme="minorHAnsi"/>
            <w:lang w:val="en-AU"/>
          </w:rPr>
          <w:delText xml:space="preserve">it is highly likely that the EAC </w:delText>
        </w:r>
      </w:del>
      <w:ins w:id="124" w:author="Jason Everett" w:date="2020-05-27T15:59:00Z">
        <w:r w:rsidR="000A5294">
          <w:rPr>
            <w:rFonts w:asciiTheme="minorHAnsi" w:hAnsiTheme="minorHAnsi" w:cstheme="minorHAnsi"/>
            <w:lang w:val="en-AU"/>
          </w:rPr>
          <w:t xml:space="preserve">strongly </w:t>
        </w:r>
      </w:ins>
      <w:del w:id="125" w:author="Jason Everett" w:date="2020-05-27T15:59:00Z">
        <w:r w:rsidR="00E418CB" w:rsidRPr="00F15D89" w:rsidDel="000A5294">
          <w:rPr>
            <w:rFonts w:asciiTheme="minorHAnsi" w:hAnsiTheme="minorHAnsi" w:cstheme="minorHAnsi"/>
            <w:lang w:val="en-AU"/>
          </w:rPr>
          <w:delText xml:space="preserve">is </w:delText>
        </w:r>
      </w:del>
      <w:r w:rsidR="00E418CB" w:rsidRPr="00F15D89">
        <w:rPr>
          <w:rFonts w:asciiTheme="minorHAnsi" w:hAnsiTheme="minorHAnsi" w:cstheme="minorHAnsi"/>
          <w:lang w:val="en-AU"/>
        </w:rPr>
        <w:t>influenc</w:t>
      </w:r>
      <w:ins w:id="126" w:author="Jason Everett" w:date="2020-05-27T15:59:00Z">
        <w:r w:rsidR="000A5294">
          <w:rPr>
            <w:rFonts w:asciiTheme="minorHAnsi" w:hAnsiTheme="minorHAnsi" w:cstheme="minorHAnsi"/>
            <w:lang w:val="en-AU"/>
          </w:rPr>
          <w:t>e</w:t>
        </w:r>
      </w:ins>
      <w:del w:id="127" w:author="Jason Everett" w:date="2020-05-27T15:59:00Z">
        <w:r w:rsidR="00E418CB" w:rsidRPr="00F15D89" w:rsidDel="000A5294">
          <w:rPr>
            <w:rFonts w:asciiTheme="minorHAnsi" w:hAnsiTheme="minorHAnsi" w:cstheme="minorHAnsi"/>
            <w:lang w:val="en-AU"/>
          </w:rPr>
          <w:delText>ing</w:delText>
        </w:r>
      </w:del>
      <w:r w:rsidR="00E418CB" w:rsidRPr="00F15D89">
        <w:rPr>
          <w:rFonts w:asciiTheme="minorHAnsi" w:hAnsiTheme="minorHAnsi" w:cstheme="minorHAnsi"/>
          <w:lang w:val="en-AU"/>
        </w:rPr>
        <w:t xml:space="preserve"> zooplankton </w:t>
      </w:r>
      <w:r w:rsidR="00DA0A4D" w:rsidRPr="00F15D89">
        <w:rPr>
          <w:rFonts w:asciiTheme="minorHAnsi" w:hAnsiTheme="minorHAnsi" w:cstheme="minorHAnsi"/>
          <w:lang w:val="en-AU"/>
        </w:rPr>
        <w:t>communities</w:t>
      </w:r>
      <w:ins w:id="128" w:author="Jason Everett" w:date="2020-05-27T15:59:00Z">
        <w:r w:rsidR="000A5294">
          <w:rPr>
            <w:rFonts w:asciiTheme="minorHAnsi" w:hAnsiTheme="minorHAnsi" w:cstheme="minorHAnsi"/>
            <w:lang w:val="en-AU"/>
          </w:rPr>
          <w:t xml:space="preserve"> (REF)</w:t>
        </w:r>
      </w:ins>
      <w:del w:id="129" w:author="Baird, Mark (O&amp;A, Hobart)" w:date="2020-05-17T17:35:00Z">
        <w:r w:rsidR="00DA0A4D" w:rsidRPr="00F15D89" w:rsidDel="00EE0FF9">
          <w:rPr>
            <w:rFonts w:asciiTheme="minorHAnsi" w:hAnsiTheme="minorHAnsi" w:cstheme="minorHAnsi"/>
            <w:lang w:val="en-AU"/>
          </w:rPr>
          <w:delText xml:space="preserve"> </w:delText>
        </w:r>
        <w:r w:rsidR="00BC4719" w:rsidRPr="00F15D89" w:rsidDel="00EE0FF9">
          <w:rPr>
            <w:rFonts w:asciiTheme="minorHAnsi" w:hAnsiTheme="minorHAnsi" w:cstheme="minorHAnsi"/>
            <w:lang w:val="en-AU"/>
          </w:rPr>
          <w:delText>like</w:delText>
        </w:r>
        <w:r w:rsidR="00DA0A4D" w:rsidRPr="00F15D89" w:rsidDel="00EE0FF9">
          <w:rPr>
            <w:rFonts w:asciiTheme="minorHAnsi" w:hAnsiTheme="minorHAnsi" w:cstheme="minorHAnsi"/>
            <w:lang w:val="en-AU"/>
          </w:rPr>
          <w:delText xml:space="preserve"> the phytoplankton communities</w:delText>
        </w:r>
      </w:del>
      <w:r w:rsidR="00DA0A4D" w:rsidRPr="00F15D89">
        <w:rPr>
          <w:rFonts w:asciiTheme="minorHAnsi" w:hAnsiTheme="minorHAnsi" w:cstheme="minorHAnsi"/>
          <w:lang w:val="en-AU"/>
        </w:rPr>
        <w:t>. Despite this</w:t>
      </w:r>
      <w:ins w:id="130" w:author="Baird, Mark (O&amp;A, Hobart)" w:date="2020-05-17T17:35:00Z">
        <w:r w:rsidR="00EE0FF9">
          <w:rPr>
            <w:rFonts w:asciiTheme="minorHAnsi" w:hAnsiTheme="minorHAnsi" w:cstheme="minorHAnsi"/>
            <w:lang w:val="en-AU"/>
          </w:rPr>
          <w:t>,</w:t>
        </w:r>
      </w:ins>
      <w:r w:rsidR="00DA0A4D" w:rsidRPr="00F15D89">
        <w:rPr>
          <w:rFonts w:asciiTheme="minorHAnsi" w:hAnsiTheme="minorHAnsi" w:cstheme="minorHAnsi"/>
          <w:lang w:val="en-AU"/>
        </w:rPr>
        <w:t xml:space="preserve"> there is little information on how </w:t>
      </w:r>
      <w:ins w:id="131" w:author="Baird, Mark (O&amp;A, Hobart)" w:date="2020-05-17T17:35:00Z">
        <w:r w:rsidR="00EE0FF9">
          <w:rPr>
            <w:rFonts w:asciiTheme="minorHAnsi" w:hAnsiTheme="minorHAnsi" w:cstheme="minorHAnsi"/>
            <w:lang w:val="en-AU"/>
          </w:rPr>
          <w:t xml:space="preserve">WBCs </w:t>
        </w:r>
      </w:ins>
      <w:del w:id="132" w:author="Baird, Mark (O&amp;A, Hobart)" w:date="2020-05-17T17:35:00Z">
        <w:r w:rsidR="00DA0A4D" w:rsidRPr="00F15D89" w:rsidDel="00EE0FF9">
          <w:rPr>
            <w:rFonts w:asciiTheme="minorHAnsi" w:hAnsiTheme="minorHAnsi" w:cstheme="minorHAnsi"/>
            <w:lang w:val="en-AU"/>
          </w:rPr>
          <w:delText xml:space="preserve">western boundary currents </w:delText>
        </w:r>
      </w:del>
      <w:r w:rsidR="00DA0A4D" w:rsidRPr="00F15D89">
        <w:rPr>
          <w:rFonts w:asciiTheme="minorHAnsi" w:hAnsiTheme="minorHAnsi" w:cstheme="minorHAnsi"/>
          <w:lang w:val="en-AU"/>
        </w:rPr>
        <w:t>influence</w:t>
      </w:r>
      <w:r w:rsidR="00D57724" w:rsidRPr="00F15D89">
        <w:rPr>
          <w:rFonts w:asciiTheme="minorHAnsi" w:hAnsiTheme="minorHAnsi" w:cstheme="minorHAnsi"/>
          <w:lang w:val="en-AU"/>
        </w:rPr>
        <w:t xml:space="preserve"> </w:t>
      </w:r>
      <w:ins w:id="133" w:author="Baird, Mark (O&amp;A, Hobart)" w:date="2020-05-17T17:35:00Z">
        <w:r w:rsidR="00EE0FF9">
          <w:rPr>
            <w:rFonts w:asciiTheme="minorHAnsi" w:hAnsiTheme="minorHAnsi" w:cstheme="minorHAnsi"/>
            <w:lang w:val="en-AU"/>
          </w:rPr>
          <w:t xml:space="preserve">the </w:t>
        </w:r>
      </w:ins>
      <w:r w:rsidR="00D57724" w:rsidRPr="00F15D89">
        <w:rPr>
          <w:rFonts w:asciiTheme="minorHAnsi" w:hAnsiTheme="minorHAnsi" w:cstheme="minorHAnsi"/>
          <w:lang w:val="en-AU"/>
        </w:rPr>
        <w:t xml:space="preserve">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This study</w:t>
      </w:r>
      <w:del w:id="134" w:author="Jason Everett" w:date="2020-05-27T16:00:00Z">
        <w:r w:rsidR="00D57724" w:rsidRPr="00F15D89" w:rsidDel="000A5294">
          <w:rPr>
            <w:rFonts w:asciiTheme="minorHAnsi" w:hAnsiTheme="minorHAnsi" w:cstheme="minorHAnsi"/>
            <w:lang w:val="en-AU"/>
          </w:rPr>
          <w:delText xml:space="preserve"> therefore aims to</w:delText>
        </w:r>
      </w:del>
      <w:ins w:id="135" w:author="Jason Everett" w:date="2020-05-27T16:00:00Z">
        <w:r w:rsidR="000A5294">
          <w:rPr>
            <w:rFonts w:asciiTheme="minorHAnsi" w:hAnsiTheme="minorHAnsi" w:cstheme="minorHAnsi"/>
            <w:lang w:val="en-AU"/>
          </w:rPr>
          <w:t xml:space="preserve"> will</w:t>
        </w:r>
      </w:ins>
      <w:r w:rsidR="00D57724" w:rsidRPr="00F15D89">
        <w:rPr>
          <w:rFonts w:asciiTheme="minorHAnsi" w:hAnsiTheme="minorHAnsi" w:cstheme="minorHAnsi"/>
          <w:lang w:val="en-AU"/>
        </w:rPr>
        <w:t xml:space="preserve">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commentRangeStart w:id="136"/>
      <w:r w:rsidR="00543728" w:rsidRPr="00F15D89">
        <w:rPr>
          <w:rFonts w:asciiTheme="minorHAnsi" w:hAnsiTheme="minorHAnsi" w:cstheme="minorHAnsi"/>
          <w:lang w:val="en-AU"/>
        </w:rPr>
        <w:t>.</w:t>
      </w:r>
      <w:commentRangeEnd w:id="136"/>
      <w:r w:rsidR="003F0C59">
        <w:rPr>
          <w:rStyle w:val="CommentReference"/>
          <w:rFonts w:eastAsia="Calibri"/>
        </w:rPr>
        <w:commentReference w:id="136"/>
      </w:r>
      <w:ins w:id="137" w:author="Jason Everett" w:date="2020-05-27T16:00:00Z">
        <w:r w:rsidR="000D6CE0">
          <w:rPr>
            <w:rFonts w:asciiTheme="minorHAnsi" w:hAnsiTheme="minorHAnsi" w:cstheme="minorHAnsi"/>
            <w:lang w:val="en-AU"/>
          </w:rPr>
          <w:t xml:space="preserve"> </w:t>
        </w:r>
      </w:ins>
    </w:p>
    <w:p w14:paraId="0C2F9B22" w14:textId="1042A497" w:rsidR="00543728" w:rsidRDefault="000A5294" w:rsidP="00B86BC0">
      <w:pPr>
        <w:pStyle w:val="Text"/>
        <w:spacing w:line="360" w:lineRule="auto"/>
        <w:rPr>
          <w:ins w:id="138" w:author="Jason Everett" w:date="2020-05-27T16:00:00Z"/>
          <w:rFonts w:asciiTheme="minorHAnsi" w:hAnsiTheme="minorHAnsi" w:cstheme="minorHAnsi"/>
          <w:lang w:val="en-AU"/>
        </w:rPr>
      </w:pPr>
      <w:ins w:id="139" w:author="Jason Everett" w:date="2020-05-27T16:00:00Z">
        <w:r>
          <w:rPr>
            <w:rFonts w:asciiTheme="minorHAnsi" w:hAnsiTheme="minorHAnsi" w:cstheme="minorHAnsi"/>
            <w:lang w:val="en-AU"/>
          </w:rPr>
          <w:t>We aim to:</w:t>
        </w:r>
      </w:ins>
    </w:p>
    <w:p w14:paraId="67B0E183" w14:textId="7524DA0C" w:rsidR="000A5294" w:rsidRPr="00F15D89" w:rsidRDefault="000A5294" w:rsidP="000A5294">
      <w:pPr>
        <w:pStyle w:val="Text"/>
        <w:numPr>
          <w:ilvl w:val="0"/>
          <w:numId w:val="20"/>
        </w:numPr>
        <w:spacing w:line="360" w:lineRule="auto"/>
        <w:rPr>
          <w:rFonts w:asciiTheme="minorHAnsi" w:hAnsiTheme="minorHAnsi" w:cstheme="minorHAnsi"/>
          <w:lang w:val="en-AU"/>
        </w:rPr>
        <w:pPrChange w:id="140" w:author="Jason Everett" w:date="2020-05-27T16:00:00Z">
          <w:pPr>
            <w:pStyle w:val="Text"/>
            <w:spacing w:line="360" w:lineRule="auto"/>
          </w:pPr>
        </w:pPrChange>
      </w:pPr>
    </w:p>
    <w:p w14:paraId="73D1CFF5" w14:textId="7A4CEED3" w:rsidR="00543728" w:rsidRPr="00F15D89" w:rsidRDefault="00543728" w:rsidP="000A5294">
      <w:pPr>
        <w:pStyle w:val="Text"/>
        <w:numPr>
          <w:ilvl w:val="0"/>
          <w:numId w:val="20"/>
        </w:numPr>
        <w:spacing w:line="360" w:lineRule="auto"/>
        <w:rPr>
          <w:rFonts w:asciiTheme="minorHAnsi" w:hAnsiTheme="minorHAnsi" w:cstheme="minorHAnsi"/>
          <w:lang w:val="en-AU"/>
        </w:rPr>
        <w:pPrChange w:id="141" w:author="Jason Everett" w:date="2020-05-27T16:00:00Z">
          <w:pPr>
            <w:pStyle w:val="Text"/>
            <w:spacing w:line="360" w:lineRule="auto"/>
          </w:pPr>
        </w:pPrChange>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2C8731A5" w14:textId="1008143D"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2.1 Voyage details</w:t>
      </w:r>
    </w:p>
    <w:p w14:paraId="5B89FBA0" w14:textId="36DF0D10"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ins w:id="142" w:author="Jason Everett" w:date="2020-05-27T16:01:00Z">
        <w:r w:rsidR="000D6CE0">
          <w:rPr>
            <w:rFonts w:asciiTheme="minorHAnsi" w:hAnsiTheme="minorHAnsi" w:cstheme="minorHAnsi"/>
            <w:szCs w:val="24"/>
            <w:lang w:val="en-AU"/>
          </w:rPr>
          <w:t>voyage</w:t>
        </w:r>
      </w:ins>
      <w:del w:id="143" w:author="Jason Everett" w:date="2020-05-27T16:01:00Z">
        <w:r w:rsidRPr="00F15D89" w:rsidDel="000D6CE0">
          <w:rPr>
            <w:rFonts w:asciiTheme="minorHAnsi" w:hAnsiTheme="minorHAnsi" w:cstheme="minorHAnsi"/>
            <w:szCs w:val="24"/>
            <w:lang w:val="en-AU"/>
          </w:rPr>
          <w:delText>cruise</w:delText>
        </w:r>
      </w:del>
      <w:r w:rsidRPr="00F15D89">
        <w:rPr>
          <w:rFonts w:asciiTheme="minorHAnsi" w:hAnsiTheme="minorHAnsi" w:cstheme="minorHAnsi"/>
          <w:szCs w:val="24"/>
          <w:lang w:val="en-AU"/>
        </w:rPr>
        <w:t xml:space="preserve"> on the on the RV Southern Surveyor was </w:t>
      </w:r>
      <w:ins w:id="144" w:author="Jason Everett" w:date="2020-05-27T16:01:00Z">
        <w:r w:rsidR="00E301B3">
          <w:rPr>
            <w:rFonts w:asciiTheme="minorHAnsi" w:hAnsiTheme="minorHAnsi" w:cstheme="minorHAnsi"/>
            <w:szCs w:val="24"/>
            <w:lang w:val="en-AU"/>
          </w:rPr>
          <w:t xml:space="preserve">undertaken </w:t>
        </w:r>
      </w:ins>
      <w:del w:id="145" w:author="Jason Everett" w:date="2020-05-27T16:01:00Z">
        <w:r w:rsidRPr="00F15D89" w:rsidDel="00E301B3">
          <w:rPr>
            <w:rFonts w:asciiTheme="minorHAnsi" w:hAnsiTheme="minorHAnsi" w:cstheme="minorHAnsi"/>
            <w:szCs w:val="24"/>
            <w:lang w:val="en-AU"/>
          </w:rPr>
          <w:delText xml:space="preserve">conducted, starting </w:delText>
        </w:r>
      </w:del>
      <w:r w:rsidRPr="00F15D89">
        <w:rPr>
          <w:rFonts w:asciiTheme="minorHAnsi" w:hAnsiTheme="minorHAnsi" w:cstheme="minorHAnsi"/>
          <w:szCs w:val="24"/>
          <w:lang w:val="en-AU"/>
        </w:rPr>
        <w:t xml:space="preserve">from </w:t>
      </w:r>
      <w:commentRangeStart w:id="146"/>
      <w:r w:rsidRPr="00F15D89">
        <w:rPr>
          <w:rFonts w:asciiTheme="minorHAnsi" w:hAnsiTheme="minorHAnsi" w:cstheme="minorHAnsi"/>
          <w:szCs w:val="24"/>
          <w:lang w:val="en-AU"/>
        </w:rPr>
        <w:t>Sydney, Australia</w:t>
      </w:r>
      <w:del w:id="147" w:author="Jason Everett" w:date="2020-05-27T16:01:00Z">
        <w:r w:rsidRPr="00F15D89" w:rsidDel="00E301B3">
          <w:rPr>
            <w:rFonts w:asciiTheme="minorHAnsi" w:hAnsiTheme="minorHAnsi" w:cstheme="minorHAnsi"/>
            <w:szCs w:val="24"/>
            <w:lang w:val="en-AU"/>
          </w:rPr>
          <w:delText xml:space="preserve">, concluding in </w:delText>
        </w:r>
      </w:del>
      <w:ins w:id="148" w:author="Jason Everett" w:date="2020-05-27T16:01:00Z">
        <w:r w:rsidR="00E301B3">
          <w:rPr>
            <w:rFonts w:asciiTheme="minorHAnsi" w:hAnsiTheme="minorHAnsi" w:cstheme="minorHAnsi"/>
            <w:szCs w:val="24"/>
            <w:lang w:val="en-AU"/>
          </w:rPr>
          <w:t xml:space="preserve"> to </w:t>
        </w:r>
      </w:ins>
      <w:r w:rsidRPr="00F15D89">
        <w:rPr>
          <w:rFonts w:asciiTheme="minorHAnsi" w:hAnsiTheme="minorHAnsi" w:cstheme="minorHAnsi"/>
          <w:szCs w:val="24"/>
          <w:lang w:val="en-AU"/>
        </w:rPr>
        <w:t>Brisbane</w:t>
      </w:r>
      <w:commentRangeEnd w:id="146"/>
      <w:r w:rsidR="003F0C59">
        <w:rPr>
          <w:rStyle w:val="CommentReference"/>
        </w:rPr>
        <w:commentReference w:id="146"/>
      </w:r>
      <w:r w:rsidRPr="00F15D89">
        <w:rPr>
          <w:rFonts w:asciiTheme="minorHAnsi" w:hAnsiTheme="minorHAnsi" w:cstheme="minorHAnsi"/>
          <w:szCs w:val="24"/>
          <w:lang w:val="en-AU"/>
        </w:rPr>
        <w:t xml:space="preserv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this 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2.2 </w:t>
      </w:r>
      <w:commentRangeStart w:id="149"/>
      <w:r w:rsidRPr="00C07196">
        <w:rPr>
          <w:rFonts w:asciiTheme="minorHAnsi" w:hAnsiTheme="minorHAnsi" w:cstheme="minorHAnsi"/>
          <w:b w:val="0"/>
          <w:bCs w:val="0"/>
          <w:i/>
          <w:iCs/>
          <w:lang w:val="en-AU"/>
        </w:rPr>
        <w:t>Sampling</w:t>
      </w:r>
      <w:commentRangeEnd w:id="149"/>
      <w:r w:rsidR="003F0C59">
        <w:rPr>
          <w:rStyle w:val="CommentReference"/>
          <w:rFonts w:eastAsia="Calibri"/>
          <w:b w:val="0"/>
          <w:bCs w:val="0"/>
          <w:kern w:val="0"/>
        </w:rPr>
        <w:commentReference w:id="149"/>
      </w:r>
    </w:p>
    <w:p w14:paraId="61CCE7D0" w14:textId="2C368C28"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was towed from inshore to offshore and</w:t>
      </w:r>
      <w:ins w:id="150" w:author="Jason Everett" w:date="2020-05-27T16:02:00Z">
        <w:r w:rsidR="005F0C51">
          <w:rPr>
            <w:rFonts w:asciiTheme="minorHAnsi" w:hAnsiTheme="minorHAnsi" w:cstheme="minorHAnsi"/>
            <w:b w:val="0"/>
            <w:bCs w:val="0"/>
            <w:lang w:val="en-AU"/>
          </w:rPr>
          <w:t xml:space="preserve"> undulated </w:t>
        </w:r>
      </w:ins>
      <w:del w:id="151" w:author="Amandine S" w:date="2020-05-21T11:48:00Z">
        <w:r w:rsidR="00D66FD9" w:rsidRPr="00F15D89" w:rsidDel="003F0C59">
          <w:rPr>
            <w:rFonts w:asciiTheme="minorHAnsi" w:hAnsiTheme="minorHAnsi" w:cstheme="minorHAnsi"/>
            <w:b w:val="0"/>
            <w:bCs w:val="0"/>
            <w:lang w:val="en-AU"/>
          </w:rPr>
          <w:delText xml:space="preserve"> </w:delText>
        </w:r>
        <w:r w:rsidR="00C770B8" w:rsidRPr="00F15D89" w:rsidDel="003F0C59">
          <w:rPr>
            <w:rFonts w:asciiTheme="minorHAnsi" w:hAnsiTheme="minorHAnsi" w:cstheme="minorHAnsi"/>
            <w:b w:val="0"/>
            <w:bCs w:val="0"/>
            <w:lang w:val="en-AU"/>
          </w:rPr>
          <w:delText xml:space="preserve">varied </w:delText>
        </w:r>
      </w:del>
      <w:r w:rsidR="00C770B8" w:rsidRPr="00F15D89">
        <w:rPr>
          <w:rFonts w:asciiTheme="minorHAnsi" w:hAnsiTheme="minorHAnsi" w:cstheme="minorHAnsi"/>
          <w:b w:val="0"/>
          <w:bCs w:val="0"/>
          <w:lang w:val="en-AU"/>
        </w:rPr>
        <w:t xml:space="preserve">between </w:t>
      </w:r>
      <w:del w:id="152" w:author="Jason Everett" w:date="2020-05-27T16:02:00Z">
        <w:r w:rsidR="00C770B8" w:rsidRPr="00F15D89" w:rsidDel="005F0C51">
          <w:rPr>
            <w:rFonts w:asciiTheme="minorHAnsi" w:hAnsiTheme="minorHAnsi" w:cstheme="minorHAnsi"/>
            <w:b w:val="0"/>
            <w:bCs w:val="0"/>
            <w:lang w:val="en-AU"/>
          </w:rPr>
          <w:delText xml:space="preserve">the </w:delText>
        </w:r>
      </w:del>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ins w:id="153" w:author="Jason Everett" w:date="2020-05-27T16:02:00Z">
        <w:r w:rsidR="005F0C51">
          <w:rPr>
            <w:rFonts w:asciiTheme="minorHAnsi" w:hAnsiTheme="minorHAnsi" w:cstheme="minorHAnsi"/>
            <w:b w:val="0"/>
            <w:bCs w:val="0"/>
            <w:lang w:val="en-AU"/>
          </w:rPr>
          <w:t xml:space="preserve">. </w:t>
        </w:r>
        <w:commentRangeStart w:id="154"/>
        <w:r w:rsidR="005F0C51">
          <w:rPr>
            <w:rFonts w:asciiTheme="minorHAnsi" w:hAnsiTheme="minorHAnsi" w:cstheme="minorHAnsi"/>
            <w:b w:val="0"/>
            <w:bCs w:val="0"/>
            <w:lang w:val="en-AU"/>
          </w:rPr>
          <w:t>Mounted on the Bunyip</w:t>
        </w:r>
      </w:ins>
      <w:del w:id="155" w:author="Jason Everett" w:date="2020-05-27T16:02:00Z">
        <w:r w:rsidR="00C770B8" w:rsidRPr="00F15D89" w:rsidDel="005F0C51">
          <w:rPr>
            <w:rFonts w:asciiTheme="minorHAnsi" w:hAnsiTheme="minorHAnsi" w:cstheme="minorHAnsi"/>
            <w:b w:val="0"/>
            <w:bCs w:val="0"/>
            <w:lang w:val="en-AU"/>
          </w:rPr>
          <w:delText>,</w:delText>
        </w:r>
      </w:del>
      <w:r w:rsidR="00C770B8" w:rsidRPr="00F15D89">
        <w:rPr>
          <w:rFonts w:asciiTheme="minorHAnsi" w:hAnsiTheme="minorHAnsi" w:cstheme="minorHAnsi"/>
          <w:b w:val="0"/>
          <w:bCs w:val="0"/>
          <w:lang w:val="en-AU"/>
        </w:rPr>
        <w:t xml:space="preserve"> </w:t>
      </w:r>
      <w:ins w:id="156" w:author="Jason Everett" w:date="2020-05-27T16:03:00Z">
        <w:r w:rsidR="005F0C51">
          <w:rPr>
            <w:rFonts w:asciiTheme="minorHAnsi" w:hAnsiTheme="minorHAnsi" w:cstheme="minorHAnsi"/>
            <w:b w:val="0"/>
            <w:bCs w:val="0"/>
            <w:lang w:val="en-AU"/>
          </w:rPr>
          <w:t>was a XX</w:t>
        </w:r>
      </w:ins>
      <w:ins w:id="157" w:author="Jason Everett" w:date="2020-05-27T16:04:00Z">
        <w:r w:rsidR="005F0C51">
          <w:rPr>
            <w:rFonts w:asciiTheme="minorHAnsi" w:hAnsiTheme="minorHAnsi" w:cstheme="minorHAnsi"/>
            <w:b w:val="0"/>
            <w:bCs w:val="0"/>
            <w:lang w:val="en-AU"/>
          </w:rPr>
          <w:t>CTD</w:t>
        </w:r>
      </w:ins>
      <w:ins w:id="158" w:author="Jason Everett" w:date="2020-05-27T16:03:00Z">
        <w:r w:rsidR="005F0C51">
          <w:rPr>
            <w:rFonts w:asciiTheme="minorHAnsi" w:hAnsiTheme="minorHAnsi" w:cstheme="minorHAnsi"/>
            <w:b w:val="0"/>
            <w:bCs w:val="0"/>
            <w:lang w:val="en-AU"/>
          </w:rPr>
          <w:t>XX and</w:t>
        </w:r>
      </w:ins>
      <w:del w:id="159" w:author="Jason Everett" w:date="2020-05-27T16:03:00Z">
        <w:r w:rsidR="00C770B8" w:rsidRPr="00F15D89" w:rsidDel="005F0C51">
          <w:rPr>
            <w:rFonts w:asciiTheme="minorHAnsi" w:hAnsiTheme="minorHAnsi" w:cstheme="minorHAnsi"/>
            <w:b w:val="0"/>
            <w:bCs w:val="0"/>
            <w:lang w:val="en-AU"/>
          </w:rPr>
          <w:delText>sampl</w:delText>
        </w:r>
        <w:r w:rsidR="00D66FD9" w:rsidRPr="00F15D89" w:rsidDel="005F0C51">
          <w:rPr>
            <w:rFonts w:asciiTheme="minorHAnsi" w:hAnsiTheme="minorHAnsi" w:cstheme="minorHAnsi"/>
            <w:b w:val="0"/>
            <w:bCs w:val="0"/>
            <w:lang w:val="en-AU"/>
          </w:rPr>
          <w:delText>ing</w:delText>
        </w:r>
        <w:r w:rsidR="00C770B8" w:rsidRPr="00F15D89" w:rsidDel="005F0C51">
          <w:rPr>
            <w:rFonts w:asciiTheme="minorHAnsi" w:hAnsiTheme="minorHAnsi" w:cstheme="minorHAnsi"/>
            <w:b w:val="0"/>
            <w:bCs w:val="0"/>
            <w:lang w:val="en-AU"/>
          </w:rPr>
          <w:delText xml:space="preserve"> temperature, salinity, and, using</w:delText>
        </w:r>
      </w:del>
      <w:r w:rsidR="00C770B8" w:rsidRPr="00F15D89">
        <w:rPr>
          <w:rFonts w:asciiTheme="minorHAnsi" w:hAnsiTheme="minorHAnsi" w:cstheme="minorHAnsi"/>
          <w:b w:val="0"/>
          <w:bCs w:val="0"/>
          <w:lang w:val="en-AU"/>
        </w:rPr>
        <w:t xml:space="preserve"> an </w:t>
      </w:r>
      <w:ins w:id="160" w:author="Jason Everett" w:date="2020-05-27T16:03:00Z">
        <w:r w:rsidR="005F0C51">
          <w:rPr>
            <w:rFonts w:asciiTheme="minorHAnsi" w:hAnsiTheme="minorHAnsi" w:cstheme="minorHAnsi"/>
            <w:b w:val="0"/>
            <w:bCs w:val="0"/>
            <w:lang w:val="en-AU"/>
          </w:rPr>
          <w:t>O</w:t>
        </w:r>
      </w:ins>
      <w:del w:id="161" w:author="Jason Everett" w:date="2020-05-27T16:03:00Z">
        <w:r w:rsidR="00C770B8" w:rsidRPr="00F15D89" w:rsidDel="005F0C51">
          <w:rPr>
            <w:rFonts w:asciiTheme="minorHAnsi" w:hAnsiTheme="minorHAnsi" w:cstheme="minorHAnsi"/>
            <w:b w:val="0"/>
            <w:bCs w:val="0"/>
            <w:lang w:val="en-AU"/>
          </w:rPr>
          <w:delText>o</w:delText>
        </w:r>
      </w:del>
      <w:r w:rsidR="00C770B8" w:rsidRPr="00F15D89">
        <w:rPr>
          <w:rFonts w:asciiTheme="minorHAnsi" w:hAnsiTheme="minorHAnsi" w:cstheme="minorHAnsi"/>
          <w:b w:val="0"/>
          <w:bCs w:val="0"/>
          <w:lang w:val="en-AU"/>
        </w:rPr>
        <w:t xml:space="preserve">ptical </w:t>
      </w:r>
      <w:ins w:id="162" w:author="Jason Everett" w:date="2020-05-27T16:04:00Z">
        <w:r w:rsidR="005F0C51">
          <w:rPr>
            <w:rFonts w:asciiTheme="minorHAnsi" w:hAnsiTheme="minorHAnsi" w:cstheme="minorHAnsi"/>
            <w:b w:val="0"/>
            <w:bCs w:val="0"/>
            <w:lang w:val="en-AU"/>
          </w:rPr>
          <w:t>P</w:t>
        </w:r>
      </w:ins>
      <w:del w:id="163" w:author="Jason Everett" w:date="2020-05-27T16:03:00Z">
        <w:r w:rsidR="00C770B8" w:rsidRPr="00F15D89" w:rsidDel="005F0C51">
          <w:rPr>
            <w:rFonts w:asciiTheme="minorHAnsi" w:hAnsiTheme="minorHAnsi" w:cstheme="minorHAnsi"/>
            <w:b w:val="0"/>
            <w:bCs w:val="0"/>
            <w:lang w:val="en-AU"/>
          </w:rPr>
          <w:delText>p</w:delText>
        </w:r>
      </w:del>
      <w:r w:rsidR="00C770B8" w:rsidRPr="00F15D89">
        <w:rPr>
          <w:rFonts w:asciiTheme="minorHAnsi" w:hAnsiTheme="minorHAnsi" w:cstheme="minorHAnsi"/>
          <w:b w:val="0"/>
          <w:bCs w:val="0"/>
          <w:lang w:val="en-AU"/>
        </w:rPr>
        <w:t xml:space="preserve">lankton </w:t>
      </w:r>
      <w:ins w:id="164" w:author="Jason Everett" w:date="2020-05-27T16:04:00Z">
        <w:r w:rsidR="005F0C51">
          <w:rPr>
            <w:rFonts w:asciiTheme="minorHAnsi" w:hAnsiTheme="minorHAnsi" w:cstheme="minorHAnsi"/>
            <w:b w:val="0"/>
            <w:bCs w:val="0"/>
            <w:lang w:val="en-AU"/>
          </w:rPr>
          <w:t>C</w:t>
        </w:r>
      </w:ins>
      <w:del w:id="165" w:author="Jason Everett" w:date="2020-05-27T16:04:00Z">
        <w:r w:rsidR="00C770B8" w:rsidRPr="00F15D89" w:rsidDel="005F0C51">
          <w:rPr>
            <w:rFonts w:asciiTheme="minorHAnsi" w:hAnsiTheme="minorHAnsi" w:cstheme="minorHAnsi"/>
            <w:b w:val="0"/>
            <w:bCs w:val="0"/>
            <w:lang w:val="en-AU"/>
          </w:rPr>
          <w:delText>c</w:delText>
        </w:r>
      </w:del>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ins w:id="166" w:author="Jason Everett" w:date="2020-05-27T16:04:00Z">
        <w:r w:rsidR="005F0C51">
          <w:rPr>
            <w:rFonts w:asciiTheme="minorHAnsi" w:hAnsiTheme="minorHAnsi" w:cstheme="minorHAnsi"/>
            <w:b w:val="0"/>
            <w:bCs w:val="0"/>
            <w:lang w:val="en-AU"/>
          </w:rPr>
          <w:t xml:space="preserve"> to measure temperature, salinity and</w:t>
        </w:r>
      </w:ins>
      <w:del w:id="167" w:author="Jason Everett" w:date="2020-05-27T16:04:00Z">
        <w:r w:rsidR="00C770B8" w:rsidRPr="00F15D89" w:rsidDel="005F0C51">
          <w:rPr>
            <w:rFonts w:asciiTheme="minorHAnsi" w:hAnsiTheme="minorHAnsi" w:cstheme="minorHAnsi"/>
            <w:b w:val="0"/>
            <w:bCs w:val="0"/>
            <w:lang w:val="en-AU"/>
          </w:rPr>
          <w:delText>,</w:delText>
        </w:r>
      </w:del>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w:t>
      </w:r>
      <w:ins w:id="168" w:author="Jason Everett" w:date="2020-05-27T16:05:00Z">
        <w:r w:rsidR="00533B5B">
          <w:rPr>
            <w:rFonts w:asciiTheme="minorHAnsi" w:hAnsiTheme="minorHAnsi" w:cstheme="minorHAnsi"/>
            <w:b w:val="0"/>
            <w:bCs w:val="0"/>
            <w:lang w:val="en-AU"/>
          </w:rPr>
          <w:t>ly</w:t>
        </w:r>
      </w:ins>
      <w:r w:rsidR="00FE1956" w:rsidRPr="00F15D89">
        <w:rPr>
          <w:rFonts w:asciiTheme="minorHAnsi" w:hAnsiTheme="minorHAnsi" w:cstheme="minorHAnsi"/>
          <w:b w:val="0"/>
          <w:bCs w:val="0"/>
          <w:lang w:val="en-AU"/>
        </w:rPr>
        <w:t xml:space="preserve"> monitored the velocity of water beneath the vessel</w:t>
      </w:r>
      <w:r w:rsidR="00631A1B" w:rsidRPr="00F15D89">
        <w:rPr>
          <w:rFonts w:asciiTheme="minorHAnsi" w:hAnsiTheme="minorHAnsi" w:cstheme="minorHAnsi"/>
          <w:b w:val="0"/>
          <w:bCs w:val="0"/>
          <w:lang w:val="en-AU"/>
        </w:rPr>
        <w:t xml:space="preserve"> with alongshore velocity of currents calculated by </w:t>
      </w:r>
      <w:commentRangeStart w:id="169"/>
      <w:r w:rsidR="00631A1B" w:rsidRPr="00F15D89">
        <w:rPr>
          <w:rFonts w:asciiTheme="minorHAnsi" w:hAnsiTheme="minorHAnsi" w:cstheme="minorHAnsi"/>
          <w:b w:val="0"/>
          <w:bCs w:val="0"/>
          <w:lang w:val="en-AU"/>
        </w:rPr>
        <w:t xml:space="preserve">rotating </w:t>
      </w:r>
      <w:commentRangeEnd w:id="169"/>
      <w:r w:rsidR="003F0C59">
        <w:rPr>
          <w:rStyle w:val="CommentReference"/>
          <w:rFonts w:eastAsia="Calibri"/>
          <w:b w:val="0"/>
          <w:bCs w:val="0"/>
          <w:kern w:val="0"/>
        </w:rPr>
        <w:commentReference w:id="169"/>
      </w:r>
      <w:r w:rsidR="00631A1B" w:rsidRPr="00F15D89">
        <w:rPr>
          <w:rFonts w:asciiTheme="minorHAnsi" w:hAnsiTheme="minorHAnsi" w:cstheme="minorHAnsi"/>
          <w:b w:val="0"/>
          <w:bCs w:val="0"/>
          <w:lang w:val="en-AU"/>
        </w:rPr>
        <w:t>the U and V vectors to account for the angle of the coastline at each location.</w:t>
      </w:r>
      <w:commentRangeEnd w:id="154"/>
      <w:r w:rsidR="00B86BC0">
        <w:rPr>
          <w:rStyle w:val="CommentReference"/>
          <w:rFonts w:eastAsia="Calibri"/>
          <w:b w:val="0"/>
          <w:bCs w:val="0"/>
          <w:kern w:val="0"/>
        </w:rPr>
        <w:commentReference w:id="154"/>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525D3B79"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07D56B25" w14:textId="2E909231" w:rsidR="0053533D" w:rsidRPr="00F15D89" w:rsidRDefault="00BA00E3" w:rsidP="00F34258">
      <w:pPr>
        <w:spacing w:line="360" w:lineRule="auto"/>
        <w:rPr>
          <w:rFonts w:asciiTheme="minorHAnsi" w:hAnsiTheme="minorHAnsi" w:cstheme="minorHAnsi"/>
          <w:color w:val="FF0000"/>
          <w:szCs w:val="24"/>
          <w:lang w:val="en-AU"/>
        </w:rPr>
      </w:pPr>
      <w:del w:id="170" w:author="Jason Everett" w:date="2020-05-27T16:06:00Z">
        <w:r w:rsidRPr="00F15D89" w:rsidDel="00B86BC0">
          <w:rPr>
            <w:rFonts w:asciiTheme="minorHAnsi" w:hAnsiTheme="minorHAnsi" w:cstheme="minorHAnsi"/>
            <w:szCs w:val="24"/>
            <w:lang w:val="en-AU"/>
          </w:rPr>
          <w:delText>The z</w:delText>
        </w:r>
        <w:r w:rsidR="00161CA3" w:rsidRPr="00F15D89" w:rsidDel="00B86BC0">
          <w:rPr>
            <w:rFonts w:asciiTheme="minorHAnsi" w:hAnsiTheme="minorHAnsi" w:cstheme="minorHAnsi"/>
            <w:szCs w:val="24"/>
            <w:lang w:val="en-AU"/>
          </w:rPr>
          <w:delText>ooplankton</w:delText>
        </w:r>
        <w:r w:rsidRPr="00F15D89" w:rsidDel="00B86BC0">
          <w:rPr>
            <w:rFonts w:asciiTheme="minorHAnsi" w:hAnsiTheme="minorHAnsi" w:cstheme="minorHAnsi"/>
            <w:szCs w:val="24"/>
            <w:lang w:val="en-AU"/>
          </w:rPr>
          <w:delText xml:space="preserve"> community was</w:delText>
        </w:r>
        <w:r w:rsidR="00161CA3" w:rsidRPr="00F15D89" w:rsidDel="00B86BC0">
          <w:rPr>
            <w:rFonts w:asciiTheme="minorHAnsi" w:hAnsiTheme="minorHAnsi" w:cstheme="minorHAnsi"/>
            <w:szCs w:val="24"/>
            <w:lang w:val="en-AU"/>
          </w:rPr>
          <w:delText xml:space="preserve"> </w:delText>
        </w:r>
        <w:r w:rsidR="00A06397" w:rsidRPr="00F15D89" w:rsidDel="00B86BC0">
          <w:rPr>
            <w:rFonts w:asciiTheme="minorHAnsi" w:hAnsiTheme="minorHAnsi" w:cstheme="minorHAnsi"/>
            <w:szCs w:val="24"/>
            <w:lang w:val="en-AU"/>
          </w:rPr>
          <w:delText>quantified</w:delText>
        </w:r>
        <w:r w:rsidR="00161CA3" w:rsidRPr="00F15D89" w:rsidDel="00B86BC0">
          <w:rPr>
            <w:rFonts w:asciiTheme="minorHAnsi" w:hAnsiTheme="minorHAnsi" w:cstheme="minorHAnsi"/>
            <w:szCs w:val="24"/>
            <w:lang w:val="en-AU"/>
          </w:rPr>
          <w:delText xml:space="preserve"> using an Optical Plankton Counter </w:delText>
        </w:r>
        <w:r w:rsidRPr="00F15D89" w:rsidDel="00B86BC0">
          <w:rPr>
            <w:rFonts w:asciiTheme="minorHAnsi" w:hAnsiTheme="minorHAnsi" w:cstheme="minorHAnsi"/>
            <w:szCs w:val="24"/>
            <w:lang w:val="en-AU"/>
          </w:rPr>
          <w:fldChar w:fldCharType="begin"/>
        </w:r>
        <w:r w:rsidRPr="00F15D89" w:rsidDel="00B86BC0">
          <w:rPr>
            <w:rFonts w:asciiTheme="minorHAnsi" w:hAnsiTheme="minorHAnsi" w:cstheme="minorHAnsi"/>
            <w:szCs w:val="24"/>
            <w:lang w:val="en-AU"/>
          </w:rPr>
          <w:del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delInstrText>
        </w:r>
        <w:r w:rsidRPr="00F15D89" w:rsidDel="00B86BC0">
          <w:rPr>
            <w:rFonts w:asciiTheme="minorHAnsi" w:hAnsiTheme="minorHAnsi" w:cstheme="minorHAnsi"/>
            <w:szCs w:val="24"/>
            <w:lang w:val="en-AU"/>
          </w:rPr>
          <w:fldChar w:fldCharType="separate"/>
        </w:r>
        <w:r w:rsidRPr="00F15D89" w:rsidDel="00B86BC0">
          <w:rPr>
            <w:rFonts w:asciiTheme="minorHAnsi" w:hAnsiTheme="minorHAnsi" w:cstheme="minorHAnsi"/>
            <w:noProof/>
            <w:szCs w:val="24"/>
            <w:lang w:val="en-AU"/>
          </w:rPr>
          <w:delText>(OPC; Herman 1992)</w:delText>
        </w:r>
        <w:r w:rsidRPr="00F15D89" w:rsidDel="00B86BC0">
          <w:rPr>
            <w:rFonts w:asciiTheme="minorHAnsi" w:hAnsiTheme="minorHAnsi" w:cstheme="minorHAnsi"/>
            <w:szCs w:val="24"/>
            <w:lang w:val="en-AU"/>
          </w:rPr>
          <w:fldChar w:fldCharType="end"/>
        </w:r>
        <w:r w:rsidR="0053533D" w:rsidRPr="00F15D89" w:rsidDel="00B86BC0">
          <w:rPr>
            <w:rFonts w:asciiTheme="minorHAnsi" w:hAnsiTheme="minorHAnsi" w:cstheme="minorHAnsi"/>
            <w:szCs w:val="24"/>
            <w:lang w:val="en-AU"/>
          </w:rPr>
          <w:delText xml:space="preserve">. The OPC was mounted on the Bunyip, a customised towed device. </w:delText>
        </w:r>
      </w:del>
      <w:r w:rsidR="0053533D" w:rsidRPr="00F15D89">
        <w:rPr>
          <w:rFonts w:asciiTheme="minorHAnsi" w:hAnsiTheme="minorHAnsi" w:cstheme="minorHAnsi"/>
          <w:szCs w:val="24"/>
          <w:lang w:val="en-AU"/>
        </w:rPr>
        <w:t xml:space="preserve">The OPC </w:t>
      </w:r>
      <w:ins w:id="171" w:author="Jason Everett" w:date="2020-05-27T16:06:00Z">
        <w:r w:rsidR="00B86BC0">
          <w:rPr>
            <w:rFonts w:asciiTheme="minorHAnsi" w:hAnsiTheme="minorHAnsi" w:cstheme="minorHAnsi"/>
            <w:szCs w:val="24"/>
            <w:lang w:val="en-AU"/>
          </w:rPr>
          <w:t>wa</w:t>
        </w:r>
      </w:ins>
      <w:del w:id="172" w:author="Jason Everett" w:date="2020-05-27T16:06:00Z">
        <w:r w:rsidR="0053533D" w:rsidRPr="00F15D89" w:rsidDel="00B86BC0">
          <w:rPr>
            <w:rFonts w:asciiTheme="minorHAnsi" w:hAnsiTheme="minorHAnsi" w:cstheme="minorHAnsi"/>
            <w:szCs w:val="24"/>
            <w:lang w:val="en-AU"/>
          </w:rPr>
          <w:delText>i</w:delText>
        </w:r>
      </w:del>
      <w:r w:rsidR="0053533D"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0.5 s interval. The particle sizes </w:t>
      </w:r>
      <w:ins w:id="173" w:author="Jason Everett" w:date="2020-05-27T16:07:00Z">
        <w:r w:rsidR="00B86BC0">
          <w:rPr>
            <w:rFonts w:asciiTheme="minorHAnsi" w:hAnsiTheme="minorHAnsi" w:cstheme="minorHAnsi"/>
            <w:szCs w:val="24"/>
            <w:lang w:val="en-AU"/>
          </w:rPr>
          <w:t>we</w:t>
        </w:r>
      </w:ins>
      <w:del w:id="174" w:author="Jason Everett" w:date="2020-05-27T16:07:00Z">
        <w:r w:rsidR="0053533D" w:rsidRPr="00F15D89" w:rsidDel="00B86BC0">
          <w:rPr>
            <w:rFonts w:asciiTheme="minorHAnsi" w:hAnsiTheme="minorHAnsi" w:cstheme="minorHAnsi"/>
            <w:szCs w:val="24"/>
            <w:lang w:val="en-AU"/>
          </w:rPr>
          <w:delText>a</w:delText>
        </w:r>
      </w:del>
      <w:r w:rsidR="0053533D" w:rsidRPr="00F15D89">
        <w:rPr>
          <w:rFonts w:asciiTheme="minorHAnsi" w:hAnsiTheme="minorHAnsi" w:cstheme="minorHAnsi"/>
          <w:szCs w:val="24"/>
          <w:lang w:val="en-AU"/>
        </w:rPr>
        <w:t xml:space="preserve">re recorded digitally </w:t>
      </w:r>
      <w:ins w:id="175" w:author="Baird, Mark (O&amp;A, Hobart)" w:date="2020-05-17T17:38:00Z">
        <w:r w:rsidR="00570DF1">
          <w:rPr>
            <w:rFonts w:asciiTheme="minorHAnsi" w:hAnsiTheme="minorHAnsi" w:cstheme="minorHAnsi"/>
            <w:szCs w:val="24"/>
            <w:lang w:val="en-AU"/>
          </w:rPr>
          <w:t xml:space="preserve">using </w:t>
        </w:r>
      </w:ins>
      <w:del w:id="176" w:author="Baird, Mark (O&amp;A, Hobart)" w:date="2020-05-17T17:38:00Z">
        <w:r w:rsidR="0053533D" w:rsidRPr="00F15D89" w:rsidDel="00570DF1">
          <w:rPr>
            <w:rFonts w:asciiTheme="minorHAnsi" w:hAnsiTheme="minorHAnsi" w:cstheme="minorHAnsi"/>
            <w:szCs w:val="24"/>
            <w:lang w:val="en-AU"/>
          </w:rPr>
          <w:delText>into</w:delText>
        </w:r>
      </w:del>
      <w:r w:rsidR="0053533D" w:rsidRPr="00F15D89">
        <w:rPr>
          <w:rFonts w:asciiTheme="minorHAnsi" w:hAnsiTheme="minorHAnsi" w:cstheme="minorHAnsi"/>
          <w:szCs w:val="24"/>
          <w:lang w:val="en-AU"/>
        </w:rPr>
        <w:t xml:space="preserve"> 4096 </w:t>
      </w:r>
      <w:ins w:id="177" w:author="Baird, Mark (O&amp;A, Hobart)" w:date="2020-05-17T17:38:00Z">
        <w:r w:rsidR="00570DF1">
          <w:rPr>
            <w:rFonts w:asciiTheme="minorHAnsi" w:hAnsiTheme="minorHAnsi" w:cstheme="minorHAnsi"/>
            <w:szCs w:val="24"/>
            <w:lang w:val="en-AU"/>
          </w:rPr>
          <w:t xml:space="preserve">size </w:t>
        </w:r>
      </w:ins>
      <w:r w:rsidR="0053533D" w:rsidRPr="00F15D89">
        <w:rPr>
          <w:rFonts w:asciiTheme="minorHAnsi" w:hAnsiTheme="minorHAnsi" w:cstheme="minorHAnsi"/>
          <w:szCs w:val="24"/>
          <w:lang w:val="en-AU"/>
        </w:rPr>
        <w:t>bins, corresponding within the operating range of the instrument to bins with a 5 and 15 µm width.</w:t>
      </w:r>
    </w:p>
    <w:p w14:paraId="473FF2BF" w14:textId="448FA5BD"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volume of flow through the sample region </w:t>
      </w:r>
      <w:ins w:id="178" w:author="Jason Everett" w:date="2020-05-27T16:07:00Z">
        <w:r w:rsidR="001D27AD">
          <w:rPr>
            <w:rFonts w:asciiTheme="minorHAnsi" w:hAnsiTheme="minorHAnsi" w:cstheme="minorHAnsi"/>
            <w:szCs w:val="24"/>
            <w:lang w:val="en-AU"/>
          </w:rPr>
          <w:t>wa</w:t>
        </w:r>
      </w:ins>
      <w:del w:id="179" w:author="Jason Everett" w:date="2020-05-27T16:07:00Z">
        <w:r w:rsidRPr="00F15D89" w:rsidDel="001D27AD">
          <w:rPr>
            <w:rFonts w:asciiTheme="minorHAnsi" w:hAnsiTheme="minorHAnsi" w:cstheme="minorHAnsi"/>
            <w:szCs w:val="24"/>
            <w:lang w:val="en-AU"/>
          </w:rPr>
          <w:delText>i</w:delText>
        </w:r>
      </w:del>
      <w:r w:rsidRPr="00F15D89">
        <w:rPr>
          <w:rFonts w:asciiTheme="minorHAnsi" w:hAnsiTheme="minorHAnsi" w:cstheme="minorHAnsi"/>
          <w:szCs w:val="24"/>
          <w:lang w:val="en-AU"/>
        </w:rPr>
        <w:t xml:space="preserve">s based on distance measured, averaged over a 6 s interval. The choice of time interval is a trade-off between a larger time </w:t>
      </w:r>
      <w:r w:rsidRPr="00F15D89">
        <w:rPr>
          <w:rFonts w:asciiTheme="minorHAnsi" w:hAnsiTheme="minorHAnsi" w:cstheme="minorHAnsi"/>
          <w:szCs w:val="24"/>
          <w:lang w:val="en-AU"/>
        </w:rPr>
        <w:lastRenderedPageBreak/>
        <w:t>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a long period averaging most affects vertical resolution. </w:t>
      </w:r>
      <w:ins w:id="180" w:author="Baird, Mark (O&amp;A, Hobart)" w:date="2020-05-17T17:39:00Z">
        <w:r w:rsidR="00570DF1">
          <w:rPr>
            <w:rFonts w:asciiTheme="minorHAnsi" w:hAnsiTheme="minorHAnsi" w:cstheme="minorHAnsi"/>
            <w:szCs w:val="24"/>
            <w:lang w:val="en-AU"/>
          </w:rPr>
          <w:t xml:space="preserve">We found a </w:t>
        </w:r>
      </w:ins>
      <w:del w:id="181" w:author="Baird, Mark (O&amp;A, Hobart)" w:date="2020-05-17T17:39:00Z">
        <w:r w:rsidRPr="00F15D89" w:rsidDel="00570DF1">
          <w:rPr>
            <w:rFonts w:asciiTheme="minorHAnsi" w:hAnsiTheme="minorHAnsi" w:cstheme="minorHAnsi"/>
            <w:szCs w:val="24"/>
            <w:lang w:val="en-AU"/>
          </w:rPr>
          <w:delText>A</w:delText>
        </w:r>
      </w:del>
      <w:del w:id="182" w:author="Jason Everett" w:date="2020-05-27T16:07:00Z">
        <w:r w:rsidRPr="00F15D89" w:rsidDel="00880D57">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6 s interval provides the best</w:t>
      </w:r>
      <w:ins w:id="183" w:author="Jason Everett" w:date="2020-05-27T16:08:00Z">
        <w:r w:rsidR="00880D57">
          <w:rPr>
            <w:rFonts w:asciiTheme="minorHAnsi" w:hAnsiTheme="minorHAnsi" w:cstheme="minorHAnsi"/>
            <w:szCs w:val="24"/>
            <w:lang w:val="en-AU"/>
          </w:rPr>
          <w:t xml:space="preserve"> possible</w:t>
        </w:r>
      </w:ins>
      <w:r w:rsidRPr="00F15D89">
        <w:rPr>
          <w:rFonts w:asciiTheme="minorHAnsi" w:hAnsiTheme="minorHAnsi" w:cstheme="minorHAnsi"/>
          <w:szCs w:val="24"/>
          <w:lang w:val="en-AU"/>
        </w:rPr>
        <w:t xml:space="preserve"> </w:t>
      </w:r>
      <w:ins w:id="184" w:author="Jason Everett" w:date="2020-05-27T16:08:00Z">
        <w:r w:rsidR="00880D57">
          <w:rPr>
            <w:rFonts w:asciiTheme="minorHAnsi" w:hAnsiTheme="minorHAnsi" w:cstheme="minorHAnsi"/>
            <w:szCs w:val="24"/>
            <w:lang w:val="en-AU"/>
          </w:rPr>
          <w:t xml:space="preserve">vertical and horizontal </w:t>
        </w:r>
      </w:ins>
      <w:r w:rsidRPr="00F15D89">
        <w:rPr>
          <w:rFonts w:asciiTheme="minorHAnsi" w:hAnsiTheme="minorHAnsi" w:cstheme="minorHAnsi"/>
          <w:szCs w:val="24"/>
          <w:lang w:val="en-AU"/>
        </w:rPr>
        <w:t>resolution</w:t>
      </w:r>
      <w:ins w:id="185" w:author="Jason Everett" w:date="2020-05-27T16:08:00Z">
        <w:r w:rsidR="00880D57">
          <w:rPr>
            <w:rFonts w:asciiTheme="minorHAnsi" w:hAnsiTheme="minorHAnsi" w:cstheme="minorHAnsi"/>
            <w:szCs w:val="24"/>
            <w:lang w:val="en-AU"/>
          </w:rPr>
          <w:t xml:space="preserve"> </w:t>
        </w:r>
      </w:ins>
      <w:del w:id="186" w:author="Jason Everett" w:date="2020-05-27T16:08:00Z">
        <w:r w:rsidRPr="00F15D89" w:rsidDel="00880D57">
          <w:rPr>
            <w:rFonts w:asciiTheme="minorHAnsi" w:hAnsiTheme="minorHAnsi" w:cstheme="minorHAnsi"/>
            <w:szCs w:val="24"/>
            <w:lang w:val="en-AU"/>
          </w:rPr>
          <w:delText xml:space="preserve"> of spatial distribution</w:delText>
        </w:r>
      </w:del>
      <w:ins w:id="187" w:author="Amandine S" w:date="2020-05-21T11:50:00Z">
        <w:del w:id="188" w:author="Jason Everett" w:date="2020-05-27T16:08:00Z">
          <w:r w:rsidR="003F0C59" w:rsidDel="00880D57">
            <w:rPr>
              <w:rFonts w:asciiTheme="minorHAnsi" w:hAnsiTheme="minorHAnsi" w:cstheme="minorHAnsi"/>
              <w:szCs w:val="24"/>
              <w:lang w:val="en-AU"/>
            </w:rPr>
            <w:delText xml:space="preserve"> </w:delText>
          </w:r>
        </w:del>
        <w:r w:rsidR="003F0C59">
          <w:rPr>
            <w:rFonts w:asciiTheme="minorHAnsi" w:hAnsiTheme="minorHAnsi" w:cstheme="minorHAnsi"/>
            <w:szCs w:val="24"/>
            <w:lang w:val="en-AU"/>
          </w:rPr>
          <w:t>(~ 6 m vertically)</w:t>
        </w:r>
      </w:ins>
      <w:r w:rsidRPr="00F15D89">
        <w:rPr>
          <w:rFonts w:asciiTheme="minorHAnsi" w:hAnsiTheme="minorHAnsi" w:cstheme="minorHAnsi"/>
          <w:szCs w:val="24"/>
          <w:lang w:val="en-AU"/>
        </w:rPr>
        <w:t xml:space="preserve"> of </w:t>
      </w:r>
      <w:ins w:id="189" w:author="Jason Everett" w:date="2020-05-27T16:08:00Z">
        <w:r w:rsidR="00880D57">
          <w:rPr>
            <w:rFonts w:asciiTheme="minorHAnsi" w:hAnsiTheme="minorHAnsi" w:cstheme="minorHAnsi"/>
            <w:szCs w:val="24"/>
            <w:lang w:val="en-AU"/>
          </w:rPr>
          <w:t xml:space="preserve">the </w:t>
        </w:r>
      </w:ins>
      <w:r w:rsidRPr="00F15D89">
        <w:rPr>
          <w:rFonts w:asciiTheme="minorHAnsi" w:hAnsiTheme="minorHAnsi" w:cstheme="minorHAnsi"/>
          <w:szCs w:val="24"/>
          <w:lang w:val="en-AU"/>
        </w:rPr>
        <w:t xml:space="preserve">size distribution </w:t>
      </w:r>
      <w:commentRangeStart w:id="190"/>
      <w:r w:rsidRPr="00F15D89">
        <w:rPr>
          <w:rFonts w:asciiTheme="minorHAnsi" w:hAnsiTheme="minorHAnsi" w:cstheme="minorHAnsi"/>
          <w:szCs w:val="24"/>
          <w:lang w:val="en-AU"/>
        </w:rPr>
        <w:t xml:space="preserve">of the Tasman Sea waters </w:t>
      </w:r>
      <w:commentRangeEnd w:id="190"/>
      <w:r w:rsidR="003F0C59">
        <w:rPr>
          <w:rStyle w:val="CommentReference"/>
        </w:rPr>
        <w:commentReference w:id="190"/>
      </w:r>
      <w:commentRangeStart w:id="191"/>
      <w:r w:rsidRPr="00F15D89">
        <w:rPr>
          <w:rFonts w:asciiTheme="minorHAnsi" w:hAnsiTheme="minorHAnsi" w:cstheme="minorHAnsi"/>
          <w:szCs w:val="24"/>
          <w:lang w:val="en-AU"/>
        </w:rPr>
        <w:t>with a biomass of ≈ 1-10 mmol N m</w:t>
      </w:r>
      <w:r w:rsidRPr="00F15D89">
        <w:rPr>
          <w:rFonts w:asciiTheme="minorHAnsi" w:hAnsiTheme="minorHAnsi" w:cstheme="minorHAnsi"/>
          <w:szCs w:val="24"/>
          <w:vertAlign w:val="superscript"/>
          <w:lang w:val="en-AU"/>
        </w:rPr>
        <w:t>-3</w:t>
      </w:r>
      <w:del w:id="192" w:author="Baird, Mark (O&amp;A, Hobart)" w:date="2020-05-17T17:39:00Z">
        <w:r w:rsidR="00265C5B" w:rsidRPr="00F15D89" w:rsidDel="00570DF1">
          <w:rPr>
            <w:rFonts w:asciiTheme="minorHAnsi" w:hAnsiTheme="minorHAnsi" w:cstheme="minorHAnsi"/>
            <w:szCs w:val="24"/>
            <w:vertAlign w:val="superscript"/>
            <w:lang w:val="en-AU"/>
          </w:rPr>
          <w:delText xml:space="preserve"> </w:delText>
        </w:r>
        <w:r w:rsidR="00265C5B" w:rsidRPr="00F15D89" w:rsidDel="00570DF1">
          <w:rPr>
            <w:rFonts w:asciiTheme="minorHAnsi" w:hAnsiTheme="minorHAnsi" w:cstheme="minorHAnsi"/>
            <w:szCs w:val="24"/>
            <w:lang w:val="en-AU"/>
          </w:rPr>
          <w:delText>(</w:delText>
        </w:r>
        <w:r w:rsidR="00265C5B" w:rsidRPr="00F15D89" w:rsidDel="00570DF1">
          <w:rPr>
            <w:rFonts w:asciiTheme="minorHAnsi" w:hAnsiTheme="minorHAnsi" w:cstheme="minorHAnsi"/>
            <w:color w:val="FF0000"/>
            <w:szCs w:val="24"/>
            <w:lang w:val="en-AU"/>
          </w:rPr>
          <w:delText>REFERENCE)</w:delText>
        </w:r>
      </w:del>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commentRangeEnd w:id="191"/>
      <w:r w:rsidR="00000154">
        <w:rPr>
          <w:rStyle w:val="CommentReference"/>
        </w:rPr>
        <w:commentReference w:id="191"/>
      </w:r>
    </w:p>
    <w:p w14:paraId="4404B53D" w14:textId="135DD53E"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quantify the zooplankton community</w:t>
      </w:r>
      <w:ins w:id="193" w:author="Baird, Mark (O&amp;A, Hobart)" w:date="2020-05-17T17:40:00Z">
        <w:r w:rsidR="00570DF1">
          <w:rPr>
            <w:rFonts w:asciiTheme="minorHAnsi" w:hAnsiTheme="minorHAnsi" w:cstheme="minorHAnsi"/>
            <w:szCs w:val="24"/>
            <w:lang w:val="en-AU"/>
          </w:rPr>
          <w:t>,</w:t>
        </w:r>
      </w:ins>
      <w:r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w:t>
      </w:r>
      <w:del w:id="194" w:author="Amandine S" w:date="2020-05-21T11:50:00Z">
        <w:r w:rsidRPr="00F15D89" w:rsidDel="003F0C59">
          <w:rPr>
            <w:rFonts w:asciiTheme="minorHAnsi" w:hAnsiTheme="minorHAnsi" w:cstheme="minorHAnsi"/>
            <w:szCs w:val="24"/>
            <w:lang w:val="en-AU"/>
          </w:rPr>
          <w:delText xml:space="preserve"> 6 s</w:delText>
        </w:r>
      </w:del>
      <w:r w:rsidRPr="00F15D89">
        <w:rPr>
          <w:rFonts w:asciiTheme="minorHAnsi" w:hAnsiTheme="minorHAnsi" w:cstheme="minorHAnsi"/>
          <w:szCs w:val="24"/>
          <w:lang w:val="en-AU"/>
        </w:rPr>
        <w:t xml:space="preserve">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w:t>
      </w:r>
      <w:commentRangeStart w:id="195"/>
      <w:r w:rsidR="0049331C" w:rsidRPr="00F15D89">
        <w:rPr>
          <w:rFonts w:asciiTheme="minorHAnsi" w:hAnsiTheme="minorHAnsi" w:cstheme="minorHAnsi"/>
          <w:szCs w:val="24"/>
          <w:lang w:val="en-AU"/>
        </w:rPr>
        <w:t>ESD</w:t>
      </w:r>
      <w:commentRangeEnd w:id="195"/>
      <w:r w:rsidR="003F0C59">
        <w:rPr>
          <w:rStyle w:val="CommentReference"/>
        </w:rPr>
        <w:commentReference w:id="195"/>
      </w:r>
      <w:r w:rsidR="0049331C"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commentRangeStart w:id="196"/>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t>
      </w:r>
      <w:commentRangeEnd w:id="196"/>
      <w:r w:rsidR="003F0C59">
        <w:rPr>
          <w:rStyle w:val="CommentReference"/>
        </w:rPr>
        <w:commentReference w:id="196"/>
      </w:r>
      <w:r w:rsidR="00790FAD" w:rsidRPr="00F15D89">
        <w:rPr>
          <w:rFonts w:asciiTheme="minorHAnsi" w:hAnsiTheme="minorHAnsi" w:cstheme="minorHAnsi"/>
          <w:szCs w:val="24"/>
          <w:lang w:val="en-AU"/>
        </w:rPr>
        <w:t xml:space="preserve">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t>
      </w:r>
      <w:commentRangeStart w:id="197"/>
      <w:del w:id="198" w:author="Amandine S" w:date="2020-05-21T11:52:00Z">
        <w:r w:rsidR="00790FAD" w:rsidRPr="00F15D89" w:rsidDel="003F0C59">
          <w:rPr>
            <w:rFonts w:asciiTheme="minorHAnsi" w:hAnsiTheme="minorHAnsi" w:cstheme="minorHAnsi"/>
            <w:szCs w:val="24"/>
            <w:lang w:val="en-AU"/>
          </w:rPr>
          <w:delText>which makes it</w:delText>
        </w:r>
      </w:del>
      <w:ins w:id="199" w:author="Amandine S" w:date="2020-05-21T11:52:00Z">
        <w:r w:rsidR="003F0C59">
          <w:rPr>
            <w:rFonts w:asciiTheme="minorHAnsi" w:hAnsiTheme="minorHAnsi" w:cstheme="minorHAnsi"/>
            <w:szCs w:val="24"/>
            <w:lang w:val="en-AU"/>
          </w:rPr>
          <w:t>and is</w:t>
        </w:r>
      </w:ins>
      <w:r w:rsidR="00790FAD" w:rsidRPr="00F15D89">
        <w:rPr>
          <w:rFonts w:asciiTheme="minorHAnsi" w:hAnsiTheme="minorHAnsi" w:cstheme="minorHAnsi"/>
          <w:szCs w:val="24"/>
          <w:lang w:val="en-AU"/>
        </w:rPr>
        <w:t xml:space="preserve"> a more robust estimate of the NBSS slope </w:t>
      </w:r>
      <w:commentRangeEnd w:id="197"/>
      <w:r w:rsidR="00CD67FB">
        <w:rPr>
          <w:rStyle w:val="CommentReference"/>
        </w:rPr>
        <w:commentReference w:id="197"/>
      </w:r>
      <w:r w:rsidR="00790FAD" w:rsidRPr="00F15D89">
        <w:rPr>
          <w:rFonts w:asciiTheme="minorHAnsi" w:hAnsiTheme="minorHAnsi" w:cstheme="minorHAnsi"/>
          <w:szCs w:val="24"/>
          <w:lang w:val="en-AU"/>
        </w:rPr>
        <w:t xml:space="preserve">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The slope of the NBSS is an unbiased, although </w:t>
      </w:r>
      <w:commentRangeStart w:id="200"/>
      <w:r w:rsidRPr="00F15D89">
        <w:rPr>
          <w:rFonts w:asciiTheme="minorHAnsi" w:hAnsiTheme="minorHAnsi" w:cstheme="minorHAnsi"/>
          <w:szCs w:val="24"/>
          <w:lang w:val="en-AU"/>
        </w:rPr>
        <w:t xml:space="preserve">inefficient </w:t>
      </w:r>
      <w:commentRangeEnd w:id="200"/>
      <w:r w:rsidR="003F0C59">
        <w:rPr>
          <w:rStyle w:val="CommentReference"/>
        </w:rPr>
        <w:commentReference w:id="200"/>
      </w:r>
      <w:r w:rsidRPr="00F15D89">
        <w:rPr>
          <w:rFonts w:asciiTheme="minorHAnsi" w:hAnsiTheme="minorHAnsi" w:cstheme="minorHAnsi"/>
          <w:szCs w:val="24"/>
          <w:lang w:val="en-AU"/>
        </w:rPr>
        <w:t>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limitations of our data, and their conformity to the Pareto distribution, the slope of the NBSS </w:t>
      </w:r>
      <w:commentRangeStart w:id="201"/>
      <w:r w:rsidRPr="00F15D89">
        <w:rPr>
          <w:rFonts w:asciiTheme="minorHAnsi" w:hAnsiTheme="minorHAnsi" w:cstheme="minorHAnsi"/>
          <w:szCs w:val="24"/>
          <w:lang w:val="en-AU"/>
        </w:rPr>
        <w:t xml:space="preserve">should approximately equal the slope </w:t>
      </w:r>
      <w:commentRangeEnd w:id="201"/>
      <w:r w:rsidR="003F0C59">
        <w:rPr>
          <w:rStyle w:val="CommentReference"/>
        </w:rPr>
        <w:commentReference w:id="201"/>
      </w:r>
      <w:r w:rsidRPr="00F15D89">
        <w:rPr>
          <w:rFonts w:asciiTheme="minorHAnsi" w:hAnsiTheme="minorHAnsi" w:cstheme="minorHAnsi"/>
          <w:szCs w:val="24"/>
          <w:lang w:val="en-AU"/>
        </w:rPr>
        <w:t>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I’m not </w:t>
      </w:r>
      <w:proofErr w:type="gramStart"/>
      <w:r w:rsidR="00265C5B" w:rsidRPr="00F15D89">
        <w:rPr>
          <w:rFonts w:asciiTheme="minorHAnsi" w:hAnsiTheme="minorHAnsi" w:cstheme="minorHAnsi"/>
          <w:color w:val="FF0000"/>
          <w:lang w:val="en-AU"/>
        </w:rPr>
        <w:t>really sure</w:t>
      </w:r>
      <w:proofErr w:type="gramEnd"/>
      <w:r w:rsidR="00265C5B" w:rsidRPr="00F15D89">
        <w:rPr>
          <w:rFonts w:asciiTheme="minorHAnsi" w:hAnsiTheme="minorHAnsi" w:cstheme="minorHAnsi"/>
          <w:color w:val="FF0000"/>
          <w:lang w:val="en-AU"/>
        </w:rPr>
        <w:t xml:space="preserv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commentRangeStart w:id="202"/>
      <w:r w:rsidR="00265C5B" w:rsidRPr="00F15D89">
        <w:rPr>
          <w:rFonts w:asciiTheme="minorHAnsi" w:hAnsiTheme="minorHAnsi" w:cstheme="minorHAnsi"/>
          <w:color w:val="FF0000"/>
          <w:lang w:val="en-AU"/>
        </w:rPr>
        <w:t>.</w:t>
      </w:r>
      <w:commentRangeEnd w:id="202"/>
      <w:r w:rsidR="003F0C59">
        <w:rPr>
          <w:rStyle w:val="CommentReference"/>
        </w:rPr>
        <w:commentReference w:id="202"/>
      </w:r>
    </w:p>
    <w:p w14:paraId="66C5150C" w14:textId="63B185FB"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 xml:space="preserve">2.4 </w:t>
      </w:r>
      <w:r w:rsidR="007A68ED" w:rsidRPr="00C07196">
        <w:rPr>
          <w:rFonts w:asciiTheme="minorHAnsi" w:hAnsiTheme="minorHAnsi" w:cstheme="minorHAnsi"/>
          <w:b w:val="0"/>
          <w:bCs w:val="0"/>
          <w:i/>
          <w:iCs/>
          <w:lang w:val="en-AU"/>
        </w:rPr>
        <w:t>Other Environmental Data</w:t>
      </w:r>
    </w:p>
    <w:p w14:paraId="504D9363" w14:textId="0FA80100" w:rsidR="003B3D2C" w:rsidRDefault="003354D2" w:rsidP="00BA00E3">
      <w:pPr>
        <w:spacing w:line="360" w:lineRule="auto"/>
        <w:rPr>
          <w:ins w:id="203" w:author="Baird, Mark (O&amp;A, Hobart)" w:date="2020-05-17T17:43:00Z"/>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w:t>
      </w:r>
      <w:ins w:id="204" w:author="Jason Everett" w:date="2020-05-27T16:09:00Z">
        <w:r w:rsidR="00000154">
          <w:rPr>
            <w:rFonts w:asciiTheme="minorHAnsi" w:hAnsiTheme="minorHAnsi" w:cstheme="minorHAnsi"/>
            <w:szCs w:val="24"/>
            <w:lang w:val="en-AU"/>
          </w:rPr>
          <w:t>-Aqua</w:t>
        </w:r>
      </w:ins>
      <w:r w:rsidR="00BA00E3" w:rsidRPr="00F15D89">
        <w:rPr>
          <w:rFonts w:asciiTheme="minorHAnsi" w:hAnsiTheme="minorHAnsi" w:cstheme="minorHAnsi"/>
          <w:szCs w:val="24"/>
          <w:lang w:val="en-AU"/>
        </w:rPr>
        <w:t xml:space="preserve"> Level 3 ocean-colour data (chlorophyll-a) were obtained from the Integrated Marine Observing System (IMOS) Data Portal (</w:t>
      </w:r>
      <w:hyperlink r:id="rId12"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p>
    <w:p w14:paraId="0EA3DA05" w14:textId="77777777" w:rsidR="003B3D2C" w:rsidRDefault="003B3D2C" w:rsidP="00BA00E3">
      <w:pPr>
        <w:spacing w:line="360" w:lineRule="auto"/>
        <w:rPr>
          <w:ins w:id="205" w:author="Baird, Mark (O&amp;A, Hobart)" w:date="2020-05-17T17:43:00Z"/>
          <w:rFonts w:asciiTheme="minorHAnsi" w:hAnsiTheme="minorHAnsi" w:cstheme="minorHAnsi"/>
          <w:szCs w:val="24"/>
          <w:lang w:val="en-AU"/>
        </w:rPr>
      </w:pPr>
    </w:p>
    <w:p w14:paraId="31C56D1D" w14:textId="7AA7C302" w:rsidR="00BA00E3" w:rsidRPr="00F15D89" w:rsidRDefault="00265C5B"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To investigate</w:t>
      </w:r>
      <w:ins w:id="206" w:author="Jason Everett" w:date="2020-05-27T16:10:00Z">
        <w:r w:rsidR="00000154">
          <w:rPr>
            <w:rFonts w:asciiTheme="minorHAnsi" w:hAnsiTheme="minorHAnsi" w:cstheme="minorHAnsi"/>
            <w:szCs w:val="24"/>
            <w:lang w:val="en-AU"/>
          </w:rPr>
          <w:t xml:space="preserve"> the</w:t>
        </w:r>
      </w:ins>
      <w:r w:rsidRPr="00F15D89">
        <w:rPr>
          <w:rFonts w:asciiTheme="minorHAnsi" w:hAnsiTheme="minorHAnsi" w:cstheme="minorHAnsi"/>
          <w:szCs w:val="24"/>
          <w:lang w:val="en-AU"/>
        </w:rPr>
        <w:t xml:space="preserve"> seasonal variation of the </w:t>
      </w:r>
      <w:ins w:id="207" w:author="Jason Everett" w:date="2020-05-27T16:10:00Z">
        <w:r w:rsidR="00000154">
          <w:rPr>
            <w:rFonts w:asciiTheme="minorHAnsi" w:hAnsiTheme="minorHAnsi" w:cstheme="minorHAnsi"/>
            <w:szCs w:val="24"/>
            <w:lang w:val="en-AU"/>
          </w:rPr>
          <w:t xml:space="preserve">EAC </w:t>
        </w:r>
      </w:ins>
      <w:ins w:id="208" w:author="Baird, Mark (O&amp;A, Hobart)" w:date="2020-05-17T17:43:00Z">
        <w:r w:rsidR="003B3D2C">
          <w:rPr>
            <w:rFonts w:asciiTheme="minorHAnsi" w:hAnsiTheme="minorHAnsi" w:cstheme="minorHAnsi"/>
            <w:szCs w:val="24"/>
            <w:lang w:val="en-AU"/>
          </w:rPr>
          <w:t xml:space="preserve">strength </w:t>
        </w:r>
        <w:del w:id="209" w:author="Jason Everett" w:date="2020-05-27T16:10:00Z">
          <w:r w:rsidR="003B3D2C" w:rsidDel="00000154">
            <w:rPr>
              <w:rFonts w:asciiTheme="minorHAnsi" w:hAnsiTheme="minorHAnsi" w:cstheme="minorHAnsi"/>
              <w:szCs w:val="24"/>
              <w:lang w:val="en-AU"/>
            </w:rPr>
            <w:delText xml:space="preserve">of the </w:delText>
          </w:r>
        </w:del>
      </w:ins>
      <w:del w:id="210" w:author="Jason Everett" w:date="2020-05-27T16:10:00Z">
        <w:r w:rsidRPr="00F15D89" w:rsidDel="00000154">
          <w:rPr>
            <w:rFonts w:asciiTheme="minorHAnsi" w:hAnsiTheme="minorHAnsi" w:cstheme="minorHAnsi"/>
            <w:szCs w:val="24"/>
            <w:lang w:val="en-AU"/>
          </w:rPr>
          <w:delText xml:space="preserve">EAC </w:delText>
        </w:r>
      </w:del>
      <w:r w:rsidRPr="00F15D89">
        <w:rPr>
          <w:rFonts w:asciiTheme="minorHAnsi" w:hAnsiTheme="minorHAnsi" w:cstheme="minorHAnsi"/>
          <w:szCs w:val="24"/>
          <w:lang w:val="en-AU"/>
        </w:rPr>
        <w:t>in the region</w:t>
      </w:r>
      <w:del w:id="211" w:author="Baird, Mark (O&amp;A, Hobart)" w:date="2020-05-17T17:43:00Z">
        <w:r w:rsidRPr="00F15D89" w:rsidDel="003B3D2C">
          <w:rPr>
            <w:rFonts w:asciiTheme="minorHAnsi" w:hAnsiTheme="minorHAnsi" w:cstheme="minorHAnsi"/>
            <w:szCs w:val="24"/>
            <w:lang w:val="en-AU"/>
          </w:rPr>
          <w:delText>s</w:delText>
        </w:r>
      </w:del>
      <w:r w:rsidRPr="00F15D89">
        <w:rPr>
          <w:rFonts w:asciiTheme="minorHAnsi" w:hAnsiTheme="minorHAnsi" w:cstheme="minorHAnsi"/>
          <w:szCs w:val="24"/>
          <w:lang w:val="en-AU"/>
        </w:rPr>
        <w:t xml:space="preserve"> of our transects, 10 years (2004 – 2013) of s</w:t>
      </w:r>
      <w:r w:rsidR="00BA00E3" w:rsidRPr="00F15D89">
        <w:rPr>
          <w:rFonts w:asciiTheme="minorHAnsi" w:hAnsiTheme="minorHAnsi" w:cstheme="minorHAnsi"/>
          <w:szCs w:val="24"/>
          <w:lang w:val="en-AU"/>
        </w:rPr>
        <w:t xml:space="preserve">atellite altimeter data 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3"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commentRangeStart w:id="212"/>
      <w:r w:rsidR="005A3260" w:rsidRPr="00F15D89">
        <w:rPr>
          <w:rFonts w:asciiTheme="minorHAnsi" w:hAnsiTheme="minorHAnsi" w:cstheme="minorHAnsi"/>
          <w:szCs w:val="24"/>
          <w:lang w:val="en-AU"/>
        </w:rPr>
        <w:t xml:space="preserve">The alongshore velocity was </w:t>
      </w:r>
      <w:del w:id="213" w:author="Baird, Mark (O&amp;A, Hobart)" w:date="2020-05-17T17:48:00Z">
        <w:r w:rsidR="005A3260" w:rsidRPr="00F15D89" w:rsidDel="00647DD0">
          <w:rPr>
            <w:rFonts w:asciiTheme="minorHAnsi" w:hAnsiTheme="minorHAnsi" w:cstheme="minorHAnsi"/>
            <w:szCs w:val="24"/>
            <w:lang w:val="en-AU"/>
          </w:rPr>
          <w:delText xml:space="preserve">then </w:delText>
        </w:r>
      </w:del>
      <w:r w:rsidR="005A3260" w:rsidRPr="00F15D89">
        <w:rPr>
          <w:rFonts w:asciiTheme="minorHAnsi" w:hAnsiTheme="minorHAnsi" w:cstheme="minorHAnsi"/>
          <w:szCs w:val="24"/>
          <w:lang w:val="en-AU"/>
        </w:rPr>
        <w:t xml:space="preserve">calculated based upon the coastline and the mean and standard deviation for each month calculated. </w:t>
      </w:r>
      <w:commentRangeEnd w:id="212"/>
      <w:r w:rsidR="00647DD0">
        <w:rPr>
          <w:rStyle w:val="CommentReference"/>
        </w:rPr>
        <w:commentReference w:id="212"/>
      </w:r>
      <w:r w:rsidR="005A3260" w:rsidRPr="00F15D89">
        <w:rPr>
          <w:rFonts w:asciiTheme="minorHAnsi" w:hAnsiTheme="minorHAnsi" w:cstheme="minorHAnsi"/>
          <w:szCs w:val="24"/>
          <w:lang w:val="en-AU"/>
        </w:rPr>
        <w:t>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commentRangeStart w:id="214"/>
      <w:commentRangeEnd w:id="214"/>
      <w:r w:rsidR="003F0C59">
        <w:rPr>
          <w:rStyle w:val="CommentReference"/>
        </w:rPr>
        <w:commentReference w:id="214"/>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759E9FF4"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 xml:space="preserve">2.5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Pr>
          <w:rFonts w:asciiTheme="minorHAnsi" w:hAnsiTheme="minorHAnsi" w:cstheme="minorHAnsi"/>
          <w:b/>
          <w:bCs/>
          <w:color w:val="FF0000"/>
          <w:lang w:val="en-AU"/>
        </w:rPr>
        <w:t xml:space="preserve"> –</w:t>
      </w:r>
      <w:commentRangeStart w:id="215"/>
      <w:r>
        <w:rPr>
          <w:rFonts w:asciiTheme="minorHAnsi" w:hAnsiTheme="minorHAnsi" w:cstheme="minorHAnsi"/>
          <w:b/>
          <w:bCs/>
          <w:color w:val="FF0000"/>
          <w:lang w:val="en-AU"/>
        </w:rPr>
        <w:t xml:space="preserve"> OR NOT DO?</w:t>
      </w:r>
      <w:commentRangeEnd w:id="215"/>
      <w:r w:rsidR="00F2307D">
        <w:rPr>
          <w:rStyle w:val="CommentReference"/>
        </w:rPr>
        <w:commentReference w:id="215"/>
      </w:r>
    </w:p>
    <w:p w14:paraId="22279D4B" w14:textId="619A030D"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ins w:id="216" w:author="Baird, Mark (O&amp;A, Hobart)" w:date="2020-05-17T17:49:00Z">
        <w:r w:rsidR="00647DD0">
          <w:rPr>
            <w:rFonts w:asciiTheme="minorHAnsi" w:hAnsiTheme="minorHAnsi" w:cstheme="minorHAnsi"/>
            <w:lang w:val="en-AU"/>
          </w:rPr>
          <w:t>ves</w:t>
        </w:r>
      </w:ins>
      <w:del w:id="217" w:author="Baird, Mark (O&amp;A, Hobart)" w:date="2020-05-17T17:49:00Z">
        <w:r w:rsidRPr="00F15D89" w:rsidDel="00647DD0">
          <w:rPr>
            <w:rFonts w:asciiTheme="minorHAnsi" w:hAnsiTheme="minorHAnsi" w:cstheme="minorHAnsi"/>
            <w:lang w:val="en-AU"/>
          </w:rPr>
          <w:delText>fs</w:delText>
        </w:r>
      </w:del>
      <w:ins w:id="218" w:author="Baird, Mark (O&amp;A, Hobart)" w:date="2020-05-17T17:49:00Z">
        <w:r w:rsidR="00647DD0">
          <w:rPr>
            <w:rFonts w:asciiTheme="minorHAnsi" w:hAnsiTheme="minorHAnsi" w:cstheme="minorHAnsi"/>
            <w:lang w:val="en-AU"/>
          </w:rPr>
          <w:t>,</w:t>
        </w:r>
      </w:ins>
      <w:r w:rsidRPr="00F15D89">
        <w:rPr>
          <w:rFonts w:asciiTheme="minorHAnsi" w:hAnsiTheme="minorHAnsi" w:cstheme="minorHAnsi"/>
          <w:lang w:val="en-AU"/>
        </w:rPr>
        <w:t xml:space="preserve">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possible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6E28CF7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52B5D80C"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w:t>
      </w:r>
      <w:del w:id="219" w:author="Jason Everett" w:date="2020-05-27T16:10:00Z">
        <w:r w:rsidR="00D7296B" w:rsidRPr="00F15D89" w:rsidDel="00000154">
          <w:rPr>
            <w:rFonts w:asciiTheme="minorHAnsi" w:hAnsiTheme="minorHAnsi" w:cstheme="minorHAnsi"/>
            <w:szCs w:val="24"/>
            <w:lang w:val="en-AU"/>
          </w:rPr>
          <w:delText xml:space="preserve"> </w:delText>
        </w:r>
      </w:del>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ins w:id="220" w:author="Amandine S" w:date="2020-05-21T11:56:00Z">
        <w:r w:rsidR="003F0C59">
          <w:rPr>
            <w:rFonts w:asciiTheme="minorHAnsi" w:hAnsiTheme="minorHAnsi" w:cstheme="minorHAnsi"/>
            <w:szCs w:val="24"/>
            <w:lang w:val="en-AU"/>
          </w:rPr>
          <w:t>&gt;</w:t>
        </w:r>
      </w:ins>
      <w:r w:rsidRPr="00F15D89">
        <w:rPr>
          <w:rFonts w:asciiTheme="minorHAnsi" w:hAnsiTheme="minorHAnsi" w:cstheme="minorHAnsi"/>
          <w:szCs w:val="24"/>
          <w:lang w:val="en-AU"/>
        </w:rPr>
        <w:t>21 °C) EAC water</w:t>
      </w:r>
      <w:ins w:id="221" w:author="Amandine S" w:date="2020-05-21T11:56:00Z">
        <w:r w:rsidR="003F0C59">
          <w:rPr>
            <w:rFonts w:asciiTheme="minorHAnsi" w:hAnsiTheme="minorHAnsi" w:cstheme="minorHAnsi"/>
            <w:szCs w:val="24"/>
            <w:lang w:val="en-AU"/>
          </w:rPr>
          <w:t xml:space="preserve"> (</w:t>
        </w:r>
      </w:ins>
      <w:ins w:id="222" w:author="Amandine S" w:date="2020-05-21T11:57:00Z">
        <w:r w:rsidR="003F0C59">
          <w:rPr>
            <w:rFonts w:asciiTheme="minorHAnsi" w:hAnsiTheme="minorHAnsi" w:cstheme="minorHAnsi"/>
            <w:szCs w:val="24"/>
            <w:lang w:val="en-AU"/>
          </w:rPr>
          <w:t>Figure 1</w:t>
        </w:r>
      </w:ins>
      <w:ins w:id="223" w:author="Amandine S" w:date="2020-05-21T11:56:00Z">
        <w:r w:rsidR="003F0C59">
          <w:rPr>
            <w:rFonts w:asciiTheme="minorHAnsi" w:hAnsiTheme="minorHAnsi" w:cstheme="minorHAnsi"/>
            <w:szCs w:val="24"/>
            <w:lang w:val="en-AU"/>
          </w:rPr>
          <w:t>)</w:t>
        </w:r>
      </w:ins>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xml:space="preserve">) </w:t>
      </w:r>
      <w:commentRangeStart w:id="224"/>
      <w:r w:rsidRPr="00F15D89">
        <w:rPr>
          <w:rFonts w:asciiTheme="minorHAnsi" w:hAnsiTheme="minorHAnsi" w:cstheme="minorHAnsi"/>
          <w:szCs w:val="24"/>
          <w:lang w:val="en-AU"/>
        </w:rPr>
        <w:t xml:space="preserve">peaking at the surface </w:t>
      </w:r>
      <w:commentRangeEnd w:id="224"/>
      <w:r w:rsidR="009723D5">
        <w:rPr>
          <w:rStyle w:val="CommentReference"/>
        </w:rPr>
        <w:commentReference w:id="224"/>
      </w:r>
      <w:r w:rsidRPr="00F15D89">
        <w:rPr>
          <w:rFonts w:asciiTheme="minorHAnsi" w:hAnsiTheme="minorHAnsi" w:cstheme="minorHAnsi"/>
          <w:szCs w:val="24"/>
          <w:lang w:val="en-AU"/>
        </w:rPr>
        <w:t>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xml:space="preserve">. </w:t>
      </w:r>
      <w:commentRangeStart w:id="225"/>
      <w:r w:rsidRPr="00F15D89">
        <w:rPr>
          <w:rFonts w:asciiTheme="minorHAnsi" w:hAnsiTheme="minorHAnsi" w:cstheme="minorHAnsi"/>
          <w:szCs w:val="24"/>
          <w:lang w:val="en-AU"/>
        </w:rPr>
        <w:t>There w</w:t>
      </w:r>
      <w:ins w:id="226" w:author="Baird, Mark (O&amp;A, Hobart)" w:date="2020-05-17T17:50:00Z">
        <w:r w:rsidR="00647DD0">
          <w:rPr>
            <w:rFonts w:asciiTheme="minorHAnsi" w:hAnsiTheme="minorHAnsi" w:cstheme="minorHAnsi"/>
            <w:szCs w:val="24"/>
            <w:lang w:val="en-AU"/>
          </w:rPr>
          <w:t>ere</w:t>
        </w:r>
      </w:ins>
      <w:del w:id="227" w:author="Baird, Mark (O&amp;A, Hobart)" w:date="2020-05-17T17:50:00Z">
        <w:r w:rsidRPr="00F15D89" w:rsidDel="00647DD0">
          <w:rPr>
            <w:rFonts w:asciiTheme="minorHAnsi" w:hAnsiTheme="minorHAnsi" w:cstheme="minorHAnsi"/>
            <w:szCs w:val="24"/>
            <w:lang w:val="en-AU"/>
          </w:rPr>
          <w:delText>as also</w:delText>
        </w:r>
      </w:del>
      <w:r w:rsidRPr="00F15D89">
        <w:rPr>
          <w:rFonts w:asciiTheme="minorHAnsi" w:hAnsiTheme="minorHAnsi" w:cstheme="minorHAnsi"/>
          <w:szCs w:val="24"/>
          <w:lang w:val="en-AU"/>
        </w:rPr>
        <w:t xml:space="preserve"> </w:t>
      </w:r>
      <w:del w:id="228" w:author="Baird, Mark (O&amp;A, Hobart)" w:date="2020-05-17T17:50:00Z">
        <w:r w:rsidRPr="00F15D89" w:rsidDel="00647DD0">
          <w:rPr>
            <w:rFonts w:asciiTheme="minorHAnsi" w:hAnsiTheme="minorHAnsi" w:cstheme="minorHAnsi"/>
            <w:szCs w:val="24"/>
            <w:lang w:val="en-AU"/>
          </w:rPr>
          <w:delText>with</w:delText>
        </w:r>
      </w:del>
      <w:del w:id="229" w:author="Jason Everett" w:date="2020-05-27T16:29:00Z">
        <w:r w:rsidRPr="00F15D89" w:rsidDel="00990EAC">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 xml:space="preserve">negligible </w:t>
      </w:r>
      <w:ins w:id="230" w:author="Baird, Mark (O&amp;A, Hobart)" w:date="2020-05-17T17:50:00Z">
        <w:r w:rsidR="00647DD0">
          <w:rPr>
            <w:rFonts w:asciiTheme="minorHAnsi" w:hAnsiTheme="minorHAnsi" w:cstheme="minorHAnsi"/>
            <w:szCs w:val="24"/>
            <w:lang w:val="en-AU"/>
          </w:rPr>
          <w:t xml:space="preserve">effects of </w:t>
        </w:r>
      </w:ins>
      <w:r w:rsidRPr="00F15D89">
        <w:rPr>
          <w:rFonts w:asciiTheme="minorHAnsi" w:hAnsiTheme="minorHAnsi" w:cstheme="minorHAnsi"/>
          <w:szCs w:val="24"/>
          <w:lang w:val="en-AU"/>
        </w:rPr>
        <w:t xml:space="preserve">wind </w:t>
      </w:r>
      <w:del w:id="231" w:author="Baird, Mark (O&amp;A, Hobart)" w:date="2020-05-17T17:50:00Z">
        <w:r w:rsidRPr="00F15D89" w:rsidDel="00647DD0">
          <w:rPr>
            <w:rFonts w:asciiTheme="minorHAnsi" w:hAnsiTheme="minorHAnsi" w:cstheme="minorHAnsi"/>
            <w:szCs w:val="24"/>
            <w:lang w:val="en-AU"/>
          </w:rPr>
          <w:delText>effects</w:delText>
        </w:r>
      </w:del>
      <w:r w:rsidRPr="00F15D89">
        <w:rPr>
          <w:rFonts w:asciiTheme="minorHAnsi" w:hAnsiTheme="minorHAnsi" w:cstheme="minorHAnsi"/>
          <w:szCs w:val="24"/>
          <w:lang w:val="en-AU"/>
        </w:rPr>
        <w:t xml:space="preserve"> </w:t>
      </w:r>
      <w:ins w:id="232" w:author="Baird, Mark (O&amp;A, Hobart)" w:date="2020-05-17T17:50:00Z">
        <w:r w:rsidR="00647DD0">
          <w:rPr>
            <w:rFonts w:asciiTheme="minorHAnsi" w:hAnsiTheme="minorHAnsi" w:cstheme="minorHAnsi"/>
            <w:szCs w:val="24"/>
            <w:lang w:val="en-AU"/>
          </w:rPr>
          <w:t xml:space="preserve">on circulation </w:t>
        </w:r>
      </w:ins>
      <w:r w:rsidRPr="00F15D89">
        <w:rPr>
          <w:rFonts w:asciiTheme="minorHAnsi" w:hAnsiTheme="minorHAnsi" w:cstheme="minorHAnsi"/>
          <w:szCs w:val="24"/>
          <w:lang w:val="en-AU"/>
        </w:rPr>
        <w:t>in the 3 days prior to the transects</w:t>
      </w:r>
      <w:commentRangeEnd w:id="225"/>
      <w:r w:rsidR="00990EAC">
        <w:rPr>
          <w:rStyle w:val="CommentReference"/>
        </w:rPr>
        <w:commentReference w:id="225"/>
      </w:r>
      <w:r w:rsidRPr="00F15D89">
        <w:rPr>
          <w:rFonts w:asciiTheme="minorHAnsi" w:hAnsiTheme="minorHAnsi" w:cstheme="minorHAnsi"/>
          <w:szCs w:val="24"/>
          <w:lang w:val="en-AU"/>
        </w:rPr>
        <w:t>.</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3BE75C57"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ins w:id="233" w:author="Baird, Mark (O&amp;A, Hobart)" w:date="2020-05-17T18:00:00Z">
        <w:r w:rsidR="00A34360">
          <w:rPr>
            <w:rFonts w:asciiTheme="minorHAnsi" w:hAnsiTheme="minorHAnsi" w:cstheme="minorHAnsi"/>
            <w:szCs w:val="24"/>
            <w:lang w:val="en-AU"/>
          </w:rPr>
          <w:t>.</w:t>
        </w:r>
      </w:ins>
      <w:del w:id="234" w:author="Baird, Mark (O&amp;A, Hobart)" w:date="2020-05-17T18:00:00Z">
        <w:r w:rsidRPr="00F15D89" w:rsidDel="00A34360">
          <w:rPr>
            <w:rFonts w:asciiTheme="minorHAnsi" w:hAnsiTheme="minorHAnsi" w:cstheme="minorHAnsi"/>
            <w:szCs w:val="24"/>
            <w:lang w:val="en-AU"/>
          </w:rPr>
          <w:delText>,</w:delText>
        </w:r>
      </w:del>
      <w:r w:rsidRPr="00F15D89">
        <w:rPr>
          <w:rFonts w:asciiTheme="minorHAnsi" w:hAnsiTheme="minorHAnsi" w:cstheme="minorHAnsi"/>
          <w:szCs w:val="24"/>
          <w:lang w:val="en-AU"/>
        </w:rPr>
        <w:t xml:space="preserve"> </w:t>
      </w:r>
      <w:ins w:id="235" w:author="Baird, Mark (O&amp;A, Hobart)" w:date="2020-05-17T18:00:00Z">
        <w:r w:rsidR="00A34360">
          <w:rPr>
            <w:rFonts w:asciiTheme="minorHAnsi" w:hAnsiTheme="minorHAnsi" w:cstheme="minorHAnsi"/>
            <w:szCs w:val="24"/>
            <w:lang w:val="en-AU"/>
          </w:rPr>
          <w:t xml:space="preserve">As a </w:t>
        </w:r>
      </w:ins>
      <w:del w:id="236" w:author="Baird, Mark (O&amp;A, Hobart)" w:date="2020-05-17T18:00:00Z">
        <w:r w:rsidRPr="00F15D89" w:rsidDel="00A34360">
          <w:rPr>
            <w:rFonts w:asciiTheme="minorHAnsi" w:hAnsiTheme="minorHAnsi" w:cstheme="minorHAnsi"/>
            <w:szCs w:val="24"/>
            <w:lang w:val="en-AU"/>
          </w:rPr>
          <w:delText>which</w:delText>
        </w:r>
      </w:del>
      <w:r w:rsidRPr="00F15D89">
        <w:rPr>
          <w:rFonts w:asciiTheme="minorHAnsi" w:hAnsiTheme="minorHAnsi" w:cstheme="minorHAnsi"/>
          <w:szCs w:val="24"/>
          <w:lang w:val="en-AU"/>
        </w:rPr>
        <w:t xml:space="preserve"> result</w:t>
      </w:r>
      <w:ins w:id="237" w:author="Baird, Mark (O&amp;A, Hobart)" w:date="2020-05-17T18:00:00Z">
        <w:r w:rsidR="00A34360">
          <w:rPr>
            <w:rFonts w:asciiTheme="minorHAnsi" w:hAnsiTheme="minorHAnsi" w:cstheme="minorHAnsi"/>
            <w:szCs w:val="24"/>
            <w:lang w:val="en-AU"/>
          </w:rPr>
          <w:t>,</w:t>
        </w:r>
      </w:ins>
      <w:del w:id="238" w:author="Baird, Mark (O&amp;A, Hobart)" w:date="2020-05-17T18:00:00Z">
        <w:r w:rsidRPr="00F15D89" w:rsidDel="00A34360">
          <w:rPr>
            <w:rFonts w:asciiTheme="minorHAnsi" w:hAnsiTheme="minorHAnsi" w:cstheme="minorHAnsi"/>
            <w:szCs w:val="24"/>
            <w:lang w:val="en-AU"/>
          </w:rPr>
          <w:delText>ed in</w:delText>
        </w:r>
      </w:del>
      <w:r w:rsidRPr="00F15D89">
        <w:rPr>
          <w:rFonts w:asciiTheme="minorHAnsi" w:hAnsiTheme="minorHAnsi" w:cstheme="minorHAnsi"/>
          <w:szCs w:val="24"/>
          <w:lang w:val="en-AU"/>
        </w:rPr>
        <w:t xml:space="preserve"> most of the continental shelf </w:t>
      </w:r>
      <w:ins w:id="239" w:author="Jason Everett" w:date="2020-05-27T16:30:00Z">
        <w:r w:rsidR="00990EAC">
          <w:rPr>
            <w:rFonts w:asciiTheme="minorHAnsi" w:hAnsiTheme="minorHAnsi" w:cstheme="minorHAnsi"/>
            <w:szCs w:val="24"/>
            <w:lang w:val="en-AU"/>
          </w:rPr>
          <w:t>was</w:t>
        </w:r>
      </w:ins>
      <w:del w:id="240" w:author="Jason Everett" w:date="2020-05-27T16:30:00Z">
        <w:r w:rsidRPr="00F15D89" w:rsidDel="00990EAC">
          <w:rPr>
            <w:rFonts w:asciiTheme="minorHAnsi" w:hAnsiTheme="minorHAnsi" w:cstheme="minorHAnsi"/>
            <w:szCs w:val="24"/>
            <w:lang w:val="en-AU"/>
          </w:rPr>
          <w:delText>being</w:delText>
        </w:r>
      </w:del>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commentRangeStart w:id="241"/>
      <w:ins w:id="242" w:author="Baird, Mark (O&amp;A, Hobart)" w:date="2020-05-17T18:07:00Z">
        <w:r w:rsidR="005C282A">
          <w:rPr>
            <w:rFonts w:asciiTheme="minorHAnsi" w:hAnsiTheme="minorHAnsi" w:cstheme="minorHAnsi"/>
            <w:szCs w:val="24"/>
            <w:lang w:val="en-AU"/>
          </w:rPr>
          <w:t xml:space="preserve">The shipboard ADCP </w:t>
        </w:r>
      </w:ins>
      <w:commentRangeStart w:id="243"/>
      <w:del w:id="244" w:author="Baird, Mark (O&amp;A, Hobart)" w:date="2020-05-17T18:07:00Z">
        <w:r w:rsidR="002C212A" w:rsidRPr="00F15D89" w:rsidDel="005C282A">
          <w:rPr>
            <w:rFonts w:asciiTheme="minorHAnsi" w:hAnsiTheme="minorHAnsi" w:cstheme="minorHAnsi"/>
            <w:szCs w:val="24"/>
            <w:lang w:val="en-AU"/>
          </w:rPr>
          <w:delText xml:space="preserve">The EAC also </w:delText>
        </w:r>
      </w:del>
      <w:r w:rsidR="002C212A" w:rsidRPr="00F15D89">
        <w:rPr>
          <w:rFonts w:asciiTheme="minorHAnsi" w:hAnsiTheme="minorHAnsi" w:cstheme="minorHAnsi"/>
          <w:szCs w:val="24"/>
          <w:lang w:val="en-AU"/>
        </w:rPr>
        <w:t xml:space="preserve">showed slight onshore movement </w:t>
      </w:r>
      <w:ins w:id="245" w:author="Baird, Mark (O&amp;A, Hobart)" w:date="2020-05-17T18:07:00Z">
        <w:r w:rsidR="005C282A">
          <w:rPr>
            <w:rFonts w:asciiTheme="minorHAnsi" w:hAnsiTheme="minorHAnsi" w:cstheme="minorHAnsi"/>
            <w:szCs w:val="24"/>
            <w:lang w:val="en-AU"/>
          </w:rPr>
          <w:t>of the EAC (not shown</w:t>
        </w:r>
      </w:ins>
      <w:ins w:id="246" w:author="Baird, Mark (O&amp;A, Hobart)" w:date="2020-05-17T18:08:00Z">
        <w:r w:rsidR="005C282A">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commentRangeEnd w:id="243"/>
      <w:r w:rsidR="00A34360">
        <w:rPr>
          <w:rStyle w:val="CommentReference"/>
        </w:rPr>
        <w:commentReference w:id="243"/>
      </w:r>
      <w:r w:rsidR="000C11C9" w:rsidRPr="00F15D89">
        <w:rPr>
          <w:rFonts w:asciiTheme="minorHAnsi" w:hAnsiTheme="minorHAnsi" w:cstheme="minorHAnsi"/>
          <w:szCs w:val="24"/>
          <w:lang w:val="en-AU"/>
        </w:rPr>
        <w:t xml:space="preserve"> </w:t>
      </w:r>
      <w:commentRangeEnd w:id="241"/>
      <w:r w:rsidR="009723D5">
        <w:rPr>
          <w:rStyle w:val="CommentReference"/>
        </w:rPr>
        <w:commentReference w:id="241"/>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ins w:id="247" w:author="Baird, Mark (O&amp;A, Hobart)" w:date="2020-05-17T18:02:00Z">
        <w:r w:rsidR="00A34360">
          <w:rPr>
            <w:rFonts w:asciiTheme="minorHAnsi" w:hAnsiTheme="minorHAnsi" w:cstheme="minorHAnsi"/>
            <w:szCs w:val="24"/>
            <w:lang w:val="en-AU"/>
          </w:rPr>
          <w:t>-</w:t>
        </w:r>
      </w:ins>
      <w:del w:id="248" w:author="Baird, Mark (O&amp;A, Hobart)" w:date="2020-05-17T18:02:00Z">
        <w:r w:rsidR="002C212A" w:rsidRPr="00F15D89" w:rsidDel="00A34360">
          <w:rPr>
            <w:rFonts w:asciiTheme="minorHAnsi" w:hAnsiTheme="minorHAnsi" w:cstheme="minorHAnsi"/>
            <w:szCs w:val="24"/>
            <w:lang w:val="en-AU"/>
          </w:rPr>
          <w:delText xml:space="preserve"> </w:delText>
        </w:r>
      </w:del>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ins w:id="249" w:author="Baird, Mark (O&amp;A, Hobart)" w:date="2020-05-17T18:02:00Z">
        <w:r w:rsidR="00A34360">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m depth over 15 km.</w:t>
      </w:r>
    </w:p>
    <w:p w14:paraId="7626E906" w14:textId="22F02D40"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Along the northern transect, a </w:t>
      </w:r>
      <w:del w:id="250" w:author="Jason Everett" w:date="2020-05-27T16:36:00Z">
        <w:r w:rsidRPr="00F15D89" w:rsidDel="00AC31AF">
          <w:rPr>
            <w:rFonts w:asciiTheme="minorHAnsi" w:hAnsiTheme="minorHAnsi" w:cstheme="minorHAnsi"/>
            <w:szCs w:val="24"/>
            <w:lang w:val="en-AU"/>
          </w:rPr>
          <w:delText xml:space="preserve">consistent </w:delText>
        </w:r>
      </w:del>
      <w:r w:rsidRPr="00F15D89">
        <w:rPr>
          <w:rFonts w:asciiTheme="minorHAnsi" w:hAnsiTheme="minorHAnsi" w:cstheme="minorHAnsi"/>
          <w:szCs w:val="24"/>
          <w:lang w:val="en-AU"/>
        </w:rPr>
        <w:t>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observed at the surface ~20</w:t>
      </w:r>
      <w:ins w:id="251" w:author="Baird, Mark (O&amp;A, Hobart)" w:date="2020-05-17T18:02:00Z">
        <w:r w:rsidR="00A34360">
          <w:rPr>
            <w:rFonts w:asciiTheme="minorHAnsi" w:hAnsiTheme="minorHAnsi" w:cstheme="minorHAnsi"/>
            <w:szCs w:val="24"/>
            <w:lang w:val="en-AU"/>
          </w:rPr>
          <w:t xml:space="preserve"> </w:t>
        </w:r>
      </w:ins>
      <w:r w:rsidRPr="00F15D89">
        <w:rPr>
          <w:rFonts w:asciiTheme="minorHAnsi" w:hAnsiTheme="minorHAnsi" w:cstheme="minorHAnsi"/>
          <w:szCs w:val="24"/>
          <w:lang w:val="en-AU"/>
        </w:rPr>
        <w:t>km from the coastline, just inshore of the 21</w:t>
      </w:r>
      <w:ins w:id="252" w:author="Jason Everett" w:date="2020-05-27T16:37:00Z">
        <w:r w:rsidR="00E3355F">
          <w:rPr>
            <w:rFonts w:asciiTheme="minorHAnsi" w:hAnsiTheme="minorHAnsi" w:cstheme="minorHAnsi"/>
            <w:szCs w:val="24"/>
            <w:lang w:val="en-AU"/>
          </w:rPr>
          <w:t xml:space="preserve"> </w:t>
        </w:r>
      </w:ins>
      <w:r w:rsidRPr="00F15D89">
        <w:rPr>
          <w:rFonts w:asciiTheme="minorHAnsi" w:hAnsiTheme="minorHAnsi" w:cstheme="minorHAnsi"/>
          <w:szCs w:val="24"/>
          <w:lang w:val="en-AU"/>
        </w:rPr>
        <w:t>°C isotherm. This 21</w:t>
      </w:r>
      <w:ins w:id="253" w:author="Jason Everett" w:date="2020-05-27T16:37:00Z">
        <w:r w:rsidR="00E3355F">
          <w:rPr>
            <w:rFonts w:asciiTheme="minorHAnsi" w:hAnsiTheme="minorHAnsi" w:cstheme="minorHAnsi"/>
            <w:szCs w:val="24"/>
            <w:lang w:val="en-AU"/>
          </w:rPr>
          <w:t xml:space="preserve"> </w:t>
        </w:r>
      </w:ins>
      <w:ins w:id="254" w:author="Baird, Mark (O&amp;A, Hobart)" w:date="2020-05-17T18:03:00Z">
        <w:r w:rsidR="00A34360" w:rsidRPr="00A34360">
          <w:rPr>
            <w:rFonts w:asciiTheme="minorHAnsi" w:hAnsiTheme="minorHAnsi" w:cstheme="minorHAnsi"/>
            <w:szCs w:val="24"/>
            <w:lang w:val="en-AU"/>
          </w:rPr>
          <w:t>°</w:t>
        </w:r>
      </w:ins>
      <w:r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commentRangeStart w:id="255"/>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commentRangeEnd w:id="255"/>
      <w:r w:rsidR="009723D5">
        <w:rPr>
          <w:rStyle w:val="CommentReference"/>
        </w:rPr>
        <w:commentReference w:id="255"/>
      </w:r>
      <w:r w:rsidR="00471343" w:rsidRPr="00F15D89">
        <w:rPr>
          <w:rFonts w:asciiTheme="minorHAnsi" w:hAnsiTheme="minorHAnsi" w:cstheme="minorHAnsi"/>
          <w:szCs w:val="24"/>
          <w:lang w:val="en-AU"/>
        </w:rPr>
        <w:t>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w:t>
      </w:r>
      <w:ins w:id="256" w:author="Baird, Mark (O&amp;A, Hobart)" w:date="2020-05-17T18:03:00Z">
        <w:r w:rsidR="00A34360">
          <w:rPr>
            <w:rFonts w:asciiTheme="minorHAnsi" w:hAnsiTheme="minorHAnsi" w:cstheme="minorHAnsi"/>
            <w:szCs w:val="24"/>
            <w:lang w:val="en-AU"/>
          </w:rPr>
          <w:t xml:space="preserve"> </w:t>
        </w:r>
      </w:ins>
      <w:r w:rsidR="00471343" w:rsidRPr="00F15D89">
        <w:rPr>
          <w:rFonts w:asciiTheme="minorHAnsi" w:hAnsiTheme="minorHAnsi" w:cstheme="minorHAnsi"/>
          <w:szCs w:val="24"/>
          <w:lang w:val="en-AU"/>
        </w:rPr>
        <w:t>µm</w:t>
      </w:r>
      <w:r w:rsidRPr="00F15D89">
        <w:rPr>
          <w:rFonts w:asciiTheme="minorHAnsi" w:hAnsiTheme="minorHAnsi" w:cstheme="minorHAnsi"/>
          <w:szCs w:val="24"/>
          <w:lang w:val="en-AU"/>
        </w:rPr>
        <w:t xml:space="preserve"> with a </w:t>
      </w:r>
      <w:ins w:id="257" w:author="Baird, Mark (O&amp;A, Hobart)" w:date="2020-05-17T18:03:00Z">
        <w:r w:rsidR="00A34360">
          <w:rPr>
            <w:rFonts w:asciiTheme="minorHAnsi" w:hAnsiTheme="minorHAnsi" w:cstheme="minorHAnsi"/>
            <w:szCs w:val="24"/>
            <w:lang w:val="en-AU"/>
          </w:rPr>
          <w:t xml:space="preserve">slope of the </w:t>
        </w:r>
      </w:ins>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w:t>
      </w:r>
      <w:del w:id="258" w:author="Baird, Mark (O&amp;A, Hobart)" w:date="2020-05-17T18:03:00Z">
        <w:r w:rsidR="00471343" w:rsidRPr="00F15D89" w:rsidDel="00A34360">
          <w:rPr>
            <w:rFonts w:asciiTheme="minorHAnsi" w:hAnsiTheme="minorHAnsi" w:cstheme="minorHAnsi"/>
            <w:szCs w:val="24"/>
            <w:lang w:val="en-AU"/>
          </w:rPr>
          <w:delText xml:space="preserve">Slope </w:delText>
        </w:r>
      </w:del>
      <w:r w:rsidR="00471343" w:rsidRPr="00F15D89">
        <w:rPr>
          <w:rFonts w:asciiTheme="minorHAnsi" w:hAnsiTheme="minorHAnsi" w:cstheme="minorHAnsi"/>
          <w:szCs w:val="24"/>
          <w:lang w:val="en-AU"/>
        </w:rPr>
        <w:t>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w:t>
      </w:r>
      <w:commentRangeStart w:id="259"/>
      <w:r w:rsidR="00471343" w:rsidRPr="00F15D89">
        <w:rPr>
          <w:rFonts w:asciiTheme="minorHAnsi" w:hAnsiTheme="minorHAnsi" w:cstheme="minorHAnsi"/>
          <w:szCs w:val="24"/>
          <w:lang w:val="en-AU"/>
        </w:rPr>
        <w:t>Pareto slope</w:t>
      </w:r>
      <w:commentRangeEnd w:id="259"/>
      <w:r w:rsidR="00A34360">
        <w:rPr>
          <w:rStyle w:val="CommentReference"/>
        </w:rPr>
        <w:commentReference w:id="259"/>
      </w:r>
      <w:r w:rsidR="00471343" w:rsidRPr="00F15D89">
        <w:rPr>
          <w:rFonts w:asciiTheme="minorHAnsi" w:hAnsiTheme="minorHAnsi" w:cstheme="minorHAnsi"/>
          <w:szCs w:val="24"/>
          <w:lang w:val="en-AU"/>
        </w:rPr>
        <w:t xml:space="preserve"> (-0.9) with large particles (geometric mean size 500</w:t>
      </w:r>
      <w:ins w:id="260" w:author="Baird, Mark (O&amp;A, Hobart)" w:date="2020-05-17T18:04:00Z">
        <w:r w:rsidR="005C282A">
          <w:rPr>
            <w:rFonts w:asciiTheme="minorHAnsi" w:hAnsiTheme="minorHAnsi" w:cstheme="minorHAnsi"/>
            <w:szCs w:val="24"/>
            <w:lang w:val="en-AU"/>
          </w:rPr>
          <w:t xml:space="preserve"> </w:t>
        </w:r>
      </w:ins>
      <w:r w:rsidR="00471343" w:rsidRPr="00F15D89">
        <w:rPr>
          <w:rFonts w:asciiTheme="minorHAnsi" w:hAnsiTheme="minorHAnsi" w:cstheme="minorHAnsi"/>
          <w:szCs w:val="24"/>
          <w:lang w:val="en-AU"/>
        </w:rPr>
        <w:t xml:space="preserve">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3</w:t>
      </w:r>
      <w:r w:rsidR="003B1584" w:rsidRPr="00C07196">
        <w:rPr>
          <w:rFonts w:asciiTheme="minorHAnsi" w:hAnsiTheme="minorHAnsi" w:cstheme="minorHAnsi"/>
          <w:i/>
          <w:iCs/>
          <w:szCs w:val="24"/>
          <w:lang w:val="en-AU"/>
        </w:rPr>
        <w:t>.3 Evans Head (29°S)</w:t>
      </w:r>
    </w:p>
    <w:p w14:paraId="54D6D81D" w14:textId="1E794823"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ins w:id="261" w:author="Baird, Mark (O&amp;A, Hobart)" w:date="2020-05-17T18:05:00Z">
        <w:r w:rsidR="005C282A">
          <w:rPr>
            <w:rFonts w:asciiTheme="minorHAnsi" w:hAnsiTheme="minorHAnsi" w:cstheme="minorHAnsi"/>
            <w:szCs w:val="24"/>
            <w:lang w:val="en-AU"/>
          </w:rPr>
          <w:t>seabed depth</w:t>
        </w:r>
      </w:ins>
      <w:del w:id="262" w:author="Baird, Mark (O&amp;A, Hobart)" w:date="2020-05-17T18:05:00Z">
        <w:r w:rsidR="002C212A" w:rsidRPr="00F15D89" w:rsidDel="005C282A">
          <w:rPr>
            <w:rFonts w:asciiTheme="minorHAnsi" w:hAnsiTheme="minorHAnsi" w:cstheme="minorHAnsi"/>
            <w:szCs w:val="24"/>
            <w:lang w:val="en-AU"/>
          </w:rPr>
          <w:delText>bathymetry</w:delText>
        </w:r>
      </w:del>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ins w:id="263" w:author="Baird, Mark (O&amp;A, Hobart)" w:date="2020-05-17T18:08:00Z">
        <w:r w:rsidR="005B1377">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m depth over 6 km and the 20 °C isotherm rising to the surface from 100</w:t>
      </w:r>
      <w:ins w:id="264" w:author="Baird, Mark (O&amp;A, Hobart)" w:date="2020-05-17T18:08:00Z">
        <w:r w:rsidR="005B1377">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 xml:space="preserve">m depth over 15 </w:t>
      </w:r>
      <w:commentRangeStart w:id="265"/>
      <w:r w:rsidR="002C212A" w:rsidRPr="00F15D89">
        <w:rPr>
          <w:rFonts w:asciiTheme="minorHAnsi" w:hAnsiTheme="minorHAnsi" w:cstheme="minorHAnsi"/>
          <w:szCs w:val="24"/>
          <w:lang w:val="en-AU"/>
        </w:rPr>
        <w:t>km</w:t>
      </w:r>
      <w:commentRangeEnd w:id="265"/>
      <w:r w:rsidR="009723D5">
        <w:rPr>
          <w:rStyle w:val="CommentReference"/>
        </w:rPr>
        <w:commentReference w:id="265"/>
      </w:r>
      <w:r w:rsidR="002C212A" w:rsidRPr="00F15D89">
        <w:rPr>
          <w:rFonts w:asciiTheme="minorHAnsi" w:hAnsiTheme="minorHAnsi" w:cstheme="minorHAnsi"/>
          <w:szCs w:val="24"/>
          <w:lang w:val="en-AU"/>
        </w:rPr>
        <w:t>.</w:t>
      </w:r>
    </w:p>
    <w:p w14:paraId="7D157ABD" w14:textId="369F3536"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commentRangeStart w:id="266"/>
      <w:r w:rsidRPr="00F15D89">
        <w:rPr>
          <w:rFonts w:asciiTheme="minorHAnsi" w:hAnsiTheme="minorHAnsi" w:cstheme="minorHAnsi"/>
          <w:szCs w:val="24"/>
          <w:lang w:val="en-AU"/>
        </w:rPr>
        <w:t>related</w:t>
      </w:r>
      <w:commentRangeEnd w:id="266"/>
      <w:r w:rsidR="005B1377">
        <w:rPr>
          <w:rStyle w:val="CommentReference"/>
        </w:rPr>
        <w:commentReference w:id="266"/>
      </w:r>
      <w:r w:rsidRPr="00F15D89">
        <w:rPr>
          <w:rFonts w:asciiTheme="minorHAnsi" w:hAnsiTheme="minorHAnsi" w:cstheme="minorHAnsi"/>
          <w:szCs w:val="24"/>
          <w:lang w:val="en-AU"/>
        </w:rPr>
        <w:t xml:space="preserve">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ins w:id="267" w:author="Baird, Mark (O&amp;A, Hobart)" w:date="2020-05-17T18:09:00Z">
        <w:r w:rsidR="005B1377">
          <w:rPr>
            <w:rFonts w:asciiTheme="minorHAnsi" w:hAnsiTheme="minorHAnsi" w:cstheme="minorHAnsi"/>
            <w:szCs w:val="24"/>
            <w:lang w:val="en-AU"/>
          </w:rPr>
          <w:t xml:space="preserve"> </w:t>
        </w:r>
      </w:ins>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w:t>
      </w:r>
      <w:ins w:id="268" w:author="Baird, Mark (O&amp;A, Hobart)" w:date="2020-05-17T18:09:00Z">
        <w:r w:rsidR="005B1377">
          <w:rPr>
            <w:rFonts w:asciiTheme="minorHAnsi" w:hAnsiTheme="minorHAnsi" w:cstheme="minorHAnsi"/>
            <w:szCs w:val="24"/>
            <w:lang w:val="en-AU"/>
          </w:rPr>
          <w:t xml:space="preserve"> </w:t>
        </w:r>
      </w:ins>
      <w:r w:rsidRPr="00F15D89">
        <w:rPr>
          <w:rFonts w:asciiTheme="minorHAnsi" w:hAnsiTheme="minorHAnsi" w:cstheme="minorHAnsi"/>
          <w:szCs w:val="24"/>
          <w:lang w:val="en-AU"/>
        </w:rPr>
        <w:t xml:space="preserve">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ins w:id="269" w:author="Baird, Mark (O&amp;A, Hobart)" w:date="2020-05-17T18:09:00Z">
        <w:r w:rsidR="005B1377">
          <w:rPr>
            <w:rFonts w:asciiTheme="minorHAnsi" w:hAnsiTheme="minorHAnsi" w:cstheme="minorHAnsi"/>
            <w:szCs w:val="24"/>
            <w:lang w:val="en-AU"/>
          </w:rPr>
          <w:t xml:space="preserve"> </w:t>
        </w:r>
      </w:ins>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758D832D"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ins w:id="270" w:author="Baird, Mark (O&amp;A, Hobart)" w:date="2020-05-17T19:49: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m depth over 3 km and the 20 °C isotherm rising to the surface from 100</w:t>
      </w:r>
      <w:ins w:id="271" w:author="Baird, Mark (O&amp;A, Hobart)" w:date="2020-05-17T19:49: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t>
      </w:r>
      <w:commentRangeStart w:id="272"/>
      <w:r w:rsidR="00BE3A29" w:rsidRPr="00F15D89">
        <w:rPr>
          <w:rFonts w:asciiTheme="minorHAnsi" w:hAnsiTheme="minorHAnsi" w:cstheme="minorHAnsi"/>
          <w:szCs w:val="24"/>
          <w:lang w:val="en-AU"/>
        </w:rPr>
        <w:t>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commentRangeEnd w:id="272"/>
      <w:r w:rsidR="008B7392">
        <w:rPr>
          <w:rStyle w:val="CommentReference"/>
        </w:rPr>
        <w:commentReference w:id="272"/>
      </w:r>
    </w:p>
    <w:p w14:paraId="283A6A05" w14:textId="70B49BDC"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 The EAC, particularly further offshore</w:t>
      </w:r>
      <w:ins w:id="273" w:author="Baird, Mark (O&amp;A, Hobart)" w:date="2020-05-17T19:50:00Z">
        <w:r w:rsidR="008B7392">
          <w:rPr>
            <w:rFonts w:asciiTheme="minorHAnsi" w:hAnsiTheme="minorHAnsi" w:cstheme="minorHAnsi"/>
            <w:szCs w:val="24"/>
            <w:lang w:val="en-AU"/>
          </w:rPr>
          <w:t>,</w:t>
        </w:r>
      </w:ins>
      <w:r w:rsidRPr="00F15D89">
        <w:rPr>
          <w:rFonts w:asciiTheme="minorHAnsi" w:hAnsiTheme="minorHAnsi" w:cstheme="minorHAnsi"/>
          <w:szCs w:val="24"/>
          <w:lang w:val="en-AU"/>
        </w:rPr>
        <w:t xml:space="preserve"> </w:t>
      </w:r>
      <w:ins w:id="274" w:author="Baird, Mark (O&amp;A, Hobart)" w:date="2020-05-17T19:50:00Z">
        <w:r w:rsidR="008B7392">
          <w:rPr>
            <w:rFonts w:asciiTheme="minorHAnsi" w:hAnsiTheme="minorHAnsi" w:cstheme="minorHAnsi"/>
            <w:szCs w:val="24"/>
            <w:lang w:val="en-AU"/>
          </w:rPr>
          <w:t>contained</w:t>
        </w:r>
      </w:ins>
      <w:del w:id="275" w:author="Baird, Mark (O&amp;A, Hobart)" w:date="2020-05-17T19:50:00Z">
        <w:r w:rsidRPr="00F15D89" w:rsidDel="008B7392">
          <w:rPr>
            <w:rFonts w:asciiTheme="minorHAnsi" w:hAnsiTheme="minorHAnsi" w:cstheme="minorHAnsi"/>
            <w:szCs w:val="24"/>
            <w:lang w:val="en-AU"/>
          </w:rPr>
          <w:delText>was</w:delText>
        </w:r>
      </w:del>
      <w:r w:rsidRPr="00F15D89">
        <w:rPr>
          <w:rFonts w:asciiTheme="minorHAnsi" w:hAnsiTheme="minorHAnsi" w:cstheme="minorHAnsi"/>
          <w:szCs w:val="24"/>
          <w:lang w:val="en-AU"/>
        </w:rPr>
        <w:t xml:space="preserve"> low </w:t>
      </w:r>
      <w:ins w:id="276" w:author="Baird, Mark (O&amp;A, Hobart)" w:date="2020-05-17T19:50:00Z">
        <w:r w:rsidR="008B7392">
          <w:rPr>
            <w:rFonts w:asciiTheme="minorHAnsi" w:hAnsiTheme="minorHAnsi" w:cstheme="minorHAnsi"/>
            <w:szCs w:val="24"/>
            <w:lang w:val="en-AU"/>
          </w:rPr>
          <w:t xml:space="preserve">zooplankton </w:t>
        </w:r>
      </w:ins>
      <w:del w:id="277" w:author="Baird, Mark (O&amp;A, Hobart)" w:date="2020-05-17T19:50:00Z">
        <w:r w:rsidRPr="00F15D89" w:rsidDel="008B7392">
          <w:rPr>
            <w:rFonts w:asciiTheme="minorHAnsi" w:hAnsiTheme="minorHAnsi" w:cstheme="minorHAnsi"/>
            <w:szCs w:val="24"/>
            <w:lang w:val="en-AU"/>
          </w:rPr>
          <w:delText>in</w:delText>
        </w:r>
      </w:del>
      <w:r w:rsidRPr="00F15D89">
        <w:rPr>
          <w:rFonts w:asciiTheme="minorHAnsi" w:hAnsiTheme="minorHAnsi" w:cstheme="minorHAnsi"/>
          <w:szCs w:val="24"/>
          <w:lang w:val="en-AU"/>
        </w:rPr>
        <w:t xml:space="preserve">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w:t>
      </w:r>
      <w:ins w:id="278" w:author="Baird, Mark (O&amp;A, Hobart)" w:date="2020-05-17T19:50: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µm. The 20</w:t>
      </w:r>
      <w:ins w:id="279" w:author="Jason Everett" w:date="2020-05-27T16:39:00Z">
        <w:r w:rsidR="005C5E3F">
          <w:rPr>
            <w:rFonts w:asciiTheme="minorHAnsi" w:hAnsiTheme="minorHAnsi" w:cstheme="minorHAnsi"/>
            <w:szCs w:val="24"/>
            <w:lang w:val="en-AU"/>
          </w:rPr>
          <w:t xml:space="preserve"> </w:t>
        </w:r>
      </w:ins>
      <w:r w:rsidRPr="00F15D89">
        <w:rPr>
          <w:rFonts w:asciiTheme="minorHAnsi" w:hAnsiTheme="minorHAnsi" w:cstheme="minorHAnsi"/>
          <w:szCs w:val="24"/>
          <w:lang w:val="en-AU"/>
        </w:rPr>
        <w:t>°C isotherm was a strong boundary for zooplankton communities with zooplankton in water &lt; 20</w:t>
      </w:r>
      <w:ins w:id="280" w:author="Jason Everett" w:date="2020-05-27T16:39:00Z">
        <w:r w:rsidR="005C5E3F">
          <w:rPr>
            <w:rFonts w:asciiTheme="minorHAnsi" w:hAnsiTheme="minorHAnsi" w:cstheme="minorHAnsi"/>
            <w:szCs w:val="24"/>
            <w:lang w:val="en-AU"/>
          </w:rPr>
          <w:t xml:space="preserve"> </w:t>
        </w:r>
      </w:ins>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2DAF5422"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ins w:id="281" w:author="Amandine S" w:date="2020-05-21T12:02:00Z">
        <w:r w:rsidR="009723D5">
          <w:rPr>
            <w:rFonts w:asciiTheme="minorHAnsi" w:hAnsiTheme="minorHAnsi" w:cstheme="minorHAnsi"/>
            <w:szCs w:val="24"/>
            <w:lang w:val="en-AU"/>
          </w:rPr>
          <w:t>, Figure 2)</w:t>
        </w:r>
      </w:ins>
      <w:del w:id="282" w:author="Amandine S" w:date="2020-05-21T12:02:00Z">
        <w:r w:rsidRPr="00F15D89" w:rsidDel="009723D5">
          <w:rPr>
            <w:rFonts w:asciiTheme="minorHAnsi" w:hAnsiTheme="minorHAnsi" w:cstheme="minorHAnsi"/>
            <w:szCs w:val="24"/>
            <w:lang w:val="en-AU"/>
          </w:rPr>
          <w:delText>)</w:delText>
        </w:r>
      </w:del>
      <w:r w:rsidRPr="00F15D89">
        <w:rPr>
          <w:rFonts w:asciiTheme="minorHAnsi" w:hAnsiTheme="minorHAnsi" w:cstheme="minorHAnsi"/>
          <w:szCs w:val="24"/>
          <w:lang w:val="en-AU"/>
        </w:rPr>
        <w:t xml:space="preserve"> with </w:t>
      </w:r>
      <w:commentRangeStart w:id="283"/>
      <w:r w:rsidRPr="00F15D89">
        <w:rPr>
          <w:rFonts w:asciiTheme="minorHAnsi" w:hAnsiTheme="minorHAnsi" w:cstheme="minorHAnsi"/>
          <w:szCs w:val="24"/>
          <w:lang w:val="en-AU"/>
        </w:rPr>
        <w:t>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del w:id="284" w:author="Amandine S" w:date="2020-05-21T12:02:00Z">
        <w:r w:rsidR="00DD1662" w:rsidRPr="00F15D89" w:rsidDel="009723D5">
          <w:rPr>
            <w:rFonts w:asciiTheme="minorHAnsi" w:hAnsiTheme="minorHAnsi" w:cstheme="minorHAnsi"/>
            <w:szCs w:val="24"/>
            <w:lang w:val="en-AU"/>
          </w:rPr>
          <w:delText xml:space="preserve"> </w:delText>
        </w:r>
      </w:del>
      <w:commentRangeEnd w:id="283"/>
      <w:r w:rsidR="009723D5">
        <w:rPr>
          <w:rStyle w:val="CommentReference"/>
        </w:rPr>
        <w:commentReference w:id="283"/>
      </w:r>
      <w:del w:id="285" w:author="Amandine S" w:date="2020-05-21T12:02:00Z">
        <w:r w:rsidR="00DD1662" w:rsidRPr="00F15D89" w:rsidDel="009723D5">
          <w:rPr>
            <w:rFonts w:asciiTheme="minorHAnsi" w:hAnsiTheme="minorHAnsi" w:cstheme="minorHAnsi"/>
            <w:szCs w:val="24"/>
            <w:lang w:val="en-AU"/>
          </w:rPr>
          <w:delText>(Figure 2)</w:delText>
        </w:r>
      </w:del>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ins w:id="286" w:author="Amandine S" w:date="2020-05-21T12:03:00Z">
        <w:r w:rsidR="009723D5">
          <w:rPr>
            <w:rFonts w:asciiTheme="minorHAnsi" w:hAnsiTheme="minorHAnsi" w:cstheme="minorHAnsi"/>
            <w:noProof/>
            <w:szCs w:val="24"/>
            <w:lang w:val="en-AU"/>
          </w:rPr>
          <w:t>, Schaeffer et al. 2015</w:t>
        </w:r>
      </w:ins>
      <w:r w:rsidR="00716EB1" w:rsidRPr="00F15D89">
        <w:rPr>
          <w:rFonts w:asciiTheme="minorHAnsi" w:hAnsiTheme="minorHAnsi" w:cstheme="minorHAnsi"/>
          <w:noProof/>
          <w:szCs w:val="24"/>
          <w:lang w:val="en-AU"/>
        </w:rPr>
        <w:t>)</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6B8328F"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ins w:id="287" w:author="Baird, Mark (O&amp;A, Hobart)" w:date="2020-05-17T19:52:00Z">
        <w:r w:rsidR="008B7392">
          <w:rPr>
            <w:rFonts w:asciiTheme="minorHAnsi" w:hAnsiTheme="minorHAnsi" w:cstheme="minorHAnsi"/>
            <w:szCs w:val="24"/>
            <w:lang w:val="en-AU"/>
          </w:rPr>
          <w:t xml:space="preserve">charactered by </w:t>
        </w:r>
      </w:ins>
      <w:r w:rsidRPr="00F15D89">
        <w:rPr>
          <w:rFonts w:asciiTheme="minorHAnsi" w:hAnsiTheme="minorHAnsi" w:cstheme="minorHAnsi"/>
          <w:szCs w:val="24"/>
          <w:lang w:val="en-AU"/>
        </w:rPr>
        <w:t>larger</w:t>
      </w:r>
      <w:ins w:id="288" w:author="Baird, Mark (O&amp;A, Hobart)" w:date="2020-05-17T19:52:00Z">
        <w:r w:rsidR="008B7392">
          <w:rPr>
            <w:rFonts w:asciiTheme="minorHAnsi" w:hAnsiTheme="minorHAnsi" w:cstheme="minorHAnsi"/>
            <w:szCs w:val="24"/>
            <w:lang w:val="en-AU"/>
          </w:rPr>
          <w:t xml:space="preserve"> individuals </w:t>
        </w:r>
      </w:ins>
      <w:del w:id="289" w:author="Baird, Mark (O&amp;A, Hobart)" w:date="2020-05-17T19:52:00Z">
        <w:r w:rsidRPr="00F15D89" w:rsidDel="008B7392">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w:t>
      </w:r>
      <w:proofErr w:type="spellStart"/>
      <w:ins w:id="290" w:author="Baird, Mark (O&amp;A, Hobart)" w:date="2020-05-17T19:52:00Z">
        <w:r w:rsidR="008B7392">
          <w:rPr>
            <w:rFonts w:asciiTheme="minorHAnsi" w:hAnsiTheme="minorHAnsi" w:cstheme="minorHAnsi"/>
            <w:szCs w:val="24"/>
            <w:lang w:val="en-AU"/>
          </w:rPr>
          <w:t>g.m</w:t>
        </w:r>
        <w:proofErr w:type="spellEnd"/>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~500</w:t>
      </w:r>
      <w:ins w:id="291" w:author="Baird, Mark (O&amp;A, Hobart)" w:date="2020-05-17T19:51: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BCC29C0"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w:t>
      </w:r>
      <w:ins w:id="292" w:author="Jason Everett" w:date="2020-05-27T16:39:00Z">
        <w:r w:rsidR="005C5E3F">
          <w:rPr>
            <w:rFonts w:asciiTheme="minorHAnsi" w:hAnsiTheme="minorHAnsi" w:cstheme="minorHAnsi"/>
            <w:szCs w:val="24"/>
            <w:lang w:val="en-AU"/>
          </w:rPr>
          <w:t xml:space="preserve"> </w:t>
        </w:r>
      </w:ins>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ins w:id="293" w:author="Amandine S" w:date="2020-05-21T12:03:00Z">
        <w:r w:rsidR="009723D5">
          <w:rPr>
            <w:rFonts w:asciiTheme="minorHAnsi" w:hAnsiTheme="minorHAnsi" w:cstheme="minorHAnsi"/>
            <w:szCs w:val="24"/>
            <w:lang w:val="en-AU"/>
          </w:rPr>
          <w:t xml:space="preserve"> in austral spring and summer</w:t>
        </w:r>
      </w:ins>
      <w:r w:rsidRPr="00F15D89">
        <w:rPr>
          <w:rFonts w:asciiTheme="minorHAnsi" w:hAnsiTheme="minorHAnsi" w:cstheme="minorHAnsi"/>
          <w:szCs w:val="24"/>
          <w:lang w:val="en-AU"/>
        </w:rPr>
        <w:t>.</w:t>
      </w:r>
    </w:p>
    <w:p w14:paraId="7BAAC98E" w14:textId="353DCF7F"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w:t>
      </w:r>
      <w:ins w:id="294" w:author="Baird, Mark (O&amp;A, Hobart)" w:date="2020-05-17T19:53:00Z">
        <w:r w:rsidR="008B7392">
          <w:rPr>
            <w:rFonts w:asciiTheme="minorHAnsi" w:hAnsiTheme="minorHAnsi" w:cstheme="minorHAnsi"/>
            <w:szCs w:val="24"/>
            <w:lang w:val="en-AU"/>
          </w:rPr>
          <w:t>-</w:t>
        </w:r>
      </w:ins>
      <w:del w:id="295" w:author="Baird, Mark (O&amp;A, Hobart)" w:date="2020-05-17T19:53:00Z">
        <w:r w:rsidR="00171D77" w:rsidRPr="00F15D89" w:rsidDel="008B7392">
          <w:rPr>
            <w:rFonts w:asciiTheme="minorHAnsi" w:hAnsiTheme="minorHAnsi" w:cstheme="minorHAnsi"/>
            <w:szCs w:val="24"/>
            <w:lang w:val="en-AU"/>
          </w:rPr>
          <w:delText xml:space="preserve"> </w:delText>
        </w:r>
      </w:del>
      <w:r w:rsidR="00171D77" w:rsidRPr="00F15D89">
        <w:rPr>
          <w:rFonts w:asciiTheme="minorHAnsi" w:hAnsiTheme="minorHAnsi" w:cstheme="minorHAnsi"/>
          <w:szCs w:val="24"/>
          <w:lang w:val="en-AU"/>
        </w:rPr>
        <w:t>influenced transects</w:t>
      </w:r>
      <w:ins w:id="296" w:author="Amandine S" w:date="2020-05-21T12:04:00Z">
        <w:r w:rsidR="009723D5">
          <w:rPr>
            <w:rFonts w:asciiTheme="minorHAnsi" w:hAnsiTheme="minorHAnsi" w:cstheme="minorHAnsi"/>
            <w:szCs w:val="24"/>
            <w:lang w:val="en-AU"/>
          </w:rPr>
          <w:t xml:space="preserve"> (three northern ones)</w:t>
        </w:r>
      </w:ins>
      <w:r w:rsidR="00171D77" w:rsidRPr="00F15D89">
        <w:rPr>
          <w:rFonts w:asciiTheme="minorHAnsi" w:hAnsiTheme="minorHAnsi" w:cstheme="minorHAnsi"/>
          <w:szCs w:val="24"/>
          <w:lang w:val="en-AU"/>
        </w:rPr>
        <w:t xml:space="preserve"> and transects south of the EAC</w:t>
      </w:r>
      <w:ins w:id="297" w:author="Amandine S" w:date="2020-05-21T12:04:00Z">
        <w:r w:rsidR="009723D5">
          <w:rPr>
            <w:rFonts w:asciiTheme="minorHAnsi" w:hAnsiTheme="minorHAnsi" w:cstheme="minorHAnsi"/>
            <w:szCs w:val="24"/>
            <w:lang w:val="en-AU"/>
          </w:rPr>
          <w:t xml:space="preserve"> (Diamond Head)</w:t>
        </w:r>
      </w:ins>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w:t>
      </w:r>
      <w:r w:rsidR="00095ADB" w:rsidRPr="00F15D89">
        <w:rPr>
          <w:rFonts w:asciiTheme="minorHAnsi" w:hAnsiTheme="minorHAnsi" w:cstheme="minorHAnsi"/>
          <w:szCs w:val="24"/>
          <w:lang w:val="en-AU"/>
        </w:rPr>
        <w:lastRenderedPageBreak/>
        <w:t>shelf water</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DBFA949" w14:textId="4C45DEE3" w:rsidR="0004013A" w:rsidRPr="00F15D89" w:rsidRDefault="0004013A" w:rsidP="00095ADB">
      <w:pPr>
        <w:spacing w:line="360" w:lineRule="auto"/>
        <w:ind w:firstLine="720"/>
        <w:rPr>
          <w:rFonts w:asciiTheme="minorHAnsi" w:hAnsiTheme="minorHAnsi" w:cstheme="minorHAnsi"/>
          <w:szCs w:val="24"/>
          <w:lang w:val="en-AU"/>
        </w:rPr>
      </w:pPr>
      <w:commentRangeStart w:id="298"/>
      <w:r w:rsidRPr="00F15D89">
        <w:rPr>
          <w:rFonts w:asciiTheme="minorHAnsi" w:hAnsiTheme="minorHAnsi" w:cstheme="minorHAnsi"/>
          <w:szCs w:val="24"/>
          <w:lang w:val="en-AU"/>
        </w:rPr>
        <w:t xml:space="preserve">Two distinct patterns in </w:t>
      </w:r>
      <w:commentRangeStart w:id="299"/>
      <w:r w:rsidRPr="00F15D89">
        <w:rPr>
          <w:rFonts w:asciiTheme="minorHAnsi" w:hAnsiTheme="minorHAnsi" w:cstheme="minorHAnsi"/>
          <w:szCs w:val="24"/>
          <w:lang w:val="en-AU"/>
        </w:rPr>
        <w:t xml:space="preserve">Geometric </w:t>
      </w:r>
      <w:ins w:id="300" w:author="Baird, Mark (O&amp;A, Hobart)" w:date="2020-05-17T19:53:00Z">
        <w:r w:rsidR="008B7392">
          <w:rPr>
            <w:rFonts w:asciiTheme="minorHAnsi" w:hAnsiTheme="minorHAnsi" w:cstheme="minorHAnsi"/>
            <w:szCs w:val="24"/>
            <w:lang w:val="en-AU"/>
          </w:rPr>
          <w:t>M</w:t>
        </w:r>
      </w:ins>
      <w:del w:id="301" w:author="Baird, Mark (O&amp;A, Hobart)" w:date="2020-05-17T19:53:00Z">
        <w:r w:rsidRPr="00F15D89" w:rsidDel="008B7392">
          <w:rPr>
            <w:rFonts w:asciiTheme="minorHAnsi" w:hAnsiTheme="minorHAnsi" w:cstheme="minorHAnsi"/>
            <w:szCs w:val="24"/>
            <w:lang w:val="en-AU"/>
          </w:rPr>
          <w:delText>m</w:delText>
        </w:r>
      </w:del>
      <w:r w:rsidRPr="00F15D89">
        <w:rPr>
          <w:rFonts w:asciiTheme="minorHAnsi" w:hAnsiTheme="minorHAnsi" w:cstheme="minorHAnsi"/>
          <w:szCs w:val="24"/>
          <w:lang w:val="en-AU"/>
        </w:rPr>
        <w:t xml:space="preserve">ean </w:t>
      </w:r>
      <w:ins w:id="302" w:author="Baird, Mark (O&amp;A, Hobart)" w:date="2020-05-17T19:53:00Z">
        <w:r w:rsidR="008B7392">
          <w:rPr>
            <w:rFonts w:asciiTheme="minorHAnsi" w:hAnsiTheme="minorHAnsi" w:cstheme="minorHAnsi"/>
            <w:szCs w:val="24"/>
            <w:lang w:val="en-AU"/>
          </w:rPr>
          <w:t>S</w:t>
        </w:r>
      </w:ins>
      <w:del w:id="303" w:author="Baird, Mark (O&amp;A, Hobart)" w:date="2020-05-17T19:53:00Z">
        <w:r w:rsidRPr="00F15D89" w:rsidDel="008B7392">
          <w:rPr>
            <w:rFonts w:asciiTheme="minorHAnsi" w:hAnsiTheme="minorHAnsi" w:cstheme="minorHAnsi"/>
            <w:szCs w:val="24"/>
            <w:lang w:val="en-AU"/>
          </w:rPr>
          <w:delText>s</w:delText>
        </w:r>
      </w:del>
      <w:r w:rsidRPr="00F15D89">
        <w:rPr>
          <w:rFonts w:asciiTheme="minorHAnsi" w:hAnsiTheme="minorHAnsi" w:cstheme="minorHAnsi"/>
          <w:szCs w:val="24"/>
          <w:lang w:val="en-AU"/>
        </w:rPr>
        <w:t>ize (GMS</w:t>
      </w:r>
      <w:commentRangeEnd w:id="299"/>
      <w:r w:rsidR="005C5E3F">
        <w:rPr>
          <w:rStyle w:val="CommentReference"/>
        </w:rPr>
        <w:commentReference w:id="299"/>
      </w:r>
      <w:r w:rsidRPr="00F15D89">
        <w:rPr>
          <w:rFonts w:asciiTheme="minorHAnsi" w:hAnsiTheme="minorHAnsi" w:cstheme="minorHAnsi"/>
          <w:szCs w:val="24"/>
          <w:lang w:val="en-AU"/>
        </w:rPr>
        <w:t>)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commentRangeEnd w:id="298"/>
      <w:r w:rsidR="00FC54B8">
        <w:rPr>
          <w:rStyle w:val="CommentReference"/>
        </w:rPr>
        <w:commentReference w:id="298"/>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7A84C9FC" w:rsidR="00FF1316" w:rsidRPr="00F15D89" w:rsidRDefault="00855F3F" w:rsidP="00F34258">
      <w:pPr>
        <w:spacing w:line="360" w:lineRule="auto"/>
        <w:rPr>
          <w:rFonts w:asciiTheme="minorHAnsi" w:hAnsiTheme="minorHAnsi" w:cstheme="minorHAnsi"/>
          <w:szCs w:val="24"/>
          <w:lang w:val="en-AU"/>
        </w:rPr>
      </w:pPr>
      <w:ins w:id="304" w:author="Jason Everett" w:date="2020-05-27T18:22:00Z">
        <w:r>
          <w:rPr>
            <w:rFonts w:asciiTheme="minorHAnsi" w:hAnsiTheme="minorHAnsi" w:cstheme="minorHAnsi"/>
            <w:szCs w:val="24"/>
            <w:lang w:val="en-AU"/>
          </w:rPr>
          <w:t>The d</w:t>
        </w:r>
      </w:ins>
      <w:del w:id="305" w:author="Jason Everett" w:date="2020-05-27T18:22:00Z">
        <w:r w:rsidR="001321FD" w:rsidRPr="00F15D89" w:rsidDel="00855F3F">
          <w:rPr>
            <w:rFonts w:asciiTheme="minorHAnsi" w:hAnsiTheme="minorHAnsi" w:cstheme="minorHAnsi"/>
            <w:szCs w:val="24"/>
            <w:lang w:val="en-AU"/>
          </w:rPr>
          <w:delText>D</w:delText>
        </w:r>
      </w:del>
      <w:r w:rsidR="001321FD" w:rsidRPr="00F15D89">
        <w:rPr>
          <w:rFonts w:asciiTheme="minorHAnsi" w:hAnsiTheme="minorHAnsi" w:cstheme="minorHAnsi"/>
          <w:szCs w:val="24"/>
          <w:lang w:val="en-AU"/>
        </w:rPr>
        <w:t xml:space="preserve">eclines in </w:t>
      </w:r>
      <w:ins w:id="306" w:author="Baird, Mark (O&amp;A, Hobart)" w:date="2020-05-17T19:54:00Z">
        <w:r w:rsidR="008B7392">
          <w:rPr>
            <w:rFonts w:asciiTheme="minorHAnsi" w:hAnsiTheme="minorHAnsi" w:cstheme="minorHAnsi"/>
            <w:szCs w:val="24"/>
            <w:lang w:val="en-AU"/>
          </w:rPr>
          <w:t xml:space="preserve">zooplankton </w:t>
        </w:r>
      </w:ins>
      <w:r w:rsidR="001321FD" w:rsidRPr="00F15D89">
        <w:rPr>
          <w:rFonts w:asciiTheme="minorHAnsi" w:hAnsiTheme="minorHAnsi" w:cstheme="minorHAnsi"/>
          <w:szCs w:val="24"/>
          <w:lang w:val="en-AU"/>
        </w:rPr>
        <w:t>biomass</w:t>
      </w:r>
      <w:ins w:id="307" w:author="Jason Everett" w:date="2020-05-27T18:25:00Z">
        <w:r w:rsidR="001A16EB">
          <w:rPr>
            <w:rFonts w:asciiTheme="minorHAnsi" w:hAnsiTheme="minorHAnsi" w:cstheme="minorHAnsi"/>
            <w:szCs w:val="24"/>
            <w:lang w:val="en-AU"/>
          </w:rPr>
          <w:t xml:space="preserve"> and </w:t>
        </w:r>
      </w:ins>
      <w:del w:id="308" w:author="Jason Everett" w:date="2020-05-27T18:25:00Z">
        <w:r w:rsidR="001321FD" w:rsidRPr="00F15D89" w:rsidDel="001A16EB">
          <w:rPr>
            <w:rFonts w:asciiTheme="minorHAnsi" w:hAnsiTheme="minorHAnsi" w:cstheme="minorHAnsi"/>
            <w:szCs w:val="24"/>
            <w:lang w:val="en-AU"/>
          </w:rPr>
          <w:delText xml:space="preserve"> </w:delText>
        </w:r>
      </w:del>
      <w:ins w:id="309" w:author="Jason Everett" w:date="2020-05-27T18:25:00Z">
        <w:r w:rsidR="001A16EB">
          <w:rPr>
            <w:rFonts w:asciiTheme="minorHAnsi" w:hAnsiTheme="minorHAnsi" w:cstheme="minorHAnsi"/>
            <w:szCs w:val="24"/>
            <w:lang w:val="en-AU"/>
          </w:rPr>
          <w:t>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 across the continental shelf</w:t>
        </w:r>
      </w:ins>
      <w:del w:id="310" w:author="Jason Everett" w:date="2020-05-27T18:25:00Z">
        <w:r w:rsidR="001321FD" w:rsidRPr="00F15D89" w:rsidDel="001A16EB">
          <w:rPr>
            <w:rFonts w:asciiTheme="minorHAnsi" w:hAnsiTheme="minorHAnsi" w:cstheme="minorHAnsi"/>
            <w:szCs w:val="24"/>
            <w:lang w:val="en-AU"/>
          </w:rPr>
          <w:delText>with distance from the coast and with depth, combined with</w:delText>
        </w:r>
      </w:del>
      <w:del w:id="311" w:author="Jason Everett" w:date="2020-05-27T18:24:00Z">
        <w:r w:rsidR="001321FD" w:rsidRPr="00F15D89" w:rsidDel="001A16EB">
          <w:rPr>
            <w:rFonts w:asciiTheme="minorHAnsi" w:hAnsiTheme="minorHAnsi" w:cstheme="minorHAnsi"/>
            <w:szCs w:val="24"/>
            <w:lang w:val="en-AU"/>
          </w:rPr>
          <w:delText xml:space="preserve"> different </w:delText>
        </w:r>
      </w:del>
      <w:del w:id="312" w:author="Jason Everett" w:date="2020-05-27T18:22:00Z">
        <w:r w:rsidR="001321FD" w:rsidRPr="00F15D89" w:rsidDel="00855F3F">
          <w:rPr>
            <w:rFonts w:asciiTheme="minorHAnsi" w:hAnsiTheme="minorHAnsi" w:cstheme="minorHAnsi"/>
            <w:szCs w:val="24"/>
            <w:lang w:val="en-AU"/>
          </w:rPr>
          <w:delText xml:space="preserve">community </w:delText>
        </w:r>
      </w:del>
      <w:del w:id="313" w:author="Jason Everett" w:date="2020-05-27T18:24:00Z">
        <w:r w:rsidR="001321FD" w:rsidRPr="00F15D89" w:rsidDel="001A16EB">
          <w:rPr>
            <w:rFonts w:asciiTheme="minorHAnsi" w:hAnsiTheme="minorHAnsi" w:cstheme="minorHAnsi"/>
            <w:szCs w:val="24"/>
            <w:lang w:val="en-AU"/>
          </w:rPr>
          <w:delText>structure across the continental shelf</w:delText>
        </w:r>
      </w:del>
      <w:ins w:id="314" w:author="Jason Everett" w:date="2020-05-27T18:22:00Z">
        <w:r>
          <w:rPr>
            <w:rFonts w:asciiTheme="minorHAnsi" w:hAnsiTheme="minorHAnsi" w:cstheme="minorHAnsi"/>
            <w:szCs w:val="24"/>
            <w:lang w:val="en-AU"/>
          </w:rPr>
          <w:t xml:space="preserve"> </w:t>
        </w:r>
      </w:ins>
      <w:del w:id="315" w:author="Jason Everett" w:date="2020-05-27T18:22:00Z">
        <w:r w:rsidR="001321FD" w:rsidRPr="00F15D89" w:rsidDel="00855F3F">
          <w:rPr>
            <w:rFonts w:asciiTheme="minorHAnsi" w:hAnsiTheme="minorHAnsi" w:cstheme="minorHAnsi"/>
            <w:szCs w:val="24"/>
            <w:lang w:val="en-AU"/>
          </w:rPr>
          <w:delText xml:space="preserve"> shown by the normalised biomass size spectrum slope</w:delText>
        </w:r>
      </w:del>
      <w:ins w:id="316" w:author="Baird, Mark (O&amp;A, Hobart)" w:date="2020-05-17T19:54:00Z">
        <w:del w:id="317" w:author="Jason Everett" w:date="2020-05-27T18:22:00Z">
          <w:r w:rsidR="008B7392" w:rsidDel="00855F3F">
            <w:rPr>
              <w:rFonts w:asciiTheme="minorHAnsi" w:hAnsiTheme="minorHAnsi" w:cstheme="minorHAnsi"/>
              <w:szCs w:val="24"/>
              <w:lang w:val="en-AU"/>
            </w:rPr>
            <w:delText>,</w:delText>
          </w:r>
        </w:del>
      </w:ins>
      <w:del w:id="318" w:author="Jason Everett" w:date="2020-05-27T18:22:00Z">
        <w:r w:rsidR="001321FD" w:rsidRPr="00F15D89" w:rsidDel="00855F3F">
          <w:rPr>
            <w:rFonts w:asciiTheme="minorHAnsi" w:hAnsiTheme="minorHAnsi" w:cstheme="minorHAnsi"/>
            <w:szCs w:val="24"/>
            <w:lang w:val="en-AU"/>
          </w:rPr>
          <w:delText xml:space="preserve"> </w:delText>
        </w:r>
      </w:del>
      <w:r w:rsidR="00932B6E" w:rsidRPr="00F15D89">
        <w:rPr>
          <w:rFonts w:asciiTheme="minorHAnsi" w:hAnsiTheme="minorHAnsi" w:cstheme="minorHAnsi"/>
          <w:szCs w:val="24"/>
          <w:lang w:val="en-AU"/>
        </w:rPr>
        <w:t xml:space="preserve">highlight the importance of </w:t>
      </w:r>
      <w:del w:id="319" w:author="Jason Everett" w:date="2020-05-27T18:23:00Z">
        <w:r w:rsidR="00932B6E" w:rsidRPr="00F15D89" w:rsidDel="004E5A8A">
          <w:rPr>
            <w:rFonts w:asciiTheme="minorHAnsi" w:hAnsiTheme="minorHAnsi" w:cstheme="minorHAnsi"/>
            <w:szCs w:val="24"/>
            <w:lang w:val="en-AU"/>
          </w:rPr>
          <w:delText xml:space="preserve">recognising </w:delText>
        </w:r>
      </w:del>
      <w:ins w:id="320" w:author="Jason Everett" w:date="2020-05-27T18:23:00Z">
        <w:r w:rsidR="004E5A8A">
          <w:rPr>
            <w:rFonts w:asciiTheme="minorHAnsi" w:hAnsiTheme="minorHAnsi" w:cstheme="minorHAnsi"/>
            <w:szCs w:val="24"/>
            <w:lang w:val="en-AU"/>
          </w:rPr>
          <w:t xml:space="preserve">understanding the interaction of </w:t>
        </w:r>
      </w:ins>
      <w:ins w:id="321" w:author="Jason Everett" w:date="2020-05-27T18:24:00Z">
        <w:r w:rsidR="004E5A8A">
          <w:rPr>
            <w:rFonts w:asciiTheme="minorHAnsi" w:hAnsiTheme="minorHAnsi" w:cstheme="minorHAnsi"/>
            <w:szCs w:val="24"/>
            <w:lang w:val="en-AU"/>
          </w:rPr>
          <w:t xml:space="preserve">physical and </w:t>
        </w:r>
      </w:ins>
      <w:ins w:id="322" w:author="Jason Everett" w:date="2020-05-27T18:23:00Z">
        <w:r w:rsidR="004E5A8A">
          <w:rPr>
            <w:rFonts w:asciiTheme="minorHAnsi" w:hAnsiTheme="minorHAnsi" w:cstheme="minorHAnsi"/>
            <w:szCs w:val="24"/>
            <w:lang w:val="en-AU"/>
          </w:rPr>
          <w:t>biological processes</w:t>
        </w:r>
        <w:r w:rsidR="004E5A8A" w:rsidRPr="00F15D89">
          <w:rPr>
            <w:rFonts w:asciiTheme="minorHAnsi" w:hAnsiTheme="minorHAnsi" w:cstheme="minorHAnsi"/>
            <w:szCs w:val="24"/>
            <w:lang w:val="en-AU"/>
          </w:rPr>
          <w:t xml:space="preserve"> </w:t>
        </w:r>
      </w:ins>
      <w:del w:id="323" w:author="Jason Everett" w:date="2020-05-27T18:24:00Z">
        <w:r w:rsidR="00932B6E" w:rsidRPr="00F15D89" w:rsidDel="004E5A8A">
          <w:rPr>
            <w:rFonts w:asciiTheme="minorHAnsi" w:hAnsiTheme="minorHAnsi" w:cstheme="minorHAnsi"/>
            <w:szCs w:val="24"/>
            <w:lang w:val="en-AU"/>
          </w:rPr>
          <w:delText xml:space="preserve">the </w:delText>
        </w:r>
      </w:del>
      <w:ins w:id="324" w:author="Jason Everett" w:date="2020-05-27T18:24:00Z">
        <w:r w:rsidR="004E5A8A">
          <w:rPr>
            <w:rFonts w:asciiTheme="minorHAnsi" w:hAnsiTheme="minorHAnsi" w:cstheme="minorHAnsi"/>
            <w:szCs w:val="24"/>
            <w:lang w:val="en-AU"/>
          </w:rPr>
          <w:t>across the</w:t>
        </w:r>
        <w:r w:rsidR="004E5A8A" w:rsidRPr="00F15D89">
          <w:rPr>
            <w:rFonts w:asciiTheme="minorHAnsi" w:hAnsiTheme="minorHAnsi" w:cstheme="minorHAnsi"/>
            <w:szCs w:val="24"/>
            <w:lang w:val="en-AU"/>
          </w:rPr>
          <w:t xml:space="preserve"> </w:t>
        </w:r>
      </w:ins>
      <w:r w:rsidR="00932B6E" w:rsidRPr="00F15D89">
        <w:rPr>
          <w:rFonts w:asciiTheme="minorHAnsi" w:hAnsiTheme="minorHAnsi" w:cstheme="minorHAnsi"/>
          <w:szCs w:val="24"/>
          <w:lang w:val="en-AU"/>
        </w:rPr>
        <w:t>continental shelf</w:t>
      </w:r>
      <w:del w:id="325" w:author="Jason Everett" w:date="2020-05-27T18:24:00Z">
        <w:r w:rsidR="00932B6E" w:rsidRPr="00F15D89" w:rsidDel="004E5A8A">
          <w:rPr>
            <w:rFonts w:asciiTheme="minorHAnsi" w:hAnsiTheme="minorHAnsi" w:cstheme="minorHAnsi"/>
            <w:szCs w:val="24"/>
            <w:lang w:val="en-AU"/>
          </w:rPr>
          <w:delText xml:space="preserve"> region as a</w:delText>
        </w:r>
        <w:r w:rsidR="00731BD2" w:rsidRPr="00F15D89" w:rsidDel="004E5A8A">
          <w:rPr>
            <w:rFonts w:asciiTheme="minorHAnsi" w:hAnsiTheme="minorHAnsi" w:cstheme="minorHAnsi"/>
            <w:szCs w:val="24"/>
            <w:lang w:val="en-AU"/>
          </w:rPr>
          <w:delText>n</w:delText>
        </w:r>
        <w:r w:rsidR="00932B6E" w:rsidRPr="00F15D89" w:rsidDel="004E5A8A">
          <w:rPr>
            <w:rFonts w:asciiTheme="minorHAnsi" w:hAnsiTheme="minorHAnsi" w:cstheme="minorHAnsi"/>
            <w:szCs w:val="24"/>
            <w:lang w:val="en-AU"/>
          </w:rPr>
          <w:delText xml:space="preserve"> oceanographic region with different biological processes compared the open ocean</w:delText>
        </w:r>
      </w:del>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del w:id="326" w:author="Jason Everett" w:date="2020-05-27T18:25:00Z">
        <w:r w:rsidR="008C187F" w:rsidRPr="00F15D89" w:rsidDel="001A16EB">
          <w:rPr>
            <w:rFonts w:asciiTheme="minorHAnsi" w:hAnsiTheme="minorHAnsi" w:cstheme="minorHAnsi"/>
            <w:szCs w:val="24"/>
            <w:lang w:val="en-AU"/>
          </w:rPr>
          <w:delText>in</w:delText>
        </w:r>
        <w:r w:rsidR="0024589D" w:rsidRPr="00F15D89" w:rsidDel="001A16EB">
          <w:rPr>
            <w:rFonts w:asciiTheme="minorHAnsi" w:hAnsiTheme="minorHAnsi" w:cstheme="minorHAnsi"/>
            <w:szCs w:val="24"/>
            <w:lang w:val="en-AU"/>
          </w:rPr>
          <w:delText xml:space="preserve"> </w:delText>
        </w:r>
      </w:del>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del w:id="327" w:author="Jason Everett" w:date="2020-05-27T18:25:00Z">
        <w:r w:rsidR="00932B6E" w:rsidRPr="00F15D89" w:rsidDel="001A16EB">
          <w:rPr>
            <w:rFonts w:asciiTheme="minorHAnsi" w:hAnsiTheme="minorHAnsi" w:cstheme="minorHAnsi"/>
            <w:szCs w:val="24"/>
            <w:lang w:val="en-AU"/>
          </w:rPr>
          <w:delText>we observed</w:delText>
        </w:r>
      </w:del>
      <w:ins w:id="328" w:author="Jason Everett" w:date="2020-05-27T18:26:00Z">
        <w:r w:rsidR="001A16EB">
          <w:rPr>
            <w:rFonts w:asciiTheme="minorHAnsi" w:hAnsiTheme="minorHAnsi" w:cstheme="minorHAnsi"/>
            <w:szCs w:val="24"/>
            <w:lang w:val="en-AU"/>
          </w:rPr>
          <w:t>revealed</w:t>
        </w:r>
      </w:ins>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ins w:id="329" w:author="Jason Everett" w:date="2020-05-27T18:38:00Z">
        <w:r w:rsidR="006A558B">
          <w:rPr>
            <w:rFonts w:asciiTheme="minorHAnsi" w:hAnsiTheme="minorHAnsi" w:cstheme="minorHAnsi"/>
            <w:szCs w:val="24"/>
            <w:lang w:val="en-AU"/>
          </w:rPr>
          <w:t xml:space="preserve"> oceanic</w:t>
        </w:r>
      </w:ins>
      <w:r w:rsidR="00932B6E" w:rsidRPr="00F15D89">
        <w:rPr>
          <w:rFonts w:asciiTheme="minorHAnsi" w:hAnsiTheme="minorHAnsi" w:cstheme="minorHAnsi"/>
          <w:szCs w:val="24"/>
          <w:lang w:val="en-AU"/>
        </w:rPr>
        <w:t xml:space="preserve"> communities</w:t>
      </w:r>
      <w:del w:id="330" w:author="Jason Everett" w:date="2020-05-27T18:38:00Z">
        <w:r w:rsidR="00932B6E" w:rsidRPr="00F15D89" w:rsidDel="006A558B">
          <w:rPr>
            <w:rFonts w:asciiTheme="minorHAnsi" w:hAnsiTheme="minorHAnsi" w:cstheme="minorHAnsi"/>
            <w:szCs w:val="24"/>
            <w:lang w:val="en-AU"/>
          </w:rPr>
          <w:delText xml:space="preserve"> </w:delText>
        </w:r>
        <w:r w:rsidR="004C365F" w:rsidRPr="00F15D89" w:rsidDel="006A558B">
          <w:rPr>
            <w:rFonts w:asciiTheme="minorHAnsi" w:hAnsiTheme="minorHAnsi" w:cstheme="minorHAnsi"/>
            <w:szCs w:val="24"/>
            <w:lang w:val="en-AU"/>
          </w:rPr>
          <w:delText>in the open ocean</w:delText>
        </w:r>
      </w:del>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commentRangeStart w:id="331"/>
      <w:r w:rsidR="007C6749" w:rsidRPr="00F15D89">
        <w:rPr>
          <w:rFonts w:asciiTheme="minorHAnsi" w:hAnsiTheme="minorHAnsi" w:cstheme="minorHAnsi"/>
          <w:szCs w:val="24"/>
          <w:lang w:val="en-AU"/>
        </w:rPr>
        <w:t>.</w:t>
      </w:r>
    </w:p>
    <w:commentRangeEnd w:id="331"/>
    <w:p w14:paraId="6D410DF7" w14:textId="73C1AA6C" w:rsidR="008776C9" w:rsidRPr="00F15D89" w:rsidRDefault="00FC54B8" w:rsidP="00F34258">
      <w:pPr>
        <w:spacing w:line="360" w:lineRule="auto"/>
        <w:rPr>
          <w:rFonts w:asciiTheme="minorHAnsi" w:hAnsiTheme="minorHAnsi" w:cstheme="minorHAnsi"/>
          <w:szCs w:val="24"/>
          <w:lang w:val="en-AU"/>
        </w:rPr>
      </w:pPr>
      <w:r>
        <w:rPr>
          <w:rStyle w:val="CommentReference"/>
        </w:rPr>
        <w:commentReference w:id="331"/>
      </w:r>
    </w:p>
    <w:p w14:paraId="67B3EE70" w14:textId="2AAAC79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Effects of the EAC on Zooplankton</w:t>
      </w:r>
    </w:p>
    <w:p w14:paraId="0BC1F1BD" w14:textId="2087A999" w:rsidR="002D2DE6" w:rsidRDefault="007F7C69" w:rsidP="002D2DE6">
      <w:pPr>
        <w:spacing w:line="360" w:lineRule="auto"/>
        <w:rPr>
          <w:ins w:id="332" w:author="Jason Everett" w:date="2020-05-27T18:53:00Z"/>
          <w:rStyle w:val="captions"/>
          <w:rFonts w:asciiTheme="minorHAnsi" w:hAnsiTheme="minorHAnsi" w:cstheme="minorHAnsi"/>
          <w:lang w:val="en-AU"/>
        </w:rPr>
      </w:pPr>
      <w:ins w:id="333" w:author="Jason Everett" w:date="2020-05-27T18:40:00Z">
        <w:r>
          <w:rPr>
            <w:rStyle w:val="captions"/>
            <w:rFonts w:asciiTheme="minorHAnsi" w:hAnsiTheme="minorHAnsi" w:cstheme="minorHAnsi"/>
            <w:lang w:val="en-AU"/>
          </w:rPr>
          <w:t>Western Boundary Current regions have complex circulation (REF, REF) with cascading effects onto the</w:t>
        </w:r>
      </w:ins>
      <w:ins w:id="334" w:author="Jason Everett" w:date="2020-05-27T18:41:00Z">
        <w:r>
          <w:rPr>
            <w:rStyle w:val="captions"/>
            <w:rFonts w:asciiTheme="minorHAnsi" w:hAnsiTheme="minorHAnsi" w:cstheme="minorHAnsi"/>
            <w:lang w:val="en-AU"/>
          </w:rPr>
          <w:t xml:space="preserve"> biological communities</w:t>
        </w:r>
      </w:ins>
      <w:ins w:id="335" w:author="Jason Everett" w:date="2020-05-27T18:52:00Z">
        <w:r w:rsidR="00652394">
          <w:rPr>
            <w:rStyle w:val="captions"/>
            <w:rFonts w:asciiTheme="minorHAnsi" w:hAnsiTheme="minorHAnsi" w:cstheme="minorHAnsi"/>
            <w:lang w:val="en-AU"/>
          </w:rPr>
          <w:t xml:space="preserve"> (REF)</w:t>
        </w:r>
      </w:ins>
      <w:ins w:id="336" w:author="Jason Everett" w:date="2020-05-27T18:41:00Z">
        <w:r>
          <w:rPr>
            <w:rStyle w:val="captions"/>
            <w:rFonts w:asciiTheme="minorHAnsi" w:hAnsiTheme="minorHAnsi" w:cstheme="minorHAnsi"/>
            <w:lang w:val="en-AU"/>
          </w:rPr>
          <w:t xml:space="preserve">. </w:t>
        </w:r>
      </w:ins>
      <w:ins w:id="337" w:author="Jason Everett" w:date="2020-05-27T18:43:00Z">
        <w:r>
          <w:rPr>
            <w:rStyle w:val="captions"/>
            <w:rFonts w:asciiTheme="minorHAnsi" w:hAnsiTheme="minorHAnsi" w:cstheme="minorHAnsi"/>
            <w:lang w:val="en-AU"/>
          </w:rPr>
          <w:t>In this region, the separation of the EAC</w:t>
        </w:r>
      </w:ins>
      <w:ins w:id="338" w:author="Jason Everett" w:date="2020-05-27T18:44:00Z">
        <w:r>
          <w:rPr>
            <w:rStyle w:val="captions"/>
            <w:rFonts w:asciiTheme="minorHAnsi" w:hAnsiTheme="minorHAnsi" w:cstheme="minorHAnsi"/>
            <w:lang w:val="en-AU"/>
          </w:rPr>
          <w:t xml:space="preserve"> from coast</w:t>
        </w:r>
      </w:ins>
      <w:ins w:id="339" w:author="Jason Everett" w:date="2020-05-27T19:11:00Z">
        <w:r w:rsidR="0055187B">
          <w:rPr>
            <w:rStyle w:val="captions"/>
            <w:rFonts w:asciiTheme="minorHAnsi" w:hAnsiTheme="minorHAnsi" w:cstheme="minorHAnsi"/>
            <w:lang w:val="en-AU"/>
          </w:rPr>
          <w:t xml:space="preserve"> (REF)</w:t>
        </w:r>
      </w:ins>
      <w:ins w:id="340" w:author="Jason Everett" w:date="2020-05-27T18:44:00Z">
        <w:r>
          <w:rPr>
            <w:rStyle w:val="captions"/>
            <w:rFonts w:asciiTheme="minorHAnsi" w:hAnsiTheme="minorHAnsi" w:cstheme="minorHAnsi"/>
            <w:lang w:val="en-AU"/>
          </w:rPr>
          <w:t xml:space="preserve"> is known to act as boundary between the northern oligotrophic waters, and souther</w:t>
        </w:r>
      </w:ins>
      <w:ins w:id="341" w:author="Jason Everett" w:date="2020-05-27T18:45:00Z">
        <w:r>
          <w:rPr>
            <w:rStyle w:val="captions"/>
            <w:rFonts w:asciiTheme="minorHAnsi" w:hAnsiTheme="minorHAnsi" w:cstheme="minorHAnsi"/>
            <w:lang w:val="en-AU"/>
          </w:rPr>
          <w:t>n e</w:t>
        </w:r>
      </w:ins>
      <w:ins w:id="342" w:author="Jason Everett" w:date="2020-05-27T18:44:00Z">
        <w:r>
          <w:rPr>
            <w:rStyle w:val="captions"/>
            <w:rFonts w:asciiTheme="minorHAnsi" w:hAnsiTheme="minorHAnsi" w:cstheme="minorHAnsi"/>
            <w:lang w:val="en-AU"/>
          </w:rPr>
          <w:t xml:space="preserve">utrophic Tasman Sea waters (Suthers et al 2011). </w:t>
        </w:r>
      </w:ins>
      <w:ins w:id="343" w:author="Jason Everett" w:date="2020-05-27T18:46:00Z">
        <w:r>
          <w:rPr>
            <w:rStyle w:val="captions"/>
            <w:rFonts w:asciiTheme="minorHAnsi" w:hAnsiTheme="minorHAnsi" w:cstheme="minorHAnsi"/>
            <w:lang w:val="en-AU"/>
          </w:rPr>
          <w:t xml:space="preserve">Offshore </w:t>
        </w:r>
        <w:r w:rsidRPr="007F7C69">
          <w:rPr>
            <w:rFonts w:asciiTheme="minorHAnsi" w:hAnsiTheme="minorHAnsi" w:cstheme="minorHAnsi"/>
            <w:lang w:val="en-AU"/>
          </w:rPr>
          <w:t>th</w:t>
        </w:r>
      </w:ins>
      <w:ins w:id="344" w:author="Jason Everett" w:date="2020-05-27T18:48:00Z">
        <w:r w:rsidR="00353BB9">
          <w:rPr>
            <w:rFonts w:asciiTheme="minorHAnsi" w:hAnsiTheme="minorHAnsi" w:cstheme="minorHAnsi"/>
            <w:lang w:val="en-AU"/>
          </w:rPr>
          <w:t xml:space="preserve">is can </w:t>
        </w:r>
      </w:ins>
      <w:ins w:id="345" w:author="Jason Everett" w:date="2020-05-27T18:53:00Z">
        <w:r w:rsidR="007123BD">
          <w:rPr>
            <w:rFonts w:asciiTheme="minorHAnsi" w:hAnsiTheme="minorHAnsi" w:cstheme="minorHAnsi"/>
            <w:lang w:val="en-AU"/>
          </w:rPr>
          <w:t>influence</w:t>
        </w:r>
      </w:ins>
      <w:ins w:id="346" w:author="Jason Everett" w:date="2020-05-27T18:46:00Z">
        <w:r w:rsidRPr="007F7C69">
          <w:rPr>
            <w:rFonts w:asciiTheme="minorHAnsi" w:hAnsiTheme="minorHAnsi" w:cstheme="minorHAnsi"/>
            <w:lang w:val="en-AU"/>
          </w:rPr>
          <w:t xml:space="preserve"> </w:t>
        </w:r>
      </w:ins>
      <w:ins w:id="347" w:author="Jason Everett" w:date="2020-05-27T18:53:00Z">
        <w:r w:rsidR="005A4539">
          <w:rPr>
            <w:rFonts w:asciiTheme="minorHAnsi" w:hAnsiTheme="minorHAnsi" w:cstheme="minorHAnsi"/>
            <w:lang w:val="en-AU"/>
          </w:rPr>
          <w:t>the</w:t>
        </w:r>
      </w:ins>
      <w:ins w:id="348" w:author="Jason Everett" w:date="2020-05-27T18:46:00Z">
        <w:r w:rsidRPr="007F7C69">
          <w:rPr>
            <w:rFonts w:asciiTheme="minorHAnsi" w:hAnsiTheme="minorHAnsi" w:cstheme="minorHAnsi"/>
            <w:lang w:val="en-AU"/>
          </w:rPr>
          <w:t xml:space="preserve"> zooplankton communities (Baird et al., 2008)</w:t>
        </w:r>
      </w:ins>
      <w:ins w:id="349" w:author="Jason Everett" w:date="2020-05-27T18:48:00Z">
        <w:r w:rsidR="00353BB9">
          <w:rPr>
            <w:rFonts w:asciiTheme="minorHAnsi" w:hAnsiTheme="minorHAnsi" w:cstheme="minorHAnsi"/>
            <w:lang w:val="en-AU"/>
          </w:rPr>
          <w:t xml:space="preserve"> and </w:t>
        </w:r>
      </w:ins>
      <w:ins w:id="350" w:author="Jason Everett" w:date="2020-05-27T18:46:00Z">
        <w:r w:rsidRPr="007F7C69">
          <w:rPr>
            <w:rFonts w:asciiTheme="minorHAnsi" w:hAnsiTheme="minorHAnsi" w:cstheme="minorHAnsi"/>
            <w:lang w:val="en-AU"/>
          </w:rPr>
          <w:t>the distribution of</w:t>
        </w:r>
      </w:ins>
      <w:ins w:id="351" w:author="Jason Everett" w:date="2020-05-27T18:49:00Z">
        <w:r w:rsidR="00353BB9">
          <w:rPr>
            <w:rFonts w:asciiTheme="minorHAnsi" w:hAnsiTheme="minorHAnsi" w:cstheme="minorHAnsi"/>
            <w:lang w:val="en-AU"/>
          </w:rPr>
          <w:t xml:space="preserve"> fish diets and abundances</w:t>
        </w:r>
      </w:ins>
      <w:ins w:id="352" w:author="Jason Everett" w:date="2020-05-27T18:46:00Z">
        <w:r w:rsidRPr="007F7C69">
          <w:rPr>
            <w:rFonts w:asciiTheme="minorHAnsi" w:hAnsiTheme="minorHAnsi" w:cstheme="minorHAnsi"/>
            <w:lang w:val="en-AU"/>
          </w:rPr>
          <w:t xml:space="preserve"> (Hobday and Hartmann, 2006</w:t>
        </w:r>
      </w:ins>
      <w:ins w:id="353" w:author="Jason Everett" w:date="2020-05-27T18:49:00Z">
        <w:r w:rsidR="00353BB9">
          <w:rPr>
            <w:rFonts w:asciiTheme="minorHAnsi" w:hAnsiTheme="minorHAnsi" w:cstheme="minorHAnsi"/>
            <w:lang w:val="en-AU"/>
          </w:rPr>
          <w:t xml:space="preserve">, </w:t>
        </w:r>
      </w:ins>
      <w:proofErr w:type="spellStart"/>
      <w:ins w:id="354" w:author="Jason Everett" w:date="2020-05-27T18:46:00Z">
        <w:r w:rsidRPr="007F7C69">
          <w:rPr>
            <w:rFonts w:asciiTheme="minorHAnsi" w:hAnsiTheme="minorHAnsi" w:cstheme="minorHAnsi"/>
            <w:lang w:val="en-AU"/>
          </w:rPr>
          <w:t>Revill</w:t>
        </w:r>
        <w:proofErr w:type="spellEnd"/>
        <w:r w:rsidRPr="007F7C69">
          <w:rPr>
            <w:rFonts w:asciiTheme="minorHAnsi" w:hAnsiTheme="minorHAnsi" w:cstheme="minorHAnsi"/>
            <w:lang w:val="en-AU"/>
          </w:rPr>
          <w:t xml:space="preserve"> et al., 2009)</w:t>
        </w:r>
      </w:ins>
      <w:ins w:id="355" w:author="Jason Everett" w:date="2020-05-27T18:49:00Z">
        <w:r w:rsidR="00353BB9">
          <w:rPr>
            <w:rFonts w:asciiTheme="minorHAnsi" w:hAnsiTheme="minorHAnsi" w:cstheme="minorHAnsi"/>
            <w:lang w:val="en-AU"/>
          </w:rPr>
          <w:t>.</w:t>
        </w:r>
        <w:r w:rsidR="00652394">
          <w:rPr>
            <w:rFonts w:asciiTheme="minorHAnsi" w:hAnsiTheme="minorHAnsi" w:cstheme="minorHAnsi"/>
            <w:lang w:val="en-AU"/>
          </w:rPr>
          <w:t xml:space="preserve"> On the </w:t>
        </w:r>
        <w:commentRangeStart w:id="356"/>
        <w:r w:rsidR="00652394">
          <w:rPr>
            <w:rFonts w:asciiTheme="minorHAnsi" w:hAnsiTheme="minorHAnsi" w:cstheme="minorHAnsi"/>
            <w:lang w:val="en-AU"/>
          </w:rPr>
          <w:t>continental shelf</w:t>
        </w:r>
      </w:ins>
      <w:commentRangeEnd w:id="356"/>
      <w:ins w:id="357" w:author="Jason Everett" w:date="2020-05-27T18:52:00Z">
        <w:r w:rsidR="00652394">
          <w:rPr>
            <w:rStyle w:val="CommentReference"/>
          </w:rPr>
          <w:commentReference w:id="356"/>
        </w:r>
      </w:ins>
      <w:ins w:id="358" w:author="Jason Everett" w:date="2020-05-27T18:49:00Z">
        <w:r w:rsidR="00652394">
          <w:rPr>
            <w:rFonts w:asciiTheme="minorHAnsi" w:hAnsiTheme="minorHAnsi" w:cstheme="minorHAnsi"/>
            <w:lang w:val="en-AU"/>
          </w:rPr>
          <w:t xml:space="preserve"> howeve</w:t>
        </w:r>
      </w:ins>
      <w:ins w:id="359" w:author="Jason Everett" w:date="2020-05-27T18:50:00Z">
        <w:r w:rsidR="00652394">
          <w:rPr>
            <w:rFonts w:asciiTheme="minorHAnsi" w:hAnsiTheme="minorHAnsi" w:cstheme="minorHAnsi"/>
            <w:lang w:val="en-AU"/>
          </w:rPr>
          <w:t xml:space="preserve">r, the influence of the EAC Separation on the distribution of zooplankton and fish are less well known. </w:t>
        </w:r>
      </w:ins>
      <w:ins w:id="360" w:author="Jason Everett" w:date="2020-05-27T18:51:00Z">
        <w:r w:rsidR="00652394">
          <w:rPr>
            <w:rFonts w:asciiTheme="minorHAnsi" w:hAnsiTheme="minorHAnsi" w:cstheme="minorHAnsi"/>
            <w:lang w:val="en-AU"/>
          </w:rPr>
          <w:t>The results shown here dem</w:t>
        </w:r>
      </w:ins>
      <w:ins w:id="361" w:author="Jason Everett" w:date="2020-05-27T18:52:00Z">
        <w:r w:rsidR="00652394">
          <w:rPr>
            <w:rFonts w:asciiTheme="minorHAnsi" w:hAnsiTheme="minorHAnsi" w:cstheme="minorHAnsi"/>
            <w:lang w:val="en-AU"/>
          </w:rPr>
          <w:t>on</w:t>
        </w:r>
      </w:ins>
      <w:ins w:id="362" w:author="Jason Everett" w:date="2020-05-27T18:51:00Z">
        <w:r w:rsidR="00652394">
          <w:rPr>
            <w:rFonts w:asciiTheme="minorHAnsi" w:hAnsiTheme="minorHAnsi" w:cstheme="minorHAnsi"/>
            <w:lang w:val="en-AU"/>
          </w:rPr>
          <w:t>strate that along the</w:t>
        </w:r>
      </w:ins>
      <w:ins w:id="363" w:author="Jason Everett" w:date="2020-05-27T18:54:00Z">
        <w:r w:rsidR="002D2DE6">
          <w:rPr>
            <w:rFonts w:asciiTheme="minorHAnsi" w:hAnsiTheme="minorHAnsi" w:cstheme="minorHAnsi"/>
            <w:lang w:val="en-AU"/>
          </w:rPr>
          <w:t xml:space="preserve"> three</w:t>
        </w:r>
      </w:ins>
      <w:ins w:id="364" w:author="Jason Everett" w:date="2020-05-27T18:51:00Z">
        <w:r w:rsidR="00652394">
          <w:rPr>
            <w:rFonts w:asciiTheme="minorHAnsi" w:hAnsiTheme="minorHAnsi" w:cstheme="minorHAnsi"/>
            <w:lang w:val="en-AU"/>
          </w:rPr>
          <w:t xml:space="preserve"> transects to the north</w:t>
        </w:r>
      </w:ins>
      <w:ins w:id="365" w:author="Jason Everett" w:date="2020-05-27T18:43:00Z">
        <w:r w:rsidRPr="007F7C69">
          <w:rPr>
            <w:rFonts w:asciiTheme="minorHAnsi" w:hAnsiTheme="minorHAnsi" w:cstheme="minorHAnsi"/>
            <w:lang w:val="en-AU"/>
          </w:rPr>
          <w:t xml:space="preserve"> </w:t>
        </w:r>
      </w:ins>
      <w:ins w:id="366" w:author="Jason Everett" w:date="2020-05-27T19:11:00Z">
        <w:r w:rsidR="00DA3303">
          <w:rPr>
            <w:rFonts w:asciiTheme="minorHAnsi" w:hAnsiTheme="minorHAnsi" w:cstheme="minorHAnsi"/>
            <w:lang w:val="en-AU"/>
          </w:rPr>
          <w:t xml:space="preserve">of the </w:t>
        </w:r>
      </w:ins>
      <w:ins w:id="367" w:author="Jason Everett" w:date="2020-05-27T19:15:00Z">
        <w:r w:rsidR="00773BA1">
          <w:rPr>
            <w:rFonts w:asciiTheme="minorHAnsi" w:hAnsiTheme="minorHAnsi" w:cstheme="minorHAnsi"/>
            <w:lang w:val="en-AU"/>
          </w:rPr>
          <w:t>separation</w:t>
        </w:r>
      </w:ins>
      <w:ins w:id="368" w:author="Jason Everett" w:date="2020-05-27T19:11:00Z">
        <w:r w:rsidR="00DA3303">
          <w:rPr>
            <w:rFonts w:asciiTheme="minorHAnsi" w:hAnsiTheme="minorHAnsi" w:cstheme="minorHAnsi"/>
            <w:lang w:val="en-AU"/>
          </w:rPr>
          <w:t xml:space="preserve"> zone, </w:t>
        </w:r>
      </w:ins>
      <w:del w:id="369" w:author="Jason Everett" w:date="2020-05-27T18:53:00Z">
        <w:r w:rsidR="008776C9" w:rsidRPr="00F15D89" w:rsidDel="002D2DE6">
          <w:rPr>
            <w:rStyle w:val="captions"/>
            <w:rFonts w:asciiTheme="minorHAnsi" w:hAnsiTheme="minorHAnsi" w:cstheme="minorHAnsi"/>
            <w:lang w:val="en-AU"/>
          </w:rPr>
          <w:delText xml:space="preserve">While </w:delText>
        </w:r>
      </w:del>
      <w:r w:rsidR="008776C9" w:rsidRPr="00F15D89">
        <w:rPr>
          <w:rStyle w:val="captions"/>
          <w:rFonts w:asciiTheme="minorHAnsi" w:hAnsiTheme="minorHAnsi" w:cstheme="minorHAnsi"/>
          <w:lang w:val="en-AU"/>
        </w:rPr>
        <w:t xml:space="preserve">current driven uplift </w:t>
      </w:r>
      <w:ins w:id="370" w:author="Jason Everett" w:date="2020-05-27T18:54:00Z">
        <w:r w:rsidR="00A931C2">
          <w:rPr>
            <w:rStyle w:val="captions"/>
            <w:rFonts w:asciiTheme="minorHAnsi" w:hAnsiTheme="minorHAnsi" w:cstheme="minorHAnsi"/>
            <w:lang w:val="en-AU"/>
          </w:rPr>
          <w:t xml:space="preserve">of </w:t>
        </w:r>
        <w:r w:rsidR="00A931C2" w:rsidRPr="00F15D89">
          <w:rPr>
            <w:rStyle w:val="captions"/>
            <w:rFonts w:asciiTheme="minorHAnsi" w:hAnsiTheme="minorHAnsi" w:cstheme="minorHAnsi"/>
            <w:lang w:val="en-AU"/>
          </w:rPr>
          <w:t xml:space="preserve">cooler nutrient rich water onto the continental shelf </w:t>
        </w:r>
        <w:r w:rsidR="00A931C2" w:rsidRPr="00F15D89">
          <w:rPr>
            <w:rStyle w:val="captions"/>
            <w:rFonts w:asciiTheme="minorHAnsi" w:hAnsiTheme="minorHAnsi" w:cstheme="minorHAnsi"/>
            <w:lang w:val="en-AU"/>
          </w:rPr>
          <w:fldChar w:fldCharType="begin"/>
        </w:r>
        <w:r w:rsidR="00A931C2"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A931C2" w:rsidRPr="00F15D89">
          <w:rPr>
            <w:rStyle w:val="captions"/>
            <w:rFonts w:asciiTheme="minorHAnsi" w:hAnsiTheme="minorHAnsi" w:cstheme="minorHAnsi"/>
            <w:lang w:val="en-AU"/>
          </w:rPr>
          <w:fldChar w:fldCharType="separate"/>
        </w:r>
        <w:r w:rsidR="00A931C2" w:rsidRPr="00F15D89">
          <w:rPr>
            <w:rStyle w:val="captions"/>
            <w:rFonts w:asciiTheme="minorHAnsi" w:hAnsiTheme="minorHAnsi" w:cstheme="minorHAnsi"/>
            <w:noProof/>
            <w:lang w:val="en-AU"/>
          </w:rPr>
          <w:t>(Roughan and Middleton 2002)</w:t>
        </w:r>
        <w:r w:rsidR="00A931C2" w:rsidRPr="00F15D89">
          <w:rPr>
            <w:rStyle w:val="captions"/>
            <w:rFonts w:asciiTheme="minorHAnsi" w:hAnsiTheme="minorHAnsi" w:cstheme="minorHAnsi"/>
            <w:lang w:val="en-AU"/>
          </w:rPr>
          <w:fldChar w:fldCharType="end"/>
        </w:r>
        <w:r w:rsidR="00A931C2">
          <w:rPr>
            <w:rStyle w:val="captions"/>
            <w:rFonts w:asciiTheme="minorHAnsi" w:hAnsiTheme="minorHAnsi" w:cstheme="minorHAnsi"/>
            <w:lang w:val="en-AU"/>
          </w:rPr>
          <w:t xml:space="preserve"> </w:t>
        </w:r>
      </w:ins>
      <w:del w:id="371" w:author="Jason Everett" w:date="2020-05-27T18:54:00Z">
        <w:r w:rsidR="008776C9" w:rsidRPr="00F15D89" w:rsidDel="00A931C2">
          <w:rPr>
            <w:rStyle w:val="captions"/>
            <w:rFonts w:asciiTheme="minorHAnsi" w:hAnsiTheme="minorHAnsi" w:cstheme="minorHAnsi"/>
            <w:lang w:val="en-AU"/>
          </w:rPr>
          <w:delText>explains the</w:delText>
        </w:r>
      </w:del>
      <w:ins w:id="372" w:author="Jason Everett" w:date="2020-05-27T18:54:00Z">
        <w:r w:rsidR="00A931C2">
          <w:rPr>
            <w:rStyle w:val="captions"/>
            <w:rFonts w:asciiTheme="minorHAnsi" w:hAnsiTheme="minorHAnsi" w:cstheme="minorHAnsi"/>
            <w:lang w:val="en-AU"/>
          </w:rPr>
          <w:t>drives</w:t>
        </w:r>
      </w:ins>
      <w:r w:rsidR="008776C9" w:rsidRPr="00F15D89">
        <w:rPr>
          <w:rStyle w:val="captions"/>
          <w:rFonts w:asciiTheme="minorHAnsi" w:hAnsiTheme="minorHAnsi" w:cstheme="minorHAnsi"/>
          <w:lang w:val="en-AU"/>
        </w:rPr>
        <w:t xml:space="preserve"> higher </w:t>
      </w:r>
      <w:ins w:id="373" w:author="Jason Everett" w:date="2020-05-27T18:54:00Z">
        <w:r w:rsidR="00A931C2">
          <w:rPr>
            <w:rStyle w:val="captions"/>
            <w:rFonts w:asciiTheme="minorHAnsi" w:hAnsiTheme="minorHAnsi" w:cstheme="minorHAnsi"/>
            <w:lang w:val="en-AU"/>
          </w:rPr>
          <w:t xml:space="preserve">zooplankton </w:t>
        </w:r>
      </w:ins>
      <w:r w:rsidR="008776C9" w:rsidRPr="00F15D89">
        <w:rPr>
          <w:rStyle w:val="captions"/>
          <w:rFonts w:asciiTheme="minorHAnsi" w:hAnsiTheme="minorHAnsi" w:cstheme="minorHAnsi"/>
          <w:lang w:val="en-AU"/>
        </w:rPr>
        <w:t xml:space="preserve">productivity </w:t>
      </w:r>
      <w:ins w:id="374" w:author="Jason Everett" w:date="2020-05-27T18:54:00Z">
        <w:r w:rsidR="00A931C2">
          <w:rPr>
            <w:rStyle w:val="captions"/>
            <w:rFonts w:asciiTheme="minorHAnsi" w:hAnsiTheme="minorHAnsi" w:cstheme="minorHAnsi"/>
            <w:lang w:val="en-AU"/>
          </w:rPr>
          <w:t xml:space="preserve">in the form of </w:t>
        </w:r>
      </w:ins>
      <w:del w:id="375" w:author="Jason Everett" w:date="2020-05-27T18:54:00Z">
        <w:r w:rsidR="008776C9" w:rsidRPr="00F15D89" w:rsidDel="00A931C2">
          <w:rPr>
            <w:rStyle w:val="captions"/>
            <w:rFonts w:asciiTheme="minorHAnsi" w:hAnsiTheme="minorHAnsi" w:cstheme="minorHAnsi"/>
            <w:lang w:val="en-AU"/>
          </w:rPr>
          <w:delText>and therefore</w:delText>
        </w:r>
      </w:del>
      <w:ins w:id="376" w:author="Jason Everett" w:date="2020-05-27T18:54:00Z">
        <w:r w:rsidR="00A931C2">
          <w:rPr>
            <w:rStyle w:val="captions"/>
            <w:rFonts w:asciiTheme="minorHAnsi" w:hAnsiTheme="minorHAnsi" w:cstheme="minorHAnsi"/>
            <w:lang w:val="en-AU"/>
          </w:rPr>
          <w:t>increased</w:t>
        </w:r>
      </w:ins>
      <w:r w:rsidR="008776C9" w:rsidRPr="00F15D89">
        <w:rPr>
          <w:rStyle w:val="captions"/>
          <w:rFonts w:asciiTheme="minorHAnsi" w:hAnsiTheme="minorHAnsi" w:cstheme="minorHAnsi"/>
          <w:lang w:val="en-AU"/>
        </w:rPr>
        <w:t xml:space="preserve"> biomass</w:t>
      </w:r>
      <w:ins w:id="377" w:author="Jason Everett" w:date="2020-05-27T18:54:00Z">
        <w:r w:rsidR="00A931C2">
          <w:rPr>
            <w:rStyle w:val="captions"/>
            <w:rFonts w:asciiTheme="minorHAnsi" w:hAnsiTheme="minorHAnsi" w:cstheme="minorHAnsi"/>
            <w:lang w:val="en-AU"/>
          </w:rPr>
          <w:t xml:space="preserve"> and steeper slopes</w:t>
        </w:r>
      </w:ins>
      <w:ins w:id="378" w:author="Jason Everett" w:date="2020-05-27T18:55:00Z">
        <w:r w:rsidR="00A931C2">
          <w:rPr>
            <w:rStyle w:val="captions"/>
            <w:rFonts w:asciiTheme="minorHAnsi" w:hAnsiTheme="minorHAnsi" w:cstheme="minorHAnsi"/>
            <w:lang w:val="en-AU"/>
          </w:rPr>
          <w:t>.</w:t>
        </w:r>
      </w:ins>
      <w:ins w:id="379" w:author="Jason Everett" w:date="2020-05-27T19:15:00Z">
        <w:r w:rsidR="00773BA1">
          <w:rPr>
            <w:rStyle w:val="captions"/>
            <w:rFonts w:asciiTheme="minorHAnsi" w:hAnsiTheme="minorHAnsi" w:cstheme="minorHAnsi"/>
            <w:lang w:val="en-AU"/>
          </w:rPr>
          <w:t xml:space="preserve"> EXPAND ON SOME RESULTS HERE </w:t>
        </w:r>
      </w:ins>
      <w:ins w:id="380" w:author="Jason Everett" w:date="2020-05-27T19:16:00Z">
        <w:r w:rsidR="00773BA1">
          <w:rPr>
            <w:rStyle w:val="captions"/>
            <w:rFonts w:asciiTheme="minorHAnsi" w:hAnsiTheme="minorHAnsi" w:cstheme="minorHAnsi"/>
            <w:lang w:val="en-AU"/>
          </w:rPr>
          <w:t>–</w:t>
        </w:r>
      </w:ins>
      <w:ins w:id="381" w:author="Jason Everett" w:date="2020-05-27T19:15:00Z">
        <w:r w:rsidR="00773BA1">
          <w:rPr>
            <w:rStyle w:val="captions"/>
            <w:rFonts w:asciiTheme="minorHAnsi" w:hAnsiTheme="minorHAnsi" w:cstheme="minorHAnsi"/>
            <w:lang w:val="en-AU"/>
          </w:rPr>
          <w:t xml:space="preserve"> V</w:t>
        </w:r>
      </w:ins>
      <w:ins w:id="382" w:author="Jason Everett" w:date="2020-05-27T19:16:00Z">
        <w:r w:rsidR="00773BA1">
          <w:rPr>
            <w:rStyle w:val="captions"/>
            <w:rFonts w:asciiTheme="minorHAnsi" w:hAnsiTheme="minorHAnsi" w:cstheme="minorHAnsi"/>
            <w:lang w:val="en-AU"/>
          </w:rPr>
          <w:t>ERTICAL AND HORIZONTAL PATTERNS.</w:t>
        </w:r>
      </w:ins>
      <w:del w:id="383" w:author="Jason Everett" w:date="2020-05-27T18:55:00Z">
        <w:r w:rsidR="008776C9" w:rsidRPr="00F15D89" w:rsidDel="00A931C2">
          <w:rPr>
            <w:rStyle w:val="captions"/>
            <w:rFonts w:asciiTheme="minorHAnsi" w:hAnsiTheme="minorHAnsi" w:cstheme="minorHAnsi"/>
            <w:lang w:val="en-AU"/>
          </w:rPr>
          <w:delText xml:space="preserve"> found in the </w:delText>
        </w:r>
        <w:r w:rsidR="00135CD1" w:rsidRPr="00F15D89" w:rsidDel="00A931C2">
          <w:rPr>
            <w:rStyle w:val="captions"/>
            <w:rFonts w:asciiTheme="minorHAnsi" w:hAnsiTheme="minorHAnsi" w:cstheme="minorHAnsi"/>
            <w:lang w:val="en-AU"/>
          </w:rPr>
          <w:delText xml:space="preserve">three northern </w:delText>
        </w:r>
        <w:r w:rsidR="008776C9" w:rsidRPr="00F15D89" w:rsidDel="00A931C2">
          <w:rPr>
            <w:rStyle w:val="captions"/>
            <w:rFonts w:asciiTheme="minorHAnsi" w:hAnsiTheme="minorHAnsi" w:cstheme="minorHAnsi"/>
            <w:lang w:val="en-AU"/>
          </w:rPr>
          <w:delText>sites which were influenced by the EAC as it pushed</w:delText>
        </w:r>
      </w:del>
      <w:del w:id="384" w:author="Jason Everett" w:date="2020-05-27T18:54:00Z">
        <w:r w:rsidR="008776C9" w:rsidRPr="00F15D89" w:rsidDel="00A931C2">
          <w:rPr>
            <w:rStyle w:val="captions"/>
            <w:rFonts w:asciiTheme="minorHAnsi" w:hAnsiTheme="minorHAnsi" w:cstheme="minorHAnsi"/>
            <w:lang w:val="en-AU"/>
          </w:rPr>
          <w:delText xml:space="preserve"> cooler nutrient rich water onto the continental shelf</w:delText>
        </w:r>
        <w:r w:rsidR="0024589D" w:rsidRPr="00F15D89" w:rsidDel="00A931C2">
          <w:rPr>
            <w:rStyle w:val="captions"/>
            <w:rFonts w:asciiTheme="minorHAnsi" w:hAnsiTheme="minorHAnsi" w:cstheme="minorHAnsi"/>
            <w:lang w:val="en-AU"/>
          </w:rPr>
          <w:delText xml:space="preserve"> </w:delText>
        </w:r>
        <w:r w:rsidR="0024589D" w:rsidRPr="00F15D89" w:rsidDel="00A931C2">
          <w:rPr>
            <w:rStyle w:val="captions"/>
            <w:rFonts w:asciiTheme="minorHAnsi" w:hAnsiTheme="minorHAnsi" w:cstheme="minorHAnsi"/>
            <w:lang w:val="en-AU"/>
          </w:rPr>
          <w:fldChar w:fldCharType="begin"/>
        </w:r>
        <w:r w:rsidR="0024589D" w:rsidRPr="00F15D89" w:rsidDel="00A931C2">
          <w:rPr>
            <w:rStyle w:val="captions"/>
            <w:rFonts w:asciiTheme="minorHAnsi" w:hAnsiTheme="minorHAnsi" w:cstheme="minorHAnsi"/>
            <w:lang w:val="en-AU"/>
          </w:rPr>
          <w:del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delInstrText>
        </w:r>
        <w:r w:rsidR="0024589D" w:rsidRPr="00F15D89" w:rsidDel="00A931C2">
          <w:rPr>
            <w:rStyle w:val="captions"/>
            <w:rFonts w:asciiTheme="minorHAnsi" w:hAnsiTheme="minorHAnsi" w:cstheme="minorHAnsi"/>
            <w:lang w:val="en-AU"/>
          </w:rPr>
          <w:fldChar w:fldCharType="separate"/>
        </w:r>
        <w:r w:rsidR="0024589D" w:rsidRPr="00F15D89" w:rsidDel="00A931C2">
          <w:rPr>
            <w:rStyle w:val="captions"/>
            <w:rFonts w:asciiTheme="minorHAnsi" w:hAnsiTheme="minorHAnsi" w:cstheme="minorHAnsi"/>
            <w:noProof/>
            <w:lang w:val="en-AU"/>
          </w:rPr>
          <w:delText>(Roughan and Middleton 2002)</w:delText>
        </w:r>
        <w:r w:rsidR="0024589D" w:rsidRPr="00F15D89" w:rsidDel="00A931C2">
          <w:rPr>
            <w:rStyle w:val="captions"/>
            <w:rFonts w:asciiTheme="minorHAnsi" w:hAnsiTheme="minorHAnsi" w:cstheme="minorHAnsi"/>
            <w:lang w:val="en-AU"/>
          </w:rPr>
          <w:fldChar w:fldCharType="end"/>
        </w:r>
      </w:del>
      <w:del w:id="385" w:author="Jason Everett" w:date="2020-05-27T18:55:00Z">
        <w:r w:rsidR="008776C9" w:rsidRPr="00F15D89" w:rsidDel="00A931C2">
          <w:rPr>
            <w:rStyle w:val="captions"/>
            <w:rFonts w:asciiTheme="minorHAnsi" w:hAnsiTheme="minorHAnsi" w:cstheme="minorHAnsi"/>
            <w:lang w:val="en-AU"/>
          </w:rPr>
          <w:delText>,</w:delText>
        </w:r>
      </w:del>
    </w:p>
    <w:p w14:paraId="4B3E1E4C" w14:textId="77777777" w:rsidR="002D2DE6" w:rsidRDefault="002D2DE6" w:rsidP="002D2DE6">
      <w:pPr>
        <w:spacing w:line="360" w:lineRule="auto"/>
        <w:rPr>
          <w:ins w:id="386" w:author="Jason Everett" w:date="2020-05-27T18:53:00Z"/>
          <w:rStyle w:val="captions"/>
          <w:rFonts w:asciiTheme="minorHAnsi" w:hAnsiTheme="minorHAnsi" w:cstheme="minorHAnsi"/>
          <w:lang w:val="en-AU"/>
        </w:rPr>
      </w:pPr>
    </w:p>
    <w:p w14:paraId="5E99E15E" w14:textId="6E6D4BFE" w:rsidR="008776C9" w:rsidRPr="00F15D89" w:rsidRDefault="00773BA1" w:rsidP="002A3D19">
      <w:pPr>
        <w:spacing w:line="360" w:lineRule="auto"/>
        <w:rPr>
          <w:rStyle w:val="captions"/>
          <w:rFonts w:asciiTheme="minorHAnsi" w:hAnsiTheme="minorHAnsi" w:cstheme="minorHAnsi"/>
          <w:lang w:val="en-AU"/>
        </w:rPr>
      </w:pPr>
      <w:ins w:id="387" w:author="Jason Everett" w:date="2020-05-27T19:16:00Z">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ins>
      <w:ins w:id="388" w:author="Jason Everett" w:date="2020-05-27T19:19:00Z">
        <w:r w:rsidR="002A3D19" w:rsidRPr="00F15D89">
          <w:rPr>
            <w:rStyle w:val="captions"/>
            <w:rFonts w:asciiTheme="minorHAnsi" w:hAnsiTheme="minorHAnsi" w:cstheme="minorHAnsi"/>
            <w:lang w:val="en-AU"/>
          </w:rPr>
          <w:t xml:space="preserve">(Diamond Head; 31.75° S) </w:t>
        </w:r>
      </w:ins>
      <w:ins w:id="389" w:author="Jason Everett" w:date="2020-05-27T19:16:00Z">
        <w:r w:rsidR="001D4991" w:rsidRPr="00F15D89">
          <w:rPr>
            <w:rStyle w:val="captions"/>
            <w:rFonts w:asciiTheme="minorHAnsi" w:hAnsiTheme="minorHAnsi" w:cstheme="minorHAnsi"/>
            <w:lang w:val="en-AU"/>
          </w:rPr>
          <w:t xml:space="preserve">was dominated by Tasman Sea </w:t>
        </w:r>
      </w:ins>
      <w:ins w:id="390" w:author="Jason Everett" w:date="2020-05-27T19:17:00Z">
        <w:r w:rsidR="001D4991">
          <w:rPr>
            <w:rStyle w:val="captions"/>
            <w:rFonts w:asciiTheme="minorHAnsi" w:hAnsiTheme="minorHAnsi" w:cstheme="minorHAnsi"/>
            <w:lang w:val="en-AU"/>
          </w:rPr>
          <w:t xml:space="preserve">water </w:t>
        </w:r>
      </w:ins>
      <w:ins w:id="391" w:author="Jason Everett" w:date="2020-05-27T19:16:00Z">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ins>
      <w:ins w:id="392" w:author="Jason Everett" w:date="2020-05-27T19:17:00Z">
        <w:r w:rsidR="002A3D19">
          <w:rPr>
            <w:rStyle w:val="captions"/>
            <w:rFonts w:asciiTheme="minorHAnsi" w:hAnsiTheme="minorHAnsi" w:cstheme="minorHAnsi"/>
            <w:lang w:val="en-AU"/>
          </w:rPr>
          <w:t>. The</w:t>
        </w:r>
      </w:ins>
      <w:ins w:id="393" w:author="Jason Everett" w:date="2020-05-27T19:18:00Z">
        <w:r w:rsidR="002A3D19">
          <w:rPr>
            <w:rStyle w:val="captions"/>
            <w:rFonts w:asciiTheme="minorHAnsi" w:hAnsiTheme="minorHAnsi" w:cstheme="minorHAnsi"/>
            <w:lang w:val="en-AU"/>
          </w:rPr>
          <w:t xml:space="preserve"> same pattern of decreasing biomass offshore, and with depth, existed, however the overall biomass was elevated</w:t>
        </w:r>
      </w:ins>
      <w:ins w:id="394" w:author="Jason Everett" w:date="2020-05-27T19:19:00Z">
        <w:r w:rsidR="002A3D19">
          <w:rPr>
            <w:rStyle w:val="captions"/>
            <w:rFonts w:asciiTheme="minorHAnsi" w:hAnsiTheme="minorHAnsi" w:cstheme="minorHAnsi"/>
            <w:lang w:val="en-AU"/>
          </w:rPr>
          <w:t xml:space="preserve"> </w:t>
        </w:r>
      </w:ins>
      <w:del w:id="395" w:author="Jason Everett" w:date="2020-05-27T19:18:00Z">
        <w:r w:rsidR="008776C9" w:rsidRPr="00F15D89" w:rsidDel="002A3D19">
          <w:rPr>
            <w:rStyle w:val="captions"/>
            <w:rFonts w:asciiTheme="minorHAnsi" w:hAnsiTheme="minorHAnsi" w:cstheme="minorHAnsi"/>
            <w:lang w:val="en-AU"/>
          </w:rPr>
          <w:delText xml:space="preserve"> </w:delText>
        </w:r>
      </w:del>
      <w:del w:id="396" w:author="Jason Everett" w:date="2020-05-27T18:31:00Z">
        <w:r w:rsidR="008776C9" w:rsidRPr="00F15D89" w:rsidDel="006A558B">
          <w:rPr>
            <w:rStyle w:val="captions"/>
            <w:rFonts w:asciiTheme="minorHAnsi" w:hAnsiTheme="minorHAnsi" w:cstheme="minorHAnsi"/>
            <w:lang w:val="en-AU"/>
          </w:rPr>
          <w:delText xml:space="preserve">the pattern of </w:delText>
        </w:r>
      </w:del>
      <w:del w:id="397" w:author="Jason Everett" w:date="2020-05-27T19:18:00Z">
        <w:r w:rsidR="008776C9" w:rsidRPr="00F15D89" w:rsidDel="002A3D19">
          <w:rPr>
            <w:rStyle w:val="captions"/>
            <w:rFonts w:asciiTheme="minorHAnsi" w:hAnsiTheme="minorHAnsi" w:cstheme="minorHAnsi"/>
            <w:lang w:val="en-AU"/>
          </w:rPr>
          <w:delText>increased biomass on the continental shelf was also observed</w:delText>
        </w:r>
      </w:del>
      <w:del w:id="398" w:author="Jason Everett" w:date="2020-05-27T18:31:00Z">
        <w:r w:rsidR="008776C9" w:rsidRPr="00F15D89" w:rsidDel="006A558B">
          <w:rPr>
            <w:rStyle w:val="captions"/>
            <w:rFonts w:asciiTheme="minorHAnsi" w:hAnsiTheme="minorHAnsi" w:cstheme="minorHAnsi"/>
            <w:lang w:val="en-AU"/>
          </w:rPr>
          <w:delText xml:space="preserve"> on</w:delText>
        </w:r>
      </w:del>
      <w:del w:id="399" w:author="Jason Everett" w:date="2020-05-27T19:18:00Z">
        <w:r w:rsidR="008776C9" w:rsidRPr="00F15D89" w:rsidDel="002A3D19">
          <w:rPr>
            <w:rStyle w:val="captions"/>
            <w:rFonts w:asciiTheme="minorHAnsi" w:hAnsiTheme="minorHAnsi" w:cstheme="minorHAnsi"/>
            <w:lang w:val="en-AU"/>
          </w:rPr>
          <w:delText xml:space="preserve"> at the</w:delText>
        </w:r>
        <w:r w:rsidR="00135CD1" w:rsidRPr="00F15D89" w:rsidDel="002A3D19">
          <w:rPr>
            <w:rStyle w:val="captions"/>
            <w:rFonts w:asciiTheme="minorHAnsi" w:hAnsiTheme="minorHAnsi" w:cstheme="minorHAnsi"/>
            <w:lang w:val="en-AU"/>
          </w:rPr>
          <w:delText xml:space="preserve"> most southern site</w:delText>
        </w:r>
      </w:del>
      <w:del w:id="400" w:author="Jason Everett" w:date="2020-05-27T19:19:00Z">
        <w:r w:rsidR="008776C9" w:rsidRPr="00F15D89" w:rsidDel="002A3D19">
          <w:rPr>
            <w:rStyle w:val="captions"/>
            <w:rFonts w:asciiTheme="minorHAnsi" w:hAnsiTheme="minorHAnsi" w:cstheme="minorHAnsi"/>
            <w:lang w:val="en-AU"/>
          </w:rPr>
          <w:delText xml:space="preserve"> </w:delText>
        </w:r>
        <w:r w:rsidR="00135CD1" w:rsidRPr="00F15D89" w:rsidDel="002A3D19">
          <w:rPr>
            <w:rStyle w:val="captions"/>
            <w:rFonts w:asciiTheme="minorHAnsi" w:hAnsiTheme="minorHAnsi" w:cstheme="minorHAnsi"/>
            <w:lang w:val="en-AU"/>
          </w:rPr>
          <w:delText>(</w:delText>
        </w:r>
        <w:r w:rsidR="008776C9" w:rsidRPr="00F15D89" w:rsidDel="002A3D19">
          <w:rPr>
            <w:rStyle w:val="captions"/>
            <w:rFonts w:asciiTheme="minorHAnsi" w:hAnsiTheme="minorHAnsi" w:cstheme="minorHAnsi"/>
            <w:lang w:val="en-AU"/>
          </w:rPr>
          <w:delText>Diamond Head</w:delText>
        </w:r>
        <w:r w:rsidR="00135CD1" w:rsidRPr="00F15D89" w:rsidDel="002A3D19">
          <w:rPr>
            <w:rStyle w:val="captions"/>
            <w:rFonts w:asciiTheme="minorHAnsi" w:hAnsiTheme="minorHAnsi" w:cstheme="minorHAnsi"/>
            <w:lang w:val="en-AU"/>
          </w:rPr>
          <w:delText xml:space="preserve">; </w:delText>
        </w:r>
        <w:r w:rsidR="0024589D" w:rsidRPr="00F15D89" w:rsidDel="002A3D19">
          <w:rPr>
            <w:rStyle w:val="captions"/>
            <w:rFonts w:asciiTheme="minorHAnsi" w:hAnsiTheme="minorHAnsi" w:cstheme="minorHAnsi"/>
            <w:lang w:val="en-AU"/>
          </w:rPr>
          <w:delText>31.75°</w:delText>
        </w:r>
        <w:r w:rsidR="00135CD1" w:rsidRPr="00F15D89" w:rsidDel="002A3D19">
          <w:rPr>
            <w:rStyle w:val="captions"/>
            <w:rFonts w:asciiTheme="minorHAnsi" w:hAnsiTheme="minorHAnsi" w:cstheme="minorHAnsi"/>
            <w:lang w:val="en-AU"/>
          </w:rPr>
          <w:delText xml:space="preserve"> S)</w:delText>
        </w:r>
        <w:r w:rsidR="0024589D" w:rsidRPr="00F15D89" w:rsidDel="002A3D19">
          <w:rPr>
            <w:rStyle w:val="captions"/>
            <w:rFonts w:asciiTheme="minorHAnsi" w:hAnsiTheme="minorHAnsi" w:cstheme="minorHAnsi"/>
            <w:lang w:val="en-AU"/>
          </w:rPr>
          <w:delText xml:space="preserve"> </w:delText>
        </w:r>
      </w:del>
      <w:commentRangeStart w:id="401"/>
      <w:r w:rsidR="0024589D" w:rsidRPr="00F15D89">
        <w:rPr>
          <w:rStyle w:val="captions"/>
          <w:rFonts w:asciiTheme="minorHAnsi" w:hAnsiTheme="minorHAnsi" w:cstheme="minorHAnsi"/>
          <w:lang w:val="en-AU"/>
        </w:rPr>
        <w:t xml:space="preserve">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commentRangeEnd w:id="401"/>
      <w:r w:rsidR="00C606A7">
        <w:rPr>
          <w:rStyle w:val="CommentReference"/>
        </w:rPr>
        <w:commentReference w:id="401"/>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w:t>
      </w:r>
      <w:del w:id="402" w:author="Jason Everett" w:date="2020-05-27T19:16:00Z">
        <w:r w:rsidR="00135CD1" w:rsidRPr="00F15D89" w:rsidDel="001D4991">
          <w:rPr>
            <w:rStyle w:val="captions"/>
            <w:rFonts w:asciiTheme="minorHAnsi" w:hAnsiTheme="minorHAnsi" w:cstheme="minorHAnsi"/>
            <w:lang w:val="en-AU"/>
          </w:rPr>
          <w:delText xml:space="preserve"> This southern transect was dominated by the</w:delText>
        </w:r>
        <w:r w:rsidR="008776C9" w:rsidRPr="00F15D89" w:rsidDel="001D4991">
          <w:rPr>
            <w:rStyle w:val="captions"/>
            <w:rFonts w:asciiTheme="minorHAnsi" w:hAnsiTheme="minorHAnsi" w:cstheme="minorHAnsi"/>
            <w:lang w:val="en-AU"/>
          </w:rPr>
          <w:delText xml:space="preserve"> Tasman Sea with larger particles and shallower NBSS slope</w:delText>
        </w:r>
        <w:r w:rsidR="00135CD1" w:rsidRPr="00F15D89" w:rsidDel="001D4991">
          <w:rPr>
            <w:rStyle w:val="captions"/>
            <w:rFonts w:asciiTheme="minorHAnsi" w:hAnsiTheme="minorHAnsi" w:cstheme="minorHAnsi"/>
            <w:lang w:val="en-AU"/>
          </w:rPr>
          <w:delText xml:space="preserve"> compared to the EAC influenced northern sites</w:delText>
        </w:r>
      </w:del>
      <w:r w:rsidR="008776C9" w:rsidRPr="00F15D89">
        <w:rPr>
          <w:rStyle w:val="captions"/>
          <w:rFonts w:asciiTheme="minorHAnsi" w:hAnsiTheme="minorHAnsi" w:cstheme="minorHAnsi"/>
          <w:lang w:val="en-AU"/>
        </w:rPr>
        <w:t xml:space="preserve">. The Tasman </w:t>
      </w:r>
      <w:ins w:id="403" w:author="Baird, Mark (O&amp;A, Hobart)" w:date="2020-05-17T19:56:00Z">
        <w:r w:rsidR="008B7392">
          <w:rPr>
            <w:rStyle w:val="captions"/>
            <w:rFonts w:asciiTheme="minorHAnsi" w:hAnsiTheme="minorHAnsi" w:cstheme="minorHAnsi"/>
            <w:lang w:val="en-AU"/>
          </w:rPr>
          <w:t>S</w:t>
        </w:r>
      </w:ins>
      <w:del w:id="404" w:author="Baird, Mark (O&amp;A, Hobart)" w:date="2020-05-17T19:56:00Z">
        <w:r w:rsidR="008776C9" w:rsidRPr="00F15D89" w:rsidDel="008B7392">
          <w:rPr>
            <w:rStyle w:val="captions"/>
            <w:rFonts w:asciiTheme="minorHAnsi" w:hAnsiTheme="minorHAnsi" w:cstheme="minorHAnsi"/>
            <w:lang w:val="en-AU"/>
          </w:rPr>
          <w:delText>s</w:delText>
        </w:r>
      </w:del>
      <w:r w:rsidR="008776C9" w:rsidRPr="00F15D89">
        <w:rPr>
          <w:rStyle w:val="captions"/>
          <w:rFonts w:asciiTheme="minorHAnsi" w:hAnsiTheme="minorHAnsi" w:cstheme="minorHAnsi"/>
          <w:lang w:val="en-AU"/>
        </w:rPr>
        <w:t>ea is known to have</w:t>
      </w:r>
      <w:ins w:id="405" w:author="Jason Everett" w:date="2020-05-27T19:19:00Z">
        <w:r w:rsidR="003F1E6F">
          <w:rPr>
            <w:rStyle w:val="captions"/>
            <w:rFonts w:asciiTheme="minorHAnsi" w:hAnsiTheme="minorHAnsi" w:cstheme="minorHAnsi"/>
            <w:lang w:val="en-AU"/>
          </w:rPr>
          <w:t xml:space="preserve"> elevated</w:t>
        </w:r>
      </w:ins>
      <w:del w:id="406" w:author="Jason Everett" w:date="2020-05-27T19:19:00Z">
        <w:r w:rsidR="008776C9" w:rsidRPr="00F15D89" w:rsidDel="003F1E6F">
          <w:rPr>
            <w:rStyle w:val="captions"/>
            <w:rFonts w:asciiTheme="minorHAnsi" w:hAnsiTheme="minorHAnsi" w:cstheme="minorHAnsi"/>
            <w:lang w:val="en-AU"/>
          </w:rPr>
          <w:delText xml:space="preserve"> higher</w:delText>
        </w:r>
      </w:del>
      <w:r w:rsidR="008776C9" w:rsidRPr="00F15D89">
        <w:rPr>
          <w:rStyle w:val="captions"/>
          <w:rFonts w:asciiTheme="minorHAnsi" w:hAnsiTheme="minorHAnsi" w:cstheme="minorHAnsi"/>
          <w:lang w:val="en-AU"/>
        </w:rPr>
        <w:t xml:space="preserve"> nutrient content and generally hold </w:t>
      </w:r>
      <w:ins w:id="407" w:author="Baird, Mark (O&amp;A, Hobart)" w:date="2020-05-17T19:56:00Z">
        <w:r w:rsidR="008B7392">
          <w:rPr>
            <w:rStyle w:val="captions"/>
            <w:rFonts w:asciiTheme="minorHAnsi" w:hAnsiTheme="minorHAnsi" w:cstheme="minorHAnsi"/>
            <w:lang w:val="en-AU"/>
          </w:rPr>
          <w:t>larger</w:t>
        </w:r>
      </w:ins>
      <w:del w:id="408" w:author="Baird, Mark (O&amp;A, Hobart)" w:date="2020-05-17T19:56:00Z">
        <w:r w:rsidR="008776C9" w:rsidRPr="00F15D89" w:rsidDel="008B7392">
          <w:rPr>
            <w:rStyle w:val="captions"/>
            <w:rFonts w:asciiTheme="minorHAnsi" w:hAnsiTheme="minorHAnsi" w:cstheme="minorHAnsi"/>
            <w:lang w:val="en-AU"/>
          </w:rPr>
          <w:delText>higher</w:delText>
        </w:r>
      </w:del>
      <w:r w:rsidR="008776C9" w:rsidRPr="00F15D89">
        <w:rPr>
          <w:rStyle w:val="captions"/>
          <w:rFonts w:asciiTheme="minorHAnsi" w:hAnsiTheme="minorHAnsi" w:cstheme="minorHAnsi"/>
          <w:lang w:val="en-AU"/>
        </w:rPr>
        <w:t xml:space="preserve"> amounts of zooplankton </w:t>
      </w:r>
      <w:r w:rsidR="008776C9" w:rsidRPr="00F15D89">
        <w:rPr>
          <w:rStyle w:val="captions"/>
          <w:rFonts w:asciiTheme="minorHAnsi" w:hAnsiTheme="minorHAnsi" w:cstheme="minorHAnsi"/>
          <w:lang w:val="en-AU"/>
        </w:rPr>
        <w:lastRenderedPageBreak/>
        <w:t xml:space="preserve">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w:t>
      </w:r>
      <w:commentRangeStart w:id="409"/>
      <w:r w:rsidR="008776C9" w:rsidRPr="00F15D89">
        <w:rPr>
          <w:rStyle w:val="captions"/>
          <w:rFonts w:asciiTheme="minorHAnsi" w:hAnsiTheme="minorHAnsi" w:cstheme="minorHAnsi"/>
          <w:lang w:val="en-AU"/>
        </w:rPr>
        <w:t xml:space="preserve">or it is possible that there are more nutrients closer to shore </w:t>
      </w:r>
      <w:r w:rsidR="0075608D" w:rsidRPr="00F15D89">
        <w:rPr>
          <w:rStyle w:val="captions"/>
          <w:rFonts w:asciiTheme="minorHAnsi" w:hAnsiTheme="minorHAnsi" w:cstheme="minorHAnsi"/>
          <w:lang w:val="en-AU"/>
        </w:rPr>
        <w:t>due to</w:t>
      </w:r>
      <w:r w:rsidR="008776C9" w:rsidRPr="00F15D89">
        <w:rPr>
          <w:rStyle w:val="captions"/>
          <w:rFonts w:asciiTheme="minorHAnsi" w:hAnsiTheme="minorHAnsi" w:cstheme="minorHAnsi"/>
          <w:lang w:val="en-AU"/>
        </w:rPr>
        <w:t xml:space="preserve"> anthropogenic inputs. </w:t>
      </w:r>
      <w:commentRangeEnd w:id="409"/>
      <w:r w:rsidR="00C606A7">
        <w:rPr>
          <w:rStyle w:val="CommentReference"/>
        </w:rPr>
        <w:commentReference w:id="409"/>
      </w:r>
      <w:r w:rsidR="008776C9" w:rsidRPr="00F15D89">
        <w:rPr>
          <w:rStyle w:val="captions"/>
          <w:rFonts w:asciiTheme="minorHAnsi" w:hAnsiTheme="minorHAnsi" w:cstheme="minorHAnsi"/>
          <w:lang w:val="en-AU"/>
        </w:rPr>
        <w:t xml:space="preserve">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3DF0B368"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Seasonally the influence of the EAC as an uplift mechanism will vary. Over a year, the EAC</w:t>
      </w:r>
      <w:ins w:id="410" w:author="Jason Everett" w:date="2020-05-27T19:12:00Z">
        <w:r w:rsidR="00773BA1">
          <w:rPr>
            <w:rStyle w:val="captions"/>
            <w:rFonts w:asciiTheme="minorHAnsi" w:hAnsiTheme="minorHAnsi" w:cstheme="minorHAnsi"/>
            <w:lang w:val="en-AU"/>
          </w:rPr>
          <w:t xml:space="preserve"> </w:t>
        </w:r>
      </w:ins>
      <w:del w:id="411" w:author="Amandine S" w:date="2020-05-21T12:22:00Z">
        <w:r w:rsidRPr="00F15D89" w:rsidDel="00C606A7">
          <w:rPr>
            <w:rStyle w:val="captions"/>
            <w:rFonts w:asciiTheme="minorHAnsi" w:hAnsiTheme="minorHAnsi" w:cstheme="minorHAnsi"/>
            <w:lang w:val="en-AU"/>
          </w:rPr>
          <w:delText xml:space="preserve"> </w:delText>
        </w:r>
      </w:del>
      <w:ins w:id="412" w:author="Amandine S" w:date="2020-05-21T12:23:00Z">
        <w:r w:rsidR="00C606A7">
          <w:rPr>
            <w:rStyle w:val="captions"/>
            <w:rFonts w:asciiTheme="minorHAnsi" w:hAnsiTheme="minorHAnsi" w:cstheme="minorHAnsi"/>
            <w:lang w:val="en-AU"/>
          </w:rPr>
          <w:t>is stronger in summer</w:t>
        </w:r>
      </w:ins>
      <w:ins w:id="413" w:author="Amandine S" w:date="2020-05-21T12:29:00Z">
        <w:r w:rsidR="009877A1">
          <w:rPr>
            <w:rStyle w:val="captions"/>
            <w:rFonts w:asciiTheme="minorHAnsi" w:hAnsiTheme="minorHAnsi" w:cstheme="minorHAnsi"/>
            <w:lang w:val="en-AU"/>
          </w:rPr>
          <w:t>, and its width and</w:t>
        </w:r>
      </w:ins>
      <w:ins w:id="414" w:author="Amandine S" w:date="2020-05-21T12:23:00Z">
        <w:r w:rsidR="00C606A7">
          <w:rPr>
            <w:rStyle w:val="captions"/>
            <w:rFonts w:asciiTheme="minorHAnsi" w:hAnsiTheme="minorHAnsi" w:cstheme="minorHAnsi"/>
            <w:lang w:val="en-AU"/>
          </w:rPr>
          <w:t xml:space="preserve"> separation latitude </w:t>
        </w:r>
      </w:ins>
      <w:ins w:id="415" w:author="Amandine S" w:date="2020-05-21T12:29:00Z">
        <w:r w:rsidR="009877A1">
          <w:rPr>
            <w:rStyle w:val="captions"/>
            <w:rFonts w:asciiTheme="minorHAnsi" w:hAnsiTheme="minorHAnsi" w:cstheme="minorHAnsi"/>
            <w:lang w:val="en-AU"/>
          </w:rPr>
          <w:t>have a</w:t>
        </w:r>
      </w:ins>
      <w:ins w:id="416" w:author="Amandine S" w:date="2020-05-21T12:23:00Z">
        <w:r w:rsidR="00C606A7">
          <w:rPr>
            <w:rStyle w:val="captions"/>
            <w:rFonts w:asciiTheme="minorHAnsi" w:hAnsiTheme="minorHAnsi" w:cstheme="minorHAnsi"/>
            <w:lang w:val="en-AU"/>
          </w:rPr>
          <w:t xml:space="preserve"> dominant </w:t>
        </w:r>
      </w:ins>
      <w:ins w:id="417" w:author="Amandine S" w:date="2020-05-21T12:25:00Z">
        <w:r w:rsidR="00C606A7">
          <w:rPr>
            <w:rStyle w:val="captions"/>
            <w:rFonts w:asciiTheme="minorHAnsi" w:hAnsiTheme="minorHAnsi" w:cstheme="minorHAnsi"/>
            <w:lang w:val="en-AU"/>
          </w:rPr>
          <w:t>period</w:t>
        </w:r>
      </w:ins>
      <w:ins w:id="418" w:author="Amandine S" w:date="2020-05-21T12:23:00Z">
        <w:r w:rsidR="00C606A7">
          <w:rPr>
            <w:rStyle w:val="captions"/>
            <w:rFonts w:asciiTheme="minorHAnsi" w:hAnsiTheme="minorHAnsi" w:cstheme="minorHAnsi"/>
            <w:lang w:val="en-AU"/>
          </w:rPr>
          <w:t xml:space="preserve"> around 3 months (Archer et al 2017,</w:t>
        </w:r>
      </w:ins>
      <w:ins w:id="419" w:author="Amandine S" w:date="2020-05-21T12:35:00Z">
        <w:r w:rsidR="009877A1">
          <w:rPr>
            <w:rStyle w:val="captions"/>
            <w:rFonts w:asciiTheme="minorHAnsi" w:hAnsiTheme="minorHAnsi" w:cstheme="minorHAnsi"/>
            <w:lang w:val="en-AU"/>
          </w:rPr>
          <w:t xml:space="preserve"> </w:t>
        </w:r>
        <w:commentRangeStart w:id="420"/>
        <w:r w:rsidR="009877A1">
          <w:rPr>
            <w:rStyle w:val="captions"/>
            <w:rFonts w:asciiTheme="minorHAnsi" w:hAnsiTheme="minorHAnsi" w:cstheme="minorHAnsi"/>
            <w:lang w:val="en-AU"/>
          </w:rPr>
          <w:t>Mata et al 2006</w:t>
        </w:r>
      </w:ins>
      <w:ins w:id="421" w:author="Amandine S" w:date="2020-05-21T12:23:00Z">
        <w:r w:rsidR="00C606A7">
          <w:rPr>
            <w:rStyle w:val="captions"/>
            <w:rFonts w:asciiTheme="minorHAnsi" w:hAnsiTheme="minorHAnsi" w:cstheme="minorHAnsi"/>
            <w:lang w:val="en-AU"/>
          </w:rPr>
          <w:t xml:space="preserve"> </w:t>
        </w:r>
      </w:ins>
      <w:commentRangeEnd w:id="420"/>
      <w:ins w:id="422" w:author="Amandine S" w:date="2020-05-21T12:36:00Z">
        <w:r w:rsidR="009877A1">
          <w:rPr>
            <w:rStyle w:val="CommentReference"/>
          </w:rPr>
          <w:commentReference w:id="420"/>
        </w:r>
      </w:ins>
      <w:ins w:id="423" w:author="Amandine S" w:date="2020-05-21T12:23:00Z">
        <w:r w:rsidR="00C606A7">
          <w:rPr>
            <w:rStyle w:val="captions"/>
            <w:rFonts w:asciiTheme="minorHAnsi" w:hAnsiTheme="minorHAnsi" w:cstheme="minorHAnsi"/>
            <w:lang w:val="en-AU"/>
          </w:rPr>
          <w:t>)</w:t>
        </w:r>
      </w:ins>
      <w:del w:id="424" w:author="Amandine S" w:date="2020-05-21T12:22:00Z">
        <w:r w:rsidRPr="00F15D89" w:rsidDel="00C606A7">
          <w:rPr>
            <w:rStyle w:val="captions"/>
            <w:rFonts w:asciiTheme="minorHAnsi" w:hAnsiTheme="minorHAnsi" w:cstheme="minorHAnsi"/>
            <w:lang w:val="en-AU"/>
          </w:rPr>
          <w:delText xml:space="preserve">pushes southward and strengthens </w:delText>
        </w:r>
        <w:r w:rsidR="0094275A" w:rsidRPr="00F15D89" w:rsidDel="00C606A7">
          <w:rPr>
            <w:rStyle w:val="captions"/>
            <w:rFonts w:asciiTheme="minorHAnsi" w:hAnsiTheme="minorHAnsi" w:cstheme="minorHAnsi"/>
            <w:lang w:val="en-AU"/>
          </w:rPr>
          <w:fldChar w:fldCharType="begin"/>
        </w:r>
        <w:r w:rsidR="0094275A" w:rsidRPr="00F15D89" w:rsidDel="00C606A7">
          <w:rPr>
            <w:rStyle w:val="captions"/>
            <w:rFonts w:asciiTheme="minorHAnsi" w:hAnsiTheme="minorHAnsi" w:cstheme="minorHAnsi"/>
            <w:lang w:val="en-AU"/>
          </w:rPr>
          <w:del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delInstrText>
        </w:r>
        <w:r w:rsidR="0094275A" w:rsidRPr="00F15D89" w:rsidDel="00C606A7">
          <w:rPr>
            <w:rStyle w:val="captions"/>
            <w:rFonts w:asciiTheme="minorHAnsi" w:hAnsiTheme="minorHAnsi" w:cstheme="minorHAnsi"/>
            <w:lang w:val="en-AU"/>
          </w:rPr>
          <w:fldChar w:fldCharType="separate"/>
        </w:r>
        <w:r w:rsidR="0094275A" w:rsidRPr="00F15D89" w:rsidDel="00C606A7">
          <w:rPr>
            <w:rStyle w:val="captions"/>
            <w:rFonts w:asciiTheme="minorHAnsi" w:hAnsiTheme="minorHAnsi" w:cstheme="minorHAnsi"/>
            <w:noProof/>
            <w:lang w:val="en-AU"/>
          </w:rPr>
          <w:delText>(Ridgway and Godfrey 1997)</w:delText>
        </w:r>
        <w:r w:rsidR="0094275A" w:rsidRPr="00F15D89" w:rsidDel="00C606A7">
          <w:rPr>
            <w:rStyle w:val="captions"/>
            <w:rFonts w:asciiTheme="minorHAnsi" w:hAnsiTheme="minorHAnsi" w:cstheme="minorHAnsi"/>
            <w:lang w:val="en-AU"/>
          </w:rPr>
          <w:fldChar w:fldCharType="end"/>
        </w:r>
      </w:del>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.2 </w:t>
      </w:r>
      <w:r w:rsidR="008150A7" w:rsidRPr="00C07196">
        <w:rPr>
          <w:rFonts w:asciiTheme="minorHAnsi" w:hAnsiTheme="minorHAnsi" w:cstheme="minorHAnsi"/>
          <w:i/>
          <w:iCs/>
          <w:szCs w:val="24"/>
          <w:lang w:val="en-AU"/>
        </w:rPr>
        <w:t>Comparison to other studies</w:t>
      </w:r>
    </w:p>
    <w:p w14:paraId="6EB505D0" w14:textId="072FED50"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w:t>
      </w:r>
      <w:ins w:id="425" w:author="Baird, Mark (O&amp;A, Hobart)" w:date="2020-05-17T19:57:00Z">
        <w:r w:rsidR="008B7392">
          <w:rPr>
            <w:rFonts w:asciiTheme="minorHAnsi" w:hAnsiTheme="minorHAnsi" w:cstheme="minorHAnsi"/>
            <w:szCs w:val="24"/>
            <w:lang w:val="en-AU"/>
          </w:rPr>
          <w:t xml:space="preserve">A similar pattern occurs on </w:t>
        </w:r>
      </w:ins>
      <w:del w:id="426" w:author="Baird, Mark (O&amp;A, Hobart)" w:date="2020-05-17T19:57:00Z">
        <w:r w:rsidRPr="00F15D89" w:rsidDel="008B7392">
          <w:rPr>
            <w:rFonts w:asciiTheme="minorHAnsi" w:hAnsiTheme="minorHAnsi" w:cstheme="minorHAnsi"/>
            <w:szCs w:val="24"/>
            <w:lang w:val="en-AU"/>
          </w:rPr>
          <w:delText xml:space="preserve">This </w:delText>
        </w:r>
        <w:r w:rsidR="00DC7E4E" w:rsidRPr="00F15D89" w:rsidDel="008B7392">
          <w:rPr>
            <w:rFonts w:asciiTheme="minorHAnsi" w:hAnsiTheme="minorHAnsi" w:cstheme="minorHAnsi"/>
            <w:szCs w:val="24"/>
            <w:lang w:val="en-AU"/>
          </w:rPr>
          <w:delText>aligns with results from</w:delText>
        </w:r>
      </w:del>
      <w:r w:rsidR="00DC7E4E" w:rsidRPr="00F15D89">
        <w:rPr>
          <w:rFonts w:asciiTheme="minorHAnsi" w:hAnsiTheme="minorHAnsi" w:cstheme="minorHAnsi"/>
          <w:szCs w:val="24"/>
          <w:lang w:val="en-AU"/>
        </w:rPr>
        <w:t xml:space="preserve">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w:t>
      </w:r>
      <w:ins w:id="427" w:author="Baird, Mark (O&amp;A, Hobart)" w:date="2020-05-17T19:58:00Z">
        <w:r w:rsidR="008B7392">
          <w:rPr>
            <w:rFonts w:asciiTheme="minorHAnsi" w:hAnsiTheme="minorHAnsi" w:cstheme="minorHAnsi"/>
            <w:szCs w:val="24"/>
            <w:lang w:val="en-AU"/>
          </w:rPr>
          <w:t>ves</w:t>
        </w:r>
      </w:ins>
      <w:del w:id="428" w:author="Baird, Mark (O&amp;A, Hobart)" w:date="2020-05-17T19:58:00Z">
        <w:r w:rsidRPr="00F15D89" w:rsidDel="008B7392">
          <w:rPr>
            <w:rFonts w:asciiTheme="minorHAnsi" w:hAnsiTheme="minorHAnsi" w:cstheme="minorHAnsi"/>
            <w:szCs w:val="24"/>
            <w:lang w:val="en-AU"/>
          </w:rPr>
          <w:delText>f locations</w:delText>
        </w:r>
      </w:del>
      <w:r w:rsidRPr="00F15D89">
        <w:rPr>
          <w:rFonts w:asciiTheme="minorHAnsi" w:hAnsiTheme="minorHAnsi" w:cstheme="minorHAnsi"/>
          <w:szCs w:val="24"/>
          <w:lang w:val="en-AU"/>
        </w:rPr>
        <w:t xml:space="preserve">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ins w:id="429" w:author="Jason Everett" w:date="2020-05-27T19:37:00Z">
        <w:r w:rsidR="00E473C9">
          <w:rPr>
            <w:rFonts w:asciiTheme="minorHAnsi" w:hAnsiTheme="minorHAnsi" w:cstheme="minorHAnsi"/>
            <w:szCs w:val="24"/>
            <w:lang w:val="en-AU"/>
          </w:rPr>
          <w:t xml:space="preserve">to </w:t>
        </w:r>
      </w:ins>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ins w:id="430" w:author="Jason Everett" w:date="2020-05-27T19:37:00Z">
        <w:r w:rsidR="00E473C9">
          <w:rPr>
            <w:rFonts w:asciiTheme="minorHAnsi" w:hAnsiTheme="minorHAnsi" w:cstheme="minorHAnsi"/>
            <w:lang w:val="en-AU"/>
          </w:rPr>
          <w:t xml:space="preserve"> and</w:t>
        </w:r>
      </w:ins>
      <w:del w:id="431" w:author="Jason Everett" w:date="2020-05-27T19:37:00Z">
        <w:r w:rsidR="003A6CE0" w:rsidRPr="00F15D89" w:rsidDel="00E473C9">
          <w:rPr>
            <w:rFonts w:asciiTheme="minorHAnsi" w:hAnsiTheme="minorHAnsi" w:cstheme="minorHAnsi"/>
            <w:lang w:val="en-AU"/>
          </w:rPr>
          <w:delText>, in</w:delText>
        </w:r>
      </w:del>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w:t>
      </w:r>
      <w:r w:rsidR="00615557" w:rsidRPr="00F15D89">
        <w:rPr>
          <w:rFonts w:asciiTheme="minorHAnsi" w:hAnsiTheme="minorHAnsi" w:cstheme="minorHAnsi"/>
          <w:lang w:val="en-AU"/>
        </w:rPr>
        <w:lastRenderedPageBreak/>
        <w:t xml:space="preserve">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ins w:id="432" w:author="Jason Everett" w:date="2020-05-27T19:38:00Z">
        <w:r w:rsidR="00FD415E">
          <w:rPr>
            <w:rStyle w:val="captions"/>
            <w:rFonts w:asciiTheme="minorHAnsi" w:hAnsiTheme="minorHAnsi" w:cstheme="minorHAnsi"/>
            <w:lang w:val="en-AU"/>
          </w:rPr>
          <w:t xml:space="preserve">process </w:t>
        </w:r>
      </w:ins>
      <w:r w:rsidR="006A4363" w:rsidRPr="00F15D89">
        <w:rPr>
          <w:rStyle w:val="captions"/>
          <w:rFonts w:asciiTheme="minorHAnsi" w:hAnsiTheme="minorHAnsi" w:cstheme="minorHAnsi"/>
          <w:lang w:val="en-AU"/>
        </w:rPr>
        <w:t xml:space="preserve">is </w:t>
      </w:r>
      <w:ins w:id="433" w:author="Jason Everett" w:date="2020-05-27T19:38:00Z">
        <w:r w:rsidR="00FD415E">
          <w:rPr>
            <w:rStyle w:val="captions"/>
            <w:rFonts w:asciiTheme="minorHAnsi" w:hAnsiTheme="minorHAnsi" w:cstheme="minorHAnsi"/>
            <w:lang w:val="en-AU"/>
          </w:rPr>
          <w:t xml:space="preserve">comparable to </w:t>
        </w:r>
      </w:ins>
      <w:del w:id="434" w:author="Jason Everett" w:date="2020-05-27T19:39:00Z">
        <w:r w:rsidR="004D38BA" w:rsidRPr="00F15D89" w:rsidDel="00B134C2">
          <w:rPr>
            <w:rStyle w:val="captions"/>
            <w:rFonts w:asciiTheme="minorHAnsi" w:hAnsiTheme="minorHAnsi" w:cstheme="minorHAnsi"/>
            <w:lang w:val="en-AU"/>
          </w:rPr>
          <w:delText>like</w:delText>
        </w:r>
        <w:r w:rsidR="00312ECF" w:rsidRPr="00F15D89" w:rsidDel="00B134C2">
          <w:rPr>
            <w:rStyle w:val="captions"/>
            <w:rFonts w:asciiTheme="minorHAnsi" w:hAnsiTheme="minorHAnsi" w:cstheme="minorHAnsi"/>
            <w:lang w:val="en-AU"/>
          </w:rPr>
          <w:delText xml:space="preserve"> </w:delText>
        </w:r>
      </w:del>
      <w:r w:rsidR="006A4363" w:rsidRPr="00F15D89">
        <w:rPr>
          <w:rStyle w:val="captions"/>
          <w:rFonts w:asciiTheme="minorHAnsi" w:hAnsiTheme="minorHAnsi" w:cstheme="minorHAnsi"/>
          <w:lang w:val="en-AU"/>
        </w:rPr>
        <w:t xml:space="preserve">the EAC interacting with the topography </w:t>
      </w:r>
      <w:del w:id="435" w:author="Jason Everett" w:date="2020-05-27T19:41:00Z">
        <w:r w:rsidR="006A4363" w:rsidRPr="00F15D89" w:rsidDel="00F63D95">
          <w:rPr>
            <w:rStyle w:val="captions"/>
            <w:rFonts w:asciiTheme="minorHAnsi" w:hAnsiTheme="minorHAnsi" w:cstheme="minorHAnsi"/>
            <w:lang w:val="en-AU"/>
          </w:rPr>
          <w:delText>in the current study</w:delText>
        </w:r>
      </w:del>
      <w:ins w:id="436" w:author="Jason Everett" w:date="2020-05-27T19:39:00Z">
        <w:r w:rsidR="004117EC">
          <w:rPr>
            <w:rStyle w:val="captions"/>
            <w:rFonts w:asciiTheme="minorHAnsi" w:hAnsiTheme="minorHAnsi" w:cstheme="minorHAnsi"/>
            <w:lang w:val="en-AU"/>
          </w:rPr>
          <w:t>which in turn</w:t>
        </w:r>
      </w:ins>
      <w:r w:rsidR="00312ECF" w:rsidRPr="00F15D89">
        <w:rPr>
          <w:rStyle w:val="captions"/>
          <w:rFonts w:asciiTheme="minorHAnsi" w:hAnsiTheme="minorHAnsi" w:cstheme="minorHAnsi"/>
          <w:lang w:val="en-AU"/>
        </w:rPr>
        <w:t xml:space="preserve"> generat</w:t>
      </w:r>
      <w:ins w:id="437" w:author="Jason Everett" w:date="2020-05-27T19:39:00Z">
        <w:r w:rsidR="004117EC">
          <w:rPr>
            <w:rStyle w:val="captions"/>
            <w:rFonts w:asciiTheme="minorHAnsi" w:hAnsiTheme="minorHAnsi" w:cstheme="minorHAnsi"/>
            <w:lang w:val="en-AU"/>
          </w:rPr>
          <w:t>es</w:t>
        </w:r>
      </w:ins>
      <w:del w:id="438" w:author="Jason Everett" w:date="2020-05-27T19:39:00Z">
        <w:r w:rsidR="00312ECF" w:rsidRPr="00F15D89" w:rsidDel="004117EC">
          <w:rPr>
            <w:rStyle w:val="captions"/>
            <w:rFonts w:asciiTheme="minorHAnsi" w:hAnsiTheme="minorHAnsi" w:cstheme="minorHAnsi"/>
            <w:lang w:val="en-AU"/>
          </w:rPr>
          <w:delText>ing</w:delText>
        </w:r>
      </w:del>
      <w:r w:rsidR="00312ECF" w:rsidRPr="00F15D89">
        <w:rPr>
          <w:rStyle w:val="captions"/>
          <w:rFonts w:asciiTheme="minorHAnsi" w:hAnsiTheme="minorHAnsi" w:cstheme="minorHAnsi"/>
          <w:lang w:val="en-AU"/>
        </w:rPr>
        <w:t xml:space="preserve"> </w:t>
      </w:r>
      <w:del w:id="439" w:author="Jason Everett" w:date="2020-05-27T19:39:00Z">
        <w:r w:rsidR="00312ECF" w:rsidRPr="00F15D89" w:rsidDel="004117EC">
          <w:rPr>
            <w:rStyle w:val="captions"/>
            <w:rFonts w:asciiTheme="minorHAnsi" w:hAnsiTheme="minorHAnsi" w:cstheme="minorHAnsi"/>
            <w:lang w:val="en-AU"/>
          </w:rPr>
          <w:delText xml:space="preserve">current driven </w:delText>
        </w:r>
      </w:del>
      <w:r w:rsidR="00312ECF" w:rsidRPr="00F15D89">
        <w:rPr>
          <w:rStyle w:val="captions"/>
          <w:rFonts w:asciiTheme="minorHAnsi" w:hAnsiTheme="minorHAnsi" w:cstheme="minorHAnsi"/>
          <w:lang w:val="en-AU"/>
        </w:rPr>
        <w:t>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ins w:id="440" w:author="Jason Everett" w:date="2020-05-27T19:40:00Z">
        <w:r w:rsidR="001622D3">
          <w:rPr>
            <w:rStyle w:val="captions"/>
            <w:rFonts w:asciiTheme="minorHAnsi" w:hAnsiTheme="minorHAnsi" w:cstheme="minorHAnsi"/>
            <w:lang w:val="en-AU"/>
          </w:rPr>
          <w:t>e</w:t>
        </w:r>
      </w:ins>
      <w:del w:id="441" w:author="Jason Everett" w:date="2020-05-27T19:40:00Z">
        <w:r w:rsidR="0078463A" w:rsidRPr="00F15D89" w:rsidDel="001622D3">
          <w:rPr>
            <w:rStyle w:val="captions"/>
            <w:rFonts w:asciiTheme="minorHAnsi" w:hAnsiTheme="minorHAnsi" w:cstheme="minorHAnsi"/>
            <w:lang w:val="en-AU"/>
          </w:rPr>
          <w:delText>is</w:delText>
        </w:r>
      </w:del>
      <w:r w:rsidR="0078463A" w:rsidRPr="00F15D89">
        <w:rPr>
          <w:rStyle w:val="captions"/>
          <w:rFonts w:asciiTheme="minorHAnsi" w:hAnsiTheme="minorHAnsi" w:cstheme="minorHAnsi"/>
          <w:lang w:val="en-AU"/>
        </w:rPr>
        <w:t xml:space="preserve"> consistent observation</w:t>
      </w:r>
      <w:ins w:id="442" w:author="Jason Everett" w:date="2020-05-27T19:40:00Z">
        <w:r w:rsidR="001622D3">
          <w:rPr>
            <w:rStyle w:val="captions"/>
            <w:rFonts w:asciiTheme="minorHAnsi" w:hAnsiTheme="minorHAnsi" w:cstheme="minorHAnsi"/>
            <w:lang w:val="en-AU"/>
          </w:rPr>
          <w:t>s</w:t>
        </w:r>
      </w:ins>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ins w:id="443" w:author="Jason Everett" w:date="2020-05-27T19:39:00Z">
        <w:r w:rsidR="00CB62D3">
          <w:rPr>
            <w:rStyle w:val="captions"/>
            <w:rFonts w:asciiTheme="minorHAnsi" w:hAnsiTheme="minorHAnsi" w:cstheme="minorHAnsi"/>
            <w:lang w:val="en-AU"/>
          </w:rPr>
          <w:t>, and more specifically the inne</w:t>
        </w:r>
      </w:ins>
      <w:ins w:id="444" w:author="Jason Everett" w:date="2020-05-27T19:40:00Z">
        <w:r w:rsidR="00CB62D3">
          <w:rPr>
            <w:rStyle w:val="captions"/>
            <w:rFonts w:asciiTheme="minorHAnsi" w:hAnsiTheme="minorHAnsi" w:cstheme="minorHAnsi"/>
            <w:lang w:val="en-AU"/>
          </w:rPr>
          <w:t>r shelf regions</w:t>
        </w:r>
      </w:ins>
      <w:ins w:id="445" w:author="Jason Everett" w:date="2020-05-27T19:41:00Z">
        <w:r w:rsidR="00C46EC3">
          <w:rPr>
            <w:rStyle w:val="captions"/>
            <w:rFonts w:asciiTheme="minorHAnsi" w:hAnsiTheme="minorHAnsi" w:cstheme="minorHAnsi"/>
            <w:lang w:val="en-AU"/>
          </w:rPr>
          <w:t xml:space="preserve">. These regions of </w:t>
        </w:r>
      </w:ins>
      <w:del w:id="446" w:author="Jason Everett" w:date="2020-05-27T19:41:00Z">
        <w:r w:rsidR="0078463A" w:rsidRPr="00F15D89" w:rsidDel="00C46EC3">
          <w:rPr>
            <w:rStyle w:val="captions"/>
            <w:rFonts w:asciiTheme="minorHAnsi" w:hAnsiTheme="minorHAnsi" w:cstheme="minorHAnsi"/>
            <w:lang w:val="en-AU"/>
          </w:rPr>
          <w:delText xml:space="preserve"> </w:delText>
        </w:r>
      </w:del>
      <w:ins w:id="447" w:author="Jason Everett" w:date="2020-05-27T19:41:00Z">
        <w:r w:rsidR="00C46EC3">
          <w:rPr>
            <w:rStyle w:val="captions"/>
            <w:rFonts w:asciiTheme="minorHAnsi" w:hAnsiTheme="minorHAnsi" w:cstheme="minorHAnsi"/>
            <w:lang w:val="en-AU"/>
          </w:rPr>
          <w:t xml:space="preserve">elevated </w:t>
        </w:r>
      </w:ins>
      <w:del w:id="448" w:author="Jason Everett" w:date="2020-05-27T19:41:00Z">
        <w:r w:rsidR="0078463A" w:rsidRPr="00F15D89" w:rsidDel="00C46EC3">
          <w:rPr>
            <w:rStyle w:val="captions"/>
            <w:rFonts w:asciiTheme="minorHAnsi" w:hAnsiTheme="minorHAnsi" w:cstheme="minorHAnsi"/>
            <w:lang w:val="en-AU"/>
          </w:rPr>
          <w:delText>for productivity</w:delText>
        </w:r>
        <w:r w:rsidR="00962664" w:rsidRPr="00F15D89" w:rsidDel="00C46EC3">
          <w:rPr>
            <w:rStyle w:val="captions"/>
            <w:rFonts w:asciiTheme="minorHAnsi" w:hAnsiTheme="minorHAnsi" w:cstheme="minorHAnsi"/>
            <w:lang w:val="en-AU"/>
          </w:rPr>
          <w:delText xml:space="preserve"> as these higher </w:delText>
        </w:r>
      </w:del>
      <w:r w:rsidR="00962664" w:rsidRPr="00F15D89">
        <w:rPr>
          <w:rStyle w:val="captions"/>
          <w:rFonts w:asciiTheme="minorHAnsi" w:hAnsiTheme="minorHAnsi" w:cstheme="minorHAnsi"/>
          <w:lang w:val="en-AU"/>
        </w:rPr>
        <w:t xml:space="preserve">zooplankton biomasses </w:t>
      </w:r>
      <w:ins w:id="449" w:author="Jason Everett" w:date="2020-05-27T19:41:00Z">
        <w:r w:rsidR="00413FCF">
          <w:rPr>
            <w:rStyle w:val="captions"/>
            <w:rFonts w:asciiTheme="minorHAnsi" w:hAnsiTheme="minorHAnsi" w:cstheme="minorHAnsi"/>
            <w:lang w:val="en-AU"/>
          </w:rPr>
          <w:t>contribu</w:t>
        </w:r>
      </w:ins>
      <w:ins w:id="450" w:author="Jason Everett" w:date="2020-05-27T19:42:00Z">
        <w:r w:rsidR="00413FCF">
          <w:rPr>
            <w:rStyle w:val="captions"/>
            <w:rFonts w:asciiTheme="minorHAnsi" w:hAnsiTheme="minorHAnsi" w:cstheme="minorHAnsi"/>
            <w:lang w:val="en-AU"/>
          </w:rPr>
          <w:t>te to</w:t>
        </w:r>
      </w:ins>
      <w:del w:id="451" w:author="Jason Everett" w:date="2020-05-27T19:41:00Z">
        <w:r w:rsidR="00962664" w:rsidRPr="00F15D89" w:rsidDel="00413FCF">
          <w:rPr>
            <w:rStyle w:val="captions"/>
            <w:rFonts w:asciiTheme="minorHAnsi" w:hAnsiTheme="minorHAnsi" w:cstheme="minorHAnsi"/>
            <w:lang w:val="en-AU"/>
          </w:rPr>
          <w:delText>likely form</w:delText>
        </w:r>
      </w:del>
      <w:del w:id="452" w:author="Jason Everett" w:date="2020-05-27T19:42:00Z">
        <w:r w:rsidR="00962664" w:rsidRPr="00F15D89" w:rsidDel="00413FCF">
          <w:rPr>
            <w:rStyle w:val="captions"/>
            <w:rFonts w:asciiTheme="minorHAnsi" w:hAnsiTheme="minorHAnsi" w:cstheme="minorHAnsi"/>
            <w:lang w:val="en-AU"/>
          </w:rPr>
          <w:delText xml:space="preserve"> part of</w:delText>
        </w:r>
      </w:del>
      <w:r w:rsidR="00962664" w:rsidRPr="00F15D89">
        <w:rPr>
          <w:rStyle w:val="captions"/>
          <w:rFonts w:asciiTheme="minorHAnsi" w:hAnsiTheme="minorHAnsi" w:cstheme="minorHAnsi"/>
          <w:lang w:val="en-AU"/>
        </w:rPr>
        <w:t xml:space="preserve"> the </w:t>
      </w:r>
      <w:ins w:id="453" w:author="Jason Everett" w:date="2020-05-27T19:42:00Z">
        <w:r w:rsidR="00413FCF">
          <w:rPr>
            <w:rStyle w:val="captions"/>
            <w:rFonts w:asciiTheme="minorHAnsi" w:hAnsiTheme="minorHAnsi" w:cstheme="minorHAnsi"/>
            <w:lang w:val="en-AU"/>
          </w:rPr>
          <w:t xml:space="preserve">coastal </w:t>
        </w:r>
      </w:ins>
      <w:del w:id="454" w:author="Jason Everett" w:date="2020-05-27T19:42:00Z">
        <w:r w:rsidR="00962664" w:rsidRPr="00F15D89" w:rsidDel="00413FCF">
          <w:rPr>
            <w:rStyle w:val="captions"/>
            <w:rFonts w:asciiTheme="minorHAnsi" w:hAnsiTheme="minorHAnsi" w:cstheme="minorHAnsi"/>
            <w:lang w:val="en-AU"/>
          </w:rPr>
          <w:delText xml:space="preserve">important </w:delText>
        </w:r>
      </w:del>
      <w:r w:rsidR="00962664" w:rsidRPr="00F15D89">
        <w:rPr>
          <w:rStyle w:val="captions"/>
          <w:rFonts w:asciiTheme="minorHAnsi" w:hAnsiTheme="minorHAnsi" w:cstheme="minorHAnsi"/>
          <w:lang w:val="en-AU"/>
        </w:rPr>
        <w:t>pelagic food webs which have been shown to support both reef ecosystems and the larger pelagic ecosystems often targeted by the fishing industry.</w:t>
      </w:r>
    </w:p>
    <w:p w14:paraId="531C4BF3" w14:textId="7ECB981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w:t>
      </w:r>
      <w:commentRangeStart w:id="455"/>
      <w:r w:rsidRPr="00F15D89">
        <w:rPr>
          <w:rStyle w:val="captions"/>
          <w:rFonts w:asciiTheme="minorHAnsi" w:hAnsiTheme="minorHAnsi" w:cstheme="minorHAnsi"/>
          <w:lang w:val="en-AU"/>
        </w:rPr>
        <w:t xml:space="preserve">The areas of steepest slopes have been linked to estuarine influences </w:t>
      </w:r>
      <w:commentRangeEnd w:id="455"/>
      <w:r w:rsidR="004C2592">
        <w:rPr>
          <w:rStyle w:val="CommentReference"/>
        </w:rPr>
        <w:commentReference w:id="455"/>
      </w:r>
      <w:r w:rsidRPr="00F15D89">
        <w:rPr>
          <w:rStyle w:val="captions"/>
          <w:rFonts w:asciiTheme="minorHAnsi" w:hAnsiTheme="minorHAnsi" w:cstheme="minorHAnsi"/>
          <w:lang w:val="en-AU"/>
        </w:rPr>
        <w:t>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w:t>
      </w:r>
      <w:commentRangeStart w:id="456"/>
      <w:r w:rsidR="00D06637" w:rsidRPr="00F15D89">
        <w:rPr>
          <w:rStyle w:val="captions"/>
          <w:rFonts w:asciiTheme="minorHAnsi" w:hAnsiTheme="minorHAnsi" w:cstheme="minorHAnsi"/>
          <w:lang w:val="en-AU"/>
        </w:rPr>
        <w:t xml:space="preserve">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commentRangeEnd w:id="456"/>
      <w:r w:rsidR="009877A1">
        <w:rPr>
          <w:rStyle w:val="CommentReference"/>
        </w:rPr>
        <w:commentReference w:id="456"/>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w:t>
      </w:r>
      <w:r w:rsidR="00FB0E7F" w:rsidRPr="00F15D89">
        <w:rPr>
          <w:rStyle w:val="captions"/>
          <w:rFonts w:asciiTheme="minorHAnsi" w:hAnsiTheme="minorHAnsi" w:cstheme="minorHAnsi"/>
          <w:lang w:val="en-AU"/>
        </w:rPr>
        <w:lastRenderedPageBreak/>
        <w:t xml:space="preserve">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607D6D46" w:rsidR="00F7620B" w:rsidRPr="00F15D89" w:rsidRDefault="00F7620B" w:rsidP="00C07196">
      <w:pPr>
        <w:spacing w:line="360" w:lineRule="auto"/>
        <w:ind w:firstLine="720"/>
        <w:rPr>
          <w:rFonts w:asciiTheme="minorHAnsi" w:hAnsiTheme="minorHAnsi" w:cstheme="minorHAnsi"/>
          <w:szCs w:val="24"/>
          <w:lang w:val="en-AU"/>
        </w:rPr>
      </w:pPr>
      <w:del w:id="457" w:author="Jason Everett" w:date="2020-05-27T19:43:00Z">
        <w:r w:rsidRPr="00F15D89" w:rsidDel="004C2592">
          <w:rPr>
            <w:rFonts w:asciiTheme="minorHAnsi" w:hAnsiTheme="minorHAnsi" w:cstheme="minorHAnsi"/>
            <w:szCs w:val="24"/>
            <w:lang w:val="en-AU"/>
          </w:rPr>
          <w:delText xml:space="preserve">If </w:delText>
        </w:r>
      </w:del>
      <w:ins w:id="458" w:author="Jason Everett" w:date="2020-05-27T19:43:00Z">
        <w:r w:rsidR="004C2592">
          <w:rPr>
            <w:rFonts w:asciiTheme="minorHAnsi" w:hAnsiTheme="minorHAnsi" w:cstheme="minorHAnsi"/>
            <w:szCs w:val="24"/>
            <w:lang w:val="en-AU"/>
          </w:rPr>
          <w:t>When</w:t>
        </w:r>
        <w:r w:rsidR="004C2592" w:rsidRPr="00F15D89">
          <w:rPr>
            <w:rFonts w:asciiTheme="minorHAnsi" w:hAnsiTheme="minorHAnsi" w:cstheme="minorHAnsi"/>
            <w:szCs w:val="24"/>
            <w:lang w:val="en-AU"/>
          </w:rPr>
          <w:t xml:space="preserve"> </w:t>
        </w:r>
      </w:ins>
      <w:r w:rsidRPr="00F15D89">
        <w:rPr>
          <w:rFonts w:asciiTheme="minorHAnsi" w:hAnsiTheme="minorHAnsi" w:cstheme="minorHAnsi"/>
          <w:szCs w:val="24"/>
          <w:lang w:val="en-AU"/>
        </w:rPr>
        <w:t>the current study is viewed in conjunction with previous studies of zooplankton communities across continental shelves</w:t>
      </w:r>
      <w:ins w:id="459" w:author="Jason Everett" w:date="2020-05-27T19:43:00Z">
        <w:r w:rsidR="003D5788">
          <w:rPr>
            <w:rFonts w:asciiTheme="minorHAnsi" w:hAnsiTheme="minorHAnsi" w:cstheme="minorHAnsi"/>
            <w:szCs w:val="24"/>
            <w:lang w:val="en-AU"/>
          </w:rPr>
          <w:t xml:space="preserve"> globally</w:t>
        </w:r>
      </w:ins>
      <w:r w:rsidRPr="00F15D89">
        <w:rPr>
          <w:rFonts w:asciiTheme="minorHAnsi" w:hAnsiTheme="minorHAnsi" w:cstheme="minorHAnsi"/>
          <w:szCs w:val="24"/>
          <w:lang w:val="en-AU"/>
        </w:rPr>
        <w:t>, a consistent</w:t>
      </w:r>
      <w:del w:id="460" w:author="Jason Everett" w:date="2020-05-27T19:44:00Z">
        <w:r w:rsidRPr="00F15D89" w:rsidDel="00345DCA">
          <w:rPr>
            <w:rFonts w:asciiTheme="minorHAnsi" w:hAnsiTheme="minorHAnsi" w:cstheme="minorHAnsi"/>
            <w:szCs w:val="24"/>
            <w:lang w:val="en-AU"/>
          </w:rPr>
          <w:delText xml:space="preserve"> broad</w:delText>
        </w:r>
      </w:del>
      <w:r w:rsidRPr="00F15D89">
        <w:rPr>
          <w:rFonts w:asciiTheme="minorHAnsi" w:hAnsiTheme="minorHAnsi" w:cstheme="minorHAnsi"/>
          <w:szCs w:val="24"/>
          <w:lang w:val="en-AU"/>
        </w:rPr>
        <w:t xml:space="preserve"> pattern emerges</w:t>
      </w:r>
      <w:r w:rsidR="00C07196">
        <w:rPr>
          <w:rFonts w:asciiTheme="minorHAnsi" w:hAnsiTheme="minorHAnsi" w:cstheme="minorHAnsi"/>
          <w:szCs w:val="24"/>
          <w:lang w:val="en-AU"/>
        </w:rPr>
        <w:t xml:space="preserve"> (Figure 9)</w:t>
      </w:r>
      <w:r w:rsidRPr="00F15D89">
        <w:rPr>
          <w:rFonts w:asciiTheme="minorHAnsi" w:hAnsiTheme="minorHAnsi" w:cstheme="minorHAnsi"/>
          <w:szCs w:val="24"/>
          <w:lang w:val="en-AU"/>
        </w:rPr>
        <w:t xml:space="preserve">. In regions where there is interaction of currents or other upwelling promoting mechanisms, there is higher zooplankton biomass inshore compared to off the continental shelf. This higher </w:t>
      </w:r>
      <w:commentRangeStart w:id="461"/>
      <w:r w:rsidRPr="00F15D89">
        <w:rPr>
          <w:rFonts w:asciiTheme="minorHAnsi" w:hAnsiTheme="minorHAnsi" w:cstheme="minorHAnsi"/>
          <w:szCs w:val="24"/>
          <w:lang w:val="en-AU"/>
        </w:rPr>
        <w:t>inshore biomass is driven by larger numbers of smaller zooplankton</w:t>
      </w:r>
      <w:commentRangeEnd w:id="461"/>
      <w:r w:rsidR="00EE0B0A">
        <w:rPr>
          <w:rStyle w:val="CommentReference"/>
        </w:rPr>
        <w:commentReference w:id="461"/>
      </w:r>
      <w:r w:rsidRPr="00F15D89">
        <w:rPr>
          <w:rFonts w:asciiTheme="minorHAnsi" w:hAnsiTheme="minorHAnsi" w:cstheme="minorHAnsi"/>
          <w:szCs w:val="24"/>
          <w:lang w:val="en-AU"/>
        </w:rPr>
        <w:t>.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39E7FFFB"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commentRangeStart w:id="462"/>
      <w:r w:rsidR="0070771F">
        <w:rPr>
          <w:rFonts w:asciiTheme="minorHAnsi" w:hAnsiTheme="minorHAnsi" w:cstheme="minorHAnsi"/>
          <w:b/>
          <w:bCs/>
          <w:color w:val="FF0000"/>
          <w:szCs w:val="24"/>
          <w:lang w:val="en-AU"/>
        </w:rPr>
        <w:t>DO I NEED THIS SECTION?)</w:t>
      </w:r>
      <w:commentRangeEnd w:id="462"/>
      <w:r w:rsidR="00FF6DA1">
        <w:rPr>
          <w:rStyle w:val="CommentReference"/>
        </w:rPr>
        <w:commentReference w:id="462"/>
      </w:r>
    </w:p>
    <w:p w14:paraId="29C3C391" w14:textId="23E646AF" w:rsidR="00FB62DE" w:rsidRPr="00F15D89" w:rsidRDefault="0070771F" w:rsidP="00F34258">
      <w:pPr>
        <w:spacing w:line="360" w:lineRule="auto"/>
        <w:rPr>
          <w:rFonts w:asciiTheme="minorHAnsi" w:hAnsiTheme="minorHAnsi" w:cstheme="minorHAnsi"/>
          <w:szCs w:val="24"/>
          <w:lang w:val="en-AU"/>
        </w:rPr>
      </w:pPr>
      <w:commentRangeStart w:id="463"/>
      <w:r>
        <w:rPr>
          <w:rFonts w:asciiTheme="minorHAnsi" w:hAnsiTheme="minorHAnsi" w:cstheme="minorHAnsi"/>
          <w:szCs w:val="24"/>
          <w:lang w:val="en-AU"/>
        </w:rPr>
        <w:t>Globally many boundary currents</w:t>
      </w:r>
      <w:commentRangeEnd w:id="463"/>
      <w:r w:rsidR="00EE0B0A">
        <w:rPr>
          <w:rStyle w:val="CommentReference"/>
        </w:rPr>
        <w:commentReference w:id="463"/>
      </w:r>
      <w:r>
        <w:rPr>
          <w:rFonts w:asciiTheme="minorHAnsi" w:hAnsiTheme="minorHAnsi" w:cstheme="minorHAnsi"/>
          <w:szCs w:val="24"/>
          <w:lang w:val="en-AU"/>
        </w:rPr>
        <w:t xml:space="preserve">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7677AC61" w:rsidR="002B6748"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4</w:t>
      </w:r>
      <w:r w:rsidRPr="00C07196">
        <w:rPr>
          <w:rFonts w:asciiTheme="minorHAnsi" w:hAnsiTheme="minorHAnsi" w:cstheme="minorHAnsi"/>
          <w:i/>
          <w:iCs/>
          <w:szCs w:val="24"/>
          <w:lang w:val="en-AU"/>
        </w:rPr>
        <w:t xml:space="preserve">.4 </w:t>
      </w:r>
      <w:r w:rsidR="002B6748" w:rsidRPr="00C07196">
        <w:rPr>
          <w:rFonts w:asciiTheme="minorHAnsi" w:hAnsiTheme="minorHAnsi" w:cstheme="minorHAnsi"/>
          <w:i/>
          <w:iCs/>
          <w:szCs w:val="24"/>
          <w:lang w:val="en-AU"/>
        </w:rPr>
        <w:t>Limitations</w:t>
      </w:r>
    </w:p>
    <w:p w14:paraId="276972BC" w14:textId="2CF302D2" w:rsidR="008E52C9" w:rsidRPr="00F15D89" w:rsidRDefault="008776C9" w:rsidP="0070771F">
      <w:pPr>
        <w:spacing w:line="360" w:lineRule="auto"/>
        <w:rPr>
          <w:rFonts w:asciiTheme="minorHAnsi" w:hAnsiTheme="minorHAnsi" w:cstheme="minorHAnsi"/>
          <w:b/>
          <w:bCs/>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r w:rsidR="0070771F" w:rsidRPr="00F15D89">
        <w:rPr>
          <w:rFonts w:asciiTheme="minorHAnsi" w:hAnsiTheme="minorHAnsi" w:cstheme="minorHAnsi"/>
          <w:szCs w:val="24"/>
          <w:lang w:val="en-AU"/>
        </w:rPr>
        <w:t>favourable</w:t>
      </w:r>
      <w:r w:rsidR="00F23CE2" w:rsidRPr="00F15D89">
        <w:rPr>
          <w:rFonts w:asciiTheme="minorHAnsi" w:hAnsiTheme="minorHAnsi" w:cstheme="minorHAnsi"/>
          <w:szCs w:val="24"/>
          <w:lang w:val="en-AU"/>
        </w:rPr>
        <w:t xml:space="preserve"> regions. This means that the distributions observed in these transects represent a snapshot and it is possible that</w:t>
      </w:r>
      <w:r w:rsidR="0070771F">
        <w:rPr>
          <w:rFonts w:asciiTheme="minorHAnsi" w:hAnsiTheme="minorHAnsi" w:cstheme="minorHAnsi"/>
          <w:szCs w:val="24"/>
          <w:lang w:val="en-AU"/>
        </w:rPr>
        <w:t xml:space="preserve"> at other times of the year</w:t>
      </w:r>
      <w:r w:rsidR="00F23CE2" w:rsidRPr="00F15D89">
        <w:rPr>
          <w:rFonts w:asciiTheme="minorHAnsi" w:hAnsiTheme="minorHAnsi" w:cstheme="minorHAnsi"/>
          <w:szCs w:val="24"/>
          <w:lang w:val="en-AU"/>
        </w:rPr>
        <w:t xml:space="preserve"> the patterns seen may vary from what we </w:t>
      </w:r>
      <w:r w:rsidR="00F23CE2" w:rsidRPr="0070771F">
        <w:rPr>
          <w:rFonts w:asciiTheme="minorHAnsi" w:hAnsiTheme="minorHAnsi" w:cstheme="minorHAnsi"/>
          <w:szCs w:val="24"/>
          <w:lang w:val="en-AU"/>
        </w:rPr>
        <w:t>observed</w:t>
      </w:r>
      <w:r w:rsidRPr="0070771F">
        <w:rPr>
          <w:rFonts w:asciiTheme="minorHAnsi" w:hAnsiTheme="minorHAnsi" w:cstheme="minorHAnsi"/>
          <w:szCs w:val="24"/>
          <w:lang w:val="en-AU"/>
        </w:rPr>
        <w:t>.</w:t>
      </w:r>
      <w:r w:rsidR="0070771F" w:rsidRPr="0070771F">
        <w:rPr>
          <w:rFonts w:asciiTheme="minorHAnsi" w:hAnsiTheme="minorHAnsi" w:cstheme="minorHAnsi"/>
          <w:szCs w:val="24"/>
          <w:lang w:val="en-AU"/>
        </w:rPr>
        <w:t xml:space="preserve"> O</w:t>
      </w:r>
      <w:r w:rsidR="00F23CE2" w:rsidRPr="0070771F">
        <w:rPr>
          <w:rFonts w:asciiTheme="minorHAnsi" w:hAnsiTheme="minorHAnsi" w:cstheme="minorHAnsi"/>
          <w:szCs w:val="24"/>
          <w:lang w:val="en-AU"/>
        </w:rPr>
        <w:t xml:space="preserve">ur analysis of </w:t>
      </w:r>
      <w:r w:rsidR="0070771F" w:rsidRPr="0070771F">
        <w:rPr>
          <w:rFonts w:asciiTheme="minorHAnsi" w:hAnsiTheme="minorHAnsi" w:cstheme="minorHAnsi"/>
          <w:szCs w:val="24"/>
          <w:lang w:val="en-AU"/>
        </w:rPr>
        <w:t xml:space="preserve">seasonal influence by the EAC showed that </w:t>
      </w:r>
      <w:commentRangeStart w:id="464"/>
      <w:r w:rsidR="0070771F" w:rsidRPr="0070771F">
        <w:rPr>
          <w:rFonts w:asciiTheme="minorHAnsi" w:hAnsiTheme="minorHAnsi" w:cstheme="minorHAnsi"/>
          <w:szCs w:val="24"/>
          <w:lang w:val="en-AU"/>
        </w:rPr>
        <w:t>while we sampled during the peak season of EAC flow</w:t>
      </w:r>
      <w:commentRangeEnd w:id="464"/>
      <w:r w:rsidR="00FF6DA1">
        <w:rPr>
          <w:rStyle w:val="CommentReference"/>
        </w:rPr>
        <w:commentReference w:id="464"/>
      </w:r>
      <w:r w:rsidR="0070771F" w:rsidRPr="0070771F">
        <w:rPr>
          <w:rFonts w:asciiTheme="minorHAnsi" w:hAnsiTheme="minorHAnsi" w:cstheme="minorHAnsi"/>
          <w:szCs w:val="24"/>
          <w:lang w:val="en-AU"/>
        </w:rPr>
        <w:t>, the alongshore velocities observed in our study are reflective of a large portion of the year</w:t>
      </w:r>
      <w:r w:rsidR="00F23CE2" w:rsidRPr="0070771F">
        <w:rPr>
          <w:rFonts w:asciiTheme="minorHAnsi" w:hAnsiTheme="minorHAnsi" w:cstheme="minorHAnsi"/>
          <w:szCs w:val="24"/>
          <w:lang w:val="en-AU"/>
        </w:rPr>
        <w:t>. Despite this, our observed inshore-offshore gradient in zooplankton biomass</w:t>
      </w:r>
      <w:r w:rsidR="0070771F" w:rsidRPr="0070771F">
        <w:rPr>
          <w:rFonts w:asciiTheme="minorHAnsi" w:hAnsiTheme="minorHAnsi" w:cstheme="minorHAnsi"/>
          <w:szCs w:val="24"/>
          <w:lang w:val="en-AU"/>
        </w:rPr>
        <w:t xml:space="preserve"> and NBSS slopes</w:t>
      </w:r>
      <w:r w:rsidR="00F23CE2" w:rsidRPr="00F15D89">
        <w:rPr>
          <w:rFonts w:asciiTheme="minorHAnsi" w:hAnsiTheme="minorHAnsi" w:cstheme="minorHAnsi"/>
          <w:szCs w:val="24"/>
          <w:lang w:val="en-AU"/>
        </w:rPr>
        <w:t xml:space="preserve"> did match those seen in other continental shelf regions around the world which supports the idea that the patterns we observed are representative of larger </w:t>
      </w:r>
      <w:r w:rsidR="00F23CE2" w:rsidRPr="0070771F">
        <w:rPr>
          <w:rFonts w:asciiTheme="minorHAnsi" w:hAnsiTheme="minorHAnsi" w:cstheme="minorHAnsi"/>
          <w:szCs w:val="24"/>
          <w:lang w:val="en-AU"/>
        </w:rPr>
        <w:t>t</w:t>
      </w:r>
      <w:r w:rsidR="0070771F" w:rsidRPr="0070771F">
        <w:rPr>
          <w:rFonts w:asciiTheme="minorHAnsi" w:hAnsiTheme="minorHAnsi" w:cstheme="minorHAnsi"/>
          <w:szCs w:val="24"/>
          <w:lang w:val="en-AU"/>
        </w:rPr>
        <w:t>emporal and spatial</w:t>
      </w:r>
      <w:r w:rsidR="00F23CE2" w:rsidRPr="0070771F">
        <w:rPr>
          <w:rFonts w:asciiTheme="minorHAnsi" w:hAnsiTheme="minorHAnsi" w:cstheme="minorHAnsi"/>
          <w:szCs w:val="24"/>
          <w:lang w:val="en-AU"/>
        </w:rPr>
        <w:t xml:space="preserve"> scales.</w:t>
      </w:r>
      <w:r w:rsidR="0070771F" w:rsidRPr="0070771F">
        <w:rPr>
          <w:rFonts w:asciiTheme="minorHAnsi" w:hAnsiTheme="minorHAnsi" w:cstheme="minorHAnsi"/>
          <w:szCs w:val="24"/>
          <w:lang w:val="en-AU"/>
        </w:rPr>
        <w:t xml:space="preserve"> </w:t>
      </w:r>
      <w:r w:rsidR="00627CA7"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 waves</w:t>
      </w:r>
      <w:ins w:id="465" w:author="Amandine S" w:date="2020-05-21T12:41:00Z">
        <w:r w:rsidR="00FF6DA1">
          <w:rPr>
            <w:rFonts w:asciiTheme="minorHAnsi" w:hAnsiTheme="minorHAnsi" w:cstheme="minorHAnsi"/>
            <w:lang w:val="en-AU"/>
          </w:rPr>
          <w:t>, wind-driven vertical mixing,</w:t>
        </w:r>
      </w:ins>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3EFA4708"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del w:id="466" w:author="Baird, Mark (O&amp;A, Hobart)" w:date="2020-05-17T20:01:00Z">
        <w:r w:rsidRPr="00F15D89" w:rsidDel="00791E16">
          <w:rPr>
            <w:rFonts w:asciiTheme="minorHAnsi" w:hAnsiTheme="minorHAnsi" w:cstheme="minorHAnsi"/>
            <w:lang w:val="en-AU"/>
          </w:rPr>
          <w:delText xml:space="preserve">western boundary current </w:delText>
        </w:r>
      </w:del>
      <w:proofErr w:type="spellStart"/>
      <w:ins w:id="467" w:author="Baird, Mark (O&amp;A, Hobart)" w:date="2020-05-17T20:01:00Z">
        <w:r w:rsidR="00791E16">
          <w:rPr>
            <w:rFonts w:asciiTheme="minorHAnsi" w:hAnsiTheme="minorHAnsi" w:cstheme="minorHAnsi"/>
            <w:lang w:val="en-AU"/>
          </w:rPr>
          <w:t>WBC</w:t>
        </w:r>
      </w:ins>
      <w:r w:rsidRPr="00F15D89">
        <w:rPr>
          <w:rFonts w:asciiTheme="minorHAnsi" w:hAnsiTheme="minorHAnsi" w:cstheme="minorHAnsi"/>
          <w:lang w:val="en-AU"/>
        </w:rPr>
        <w:t>systems</w:t>
      </w:r>
      <w:proofErr w:type="spellEnd"/>
      <w:r w:rsidRPr="00F15D89">
        <w:rPr>
          <w:rFonts w:asciiTheme="minorHAnsi" w:hAnsiTheme="minorHAnsi" w:cstheme="minorHAnsi"/>
          <w:lang w:val="en-AU"/>
        </w:rPr>
        <w:t xml:space="preserve">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ins w:id="468" w:author="Baird, Mark (O&amp;A, Hobart)" w:date="2020-05-17T20:01:00Z">
        <w:r w:rsidR="00791E16">
          <w:rPr>
            <w:rFonts w:asciiTheme="minorHAnsi" w:eastAsia="Times New Roman" w:hAnsiTheme="minorHAnsi" w:cstheme="minorHAnsi"/>
            <w:kern w:val="28"/>
            <w:szCs w:val="24"/>
            <w:lang w:val="en-AU"/>
          </w:rPr>
          <w:t>ves</w:t>
        </w:r>
      </w:ins>
      <w:del w:id="469" w:author="Baird, Mark (O&amp;A, Hobart)" w:date="2020-05-17T20:01:00Z">
        <w:r w:rsidR="0058280A" w:rsidRPr="00F15D89" w:rsidDel="00791E16">
          <w:rPr>
            <w:rFonts w:asciiTheme="minorHAnsi" w:eastAsia="Times New Roman" w:hAnsiTheme="minorHAnsi" w:cstheme="minorHAnsi"/>
            <w:kern w:val="28"/>
            <w:szCs w:val="24"/>
            <w:lang w:val="en-AU"/>
          </w:rPr>
          <w:delText>fs</w:delText>
        </w:r>
      </w:del>
      <w:r w:rsidR="0058280A" w:rsidRPr="00F15D89">
        <w:rPr>
          <w:rFonts w:asciiTheme="minorHAnsi" w:eastAsia="Times New Roman" w:hAnsiTheme="minorHAnsi" w:cstheme="minorHAnsi"/>
          <w:kern w:val="28"/>
          <w:szCs w:val="24"/>
          <w:lang w:val="en-AU"/>
        </w:rPr>
        <w:t xml:space="preserve">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a </w:t>
      </w:r>
      <w:r w:rsidR="0058280A" w:rsidRPr="00F15D89">
        <w:rPr>
          <w:rFonts w:asciiTheme="minorHAnsi" w:eastAsia="Times New Roman" w:hAnsiTheme="minorHAnsi" w:cstheme="minorHAnsi"/>
          <w:kern w:val="28"/>
          <w:szCs w:val="24"/>
          <w:lang w:val="en-AU"/>
        </w:rPr>
        <w:t xml:space="preserve">number of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 xml:space="preserve">urrents drive productivity on the </w:t>
      </w:r>
      <w:r w:rsidR="0058280A" w:rsidRPr="00F15D89">
        <w:rPr>
          <w:rFonts w:asciiTheme="minorHAnsi" w:eastAsia="Times New Roman" w:hAnsiTheme="minorHAnsi" w:cstheme="minorHAnsi"/>
          <w:kern w:val="28"/>
          <w:szCs w:val="24"/>
          <w:lang w:val="en-AU"/>
        </w:rPr>
        <w:lastRenderedPageBreak/>
        <w:t xml:space="preserve">shelf through </w:t>
      </w:r>
      <w:del w:id="470" w:author="Amandine S" w:date="2020-05-21T12:42:00Z">
        <w:r w:rsidR="0058280A" w:rsidRPr="00F15D89" w:rsidDel="00FF6DA1">
          <w:rPr>
            <w:rFonts w:asciiTheme="minorHAnsi" w:eastAsia="Times New Roman" w:hAnsiTheme="minorHAnsi" w:cstheme="minorHAnsi"/>
            <w:kern w:val="28"/>
            <w:szCs w:val="24"/>
            <w:lang w:val="en-AU"/>
          </w:rPr>
          <w:delText xml:space="preserve">mixing and </w:delText>
        </w:r>
      </w:del>
      <w:r w:rsidR="0058280A" w:rsidRPr="00F15D89">
        <w:rPr>
          <w:rFonts w:asciiTheme="minorHAnsi" w:eastAsia="Times New Roman" w:hAnsiTheme="minorHAnsi" w:cstheme="minorHAnsi"/>
          <w:kern w:val="28"/>
          <w:szCs w:val="24"/>
          <w:lang w:val="en-AU"/>
        </w:rPr>
        <w:t>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5F310958" w14:textId="77777777" w:rsidR="0070771F" w:rsidRPr="00C07196" w:rsidRDefault="001E3923"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lang w:val="en-AU"/>
        </w:rPr>
        <w:fldChar w:fldCharType="begin"/>
      </w:r>
      <w:r w:rsidRPr="00C07196">
        <w:rPr>
          <w:rFonts w:asciiTheme="minorHAnsi" w:hAnsiTheme="minorHAnsi" w:cstheme="minorHAnsi"/>
          <w:sz w:val="22"/>
          <w:szCs w:val="22"/>
          <w:lang w:val="en-AU"/>
        </w:rPr>
        <w:instrText xml:space="preserve"> ADDIN EN.REFLIST </w:instrText>
      </w:r>
      <w:r w:rsidRPr="00C07196">
        <w:rPr>
          <w:rFonts w:asciiTheme="minorHAnsi" w:hAnsiTheme="minorHAnsi" w:cstheme="minorHAnsi"/>
          <w:sz w:val="22"/>
          <w:szCs w:val="22"/>
          <w:lang w:val="en-AU"/>
        </w:rPr>
        <w:fldChar w:fldCharType="separate"/>
      </w:r>
      <w:r w:rsidR="0070771F" w:rsidRPr="00C07196">
        <w:rPr>
          <w:rFonts w:asciiTheme="minorHAnsi" w:hAnsiTheme="minorHAnsi" w:cstheme="minorHAnsi"/>
          <w:sz w:val="22"/>
          <w:szCs w:val="22"/>
        </w:rPr>
        <w:t>Aarflot JM, Aksnes DL, Opdal AF, Skjoldal HR, Fiksen O (2019) Caught in broad daylight: Topographic constraints of zooplankton depth distributions. Limnology and Oceanography 64: 849-859</w:t>
      </w:r>
    </w:p>
    <w:p w14:paraId="7DA28E6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Archer MR, Roughan M, Keating SR, Schaeffer A (2017) On the Variability of the East Australian Current: Jet Structure, Meandering, and Influence on Shelf Circulation122: 8464-8481</w:t>
      </w:r>
    </w:p>
    <w:p w14:paraId="3DB5B39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Roughan M, Rossi V, Schaeffer A, Davies PL, Waite AM, Armand LK (2014) Phytoplankton composition under contrasting oceanographic conditions: Upwelling and downwelling (Eastern Australia). Continental Shelf Research 75: 54-67</w:t>
      </w:r>
    </w:p>
    <w:p w14:paraId="6650891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Thompson PA, Wright SW, Schaeffer A, Roughan M, Henderiks J, Armand LK (2015) Comparison of the cross-shelf phytoplankton distribution of two oceanographically distinct regions off Australia. J Mar Syst 148: 26-38</w:t>
      </w:r>
    </w:p>
    <w:p w14:paraId="0457E60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Baird ME, Timko PG, Middleton JH, Mullaney TJ, Cox DR, Suthers IM (2008) Biological properties across the Tasman Front off southeast Australia. Deep-Sea Res Part I-Oceanogr Res Pap 55: 1438-1455</w:t>
      </w:r>
    </w:p>
    <w:p w14:paraId="433AC29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Barnes C, Maxwell D, Reuman DC, Jennings S (2010) Global patterns in predator–prey size relationships reveal size dependency of trophic transfer efficiency. Ecology 91: 222-232</w:t>
      </w:r>
    </w:p>
    <w:p w14:paraId="21E6016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Blanchard JL, Heneghan RF, Everett JD, Trebilco R, Richardson AJ (2017) From Bacteria to Whales: Using Functional Size Spectra to Model Marine Ecosystems. Trends Ecol Evol 32: 174-186</w:t>
      </w:r>
    </w:p>
    <w:p w14:paraId="02D1213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Cetina-Heredia P, Roughan M, van Sebille E, Coleman MA (2014) Long-term trends in the East Australian Current separation latitude and eddy driven transport. Journal of Geophysical Research: Oceans 119: 4351-4366</w:t>
      </w:r>
    </w:p>
    <w:p w14:paraId="41BA99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Champion C, Suthers IM, Smith JA (2015) Zooplanktivory is a key process for fish production on a coastal artificial reef. Marine Ecology Progress Series 541: 1-14</w:t>
      </w:r>
    </w:p>
    <w:p w14:paraId="4CA18F8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Oke PR, Suthers IM (2012) An avenue of eddies: Quantifying the biophysical properties of mesoscale eddies in the Tasman Sea. Geophys Res Lett 39: 5</w:t>
      </w:r>
    </w:p>
    <w:p w14:paraId="27221BA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Roughan M, Suthers IM, Doblin MA (2014) Relative impact of seasonal and oceanographic drivers on surface chlorophyll a along a Western Boundary Current. Progress in Oceanography 120: 340-351</w:t>
      </w:r>
    </w:p>
    <w:p w14:paraId="01C8A44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 xml:space="preserve">GEBCO Bathymetric Compilation Group (2019) The GEBCO_2019 Grid - a continuous terrain model of the global oceans and land. In: British Oceanographic Data Centre NOC, NERC, UK (ed)  10/c33m </w:t>
      </w:r>
    </w:p>
    <w:p w14:paraId="6BD125E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Herman AW (1992) Design and calibration of a new optical plankton counter capable of sizing small zooplankton. Deep Sea Research Part A Oceanographic Research Papers 39: 395-415</w:t>
      </w:r>
    </w:p>
    <w:p w14:paraId="2479C19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Huntley ME, GonzÃ</w:t>
      </w:r>
      <w:r w:rsidRPr="00C07196">
        <w:rPr>
          <w:rFonts w:ascii="Calibri" w:hAnsi="Calibri" w:cs="Calibri"/>
          <w:sz w:val="22"/>
          <w:szCs w:val="22"/>
        </w:rPr>
        <w:t>ƒÂ¡</w:t>
      </w:r>
      <w:r w:rsidRPr="00C07196">
        <w:rPr>
          <w:rFonts w:asciiTheme="minorHAnsi" w:hAnsiTheme="minorHAnsi" w:cstheme="minorHAnsi"/>
          <w:sz w:val="22"/>
          <w:szCs w:val="22"/>
        </w:rPr>
        <w:t>lez A, Zhu Y, Zhou M, Irigoien X (2000) Zooplankton dynamics in a mesoscale eddy-jet system off California. Marine Ecology Progress Series 201: 165-178</w:t>
      </w:r>
    </w:p>
    <w:p w14:paraId="2FBAB4B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Irigoien X, Fernandes JA, Grosjean P, Denis K, Albaina A, Santos M (2009) Spring zooplankton distribution in the Bay of Biscay from 1998 to 2006 in relation with anchovy recruitment. Journal of Plankton Research 31: 1-17</w:t>
      </w:r>
    </w:p>
    <w:p w14:paraId="22A59A8F"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Kelly P, Clementson L, Davies C, Corney S, Swadling K (2016) Zooplankton responses to increasing sea surface temperatures in the southeastern Australia global marine hotspot. Estuarine, Coastal and Shelf Science 180: 242-257</w:t>
      </w:r>
    </w:p>
    <w:p w14:paraId="64CD868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Kerr SR, Dickie LM (2001) The biomass spectrum: a predator-prey theory of aquatic production. Columbia University Press</w:t>
      </w:r>
    </w:p>
    <w:p w14:paraId="08DE7FD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Libralato S, Christensen V, Pauly D (2006) A method for identifying keystone species in food web models. Ecological Modelling 195: 153-171</w:t>
      </w:r>
    </w:p>
    <w:p w14:paraId="6D4FEFBB"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Malan N, Archer M, Roughan M, Cetina-Heredia P, Hemming M, Rocha C, Schaeffer A, Suthers I, Queiroz E (2020) Eddy-Driven Cross-Shelf Transport in the East Australian Current Separation Zone. Journal of Geophysical Research: Oceans 125: e2019JC015613</w:t>
      </w:r>
    </w:p>
    <w:p w14:paraId="36AE758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Marcolin C, Lopes R, Jackson G (2015) Estimating zooplankton vertical distribution from combined LOPC and ZooScan observations on the Brazilian Coast. Mar Biol 162: 2171-2186</w:t>
      </w:r>
    </w:p>
    <w:p w14:paraId="1212A7B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Marcolin CdR, Schultes S, Jackson GA, Lopes RM (2013) Plankton and seston size spectra estimated by the LOPC and ZooScan in the Abrolhos Bank ecosystem (SE Atlantic). Continental Shelf Research 70: 74-87</w:t>
      </w:r>
    </w:p>
    <w:p w14:paraId="511CC8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Marquis E, Niquil N, Vézina AF, Petitgas P, Dupuy C (2011) Influence of planktonic foodweb structure on a system's capacity to support pelagic production: an inverse analysis approach. ICES J Mar Sci 68: 803-812</w:t>
      </w:r>
    </w:p>
    <w:p w14:paraId="3301E35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Moore SK, Suthers IM (2006) Evaluation and correction of subresolved particles by the optical plankton counter in three Australian estuaries with pristine to highly modified catchments. Journal of Geophysical Research: Oceans 111</w:t>
      </w:r>
    </w:p>
    <w:p w14:paraId="1D030A6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Oke PR, Roughan M, Cetina-Heredia P, Pilo GS, Ridgway KR, Rykova T, Archer MR, Coleman RC, Kerry CG, Rocha C, Schaeffer A, Vitarelli E (2019) Revisiting the circulation of the East Australian Current: Its path, separation, and eddy field. Prog Oceanogr 176: 102139</w:t>
      </w:r>
    </w:p>
    <w:p w14:paraId="6EF57398"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6813B94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Richardson AJ (2008) In hot water: zooplankton and climate change. ICES J Mar Sci 65: 279-295</w:t>
      </w:r>
    </w:p>
    <w:p w14:paraId="2AE05C0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Ridgway KR, Godfrey JS (1997) Seasonal cycle of the East Australian Current. Journal of Geophysical Research: Oceans 102: 22921-22936</w:t>
      </w:r>
    </w:p>
    <w:p w14:paraId="76EE350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247B49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Macdonald HS, Baird ME, Glasby TM (2011) Modelling coastal connectivity in a Western Boundary Current: Seasonal and inter-annual variability. Deep-Sea Res Part II-Top Stud Oceanogr 58: 628-644</w:t>
      </w:r>
    </w:p>
    <w:p w14:paraId="3821930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Middleton JH (2002) A comparison of observed upwelling mechanisms off the east coast of Australia. Continental Shelf Research 22: 2551-2572</w:t>
      </w:r>
    </w:p>
    <w:p w14:paraId="12E89EC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Morris BD (2013) Cross-shelf dynamics in a western boundary current regime: Implications for upwelling. J Phys Oceanogr 44: 2812-2813</w:t>
      </w:r>
    </w:p>
    <w:p w14:paraId="2CF1C0FD"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Wood JE (2014) Observed bottom boundary layer transport and uplift on the continental shelf adjacent to a western boundary current. J Geophys Res-Oceans 119: 4922-4939</w:t>
      </w:r>
    </w:p>
    <w:p w14:paraId="2F47663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Sourisseau M, Carlotti F (2006) Spatial distribution of zooplankton size spectra on the French continental shelf of the Bay of Biscay during spring 2000 and 2001. Journal of Geophysical Research: Oceans 111</w:t>
      </w:r>
    </w:p>
    <w:p w14:paraId="58DA7BE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Sun C, Feng M, Matear RJ, Chamberlain MA, Craig P, Ridgway KR, Schiller A (2012) Marine Downscaling of a Future Climate Scenario for Australian Boundary Currents. J Clim 25: 2947-2962</w:t>
      </w:r>
    </w:p>
    <w:p w14:paraId="496037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674863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Taggart CT, Rissik D, Baird ME (2006) Day and night ichthyoplankton assemblages and zooplankton biomass size spectrum in a deep ocean island wake. Marine Ecology Progress Series 322: 225-238</w:t>
      </w:r>
    </w:p>
    <w:p w14:paraId="5D281E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Truong L, Suthers IM, Cruz DO, Smith JA (2017) Plankton supports the majority of fish biomass on temperate rocky reefs. Mar Biol 164: 12</w:t>
      </w:r>
    </w:p>
    <w:p w14:paraId="11D35A3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Turner JT, Dagg MJ (1983) Vertical Distributions of Continental Shelf Zooplankton in Stratified and Isothermal Waters. Biological Oceanography 3: 1-40</w:t>
      </w:r>
    </w:p>
    <w:p w14:paraId="5E56296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Vandromme P, Nogueira E, Huret M, Lopez-Urrutia Á, González GG-N, Sourisseau M, Petitgas P (2014) Springtime zooplankton size structure over the continental shelf of the Bay of Biscay. Ocean Science 10: 821-835</w:t>
      </w:r>
    </w:p>
    <w:p w14:paraId="64CF1FD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Vidondo B, Prairie YT, Blanco JM, Duarte CM (1997) Some aspects of the analysis of size spectra in aquatic ecology. Limnology and Oceanography 42: 184-192</w:t>
      </w:r>
    </w:p>
    <w:p w14:paraId="2B7C9A8E" w14:textId="2A7EFD7B" w:rsidR="00A10C0E" w:rsidRPr="00C07196" w:rsidRDefault="001E3923" w:rsidP="00F34258">
      <w:pPr>
        <w:spacing w:line="360" w:lineRule="auto"/>
        <w:rPr>
          <w:rFonts w:asciiTheme="minorHAnsi" w:hAnsiTheme="minorHAnsi" w:cstheme="minorHAnsi"/>
          <w:sz w:val="22"/>
          <w:szCs w:val="22"/>
          <w:lang w:val="en-AU"/>
        </w:rPr>
      </w:pPr>
      <w:r w:rsidRPr="00C07196">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1FEAFF31"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866BC8" w:rsidRPr="00F15D89" w14:paraId="215340B3" w14:textId="77777777" w:rsidTr="00B860F8">
        <w:tc>
          <w:tcPr>
            <w:tcW w:w="1519" w:type="dxa"/>
            <w:tcBorders>
              <w:top w:val="single" w:sz="4" w:space="0" w:color="auto"/>
              <w:bottom w:val="single" w:sz="4" w:space="0" w:color="auto"/>
            </w:tcBorders>
            <w:vAlign w:val="center"/>
          </w:tcPr>
          <w:p w14:paraId="05DEB825" w14:textId="77777777" w:rsidR="00866BC8" w:rsidRPr="00F15D89" w:rsidRDefault="00866BC8" w:rsidP="00B860F8">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4C4B0828"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866BC8" w:rsidRPr="00F15D89" w:rsidRDefault="00866BC8" w:rsidP="00B860F8">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00DA8DEE"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0F4D5DC"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866BC8" w:rsidRPr="00F15D89" w:rsidRDefault="00866BC8" w:rsidP="00B860F8">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189E22FC"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A6C8F11" w14:textId="77777777" w:rsidR="00866BC8" w:rsidRPr="00F15D89" w:rsidRDefault="00866BC8" w:rsidP="00B860F8">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61B96B38" w14:textId="77777777" w:rsidR="00866BC8" w:rsidRPr="00F15D89" w:rsidRDefault="00866BC8" w:rsidP="00B860F8">
            <w:pPr>
              <w:jc w:val="center"/>
              <w:rPr>
                <w:b/>
                <w:bCs/>
              </w:rPr>
            </w:pPr>
            <w:r w:rsidRPr="00F15D89">
              <w:rPr>
                <w:rFonts w:ascii="Calibri" w:hAnsi="Calibri" w:cs="Calibri"/>
                <w:b/>
                <w:bCs/>
                <w:color w:val="000000"/>
              </w:rPr>
              <w:t>End Time (Local)</w:t>
            </w:r>
          </w:p>
        </w:tc>
      </w:tr>
      <w:tr w:rsidR="00866BC8" w:rsidRPr="00F15D89" w14:paraId="7648434D" w14:textId="77777777" w:rsidTr="00B860F8">
        <w:tc>
          <w:tcPr>
            <w:tcW w:w="1519" w:type="dxa"/>
            <w:tcBorders>
              <w:top w:val="single" w:sz="4" w:space="0" w:color="auto"/>
            </w:tcBorders>
            <w:vAlign w:val="center"/>
          </w:tcPr>
          <w:p w14:paraId="11E5E873" w14:textId="77777777" w:rsidR="00866BC8" w:rsidRPr="00F15D89" w:rsidRDefault="00866BC8" w:rsidP="00B860F8">
            <w:pPr>
              <w:jc w:val="center"/>
            </w:pPr>
            <w:r w:rsidRPr="00F15D89">
              <w:rPr>
                <w:rFonts w:ascii="Calibri" w:hAnsi="Calibri" w:cs="Calibri"/>
                <w:color w:val="000000"/>
              </w:rPr>
              <w:t>Cape Byron</w:t>
            </w:r>
          </w:p>
        </w:tc>
        <w:tc>
          <w:tcPr>
            <w:tcW w:w="1520" w:type="dxa"/>
            <w:tcBorders>
              <w:top w:val="single" w:sz="4" w:space="0" w:color="auto"/>
            </w:tcBorders>
            <w:vAlign w:val="center"/>
          </w:tcPr>
          <w:p w14:paraId="3C1339F3" w14:textId="77777777" w:rsidR="00866BC8" w:rsidRPr="00F15D89" w:rsidRDefault="00866BC8" w:rsidP="00B860F8">
            <w:pPr>
              <w:jc w:val="center"/>
            </w:pPr>
            <w:r w:rsidRPr="00F15D89">
              <w:rPr>
                <w:rFonts w:ascii="Calibri" w:hAnsi="Calibri" w:cs="Calibri"/>
                <w:color w:val="000000"/>
              </w:rPr>
              <w:t>153.7039</w:t>
            </w:r>
          </w:p>
        </w:tc>
        <w:tc>
          <w:tcPr>
            <w:tcW w:w="1519" w:type="dxa"/>
            <w:tcBorders>
              <w:top w:val="single" w:sz="4" w:space="0" w:color="auto"/>
            </w:tcBorders>
            <w:vAlign w:val="center"/>
          </w:tcPr>
          <w:p w14:paraId="48A305A1"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311BCFF9" w14:textId="77777777" w:rsidR="00866BC8" w:rsidRPr="00F15D89" w:rsidRDefault="00866BC8" w:rsidP="00B860F8">
            <w:pPr>
              <w:jc w:val="center"/>
            </w:pPr>
            <w:r w:rsidRPr="00F15D89">
              <w:rPr>
                <w:rFonts w:ascii="Calibri" w:hAnsi="Calibri" w:cs="Calibri"/>
                <w:color w:val="000000"/>
              </w:rPr>
              <w:t>153.9808</w:t>
            </w:r>
          </w:p>
        </w:tc>
        <w:tc>
          <w:tcPr>
            <w:tcW w:w="1519" w:type="dxa"/>
            <w:tcBorders>
              <w:top w:val="single" w:sz="4" w:space="0" w:color="auto"/>
            </w:tcBorders>
            <w:vAlign w:val="center"/>
          </w:tcPr>
          <w:p w14:paraId="13065F2C"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767DDB0C" w14:textId="77777777" w:rsidR="00866BC8" w:rsidRPr="00F15D89" w:rsidRDefault="00866BC8" w:rsidP="00B860F8">
            <w:pPr>
              <w:jc w:val="center"/>
            </w:pPr>
            <w:r w:rsidRPr="00F15D89">
              <w:rPr>
                <w:rFonts w:ascii="Calibri" w:hAnsi="Calibri" w:cs="Calibri"/>
                <w:color w:val="000000"/>
              </w:rPr>
              <w:t>12/09/2004 8:11</w:t>
            </w:r>
          </w:p>
        </w:tc>
        <w:tc>
          <w:tcPr>
            <w:tcW w:w="1520" w:type="dxa"/>
            <w:tcBorders>
              <w:top w:val="single" w:sz="4" w:space="0" w:color="auto"/>
            </w:tcBorders>
            <w:vAlign w:val="center"/>
          </w:tcPr>
          <w:p w14:paraId="554940D0" w14:textId="77777777" w:rsidR="00866BC8" w:rsidRPr="00F15D89" w:rsidRDefault="00866BC8" w:rsidP="00B860F8">
            <w:pPr>
              <w:jc w:val="center"/>
            </w:pPr>
            <w:r w:rsidRPr="00F15D89">
              <w:rPr>
                <w:rFonts w:ascii="Calibri" w:hAnsi="Calibri" w:cs="Calibri"/>
                <w:color w:val="000000"/>
              </w:rPr>
              <w:t>12/09/2004 9:59</w:t>
            </w:r>
          </w:p>
        </w:tc>
      </w:tr>
      <w:tr w:rsidR="00866BC8" w:rsidRPr="00F15D89" w14:paraId="31DCB02C" w14:textId="77777777" w:rsidTr="00B860F8">
        <w:tc>
          <w:tcPr>
            <w:tcW w:w="1519" w:type="dxa"/>
            <w:vAlign w:val="center"/>
          </w:tcPr>
          <w:p w14:paraId="4D4AD5B6" w14:textId="77777777" w:rsidR="00866BC8" w:rsidRPr="00F15D89" w:rsidRDefault="00866BC8" w:rsidP="00B860F8">
            <w:pPr>
              <w:jc w:val="center"/>
            </w:pPr>
            <w:r w:rsidRPr="00F15D89">
              <w:rPr>
                <w:rFonts w:ascii="Calibri" w:hAnsi="Calibri" w:cs="Calibri"/>
                <w:color w:val="000000"/>
              </w:rPr>
              <w:t>Evans Head</w:t>
            </w:r>
          </w:p>
        </w:tc>
        <w:tc>
          <w:tcPr>
            <w:tcW w:w="1520" w:type="dxa"/>
            <w:vAlign w:val="center"/>
          </w:tcPr>
          <w:p w14:paraId="4AF580F5" w14:textId="77777777" w:rsidR="00866BC8" w:rsidRPr="00F15D89" w:rsidRDefault="00866BC8" w:rsidP="00B860F8">
            <w:pPr>
              <w:jc w:val="center"/>
            </w:pPr>
            <w:r w:rsidRPr="00F15D89">
              <w:rPr>
                <w:rFonts w:ascii="Calibri" w:hAnsi="Calibri" w:cs="Calibri"/>
                <w:color w:val="000000"/>
              </w:rPr>
              <w:t>153.6110</w:t>
            </w:r>
          </w:p>
        </w:tc>
        <w:tc>
          <w:tcPr>
            <w:tcW w:w="1519" w:type="dxa"/>
            <w:vAlign w:val="center"/>
          </w:tcPr>
          <w:p w14:paraId="476108AD"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7096AE3C" w14:textId="77777777" w:rsidR="00866BC8" w:rsidRPr="00F15D89" w:rsidRDefault="00866BC8" w:rsidP="00B860F8">
            <w:pPr>
              <w:jc w:val="center"/>
            </w:pPr>
            <w:r w:rsidRPr="00F15D89">
              <w:rPr>
                <w:rFonts w:ascii="Calibri" w:hAnsi="Calibri" w:cs="Calibri"/>
                <w:color w:val="000000"/>
              </w:rPr>
              <w:t>153.8583</w:t>
            </w:r>
          </w:p>
        </w:tc>
        <w:tc>
          <w:tcPr>
            <w:tcW w:w="1519" w:type="dxa"/>
            <w:vAlign w:val="center"/>
          </w:tcPr>
          <w:p w14:paraId="5FA72862"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2AC529B8" w14:textId="77777777" w:rsidR="00866BC8" w:rsidRPr="00F15D89" w:rsidRDefault="00866BC8" w:rsidP="00B860F8">
            <w:pPr>
              <w:jc w:val="center"/>
            </w:pPr>
            <w:r w:rsidRPr="00F15D89">
              <w:rPr>
                <w:rFonts w:ascii="Calibri" w:hAnsi="Calibri" w:cs="Calibri"/>
                <w:color w:val="000000"/>
              </w:rPr>
              <w:t>11/09/2004 10:55</w:t>
            </w:r>
          </w:p>
        </w:tc>
        <w:tc>
          <w:tcPr>
            <w:tcW w:w="1520" w:type="dxa"/>
            <w:vAlign w:val="center"/>
          </w:tcPr>
          <w:p w14:paraId="68DE43D2" w14:textId="77777777" w:rsidR="00866BC8" w:rsidRPr="00F15D89" w:rsidRDefault="00866BC8" w:rsidP="00B860F8">
            <w:pPr>
              <w:jc w:val="center"/>
            </w:pPr>
            <w:r w:rsidRPr="00F15D89">
              <w:rPr>
                <w:rFonts w:ascii="Calibri" w:hAnsi="Calibri" w:cs="Calibri"/>
                <w:color w:val="000000"/>
              </w:rPr>
              <w:t>11/09/2004 12:36</w:t>
            </w:r>
          </w:p>
        </w:tc>
      </w:tr>
      <w:tr w:rsidR="00866BC8" w:rsidRPr="00F15D89" w14:paraId="7E809E14" w14:textId="77777777" w:rsidTr="00B860F8">
        <w:tc>
          <w:tcPr>
            <w:tcW w:w="1519" w:type="dxa"/>
            <w:vAlign w:val="center"/>
          </w:tcPr>
          <w:p w14:paraId="7A5F5C80" w14:textId="77777777" w:rsidR="00866BC8" w:rsidRPr="00F15D89" w:rsidRDefault="00866BC8" w:rsidP="00B860F8">
            <w:pPr>
              <w:jc w:val="center"/>
            </w:pPr>
            <w:r w:rsidRPr="00F15D89">
              <w:rPr>
                <w:rFonts w:ascii="Calibri" w:hAnsi="Calibri" w:cs="Calibri"/>
                <w:color w:val="000000"/>
              </w:rPr>
              <w:t>North Solitary</w:t>
            </w:r>
          </w:p>
        </w:tc>
        <w:tc>
          <w:tcPr>
            <w:tcW w:w="1520" w:type="dxa"/>
            <w:vAlign w:val="center"/>
          </w:tcPr>
          <w:p w14:paraId="376C9682" w14:textId="77777777" w:rsidR="00866BC8" w:rsidRPr="00F15D89" w:rsidRDefault="00866BC8" w:rsidP="00B860F8">
            <w:pPr>
              <w:jc w:val="center"/>
            </w:pPr>
            <w:r w:rsidRPr="00F15D89">
              <w:rPr>
                <w:rFonts w:ascii="Calibri" w:hAnsi="Calibri" w:cs="Calibri"/>
                <w:color w:val="000000"/>
              </w:rPr>
              <w:t>153.4115</w:t>
            </w:r>
          </w:p>
        </w:tc>
        <w:tc>
          <w:tcPr>
            <w:tcW w:w="1519" w:type="dxa"/>
            <w:vAlign w:val="center"/>
          </w:tcPr>
          <w:p w14:paraId="5BD6C461"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59389E32" w14:textId="77777777" w:rsidR="00866BC8" w:rsidRPr="00F15D89" w:rsidRDefault="00866BC8" w:rsidP="00B860F8">
            <w:pPr>
              <w:jc w:val="center"/>
            </w:pPr>
            <w:r w:rsidRPr="00F15D89">
              <w:rPr>
                <w:rFonts w:ascii="Calibri" w:hAnsi="Calibri" w:cs="Calibri"/>
                <w:color w:val="000000"/>
              </w:rPr>
              <w:t>153.7255</w:t>
            </w:r>
          </w:p>
        </w:tc>
        <w:tc>
          <w:tcPr>
            <w:tcW w:w="1519" w:type="dxa"/>
            <w:vAlign w:val="center"/>
          </w:tcPr>
          <w:p w14:paraId="6C19BFA6"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32DA3B31" w14:textId="77777777" w:rsidR="00866BC8" w:rsidRPr="00F15D89" w:rsidRDefault="00866BC8" w:rsidP="00B860F8">
            <w:pPr>
              <w:jc w:val="center"/>
            </w:pPr>
            <w:r w:rsidRPr="00F15D89">
              <w:rPr>
                <w:rFonts w:ascii="Calibri" w:hAnsi="Calibri" w:cs="Calibri"/>
                <w:color w:val="000000"/>
              </w:rPr>
              <w:t>7/09/2004 21:41</w:t>
            </w:r>
          </w:p>
        </w:tc>
        <w:tc>
          <w:tcPr>
            <w:tcW w:w="1520" w:type="dxa"/>
            <w:vAlign w:val="center"/>
          </w:tcPr>
          <w:p w14:paraId="791D9240" w14:textId="77777777" w:rsidR="00866BC8" w:rsidRPr="00F15D89" w:rsidRDefault="00866BC8" w:rsidP="00B860F8">
            <w:pPr>
              <w:jc w:val="center"/>
            </w:pPr>
            <w:r w:rsidRPr="00F15D89">
              <w:rPr>
                <w:rFonts w:ascii="Calibri" w:hAnsi="Calibri" w:cs="Calibri"/>
                <w:color w:val="000000"/>
              </w:rPr>
              <w:t>8/09/2004 0:05</w:t>
            </w:r>
          </w:p>
        </w:tc>
      </w:tr>
      <w:tr w:rsidR="00866BC8" w:rsidRPr="00F15D89" w14:paraId="08A27217" w14:textId="77777777" w:rsidTr="00B860F8">
        <w:tc>
          <w:tcPr>
            <w:tcW w:w="1519" w:type="dxa"/>
            <w:vAlign w:val="center"/>
          </w:tcPr>
          <w:p w14:paraId="273D56C9" w14:textId="77777777" w:rsidR="00866BC8" w:rsidRPr="00F15D89" w:rsidRDefault="00866BC8" w:rsidP="00B860F8">
            <w:pPr>
              <w:jc w:val="center"/>
            </w:pPr>
            <w:r w:rsidRPr="00F15D89">
              <w:rPr>
                <w:rFonts w:ascii="Calibri" w:hAnsi="Calibri" w:cs="Calibri"/>
                <w:color w:val="000000"/>
              </w:rPr>
              <w:t>Diamond Head</w:t>
            </w:r>
          </w:p>
        </w:tc>
        <w:tc>
          <w:tcPr>
            <w:tcW w:w="1520" w:type="dxa"/>
            <w:vAlign w:val="center"/>
          </w:tcPr>
          <w:p w14:paraId="773717AF" w14:textId="77777777" w:rsidR="00866BC8" w:rsidRPr="00F15D89" w:rsidRDefault="00866BC8" w:rsidP="00B860F8">
            <w:pPr>
              <w:jc w:val="center"/>
            </w:pPr>
            <w:r w:rsidRPr="00F15D89">
              <w:rPr>
                <w:rFonts w:ascii="Calibri" w:hAnsi="Calibri" w:cs="Calibri"/>
                <w:color w:val="000000"/>
              </w:rPr>
              <w:t>152.9126</w:t>
            </w:r>
          </w:p>
        </w:tc>
        <w:tc>
          <w:tcPr>
            <w:tcW w:w="1519" w:type="dxa"/>
            <w:vAlign w:val="center"/>
          </w:tcPr>
          <w:p w14:paraId="17949D65"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3B66F93E" w14:textId="77777777" w:rsidR="00866BC8" w:rsidRPr="00F15D89" w:rsidRDefault="00866BC8" w:rsidP="00B860F8">
            <w:pPr>
              <w:jc w:val="center"/>
            </w:pPr>
            <w:r w:rsidRPr="00F15D89">
              <w:rPr>
                <w:rFonts w:ascii="Calibri" w:hAnsi="Calibri" w:cs="Calibri"/>
                <w:color w:val="000000"/>
              </w:rPr>
              <w:t>153.1905</w:t>
            </w:r>
          </w:p>
        </w:tc>
        <w:tc>
          <w:tcPr>
            <w:tcW w:w="1519" w:type="dxa"/>
            <w:vAlign w:val="center"/>
          </w:tcPr>
          <w:p w14:paraId="78749949"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C297696" w14:textId="77777777" w:rsidR="00866BC8" w:rsidRPr="00F15D89" w:rsidRDefault="00866BC8" w:rsidP="00B860F8">
            <w:pPr>
              <w:jc w:val="center"/>
            </w:pPr>
            <w:r w:rsidRPr="00F15D89">
              <w:rPr>
                <w:rFonts w:ascii="Calibri" w:hAnsi="Calibri" w:cs="Calibri"/>
                <w:color w:val="000000"/>
              </w:rPr>
              <w:t>6/09/2004 20:00</w:t>
            </w:r>
          </w:p>
        </w:tc>
        <w:tc>
          <w:tcPr>
            <w:tcW w:w="1520" w:type="dxa"/>
            <w:vAlign w:val="center"/>
          </w:tcPr>
          <w:p w14:paraId="4DB73614" w14:textId="77777777" w:rsidR="00866BC8" w:rsidRPr="00F15D89" w:rsidRDefault="00866BC8" w:rsidP="00B860F8">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eastAsia="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commentRangeStart w:id="471"/>
      <w:commentRangeStart w:id="472"/>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w:t>
      </w:r>
      <w:commentRangeEnd w:id="471"/>
      <w:r w:rsidR="00FF6DA1">
        <w:rPr>
          <w:rStyle w:val="CommentReference"/>
          <w:rFonts w:eastAsia="Calibri"/>
          <w:b w:val="0"/>
          <w:bCs w:val="0"/>
          <w:kern w:val="0"/>
        </w:rPr>
        <w:commentReference w:id="471"/>
      </w:r>
      <w:commentRangeEnd w:id="472"/>
      <w:r w:rsidR="004D5BD8">
        <w:rPr>
          <w:rStyle w:val="CommentReference"/>
          <w:rFonts w:eastAsia="Calibri"/>
          <w:b w:val="0"/>
          <w:bCs w:val="0"/>
          <w:kern w:val="0"/>
        </w:rPr>
        <w:commentReference w:id="472"/>
      </w:r>
      <w:r w:rsidRPr="00F15D89">
        <w:rPr>
          <w:rFonts w:asciiTheme="minorHAnsi" w:hAnsiTheme="minorHAnsi" w:cstheme="minorHAnsi"/>
          <w:b w:val="0"/>
          <w:bCs w:val="0"/>
          <w:lang w:val="en-AU"/>
        </w:rPr>
        <w:t>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commentRangeStart w:id="473"/>
      <w:r w:rsidRPr="00F15D89">
        <w:rPr>
          <w:rFonts w:asciiTheme="minorHAnsi" w:hAnsiTheme="minorHAnsi" w:cstheme="minorHAnsi"/>
          <w:lang w:val="en-AU"/>
        </w:rPr>
        <w:t>ISOBATHS?</w:t>
      </w:r>
      <w:r w:rsidR="00DD6401">
        <w:rPr>
          <w:rFonts w:asciiTheme="minorHAnsi" w:hAnsiTheme="minorHAnsi" w:cstheme="minorHAnsi"/>
          <w:lang w:val="en-AU"/>
        </w:rPr>
        <w:t xml:space="preserve"> 200 and 1000m?</w:t>
      </w:r>
      <w:commentRangeEnd w:id="473"/>
      <w:r w:rsidR="00FF6DA1">
        <w:rPr>
          <w:rStyle w:val="CommentReference"/>
          <w:rFonts w:eastAsia="Calibri"/>
          <w:b w:val="0"/>
          <w:bCs w:val="0"/>
          <w:kern w:val="0"/>
        </w:rPr>
        <w:commentReference w:id="473"/>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eastAsia="en-AU"/>
        </w:rPr>
        <w:lastRenderedPageBreak/>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5"/>
                    <a:stretch>
                      <a:fillRect/>
                    </a:stretch>
                  </pic:blipFill>
                  <pic:spPr>
                    <a:xfrm>
                      <a:off x="0" y="0"/>
                      <a:ext cx="5247143" cy="5762256"/>
                    </a:xfrm>
                    <a:prstGeom prst="rect">
                      <a:avLst/>
                    </a:prstGeom>
                  </pic:spPr>
                </pic:pic>
              </a:graphicData>
            </a:graphic>
          </wp:inline>
        </w:drawing>
      </w:r>
    </w:p>
    <w:p w14:paraId="5AC9C5C2" w14:textId="0858A279" w:rsidR="002602C5" w:rsidRPr="00F15D89" w:rsidRDefault="002602C5" w:rsidP="002602C5">
      <w:pPr>
        <w:pStyle w:val="Heading-Main"/>
        <w:spacing w:line="360" w:lineRule="auto"/>
        <w:rPr>
          <w:rFonts w:asciiTheme="minorHAnsi" w:hAnsiTheme="minorHAnsi" w:cstheme="minorHAnsi"/>
          <w:b w:val="0"/>
          <w:bCs w:val="0"/>
          <w:color w:val="FF0000"/>
          <w:lang w:val="en-AU"/>
        </w:rPr>
      </w:pPr>
      <w:commentRangeStart w:id="474"/>
      <w:r w:rsidRPr="00F15D89">
        <w:rPr>
          <w:rFonts w:asciiTheme="minorHAnsi" w:hAnsiTheme="minorHAnsi" w:cstheme="minorHAnsi"/>
          <w:lang w:val="en-AU"/>
        </w:rPr>
        <w:t xml:space="preserve">Figure </w:t>
      </w:r>
      <w:commentRangeEnd w:id="474"/>
      <w:r w:rsidR="00FF6DA1">
        <w:rPr>
          <w:rStyle w:val="CommentReference"/>
          <w:rFonts w:eastAsia="Calibri"/>
          <w:b w:val="0"/>
          <w:bCs w:val="0"/>
          <w:kern w:val="0"/>
        </w:rPr>
        <w:commentReference w:id="474"/>
      </w:r>
      <w:r w:rsidRPr="00F15D89">
        <w:rPr>
          <w:rFonts w:asciiTheme="minorHAnsi" w:hAnsiTheme="minorHAnsi" w:cstheme="minorHAnsi"/>
          <w:lang w:val="en-AU"/>
        </w:rPr>
        <w:t>2</w:t>
      </w:r>
      <w:r w:rsidRPr="00F15D89">
        <w:rPr>
          <w:rFonts w:asciiTheme="minorHAnsi" w:hAnsiTheme="minorHAnsi" w:cstheme="minorHAnsi"/>
          <w:b w:val="0"/>
          <w:bCs w:val="0"/>
          <w:lang w:val="en-AU"/>
        </w:rPr>
        <w:t xml:space="preserve"> Alongshore velocity </w:t>
      </w:r>
      <w:del w:id="475" w:author="Baird, Mark (O&amp;A, Hobart)" w:date="2020-05-17T18:10:00Z">
        <w:r w:rsidRPr="00F15D89" w:rsidDel="005B1377">
          <w:rPr>
            <w:rFonts w:asciiTheme="minorHAnsi" w:hAnsiTheme="minorHAnsi" w:cstheme="minorHAnsi"/>
            <w:b w:val="0"/>
            <w:bCs w:val="0"/>
            <w:lang w:val="en-AU"/>
          </w:rPr>
          <w:delText xml:space="preserve">interpolated </w:delText>
        </w:r>
      </w:del>
      <w:r w:rsidRPr="00F15D89">
        <w:rPr>
          <w:rFonts w:asciiTheme="minorHAnsi" w:hAnsiTheme="minorHAnsi" w:cstheme="minorHAnsi"/>
          <w:b w:val="0"/>
          <w:bCs w:val="0"/>
          <w:lang w:val="en-AU"/>
        </w:rPr>
        <w:t xml:space="preserve">across the four cross shelf transects (Figure 1). Transects were conducted with an Acoustic Doppler Current Profiler during a CTD Transect. Grey lines join areas of equal velocity. </w:t>
      </w:r>
      <w:commentRangeStart w:id="476"/>
      <w:r w:rsidRPr="00F15D89">
        <w:rPr>
          <w:rFonts w:asciiTheme="minorHAnsi" w:hAnsiTheme="minorHAnsi" w:cstheme="minorHAnsi"/>
          <w:b w:val="0"/>
          <w:bCs w:val="0"/>
          <w:color w:val="FF0000"/>
          <w:lang w:val="en-AU"/>
        </w:rPr>
        <w:t>NEED TO Fix the interpolation issues</w:t>
      </w:r>
      <w:r w:rsidR="0072168F">
        <w:rPr>
          <w:rFonts w:asciiTheme="minorHAnsi" w:hAnsiTheme="minorHAnsi" w:cstheme="minorHAnsi"/>
          <w:b w:val="0"/>
          <w:bCs w:val="0"/>
          <w:color w:val="FF0000"/>
          <w:lang w:val="en-AU"/>
        </w:rPr>
        <w:t xml:space="preserve"> and redo to match other plots.</w:t>
      </w:r>
      <w:commentRangeEnd w:id="476"/>
      <w:r w:rsidR="00855F3F">
        <w:rPr>
          <w:rStyle w:val="CommentReference"/>
          <w:rFonts w:eastAsia="Calibri"/>
          <w:b w:val="0"/>
          <w:bCs w:val="0"/>
          <w:kern w:val="0"/>
        </w:rPr>
        <w:commentReference w:id="476"/>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D6ACC9A" w:rsidR="00A10C0E" w:rsidRPr="00F15D89" w:rsidRDefault="0072168F"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4537FBEC" wp14:editId="79EA4345">
            <wp:extent cx="5265980" cy="6144768"/>
            <wp:effectExtent l="0" t="0" r="0" b="889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mass_All.png"/>
                    <pic:cNvPicPr/>
                  </pic:nvPicPr>
                  <pic:blipFill>
                    <a:blip r:embed="rId16"/>
                    <a:stretch>
                      <a:fillRect/>
                    </a:stretch>
                  </pic:blipFill>
                  <pic:spPr>
                    <a:xfrm>
                      <a:off x="0" y="0"/>
                      <a:ext cx="5267100" cy="6146075"/>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A234BC0" w:rsidR="00D13904" w:rsidRPr="00F15D89" w:rsidRDefault="0072168F"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71DDE49" wp14:editId="40EE7F95">
            <wp:extent cx="5391360" cy="629107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oMn_All.png"/>
                    <pic:cNvPicPr/>
                  </pic:nvPicPr>
                  <pic:blipFill>
                    <a:blip r:embed="rId17"/>
                    <a:stretch>
                      <a:fillRect/>
                    </a:stretch>
                  </pic:blipFill>
                  <pic:spPr>
                    <a:xfrm>
                      <a:off x="0" y="0"/>
                      <a:ext cx="5391941" cy="6291750"/>
                    </a:xfrm>
                    <a:prstGeom prst="rect">
                      <a:avLst/>
                    </a:prstGeom>
                  </pic:spPr>
                </pic:pic>
              </a:graphicData>
            </a:graphic>
          </wp:inline>
        </w:drawing>
      </w:r>
    </w:p>
    <w:p w14:paraId="7AA8C091" w14:textId="62F51472"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0A0527B2" w:rsidR="00A10C0E" w:rsidRPr="00F15D89" w:rsidRDefault="0072168F"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eastAsia="en-AU"/>
        </w:rPr>
        <w:drawing>
          <wp:inline distT="0" distB="0" distL="0" distR="0" wp14:anchorId="02D096D5" wp14:editId="39596763">
            <wp:extent cx="5165675" cy="602772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etoSlope_All.png"/>
                    <pic:cNvPicPr/>
                  </pic:nvPicPr>
                  <pic:blipFill>
                    <a:blip r:embed="rId18"/>
                    <a:stretch>
                      <a:fillRect/>
                    </a:stretch>
                  </pic:blipFill>
                  <pic:spPr>
                    <a:xfrm>
                      <a:off x="0" y="0"/>
                      <a:ext cx="5166662" cy="6028877"/>
                    </a:xfrm>
                    <a:prstGeom prst="rect">
                      <a:avLst/>
                    </a:prstGeom>
                  </pic:spPr>
                </pic:pic>
              </a:graphicData>
            </a:graphic>
          </wp:inline>
        </w:drawing>
      </w:r>
    </w:p>
    <w:p w14:paraId="380D0C76" w14:textId="19EB3ADF"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5764E94E"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alongshore velocity at </w:t>
      </w:r>
      <w:del w:id="477" w:author="Amandine S" w:date="2020-05-21T12:45:00Z">
        <w:r w:rsidRPr="00F15D89" w:rsidDel="00112698">
          <w:rPr>
            <w:rFonts w:asciiTheme="minorHAnsi" w:hAnsiTheme="minorHAnsi" w:cstheme="minorHAnsi"/>
            <w:lang w:val="en-AU"/>
          </w:rPr>
          <w:delText xml:space="preserve">our </w:delText>
        </w:r>
      </w:del>
      <w:r w:rsidRPr="00F15D89">
        <w:rPr>
          <w:rFonts w:asciiTheme="minorHAnsi" w:hAnsiTheme="minorHAnsi" w:cstheme="minorHAnsi"/>
          <w:lang w:val="en-AU"/>
        </w:rPr>
        <w:t>the four transects based upon satellite altimetry.</w:t>
      </w:r>
      <w:commentRangeStart w:id="478"/>
      <w:commentRangeEnd w:id="478"/>
      <w:r w:rsidR="00112698">
        <w:rPr>
          <w:rStyle w:val="CommentReference"/>
        </w:rPr>
        <w:commentReference w:id="478"/>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 xml:space="preserve">(Biomass) by distance from the coast for the four transects. Each dot represents a 6 s integration from the OPC mounted on the undulating towed </w:t>
      </w:r>
      <w:commentRangeStart w:id="479"/>
      <w:r w:rsidR="001321FD" w:rsidRPr="00F15D89">
        <w:rPr>
          <w:rFonts w:asciiTheme="minorHAnsi" w:hAnsiTheme="minorHAnsi" w:cstheme="minorHAnsi"/>
          <w:lang w:val="en-AU"/>
        </w:rPr>
        <w:t>body</w:t>
      </w:r>
      <w:commentRangeEnd w:id="479"/>
      <w:r w:rsidR="00F2307D">
        <w:rPr>
          <w:rStyle w:val="CommentReference"/>
        </w:rPr>
        <w:commentReference w:id="479"/>
      </w:r>
      <w:r w:rsidR="001321FD" w:rsidRPr="00F15D89">
        <w:rPr>
          <w:rFonts w:asciiTheme="minorHAnsi" w:hAnsiTheme="minorHAnsi" w:cstheme="minorHAnsi"/>
          <w:lang w:val="en-AU"/>
        </w:rPr>
        <w:t>.</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1A8AB6D" w:rsidR="00A10C0E" w:rsidRPr="00F15D89" w:rsidRDefault="00205464">
      <w:pPr>
        <w:rPr>
          <w:rFonts w:asciiTheme="minorHAnsi" w:hAnsiTheme="minorHAnsi" w:cstheme="minorHAnsi"/>
          <w:b/>
          <w:bCs/>
          <w:lang w:val="en-AU"/>
        </w:rPr>
      </w:pPr>
      <w:ins w:id="480" w:author="Baird, Mark (O&amp;A, Hobart)" w:date="2020-05-17T17:12:00Z">
        <w:r>
          <w:rPr>
            <w:rFonts w:asciiTheme="minorHAnsi" w:hAnsiTheme="minorHAnsi" w:cstheme="minorHAnsi"/>
            <w:b/>
            <w:bCs/>
            <w:lang w:val="en-AU"/>
          </w:rPr>
          <w:t>/</w:t>
        </w:r>
      </w:ins>
      <w:commentRangeStart w:id="481"/>
      <w:r w:rsidR="003F6382" w:rsidRPr="00F15D89">
        <w:rPr>
          <w:rFonts w:asciiTheme="minorHAnsi" w:hAnsiTheme="minorHAnsi" w:cstheme="minorHAnsi"/>
          <w:b/>
          <w:bCs/>
          <w:lang w:val="en-AU"/>
        </w:rPr>
        <w:t xml:space="preserve">Figure </w:t>
      </w:r>
      <w:commentRangeEnd w:id="481"/>
      <w:r w:rsidR="00112698">
        <w:rPr>
          <w:rStyle w:val="CommentReference"/>
        </w:rPr>
        <w:commentReference w:id="481"/>
      </w:r>
      <w:r w:rsidR="003F6382" w:rsidRPr="00F15D89">
        <w:rPr>
          <w:rFonts w:asciiTheme="minorHAnsi" w:hAnsiTheme="minorHAnsi" w:cstheme="minorHAnsi"/>
          <w:b/>
          <w:bCs/>
          <w:lang w:val="en-AU"/>
        </w:rPr>
        <w:t xml:space="preserve">8 </w:t>
      </w:r>
      <w:r w:rsidR="003F6382" w:rsidRPr="00F15D89">
        <w:rPr>
          <w:rFonts w:asciiTheme="minorHAnsi" w:hAnsiTheme="minorHAnsi" w:cstheme="minorHAnsi"/>
          <w:lang w:val="en-AU"/>
        </w:rPr>
        <w:t>Log</w:t>
      </w:r>
      <w:r w:rsidR="003F6382" w:rsidRPr="00F15D89">
        <w:rPr>
          <w:rFonts w:asciiTheme="minorHAnsi" w:hAnsiTheme="minorHAnsi" w:cstheme="minorHAnsi"/>
          <w:vertAlign w:val="subscript"/>
          <w:lang w:val="en-AU"/>
        </w:rPr>
        <w:t>10</w:t>
      </w:r>
      <w:r w:rsidR="003F6382"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commentRangeStart w:id="482"/>
      <w:r w:rsidR="001321FD" w:rsidRPr="00F15D89">
        <w:rPr>
          <w:rFonts w:asciiTheme="minorHAnsi" w:hAnsiTheme="minorHAnsi" w:cstheme="minorHAnsi"/>
          <w:lang w:val="en-AU"/>
        </w:rPr>
        <w:t>.</w:t>
      </w:r>
      <w:commentRangeEnd w:id="482"/>
      <w:r w:rsidR="00112698">
        <w:rPr>
          <w:rStyle w:val="CommentReference"/>
        </w:rPr>
        <w:commentReference w:id="482"/>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eastAsia="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483"/>
      <w:commentRangeStart w:id="484"/>
      <w:r>
        <w:rPr>
          <w:rFonts w:asciiTheme="minorHAnsi" w:hAnsiTheme="minorHAnsi" w:cstheme="minorHAnsi"/>
          <w:lang w:val="en-AU"/>
        </w:rPr>
        <w:t>image</w:t>
      </w:r>
      <w:commentRangeEnd w:id="483"/>
      <w:r w:rsidR="00F2307D">
        <w:rPr>
          <w:rStyle w:val="CommentReference"/>
        </w:rPr>
        <w:commentReference w:id="483"/>
      </w:r>
      <w:commentRangeEnd w:id="484"/>
      <w:r w:rsidR="00791E16">
        <w:rPr>
          <w:rStyle w:val="CommentReference"/>
        </w:rPr>
        <w:commentReference w:id="484"/>
      </w:r>
      <w:r>
        <w:rPr>
          <w:rFonts w:asciiTheme="minorHAnsi" w:hAnsiTheme="minorHAnsi" w:cstheme="minorHAnsi"/>
          <w:lang w:val="en-AU"/>
        </w:rPr>
        <w:t>.</w:t>
      </w:r>
      <w:commentRangeStart w:id="485"/>
      <w:commentRangeEnd w:id="485"/>
      <w:r w:rsidR="00112698">
        <w:rPr>
          <w:rStyle w:val="CommentReference"/>
        </w:rPr>
        <w:commentReference w:id="485"/>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eastAsia="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commentRangeStart w:id="486"/>
      <w:r w:rsidRPr="00F15D89">
        <w:rPr>
          <w:rFonts w:asciiTheme="minorHAnsi" w:hAnsiTheme="minorHAnsi" w:cstheme="minorHAnsi"/>
          <w:lang w:val="en-AU"/>
        </w:rPr>
        <w:t xml:space="preserve">Figure S1. </w:t>
      </w:r>
      <w:commentRangeEnd w:id="486"/>
      <w:r w:rsidR="00112698">
        <w:rPr>
          <w:rStyle w:val="CommentReference"/>
        </w:rPr>
        <w:commentReference w:id="486"/>
      </w:r>
      <w:r w:rsidRPr="00F15D89">
        <w:rPr>
          <w:rFonts w:asciiTheme="minorHAnsi" w:hAnsiTheme="minorHAnsi" w:cstheme="minorHAnsi"/>
          <w:lang w:val="en-AU"/>
        </w:rPr>
        <w:t xml:space="preserve">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eastAsia="en-AU"/>
        </w:rPr>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commentRangeStart w:id="487"/>
      <w:commentRangeStart w:id="488"/>
      <w:r w:rsidRPr="00F15D89">
        <w:rPr>
          <w:noProof/>
          <w:lang w:val="en-AU" w:eastAsia="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87"/>
      <w:r w:rsidR="005E080D">
        <w:rPr>
          <w:rStyle w:val="CommentReference"/>
        </w:rPr>
        <w:commentReference w:id="487"/>
      </w:r>
      <w:commentRangeEnd w:id="488"/>
      <w:r w:rsidR="00874F4E">
        <w:rPr>
          <w:rStyle w:val="CommentReference"/>
        </w:rPr>
        <w:commentReference w:id="488"/>
      </w:r>
    </w:p>
    <w:p w14:paraId="450DCF91" w14:textId="6466BF86" w:rsidR="0072168F" w:rsidRPr="0072168F" w:rsidRDefault="0072168F" w:rsidP="0072168F">
      <w:pPr>
        <w:rPr>
          <w:rFonts w:asciiTheme="minorHAnsi" w:hAnsiTheme="minorHAnsi" w:cstheme="minorHAnsi"/>
          <w:lang w:val="en-AU"/>
        </w:rPr>
      </w:pPr>
      <w:commentRangeStart w:id="489"/>
      <w:r>
        <w:rPr>
          <w:rFonts w:asciiTheme="minorHAnsi" w:hAnsiTheme="minorHAnsi" w:cstheme="minorHAnsi"/>
          <w:lang w:val="en-AU"/>
        </w:rPr>
        <w:lastRenderedPageBreak/>
        <w:t xml:space="preserve">Figure S2 MODIS </w:t>
      </w:r>
      <w:commentRangeEnd w:id="489"/>
      <w:r w:rsidR="00874F4E">
        <w:rPr>
          <w:rStyle w:val="CommentReference"/>
        </w:rPr>
        <w:commentReference w:id="489"/>
      </w:r>
      <w:r>
        <w:rPr>
          <w:rFonts w:asciiTheme="minorHAnsi" w:hAnsiTheme="minorHAnsi" w:cstheme="minorHAnsi"/>
          <w:lang w:val="en-AU"/>
        </w:rPr>
        <w:t xml:space="preserve">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490"/>
      <w:r>
        <w:rPr>
          <w:rFonts w:asciiTheme="minorHAnsi" w:hAnsiTheme="minorHAnsi" w:cstheme="minorHAnsi"/>
          <w:lang w:val="en-AU"/>
        </w:rPr>
        <w:t xml:space="preserve">no big </w:t>
      </w:r>
      <w:commentRangeEnd w:id="490"/>
      <w:r w:rsidR="00F2307D">
        <w:rPr>
          <w:rStyle w:val="CommentReference"/>
        </w:rPr>
        <w:commentReference w:id="490"/>
      </w:r>
      <w:r>
        <w:rPr>
          <w:rFonts w:asciiTheme="minorHAnsi" w:hAnsiTheme="minorHAnsi" w:cstheme="minorHAnsi"/>
          <w:lang w:val="en-AU"/>
        </w:rPr>
        <w:t>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243780DF" w:rsidR="0072168F" w:rsidRPr="00F15D89" w:rsidRDefault="0072168F" w:rsidP="00D13904">
      <w:pPr>
        <w:rPr>
          <w:rFonts w:asciiTheme="minorHAnsi" w:hAnsiTheme="minorHAnsi" w:cstheme="minorHAnsi"/>
          <w:lang w:val="en-AU"/>
        </w:rPr>
      </w:pPr>
    </w:p>
    <w:sectPr w:rsidR="0072168F" w:rsidRPr="00F15D89" w:rsidSect="008C1687">
      <w:footerReference w:type="default" r:id="rId26"/>
      <w:headerReference w:type="first" r:id="rId27"/>
      <w:pgSz w:w="12240" w:h="15840"/>
      <w:pgMar w:top="1440" w:right="1440" w:bottom="1276" w:left="1440" w:header="43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Amandine S" w:date="2020-05-21T12:44:00Z" w:initials="A">
    <w:p w14:paraId="7DDA634B" w14:textId="4D6BDBCB" w:rsidR="001620D6" w:rsidRDefault="001620D6">
      <w:pPr>
        <w:pStyle w:val="CommentText"/>
      </w:pPr>
      <w:r>
        <w:rPr>
          <w:rStyle w:val="CommentReference"/>
        </w:rPr>
        <w:annotationRef/>
      </w:r>
      <w:r>
        <w:t>Should mention the shelf?</w:t>
      </w:r>
    </w:p>
  </w:comment>
  <w:comment w:id="16" w:author="Amandine S" w:date="2020-05-21T12:44:00Z" w:initials="A">
    <w:p w14:paraId="0D75C732" w14:textId="6D56A612" w:rsidR="001620D6" w:rsidRDefault="001620D6">
      <w:pPr>
        <w:pStyle w:val="CommentText"/>
      </w:pPr>
      <w:r>
        <w:rPr>
          <w:rStyle w:val="CommentReference"/>
        </w:rPr>
        <w:annotationRef/>
      </w:r>
      <w:r>
        <w:t>I like figure 8, I think it helps, even with figure 3</w:t>
      </w:r>
    </w:p>
  </w:comment>
  <w:comment w:id="17" w:author="Amandine S" w:date="2020-05-21T12:44:00Z" w:initials="A">
    <w:p w14:paraId="6BC33A1A" w14:textId="4B0FBFFC" w:rsidR="001620D6" w:rsidRDefault="001620D6">
      <w:pPr>
        <w:pStyle w:val="CommentText"/>
      </w:pPr>
      <w:r>
        <w:rPr>
          <w:rStyle w:val="CommentReference"/>
        </w:rPr>
        <w:annotationRef/>
      </w:r>
      <w:r>
        <w:t>I agree with Iain, good idea and it would give more substance</w:t>
      </w:r>
    </w:p>
  </w:comment>
  <w:comment w:id="18" w:author="Amandine S" w:date="2020-05-21T12:44:00Z" w:initials="A">
    <w:p w14:paraId="364504CF" w14:textId="35CE98F9" w:rsidR="001620D6" w:rsidRDefault="001620D6">
      <w:pPr>
        <w:pStyle w:val="CommentText"/>
      </w:pPr>
      <w:r>
        <w:rPr>
          <w:rStyle w:val="CommentReference"/>
        </w:rPr>
        <w:annotationRef/>
      </w:r>
      <w:r>
        <w:t>It’s missing mention of the fronts and especially the separation of the EAC, which is the dominant influence and explains the difference at DH.</w:t>
      </w:r>
    </w:p>
    <w:p w14:paraId="0C26566F" w14:textId="0CEC8086" w:rsidR="001620D6" w:rsidRDefault="001620D6">
      <w:pPr>
        <w:pStyle w:val="CommentText"/>
      </w:pPr>
      <w:r>
        <w:t>I feel like it’s a bit too focused on the uplift here</w:t>
      </w:r>
    </w:p>
  </w:comment>
  <w:comment w:id="19" w:author="Jason Everett" w:date="2020-05-27T14:57:00Z" w:initials="JE">
    <w:p w14:paraId="071E55D4" w14:textId="77777777" w:rsidR="001620D6" w:rsidRDefault="001620D6">
      <w:pPr>
        <w:pStyle w:val="CommentText"/>
      </w:pPr>
      <w:r>
        <w:rPr>
          <w:rStyle w:val="CommentReference"/>
        </w:rPr>
        <w:annotationRef/>
      </w:r>
      <w:r>
        <w:t xml:space="preserve">Agreed. </w:t>
      </w:r>
    </w:p>
    <w:p w14:paraId="7FAFCBDC" w14:textId="2F87C85D" w:rsidR="001620D6" w:rsidRDefault="001620D6">
      <w:pPr>
        <w:pStyle w:val="CommentText"/>
      </w:pPr>
      <w:r>
        <w:t>There are also some long sentences here. Try and be a bit snappier and more focused.</w:t>
      </w:r>
    </w:p>
  </w:comment>
  <w:comment w:id="20" w:author="Jason Everett" w:date="2020-05-27T14:53:00Z" w:initials="JE">
    <w:p w14:paraId="3FC58B08" w14:textId="1ED498FB" w:rsidR="001620D6" w:rsidRDefault="001620D6">
      <w:pPr>
        <w:pStyle w:val="CommentText"/>
      </w:pPr>
      <w:r>
        <w:rPr>
          <w:rStyle w:val="CommentReference"/>
        </w:rPr>
        <w:annotationRef/>
      </w:r>
      <w:r>
        <w:t xml:space="preserve">Too vague. Basis of what? Better to be specific. Important food source for fish communities, carbon </w:t>
      </w:r>
      <w:proofErr w:type="spellStart"/>
      <w:r>
        <w:t>cyclcing</w:t>
      </w:r>
      <w:proofErr w:type="spellEnd"/>
      <w:r>
        <w:t xml:space="preserve"> </w:t>
      </w:r>
      <w:proofErr w:type="spellStart"/>
      <w:r>
        <w:t>etc</w:t>
      </w:r>
      <w:proofErr w:type="spellEnd"/>
    </w:p>
  </w:comment>
  <w:comment w:id="23" w:author="Baird, Mark (O&amp;A, Hobart)" w:date="2020-05-21T12:44:00Z" w:initials="BM(H">
    <w:p w14:paraId="4EC56092" w14:textId="5D750455" w:rsidR="001620D6" w:rsidRDefault="001620D6">
      <w:pPr>
        <w:pStyle w:val="CommentText"/>
      </w:pPr>
      <w:r>
        <w:rPr>
          <w:rStyle w:val="CommentReference"/>
        </w:rPr>
        <w:annotationRef/>
      </w:r>
      <w:r>
        <w:t>Uplift being holding denser water on the shelf, as opposed to upwelling where it flows into the surface layers. Might be too subtle a term for the 2</w:t>
      </w:r>
      <w:r w:rsidRPr="00205464">
        <w:rPr>
          <w:vertAlign w:val="superscript"/>
        </w:rPr>
        <w:t>nd</w:t>
      </w:r>
      <w:r>
        <w:t xml:space="preserve"> sentence of the abstract. You could say bottom water intrusions and coastal upwelling?</w:t>
      </w:r>
    </w:p>
  </w:comment>
  <w:comment w:id="51" w:author="Jason Everett" w:date="2020-05-27T15:35:00Z" w:initials="JE">
    <w:p w14:paraId="3E62343C" w14:textId="46FE2243" w:rsidR="001620D6" w:rsidRDefault="001620D6">
      <w:pPr>
        <w:pStyle w:val="CommentText"/>
      </w:pPr>
      <w:r>
        <w:t xml:space="preserve">I think </w:t>
      </w:r>
      <w:r>
        <w:rPr>
          <w:rStyle w:val="CommentReference"/>
        </w:rPr>
        <w:annotationRef/>
      </w:r>
      <w:r>
        <w:t>this needs to be rephrased. The main point of each sentence is contradictory. Perhaps frame it as “broad scale” and “small scale” processes to justify the differences?</w:t>
      </w:r>
    </w:p>
  </w:comment>
  <w:comment w:id="60" w:author="Jason Everett" w:date="2020-05-27T15:34:00Z" w:initials="JE">
    <w:p w14:paraId="28128948" w14:textId="6CB38780" w:rsidR="001620D6" w:rsidRDefault="001620D6">
      <w:pPr>
        <w:pStyle w:val="CommentText"/>
      </w:pPr>
      <w:r>
        <w:rPr>
          <w:rStyle w:val="CommentReference"/>
        </w:rPr>
        <w:annotationRef/>
      </w:r>
      <w:r>
        <w:t>Uplift or upwelling (upwelling in sentence before)</w:t>
      </w:r>
    </w:p>
  </w:comment>
  <w:comment w:id="62" w:author="Jason Everett" w:date="2020-05-27T15:42:00Z" w:initials="JE">
    <w:p w14:paraId="62D579EC" w14:textId="77777777" w:rsidR="001620D6" w:rsidRDefault="001620D6">
      <w:pPr>
        <w:pStyle w:val="CommentText"/>
      </w:pPr>
      <w:r>
        <w:rPr>
          <w:rStyle w:val="CommentReference"/>
        </w:rPr>
        <w:annotationRef/>
      </w:r>
      <w:r>
        <w:t>I would consider restructuring the next two paragraphs so that 1) focusses on zooplankton, why are they important and what do we know about their spatial (vertical and horizontal) patterns on continental shelves. Then 2) Can focus a bit more on the importance of size, size distributions of zooplankton, and the slope</w:t>
      </w:r>
    </w:p>
    <w:p w14:paraId="1F4BCEDE" w14:textId="77777777" w:rsidR="001620D6" w:rsidRDefault="001620D6">
      <w:pPr>
        <w:pStyle w:val="CommentText"/>
      </w:pPr>
    </w:p>
    <w:p w14:paraId="4197EFA7" w14:textId="0AAE1179" w:rsidR="001620D6" w:rsidRDefault="001620D6">
      <w:pPr>
        <w:pStyle w:val="CommentText"/>
      </w:pPr>
      <w:proofErr w:type="gramStart"/>
      <w:r>
        <w:t>At the moment</w:t>
      </w:r>
      <w:proofErr w:type="gramEnd"/>
      <w:r>
        <w:t xml:space="preserve"> you have a little of each in both </w:t>
      </w:r>
      <w:proofErr w:type="spellStart"/>
      <w:r>
        <w:t>paragphs</w:t>
      </w:r>
      <w:proofErr w:type="spellEnd"/>
      <w:r>
        <w:t xml:space="preserve"> and it lacks a clear vision. Happy to help craft these.</w:t>
      </w:r>
    </w:p>
  </w:comment>
  <w:comment w:id="65" w:author="Baird, Mark (O&amp;A, Hobart)" w:date="2020-05-21T12:44:00Z" w:initials="BM(H">
    <w:p w14:paraId="3586A409" w14:textId="2779C57F" w:rsidR="001620D6" w:rsidRDefault="001620D6">
      <w:pPr>
        <w:pStyle w:val="CommentText"/>
      </w:pPr>
      <w:r>
        <w:rPr>
          <w:rStyle w:val="CommentReference"/>
        </w:rPr>
        <w:annotationRef/>
      </w:r>
      <w:r>
        <w:t>tautology</w:t>
      </w:r>
    </w:p>
  </w:comment>
  <w:comment w:id="66" w:author="Jason Everett" w:date="2020-05-27T15:37:00Z" w:initials="JE">
    <w:p w14:paraId="11BE5258" w14:textId="77777777" w:rsidR="001620D6" w:rsidRDefault="001620D6">
      <w:pPr>
        <w:pStyle w:val="CommentText"/>
      </w:pPr>
      <w:r>
        <w:rPr>
          <w:rStyle w:val="CommentReference"/>
        </w:rPr>
        <w:annotationRef/>
      </w:r>
      <w:r>
        <w:t>How? Be specific. And needs a reference</w:t>
      </w:r>
    </w:p>
    <w:p w14:paraId="6D183E97" w14:textId="77777777" w:rsidR="001620D6" w:rsidRDefault="001620D6">
      <w:pPr>
        <w:pStyle w:val="CommentText"/>
      </w:pPr>
    </w:p>
    <w:p w14:paraId="1E7546DF" w14:textId="08F252DD" w:rsidR="001620D6" w:rsidRDefault="001620D6">
      <w:pPr>
        <w:pStyle w:val="CommentText"/>
      </w:pPr>
      <w:r>
        <w:t>Do you mean as a carbon sink?</w:t>
      </w:r>
    </w:p>
  </w:comment>
  <w:comment w:id="69" w:author="Peter Yates" w:date="2020-05-21T12:44:00Z" w:initials="PY">
    <w:p w14:paraId="0374B917" w14:textId="65710D9C" w:rsidR="001620D6" w:rsidRDefault="001620D6">
      <w:pPr>
        <w:pStyle w:val="CommentText"/>
      </w:pPr>
      <w:r>
        <w:rPr>
          <w:rStyle w:val="CommentReference"/>
        </w:rPr>
        <w:annotationRef/>
      </w:r>
      <w:r>
        <w:t>Referring to only zooplankton here?</w:t>
      </w:r>
    </w:p>
  </w:comment>
  <w:comment w:id="78" w:author="Baird, Mark (O&amp;A, Hobart)" w:date="2020-05-21T12:44:00Z" w:initials="BM(H">
    <w:p w14:paraId="29D6CECB" w14:textId="77777777" w:rsidR="001620D6" w:rsidRDefault="001620D6" w:rsidP="00C96F71">
      <w:pPr>
        <w:pStyle w:val="CommentText"/>
      </w:pPr>
      <w:r>
        <w:rPr>
          <w:rStyle w:val="CommentReference"/>
        </w:rPr>
        <w:annotationRef/>
      </w:r>
      <w:r>
        <w:t>@</w:t>
      </w:r>
      <w:proofErr w:type="gramStart"/>
      <w:r>
        <w:t>ARTICLE{</w:t>
      </w:r>
      <w:proofErr w:type="gramEnd"/>
      <w:r>
        <w:t>Sheldon72,</w:t>
      </w:r>
    </w:p>
    <w:p w14:paraId="30C80003" w14:textId="77777777" w:rsidR="001620D6" w:rsidRDefault="001620D6" w:rsidP="00C96F71">
      <w:pPr>
        <w:pStyle w:val="CommentText"/>
      </w:pPr>
      <w:r>
        <w:t xml:space="preserve">  author = {Sheldon, R. W. and A. Prakash and W. H. Sutcliffe},</w:t>
      </w:r>
    </w:p>
    <w:p w14:paraId="03B54AC3" w14:textId="77777777" w:rsidR="001620D6" w:rsidRDefault="001620D6" w:rsidP="00C96F71">
      <w:pPr>
        <w:pStyle w:val="CommentText"/>
      </w:pPr>
      <w:r>
        <w:t xml:space="preserve">  title = {The size </w:t>
      </w:r>
      <w:proofErr w:type="spellStart"/>
      <w:r>
        <w:t>distrubtion</w:t>
      </w:r>
      <w:proofErr w:type="spellEnd"/>
      <w:r>
        <w:t xml:space="preserve"> of particles in the ocean},</w:t>
      </w:r>
    </w:p>
    <w:p w14:paraId="5D01BBE2" w14:textId="77777777" w:rsidR="001620D6" w:rsidRDefault="001620D6" w:rsidP="00C96F71">
      <w:pPr>
        <w:pStyle w:val="CommentText"/>
      </w:pPr>
      <w:r>
        <w:t xml:space="preserve">  journal = {</w:t>
      </w:r>
      <w:proofErr w:type="spellStart"/>
      <w:r>
        <w:t>Limnol</w:t>
      </w:r>
      <w:proofErr w:type="spellEnd"/>
      <w:r>
        <w:t xml:space="preserve">. </w:t>
      </w:r>
      <w:proofErr w:type="spellStart"/>
      <w:r>
        <w:t>Oceanogr</w:t>
      </w:r>
      <w:proofErr w:type="spellEnd"/>
      <w:r>
        <w:t>.},</w:t>
      </w:r>
    </w:p>
    <w:p w14:paraId="2691AAEA" w14:textId="77777777" w:rsidR="001620D6" w:rsidRDefault="001620D6" w:rsidP="00C96F71">
      <w:pPr>
        <w:pStyle w:val="CommentText"/>
      </w:pPr>
      <w:r>
        <w:t xml:space="preserve">  year = {1972},</w:t>
      </w:r>
    </w:p>
    <w:p w14:paraId="3D56965E" w14:textId="77777777" w:rsidR="001620D6" w:rsidRDefault="001620D6" w:rsidP="00C96F71">
      <w:pPr>
        <w:pStyle w:val="CommentText"/>
      </w:pPr>
      <w:r>
        <w:t xml:space="preserve">  volume = {17},</w:t>
      </w:r>
    </w:p>
    <w:p w14:paraId="3DD3794D" w14:textId="77777777" w:rsidR="001620D6" w:rsidRDefault="001620D6" w:rsidP="00C96F71">
      <w:pPr>
        <w:pStyle w:val="CommentText"/>
      </w:pPr>
      <w:r>
        <w:t xml:space="preserve">  pages = {327-340}</w:t>
      </w:r>
    </w:p>
    <w:p w14:paraId="28E50422" w14:textId="74E1610D" w:rsidR="001620D6" w:rsidRDefault="001620D6" w:rsidP="00C96F71">
      <w:pPr>
        <w:pStyle w:val="CommentText"/>
      </w:pPr>
      <w:r>
        <w:t>}</w:t>
      </w:r>
    </w:p>
  </w:comment>
  <w:comment w:id="88" w:author="Jason Everett" w:date="2020-05-27T15:47:00Z" w:initials="JE">
    <w:p w14:paraId="1E0D23A7" w14:textId="7C827BBF" w:rsidR="001620D6" w:rsidRDefault="001620D6">
      <w:pPr>
        <w:pStyle w:val="CommentText"/>
      </w:pPr>
      <w:r>
        <w:rPr>
          <w:rStyle w:val="CommentReference"/>
        </w:rPr>
        <w:annotationRef/>
      </w:r>
      <w:r>
        <w:t>From here down is general zooplankton, rather than size specific.</w:t>
      </w:r>
    </w:p>
  </w:comment>
  <w:comment w:id="91" w:author="Amandine S" w:date="2020-05-21T12:44:00Z" w:initials="A">
    <w:p w14:paraId="57AFB793" w14:textId="50EBB809" w:rsidR="001620D6" w:rsidRDefault="001620D6">
      <w:pPr>
        <w:pStyle w:val="CommentText"/>
      </w:pPr>
      <w:r>
        <w:rPr>
          <w:rStyle w:val="CommentReference"/>
        </w:rPr>
        <w:annotationRef/>
      </w:r>
      <w:r>
        <w:t>Separated?</w:t>
      </w:r>
    </w:p>
  </w:comment>
  <w:comment w:id="96" w:author="Baird, Mark (O&amp;A, Hobart)" w:date="2020-05-21T12:44:00Z" w:initials="BM(H">
    <w:p w14:paraId="0BFB9BF4" w14:textId="7ED2FE92" w:rsidR="001620D6" w:rsidRDefault="001620D6">
      <w:pPr>
        <w:pStyle w:val="CommentText"/>
      </w:pPr>
      <w:r>
        <w:t xml:space="preserve">General comment: </w:t>
      </w:r>
      <w:r>
        <w:rPr>
          <w:rStyle w:val="CommentReference"/>
        </w:rPr>
        <w:annotationRef/>
      </w:r>
      <w:r>
        <w:t xml:space="preserve">In some of locations mentioned in this paragraph the </w:t>
      </w:r>
      <w:proofErr w:type="gramStart"/>
      <w:r>
        <w:t>cross shelf</w:t>
      </w:r>
      <w:proofErr w:type="gramEnd"/>
      <w:r>
        <w:t xml:space="preserve"> gradient may be enhanced by terrestrial discharge of nutrients and organic matter – while for the NSW shelf this is a small term compared to upwelling.</w:t>
      </w:r>
    </w:p>
  </w:comment>
  <w:comment w:id="98" w:author="Jason Everett" w:date="2020-05-27T15:48:00Z" w:initials="JE">
    <w:p w14:paraId="34D25B41" w14:textId="0F259BFA" w:rsidR="001620D6" w:rsidRDefault="001620D6">
      <w:pPr>
        <w:pStyle w:val="CommentText"/>
      </w:pPr>
      <w:r>
        <w:rPr>
          <w:rStyle w:val="CommentReference"/>
        </w:rPr>
        <w:annotationRef/>
      </w:r>
      <w:r>
        <w:t xml:space="preserve">A better </w:t>
      </w:r>
      <w:proofErr w:type="spellStart"/>
      <w:r>
        <w:t>segway</w:t>
      </w:r>
      <w:proofErr w:type="spellEnd"/>
      <w:r>
        <w:t xml:space="preserve"> from the previous paragraph is needed. Perhaps start with the importance of WBC and then narrow down to EAC? If the previous paragraph becomes about size, you could highlight Iain and marks papers on the Coral Sea size spectra, </w:t>
      </w:r>
      <w:proofErr w:type="spellStart"/>
      <w:r>
        <w:t>bubt</w:t>
      </w:r>
      <w:proofErr w:type="spellEnd"/>
      <w:r>
        <w:t xml:space="preserve"> little is </w:t>
      </w:r>
      <w:proofErr w:type="spellStart"/>
      <w:r>
        <w:t>know</w:t>
      </w:r>
      <w:proofErr w:type="spellEnd"/>
      <w:r>
        <w:t xml:space="preserve"> about the temperate continental shelf</w:t>
      </w:r>
      <w:proofErr w:type="gramStart"/>
      <w:r>
        <w:t>….</w:t>
      </w:r>
      <w:proofErr w:type="spellStart"/>
      <w:r>
        <w:t>hecne</w:t>
      </w:r>
      <w:proofErr w:type="spellEnd"/>
      <w:proofErr w:type="gramEnd"/>
      <w:r>
        <w:t xml:space="preserve"> the EAC….</w:t>
      </w:r>
    </w:p>
  </w:comment>
  <w:comment w:id="104" w:author="Amandine S" w:date="2020-05-21T12:44:00Z" w:initials="A">
    <w:p w14:paraId="3466055E" w14:textId="77777777" w:rsidR="001620D6" w:rsidRPr="00423820" w:rsidRDefault="001620D6" w:rsidP="00423820">
      <w:pPr>
        <w:pStyle w:val="CommentText"/>
        <w:rPr>
          <w:lang w:val="en-AU"/>
        </w:rPr>
      </w:pPr>
      <w:r>
        <w:rPr>
          <w:rStyle w:val="CommentReference"/>
        </w:rPr>
        <w:annotationRef/>
      </w:r>
      <w:r w:rsidRPr="00423820">
        <w:rPr>
          <w:lang w:val="en-AU"/>
        </w:rPr>
        <w:t>Schaeffer, A. &amp; Roughan, M.</w:t>
      </w:r>
      <w:r w:rsidRPr="00423820">
        <w:rPr>
          <w:lang w:val="en-AU"/>
        </w:rPr>
        <w:br/>
        <w:t>Influence of a western boundary current on shelf dynamics and upwelling from repeat glider deployments</w:t>
      </w:r>
      <w:r w:rsidRPr="00423820">
        <w:rPr>
          <w:lang w:val="en-AU"/>
        </w:rPr>
        <w:br/>
      </w:r>
      <w:r w:rsidRPr="00423820">
        <w:rPr>
          <w:i/>
          <w:iCs/>
          <w:lang w:val="en-AU"/>
        </w:rPr>
        <w:t xml:space="preserve">Geophysical Research Letters, </w:t>
      </w:r>
      <w:r w:rsidRPr="00423820">
        <w:rPr>
          <w:b/>
          <w:bCs/>
          <w:lang w:val="en-AU"/>
        </w:rPr>
        <w:t>2015</w:t>
      </w:r>
      <w:r w:rsidRPr="00423820">
        <w:rPr>
          <w:i/>
          <w:iCs/>
          <w:lang w:val="en-AU"/>
        </w:rPr>
        <w:t>, 42</w:t>
      </w:r>
      <w:r w:rsidRPr="00423820">
        <w:rPr>
          <w:lang w:val="en-AU"/>
        </w:rPr>
        <w:t xml:space="preserve">, 121-128 </w:t>
      </w:r>
    </w:p>
    <w:p w14:paraId="3244A519" w14:textId="0E7E8ECB" w:rsidR="001620D6" w:rsidRDefault="001620D6">
      <w:pPr>
        <w:pStyle w:val="CommentText"/>
      </w:pPr>
    </w:p>
  </w:comment>
  <w:comment w:id="114" w:author="Jason Everett" w:date="2020-05-27T15:54:00Z" w:initials="JE">
    <w:p w14:paraId="4627BABB" w14:textId="73DD3E4D" w:rsidR="001620D6" w:rsidRDefault="001620D6">
      <w:pPr>
        <w:pStyle w:val="CommentText"/>
      </w:pPr>
      <w:r>
        <w:rPr>
          <w:rStyle w:val="CommentReference"/>
        </w:rPr>
        <w:annotationRef/>
      </w:r>
      <w:r>
        <w:t>Rossi didn’t look at primary production. He only linked the uplift to nitrate.</w:t>
      </w:r>
    </w:p>
  </w:comment>
  <w:comment w:id="117" w:author="Jason Everett" w:date="2020-05-27T15:57:00Z" w:initials="JE">
    <w:p w14:paraId="22C65B59" w14:textId="156FF7D5" w:rsidR="001620D6" w:rsidRDefault="001620D6">
      <w:pPr>
        <w:pStyle w:val="CommentText"/>
      </w:pPr>
      <w:r>
        <w:rPr>
          <w:rStyle w:val="CommentReference"/>
        </w:rPr>
        <w:annotationRef/>
      </w:r>
      <w:r w:rsidRPr="00276F14">
        <w:t>https://doi.org/10.1016/j.pocean.2013.10.016</w:t>
      </w:r>
    </w:p>
  </w:comment>
  <w:comment w:id="136" w:author="Amandine S" w:date="2020-05-21T12:44:00Z" w:initials="A">
    <w:p w14:paraId="677F8F84" w14:textId="601800D1" w:rsidR="001620D6" w:rsidRDefault="001620D6">
      <w:pPr>
        <w:pStyle w:val="CommentText"/>
      </w:pPr>
      <w:r>
        <w:rPr>
          <w:rStyle w:val="CommentReference"/>
        </w:rPr>
        <w:annotationRef/>
      </w:r>
      <w:r>
        <w:t>And latitudinal gradients?</w:t>
      </w:r>
    </w:p>
  </w:comment>
  <w:comment w:id="146" w:author="Amandine S" w:date="2020-05-21T12:44:00Z" w:initials="A">
    <w:p w14:paraId="13E43C8D" w14:textId="346EF480" w:rsidR="001620D6" w:rsidRDefault="001620D6">
      <w:pPr>
        <w:pStyle w:val="CommentText"/>
      </w:pPr>
      <w:r>
        <w:rPr>
          <w:rStyle w:val="CommentReference"/>
        </w:rPr>
        <w:annotationRef/>
      </w:r>
      <w:r>
        <w:t>Add latitudes</w:t>
      </w:r>
    </w:p>
  </w:comment>
  <w:comment w:id="149" w:author="Amandine S" w:date="2020-05-21T12:44:00Z" w:initials="A">
    <w:p w14:paraId="5B5A1651" w14:textId="407119D0" w:rsidR="001620D6" w:rsidRDefault="001620D6">
      <w:pPr>
        <w:pStyle w:val="CommentText"/>
      </w:pPr>
      <w:r>
        <w:rPr>
          <w:rStyle w:val="CommentReference"/>
        </w:rPr>
        <w:annotationRef/>
      </w:r>
      <w:r>
        <w:t xml:space="preserve">You are missing all the details of the measurements: sampling characteristic of CTD, ADCP </w:t>
      </w:r>
      <w:proofErr w:type="spellStart"/>
      <w:r>
        <w:t>etc</w:t>
      </w:r>
      <w:proofErr w:type="spellEnd"/>
      <w:r>
        <w:t>…</w:t>
      </w:r>
    </w:p>
  </w:comment>
  <w:comment w:id="169" w:author="Amandine S" w:date="2020-05-21T12:44:00Z" w:initials="A">
    <w:p w14:paraId="4DF8251E" w14:textId="499169FB" w:rsidR="001620D6" w:rsidRDefault="001620D6">
      <w:pPr>
        <w:pStyle w:val="CommentText"/>
      </w:pPr>
      <w:r>
        <w:rPr>
          <w:rStyle w:val="CommentReference"/>
        </w:rPr>
        <w:annotationRef/>
      </w:r>
      <w:r>
        <w:t>Add the angles in the table</w:t>
      </w:r>
    </w:p>
  </w:comment>
  <w:comment w:id="154" w:author="Jason Everett" w:date="2020-05-27T16:05:00Z" w:initials="JE">
    <w:p w14:paraId="0B7CC369" w14:textId="36AB96B3" w:rsidR="001620D6" w:rsidRDefault="001620D6">
      <w:pPr>
        <w:pStyle w:val="CommentText"/>
      </w:pPr>
      <w:r>
        <w:rPr>
          <w:rStyle w:val="CommentReference"/>
        </w:rPr>
        <w:annotationRef/>
      </w:r>
      <w:r>
        <w:t xml:space="preserve">Check out </w:t>
      </w:r>
      <w:proofErr w:type="spellStart"/>
      <w:r>
        <w:t>Bairds</w:t>
      </w:r>
      <w:proofErr w:type="spellEnd"/>
      <w:r>
        <w:t xml:space="preserve"> Tasman </w:t>
      </w:r>
      <w:proofErr w:type="spellStart"/>
      <w:r>
        <w:t>Frontn</w:t>
      </w:r>
      <w:proofErr w:type="spellEnd"/>
      <w:r>
        <w:t xml:space="preserve"> paper to get more specs of everything.</w:t>
      </w:r>
    </w:p>
  </w:comment>
  <w:comment w:id="190" w:author="Amandine S" w:date="2020-05-21T12:44:00Z" w:initials="A">
    <w:p w14:paraId="6A9BA277" w14:textId="2BE89661" w:rsidR="001620D6" w:rsidRDefault="001620D6">
      <w:pPr>
        <w:pStyle w:val="CommentText"/>
      </w:pPr>
      <w:r>
        <w:rPr>
          <w:rStyle w:val="CommentReference"/>
        </w:rPr>
        <w:annotationRef/>
      </w:r>
      <w:r>
        <w:t>In the region?</w:t>
      </w:r>
    </w:p>
    <w:p w14:paraId="28B7925A" w14:textId="46517CBF" w:rsidR="001620D6" w:rsidRDefault="001620D6">
      <w:pPr>
        <w:pStyle w:val="CommentText"/>
      </w:pPr>
      <w:r>
        <w:t>Tasman sea would not really include the shelf</w:t>
      </w:r>
    </w:p>
  </w:comment>
  <w:comment w:id="191" w:author="Jason Everett" w:date="2020-05-27T16:08:00Z" w:initials="JE">
    <w:p w14:paraId="1ED9A28E" w14:textId="6DE0981A" w:rsidR="001620D6" w:rsidRDefault="001620D6">
      <w:pPr>
        <w:pStyle w:val="CommentText"/>
      </w:pPr>
      <w:r>
        <w:rPr>
          <w:rStyle w:val="CommentReference"/>
        </w:rPr>
        <w:annotationRef/>
      </w:r>
      <w:r>
        <w:t>What is this here for?</w:t>
      </w:r>
    </w:p>
  </w:comment>
  <w:comment w:id="195" w:author="Amandine S" w:date="2020-05-21T12:44:00Z" w:initials="A">
    <w:p w14:paraId="15C711FD" w14:textId="421E6D2F" w:rsidR="001620D6" w:rsidRDefault="001620D6">
      <w:pPr>
        <w:pStyle w:val="CommentText"/>
      </w:pPr>
      <w:r>
        <w:rPr>
          <w:rStyle w:val="CommentReference"/>
        </w:rPr>
        <w:annotationRef/>
      </w:r>
      <w:r>
        <w:t>?</w:t>
      </w:r>
    </w:p>
  </w:comment>
  <w:comment w:id="196" w:author="Amandine S" w:date="2020-05-21T12:44:00Z" w:initials="A">
    <w:p w14:paraId="244F8B8D" w14:textId="51ED7288" w:rsidR="001620D6" w:rsidRDefault="001620D6">
      <w:pPr>
        <w:pStyle w:val="CommentText"/>
      </w:pPr>
      <w:r>
        <w:rPr>
          <w:rStyle w:val="CommentReference"/>
        </w:rPr>
        <w:annotationRef/>
      </w:r>
      <w:r>
        <w:t>Are they? If yes you should mention it earlier</w:t>
      </w:r>
    </w:p>
  </w:comment>
  <w:comment w:id="197" w:author="Jason Everett" w:date="2020-05-27T18:27:00Z" w:initials="JE">
    <w:p w14:paraId="4877911F" w14:textId="17BB7956" w:rsidR="00CD67FB" w:rsidRDefault="00CD67FB">
      <w:pPr>
        <w:pStyle w:val="CommentText"/>
      </w:pPr>
      <w:r>
        <w:rPr>
          <w:rStyle w:val="CommentReference"/>
        </w:rPr>
        <w:annotationRef/>
      </w:r>
      <w:r>
        <w:t>Ok, but I’m not sure we should be calling it the NBSS in the results and methods if you are going to use the pareto.</w:t>
      </w:r>
    </w:p>
  </w:comment>
  <w:comment w:id="200" w:author="Amandine S" w:date="2020-05-21T12:44:00Z" w:initials="A">
    <w:p w14:paraId="11CA6DC3" w14:textId="3C2E4472" w:rsidR="001620D6" w:rsidRDefault="001620D6">
      <w:pPr>
        <w:pStyle w:val="CommentText"/>
      </w:pPr>
      <w:r>
        <w:rPr>
          <w:rStyle w:val="CommentReference"/>
        </w:rPr>
        <w:annotationRef/>
      </w:r>
      <w:r>
        <w:t>Specify why</w:t>
      </w:r>
    </w:p>
  </w:comment>
  <w:comment w:id="201" w:author="Amandine S" w:date="2020-05-21T12:44:00Z" w:initials="A">
    <w:p w14:paraId="60C47DC2" w14:textId="2B70006D" w:rsidR="001620D6" w:rsidRDefault="001620D6">
      <w:pPr>
        <w:pStyle w:val="CommentText"/>
      </w:pPr>
      <w:r>
        <w:rPr>
          <w:rStyle w:val="CommentReference"/>
        </w:rPr>
        <w:annotationRef/>
      </w:r>
      <w:r>
        <w:t>Ref? Or show?</w:t>
      </w:r>
    </w:p>
  </w:comment>
  <w:comment w:id="202" w:author="Amandine S" w:date="2020-05-21T12:44:00Z" w:initials="A">
    <w:p w14:paraId="56049790" w14:textId="57AE9CDC" w:rsidR="001620D6" w:rsidRDefault="001620D6">
      <w:pPr>
        <w:pStyle w:val="CommentText"/>
      </w:pPr>
      <w:r>
        <w:rPr>
          <w:rStyle w:val="CommentReference"/>
        </w:rPr>
        <w:annotationRef/>
      </w:r>
      <w:proofErr w:type="gramStart"/>
      <w:r>
        <w:t>Yes</w:t>
      </w:r>
      <w:proofErr w:type="gramEnd"/>
      <w:r>
        <w:t xml:space="preserve"> it’s a bit long and messy. Can you reorganize? </w:t>
      </w:r>
    </w:p>
  </w:comment>
  <w:comment w:id="212" w:author="Baird, Mark (O&amp;A, Hobart)" w:date="2020-05-21T12:44:00Z" w:initials="BM(H">
    <w:p w14:paraId="5EA8BAED" w14:textId="730AAC4D" w:rsidR="001620D6" w:rsidRDefault="001620D6">
      <w:pPr>
        <w:pStyle w:val="CommentText"/>
      </w:pPr>
      <w:r>
        <w:rPr>
          <w:rStyle w:val="CommentReference"/>
        </w:rPr>
        <w:annotationRef/>
      </w:r>
      <w:r>
        <w:t>This sentence is not clear.</w:t>
      </w:r>
    </w:p>
  </w:comment>
  <w:comment w:id="214" w:author="Amandine S" w:date="2020-05-21T12:44:00Z" w:initials="A">
    <w:p w14:paraId="02CD107F" w14:textId="43BE2BC4" w:rsidR="001620D6" w:rsidRDefault="001620D6">
      <w:pPr>
        <w:pStyle w:val="CommentText"/>
      </w:pPr>
      <w:r>
        <w:rPr>
          <w:rStyle w:val="CommentReference"/>
        </w:rPr>
        <w:annotationRef/>
      </w:r>
      <w:r>
        <w:t>Missing SST</w:t>
      </w:r>
    </w:p>
  </w:comment>
  <w:comment w:id="215" w:author="Peter Yates" w:date="2020-05-21T12:44:00Z" w:initials="PY">
    <w:p w14:paraId="4ADD90E5" w14:textId="75BC233C" w:rsidR="001620D6" w:rsidRDefault="001620D6">
      <w:pPr>
        <w:pStyle w:val="CommentText"/>
      </w:pPr>
      <w:r>
        <w:rPr>
          <w:rStyle w:val="CommentReference"/>
        </w:rPr>
        <w:annotationRef/>
      </w:r>
      <w:r>
        <w:t xml:space="preserve">I feel </w:t>
      </w:r>
      <w:r>
        <w:rPr>
          <w:noProof/>
        </w:rPr>
        <w:t xml:space="preserve">you can </w:t>
      </w:r>
      <w:r>
        <w:t xml:space="preserve">omit this. You already do a nice job of discussing </w:t>
      </w:r>
      <w:r>
        <w:rPr>
          <w:noProof/>
        </w:rPr>
        <w:t xml:space="preserve">your </w:t>
      </w:r>
      <w:r>
        <w:t>results</w:t>
      </w:r>
      <w:r>
        <w:rPr>
          <w:noProof/>
        </w:rPr>
        <w:t xml:space="preserve"> </w:t>
      </w:r>
      <w:r>
        <w:t>within an international context.</w:t>
      </w:r>
    </w:p>
  </w:comment>
  <w:comment w:id="224" w:author="Amandine S" w:date="2020-05-21T12:44:00Z" w:initials="A">
    <w:p w14:paraId="571DC2D8" w14:textId="38590C55" w:rsidR="001620D6" w:rsidRDefault="001620D6">
      <w:pPr>
        <w:pStyle w:val="CommentText"/>
      </w:pPr>
      <w:r>
        <w:rPr>
          <w:rStyle w:val="CommentReference"/>
        </w:rPr>
        <w:annotationRef/>
      </w:r>
      <w:r>
        <w:t>Why not adding the transects in sup mat?</w:t>
      </w:r>
    </w:p>
  </w:comment>
  <w:comment w:id="225" w:author="Jason Everett" w:date="2020-05-27T16:29:00Z" w:initials="JE">
    <w:p w14:paraId="0A6ADC4F" w14:textId="0426F207" w:rsidR="00990EAC" w:rsidRDefault="00990EAC">
      <w:pPr>
        <w:pStyle w:val="CommentText"/>
      </w:pPr>
      <w:r>
        <w:rPr>
          <w:rStyle w:val="CommentReference"/>
        </w:rPr>
        <w:annotationRef/>
      </w:r>
      <w:r>
        <w:t>Do you have a figure in the supp or a data reference for this? Was wind data included in the methods?</w:t>
      </w:r>
    </w:p>
  </w:comment>
  <w:comment w:id="243" w:author="Baird, Mark (O&amp;A, Hobart)" w:date="2020-05-21T12:44:00Z" w:initials="BM(H">
    <w:p w14:paraId="0B2D388D" w14:textId="5B46F3E1" w:rsidR="001620D6" w:rsidRDefault="001620D6">
      <w:pPr>
        <w:pStyle w:val="CommentText"/>
      </w:pPr>
      <w:r>
        <w:rPr>
          <w:rStyle w:val="CommentReference"/>
        </w:rPr>
        <w:annotationRef/>
      </w:r>
      <w:r>
        <w:t>How can a cross shelf transect at one time show onshore movement. What other information did you use to determine this? Ah, the ADCP. But this is not in the figure.</w:t>
      </w:r>
    </w:p>
  </w:comment>
  <w:comment w:id="241" w:author="Amandine S" w:date="2020-05-21T12:44:00Z" w:initials="A">
    <w:p w14:paraId="4B3AF378" w14:textId="1881A446" w:rsidR="001620D6" w:rsidRDefault="001620D6">
      <w:pPr>
        <w:pStyle w:val="CommentText"/>
      </w:pPr>
      <w:r>
        <w:rPr>
          <w:rStyle w:val="CommentReference"/>
        </w:rPr>
        <w:annotationRef/>
      </w:r>
      <w:r>
        <w:t>Same, can you send the transects of onshore vel to potentially add in Supp mat?</w:t>
      </w:r>
    </w:p>
  </w:comment>
  <w:comment w:id="255" w:author="Amandine S" w:date="2020-05-21T12:44:00Z" w:initials="A">
    <w:p w14:paraId="4087D517" w14:textId="4F1BE444" w:rsidR="001620D6" w:rsidRDefault="001620D6">
      <w:pPr>
        <w:pStyle w:val="CommentText"/>
      </w:pPr>
      <w:r>
        <w:rPr>
          <w:rStyle w:val="CommentReference"/>
        </w:rPr>
        <w:annotationRef/>
      </w:r>
      <w:r>
        <w:t>And greater xxx southward (add velocity)</w:t>
      </w:r>
    </w:p>
  </w:comment>
  <w:comment w:id="259" w:author="Baird, Mark (O&amp;A, Hobart)" w:date="2020-05-21T12:44:00Z" w:initials="BM(H">
    <w:p w14:paraId="6527776D" w14:textId="678FC0DD" w:rsidR="001620D6" w:rsidRDefault="001620D6">
      <w:pPr>
        <w:pStyle w:val="CommentText"/>
      </w:pPr>
      <w:r>
        <w:rPr>
          <w:rStyle w:val="CommentReference"/>
        </w:rPr>
        <w:annotationRef/>
      </w:r>
      <w:r>
        <w:t xml:space="preserve">Why did you jump from NBSS slope Pareto </w:t>
      </w:r>
      <w:proofErr w:type="gramStart"/>
      <w:r>
        <w:t>slope.</w:t>
      </w:r>
      <w:proofErr w:type="gramEnd"/>
      <w:r>
        <w:t xml:space="preserve"> And I don’t think it is a Pareto ‘slope’, but another sort of parameter.</w:t>
      </w:r>
    </w:p>
  </w:comment>
  <w:comment w:id="265" w:author="Amandine S" w:date="2020-05-21T12:44:00Z" w:initials="A">
    <w:p w14:paraId="7C10D3D3" w14:textId="3C0F0045" w:rsidR="001620D6" w:rsidRDefault="001620D6">
      <w:pPr>
        <w:pStyle w:val="CommentText"/>
      </w:pPr>
      <w:r>
        <w:rPr>
          <w:rStyle w:val="CommentReference"/>
        </w:rPr>
        <w:annotationRef/>
      </w:r>
      <w:proofErr w:type="gramStart"/>
      <w:r>
        <w:t>Similar to</w:t>
      </w:r>
      <w:proofErr w:type="gramEnd"/>
      <w:r>
        <w:t xml:space="preserve"> CB</w:t>
      </w:r>
    </w:p>
  </w:comment>
  <w:comment w:id="266" w:author="Baird, Mark (O&amp;A, Hobart)" w:date="2020-05-21T12:44:00Z" w:initials="BM(H">
    <w:p w14:paraId="2DD12249" w14:textId="622365F4" w:rsidR="001620D6" w:rsidRDefault="001620D6">
      <w:pPr>
        <w:pStyle w:val="CommentText"/>
      </w:pPr>
      <w:r>
        <w:rPr>
          <w:rStyle w:val="CommentReference"/>
        </w:rPr>
        <w:annotationRef/>
      </w:r>
      <w:r>
        <w:t>Correlated, determined, driven?</w:t>
      </w:r>
    </w:p>
  </w:comment>
  <w:comment w:id="272" w:author="Baird, Mark (O&amp;A, Hobart)" w:date="2020-05-21T12:44:00Z" w:initials="BM(H">
    <w:p w14:paraId="50EE594C" w14:textId="0DD508BD" w:rsidR="001620D6" w:rsidRDefault="001620D6">
      <w:pPr>
        <w:pStyle w:val="CommentText"/>
      </w:pPr>
      <w:r>
        <w:rPr>
          <w:rStyle w:val="CommentReference"/>
        </w:rPr>
        <w:annotationRef/>
      </w:r>
      <w:r>
        <w:t>Not clear</w:t>
      </w:r>
    </w:p>
  </w:comment>
  <w:comment w:id="283" w:author="Amandine S" w:date="2020-05-21T12:44:00Z" w:initials="A">
    <w:p w14:paraId="7502B0C4" w14:textId="42180556" w:rsidR="001620D6" w:rsidRDefault="001620D6">
      <w:pPr>
        <w:pStyle w:val="CommentText"/>
      </w:pPr>
      <w:r>
        <w:rPr>
          <w:rStyle w:val="CommentReference"/>
        </w:rPr>
        <w:annotationRef/>
      </w:r>
      <w:r>
        <w:t xml:space="preserve">This sounds like </w:t>
      </w:r>
      <w:proofErr w:type="gramStart"/>
      <w:r>
        <w:t>a  downwelling</w:t>
      </w:r>
      <w:proofErr w:type="gramEnd"/>
      <w:r>
        <w:t>… can you add the figures?</w:t>
      </w:r>
    </w:p>
  </w:comment>
  <w:comment w:id="299" w:author="Jason Everett" w:date="2020-05-27T16:40:00Z" w:initials="JE">
    <w:p w14:paraId="426A9B11" w14:textId="137CCB03" w:rsidR="005C5E3F" w:rsidRDefault="005C5E3F">
      <w:pPr>
        <w:pStyle w:val="CommentText"/>
      </w:pPr>
      <w:r>
        <w:rPr>
          <w:rStyle w:val="CommentReference"/>
        </w:rPr>
        <w:annotationRef/>
      </w:r>
      <w:r>
        <w:t>If you are going to abbreviate this, it should be done earlier as you use it in every section of the results.</w:t>
      </w:r>
    </w:p>
  </w:comment>
  <w:comment w:id="298" w:author="Amandine S" w:date="2020-05-21T12:44:00Z" w:initials="A">
    <w:p w14:paraId="566D04E6" w14:textId="7AD2CCD8" w:rsidR="001620D6" w:rsidRPr="00FC54B8" w:rsidRDefault="001620D6" w:rsidP="00FC54B8">
      <w:pPr>
        <w:pStyle w:val="CommentText"/>
      </w:pPr>
      <w:r>
        <w:rPr>
          <w:rStyle w:val="CommentReference"/>
        </w:rPr>
        <w:annotationRef/>
      </w:r>
      <w:r w:rsidRPr="00FC54B8">
        <w:t>I don’t really agree</w:t>
      </w:r>
      <w:r>
        <w:t xml:space="preserve"> with this paragraph</w:t>
      </w:r>
      <w:r w:rsidRPr="00FC54B8">
        <w:t>. I would say:</w:t>
      </w:r>
    </w:p>
    <w:p w14:paraId="4CDB2345" w14:textId="75CCA4E9" w:rsidR="001620D6" w:rsidRDefault="001620D6" w:rsidP="00FC54B8">
      <w:pPr>
        <w:pStyle w:val="CommentText"/>
      </w:pPr>
      <w:r w:rsidRPr="00FC54B8">
        <w:t>-CB and EH show evidence of</w:t>
      </w:r>
      <w:r>
        <w:t xml:space="preserve"> larger GMS at the front around 21deg</w:t>
      </w:r>
    </w:p>
    <w:p w14:paraId="06B556B9" w14:textId="660CB668" w:rsidR="001620D6" w:rsidRDefault="001620D6" w:rsidP="00FC54B8">
      <w:pPr>
        <w:pStyle w:val="CommentText"/>
      </w:pPr>
      <w:r>
        <w:t>- NS shows evidence of the uplift with deep small GMS biomass uplifted to the surface</w:t>
      </w:r>
    </w:p>
    <w:p w14:paraId="2A5DB30C" w14:textId="10BE97D0" w:rsidR="001620D6" w:rsidRDefault="001620D6" w:rsidP="00FC54B8">
      <w:pPr>
        <w:pStyle w:val="CommentText"/>
      </w:pPr>
      <w:r>
        <w:t>- DH is very different in GMS and slope, more homogeneous</w:t>
      </w:r>
    </w:p>
  </w:comment>
  <w:comment w:id="331" w:author="Amandine S" w:date="2020-05-21T12:44:00Z" w:initials="A">
    <w:p w14:paraId="040962D9" w14:textId="07DBC3DA" w:rsidR="001620D6" w:rsidRDefault="001620D6">
      <w:pPr>
        <w:pStyle w:val="CommentText"/>
      </w:pPr>
      <w:r>
        <w:rPr>
          <w:rStyle w:val="CommentReference"/>
        </w:rPr>
        <w:annotationRef/>
      </w:r>
      <w:r>
        <w:t>We need to add something about the wind. Hard to talk about uplift without mentioning wind which is usually the 1</w:t>
      </w:r>
      <w:r w:rsidRPr="00C606A7">
        <w:rPr>
          <w:vertAlign w:val="superscript"/>
        </w:rPr>
        <w:t>st</w:t>
      </w:r>
      <w:r>
        <w:t xml:space="preserve"> driver of upwelling. Do you still have the figure I made? Do you want another one or just mention it?</w:t>
      </w:r>
    </w:p>
  </w:comment>
  <w:comment w:id="356" w:author="Jason Everett" w:date="2020-05-27T18:52:00Z" w:initials="JE">
    <w:p w14:paraId="440673BA" w14:textId="4D8DC44F" w:rsidR="00652394" w:rsidRDefault="00652394">
      <w:pPr>
        <w:pStyle w:val="CommentText"/>
      </w:pPr>
      <w:r>
        <w:rPr>
          <w:rStyle w:val="CommentReference"/>
        </w:rPr>
        <w:annotationRef/>
      </w:r>
      <w:r>
        <w:t>Possibly useful:</w:t>
      </w:r>
    </w:p>
    <w:p w14:paraId="7E9CBF12" w14:textId="77777777" w:rsidR="00652394" w:rsidRDefault="00652394" w:rsidP="00652394">
      <w:pPr>
        <w:spacing w:line="360" w:lineRule="auto"/>
        <w:rPr>
          <w:rStyle w:val="captions"/>
          <w:rFonts w:asciiTheme="minorHAnsi" w:hAnsiTheme="minorHAnsi" w:cstheme="minorHAnsi"/>
          <w:lang w:val="en-AU"/>
        </w:rPr>
      </w:pPr>
    </w:p>
    <w:p w14:paraId="5E5B0BD9" w14:textId="77777777" w:rsidR="00652394" w:rsidRPr="007F7C69" w:rsidRDefault="00652394" w:rsidP="00652394">
      <w:pPr>
        <w:spacing w:line="360" w:lineRule="auto"/>
        <w:rPr>
          <w:rFonts w:asciiTheme="minorHAnsi" w:hAnsiTheme="minorHAnsi" w:cstheme="minorHAnsi"/>
          <w:lang w:val="en-AU"/>
        </w:rPr>
      </w:pPr>
      <w:r w:rsidRPr="007F7C69">
        <w:rPr>
          <w:rFonts w:asciiTheme="minorHAnsi" w:hAnsiTheme="minorHAnsi" w:cstheme="minorHAnsi"/>
          <w:lang w:val="en-AU"/>
        </w:rPr>
        <w:t xml:space="preserve">These observations are consistent with the EAC separation affecting the connectivity and dispersal of coastal organisms (Roughan et al., 2011), the genetic structure of </w:t>
      </w:r>
    </w:p>
    <w:p w14:paraId="65E27CD7" w14:textId="77777777" w:rsidR="00652394" w:rsidRPr="007F7C69" w:rsidRDefault="00652394" w:rsidP="00652394">
      <w:pPr>
        <w:spacing w:line="360" w:lineRule="auto"/>
        <w:rPr>
          <w:rFonts w:asciiTheme="minorHAnsi" w:hAnsiTheme="minorHAnsi" w:cstheme="minorHAnsi"/>
          <w:lang w:val="en-AU"/>
        </w:rPr>
      </w:pPr>
      <w:r w:rsidRPr="007F7C69">
        <w:rPr>
          <w:rFonts w:asciiTheme="minorHAnsi" w:hAnsiTheme="minorHAnsi" w:cstheme="minorHAnsi"/>
          <w:lang w:val="en-AU"/>
        </w:rPr>
        <w:t xml:space="preserve">sea-urchin populations (Banks et al., 2007), </w:t>
      </w:r>
    </w:p>
    <w:p w14:paraId="275D6F06" w14:textId="2BC51D6C" w:rsidR="00652394" w:rsidRDefault="00652394">
      <w:pPr>
        <w:pStyle w:val="CommentText"/>
      </w:pPr>
    </w:p>
  </w:comment>
  <w:comment w:id="401" w:author="Amandine S" w:date="2020-05-21T12:44:00Z" w:initials="A">
    <w:p w14:paraId="14F52A96" w14:textId="23924716" w:rsidR="001620D6" w:rsidRDefault="001620D6">
      <w:pPr>
        <w:pStyle w:val="CommentText"/>
      </w:pPr>
      <w:r>
        <w:rPr>
          <w:rStyle w:val="CommentReference"/>
        </w:rPr>
        <w:annotationRef/>
      </w:r>
      <w:r>
        <w:t xml:space="preserve">I’m not sure about that. There is no evidence of uplift there in your data. </w:t>
      </w:r>
    </w:p>
  </w:comment>
  <w:comment w:id="409" w:author="Amandine S" w:date="2020-05-21T12:44:00Z" w:initials="A">
    <w:p w14:paraId="3DBDEF2F" w14:textId="11DFF3F7" w:rsidR="001620D6" w:rsidRDefault="001620D6">
      <w:pPr>
        <w:pStyle w:val="CommentText"/>
      </w:pPr>
      <w:r>
        <w:rPr>
          <w:rStyle w:val="CommentReference"/>
        </w:rPr>
        <w:annotationRef/>
      </w:r>
      <w:r>
        <w:t>Isn’t it always the case? Just the proximity from river discharge and shallow topography?</w:t>
      </w:r>
    </w:p>
    <w:p w14:paraId="53377713" w14:textId="5DB2AC71" w:rsidR="001620D6" w:rsidRDefault="001620D6">
      <w:pPr>
        <w:pStyle w:val="CommentText"/>
      </w:pPr>
      <w:r>
        <w:t>The satellite pictures always show more phytoplankton close to the coast, i.e. more nutrients</w:t>
      </w:r>
    </w:p>
  </w:comment>
  <w:comment w:id="420" w:author="Amandine S" w:date="2020-05-21T12:44:00Z" w:initials="A">
    <w:p w14:paraId="24071C91" w14:textId="77777777" w:rsidR="001620D6" w:rsidRPr="009877A1" w:rsidRDefault="001620D6" w:rsidP="009877A1">
      <w:pPr>
        <w:pStyle w:val="CommentText"/>
        <w:rPr>
          <w:lang w:val="en-AU"/>
        </w:rPr>
      </w:pPr>
      <w:r>
        <w:rPr>
          <w:rStyle w:val="CommentReference"/>
        </w:rPr>
        <w:annotationRef/>
      </w:r>
      <w:r w:rsidRPr="009877A1">
        <w:rPr>
          <w:lang w:val="en-AU"/>
        </w:rPr>
        <w:t xml:space="preserve">Mata, M.; </w:t>
      </w:r>
      <w:proofErr w:type="spellStart"/>
      <w:r w:rsidRPr="009877A1">
        <w:rPr>
          <w:lang w:val="en-AU"/>
        </w:rPr>
        <w:t>Wijffels</w:t>
      </w:r>
      <w:proofErr w:type="spellEnd"/>
      <w:r w:rsidRPr="009877A1">
        <w:rPr>
          <w:lang w:val="en-AU"/>
        </w:rPr>
        <w:t>, S.; Church, J. &amp; Tomczak, M.</w:t>
      </w:r>
      <w:r w:rsidRPr="009877A1">
        <w:rPr>
          <w:lang w:val="en-AU"/>
        </w:rPr>
        <w:br/>
        <w:t>Eddy shedding and energy conversions in the East Australian Current</w:t>
      </w:r>
      <w:r w:rsidRPr="009877A1">
        <w:rPr>
          <w:lang w:val="en-AU"/>
        </w:rPr>
        <w:br/>
      </w:r>
      <w:r w:rsidRPr="009877A1">
        <w:rPr>
          <w:i/>
          <w:iCs/>
          <w:lang w:val="en-AU"/>
        </w:rPr>
        <w:t xml:space="preserve">Journal of Geophysical Research C: Oceans, </w:t>
      </w:r>
      <w:r w:rsidRPr="009877A1">
        <w:rPr>
          <w:b/>
          <w:bCs/>
          <w:lang w:val="en-AU"/>
        </w:rPr>
        <w:t>2006</w:t>
      </w:r>
      <w:r w:rsidRPr="009877A1">
        <w:rPr>
          <w:i/>
          <w:iCs/>
          <w:lang w:val="en-AU"/>
        </w:rPr>
        <w:t>, 111</w:t>
      </w:r>
      <w:r w:rsidRPr="009877A1">
        <w:rPr>
          <w:lang w:val="en-AU"/>
        </w:rPr>
        <w:t xml:space="preserve"> </w:t>
      </w:r>
    </w:p>
    <w:p w14:paraId="0B941979" w14:textId="4BA1F752" w:rsidR="001620D6" w:rsidRDefault="001620D6">
      <w:pPr>
        <w:pStyle w:val="CommentText"/>
      </w:pPr>
    </w:p>
  </w:comment>
  <w:comment w:id="455" w:author="Jason Everett" w:date="2020-05-27T19:43:00Z" w:initials="JE">
    <w:p w14:paraId="10FF9150" w14:textId="0E2FFBAE" w:rsidR="004C2592" w:rsidRDefault="004C2592">
      <w:pPr>
        <w:pStyle w:val="CommentText"/>
      </w:pPr>
      <w:r>
        <w:rPr>
          <w:rStyle w:val="CommentReference"/>
        </w:rPr>
        <w:annotationRef/>
      </w:r>
      <w:r>
        <w:t>But do you think this is the case here in Oz?</w:t>
      </w:r>
    </w:p>
  </w:comment>
  <w:comment w:id="456" w:author="Amandine S" w:date="2020-05-21T12:44:00Z" w:initials="A">
    <w:p w14:paraId="00B0B5C4" w14:textId="2A5AADED" w:rsidR="001620D6" w:rsidRDefault="001620D6">
      <w:pPr>
        <w:pStyle w:val="CommentText"/>
      </w:pPr>
      <w:r>
        <w:rPr>
          <w:rStyle w:val="CommentReference"/>
        </w:rPr>
        <w:annotationRef/>
      </w:r>
      <w:r>
        <w:t>Long sentence!</w:t>
      </w:r>
    </w:p>
  </w:comment>
  <w:comment w:id="461" w:author="Jason Everett" w:date="2020-05-27T19:44:00Z" w:initials="JE">
    <w:p w14:paraId="1FBDFA33" w14:textId="0814AFEE" w:rsidR="00EE0B0A" w:rsidRDefault="00EE0B0A">
      <w:pPr>
        <w:pStyle w:val="CommentText"/>
      </w:pPr>
      <w:r>
        <w:rPr>
          <w:rStyle w:val="CommentReference"/>
        </w:rPr>
        <w:annotationRef/>
      </w:r>
      <w:r>
        <w:t xml:space="preserve">This can be explored a bit more. You gloss of the NBSS a bit. The high biomass but steep slope indicates lots of small organisms. They don’t stay small for long, so these areas are providing consistent enrichment of the zooplankton community. </w:t>
      </w:r>
    </w:p>
  </w:comment>
  <w:comment w:id="462" w:author="Amandine S" w:date="2020-05-21T12:44:00Z" w:initials="A">
    <w:p w14:paraId="7DC3263A" w14:textId="1067132E" w:rsidR="001620D6" w:rsidRDefault="001620D6">
      <w:pPr>
        <w:pStyle w:val="CommentText"/>
      </w:pPr>
      <w:r>
        <w:rPr>
          <w:rStyle w:val="CommentReference"/>
        </w:rPr>
        <w:annotationRef/>
      </w:r>
      <w:r>
        <w:t xml:space="preserve">No strong opinion. But if you keep it you </w:t>
      </w:r>
      <w:proofErr w:type="spellStart"/>
      <w:r>
        <w:t>shoule</w:t>
      </w:r>
      <w:proofErr w:type="spellEnd"/>
      <w:r>
        <w:t xml:space="preserve"> mention long-term studies in Port Hacking. </w:t>
      </w:r>
      <w:proofErr w:type="spellStart"/>
      <w:r>
        <w:t>E.g</w:t>
      </w:r>
      <w:proofErr w:type="spellEnd"/>
      <w:r>
        <w:t xml:space="preserve"> Thompson 2009, and maybe Penny has papers?</w:t>
      </w:r>
    </w:p>
    <w:p w14:paraId="5E76E261" w14:textId="77777777" w:rsidR="001620D6" w:rsidRPr="00FF6DA1" w:rsidRDefault="001620D6" w:rsidP="00FF6DA1">
      <w:pPr>
        <w:pStyle w:val="CommentText"/>
        <w:rPr>
          <w:lang w:val="en-AU"/>
        </w:rPr>
      </w:pPr>
      <w:r w:rsidRPr="00FF6DA1">
        <w:rPr>
          <w:lang w:val="en-AU"/>
        </w:rPr>
        <w:t>Thompson, P.; Baird, M.; Ingleton, T. &amp; Doblin, M.</w:t>
      </w:r>
      <w:r w:rsidRPr="00FF6DA1">
        <w:rPr>
          <w:lang w:val="en-AU"/>
        </w:rPr>
        <w:br/>
        <w:t>Long-term changes in temperate Australian coastal waters: Implications for phytoplankton</w:t>
      </w:r>
      <w:r w:rsidRPr="00FF6DA1">
        <w:rPr>
          <w:lang w:val="en-AU"/>
        </w:rPr>
        <w:br/>
      </w:r>
      <w:r w:rsidRPr="00FF6DA1">
        <w:rPr>
          <w:i/>
          <w:iCs/>
          <w:lang w:val="en-AU"/>
        </w:rPr>
        <w:t xml:space="preserve">Marine Ecology Progress Series, </w:t>
      </w:r>
      <w:r w:rsidRPr="00FF6DA1">
        <w:rPr>
          <w:b/>
          <w:bCs/>
          <w:lang w:val="en-AU"/>
        </w:rPr>
        <w:t>2009</w:t>
      </w:r>
      <w:r w:rsidRPr="00FF6DA1">
        <w:rPr>
          <w:i/>
          <w:iCs/>
          <w:lang w:val="en-AU"/>
        </w:rPr>
        <w:t>, 394</w:t>
      </w:r>
      <w:r w:rsidRPr="00FF6DA1">
        <w:rPr>
          <w:lang w:val="en-AU"/>
        </w:rPr>
        <w:t xml:space="preserve">, 1-19 </w:t>
      </w:r>
    </w:p>
    <w:p w14:paraId="01A77603" w14:textId="77777777" w:rsidR="001620D6" w:rsidRDefault="001620D6">
      <w:pPr>
        <w:pStyle w:val="CommentText"/>
      </w:pPr>
    </w:p>
  </w:comment>
  <w:comment w:id="463" w:author="Jason Everett" w:date="2020-05-27T19:46:00Z" w:initials="JE">
    <w:p w14:paraId="1CADE6AD" w14:textId="6A94B710" w:rsidR="00EE0B0A" w:rsidRDefault="00EE0B0A">
      <w:pPr>
        <w:pStyle w:val="CommentText"/>
      </w:pPr>
      <w:r>
        <w:t xml:space="preserve">I vote to </w:t>
      </w:r>
      <w:r>
        <w:rPr>
          <w:rStyle w:val="CommentReference"/>
        </w:rPr>
        <w:annotationRef/>
      </w:r>
      <w:r>
        <w:t>keep this but blend it with the limitations from below. Don’t have a whole limitations section. Here you can talk about the importance of these regions for fisheries but also climate change. You are presenting one set of observations</w:t>
      </w:r>
      <w:r w:rsidR="000B40C8">
        <w:t xml:space="preserve"> (a limitation)</w:t>
      </w:r>
      <w:r>
        <w:t xml:space="preserve"> which agree globally but more are needed in these rapidly changing boundary current systems…. </w:t>
      </w:r>
      <w:r w:rsidR="000B40C8">
        <w:t xml:space="preserve">So be positive about the limitations. </w:t>
      </w:r>
      <w:r w:rsidR="000B40C8">
        <w:t xml:space="preserve">“Implications” is a good place to have </w:t>
      </w:r>
      <w:r w:rsidR="000B40C8">
        <w:t>that</w:t>
      </w:r>
    </w:p>
  </w:comment>
  <w:comment w:id="464" w:author="Amandine S" w:date="2020-05-21T12:44:00Z" w:initials="A">
    <w:p w14:paraId="14AF4561" w14:textId="5CC5D7C2" w:rsidR="001620D6" w:rsidRDefault="001620D6">
      <w:pPr>
        <w:pStyle w:val="CommentText"/>
      </w:pPr>
      <w:r>
        <w:rPr>
          <w:rStyle w:val="CommentReference"/>
        </w:rPr>
        <w:annotationRef/>
      </w:r>
      <w:r>
        <w:t>Not really!</w:t>
      </w:r>
    </w:p>
  </w:comment>
  <w:comment w:id="471" w:author="Amandine S" w:date="2020-05-21T12:44:00Z" w:initials="A">
    <w:p w14:paraId="2283DC05" w14:textId="73E12569" w:rsidR="001620D6" w:rsidRDefault="001620D6">
      <w:pPr>
        <w:pStyle w:val="CommentText"/>
      </w:pPr>
      <w:r>
        <w:rPr>
          <w:rStyle w:val="CommentReference"/>
        </w:rPr>
        <w:annotationRef/>
      </w:r>
      <w:r>
        <w:t>Do you want a better SST? This one was to get a good coverage during all transects. If you show only 1 snapshot, we can do better</w:t>
      </w:r>
    </w:p>
  </w:comment>
  <w:comment w:id="472" w:author="Jason Everett" w:date="2020-05-27T18:18:00Z" w:initials="JE">
    <w:p w14:paraId="5D2EA174" w14:textId="77777777" w:rsidR="004D5BD8" w:rsidRDefault="004D5BD8">
      <w:pPr>
        <w:pStyle w:val="CommentText"/>
      </w:pPr>
      <w:r>
        <w:rPr>
          <w:rStyle w:val="CommentReference"/>
        </w:rPr>
        <w:annotationRef/>
      </w:r>
      <w:r>
        <w:t>Agreed. Amandine. It would be good to reduce the linewidth of the coast and provide a regional sitemap in the corner.</w:t>
      </w:r>
      <w:r w:rsidR="00C14F63">
        <w:t xml:space="preserve"> </w:t>
      </w:r>
    </w:p>
    <w:p w14:paraId="1ACB5C8C" w14:textId="77777777" w:rsidR="00C14F63" w:rsidRDefault="00C14F63">
      <w:pPr>
        <w:pStyle w:val="CommentText"/>
      </w:pPr>
      <w:r>
        <w:t>Take the date off as the title and keep in the caption only.</w:t>
      </w:r>
    </w:p>
    <w:p w14:paraId="294A22F3" w14:textId="5CEB15E9" w:rsidR="00C14F63" w:rsidRDefault="00C14F63">
      <w:pPr>
        <w:pStyle w:val="CommentText"/>
      </w:pPr>
      <w:r>
        <w:t xml:space="preserve">The </w:t>
      </w:r>
      <w:proofErr w:type="spellStart"/>
      <w:r>
        <w:t>colorbar</w:t>
      </w:r>
      <w:proofErr w:type="spellEnd"/>
      <w:r>
        <w:t xml:space="preserve"> label should be capitals?</w:t>
      </w:r>
    </w:p>
  </w:comment>
  <w:comment w:id="473" w:author="Amandine S" w:date="2020-05-21T12:44:00Z" w:initials="A">
    <w:p w14:paraId="1F652FF9" w14:textId="4D098153" w:rsidR="001620D6" w:rsidRDefault="001620D6">
      <w:pPr>
        <w:pStyle w:val="CommentText"/>
      </w:pPr>
      <w:r>
        <w:rPr>
          <w:rStyle w:val="CommentReference"/>
        </w:rPr>
        <w:annotationRef/>
      </w:r>
      <w:r>
        <w:t>Let me check</w:t>
      </w:r>
    </w:p>
  </w:comment>
  <w:comment w:id="474" w:author="Amandine S" w:date="2020-05-21T12:44:00Z" w:initials="A">
    <w:p w14:paraId="00B3262C" w14:textId="4C774937" w:rsidR="001620D6" w:rsidRDefault="001620D6">
      <w:pPr>
        <w:pStyle w:val="CommentText"/>
      </w:pPr>
      <w:r>
        <w:rPr>
          <w:rStyle w:val="CommentReference"/>
        </w:rPr>
        <w:annotationRef/>
      </w:r>
      <w:r>
        <w:t xml:space="preserve">Can you add the 21deg isotherm? In another </w:t>
      </w:r>
      <w:proofErr w:type="spellStart"/>
      <w:r>
        <w:t>colour</w:t>
      </w:r>
      <w:proofErr w:type="spellEnd"/>
      <w:r>
        <w:t>.</w:t>
      </w:r>
    </w:p>
  </w:comment>
  <w:comment w:id="476" w:author="Jason Everett" w:date="2020-05-27T18:20:00Z" w:initials="JE">
    <w:p w14:paraId="3AA511A4" w14:textId="3297DE60" w:rsidR="00855F3F" w:rsidRDefault="00855F3F">
      <w:pPr>
        <w:pStyle w:val="CommentText"/>
      </w:pPr>
      <w:r>
        <w:rPr>
          <w:rStyle w:val="CommentReference"/>
        </w:rPr>
        <w:annotationRef/>
      </w:r>
      <w:r>
        <w:t>Fix the grey to go all the way to the y-axis, and the text not to overlap the axis. Change the x axis to km.</w:t>
      </w:r>
    </w:p>
  </w:comment>
  <w:comment w:id="478" w:author="Amandine S" w:date="2020-05-21T12:45:00Z" w:initials="A">
    <w:p w14:paraId="603F5642" w14:textId="05779392" w:rsidR="001620D6" w:rsidRDefault="001620D6">
      <w:pPr>
        <w:pStyle w:val="CommentText"/>
      </w:pPr>
      <w:r>
        <w:rPr>
          <w:rStyle w:val="CommentReference"/>
        </w:rPr>
        <w:annotationRef/>
      </w:r>
      <w:r>
        <w:t>Need to specify where</w:t>
      </w:r>
    </w:p>
  </w:comment>
  <w:comment w:id="479" w:author="Peter Yates" w:date="2020-05-21T12:44:00Z" w:initials="PY">
    <w:p w14:paraId="6BD52E40" w14:textId="770661A9" w:rsidR="001620D6" w:rsidRDefault="001620D6">
      <w:pPr>
        <w:pStyle w:val="CommentText"/>
      </w:pPr>
      <w:r>
        <w:rPr>
          <w:rStyle w:val="CommentReference"/>
        </w:rPr>
        <w:annotationRef/>
      </w:r>
      <w:r>
        <w:t>Explain the blue lines and grey intervals</w:t>
      </w:r>
    </w:p>
  </w:comment>
  <w:comment w:id="481" w:author="Amandine S" w:date="2020-05-21T12:45:00Z" w:initials="A">
    <w:p w14:paraId="5557480D" w14:textId="4C0123E8" w:rsidR="001620D6" w:rsidRDefault="001620D6">
      <w:pPr>
        <w:pStyle w:val="CommentText"/>
      </w:pPr>
      <w:r>
        <w:rPr>
          <w:rStyle w:val="CommentReference"/>
        </w:rPr>
        <w:annotationRef/>
      </w:r>
      <w:r>
        <w:t>I would keep it!</w:t>
      </w:r>
    </w:p>
  </w:comment>
  <w:comment w:id="482" w:author="Amandine S" w:date="2020-05-21T12:46:00Z" w:initials="A">
    <w:p w14:paraId="62CB52CC" w14:textId="237CC956" w:rsidR="001620D6" w:rsidRDefault="001620D6">
      <w:pPr>
        <w:pStyle w:val="CommentText"/>
      </w:pPr>
      <w:r>
        <w:rPr>
          <w:rStyle w:val="CommentReference"/>
        </w:rPr>
        <w:annotationRef/>
      </w:r>
      <w:r>
        <w:t>Have you tried biomass versus temperature? Since the 21deg is such a barrier…</w:t>
      </w:r>
    </w:p>
  </w:comment>
  <w:comment w:id="483" w:author="Peter Yates" w:date="2020-05-21T12:44:00Z" w:initials="PY">
    <w:p w14:paraId="3CC30FBF" w14:textId="4FB6E2AB" w:rsidR="001620D6" w:rsidRDefault="001620D6">
      <w:pPr>
        <w:pStyle w:val="CommentText"/>
        <w:rPr>
          <w:noProof/>
        </w:rPr>
      </w:pPr>
      <w:r>
        <w:rPr>
          <w:rStyle w:val="CommentReference"/>
        </w:rPr>
        <w:annotationRef/>
      </w:r>
      <w:r>
        <w:t xml:space="preserve">Nice! Perhaps </w:t>
      </w:r>
      <w:r w:rsidRPr="00F2307D">
        <w:t xml:space="preserve">exaggerate </w:t>
      </w:r>
      <w:r>
        <w:t xml:space="preserve">the differences in </w:t>
      </w:r>
      <w:r>
        <w:rPr>
          <w:noProof/>
        </w:rPr>
        <w:t xml:space="preserve">symbol </w:t>
      </w:r>
      <w:r>
        <w:t>size</w:t>
      </w:r>
      <w:r>
        <w:rPr>
          <w:noProof/>
        </w:rPr>
        <w:t>?</w:t>
      </w:r>
      <w:r>
        <w:t xml:space="preserve"> </w:t>
      </w:r>
      <w:r>
        <w:rPr>
          <w:noProof/>
        </w:rPr>
        <w:t>along the same lines, 'increasing biomass' could be made a bit more visual in the image.</w:t>
      </w:r>
    </w:p>
    <w:p w14:paraId="4A6A2A32" w14:textId="77777777" w:rsidR="001620D6" w:rsidRDefault="001620D6">
      <w:pPr>
        <w:pStyle w:val="CommentText"/>
        <w:rPr>
          <w:noProof/>
        </w:rPr>
      </w:pPr>
    </w:p>
    <w:p w14:paraId="33DABB8F" w14:textId="59978A6D" w:rsidR="001620D6" w:rsidRDefault="001620D6">
      <w:pPr>
        <w:pStyle w:val="CommentText"/>
      </w:pPr>
      <w:r>
        <w:t>Also,</w:t>
      </w:r>
      <w:r>
        <w:rPr>
          <w:noProof/>
        </w:rPr>
        <w:t xml:space="preserve"> </w:t>
      </w:r>
      <w:r>
        <w:t xml:space="preserve">the ‘smaller size’ arrows getting thicker with decreasing size </w:t>
      </w:r>
      <w:r>
        <w:rPr>
          <w:noProof/>
        </w:rPr>
        <w:t xml:space="preserve">might </w:t>
      </w:r>
      <w:r>
        <w:t>could be confusing.</w:t>
      </w:r>
    </w:p>
  </w:comment>
  <w:comment w:id="484" w:author="Baird, Mark (O&amp;A, Hobart)" w:date="2020-05-21T12:44:00Z" w:initials="BM(H">
    <w:p w14:paraId="2CC1E228" w14:textId="0FCA3318" w:rsidR="001620D6" w:rsidRDefault="001620D6">
      <w:pPr>
        <w:pStyle w:val="CommentText"/>
      </w:pPr>
      <w:r>
        <w:rPr>
          <w:rStyle w:val="CommentReference"/>
        </w:rPr>
        <w:annotationRef/>
      </w:r>
      <w:r>
        <w:t>You could put some isotherms, to show how the uplift works.</w:t>
      </w:r>
    </w:p>
  </w:comment>
  <w:comment w:id="485" w:author="Amandine S" w:date="2020-05-21T12:48:00Z" w:initials="A">
    <w:p w14:paraId="0544A131" w14:textId="5355355B" w:rsidR="001620D6" w:rsidRDefault="001620D6">
      <w:pPr>
        <w:pStyle w:val="CommentText"/>
      </w:pPr>
      <w:r>
        <w:rPr>
          <w:rStyle w:val="CommentReference"/>
        </w:rPr>
        <w:annotationRef/>
      </w:r>
      <w:r>
        <w:t>Good idea! I agree with previous comments, and add more info on the slope? It took me a while to understand that the top graphs were the NBSS</w:t>
      </w:r>
    </w:p>
  </w:comment>
  <w:comment w:id="486" w:author="Amandine S" w:date="2020-05-21T12:49:00Z" w:initials="A">
    <w:p w14:paraId="06ECB476" w14:textId="5AC9C3E3" w:rsidR="001620D6" w:rsidRDefault="001620D6">
      <w:pPr>
        <w:pStyle w:val="CommentText"/>
      </w:pPr>
      <w:r>
        <w:rPr>
          <w:rStyle w:val="CommentReference"/>
        </w:rPr>
        <w:annotationRef/>
      </w:r>
      <w:r>
        <w:t>A bit confusing. Why not having west and east on the same plot?</w:t>
      </w:r>
    </w:p>
  </w:comment>
  <w:comment w:id="487" w:author="Baird, Mark (O&amp;A, Hobart)" w:date="2020-05-21T12:50:00Z" w:initials="BM(H">
    <w:p w14:paraId="20F6C6C1" w14:textId="36339E73" w:rsidR="001620D6" w:rsidRDefault="001620D6">
      <w:pPr>
        <w:pStyle w:val="CommentText"/>
      </w:pPr>
      <w:r>
        <w:rPr>
          <w:rStyle w:val="CommentReference"/>
        </w:rPr>
        <w:annotationRef/>
      </w:r>
      <w:r>
        <w:t>Figure says MNODIS instead of MODIS</w:t>
      </w:r>
    </w:p>
  </w:comment>
  <w:comment w:id="488" w:author="Amandine S" w:date="2020-05-21T12:50:00Z" w:initials="A">
    <w:p w14:paraId="75526E6D" w14:textId="59547552" w:rsidR="001620D6" w:rsidRDefault="001620D6">
      <w:pPr>
        <w:pStyle w:val="CommentText"/>
      </w:pPr>
      <w:r>
        <w:rPr>
          <w:rStyle w:val="CommentReference"/>
        </w:rPr>
        <w:annotationRef/>
      </w:r>
      <w:r>
        <w:t>;)</w:t>
      </w:r>
    </w:p>
  </w:comment>
  <w:comment w:id="489" w:author="Amandine S" w:date="2020-05-21T12:50:00Z" w:initials="A">
    <w:p w14:paraId="096CD0E2" w14:textId="3EE637C8" w:rsidR="001620D6" w:rsidRDefault="001620D6">
      <w:pPr>
        <w:pStyle w:val="CommentText"/>
      </w:pPr>
      <w:r>
        <w:rPr>
          <w:rStyle w:val="CommentReference"/>
        </w:rPr>
        <w:annotationRef/>
      </w:r>
      <w:r>
        <w:t>Do you want me to redo it?</w:t>
      </w:r>
    </w:p>
  </w:comment>
  <w:comment w:id="490" w:author="Peter Yates" w:date="2020-05-21T12:44:00Z" w:initials="PY">
    <w:p w14:paraId="1F1DFAD8" w14:textId="7F94001C" w:rsidR="001620D6" w:rsidRDefault="001620D6">
      <w:pPr>
        <w:pStyle w:val="CommentText"/>
      </w:pPr>
      <w:r>
        <w:rPr>
          <w:rStyle w:val="CommentReference"/>
        </w:rPr>
        <w:annotationRef/>
      </w:r>
      <w:r>
        <w:t>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DA634B" w15:done="0"/>
  <w15:commentEx w15:paraId="0D75C732" w15:done="0"/>
  <w15:commentEx w15:paraId="6BC33A1A" w15:done="0"/>
  <w15:commentEx w15:paraId="0C26566F" w15:done="0"/>
  <w15:commentEx w15:paraId="7FAFCBDC" w15:paraIdParent="0C26566F" w15:done="0"/>
  <w15:commentEx w15:paraId="3FC58B08" w15:done="0"/>
  <w15:commentEx w15:paraId="4EC56092" w15:done="0"/>
  <w15:commentEx w15:paraId="3E62343C" w15:done="0"/>
  <w15:commentEx w15:paraId="28128948" w15:done="0"/>
  <w15:commentEx w15:paraId="4197EFA7" w15:done="0"/>
  <w15:commentEx w15:paraId="3586A409" w15:done="0"/>
  <w15:commentEx w15:paraId="1E7546DF" w15:done="0"/>
  <w15:commentEx w15:paraId="0374B917" w15:done="0"/>
  <w15:commentEx w15:paraId="28E50422" w15:done="0"/>
  <w15:commentEx w15:paraId="1E0D23A7" w15:done="0"/>
  <w15:commentEx w15:paraId="57AFB793" w15:done="0"/>
  <w15:commentEx w15:paraId="0BFB9BF4" w15:done="0"/>
  <w15:commentEx w15:paraId="34D25B41" w15:done="0"/>
  <w15:commentEx w15:paraId="3244A519" w15:done="0"/>
  <w15:commentEx w15:paraId="4627BABB" w15:done="0"/>
  <w15:commentEx w15:paraId="22C65B59" w15:done="0"/>
  <w15:commentEx w15:paraId="677F8F84" w15:done="0"/>
  <w15:commentEx w15:paraId="13E43C8D" w15:done="0"/>
  <w15:commentEx w15:paraId="5B5A1651" w15:done="0"/>
  <w15:commentEx w15:paraId="4DF8251E" w15:done="0"/>
  <w15:commentEx w15:paraId="0B7CC369" w15:done="0"/>
  <w15:commentEx w15:paraId="28B7925A" w15:done="0"/>
  <w15:commentEx w15:paraId="1ED9A28E" w15:done="0"/>
  <w15:commentEx w15:paraId="15C711FD" w15:done="0"/>
  <w15:commentEx w15:paraId="244F8B8D" w15:done="0"/>
  <w15:commentEx w15:paraId="4877911F" w15:done="0"/>
  <w15:commentEx w15:paraId="11CA6DC3" w15:done="0"/>
  <w15:commentEx w15:paraId="60C47DC2" w15:done="0"/>
  <w15:commentEx w15:paraId="56049790" w15:done="0"/>
  <w15:commentEx w15:paraId="5EA8BAED" w15:done="0"/>
  <w15:commentEx w15:paraId="02CD107F" w15:done="0"/>
  <w15:commentEx w15:paraId="4ADD90E5" w15:done="0"/>
  <w15:commentEx w15:paraId="571DC2D8" w15:done="0"/>
  <w15:commentEx w15:paraId="0A6ADC4F" w15:done="0"/>
  <w15:commentEx w15:paraId="0B2D388D" w15:done="0"/>
  <w15:commentEx w15:paraId="4B3AF378" w15:done="0"/>
  <w15:commentEx w15:paraId="4087D517" w15:done="0"/>
  <w15:commentEx w15:paraId="6527776D" w15:done="0"/>
  <w15:commentEx w15:paraId="7C10D3D3" w15:done="0"/>
  <w15:commentEx w15:paraId="2DD12249" w15:done="0"/>
  <w15:commentEx w15:paraId="50EE594C" w15:done="0"/>
  <w15:commentEx w15:paraId="7502B0C4" w15:done="0"/>
  <w15:commentEx w15:paraId="426A9B11" w15:done="0"/>
  <w15:commentEx w15:paraId="2A5DB30C" w15:done="0"/>
  <w15:commentEx w15:paraId="040962D9" w15:done="0"/>
  <w15:commentEx w15:paraId="275D6F06" w15:done="0"/>
  <w15:commentEx w15:paraId="14F52A96" w15:done="0"/>
  <w15:commentEx w15:paraId="53377713" w15:done="0"/>
  <w15:commentEx w15:paraId="0B941979" w15:done="0"/>
  <w15:commentEx w15:paraId="10FF9150" w15:done="0"/>
  <w15:commentEx w15:paraId="00B0B5C4" w15:done="0"/>
  <w15:commentEx w15:paraId="1FBDFA33" w15:done="0"/>
  <w15:commentEx w15:paraId="01A77603" w15:done="0"/>
  <w15:commentEx w15:paraId="1CADE6AD" w15:done="0"/>
  <w15:commentEx w15:paraId="14AF4561" w15:done="0"/>
  <w15:commentEx w15:paraId="2283DC05" w15:done="0"/>
  <w15:commentEx w15:paraId="294A22F3" w15:paraIdParent="2283DC05" w15:done="0"/>
  <w15:commentEx w15:paraId="1F652FF9" w15:done="0"/>
  <w15:commentEx w15:paraId="00B3262C" w15:done="0"/>
  <w15:commentEx w15:paraId="3AA511A4" w15:done="0"/>
  <w15:commentEx w15:paraId="603F5642" w15:done="0"/>
  <w15:commentEx w15:paraId="6BD52E40" w15:done="0"/>
  <w15:commentEx w15:paraId="5557480D" w15:done="0"/>
  <w15:commentEx w15:paraId="62CB52CC" w15:done="0"/>
  <w15:commentEx w15:paraId="33DABB8F" w15:done="0"/>
  <w15:commentEx w15:paraId="2CC1E228" w15:done="0"/>
  <w15:commentEx w15:paraId="0544A131" w15:done="0"/>
  <w15:commentEx w15:paraId="06ECB476" w15:done="0"/>
  <w15:commentEx w15:paraId="20F6C6C1" w15:done="0"/>
  <w15:commentEx w15:paraId="75526E6D" w15:done="0"/>
  <w15:commentEx w15:paraId="096CD0E2" w15:done="0"/>
  <w15:commentEx w15:paraId="1F1DF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8FE4B" w16cex:dateUtc="2020-05-27T04:57:00Z"/>
  <w16cex:commentExtensible w16cex:durableId="2278FD60" w16cex:dateUtc="2020-05-27T04:53:00Z"/>
  <w16cex:commentExtensible w16cex:durableId="22790744" w16cex:dateUtc="2020-05-27T05:35:00Z"/>
  <w16cex:commentExtensible w16cex:durableId="22790716" w16cex:dateUtc="2020-05-27T05:34:00Z"/>
  <w16cex:commentExtensible w16cex:durableId="22790900" w16cex:dateUtc="2020-05-27T05:42:00Z"/>
  <w16cex:commentExtensible w16cex:durableId="227907D5" w16cex:dateUtc="2020-05-27T05:37:00Z"/>
  <w16cex:commentExtensible w16cex:durableId="227909F5" w16cex:dateUtc="2020-05-27T05:47:00Z"/>
  <w16cex:commentExtensible w16cex:durableId="22790A45" w16cex:dateUtc="2020-05-27T05:48:00Z"/>
  <w16cex:commentExtensible w16cex:durableId="22790B9C" w16cex:dateUtc="2020-05-27T05:54:00Z"/>
  <w16cex:commentExtensible w16cex:durableId="22790C79" w16cex:dateUtc="2020-05-27T05:57:00Z"/>
  <w16cex:commentExtensible w16cex:durableId="22790E43" w16cex:dateUtc="2020-05-27T06:05:00Z"/>
  <w16cex:commentExtensible w16cex:durableId="22790F0C" w16cex:dateUtc="2020-05-27T06:08:00Z"/>
  <w16cex:commentExtensible w16cex:durableId="22792F96" w16cex:dateUtc="2020-05-27T08:27:00Z"/>
  <w16cex:commentExtensible w16cex:durableId="227913F6" w16cex:dateUtc="2020-05-27T06:29:00Z"/>
  <w16cex:commentExtensible w16cex:durableId="22791673" w16cex:dateUtc="2020-05-27T06:40:00Z"/>
  <w16cex:commentExtensible w16cex:durableId="2279356F" w16cex:dateUtc="2020-05-27T08:52:00Z"/>
  <w16cex:commentExtensible w16cex:durableId="22794150" w16cex:dateUtc="2020-05-27T09:43:00Z"/>
  <w16cex:commentExtensible w16cex:durableId="2279419D" w16cex:dateUtc="2020-05-27T09:44:00Z"/>
  <w16cex:commentExtensible w16cex:durableId="22794233" w16cex:dateUtc="2020-05-27T09:46:00Z"/>
  <w16cex:commentExtensible w16cex:durableId="22792D63" w16cex:dateUtc="2020-05-27T08:18:00Z"/>
  <w16cex:commentExtensible w16cex:durableId="22792DDC" w16cex:dateUtc="2020-05-27T0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DA634B" w16cid:durableId="2278FC90"/>
  <w16cid:commentId w16cid:paraId="0D75C732" w16cid:durableId="2278FC91"/>
  <w16cid:commentId w16cid:paraId="6BC33A1A" w16cid:durableId="2278FC92"/>
  <w16cid:commentId w16cid:paraId="0C26566F" w16cid:durableId="2278FC93"/>
  <w16cid:commentId w16cid:paraId="7FAFCBDC" w16cid:durableId="2278FE4B"/>
  <w16cid:commentId w16cid:paraId="3FC58B08" w16cid:durableId="2278FD60"/>
  <w16cid:commentId w16cid:paraId="4EC56092" w16cid:durableId="226BEF8D"/>
  <w16cid:commentId w16cid:paraId="3E62343C" w16cid:durableId="22790744"/>
  <w16cid:commentId w16cid:paraId="28128948" w16cid:durableId="22790716"/>
  <w16cid:commentId w16cid:paraId="4197EFA7" w16cid:durableId="22790900"/>
  <w16cid:commentId w16cid:paraId="3586A409" w16cid:durableId="226BF17D"/>
  <w16cid:commentId w16cid:paraId="1E7546DF" w16cid:durableId="227907D5"/>
  <w16cid:commentId w16cid:paraId="0374B917" w16cid:durableId="22680A7F"/>
  <w16cid:commentId w16cid:paraId="28E50422" w16cid:durableId="226BF23A"/>
  <w16cid:commentId w16cid:paraId="1E0D23A7" w16cid:durableId="227909F5"/>
  <w16cid:commentId w16cid:paraId="57AFB793" w16cid:durableId="2278FC98"/>
  <w16cid:commentId w16cid:paraId="0BFB9BF4" w16cid:durableId="226BF32F"/>
  <w16cid:commentId w16cid:paraId="34D25B41" w16cid:durableId="22790A45"/>
  <w16cid:commentId w16cid:paraId="3244A519" w16cid:durableId="2278FC9A"/>
  <w16cid:commentId w16cid:paraId="4627BABB" w16cid:durableId="22790B9C"/>
  <w16cid:commentId w16cid:paraId="22C65B59" w16cid:durableId="22790C79"/>
  <w16cid:commentId w16cid:paraId="677F8F84" w16cid:durableId="2278FC9B"/>
  <w16cid:commentId w16cid:paraId="13E43C8D" w16cid:durableId="2278FC9C"/>
  <w16cid:commentId w16cid:paraId="5B5A1651" w16cid:durableId="2278FC9D"/>
  <w16cid:commentId w16cid:paraId="4DF8251E" w16cid:durableId="2278FC9E"/>
  <w16cid:commentId w16cid:paraId="0B7CC369" w16cid:durableId="22790E43"/>
  <w16cid:commentId w16cid:paraId="28B7925A" w16cid:durableId="2278FC9F"/>
  <w16cid:commentId w16cid:paraId="1ED9A28E" w16cid:durableId="22790F0C"/>
  <w16cid:commentId w16cid:paraId="15C711FD" w16cid:durableId="2278FCA0"/>
  <w16cid:commentId w16cid:paraId="244F8B8D" w16cid:durableId="2278FCA1"/>
  <w16cid:commentId w16cid:paraId="4877911F" w16cid:durableId="22792F96"/>
  <w16cid:commentId w16cid:paraId="11CA6DC3" w16cid:durableId="2278FCA2"/>
  <w16cid:commentId w16cid:paraId="60C47DC2" w16cid:durableId="2278FCA3"/>
  <w16cid:commentId w16cid:paraId="56049790" w16cid:durableId="2278FCA4"/>
  <w16cid:commentId w16cid:paraId="5EA8BAED" w16cid:durableId="226BF77A"/>
  <w16cid:commentId w16cid:paraId="02CD107F" w16cid:durableId="2278FCA6"/>
  <w16cid:commentId w16cid:paraId="4ADD90E5" w16cid:durableId="2268088B"/>
  <w16cid:commentId w16cid:paraId="571DC2D8" w16cid:durableId="2278FCA8"/>
  <w16cid:commentId w16cid:paraId="0A6ADC4F" w16cid:durableId="227913F6"/>
  <w16cid:commentId w16cid:paraId="0B2D388D" w16cid:durableId="226BFA76"/>
  <w16cid:commentId w16cid:paraId="4B3AF378" w16cid:durableId="2278FCAA"/>
  <w16cid:commentId w16cid:paraId="4087D517" w16cid:durableId="2278FCAB"/>
  <w16cid:commentId w16cid:paraId="6527776D" w16cid:durableId="226BFB19"/>
  <w16cid:commentId w16cid:paraId="7C10D3D3" w16cid:durableId="2278FCAD"/>
  <w16cid:commentId w16cid:paraId="2DD12249" w16cid:durableId="226BFC3D"/>
  <w16cid:commentId w16cid:paraId="50EE594C" w16cid:durableId="226C13F3"/>
  <w16cid:commentId w16cid:paraId="7502B0C4" w16cid:durableId="2278FCB0"/>
  <w16cid:commentId w16cid:paraId="426A9B11" w16cid:durableId="22791673"/>
  <w16cid:commentId w16cid:paraId="2A5DB30C" w16cid:durableId="2278FCB1"/>
  <w16cid:commentId w16cid:paraId="040962D9" w16cid:durableId="2278FCB2"/>
  <w16cid:commentId w16cid:paraId="275D6F06" w16cid:durableId="2279356F"/>
  <w16cid:commentId w16cid:paraId="14F52A96" w16cid:durableId="2278FCB3"/>
  <w16cid:commentId w16cid:paraId="53377713" w16cid:durableId="2278FCB4"/>
  <w16cid:commentId w16cid:paraId="0B941979" w16cid:durableId="2278FCB5"/>
  <w16cid:commentId w16cid:paraId="10FF9150" w16cid:durableId="22794150"/>
  <w16cid:commentId w16cid:paraId="00B0B5C4" w16cid:durableId="2278FCB6"/>
  <w16cid:commentId w16cid:paraId="1FBDFA33" w16cid:durableId="2279419D"/>
  <w16cid:commentId w16cid:paraId="01A77603" w16cid:durableId="2278FCB7"/>
  <w16cid:commentId w16cid:paraId="1CADE6AD" w16cid:durableId="22794233"/>
  <w16cid:commentId w16cid:paraId="14AF4561" w16cid:durableId="2278FCB8"/>
  <w16cid:commentId w16cid:paraId="2283DC05" w16cid:durableId="2278FCB9"/>
  <w16cid:commentId w16cid:paraId="294A22F3" w16cid:durableId="22792D63"/>
  <w16cid:commentId w16cid:paraId="1F652FF9" w16cid:durableId="2278FCBA"/>
  <w16cid:commentId w16cid:paraId="00B3262C" w16cid:durableId="2278FCBB"/>
  <w16cid:commentId w16cid:paraId="3AA511A4" w16cid:durableId="22792DDC"/>
  <w16cid:commentId w16cid:paraId="603F5642" w16cid:durableId="2278FCBC"/>
  <w16cid:commentId w16cid:paraId="6BD52E40" w16cid:durableId="22680864"/>
  <w16cid:commentId w16cid:paraId="5557480D" w16cid:durableId="2278FCBE"/>
  <w16cid:commentId w16cid:paraId="62CB52CC" w16cid:durableId="2278FCBF"/>
  <w16cid:commentId w16cid:paraId="33DABB8F" w16cid:durableId="226806C1"/>
  <w16cid:commentId w16cid:paraId="2CC1E228" w16cid:durableId="226C16F3"/>
  <w16cid:commentId w16cid:paraId="0544A131" w16cid:durableId="2278FCC2"/>
  <w16cid:commentId w16cid:paraId="06ECB476" w16cid:durableId="2278FCC3"/>
  <w16cid:commentId w16cid:paraId="20F6C6C1" w16cid:durableId="2278FCC4"/>
  <w16cid:commentId w16cid:paraId="75526E6D" w16cid:durableId="2278FCC5"/>
  <w16cid:commentId w16cid:paraId="096CD0E2" w16cid:durableId="2278FCC6"/>
  <w16cid:commentId w16cid:paraId="1F1DFAD8" w16cid:durableId="226808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B8B49D" w14:textId="77777777" w:rsidR="008D4C89" w:rsidRDefault="008D4C89" w:rsidP="000379AB">
      <w:r>
        <w:separator/>
      </w:r>
    </w:p>
  </w:endnote>
  <w:endnote w:type="continuationSeparator" w:id="0">
    <w:p w14:paraId="7A7F32A1" w14:textId="77777777" w:rsidR="008D4C89" w:rsidRDefault="008D4C89"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1620D6" w:rsidRDefault="001620D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E2C03" w14:textId="77777777" w:rsidR="008D4C89" w:rsidRDefault="008D4C89" w:rsidP="000379AB">
      <w:r>
        <w:separator/>
      </w:r>
    </w:p>
  </w:footnote>
  <w:footnote w:type="continuationSeparator" w:id="0">
    <w:p w14:paraId="05A8FC3F" w14:textId="77777777" w:rsidR="008D4C89" w:rsidRDefault="008D4C89"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1620D6" w:rsidRDefault="001620D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rson w15:author="Baird, Mark (O&amp;A, Hobart)">
    <w15:presenceInfo w15:providerId="AD" w15:userId="S::bai155@csiro.au::a648c43f-01cf-473f-b3bf-d94c3863c454"/>
  </w15:person>
  <w15:person w15:author="Peter Yates">
    <w15:presenceInfo w15:providerId="AD" w15:userId="S::Peter.Yates@sims.org.au::4d46cf7e-febe-48d0-bf3e-b79dd449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A5294"/>
    <w:rsid w:val="000A77C9"/>
    <w:rsid w:val="000B035A"/>
    <w:rsid w:val="000B14C1"/>
    <w:rsid w:val="000B40C8"/>
    <w:rsid w:val="000C11C9"/>
    <w:rsid w:val="000C5530"/>
    <w:rsid w:val="000D6CE0"/>
    <w:rsid w:val="000F6FF5"/>
    <w:rsid w:val="00112698"/>
    <w:rsid w:val="00120B3D"/>
    <w:rsid w:val="0012458B"/>
    <w:rsid w:val="0012564A"/>
    <w:rsid w:val="00131D0E"/>
    <w:rsid w:val="001321FD"/>
    <w:rsid w:val="00135CD1"/>
    <w:rsid w:val="001473FC"/>
    <w:rsid w:val="001606DA"/>
    <w:rsid w:val="00161CA3"/>
    <w:rsid w:val="001620D6"/>
    <w:rsid w:val="001622D3"/>
    <w:rsid w:val="00171D77"/>
    <w:rsid w:val="00184F1B"/>
    <w:rsid w:val="00187221"/>
    <w:rsid w:val="00196D4E"/>
    <w:rsid w:val="001A16EB"/>
    <w:rsid w:val="001B4E60"/>
    <w:rsid w:val="001C01D1"/>
    <w:rsid w:val="001C2B0D"/>
    <w:rsid w:val="001C4269"/>
    <w:rsid w:val="001C4E68"/>
    <w:rsid w:val="001D170A"/>
    <w:rsid w:val="001D27AD"/>
    <w:rsid w:val="001D4991"/>
    <w:rsid w:val="001D5CFE"/>
    <w:rsid w:val="001D78AC"/>
    <w:rsid w:val="001E33EF"/>
    <w:rsid w:val="001E3923"/>
    <w:rsid w:val="001E5056"/>
    <w:rsid w:val="00205464"/>
    <w:rsid w:val="00206556"/>
    <w:rsid w:val="00206C1A"/>
    <w:rsid w:val="002112B8"/>
    <w:rsid w:val="00214E00"/>
    <w:rsid w:val="002208F0"/>
    <w:rsid w:val="002227B0"/>
    <w:rsid w:val="00230E0E"/>
    <w:rsid w:val="0023202E"/>
    <w:rsid w:val="0024589D"/>
    <w:rsid w:val="0025013B"/>
    <w:rsid w:val="00250C10"/>
    <w:rsid w:val="00253C14"/>
    <w:rsid w:val="002602C5"/>
    <w:rsid w:val="00263693"/>
    <w:rsid w:val="00265C5B"/>
    <w:rsid w:val="00276F14"/>
    <w:rsid w:val="002775C5"/>
    <w:rsid w:val="00290645"/>
    <w:rsid w:val="002922EB"/>
    <w:rsid w:val="0029753A"/>
    <w:rsid w:val="002A3D19"/>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21596"/>
    <w:rsid w:val="003238FC"/>
    <w:rsid w:val="00325FF1"/>
    <w:rsid w:val="0033184D"/>
    <w:rsid w:val="003354D2"/>
    <w:rsid w:val="00340107"/>
    <w:rsid w:val="003408E4"/>
    <w:rsid w:val="00343B57"/>
    <w:rsid w:val="00345DCA"/>
    <w:rsid w:val="00353BB9"/>
    <w:rsid w:val="00353C6A"/>
    <w:rsid w:val="0037466A"/>
    <w:rsid w:val="003810EC"/>
    <w:rsid w:val="00386D4E"/>
    <w:rsid w:val="00390CE4"/>
    <w:rsid w:val="00391447"/>
    <w:rsid w:val="003A1011"/>
    <w:rsid w:val="003A1F87"/>
    <w:rsid w:val="003A6CE0"/>
    <w:rsid w:val="003B1584"/>
    <w:rsid w:val="003B3D2C"/>
    <w:rsid w:val="003B4A79"/>
    <w:rsid w:val="003C09A6"/>
    <w:rsid w:val="003C160C"/>
    <w:rsid w:val="003C6A98"/>
    <w:rsid w:val="003D311B"/>
    <w:rsid w:val="003D5788"/>
    <w:rsid w:val="003D57AB"/>
    <w:rsid w:val="003E660A"/>
    <w:rsid w:val="003F0C59"/>
    <w:rsid w:val="003F199B"/>
    <w:rsid w:val="003F1E6F"/>
    <w:rsid w:val="003F6382"/>
    <w:rsid w:val="003F6989"/>
    <w:rsid w:val="00400425"/>
    <w:rsid w:val="00400648"/>
    <w:rsid w:val="004009A6"/>
    <w:rsid w:val="004062C6"/>
    <w:rsid w:val="004117EC"/>
    <w:rsid w:val="00413FCF"/>
    <w:rsid w:val="00423820"/>
    <w:rsid w:val="00423CFC"/>
    <w:rsid w:val="00435CCA"/>
    <w:rsid w:val="00436479"/>
    <w:rsid w:val="0044352F"/>
    <w:rsid w:val="004529AC"/>
    <w:rsid w:val="00455559"/>
    <w:rsid w:val="00470E3B"/>
    <w:rsid w:val="00471343"/>
    <w:rsid w:val="00472630"/>
    <w:rsid w:val="004737AE"/>
    <w:rsid w:val="0048653A"/>
    <w:rsid w:val="0049331C"/>
    <w:rsid w:val="00493DD1"/>
    <w:rsid w:val="004A138E"/>
    <w:rsid w:val="004B3DD6"/>
    <w:rsid w:val="004B4D38"/>
    <w:rsid w:val="004C2592"/>
    <w:rsid w:val="004C365F"/>
    <w:rsid w:val="004C4CDE"/>
    <w:rsid w:val="004D38BA"/>
    <w:rsid w:val="004D5BD8"/>
    <w:rsid w:val="004E3D1F"/>
    <w:rsid w:val="004E5A8A"/>
    <w:rsid w:val="004F7772"/>
    <w:rsid w:val="0050019D"/>
    <w:rsid w:val="00500F16"/>
    <w:rsid w:val="00515D4B"/>
    <w:rsid w:val="005167EA"/>
    <w:rsid w:val="00520827"/>
    <w:rsid w:val="00525F50"/>
    <w:rsid w:val="00533B5B"/>
    <w:rsid w:val="0053533D"/>
    <w:rsid w:val="005358D5"/>
    <w:rsid w:val="00535B83"/>
    <w:rsid w:val="00542F18"/>
    <w:rsid w:val="00543728"/>
    <w:rsid w:val="00545B6C"/>
    <w:rsid w:val="0055187B"/>
    <w:rsid w:val="00551F23"/>
    <w:rsid w:val="005555B7"/>
    <w:rsid w:val="00562C9F"/>
    <w:rsid w:val="00570DF1"/>
    <w:rsid w:val="00572DCF"/>
    <w:rsid w:val="00573114"/>
    <w:rsid w:val="0057441D"/>
    <w:rsid w:val="00575C0B"/>
    <w:rsid w:val="005820F9"/>
    <w:rsid w:val="0058280A"/>
    <w:rsid w:val="00591676"/>
    <w:rsid w:val="005955F1"/>
    <w:rsid w:val="005A1B72"/>
    <w:rsid w:val="005A285F"/>
    <w:rsid w:val="005A3260"/>
    <w:rsid w:val="005A4539"/>
    <w:rsid w:val="005B12C8"/>
    <w:rsid w:val="005B1377"/>
    <w:rsid w:val="005B31C3"/>
    <w:rsid w:val="005B5304"/>
    <w:rsid w:val="005C282A"/>
    <w:rsid w:val="005C4713"/>
    <w:rsid w:val="005C5E3F"/>
    <w:rsid w:val="005C7A03"/>
    <w:rsid w:val="005E080D"/>
    <w:rsid w:val="005E2732"/>
    <w:rsid w:val="005E4BAF"/>
    <w:rsid w:val="005E6B6E"/>
    <w:rsid w:val="005F0C51"/>
    <w:rsid w:val="005F5960"/>
    <w:rsid w:val="0061112D"/>
    <w:rsid w:val="00615557"/>
    <w:rsid w:val="00622210"/>
    <w:rsid w:val="00627CA7"/>
    <w:rsid w:val="00630F96"/>
    <w:rsid w:val="00631A1B"/>
    <w:rsid w:val="00637061"/>
    <w:rsid w:val="00643B29"/>
    <w:rsid w:val="00646040"/>
    <w:rsid w:val="00647DD0"/>
    <w:rsid w:val="00652394"/>
    <w:rsid w:val="00676EF9"/>
    <w:rsid w:val="00680FBD"/>
    <w:rsid w:val="006842EE"/>
    <w:rsid w:val="006A27E3"/>
    <w:rsid w:val="006A4363"/>
    <w:rsid w:val="006A558B"/>
    <w:rsid w:val="006B15E4"/>
    <w:rsid w:val="006C4619"/>
    <w:rsid w:val="006D0156"/>
    <w:rsid w:val="006D707C"/>
    <w:rsid w:val="006E13C8"/>
    <w:rsid w:val="006F62EC"/>
    <w:rsid w:val="006F662E"/>
    <w:rsid w:val="00700005"/>
    <w:rsid w:val="0070771F"/>
    <w:rsid w:val="007123BD"/>
    <w:rsid w:val="00716DDF"/>
    <w:rsid w:val="00716EB1"/>
    <w:rsid w:val="0072168F"/>
    <w:rsid w:val="00727580"/>
    <w:rsid w:val="00731BD2"/>
    <w:rsid w:val="00732A12"/>
    <w:rsid w:val="0075388E"/>
    <w:rsid w:val="0075608D"/>
    <w:rsid w:val="007615B9"/>
    <w:rsid w:val="00764CE9"/>
    <w:rsid w:val="00767381"/>
    <w:rsid w:val="00773539"/>
    <w:rsid w:val="00773BA1"/>
    <w:rsid w:val="007778ED"/>
    <w:rsid w:val="00780493"/>
    <w:rsid w:val="00783F10"/>
    <w:rsid w:val="0078463A"/>
    <w:rsid w:val="00790FAD"/>
    <w:rsid w:val="00791E16"/>
    <w:rsid w:val="00796FB8"/>
    <w:rsid w:val="007A1FD2"/>
    <w:rsid w:val="007A3AC3"/>
    <w:rsid w:val="007A68ED"/>
    <w:rsid w:val="007B2C01"/>
    <w:rsid w:val="007B4B93"/>
    <w:rsid w:val="007C0CBD"/>
    <w:rsid w:val="007C6749"/>
    <w:rsid w:val="007D2CB5"/>
    <w:rsid w:val="007D707C"/>
    <w:rsid w:val="007E36E7"/>
    <w:rsid w:val="007F7C69"/>
    <w:rsid w:val="00813315"/>
    <w:rsid w:val="008150A7"/>
    <w:rsid w:val="00855B07"/>
    <w:rsid w:val="00855F3F"/>
    <w:rsid w:val="00865E62"/>
    <w:rsid w:val="00866BC8"/>
    <w:rsid w:val="008729A3"/>
    <w:rsid w:val="00873D45"/>
    <w:rsid w:val="00874F4E"/>
    <w:rsid w:val="008776C9"/>
    <w:rsid w:val="00880D57"/>
    <w:rsid w:val="008872B5"/>
    <w:rsid w:val="0089099C"/>
    <w:rsid w:val="008A3A3E"/>
    <w:rsid w:val="008A40AD"/>
    <w:rsid w:val="008A542F"/>
    <w:rsid w:val="008A6077"/>
    <w:rsid w:val="008A6420"/>
    <w:rsid w:val="008B01E2"/>
    <w:rsid w:val="008B0330"/>
    <w:rsid w:val="008B1DE1"/>
    <w:rsid w:val="008B20BC"/>
    <w:rsid w:val="008B3E4F"/>
    <w:rsid w:val="008B7392"/>
    <w:rsid w:val="008C1687"/>
    <w:rsid w:val="008C187F"/>
    <w:rsid w:val="008D27F6"/>
    <w:rsid w:val="008D3087"/>
    <w:rsid w:val="008D4C89"/>
    <w:rsid w:val="008E2BD0"/>
    <w:rsid w:val="008E52C9"/>
    <w:rsid w:val="008E58E5"/>
    <w:rsid w:val="008F136C"/>
    <w:rsid w:val="00900430"/>
    <w:rsid w:val="00907AB2"/>
    <w:rsid w:val="009137A2"/>
    <w:rsid w:val="00932B6E"/>
    <w:rsid w:val="0094275A"/>
    <w:rsid w:val="00945322"/>
    <w:rsid w:val="00945E55"/>
    <w:rsid w:val="009557F9"/>
    <w:rsid w:val="00956C57"/>
    <w:rsid w:val="00961B88"/>
    <w:rsid w:val="00962664"/>
    <w:rsid w:val="0097213C"/>
    <w:rsid w:val="009723D5"/>
    <w:rsid w:val="00974A9E"/>
    <w:rsid w:val="00975D9D"/>
    <w:rsid w:val="009877A1"/>
    <w:rsid w:val="00990EAC"/>
    <w:rsid w:val="009922F4"/>
    <w:rsid w:val="00995EF5"/>
    <w:rsid w:val="009B1FB8"/>
    <w:rsid w:val="009B7711"/>
    <w:rsid w:val="009C1BC0"/>
    <w:rsid w:val="009C63D9"/>
    <w:rsid w:val="009E5029"/>
    <w:rsid w:val="00A03B72"/>
    <w:rsid w:val="00A06397"/>
    <w:rsid w:val="00A07D65"/>
    <w:rsid w:val="00A10C0E"/>
    <w:rsid w:val="00A11BF8"/>
    <w:rsid w:val="00A13AD9"/>
    <w:rsid w:val="00A15E79"/>
    <w:rsid w:val="00A238C1"/>
    <w:rsid w:val="00A34360"/>
    <w:rsid w:val="00A47FEA"/>
    <w:rsid w:val="00A569CF"/>
    <w:rsid w:val="00A57D84"/>
    <w:rsid w:val="00A65AFE"/>
    <w:rsid w:val="00A667CA"/>
    <w:rsid w:val="00A85440"/>
    <w:rsid w:val="00A86CCC"/>
    <w:rsid w:val="00A871F3"/>
    <w:rsid w:val="00A931C2"/>
    <w:rsid w:val="00A937AC"/>
    <w:rsid w:val="00A93D59"/>
    <w:rsid w:val="00A9649E"/>
    <w:rsid w:val="00AA6496"/>
    <w:rsid w:val="00AB1995"/>
    <w:rsid w:val="00AB46CF"/>
    <w:rsid w:val="00AB7ACF"/>
    <w:rsid w:val="00AC0C00"/>
    <w:rsid w:val="00AC1E97"/>
    <w:rsid w:val="00AC31AF"/>
    <w:rsid w:val="00AC3B63"/>
    <w:rsid w:val="00AE27F1"/>
    <w:rsid w:val="00AE4C55"/>
    <w:rsid w:val="00AF1F4D"/>
    <w:rsid w:val="00AF33DA"/>
    <w:rsid w:val="00AF3DB9"/>
    <w:rsid w:val="00AF7149"/>
    <w:rsid w:val="00B05955"/>
    <w:rsid w:val="00B063C5"/>
    <w:rsid w:val="00B07253"/>
    <w:rsid w:val="00B120F3"/>
    <w:rsid w:val="00B134C2"/>
    <w:rsid w:val="00B20719"/>
    <w:rsid w:val="00B239A3"/>
    <w:rsid w:val="00B251AC"/>
    <w:rsid w:val="00B3397D"/>
    <w:rsid w:val="00B710EB"/>
    <w:rsid w:val="00B719C8"/>
    <w:rsid w:val="00B74C08"/>
    <w:rsid w:val="00B81C79"/>
    <w:rsid w:val="00B82556"/>
    <w:rsid w:val="00B85213"/>
    <w:rsid w:val="00B860F8"/>
    <w:rsid w:val="00B86BC0"/>
    <w:rsid w:val="00B93FE6"/>
    <w:rsid w:val="00B9765B"/>
    <w:rsid w:val="00BA00E3"/>
    <w:rsid w:val="00BB52FA"/>
    <w:rsid w:val="00BC4719"/>
    <w:rsid w:val="00BC48C6"/>
    <w:rsid w:val="00BE00AE"/>
    <w:rsid w:val="00BE1D1A"/>
    <w:rsid w:val="00BE3A29"/>
    <w:rsid w:val="00BF0028"/>
    <w:rsid w:val="00BF6477"/>
    <w:rsid w:val="00C06DE0"/>
    <w:rsid w:val="00C07196"/>
    <w:rsid w:val="00C14F63"/>
    <w:rsid w:val="00C21BB7"/>
    <w:rsid w:val="00C21FF5"/>
    <w:rsid w:val="00C3475A"/>
    <w:rsid w:val="00C4213E"/>
    <w:rsid w:val="00C42E06"/>
    <w:rsid w:val="00C44347"/>
    <w:rsid w:val="00C46EC3"/>
    <w:rsid w:val="00C4769C"/>
    <w:rsid w:val="00C52A34"/>
    <w:rsid w:val="00C606A7"/>
    <w:rsid w:val="00C770B8"/>
    <w:rsid w:val="00C809B9"/>
    <w:rsid w:val="00C80C12"/>
    <w:rsid w:val="00C81368"/>
    <w:rsid w:val="00C81692"/>
    <w:rsid w:val="00C838BE"/>
    <w:rsid w:val="00C907AC"/>
    <w:rsid w:val="00C94AA5"/>
    <w:rsid w:val="00C96F71"/>
    <w:rsid w:val="00CB3F3C"/>
    <w:rsid w:val="00CB47E2"/>
    <w:rsid w:val="00CB62D3"/>
    <w:rsid w:val="00CB7BED"/>
    <w:rsid w:val="00CC587F"/>
    <w:rsid w:val="00CD67FB"/>
    <w:rsid w:val="00CE2008"/>
    <w:rsid w:val="00CE2EE2"/>
    <w:rsid w:val="00CF4BD9"/>
    <w:rsid w:val="00CF4DFA"/>
    <w:rsid w:val="00D0639D"/>
    <w:rsid w:val="00D06637"/>
    <w:rsid w:val="00D13904"/>
    <w:rsid w:val="00D23210"/>
    <w:rsid w:val="00D35734"/>
    <w:rsid w:val="00D37A51"/>
    <w:rsid w:val="00D409F8"/>
    <w:rsid w:val="00D47255"/>
    <w:rsid w:val="00D52E89"/>
    <w:rsid w:val="00D57724"/>
    <w:rsid w:val="00D62A3F"/>
    <w:rsid w:val="00D66FD9"/>
    <w:rsid w:val="00D672EA"/>
    <w:rsid w:val="00D7296B"/>
    <w:rsid w:val="00D74636"/>
    <w:rsid w:val="00D810E5"/>
    <w:rsid w:val="00D82F4D"/>
    <w:rsid w:val="00D8300C"/>
    <w:rsid w:val="00D83769"/>
    <w:rsid w:val="00D8489E"/>
    <w:rsid w:val="00D84E2F"/>
    <w:rsid w:val="00D94839"/>
    <w:rsid w:val="00D9528F"/>
    <w:rsid w:val="00DA04A6"/>
    <w:rsid w:val="00DA0A4D"/>
    <w:rsid w:val="00DA3303"/>
    <w:rsid w:val="00DC4907"/>
    <w:rsid w:val="00DC7E4E"/>
    <w:rsid w:val="00DD0CEE"/>
    <w:rsid w:val="00DD1662"/>
    <w:rsid w:val="00DD3138"/>
    <w:rsid w:val="00DD6401"/>
    <w:rsid w:val="00DE3F91"/>
    <w:rsid w:val="00E00383"/>
    <w:rsid w:val="00E14016"/>
    <w:rsid w:val="00E301B3"/>
    <w:rsid w:val="00E31404"/>
    <w:rsid w:val="00E3355F"/>
    <w:rsid w:val="00E35486"/>
    <w:rsid w:val="00E36C52"/>
    <w:rsid w:val="00E37A7A"/>
    <w:rsid w:val="00E418CB"/>
    <w:rsid w:val="00E425AA"/>
    <w:rsid w:val="00E458E1"/>
    <w:rsid w:val="00E473C9"/>
    <w:rsid w:val="00E57C62"/>
    <w:rsid w:val="00E61383"/>
    <w:rsid w:val="00E664DF"/>
    <w:rsid w:val="00E67B96"/>
    <w:rsid w:val="00E85BDE"/>
    <w:rsid w:val="00EA72EB"/>
    <w:rsid w:val="00EB1319"/>
    <w:rsid w:val="00EC0FC2"/>
    <w:rsid w:val="00EC1400"/>
    <w:rsid w:val="00ED6C89"/>
    <w:rsid w:val="00EE0B0A"/>
    <w:rsid w:val="00EE0D3C"/>
    <w:rsid w:val="00EE0FF9"/>
    <w:rsid w:val="00EE3E2B"/>
    <w:rsid w:val="00EF7B65"/>
    <w:rsid w:val="00F15D89"/>
    <w:rsid w:val="00F17EEB"/>
    <w:rsid w:val="00F21080"/>
    <w:rsid w:val="00F21FAB"/>
    <w:rsid w:val="00F2254C"/>
    <w:rsid w:val="00F2307D"/>
    <w:rsid w:val="00F23CE2"/>
    <w:rsid w:val="00F34258"/>
    <w:rsid w:val="00F403A1"/>
    <w:rsid w:val="00F45E57"/>
    <w:rsid w:val="00F47E9C"/>
    <w:rsid w:val="00F52C85"/>
    <w:rsid w:val="00F607B1"/>
    <w:rsid w:val="00F6359A"/>
    <w:rsid w:val="00F63D95"/>
    <w:rsid w:val="00F71CD1"/>
    <w:rsid w:val="00F73988"/>
    <w:rsid w:val="00F7620B"/>
    <w:rsid w:val="00F80EFA"/>
    <w:rsid w:val="00F845D2"/>
    <w:rsid w:val="00F9259F"/>
    <w:rsid w:val="00FA4EB5"/>
    <w:rsid w:val="00FB0E7F"/>
    <w:rsid w:val="00FB62DE"/>
    <w:rsid w:val="00FC3EAC"/>
    <w:rsid w:val="00FC54B8"/>
    <w:rsid w:val="00FD415E"/>
    <w:rsid w:val="00FE16DB"/>
    <w:rsid w:val="00FE1956"/>
    <w:rsid w:val="00FF1316"/>
    <w:rsid w:val="00FF42EC"/>
    <w:rsid w:val="00FF4300"/>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hyperlink" Target="http://imos.aodn.org.au/imos/"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mailto:Hayden.Schilling@sims.org.au" TargetMode="Externa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33</Pages>
  <Words>14596</Words>
  <Characters>83203</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Jason Everett</cp:lastModifiedBy>
  <cp:revision>81</cp:revision>
  <cp:lastPrinted>2020-04-28T00:41:00Z</cp:lastPrinted>
  <dcterms:created xsi:type="dcterms:W3CDTF">2020-05-21T01:14:00Z</dcterms:created>
  <dcterms:modified xsi:type="dcterms:W3CDTF">2020-05-27T09:49:00Z</dcterms:modified>
</cp:coreProperties>
</file>