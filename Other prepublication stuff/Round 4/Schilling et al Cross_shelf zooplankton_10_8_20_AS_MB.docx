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61C07C" w14:textId="77777777" w:rsidR="00E30A97" w:rsidRDefault="00E30A97" w:rsidP="00E30A97">
      <w:pPr>
        <w:pStyle w:val="Title"/>
        <w:spacing w:line="360" w:lineRule="auto"/>
        <w:rPr>
          <w:rFonts w:asciiTheme="minorHAnsi" w:hAnsiTheme="minorHAnsi" w:cstheme="minorHAnsi"/>
          <w:lang w:val="en-AU"/>
        </w:rPr>
      </w:pPr>
      <w:r>
        <w:rPr>
          <w:rFonts w:asciiTheme="minorHAnsi" w:hAnsiTheme="minorHAnsi" w:cstheme="minorHAnsi"/>
          <w:lang w:val="en-AU"/>
        </w:rPr>
        <w:t>Z</w:t>
      </w:r>
      <w:r w:rsidRPr="00F15D89">
        <w:rPr>
          <w:rFonts w:asciiTheme="minorHAnsi" w:hAnsiTheme="minorHAnsi" w:cstheme="minorHAnsi"/>
          <w:lang w:val="en-AU"/>
        </w:rPr>
        <w:t>ooplankton</w:t>
      </w:r>
      <w:r>
        <w:rPr>
          <w:rFonts w:asciiTheme="minorHAnsi" w:hAnsiTheme="minorHAnsi" w:cstheme="minorHAnsi"/>
          <w:lang w:val="en-AU"/>
        </w:rPr>
        <w:t xml:space="preserve"> biomass and size-structure</w:t>
      </w:r>
      <w:r w:rsidRPr="00F15D89">
        <w:rPr>
          <w:rFonts w:asciiTheme="minorHAnsi" w:hAnsiTheme="minorHAnsi" w:cstheme="minorHAnsi"/>
          <w:lang w:val="en-AU"/>
        </w:rPr>
        <w:t xml:space="preserve"> </w:t>
      </w:r>
      <w:r>
        <w:rPr>
          <w:rFonts w:asciiTheme="minorHAnsi" w:hAnsiTheme="minorHAnsi" w:cstheme="minorHAnsi"/>
          <w:lang w:val="en-AU"/>
        </w:rPr>
        <w:t>across the continental shelf under the influence of a</w:t>
      </w:r>
      <w:r w:rsidRPr="00F15D89">
        <w:rPr>
          <w:rFonts w:asciiTheme="minorHAnsi" w:hAnsiTheme="minorHAnsi" w:cstheme="minorHAnsi"/>
          <w:lang w:val="en-AU"/>
        </w:rPr>
        <w:t xml:space="preserve"> western boundary current </w:t>
      </w:r>
    </w:p>
    <w:p w14:paraId="2061C03A" w14:textId="2626CE2D" w:rsidR="00A13F5C" w:rsidRPr="00A13F5C" w:rsidRDefault="00A13F5C" w:rsidP="00A13F5C">
      <w:pPr>
        <w:rPr>
          <w:lang w:val="en-AU"/>
        </w:rPr>
      </w:pPr>
    </w:p>
    <w:p w14:paraId="29544AD7" w14:textId="77777777" w:rsidR="00A07D65" w:rsidRPr="00F15D89" w:rsidRDefault="00A07D65" w:rsidP="00F34258">
      <w:pPr>
        <w:spacing w:line="360" w:lineRule="auto"/>
        <w:rPr>
          <w:rFonts w:asciiTheme="minorHAnsi" w:hAnsiTheme="minorHAnsi" w:cstheme="minorHAnsi"/>
          <w:b/>
          <w:bCs/>
          <w:sz w:val="22"/>
          <w:szCs w:val="22"/>
          <w:lang w:val="en-AU"/>
        </w:rPr>
      </w:pPr>
    </w:p>
    <w:p w14:paraId="3E43B7DF" w14:textId="1FF1B51E" w:rsidR="00543728" w:rsidRPr="00F15D89" w:rsidRDefault="00543728" w:rsidP="00F34258">
      <w:pPr>
        <w:spacing w:line="360" w:lineRule="auto"/>
        <w:rPr>
          <w:rFonts w:asciiTheme="minorHAnsi" w:hAnsiTheme="minorHAnsi" w:cstheme="minorHAnsi"/>
          <w:sz w:val="22"/>
          <w:szCs w:val="22"/>
          <w:lang w:val="en-AU"/>
        </w:rPr>
      </w:pPr>
      <w:r w:rsidRPr="00F15D89">
        <w:rPr>
          <w:rFonts w:asciiTheme="minorHAnsi" w:hAnsiTheme="minorHAnsi" w:cstheme="minorHAnsi"/>
          <w:sz w:val="22"/>
          <w:szCs w:val="22"/>
          <w:lang w:val="en-AU"/>
        </w:rPr>
        <w:t xml:space="preserve">Hayden </w:t>
      </w:r>
      <w:r w:rsidR="00C21BB7" w:rsidRPr="00F15D89">
        <w:rPr>
          <w:rFonts w:asciiTheme="minorHAnsi" w:hAnsiTheme="minorHAnsi" w:cstheme="minorHAnsi"/>
          <w:sz w:val="22"/>
          <w:szCs w:val="22"/>
          <w:lang w:val="en-AU"/>
        </w:rPr>
        <w:t xml:space="preserve">T. </w:t>
      </w:r>
      <w:r w:rsidRPr="00F15D89">
        <w:rPr>
          <w:rFonts w:asciiTheme="minorHAnsi" w:hAnsiTheme="minorHAnsi" w:cstheme="minorHAnsi"/>
          <w:sz w:val="22"/>
          <w:szCs w:val="22"/>
          <w:lang w:val="en-AU"/>
        </w:rPr>
        <w:t>Schilling</w:t>
      </w:r>
      <w:r w:rsidRPr="00F15D89">
        <w:rPr>
          <w:rFonts w:asciiTheme="minorHAnsi" w:hAnsiTheme="minorHAnsi" w:cstheme="minorHAnsi"/>
          <w:sz w:val="22"/>
          <w:szCs w:val="22"/>
          <w:vertAlign w:val="superscript"/>
          <w:lang w:val="en-AU"/>
        </w:rPr>
        <w:t>1,2</w:t>
      </w:r>
      <w:r w:rsidRPr="00F15D89">
        <w:rPr>
          <w:rFonts w:asciiTheme="minorHAnsi" w:hAnsiTheme="minorHAnsi" w:cstheme="minorHAnsi"/>
          <w:sz w:val="22"/>
          <w:szCs w:val="22"/>
          <w:lang w:val="en-AU"/>
        </w:rPr>
        <w:t>,</w:t>
      </w:r>
      <w:r w:rsidR="00230E0E" w:rsidRPr="00230E0E">
        <w:rPr>
          <w:rFonts w:asciiTheme="minorHAnsi" w:hAnsiTheme="minorHAnsi" w:cstheme="minorHAnsi"/>
          <w:sz w:val="22"/>
          <w:szCs w:val="22"/>
          <w:lang w:val="en-AU"/>
        </w:rPr>
        <w:t xml:space="preserve"> </w:t>
      </w:r>
      <w:r w:rsidR="00230E0E" w:rsidRPr="00F15D89">
        <w:rPr>
          <w:rFonts w:asciiTheme="minorHAnsi" w:hAnsiTheme="minorHAnsi" w:cstheme="minorHAnsi"/>
          <w:sz w:val="22"/>
          <w:szCs w:val="22"/>
          <w:lang w:val="en-AU"/>
        </w:rPr>
        <w:t>Jason D. Everett</w:t>
      </w:r>
      <w:r w:rsidR="00230E0E" w:rsidRPr="00F15D89">
        <w:rPr>
          <w:rFonts w:asciiTheme="minorHAnsi" w:hAnsiTheme="minorHAnsi" w:cstheme="minorHAnsi"/>
          <w:sz w:val="22"/>
          <w:szCs w:val="22"/>
          <w:vertAlign w:val="superscript"/>
          <w:lang w:val="en-AU"/>
        </w:rPr>
        <w:t>2</w:t>
      </w:r>
      <w:r w:rsidR="005555B7">
        <w:rPr>
          <w:rFonts w:asciiTheme="minorHAnsi" w:hAnsiTheme="minorHAnsi" w:cstheme="minorHAnsi"/>
          <w:sz w:val="22"/>
          <w:szCs w:val="22"/>
          <w:vertAlign w:val="superscript"/>
          <w:lang w:val="en-AU"/>
        </w:rPr>
        <w:t>,3</w:t>
      </w:r>
      <w:r w:rsidR="00230E0E">
        <w:rPr>
          <w:rFonts w:asciiTheme="minorHAnsi" w:hAnsiTheme="minorHAnsi" w:cstheme="minorHAnsi"/>
          <w:sz w:val="22"/>
          <w:szCs w:val="22"/>
          <w:lang w:val="en-AU"/>
        </w:rPr>
        <w:t>,</w:t>
      </w:r>
      <w:r w:rsidRPr="00F15D89">
        <w:rPr>
          <w:rFonts w:asciiTheme="minorHAnsi" w:hAnsiTheme="minorHAnsi" w:cstheme="minorHAnsi"/>
          <w:sz w:val="22"/>
          <w:szCs w:val="22"/>
          <w:lang w:val="en-AU"/>
        </w:rPr>
        <w:t xml:space="preserve"> Amandine Schaeffer</w:t>
      </w:r>
      <w:r w:rsidR="005555B7">
        <w:rPr>
          <w:rFonts w:asciiTheme="minorHAnsi" w:hAnsiTheme="minorHAnsi" w:cstheme="minorHAnsi"/>
          <w:sz w:val="22"/>
          <w:szCs w:val="22"/>
          <w:vertAlign w:val="superscript"/>
          <w:lang w:val="en-AU"/>
        </w:rPr>
        <w:t>4</w:t>
      </w:r>
      <w:ins w:id="0" w:author="amandine_s10 amandine_s10" w:date="2020-08-12T15:49:00Z">
        <w:r w:rsidR="00667A77">
          <w:rPr>
            <w:rFonts w:asciiTheme="minorHAnsi" w:hAnsiTheme="minorHAnsi" w:cstheme="minorHAnsi"/>
            <w:sz w:val="22"/>
            <w:szCs w:val="22"/>
            <w:vertAlign w:val="superscript"/>
            <w:lang w:val="en-AU"/>
          </w:rPr>
          <w:t>,2</w:t>
        </w:r>
      </w:ins>
      <w:r w:rsidRPr="00F15D89">
        <w:rPr>
          <w:rFonts w:asciiTheme="minorHAnsi" w:hAnsiTheme="minorHAnsi" w:cstheme="minorHAnsi"/>
          <w:sz w:val="22"/>
          <w:szCs w:val="22"/>
          <w:lang w:val="en-AU"/>
        </w:rPr>
        <w:t>, Peter Yates</w:t>
      </w:r>
      <w:r w:rsidRPr="00F15D89">
        <w:rPr>
          <w:rFonts w:asciiTheme="minorHAnsi" w:hAnsiTheme="minorHAnsi" w:cstheme="minorHAnsi"/>
          <w:sz w:val="22"/>
          <w:szCs w:val="22"/>
          <w:vertAlign w:val="superscript"/>
          <w:lang w:val="en-AU"/>
        </w:rPr>
        <w:t>1,2</w:t>
      </w:r>
      <w:r w:rsidRPr="00F15D89">
        <w:rPr>
          <w:rFonts w:asciiTheme="minorHAnsi" w:hAnsiTheme="minorHAnsi" w:cstheme="minorHAnsi"/>
          <w:sz w:val="22"/>
          <w:szCs w:val="22"/>
          <w:lang w:val="en-AU"/>
        </w:rPr>
        <w:t>,</w:t>
      </w:r>
      <w:r w:rsidR="00627CA7" w:rsidRPr="00F15D89">
        <w:rPr>
          <w:rFonts w:asciiTheme="minorHAnsi" w:hAnsiTheme="minorHAnsi" w:cstheme="minorHAnsi"/>
          <w:sz w:val="22"/>
          <w:szCs w:val="22"/>
          <w:lang w:val="en-AU"/>
        </w:rPr>
        <w:t xml:space="preserve"> Mark </w:t>
      </w:r>
      <w:r w:rsidR="005555B7">
        <w:rPr>
          <w:rFonts w:asciiTheme="minorHAnsi" w:hAnsiTheme="minorHAnsi" w:cstheme="minorHAnsi"/>
          <w:sz w:val="22"/>
          <w:szCs w:val="22"/>
          <w:lang w:val="en-AU"/>
        </w:rPr>
        <w:t xml:space="preserve">E. </w:t>
      </w:r>
      <w:r w:rsidR="00627CA7" w:rsidRPr="00F15D89">
        <w:rPr>
          <w:rFonts w:asciiTheme="minorHAnsi" w:hAnsiTheme="minorHAnsi" w:cstheme="minorHAnsi"/>
          <w:sz w:val="22"/>
          <w:szCs w:val="22"/>
          <w:lang w:val="en-AU"/>
        </w:rPr>
        <w:t>Baird</w:t>
      </w:r>
      <w:r w:rsidR="005555B7">
        <w:rPr>
          <w:rFonts w:asciiTheme="minorHAnsi" w:hAnsiTheme="minorHAnsi" w:cstheme="minorHAnsi"/>
          <w:sz w:val="22"/>
          <w:szCs w:val="22"/>
          <w:vertAlign w:val="superscript"/>
          <w:lang w:val="en-AU"/>
        </w:rPr>
        <w:t>5</w:t>
      </w:r>
      <w:r w:rsidR="00627CA7" w:rsidRPr="00F15D89">
        <w:rPr>
          <w:rFonts w:asciiTheme="minorHAnsi" w:hAnsiTheme="minorHAnsi" w:cstheme="minorHAnsi"/>
          <w:sz w:val="22"/>
          <w:szCs w:val="22"/>
          <w:lang w:val="en-AU"/>
        </w:rPr>
        <w:t>,</w:t>
      </w:r>
      <w:r w:rsidRPr="00F15D89">
        <w:rPr>
          <w:rFonts w:asciiTheme="minorHAnsi" w:hAnsiTheme="minorHAnsi" w:cstheme="minorHAnsi"/>
          <w:sz w:val="22"/>
          <w:szCs w:val="22"/>
          <w:lang w:val="en-AU"/>
        </w:rPr>
        <w:t xml:space="preserve"> Iain</w:t>
      </w:r>
      <w:r w:rsidR="00C21BB7" w:rsidRPr="00F15D89">
        <w:rPr>
          <w:rFonts w:asciiTheme="minorHAnsi" w:hAnsiTheme="minorHAnsi" w:cstheme="minorHAnsi"/>
          <w:sz w:val="22"/>
          <w:szCs w:val="22"/>
          <w:lang w:val="en-AU"/>
        </w:rPr>
        <w:t xml:space="preserve"> M.</w:t>
      </w:r>
      <w:r w:rsidRPr="00F15D89">
        <w:rPr>
          <w:rFonts w:asciiTheme="minorHAnsi" w:hAnsiTheme="minorHAnsi" w:cstheme="minorHAnsi"/>
          <w:sz w:val="22"/>
          <w:szCs w:val="22"/>
          <w:lang w:val="en-AU"/>
        </w:rPr>
        <w:t xml:space="preserve"> Suthers</w:t>
      </w:r>
      <w:r w:rsidRPr="00F15D89">
        <w:rPr>
          <w:rFonts w:asciiTheme="minorHAnsi" w:hAnsiTheme="minorHAnsi" w:cstheme="minorHAnsi"/>
          <w:sz w:val="22"/>
          <w:szCs w:val="22"/>
          <w:vertAlign w:val="superscript"/>
          <w:lang w:val="en-AU"/>
        </w:rPr>
        <w:t>1,2</w:t>
      </w:r>
    </w:p>
    <w:p w14:paraId="46F1C64B" w14:textId="77777777" w:rsidR="00543728" w:rsidRPr="00F15D89" w:rsidRDefault="00543728" w:rsidP="00F34258">
      <w:pPr>
        <w:spacing w:line="360" w:lineRule="auto"/>
        <w:rPr>
          <w:rFonts w:asciiTheme="minorHAnsi" w:hAnsiTheme="minorHAnsi" w:cstheme="minorHAnsi"/>
          <w:sz w:val="22"/>
          <w:szCs w:val="22"/>
          <w:lang w:val="en-AU"/>
        </w:rPr>
      </w:pPr>
    </w:p>
    <w:p w14:paraId="445114BF" w14:textId="77777777" w:rsidR="00543728" w:rsidRPr="00F15D89" w:rsidRDefault="00543728" w:rsidP="00F34258">
      <w:pPr>
        <w:pStyle w:val="Affiliation"/>
        <w:spacing w:line="360" w:lineRule="auto"/>
        <w:rPr>
          <w:rFonts w:asciiTheme="minorHAnsi" w:hAnsiTheme="minorHAnsi" w:cstheme="minorHAnsi"/>
          <w:lang w:val="en-AU"/>
        </w:rPr>
      </w:pPr>
      <w:r w:rsidRPr="00F15D89">
        <w:rPr>
          <w:rFonts w:asciiTheme="minorHAnsi" w:hAnsiTheme="minorHAnsi" w:cstheme="minorHAnsi"/>
          <w:vertAlign w:val="superscript"/>
          <w:lang w:val="en-AU"/>
        </w:rPr>
        <w:t>1</w:t>
      </w:r>
      <w:r w:rsidRPr="00F15D89">
        <w:rPr>
          <w:rFonts w:asciiTheme="minorHAnsi" w:hAnsiTheme="minorHAnsi" w:cstheme="minorHAnsi"/>
          <w:lang w:val="en-AU"/>
        </w:rPr>
        <w:t>Sydney Institute of Marine Science, Chowder Bay Road, Mosman, New South Wales, Australia</w:t>
      </w:r>
    </w:p>
    <w:p w14:paraId="7595B3A2" w14:textId="696FC848" w:rsidR="00543728" w:rsidRDefault="00543728" w:rsidP="00F34258">
      <w:pPr>
        <w:pStyle w:val="Affiliation"/>
        <w:spacing w:line="360" w:lineRule="auto"/>
        <w:rPr>
          <w:rFonts w:asciiTheme="minorHAnsi" w:hAnsiTheme="minorHAnsi" w:cstheme="minorHAnsi"/>
          <w:lang w:val="en-AU"/>
        </w:rPr>
      </w:pPr>
      <w:r w:rsidRPr="00F15D89">
        <w:rPr>
          <w:rFonts w:asciiTheme="minorHAnsi" w:hAnsiTheme="minorHAnsi" w:cstheme="minorHAnsi"/>
          <w:vertAlign w:val="superscript"/>
          <w:lang w:val="en-AU"/>
        </w:rPr>
        <w:t>2</w:t>
      </w:r>
      <w:r w:rsidRPr="00F15D89">
        <w:rPr>
          <w:rFonts w:asciiTheme="minorHAnsi" w:hAnsiTheme="minorHAnsi" w:cstheme="minorHAnsi"/>
          <w:lang w:val="en-AU"/>
        </w:rPr>
        <w:t xml:space="preserve">Centre for Marine Science &amp; Innovation, </w:t>
      </w:r>
      <w:r w:rsidR="00124ED5">
        <w:rPr>
          <w:rFonts w:asciiTheme="minorHAnsi" w:hAnsiTheme="minorHAnsi" w:cstheme="minorHAnsi"/>
          <w:lang w:val="en-AU"/>
        </w:rPr>
        <w:t>UNSW Sydney</w:t>
      </w:r>
      <w:r w:rsidRPr="00F15D89">
        <w:rPr>
          <w:rFonts w:asciiTheme="minorHAnsi" w:hAnsiTheme="minorHAnsi" w:cstheme="minorHAnsi"/>
          <w:lang w:val="en-AU"/>
        </w:rPr>
        <w:t>, High Street, Kensington, New South Wales, Australia</w:t>
      </w:r>
    </w:p>
    <w:p w14:paraId="091187D0" w14:textId="3937915D" w:rsidR="005555B7" w:rsidRPr="00F15D89" w:rsidRDefault="005555B7" w:rsidP="00F34258">
      <w:pPr>
        <w:pStyle w:val="Affiliation"/>
        <w:spacing w:line="360" w:lineRule="auto"/>
        <w:rPr>
          <w:rFonts w:asciiTheme="minorHAnsi" w:hAnsiTheme="minorHAnsi" w:cstheme="minorHAnsi"/>
          <w:lang w:val="en-AU"/>
        </w:rPr>
      </w:pPr>
      <w:r w:rsidRPr="004E1275">
        <w:rPr>
          <w:rFonts w:asciiTheme="minorHAnsi" w:hAnsiTheme="minorHAnsi" w:cstheme="minorHAnsi"/>
          <w:vertAlign w:val="superscript"/>
          <w:lang w:val="en-AU"/>
        </w:rPr>
        <w:t>3</w:t>
      </w:r>
      <w:r w:rsidRPr="005555B7">
        <w:rPr>
          <w:rFonts w:asciiTheme="minorHAnsi" w:hAnsiTheme="minorHAnsi" w:cstheme="minorHAnsi"/>
          <w:lang w:val="en-AU"/>
        </w:rPr>
        <w:t>Centre for Applications in Natural Resource Mathematics (CARM), School of Mathematics and Physics, University of Queensland, Brisbane, QLD, Australia</w:t>
      </w:r>
    </w:p>
    <w:p w14:paraId="0B193C4D" w14:textId="5EBC03C3" w:rsidR="00543728" w:rsidRPr="00F15D89" w:rsidRDefault="005555B7" w:rsidP="00F34258">
      <w:pPr>
        <w:pStyle w:val="Affiliation"/>
        <w:spacing w:line="360" w:lineRule="auto"/>
        <w:rPr>
          <w:rFonts w:asciiTheme="minorHAnsi" w:hAnsiTheme="minorHAnsi" w:cstheme="minorHAnsi"/>
          <w:lang w:val="en-AU"/>
        </w:rPr>
      </w:pPr>
      <w:r>
        <w:rPr>
          <w:rFonts w:asciiTheme="minorHAnsi" w:hAnsiTheme="minorHAnsi" w:cstheme="minorHAnsi"/>
          <w:vertAlign w:val="superscript"/>
          <w:lang w:val="en-AU"/>
        </w:rPr>
        <w:t>4</w:t>
      </w:r>
      <w:r w:rsidR="00543728" w:rsidRPr="00F15D89">
        <w:rPr>
          <w:rFonts w:asciiTheme="minorHAnsi" w:hAnsiTheme="minorHAnsi" w:cstheme="minorHAnsi"/>
          <w:lang w:val="en-AU"/>
        </w:rPr>
        <w:t xml:space="preserve">School of Mathematics and Statistics, </w:t>
      </w:r>
      <w:r w:rsidR="00EF5482">
        <w:rPr>
          <w:rFonts w:asciiTheme="minorHAnsi" w:hAnsiTheme="minorHAnsi" w:cstheme="minorHAnsi"/>
          <w:lang w:val="en-AU"/>
        </w:rPr>
        <w:t>UNSW Sydney</w:t>
      </w:r>
      <w:del w:id="1" w:author="amandine_s10 amandine_s10" w:date="2020-08-12T15:50:00Z">
        <w:r w:rsidR="00543728" w:rsidRPr="00F15D89" w:rsidDel="00B7682A">
          <w:rPr>
            <w:rFonts w:asciiTheme="minorHAnsi" w:hAnsiTheme="minorHAnsi" w:cstheme="minorHAnsi"/>
            <w:lang w:val="en-AU"/>
          </w:rPr>
          <w:delText>, High Street</w:delText>
        </w:r>
      </w:del>
      <w:r w:rsidR="00543728" w:rsidRPr="00F15D89">
        <w:rPr>
          <w:rFonts w:asciiTheme="minorHAnsi" w:hAnsiTheme="minorHAnsi" w:cstheme="minorHAnsi"/>
          <w:lang w:val="en-AU"/>
        </w:rPr>
        <w:t>, Kensington, New South Wales, Australia</w:t>
      </w:r>
    </w:p>
    <w:p w14:paraId="622AFF8E" w14:textId="74A7E43B" w:rsidR="00543728" w:rsidRPr="00F15D89" w:rsidRDefault="005555B7" w:rsidP="00F34258">
      <w:pPr>
        <w:pStyle w:val="Affiliation"/>
        <w:spacing w:line="360" w:lineRule="auto"/>
        <w:rPr>
          <w:rFonts w:asciiTheme="minorHAnsi" w:hAnsiTheme="minorHAnsi" w:cstheme="minorHAnsi"/>
          <w:lang w:val="en-AU"/>
        </w:rPr>
      </w:pPr>
      <w:r>
        <w:rPr>
          <w:rFonts w:asciiTheme="minorHAnsi" w:hAnsiTheme="minorHAnsi" w:cstheme="minorHAnsi"/>
          <w:vertAlign w:val="superscript"/>
          <w:lang w:val="en-AU"/>
        </w:rPr>
        <w:t>5</w:t>
      </w:r>
      <w:r w:rsidR="00543728" w:rsidRPr="00F15D89">
        <w:rPr>
          <w:rFonts w:asciiTheme="minorHAnsi" w:hAnsiTheme="minorHAnsi" w:cstheme="minorHAnsi"/>
          <w:lang w:val="en-AU"/>
        </w:rPr>
        <w:t xml:space="preserve">Commonwealth Scientific and Industrial Research Organisation, </w:t>
      </w:r>
      <w:proofErr w:type="spellStart"/>
      <w:r w:rsidR="00543728" w:rsidRPr="00F15D89">
        <w:rPr>
          <w:rFonts w:asciiTheme="minorHAnsi" w:hAnsiTheme="minorHAnsi" w:cstheme="minorHAnsi"/>
          <w:lang w:val="en-AU"/>
        </w:rPr>
        <w:t>Castray</w:t>
      </w:r>
      <w:proofErr w:type="spellEnd"/>
      <w:r w:rsidR="00543728" w:rsidRPr="00F15D89">
        <w:rPr>
          <w:rFonts w:asciiTheme="minorHAnsi" w:hAnsiTheme="minorHAnsi" w:cstheme="minorHAnsi"/>
          <w:lang w:val="en-AU"/>
        </w:rPr>
        <w:t xml:space="preserve"> Esplanade, Battery Point, Tasmania, Australia</w:t>
      </w:r>
    </w:p>
    <w:p w14:paraId="5614852F" w14:textId="765D138F" w:rsidR="00DE3F91" w:rsidRPr="00F15D89" w:rsidRDefault="008A6077" w:rsidP="00F34258">
      <w:pPr>
        <w:pStyle w:val="Affiliation"/>
        <w:spacing w:line="360" w:lineRule="auto"/>
        <w:rPr>
          <w:rFonts w:asciiTheme="minorHAnsi" w:hAnsiTheme="minorHAnsi" w:cstheme="minorHAnsi"/>
          <w:lang w:val="en-AU"/>
        </w:rPr>
      </w:pPr>
      <w:r w:rsidRPr="00F15D89">
        <w:rPr>
          <w:rFonts w:asciiTheme="minorHAnsi" w:hAnsiTheme="minorHAnsi" w:cstheme="minorHAnsi"/>
          <w:lang w:val="en-AU"/>
        </w:rPr>
        <w:t>Correspond</w:t>
      </w:r>
      <w:r w:rsidR="00DE3F91" w:rsidRPr="00F15D89">
        <w:rPr>
          <w:rFonts w:asciiTheme="minorHAnsi" w:hAnsiTheme="minorHAnsi" w:cstheme="minorHAnsi"/>
          <w:lang w:val="en-AU"/>
        </w:rPr>
        <w:t>ing</w:t>
      </w:r>
      <w:r w:rsidRPr="00F15D89">
        <w:rPr>
          <w:rFonts w:asciiTheme="minorHAnsi" w:hAnsiTheme="minorHAnsi" w:cstheme="minorHAnsi"/>
          <w:lang w:val="en-AU"/>
        </w:rPr>
        <w:t xml:space="preserve"> </w:t>
      </w:r>
      <w:r w:rsidR="006F662E" w:rsidRPr="00F15D89">
        <w:rPr>
          <w:rFonts w:asciiTheme="minorHAnsi" w:hAnsiTheme="minorHAnsi" w:cstheme="minorHAnsi"/>
          <w:lang w:val="en-AU"/>
        </w:rPr>
        <w:t>author:</w:t>
      </w:r>
      <w:r w:rsidRPr="00F15D89">
        <w:rPr>
          <w:rFonts w:asciiTheme="minorHAnsi" w:hAnsiTheme="minorHAnsi" w:cstheme="minorHAnsi"/>
          <w:lang w:val="en-AU"/>
        </w:rPr>
        <w:t xml:space="preserve"> </w:t>
      </w:r>
      <w:r w:rsidR="00543728" w:rsidRPr="00F15D89">
        <w:rPr>
          <w:rFonts w:asciiTheme="minorHAnsi" w:hAnsiTheme="minorHAnsi" w:cstheme="minorHAnsi"/>
          <w:lang w:val="en-AU"/>
        </w:rPr>
        <w:t>Hayden</w:t>
      </w:r>
      <w:r w:rsidR="00C21BB7" w:rsidRPr="00F15D89">
        <w:rPr>
          <w:rFonts w:asciiTheme="minorHAnsi" w:hAnsiTheme="minorHAnsi" w:cstheme="minorHAnsi"/>
          <w:lang w:val="en-AU"/>
        </w:rPr>
        <w:t xml:space="preserve"> T.</w:t>
      </w:r>
      <w:r w:rsidR="00543728" w:rsidRPr="00F15D89">
        <w:rPr>
          <w:rFonts w:asciiTheme="minorHAnsi" w:hAnsiTheme="minorHAnsi" w:cstheme="minorHAnsi"/>
          <w:lang w:val="en-AU"/>
        </w:rPr>
        <w:t xml:space="preserve"> Schilling</w:t>
      </w:r>
      <w:r w:rsidR="00DE3F91" w:rsidRPr="00F15D89">
        <w:rPr>
          <w:rFonts w:asciiTheme="minorHAnsi" w:hAnsiTheme="minorHAnsi" w:cstheme="minorHAnsi"/>
          <w:lang w:val="en-AU"/>
        </w:rPr>
        <w:t xml:space="preserve"> (</w:t>
      </w:r>
      <w:hyperlink r:id="rId7" w:history="1">
        <w:r w:rsidR="006D26A7" w:rsidRPr="0017304C">
          <w:rPr>
            <w:rStyle w:val="Hyperlink"/>
            <w:rFonts w:asciiTheme="minorHAnsi" w:hAnsiTheme="minorHAnsi" w:cstheme="minorHAnsi"/>
            <w:lang w:val="en-AU"/>
          </w:rPr>
          <w:t>h.schilling@unsw.edu.au</w:t>
        </w:r>
      </w:hyperlink>
      <w:r w:rsidR="00543728" w:rsidRPr="00F15D89">
        <w:rPr>
          <w:rFonts w:asciiTheme="minorHAnsi" w:hAnsiTheme="minorHAnsi" w:cstheme="minorHAnsi"/>
          <w:lang w:val="en-AU"/>
        </w:rPr>
        <w:t>)</w:t>
      </w:r>
      <w:r w:rsidR="00DE3F91" w:rsidRPr="00F15D89">
        <w:rPr>
          <w:rFonts w:asciiTheme="minorHAnsi" w:hAnsiTheme="minorHAnsi" w:cstheme="minorHAnsi"/>
          <w:lang w:val="en-AU"/>
        </w:rPr>
        <w:t xml:space="preserve"> </w:t>
      </w:r>
    </w:p>
    <w:p w14:paraId="3C7DD84C" w14:textId="4100AD26" w:rsidR="001D170A" w:rsidRDefault="001D170A" w:rsidP="00F34258">
      <w:pPr>
        <w:spacing w:line="360" w:lineRule="auto"/>
        <w:rPr>
          <w:rFonts w:asciiTheme="minorHAnsi" w:hAnsiTheme="minorHAnsi" w:cstheme="minorHAnsi"/>
          <w:lang w:val="en-AU"/>
        </w:rPr>
      </w:pPr>
    </w:p>
    <w:p w14:paraId="51FF623F" w14:textId="467EC355" w:rsidR="00E30A97" w:rsidRDefault="00E30A97" w:rsidP="00F34258">
      <w:pPr>
        <w:spacing w:line="360" w:lineRule="auto"/>
        <w:rPr>
          <w:rFonts w:asciiTheme="minorHAnsi" w:hAnsiTheme="minorHAnsi" w:cstheme="minorHAnsi"/>
          <w:lang w:val="en-AU"/>
        </w:rPr>
      </w:pPr>
      <w:r>
        <w:rPr>
          <w:rFonts w:asciiTheme="minorHAnsi" w:hAnsiTheme="minorHAnsi" w:cstheme="minorHAnsi"/>
          <w:lang w:val="en-AU"/>
        </w:rPr>
        <w:t>Target journal: L&amp;O? (other suggestions? JGR?</w:t>
      </w:r>
      <w:r w:rsidR="00E060D1">
        <w:rPr>
          <w:rFonts w:asciiTheme="minorHAnsi" w:hAnsiTheme="minorHAnsi" w:cstheme="minorHAnsi"/>
          <w:lang w:val="en-AU"/>
        </w:rPr>
        <w:t xml:space="preserve"> Continental Shelf Research?</w:t>
      </w:r>
      <w:r>
        <w:rPr>
          <w:rFonts w:asciiTheme="minorHAnsi" w:hAnsiTheme="minorHAnsi" w:cstheme="minorHAnsi"/>
          <w:lang w:val="en-AU"/>
        </w:rPr>
        <w:t>)</w:t>
      </w:r>
    </w:p>
    <w:p w14:paraId="54495D65" w14:textId="7925E1BF" w:rsidR="00F10B3D" w:rsidRDefault="00F10B3D" w:rsidP="00F34258">
      <w:pPr>
        <w:spacing w:line="360" w:lineRule="auto"/>
        <w:rPr>
          <w:rFonts w:asciiTheme="minorHAnsi" w:hAnsiTheme="minorHAnsi" w:cstheme="minorHAnsi"/>
          <w:lang w:val="en-AU"/>
        </w:rPr>
      </w:pPr>
    </w:p>
    <w:p w14:paraId="3D5252B3" w14:textId="4B678E24" w:rsidR="00F10B3D" w:rsidRDefault="00F10B3D" w:rsidP="00F34258">
      <w:pPr>
        <w:spacing w:line="360" w:lineRule="auto"/>
        <w:rPr>
          <w:rFonts w:asciiTheme="minorHAnsi" w:hAnsiTheme="minorHAnsi" w:cstheme="minorHAnsi"/>
          <w:lang w:val="en-AU"/>
        </w:rPr>
      </w:pPr>
      <w:r>
        <w:rPr>
          <w:rFonts w:asciiTheme="minorHAnsi" w:hAnsiTheme="minorHAnsi" w:cstheme="minorHAnsi"/>
          <w:lang w:val="en-AU"/>
        </w:rPr>
        <w:t>Main text ≈ 6500 words, 1 Table, 8 Figures</w:t>
      </w:r>
    </w:p>
    <w:p w14:paraId="56836CF3" w14:textId="45BC549E" w:rsidR="001D170A" w:rsidRPr="00353C6A" w:rsidRDefault="00B719C8" w:rsidP="00353C6A">
      <w:pPr>
        <w:pStyle w:val="ListParagraph"/>
        <w:numPr>
          <w:ilvl w:val="0"/>
          <w:numId w:val="18"/>
        </w:numPr>
        <w:spacing w:line="360" w:lineRule="auto"/>
        <w:ind w:left="426" w:hanging="142"/>
        <w:rPr>
          <w:rFonts w:cstheme="minorHAnsi"/>
          <w:b/>
          <w:bCs/>
          <w:lang w:val="en-AU"/>
        </w:rPr>
      </w:pPr>
      <w:r w:rsidRPr="00353C6A">
        <w:rPr>
          <w:rFonts w:cstheme="minorHAnsi"/>
          <w:lang w:val="en-AU"/>
        </w:rPr>
        <w:br w:type="page"/>
      </w:r>
    </w:p>
    <w:p w14:paraId="2659CCE1" w14:textId="502E06E0" w:rsidR="002F3B11" w:rsidRPr="00F15D89" w:rsidRDefault="008A6077"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lastRenderedPageBreak/>
        <w:t>Abstract</w:t>
      </w:r>
      <w:r w:rsidR="00387A40">
        <w:rPr>
          <w:rFonts w:asciiTheme="minorHAnsi" w:hAnsiTheme="minorHAnsi" w:cstheme="minorHAnsi"/>
          <w:lang w:val="en-AU"/>
        </w:rPr>
        <w:t xml:space="preserve"> (2</w:t>
      </w:r>
      <w:r w:rsidR="00E30A97">
        <w:rPr>
          <w:rFonts w:asciiTheme="minorHAnsi" w:hAnsiTheme="minorHAnsi" w:cstheme="minorHAnsi"/>
          <w:lang w:val="en-AU"/>
        </w:rPr>
        <w:t>1</w:t>
      </w:r>
      <w:r w:rsidR="00387A40">
        <w:rPr>
          <w:rFonts w:asciiTheme="minorHAnsi" w:hAnsiTheme="minorHAnsi" w:cstheme="minorHAnsi"/>
          <w:lang w:val="en-AU"/>
        </w:rPr>
        <w:t>2 words)</w:t>
      </w:r>
    </w:p>
    <w:p w14:paraId="5408B34C" w14:textId="70814B12" w:rsidR="00E30A97" w:rsidRPr="00F15D89" w:rsidRDefault="00E30A97" w:rsidP="00E30A97">
      <w:pPr>
        <w:pStyle w:val="Abstract"/>
        <w:spacing w:line="360" w:lineRule="auto"/>
        <w:rPr>
          <w:rFonts w:asciiTheme="minorHAnsi" w:hAnsiTheme="minorHAnsi" w:cstheme="minorHAnsi"/>
          <w:lang w:val="en-AU"/>
        </w:rPr>
      </w:pPr>
      <w:r w:rsidRPr="00F15D89">
        <w:rPr>
          <w:rFonts w:asciiTheme="minorHAnsi" w:hAnsiTheme="minorHAnsi" w:cstheme="minorHAnsi"/>
          <w:lang w:val="en-AU"/>
        </w:rPr>
        <w:t xml:space="preserve">Western boundary currents influence continental shelf </w:t>
      </w:r>
      <w:r w:rsidR="00DA72F2">
        <w:rPr>
          <w:rFonts w:asciiTheme="minorHAnsi" w:hAnsiTheme="minorHAnsi" w:cstheme="minorHAnsi"/>
          <w:lang w:val="en-AU"/>
        </w:rPr>
        <w:t>ecosystems</w:t>
      </w:r>
      <w:r w:rsidRPr="00F15D89">
        <w:rPr>
          <w:rFonts w:asciiTheme="minorHAnsi" w:hAnsiTheme="minorHAnsi" w:cstheme="minorHAnsi"/>
          <w:lang w:val="en-AU"/>
        </w:rPr>
        <w:t xml:space="preserve"> through </w:t>
      </w:r>
      <w:r>
        <w:rPr>
          <w:rFonts w:asciiTheme="minorHAnsi" w:hAnsiTheme="minorHAnsi" w:cstheme="minorHAnsi"/>
          <w:lang w:val="en-AU"/>
        </w:rPr>
        <w:t>bottom water intrusions and coastal upwelling</w:t>
      </w:r>
      <w:r w:rsidRPr="00F15D89">
        <w:rPr>
          <w:rFonts w:asciiTheme="minorHAnsi" w:hAnsiTheme="minorHAnsi" w:cstheme="minorHAnsi"/>
          <w:lang w:val="en-AU"/>
        </w:rPr>
        <w:t xml:space="preserve"> which </w:t>
      </w:r>
      <w:r w:rsidR="00DA72F2">
        <w:rPr>
          <w:rFonts w:asciiTheme="minorHAnsi" w:hAnsiTheme="minorHAnsi" w:cstheme="minorHAnsi"/>
          <w:lang w:val="en-AU"/>
        </w:rPr>
        <w:t>stimulate</w:t>
      </w:r>
      <w:r>
        <w:rPr>
          <w:rFonts w:asciiTheme="minorHAnsi" w:hAnsiTheme="minorHAnsi" w:cstheme="minorHAnsi"/>
          <w:lang w:val="en-AU"/>
        </w:rPr>
        <w:t xml:space="preserve"> production in</w:t>
      </w:r>
      <w:r w:rsidRPr="00F15D89">
        <w:rPr>
          <w:rFonts w:asciiTheme="minorHAnsi" w:hAnsiTheme="minorHAnsi" w:cstheme="minorHAnsi"/>
          <w:lang w:val="en-AU"/>
        </w:rPr>
        <w:t xml:space="preserve"> the plankton community. Using an optical plankton counter </w:t>
      </w:r>
      <w:r>
        <w:rPr>
          <w:rFonts w:asciiTheme="minorHAnsi" w:hAnsiTheme="minorHAnsi" w:cstheme="minorHAnsi"/>
          <w:lang w:val="en-AU"/>
        </w:rPr>
        <w:t>and</w:t>
      </w:r>
      <w:r w:rsidRPr="00F15D89">
        <w:rPr>
          <w:rFonts w:asciiTheme="minorHAnsi" w:hAnsiTheme="minorHAnsi" w:cstheme="minorHAnsi"/>
          <w:lang w:val="en-AU"/>
        </w:rPr>
        <w:t xml:space="preserve"> CTD </w:t>
      </w:r>
      <w:r>
        <w:rPr>
          <w:rFonts w:asciiTheme="minorHAnsi" w:hAnsiTheme="minorHAnsi" w:cstheme="minorHAnsi"/>
          <w:lang w:val="en-AU"/>
        </w:rPr>
        <w:t xml:space="preserve">mounted </w:t>
      </w:r>
      <w:r w:rsidRPr="00F15D89">
        <w:rPr>
          <w:rFonts w:asciiTheme="minorHAnsi" w:hAnsiTheme="minorHAnsi" w:cstheme="minorHAnsi"/>
          <w:lang w:val="en-AU"/>
        </w:rPr>
        <w:t>on</w:t>
      </w:r>
      <w:r>
        <w:rPr>
          <w:rFonts w:asciiTheme="minorHAnsi" w:hAnsiTheme="minorHAnsi" w:cstheme="minorHAnsi"/>
          <w:lang w:val="en-AU"/>
        </w:rPr>
        <w:t xml:space="preserve"> an</w:t>
      </w:r>
      <w:r w:rsidRPr="00F15D89">
        <w:rPr>
          <w:rFonts w:asciiTheme="minorHAnsi" w:hAnsiTheme="minorHAnsi" w:cstheme="minorHAnsi"/>
          <w:lang w:val="en-AU"/>
        </w:rPr>
        <w:t xml:space="preserve"> undulating towed body </w:t>
      </w:r>
      <w:r>
        <w:rPr>
          <w:rFonts w:asciiTheme="minorHAnsi" w:hAnsiTheme="minorHAnsi" w:cstheme="minorHAnsi"/>
          <w:lang w:val="en-AU"/>
        </w:rPr>
        <w:t>we</w:t>
      </w:r>
      <w:r w:rsidRPr="00F15D89">
        <w:rPr>
          <w:rFonts w:asciiTheme="minorHAnsi" w:hAnsiTheme="minorHAnsi" w:cstheme="minorHAnsi"/>
          <w:lang w:val="en-AU"/>
        </w:rPr>
        <w:t xml:space="preserve"> present the first high</w:t>
      </w:r>
      <w:r>
        <w:rPr>
          <w:rFonts w:asciiTheme="minorHAnsi" w:hAnsiTheme="minorHAnsi" w:cstheme="minorHAnsi"/>
          <w:lang w:val="en-AU"/>
        </w:rPr>
        <w:t>-</w:t>
      </w:r>
      <w:r w:rsidRPr="00F15D89">
        <w:rPr>
          <w:rFonts w:asciiTheme="minorHAnsi" w:hAnsiTheme="minorHAnsi" w:cstheme="minorHAnsi"/>
          <w:lang w:val="en-AU"/>
        </w:rPr>
        <w:t>resolution depth</w:t>
      </w:r>
      <w:r>
        <w:rPr>
          <w:rFonts w:asciiTheme="minorHAnsi" w:hAnsiTheme="minorHAnsi" w:cstheme="minorHAnsi"/>
          <w:lang w:val="en-AU"/>
        </w:rPr>
        <w:t>-</w:t>
      </w:r>
      <w:r w:rsidRPr="00F15D89">
        <w:rPr>
          <w:rFonts w:asciiTheme="minorHAnsi" w:hAnsiTheme="minorHAnsi" w:cstheme="minorHAnsi"/>
          <w:lang w:val="en-AU"/>
        </w:rPr>
        <w:t xml:space="preserve">resolved profiles of the zooplankton community across a continental </w:t>
      </w:r>
      <w:commentRangeStart w:id="2"/>
      <w:r w:rsidRPr="00F15D89">
        <w:rPr>
          <w:rFonts w:asciiTheme="minorHAnsi" w:hAnsiTheme="minorHAnsi" w:cstheme="minorHAnsi"/>
          <w:lang w:val="en-AU"/>
        </w:rPr>
        <w:t>shelf</w:t>
      </w:r>
      <w:r>
        <w:rPr>
          <w:rFonts w:asciiTheme="minorHAnsi" w:hAnsiTheme="minorHAnsi" w:cstheme="minorHAnsi"/>
          <w:lang w:val="en-AU"/>
        </w:rPr>
        <w:t xml:space="preserve">. </w:t>
      </w:r>
      <w:commentRangeEnd w:id="2"/>
      <w:r w:rsidR="00B7682A">
        <w:rPr>
          <w:rStyle w:val="CommentReference"/>
          <w:rFonts w:eastAsia="Calibri"/>
        </w:rPr>
        <w:commentReference w:id="2"/>
      </w:r>
      <w:r>
        <w:rPr>
          <w:rFonts w:asciiTheme="minorHAnsi" w:hAnsiTheme="minorHAnsi" w:cstheme="minorHAnsi"/>
          <w:lang w:val="en-AU"/>
        </w:rPr>
        <w:t>Z</w:t>
      </w:r>
      <w:r w:rsidRPr="00F15D89">
        <w:rPr>
          <w:rFonts w:asciiTheme="minorHAnsi" w:hAnsiTheme="minorHAnsi" w:cstheme="minorHAnsi"/>
          <w:lang w:val="en-AU"/>
        </w:rPr>
        <w:t xml:space="preserve">ooplankton biomass </w:t>
      </w:r>
      <w:r>
        <w:rPr>
          <w:rFonts w:asciiTheme="minorHAnsi" w:hAnsiTheme="minorHAnsi" w:cstheme="minorHAnsi"/>
          <w:lang w:val="en-AU"/>
        </w:rPr>
        <w:t>is</w:t>
      </w:r>
      <w:r w:rsidRPr="00F15D89">
        <w:rPr>
          <w:rFonts w:asciiTheme="minorHAnsi" w:hAnsiTheme="minorHAnsi" w:cstheme="minorHAnsi"/>
          <w:lang w:val="en-AU"/>
        </w:rPr>
        <w:t xml:space="preserve"> highest inshore with</w:t>
      </w:r>
      <w:r>
        <w:rPr>
          <w:rFonts w:asciiTheme="minorHAnsi" w:hAnsiTheme="minorHAnsi" w:cstheme="minorHAnsi"/>
          <w:lang w:val="en-AU"/>
        </w:rPr>
        <w:t xml:space="preserve"> biomass declining </w:t>
      </w:r>
      <w:r w:rsidRPr="00F15D89">
        <w:rPr>
          <w:rFonts w:asciiTheme="minorHAnsi" w:hAnsiTheme="minorHAnsi" w:cstheme="minorHAnsi"/>
          <w:lang w:val="en-AU"/>
        </w:rPr>
        <w:t>with both increasing distance from shore and depth</w:t>
      </w:r>
      <w:r w:rsidR="00DA72F2">
        <w:rPr>
          <w:rFonts w:asciiTheme="minorHAnsi" w:hAnsiTheme="minorHAnsi" w:cstheme="minorHAnsi"/>
          <w:lang w:val="en-AU"/>
        </w:rPr>
        <w:t xml:space="preserve"> in the water column</w:t>
      </w:r>
      <w:r w:rsidRPr="00F15D89">
        <w:rPr>
          <w:rFonts w:asciiTheme="minorHAnsi" w:hAnsiTheme="minorHAnsi" w:cstheme="minorHAnsi"/>
          <w:lang w:val="en-AU"/>
        </w:rPr>
        <w:t xml:space="preserve">. </w:t>
      </w:r>
      <w:r>
        <w:rPr>
          <w:rFonts w:asciiTheme="minorHAnsi" w:hAnsiTheme="minorHAnsi" w:cstheme="minorHAnsi"/>
          <w:lang w:val="en-AU"/>
        </w:rPr>
        <w:t>The front between the warm East Australian Current (EAC) and cooler continental shelf waters also showed increased biomass of zooplankton. The EAC influenced the continental shelf waters by creating current driven</w:t>
      </w:r>
      <w:r w:rsidRPr="00F15D89">
        <w:rPr>
          <w:rFonts w:asciiTheme="minorHAnsi" w:hAnsiTheme="minorHAnsi" w:cstheme="minorHAnsi"/>
          <w:lang w:val="en-AU"/>
        </w:rPr>
        <w:t xml:space="preserve"> uplift </w:t>
      </w:r>
      <w:ins w:id="3" w:author="Baird, Mark (O&amp;A, Hobart)" w:date="2020-08-12T20:53:00Z">
        <w:r w:rsidR="009B673E">
          <w:rPr>
            <w:rFonts w:asciiTheme="minorHAnsi" w:hAnsiTheme="minorHAnsi" w:cstheme="minorHAnsi"/>
            <w:lang w:val="en-AU"/>
          </w:rPr>
          <w:t>of slo</w:t>
        </w:r>
      </w:ins>
      <w:ins w:id="4" w:author="Baird, Mark (O&amp;A, Hobart)" w:date="2020-08-12T20:54:00Z">
        <w:r w:rsidR="009B673E">
          <w:rPr>
            <w:rFonts w:asciiTheme="minorHAnsi" w:hAnsiTheme="minorHAnsi" w:cstheme="minorHAnsi"/>
            <w:lang w:val="en-AU"/>
          </w:rPr>
          <w:t xml:space="preserve">pe waters, resulting in </w:t>
        </w:r>
      </w:ins>
      <w:del w:id="5" w:author="Baird, Mark (O&amp;A, Hobart)" w:date="2020-08-12T20:54:00Z">
        <w:r w:rsidDel="009B673E">
          <w:rPr>
            <w:rFonts w:asciiTheme="minorHAnsi" w:hAnsiTheme="minorHAnsi" w:cstheme="minorHAnsi"/>
            <w:lang w:val="en-AU"/>
          </w:rPr>
          <w:delText>where the</w:delText>
        </w:r>
        <w:r w:rsidRPr="00F15D89" w:rsidDel="009B673E">
          <w:rPr>
            <w:rFonts w:asciiTheme="minorHAnsi" w:hAnsiTheme="minorHAnsi" w:cstheme="minorHAnsi"/>
            <w:lang w:val="en-AU"/>
          </w:rPr>
          <w:delText xml:space="preserve"> </w:delText>
        </w:r>
      </w:del>
      <w:r w:rsidRPr="00F15D89">
        <w:rPr>
          <w:rFonts w:asciiTheme="minorHAnsi" w:hAnsiTheme="minorHAnsi" w:cstheme="minorHAnsi"/>
          <w:lang w:val="en-AU"/>
        </w:rPr>
        <w:t xml:space="preserve">zooplankton communities </w:t>
      </w:r>
      <w:ins w:id="6" w:author="Baird, Mark (O&amp;A, Hobart)" w:date="2020-08-12T20:54:00Z">
        <w:r w:rsidR="009B673E">
          <w:rPr>
            <w:rFonts w:asciiTheme="minorHAnsi" w:hAnsiTheme="minorHAnsi" w:cstheme="minorHAnsi"/>
            <w:lang w:val="en-AU"/>
          </w:rPr>
          <w:t>with</w:t>
        </w:r>
      </w:ins>
      <w:del w:id="7" w:author="Baird, Mark (O&amp;A, Hobart)" w:date="2020-08-12T20:54:00Z">
        <w:r w:rsidDel="009B673E">
          <w:rPr>
            <w:rFonts w:asciiTheme="minorHAnsi" w:hAnsiTheme="minorHAnsi" w:cstheme="minorHAnsi"/>
            <w:lang w:val="en-AU"/>
          </w:rPr>
          <w:delText>had</w:delText>
        </w:r>
      </w:del>
      <w:r>
        <w:rPr>
          <w:rFonts w:asciiTheme="minorHAnsi" w:hAnsiTheme="minorHAnsi" w:cstheme="minorHAnsi"/>
          <w:lang w:val="en-AU"/>
        </w:rPr>
        <w:t xml:space="preserve"> </w:t>
      </w:r>
      <w:r w:rsidRPr="00F15D89">
        <w:rPr>
          <w:rFonts w:asciiTheme="minorHAnsi" w:hAnsiTheme="minorHAnsi" w:cstheme="minorHAnsi"/>
          <w:lang w:val="en-AU"/>
        </w:rPr>
        <w:t>smaller geometric mean</w:t>
      </w:r>
      <w:r>
        <w:rPr>
          <w:rFonts w:asciiTheme="minorHAnsi" w:hAnsiTheme="minorHAnsi" w:cstheme="minorHAnsi"/>
          <w:lang w:val="en-AU"/>
        </w:rPr>
        <w:t xml:space="preserve"> </w:t>
      </w:r>
      <w:r w:rsidRPr="00F15D89">
        <w:rPr>
          <w:rFonts w:asciiTheme="minorHAnsi" w:hAnsiTheme="minorHAnsi" w:cstheme="minorHAnsi"/>
          <w:lang w:val="en-AU"/>
        </w:rPr>
        <w:t>sizes and steeper</w:t>
      </w:r>
      <w:r>
        <w:rPr>
          <w:rFonts w:asciiTheme="minorHAnsi" w:hAnsiTheme="minorHAnsi" w:cstheme="minorHAnsi"/>
          <w:lang w:val="en-AU"/>
        </w:rPr>
        <w:t xml:space="preserve"> slopes </w:t>
      </w:r>
      <w:ins w:id="8" w:author="Baird, Mark (O&amp;A, Hobart)" w:date="2020-08-12T20:54:00Z">
        <w:r w:rsidR="009B673E">
          <w:rPr>
            <w:rFonts w:asciiTheme="minorHAnsi" w:hAnsiTheme="minorHAnsi" w:cstheme="minorHAnsi"/>
            <w:lang w:val="en-AU"/>
          </w:rPr>
          <w:t xml:space="preserve">as </w:t>
        </w:r>
      </w:ins>
      <w:r>
        <w:rPr>
          <w:rFonts w:asciiTheme="minorHAnsi" w:hAnsiTheme="minorHAnsi" w:cstheme="minorHAnsi"/>
          <w:lang w:val="en-AU"/>
        </w:rPr>
        <w:t>estimated</w:t>
      </w:r>
      <w:r w:rsidRPr="00F15D89">
        <w:rPr>
          <w:rFonts w:asciiTheme="minorHAnsi" w:hAnsiTheme="minorHAnsi" w:cstheme="minorHAnsi"/>
          <w:lang w:val="en-AU"/>
        </w:rPr>
        <w:t xml:space="preserve"> </w:t>
      </w:r>
      <w:r>
        <w:rPr>
          <w:rFonts w:asciiTheme="minorHAnsi" w:hAnsiTheme="minorHAnsi" w:cstheme="minorHAnsi"/>
          <w:lang w:val="en-AU"/>
        </w:rPr>
        <w:t xml:space="preserve">from the </w:t>
      </w:r>
      <w:r w:rsidRPr="00F15D89">
        <w:rPr>
          <w:rFonts w:asciiTheme="minorHAnsi" w:hAnsiTheme="minorHAnsi" w:cstheme="minorHAnsi"/>
          <w:lang w:val="en-AU"/>
        </w:rPr>
        <w:t>normalised biomass size spectrum</w:t>
      </w:r>
      <w:r w:rsidR="00DA72F2">
        <w:rPr>
          <w:rFonts w:asciiTheme="minorHAnsi" w:hAnsiTheme="minorHAnsi" w:cstheme="minorHAnsi"/>
          <w:lang w:val="en-AU"/>
        </w:rPr>
        <w:t>, characteristics of a more productive community</w:t>
      </w:r>
      <w:r w:rsidRPr="00F15D89">
        <w:rPr>
          <w:rFonts w:asciiTheme="minorHAnsi" w:hAnsiTheme="minorHAnsi" w:cstheme="minorHAnsi"/>
          <w:lang w:val="en-AU"/>
        </w:rPr>
        <w:t xml:space="preserve">. </w:t>
      </w:r>
      <w:commentRangeStart w:id="9"/>
      <w:r>
        <w:rPr>
          <w:rFonts w:asciiTheme="minorHAnsi" w:hAnsiTheme="minorHAnsi" w:cstheme="minorHAnsi"/>
          <w:lang w:val="en-AU"/>
        </w:rPr>
        <w:t>South of the EAC</w:t>
      </w:r>
      <w:commentRangeEnd w:id="9"/>
      <w:r w:rsidR="001A51F3">
        <w:rPr>
          <w:rStyle w:val="CommentReference"/>
          <w:rFonts w:eastAsia="Calibri"/>
        </w:rPr>
        <w:commentReference w:id="9"/>
      </w:r>
      <w:ins w:id="10" w:author="amandine_s10 amandine_s10" w:date="2020-08-12T15:53:00Z">
        <w:r w:rsidR="00DC1FCC">
          <w:rPr>
            <w:rFonts w:asciiTheme="minorHAnsi" w:hAnsiTheme="minorHAnsi" w:cstheme="minorHAnsi"/>
            <w:lang w:val="en-AU"/>
          </w:rPr>
          <w:t xml:space="preserve"> separation from the coast</w:t>
        </w:r>
      </w:ins>
      <w:r>
        <w:rPr>
          <w:rFonts w:asciiTheme="minorHAnsi" w:hAnsiTheme="minorHAnsi" w:cstheme="minorHAnsi"/>
          <w:lang w:val="en-AU"/>
        </w:rPr>
        <w:t xml:space="preserve">, the continental shelf zooplankton community was more </w:t>
      </w:r>
      <w:ins w:id="11" w:author="Baird, Mark (O&amp;A, Hobart)" w:date="2020-08-12T20:54:00Z">
        <w:r w:rsidR="009B673E">
          <w:rPr>
            <w:rFonts w:asciiTheme="minorHAnsi" w:hAnsiTheme="minorHAnsi" w:cstheme="minorHAnsi"/>
            <w:lang w:val="en-AU"/>
          </w:rPr>
          <w:t xml:space="preserve">spatially </w:t>
        </w:r>
      </w:ins>
      <w:r>
        <w:rPr>
          <w:rFonts w:asciiTheme="minorHAnsi" w:hAnsiTheme="minorHAnsi" w:cstheme="minorHAnsi"/>
          <w:lang w:val="en-AU"/>
        </w:rPr>
        <w:t xml:space="preserve">homogenous but still displayed the same broad horizontal and vertical patterns in zooplankton. </w:t>
      </w:r>
      <w:r w:rsidRPr="00F15D89">
        <w:rPr>
          <w:rFonts w:asciiTheme="minorHAnsi" w:hAnsiTheme="minorHAnsi" w:cstheme="minorHAnsi"/>
          <w:lang w:val="en-AU"/>
        </w:rPr>
        <w:t>The patterns observed in this study align with previous research on zooplankton distributions on continental shel</w:t>
      </w:r>
      <w:r>
        <w:rPr>
          <w:rFonts w:asciiTheme="minorHAnsi" w:hAnsiTheme="minorHAnsi" w:cstheme="minorHAnsi"/>
          <w:lang w:val="en-AU"/>
        </w:rPr>
        <w:t>ves and we suggest that</w:t>
      </w:r>
      <w:r w:rsidRPr="00F15D89">
        <w:rPr>
          <w:rFonts w:asciiTheme="minorHAnsi" w:hAnsiTheme="minorHAnsi" w:cstheme="minorHAnsi"/>
          <w:lang w:val="en-AU"/>
        </w:rPr>
        <w:t xml:space="preserve"> inner continental shelf regions </w:t>
      </w:r>
      <w:r>
        <w:rPr>
          <w:rFonts w:asciiTheme="minorHAnsi" w:hAnsiTheme="minorHAnsi" w:cstheme="minorHAnsi"/>
          <w:lang w:val="en-AU"/>
        </w:rPr>
        <w:t xml:space="preserve">are </w:t>
      </w:r>
      <w:r w:rsidRPr="00F15D89">
        <w:rPr>
          <w:rFonts w:asciiTheme="minorHAnsi" w:hAnsiTheme="minorHAnsi" w:cstheme="minorHAnsi"/>
          <w:lang w:val="en-AU"/>
        </w:rPr>
        <w:t xml:space="preserve">more productive and support high biomasses of zooplankton compared to offshore, particularly where uplift may be a common occurrence. </w:t>
      </w:r>
      <w:ins w:id="12" w:author="Baird, Mark (O&amp;A, Hobart)" w:date="2020-08-12T20:55:00Z">
        <w:r w:rsidR="009B673E">
          <w:rPr>
            <w:rFonts w:asciiTheme="minorHAnsi" w:hAnsiTheme="minorHAnsi" w:cstheme="minorHAnsi"/>
            <w:lang w:val="en-AU"/>
          </w:rPr>
          <w:t xml:space="preserve">Uplift stimulated productive zooplankton communities </w:t>
        </w:r>
      </w:ins>
      <w:del w:id="13" w:author="Baird, Mark (O&amp;A, Hobart)" w:date="2020-08-12T20:55:00Z">
        <w:r w:rsidRPr="00F15D89" w:rsidDel="009B673E">
          <w:rPr>
            <w:rFonts w:asciiTheme="minorHAnsi" w:hAnsiTheme="minorHAnsi" w:cstheme="minorHAnsi"/>
            <w:lang w:val="en-AU"/>
          </w:rPr>
          <w:delText>This</w:delText>
        </w:r>
      </w:del>
      <w:r w:rsidRPr="00F15D89">
        <w:rPr>
          <w:rFonts w:asciiTheme="minorHAnsi" w:hAnsiTheme="minorHAnsi" w:cstheme="minorHAnsi"/>
          <w:lang w:val="en-AU"/>
        </w:rPr>
        <w:t xml:space="preserve"> may be a driver of the highly productive fisheries which are often found </w:t>
      </w:r>
      <w:commentRangeStart w:id="14"/>
      <w:r w:rsidRPr="00F15D89">
        <w:rPr>
          <w:rFonts w:asciiTheme="minorHAnsi" w:hAnsiTheme="minorHAnsi" w:cstheme="minorHAnsi"/>
          <w:lang w:val="en-AU"/>
        </w:rPr>
        <w:t xml:space="preserve">on </w:t>
      </w:r>
      <w:r>
        <w:rPr>
          <w:rFonts w:asciiTheme="minorHAnsi" w:hAnsiTheme="minorHAnsi" w:cstheme="minorHAnsi"/>
          <w:lang w:val="en-AU"/>
        </w:rPr>
        <w:t>coastal rocky reefs</w:t>
      </w:r>
      <w:commentRangeEnd w:id="14"/>
      <w:r w:rsidR="00DC176E">
        <w:rPr>
          <w:rStyle w:val="CommentReference"/>
          <w:rFonts w:eastAsia="Calibri"/>
        </w:rPr>
        <w:commentReference w:id="14"/>
      </w:r>
      <w:r w:rsidRPr="00F15D89">
        <w:rPr>
          <w:rFonts w:asciiTheme="minorHAnsi" w:hAnsiTheme="minorHAnsi" w:cstheme="minorHAnsi"/>
          <w:lang w:val="en-AU"/>
        </w:rPr>
        <w:t>.</w:t>
      </w:r>
    </w:p>
    <w:p w14:paraId="5ADDFF51" w14:textId="77777777" w:rsidR="00A07D65" w:rsidRPr="00F15D89" w:rsidRDefault="00A07D65" w:rsidP="00F34258">
      <w:pPr>
        <w:spacing w:line="360" w:lineRule="auto"/>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16752E20" w14:textId="176A0F69" w:rsidR="002F3B11" w:rsidRPr="00F15D89" w:rsidRDefault="002F3B11"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lastRenderedPageBreak/>
        <w:t>1 Introduction</w:t>
      </w:r>
    </w:p>
    <w:p w14:paraId="398D2BDF" w14:textId="444266DC" w:rsidR="00E30A97" w:rsidRDefault="00F607B1" w:rsidP="0053211D">
      <w:pPr>
        <w:pStyle w:val="Text"/>
        <w:spacing w:line="360" w:lineRule="auto"/>
        <w:rPr>
          <w:rFonts w:asciiTheme="minorHAnsi" w:hAnsiTheme="minorHAnsi" w:cstheme="minorHAnsi"/>
          <w:lang w:val="en-AU"/>
        </w:rPr>
      </w:pPr>
      <w:r w:rsidRPr="00F15D89">
        <w:rPr>
          <w:rFonts w:asciiTheme="minorHAnsi" w:hAnsiTheme="minorHAnsi" w:cstheme="minorHAnsi"/>
          <w:lang w:val="en-AU"/>
        </w:rPr>
        <w:t xml:space="preserve">Western boundary currents (WBCs) are fast-flowing currents which transport warm water from </w:t>
      </w:r>
      <w:r w:rsidR="00131D0E">
        <w:rPr>
          <w:rFonts w:asciiTheme="minorHAnsi" w:hAnsiTheme="minorHAnsi" w:cstheme="minorHAnsi"/>
          <w:lang w:val="en-AU"/>
        </w:rPr>
        <w:t>the tropics to</w:t>
      </w:r>
      <w:r w:rsidR="00E30A97">
        <w:rPr>
          <w:rFonts w:asciiTheme="minorHAnsi" w:hAnsiTheme="minorHAnsi" w:cstheme="minorHAnsi"/>
          <w:lang w:val="en-AU"/>
        </w:rPr>
        <w:t>wards</w:t>
      </w:r>
      <w:r w:rsidR="00131D0E">
        <w:rPr>
          <w:rFonts w:asciiTheme="minorHAnsi" w:hAnsiTheme="minorHAnsi" w:cstheme="minorHAnsi"/>
          <w:lang w:val="en-AU"/>
        </w:rPr>
        <w:t xml:space="preserve"> the </w:t>
      </w:r>
      <w:r w:rsidRPr="00F15D89">
        <w:rPr>
          <w:rFonts w:asciiTheme="minorHAnsi" w:hAnsiTheme="minorHAnsi" w:cstheme="minorHAnsi"/>
          <w:lang w:val="en-AU"/>
        </w:rPr>
        <w:t>pole</w:t>
      </w:r>
      <w:r w:rsidR="00131D0E">
        <w:rPr>
          <w:rFonts w:asciiTheme="minorHAnsi" w:hAnsiTheme="minorHAnsi" w:cstheme="minorHAnsi"/>
          <w:lang w:val="en-AU"/>
        </w:rPr>
        <w:t>s</w:t>
      </w:r>
      <w:r w:rsidR="00E30A97">
        <w:rPr>
          <w:rFonts w:asciiTheme="minorHAnsi" w:hAnsiTheme="minorHAnsi" w:cstheme="minorHAnsi"/>
          <w:lang w:val="en-AU"/>
        </w:rPr>
        <w:t>.</w:t>
      </w:r>
      <w:r w:rsidR="006963FD">
        <w:rPr>
          <w:rFonts w:asciiTheme="minorHAnsi" w:hAnsiTheme="minorHAnsi" w:cstheme="minorHAnsi"/>
          <w:lang w:val="en-AU"/>
        </w:rPr>
        <w:t xml:space="preserve"> WBCs</w:t>
      </w:r>
      <w:r w:rsidR="00C52A34" w:rsidRPr="00F15D89">
        <w:rPr>
          <w:rFonts w:asciiTheme="minorHAnsi" w:hAnsiTheme="minorHAnsi" w:cstheme="minorHAnsi"/>
          <w:lang w:val="en-AU"/>
        </w:rPr>
        <w:t xml:space="preserve"> flow </w:t>
      </w:r>
      <w:r w:rsidR="00E30A97">
        <w:rPr>
          <w:rFonts w:asciiTheme="minorHAnsi" w:hAnsiTheme="minorHAnsi" w:cstheme="minorHAnsi"/>
          <w:lang w:val="en-AU"/>
        </w:rPr>
        <w:t>along</w:t>
      </w:r>
      <w:r w:rsidR="00C52A34" w:rsidRPr="00F15D89">
        <w:rPr>
          <w:rFonts w:asciiTheme="minorHAnsi" w:hAnsiTheme="minorHAnsi" w:cstheme="minorHAnsi"/>
          <w:lang w:val="en-AU"/>
        </w:rPr>
        <w:t xml:space="preserve"> continental boundaries generally </w:t>
      </w:r>
      <w:r w:rsidR="00D57724" w:rsidRPr="00F15D89">
        <w:rPr>
          <w:rFonts w:asciiTheme="minorHAnsi" w:hAnsiTheme="minorHAnsi" w:cstheme="minorHAnsi"/>
          <w:lang w:val="en-AU"/>
        </w:rPr>
        <w:t>inhibit</w:t>
      </w:r>
      <w:r w:rsidR="00897167">
        <w:rPr>
          <w:rFonts w:asciiTheme="minorHAnsi" w:hAnsiTheme="minorHAnsi" w:cstheme="minorHAnsi"/>
          <w:lang w:val="en-AU"/>
        </w:rPr>
        <w:t>ing</w:t>
      </w:r>
      <w:r w:rsidR="00D57724" w:rsidRPr="00F15D89">
        <w:rPr>
          <w:rFonts w:asciiTheme="minorHAnsi" w:hAnsiTheme="minorHAnsi" w:cstheme="minorHAnsi"/>
          <w:lang w:val="en-AU"/>
        </w:rPr>
        <w:t xml:space="preserve"> </w:t>
      </w:r>
      <w:r w:rsidR="005C7A03" w:rsidRPr="00F15D89">
        <w:rPr>
          <w:rFonts w:asciiTheme="minorHAnsi" w:hAnsiTheme="minorHAnsi" w:cstheme="minorHAnsi"/>
          <w:lang w:val="en-AU"/>
        </w:rPr>
        <w:t>cross-shelf transport</w:t>
      </w:r>
      <w:r w:rsidR="00C52A34" w:rsidRPr="00F15D89">
        <w:rPr>
          <w:rFonts w:asciiTheme="minorHAnsi" w:hAnsiTheme="minorHAnsi" w:cstheme="minorHAnsi"/>
          <w:lang w:val="en-AU"/>
        </w:rPr>
        <w:t xml:space="preserve"> due to their strong along</w:t>
      </w:r>
      <w:r w:rsidR="008D27F6" w:rsidRPr="00F15D89">
        <w:rPr>
          <w:rFonts w:asciiTheme="minorHAnsi" w:hAnsiTheme="minorHAnsi" w:cstheme="minorHAnsi"/>
          <w:lang w:val="en-AU"/>
        </w:rPr>
        <w:t>-</w:t>
      </w:r>
      <w:r w:rsidR="00C52A34" w:rsidRPr="00F15D89">
        <w:rPr>
          <w:rFonts w:asciiTheme="minorHAnsi" w:hAnsiTheme="minorHAnsi" w:cstheme="minorHAnsi"/>
          <w:lang w:val="en-AU"/>
        </w:rPr>
        <w:t>shore flows</w:t>
      </w:r>
      <w:r w:rsidR="00D41212">
        <w:rPr>
          <w:rFonts w:asciiTheme="minorHAnsi" w:hAnsiTheme="minorHAnsi" w:cstheme="minorHAnsi"/>
          <w:lang w:val="en-AU"/>
        </w:rPr>
        <w:t xml:space="preserve"> </w:t>
      </w:r>
      <w:r w:rsidR="00D41212">
        <w:rPr>
          <w:rFonts w:asciiTheme="minorHAnsi" w:hAnsiTheme="minorHAnsi" w:cstheme="minorHAnsi"/>
          <w:lang w:val="en-AU"/>
        </w:rPr>
        <w:fldChar w:fldCharType="begin"/>
      </w:r>
      <w:r w:rsidR="00D41212">
        <w:rPr>
          <w:rFonts w:asciiTheme="minorHAnsi" w:hAnsiTheme="minorHAnsi" w:cstheme="minorHAnsi"/>
          <w:lang w:val="en-AU"/>
        </w:rPr>
        <w:instrText xml:space="preserve"> ADDIN ZOTERO_ITEM CSL_CITATION {"citationID":"tymk1ZAh","properties":{"formattedCitation":"(Roughan {\\i{}et al.}, 2011)","plainCitation":"(Roughan et al., 2011)","noteIndex":0},"citationItems":[{"id":911,"uris":["http://zotero.org/users/local/U6DoygBa/items/CW3VCJXN"],"uri":["http://zotero.org/users/local/U6DoygBa/items/CW3VCJXN"],"itemData":{"id":911,"type":"article-journal","abstract":"Understanding the transport and distribution of marine larvae by ocean currents is one of the key goals of population ecology. Here we investigate circulation in the East Australian Current (EAC) and its impact on the transport of larvae and coastal connectivity. A series of Lagrangian particle trajectory experiments are conducted in summer and winter from 1992-2006 which enables us to investigate seasonal and inter-annual variability. We also estimate a mean connectivity state from the average of each of the individual realisations. Connectivity patterns are related to the movement of five individual larval species (two tropical, two temperate and one invasive species) and are found to be in qualitative agreement with historical distribution patterns found along the coast of SE Australia. We use a configuration of the Princeton Ocean Model to investigate physical processes in the ocean along the coast of SE Australia where the circulation is dominated by the EAC, a vigorous western boundary current. We assimilate hydrographic fields from a similar to 10-km global analysis into a similar to 3-km resolution continental shelf model to create a high-resolution hindcast of ocean state for each summer and winter from 1992-2006. Particles are released along the coast of SE Australia, and at various isobaths across the shelf (25-1000 m) over timescales ranging from 10-90 days. Upstream of the EAC separation point across-shelf release location dominates the particle trajectory length scales, whereas seasonality dominates in the southern half of the domain, downstream of the separation point. Lagrangian probability density functions show dispersion pathways vary with release latitude, distance offshore and the timescale of dispersion. Northern (southern) release sites are typified by maximum (minimum) dispersal pathways. Offshore release distance also plays a role having the greatest impact at the mid-latitude release sites. Maximum alongshore dispersion occurs at the mid-latitude release sites such as Sydney. Seasonal variability is also greatest at mid-latitudes, associated with variations in the separation point of the EAC. Climatic variations such as El Nino and La Nina are also shown to play a role in dictating the connectivity patterns. La Nina periods have a tendency to increase summer time connectivity (particularly with offshore release sites) while El Nino periods are shown to increase winter connectivity. The EAC acts as a barrier to the onshore movement of particles offshore, which impacts on the connectivity of offshore release sites. Consequentially particles released inshore of the EAC jet exhibit a greater coastal connectivity than those released offshore of the EAC front. The separation point of the EAC also dictates connectivity with more sites being connected (with lower concentration) downstream of the separation point of the EAC. These results can provide a useful guide to the potential connectivity of marine populations, or the spread of invasive pests (via ballast water or release of propagules from established populations). Crown Copyright (C) 2010 Published by Elsevier Ltd. All rights reserved.","container-title":"Deep-Sea Research Part Ii-Topical Studies in Oceanography","DOI":"10.1016/j.dsr2.2010.06.004","ISSN":"0967-0645","issue":"5","journalAbbreviation":"Deep-Sea Res. Part II-Top. Stud. Oceanogr.","language":"English","page":"628-644","title":"Modelling coastal connectivity in a Western Boundary Current: Seasonal and inter-annual variability","volume":"58","author":[{"family":"Roughan","given":"M."},{"family":"Macdonald","given":"H. S."},{"family":"Baird","given":"M. E."},{"family":"Glasby","given":"T. M."}],"issued":{"date-parts":[["2011",3]]}}}],"schema":"https://github.com/citation-style-language/schema/raw/master/csl-citation.json"} </w:instrText>
      </w:r>
      <w:r w:rsidR="00D41212">
        <w:rPr>
          <w:rFonts w:asciiTheme="minorHAnsi" w:hAnsiTheme="minorHAnsi" w:cstheme="minorHAnsi"/>
          <w:lang w:val="en-AU"/>
        </w:rPr>
        <w:fldChar w:fldCharType="separate"/>
      </w:r>
      <w:r w:rsidR="00D41212" w:rsidRPr="00D41212">
        <w:rPr>
          <w:rFonts w:ascii="Calibri" w:hAnsi="Calibri" w:cs="Calibri"/>
        </w:rPr>
        <w:t xml:space="preserve">(Roughan </w:t>
      </w:r>
      <w:r w:rsidR="00D41212" w:rsidRPr="00D41212">
        <w:rPr>
          <w:rFonts w:ascii="Calibri" w:hAnsi="Calibri" w:cs="Calibri"/>
          <w:i/>
          <w:iCs/>
        </w:rPr>
        <w:t>et al.</w:t>
      </w:r>
      <w:r w:rsidR="00D41212" w:rsidRPr="00D41212">
        <w:rPr>
          <w:rFonts w:ascii="Calibri" w:hAnsi="Calibri" w:cs="Calibri"/>
        </w:rPr>
        <w:t>, 2011)</w:t>
      </w:r>
      <w:r w:rsidR="00D41212">
        <w:rPr>
          <w:rFonts w:asciiTheme="minorHAnsi" w:hAnsiTheme="minorHAnsi" w:cstheme="minorHAnsi"/>
          <w:lang w:val="en-AU"/>
        </w:rPr>
        <w:fldChar w:fldCharType="end"/>
      </w:r>
      <w:r w:rsidRPr="00F15D89">
        <w:rPr>
          <w:rFonts w:asciiTheme="minorHAnsi" w:hAnsiTheme="minorHAnsi" w:cstheme="minorHAnsi"/>
          <w:lang w:val="en-AU"/>
        </w:rPr>
        <w:t xml:space="preserve">. At a </w:t>
      </w:r>
      <w:r w:rsidR="006963FD">
        <w:rPr>
          <w:rFonts w:asciiTheme="minorHAnsi" w:hAnsiTheme="minorHAnsi" w:cstheme="minorHAnsi"/>
          <w:lang w:val="en-AU"/>
        </w:rPr>
        <w:t>smaller</w:t>
      </w:r>
      <w:r w:rsidRPr="00F15D89">
        <w:rPr>
          <w:rFonts w:asciiTheme="minorHAnsi" w:hAnsiTheme="minorHAnsi" w:cstheme="minorHAnsi"/>
          <w:lang w:val="en-AU"/>
        </w:rPr>
        <w:t xml:space="preserve"> scale, WBCs interact with the continental shel</w:t>
      </w:r>
      <w:r w:rsidR="00205464">
        <w:rPr>
          <w:rFonts w:asciiTheme="minorHAnsi" w:hAnsiTheme="minorHAnsi" w:cstheme="minorHAnsi"/>
          <w:lang w:val="en-AU"/>
        </w:rPr>
        <w:t>ves</w:t>
      </w:r>
      <w:r w:rsidRPr="00F15D89">
        <w:rPr>
          <w:rFonts w:asciiTheme="minorHAnsi" w:hAnsiTheme="minorHAnsi" w:cstheme="minorHAnsi"/>
          <w:lang w:val="en-AU"/>
        </w:rPr>
        <w:t xml:space="preserve"> to generate eddies, fronts and upwelling</w:t>
      </w:r>
      <w:r w:rsidR="00D62A3F" w:rsidRPr="00F15D89">
        <w:rPr>
          <w:rFonts w:asciiTheme="minorHAnsi" w:hAnsiTheme="minorHAnsi" w:cstheme="minorHAnsi"/>
          <w:lang w:val="en-AU"/>
        </w:rPr>
        <w:t xml:space="preserve"> </w:t>
      </w:r>
      <w:r w:rsidR="00205464">
        <w:rPr>
          <w:rFonts w:asciiTheme="minorHAnsi" w:hAnsiTheme="minorHAnsi" w:cstheme="minorHAnsi"/>
          <w:lang w:val="en-AU"/>
        </w:rPr>
        <w:t xml:space="preserve">that </w:t>
      </w:r>
      <w:r w:rsidR="00FF6405">
        <w:rPr>
          <w:rFonts w:asciiTheme="minorHAnsi" w:hAnsiTheme="minorHAnsi" w:cstheme="minorHAnsi"/>
          <w:lang w:val="en-AU"/>
        </w:rPr>
        <w:t>can</w:t>
      </w:r>
      <w:r w:rsidRPr="00F15D89">
        <w:rPr>
          <w:rFonts w:asciiTheme="minorHAnsi" w:hAnsiTheme="minorHAnsi" w:cstheme="minorHAnsi"/>
          <w:lang w:val="en-AU"/>
        </w:rPr>
        <w:t xml:space="preserve"> increas</w:t>
      </w:r>
      <w:r w:rsidR="00205464">
        <w:rPr>
          <w:rFonts w:asciiTheme="minorHAnsi" w:hAnsiTheme="minorHAnsi" w:cstheme="minorHAnsi"/>
          <w:lang w:val="en-AU"/>
        </w:rPr>
        <w:t>e</w:t>
      </w:r>
      <w:r w:rsidRPr="00F15D89">
        <w:rPr>
          <w:rFonts w:asciiTheme="minorHAnsi" w:hAnsiTheme="minorHAnsi" w:cstheme="minorHAnsi"/>
          <w:lang w:val="en-AU"/>
        </w:rPr>
        <w:t xml:space="preserve"> </w:t>
      </w:r>
      <w:r w:rsidR="00646040" w:rsidRPr="00F15D89">
        <w:rPr>
          <w:rFonts w:asciiTheme="minorHAnsi" w:hAnsiTheme="minorHAnsi" w:cstheme="minorHAnsi"/>
          <w:lang w:val="en-AU"/>
        </w:rPr>
        <w:t>transport</w:t>
      </w:r>
      <w:r w:rsidRPr="00F15D89">
        <w:rPr>
          <w:rFonts w:asciiTheme="minorHAnsi" w:hAnsiTheme="minorHAnsi" w:cstheme="minorHAnsi"/>
          <w:lang w:val="en-AU"/>
        </w:rPr>
        <w:t xml:space="preserve"> across the shelf</w:t>
      </w:r>
      <w:r w:rsidR="00E30A97">
        <w:rPr>
          <w:rFonts w:asciiTheme="minorHAnsi" w:hAnsiTheme="minorHAnsi" w:cstheme="minorHAnsi"/>
          <w:lang w:val="en-AU"/>
        </w:rPr>
        <w:t xml:space="preserve"> </w:t>
      </w:r>
      <w:r w:rsidR="00E30A97">
        <w:rPr>
          <w:rFonts w:asciiTheme="minorHAnsi" w:hAnsiTheme="minorHAnsi" w:cstheme="minorHAnsi"/>
          <w:lang w:val="en-AU"/>
        </w:rPr>
        <w:fldChar w:fldCharType="begin"/>
      </w:r>
      <w:r w:rsidR="00E30A97">
        <w:rPr>
          <w:rFonts w:asciiTheme="minorHAnsi" w:hAnsiTheme="minorHAnsi" w:cstheme="minorHAnsi"/>
          <w:lang w:val="en-AU"/>
        </w:rPr>
        <w:instrText xml:space="preserve"> ADDIN ZOTERO_ITEM CSL_CITATION {"citationID":"uPVl78Um","properties":{"formattedCitation":"(Suthers {\\i{}et al.}, 2011)","plainCitation":"(Suthers et al., 2011)","noteIndex":0},"citationItems":[{"id":999,"uris":["http://zotero.org/users/local/U6DoygBa/items/TU4I4MT3"],"uri":["http://zotero.org/users/local/U6DoygBa/items/TU4I4MT3"],"itemData":{"id":999,"type":"article-journal","abstract":"The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Oceanography","DOI":"10.1016/j.dsr2.2010.09.029","ISSN":"0967-0645","issue":"5","journalAbbreviation":"Deep-Sea Res. Part II-Top. Stud. Oceanogr.","language":"English","page":"538-546","title":"The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A."}],"issued":{"date-parts":[["2011",3]]}}}],"schema":"https://github.com/citation-style-language/schema/raw/master/csl-citation.json"} </w:instrText>
      </w:r>
      <w:r w:rsidR="00E30A97">
        <w:rPr>
          <w:rFonts w:asciiTheme="minorHAnsi" w:hAnsiTheme="minorHAnsi" w:cstheme="minorHAnsi"/>
          <w:lang w:val="en-AU"/>
        </w:rPr>
        <w:fldChar w:fldCharType="separate"/>
      </w:r>
      <w:r w:rsidR="00E30A97" w:rsidRPr="00E30A97">
        <w:rPr>
          <w:rFonts w:ascii="Calibri" w:hAnsi="Calibri" w:cs="Calibri"/>
        </w:rPr>
        <w:t xml:space="preserve">(Suthers </w:t>
      </w:r>
      <w:r w:rsidR="00E30A97" w:rsidRPr="00E30A97">
        <w:rPr>
          <w:rFonts w:ascii="Calibri" w:hAnsi="Calibri" w:cs="Calibri"/>
          <w:i/>
          <w:iCs/>
        </w:rPr>
        <w:t>et al.</w:t>
      </w:r>
      <w:r w:rsidR="00E30A97" w:rsidRPr="00E30A97">
        <w:rPr>
          <w:rFonts w:ascii="Calibri" w:hAnsi="Calibri" w:cs="Calibri"/>
        </w:rPr>
        <w:t>, 2011)</w:t>
      </w:r>
      <w:r w:rsidR="00E30A97">
        <w:rPr>
          <w:rFonts w:asciiTheme="minorHAnsi" w:hAnsiTheme="minorHAnsi" w:cstheme="minorHAnsi"/>
          <w:lang w:val="en-AU"/>
        </w:rPr>
        <w:fldChar w:fldCharType="end"/>
      </w:r>
      <w:r w:rsidRPr="00F15D89">
        <w:rPr>
          <w:rFonts w:asciiTheme="minorHAnsi" w:hAnsiTheme="minorHAnsi" w:cstheme="minorHAnsi"/>
          <w:lang w:val="en-AU"/>
        </w:rPr>
        <w:t xml:space="preserve">. By increasing </w:t>
      </w:r>
      <w:r w:rsidR="006963FD">
        <w:rPr>
          <w:rFonts w:asciiTheme="minorHAnsi" w:hAnsiTheme="minorHAnsi" w:cstheme="minorHAnsi"/>
          <w:lang w:val="en-AU"/>
        </w:rPr>
        <w:t>upwelling</w:t>
      </w:r>
      <w:r w:rsidR="00646040" w:rsidRPr="00F15D89">
        <w:rPr>
          <w:rFonts w:asciiTheme="minorHAnsi" w:hAnsiTheme="minorHAnsi" w:cstheme="minorHAnsi"/>
          <w:lang w:val="en-AU"/>
        </w:rPr>
        <w:t xml:space="preserve"> of cold water</w:t>
      </w:r>
      <w:r w:rsidRPr="00F15D89">
        <w:rPr>
          <w:rFonts w:asciiTheme="minorHAnsi" w:hAnsiTheme="minorHAnsi" w:cstheme="minorHAnsi"/>
          <w:lang w:val="en-AU"/>
        </w:rPr>
        <w:t xml:space="preserve"> on the continental shelf</w:t>
      </w:r>
      <w:r w:rsidR="00423820">
        <w:rPr>
          <w:rFonts w:asciiTheme="minorHAnsi" w:hAnsiTheme="minorHAnsi" w:cstheme="minorHAnsi"/>
          <w:lang w:val="en-AU"/>
        </w:rPr>
        <w:t xml:space="preserve"> </w:t>
      </w:r>
      <w:r w:rsidR="00D41212">
        <w:rPr>
          <w:rFonts w:asciiTheme="minorHAnsi" w:hAnsiTheme="minorHAnsi" w:cstheme="minorHAnsi"/>
          <w:lang w:val="en-AU"/>
        </w:rPr>
        <w:fldChar w:fldCharType="begin"/>
      </w:r>
      <w:r w:rsidR="00D41212">
        <w:rPr>
          <w:rFonts w:asciiTheme="minorHAnsi" w:hAnsiTheme="minorHAnsi" w:cstheme="minorHAnsi"/>
          <w:lang w:val="en-AU"/>
        </w:rPr>
        <w:instrText xml:space="preserve"> ADDIN ZOTERO_ITEM CSL_CITATION {"citationID":"7Rk4w7qN","properties":{"formattedCitation":"(Schaeffer {\\i{}et al.}, 2013)","plainCitation":"(Schaeffer et al., 2013)","noteIndex":0},"citationItems":[{"id":164,"uris":["http://zotero.org/users/local/U6DoygBa/items/CNZWYK4B"],"uri":["http://zotero.org/users/local/U6DoygBa/items/CNZWYK4B"],"itemData":{"id":164,"type":"article-journal","container-title":"Journal of Physical Oceanography","DOI":"10.1175/jpo-d-14-0091.1","ISSN":"0022-3670","issue":"10","journalAbbreviation":"J. Phys. Oceanogr.","language":"English","page":"2812-2813","title":"Cross-shelf dynamics in a western boundary current regime: Implications for upwelling","volume":"44","author":[{"family":"Schaeffer","given":"A."},{"family":"Roughan","given":"M."},{"family":"Morris","given":"B. D."}],"issued":{"date-parts":[["2013",10]]}}}],"schema":"https://github.com/citation-style-language/schema/raw/master/csl-citation.json"} </w:instrText>
      </w:r>
      <w:r w:rsidR="00D41212">
        <w:rPr>
          <w:rFonts w:asciiTheme="minorHAnsi" w:hAnsiTheme="minorHAnsi" w:cstheme="minorHAnsi"/>
          <w:lang w:val="en-AU"/>
        </w:rPr>
        <w:fldChar w:fldCharType="separate"/>
      </w:r>
      <w:r w:rsidR="00D41212" w:rsidRPr="00D41212">
        <w:rPr>
          <w:rFonts w:ascii="Calibri" w:hAnsi="Calibri" w:cs="Calibri"/>
        </w:rPr>
        <w:t xml:space="preserve">(Schaeffer </w:t>
      </w:r>
      <w:r w:rsidR="00D41212" w:rsidRPr="00D41212">
        <w:rPr>
          <w:rFonts w:ascii="Calibri" w:hAnsi="Calibri" w:cs="Calibri"/>
          <w:i/>
          <w:iCs/>
        </w:rPr>
        <w:t>et al.</w:t>
      </w:r>
      <w:r w:rsidR="00D41212" w:rsidRPr="00D41212">
        <w:rPr>
          <w:rFonts w:ascii="Calibri" w:hAnsi="Calibri" w:cs="Calibri"/>
        </w:rPr>
        <w:t>, 2013)</w:t>
      </w:r>
      <w:r w:rsidR="00D41212">
        <w:rPr>
          <w:rFonts w:asciiTheme="minorHAnsi" w:hAnsiTheme="minorHAnsi" w:cstheme="minorHAnsi"/>
          <w:lang w:val="en-AU"/>
        </w:rPr>
        <w:fldChar w:fldCharType="end"/>
      </w:r>
      <w:r w:rsidRPr="00F15D89">
        <w:rPr>
          <w:rFonts w:asciiTheme="minorHAnsi" w:hAnsiTheme="minorHAnsi" w:cstheme="minorHAnsi"/>
          <w:lang w:val="en-AU"/>
        </w:rPr>
        <w:t>, WBCs contribut</w:t>
      </w:r>
      <w:r w:rsidR="008D27F6" w:rsidRPr="00F15D89">
        <w:rPr>
          <w:rFonts w:asciiTheme="minorHAnsi" w:hAnsiTheme="minorHAnsi" w:cstheme="minorHAnsi"/>
          <w:lang w:val="en-AU"/>
        </w:rPr>
        <w:t>e</w:t>
      </w:r>
      <w:r w:rsidRPr="00F15D89">
        <w:rPr>
          <w:rFonts w:asciiTheme="minorHAnsi" w:hAnsiTheme="minorHAnsi" w:cstheme="minorHAnsi"/>
          <w:lang w:val="en-AU"/>
        </w:rPr>
        <w:t xml:space="preserve"> to production through the supply of nutrients</w:t>
      </w:r>
      <w:r w:rsidR="00F6359A" w:rsidRPr="00F15D89">
        <w:rPr>
          <w:rFonts w:asciiTheme="minorHAnsi" w:hAnsiTheme="minorHAnsi" w:cstheme="minorHAnsi"/>
          <w:lang w:val="en-AU"/>
        </w:rPr>
        <w:t xml:space="preserve"> normally found in cooler deeper water</w:t>
      </w:r>
      <w:r w:rsidR="00FA4EB5" w:rsidRPr="00F15D89">
        <w:rPr>
          <w:rFonts w:asciiTheme="minorHAnsi" w:hAnsiTheme="minorHAnsi" w:cstheme="minorHAnsi"/>
          <w:lang w:val="en-AU"/>
        </w:rPr>
        <w:t xml:space="preserve"> </w:t>
      </w:r>
      <w:r w:rsidR="00D41212">
        <w:rPr>
          <w:rFonts w:asciiTheme="minorHAnsi" w:hAnsiTheme="minorHAnsi" w:cstheme="minorHAnsi"/>
          <w:lang w:val="en-AU"/>
        </w:rPr>
        <w:fldChar w:fldCharType="begin"/>
      </w:r>
      <w:r w:rsidR="00D41212">
        <w:rPr>
          <w:rFonts w:asciiTheme="minorHAnsi" w:hAnsiTheme="minorHAnsi" w:cstheme="minorHAnsi"/>
          <w:lang w:val="en-AU"/>
        </w:rPr>
        <w:instrText xml:space="preserve"> ADDIN ZOTERO_ITEM CSL_CITATION {"citationID":"7ngiddm3","properties":{"formattedCitation":"(Pereira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D41212">
        <w:rPr>
          <w:rFonts w:asciiTheme="minorHAnsi" w:hAnsiTheme="minorHAnsi" w:cstheme="minorHAnsi"/>
          <w:lang w:val="en-AU"/>
        </w:rPr>
        <w:fldChar w:fldCharType="separate"/>
      </w:r>
      <w:r w:rsidR="00D41212" w:rsidRPr="00D41212">
        <w:rPr>
          <w:rFonts w:ascii="Calibri" w:hAnsi="Calibri" w:cs="Calibri"/>
        </w:rPr>
        <w:t xml:space="preserve">(Pereira Brandini </w:t>
      </w:r>
      <w:r w:rsidR="00D41212" w:rsidRPr="00D41212">
        <w:rPr>
          <w:rFonts w:ascii="Calibri" w:hAnsi="Calibri" w:cs="Calibri"/>
          <w:i/>
          <w:iCs/>
        </w:rPr>
        <w:t>et al.</w:t>
      </w:r>
      <w:r w:rsidR="00D41212" w:rsidRPr="00D41212">
        <w:rPr>
          <w:rFonts w:ascii="Calibri" w:hAnsi="Calibri" w:cs="Calibri"/>
        </w:rPr>
        <w:t>, 2014)</w:t>
      </w:r>
      <w:r w:rsidR="00D41212">
        <w:rPr>
          <w:rFonts w:asciiTheme="minorHAnsi" w:hAnsiTheme="minorHAnsi" w:cstheme="minorHAnsi"/>
          <w:lang w:val="en-AU"/>
        </w:rPr>
        <w:fldChar w:fldCharType="end"/>
      </w:r>
      <w:r w:rsidR="00F6359A" w:rsidRPr="00F15D89">
        <w:rPr>
          <w:rFonts w:asciiTheme="minorHAnsi" w:hAnsiTheme="minorHAnsi" w:cstheme="minorHAnsi"/>
          <w:lang w:val="en-AU"/>
        </w:rPr>
        <w:t>.</w:t>
      </w:r>
      <w:r w:rsidR="00206556" w:rsidRPr="00F15D89">
        <w:rPr>
          <w:rFonts w:asciiTheme="minorHAnsi" w:hAnsiTheme="minorHAnsi" w:cstheme="minorHAnsi"/>
          <w:lang w:val="en-AU"/>
        </w:rPr>
        <w:t xml:space="preserve"> </w:t>
      </w:r>
      <w:r w:rsidR="00E30A97">
        <w:rPr>
          <w:rFonts w:asciiTheme="minorHAnsi" w:hAnsiTheme="minorHAnsi" w:cstheme="minorHAnsi"/>
          <w:lang w:val="en-AU"/>
        </w:rPr>
        <w:t>Such o</w:t>
      </w:r>
      <w:r w:rsidR="00D32402" w:rsidRPr="00F15D89">
        <w:rPr>
          <w:rFonts w:asciiTheme="minorHAnsi" w:hAnsiTheme="minorHAnsi" w:cstheme="minorHAnsi"/>
          <w:lang w:val="en-AU"/>
        </w:rPr>
        <w:t xml:space="preserve">ceanographic </w:t>
      </w:r>
      <w:r w:rsidR="00E30A97">
        <w:rPr>
          <w:rFonts w:asciiTheme="minorHAnsi" w:hAnsiTheme="minorHAnsi" w:cstheme="minorHAnsi"/>
          <w:lang w:val="en-AU"/>
        </w:rPr>
        <w:t>processes</w:t>
      </w:r>
      <w:r w:rsidR="00D32402" w:rsidRPr="00F15D89">
        <w:rPr>
          <w:rFonts w:asciiTheme="minorHAnsi" w:hAnsiTheme="minorHAnsi" w:cstheme="minorHAnsi"/>
          <w:lang w:val="en-AU"/>
        </w:rPr>
        <w:t xml:space="preserve"> a</w:t>
      </w:r>
      <w:r w:rsidR="00D32402">
        <w:rPr>
          <w:rFonts w:asciiTheme="minorHAnsi" w:hAnsiTheme="minorHAnsi" w:cstheme="minorHAnsi"/>
          <w:lang w:val="en-AU"/>
        </w:rPr>
        <w:t>re</w:t>
      </w:r>
      <w:r w:rsidR="00D32402" w:rsidRPr="00F15D89">
        <w:rPr>
          <w:rFonts w:asciiTheme="minorHAnsi" w:hAnsiTheme="minorHAnsi" w:cstheme="minorHAnsi"/>
          <w:lang w:val="en-AU"/>
        </w:rPr>
        <w:t xml:space="preserve"> key </w:t>
      </w:r>
      <w:r w:rsidR="006A6D93">
        <w:rPr>
          <w:rFonts w:asciiTheme="minorHAnsi" w:hAnsiTheme="minorHAnsi" w:cstheme="minorHAnsi"/>
          <w:lang w:val="en-AU"/>
        </w:rPr>
        <w:t>drivers</w:t>
      </w:r>
      <w:r w:rsidR="00D32402" w:rsidRPr="00F15D89">
        <w:rPr>
          <w:rFonts w:asciiTheme="minorHAnsi" w:hAnsiTheme="minorHAnsi" w:cstheme="minorHAnsi"/>
          <w:lang w:val="en-AU"/>
        </w:rPr>
        <w:t xml:space="preserve"> in the distribution</w:t>
      </w:r>
      <w:r w:rsidR="00D32402">
        <w:rPr>
          <w:rFonts w:asciiTheme="minorHAnsi" w:hAnsiTheme="minorHAnsi" w:cstheme="minorHAnsi"/>
          <w:lang w:val="en-AU"/>
        </w:rPr>
        <w:t xml:space="preserve"> of zooplankton </w:t>
      </w:r>
      <w:r w:rsidR="00D32402">
        <w:rPr>
          <w:rFonts w:asciiTheme="minorHAnsi" w:hAnsiTheme="minorHAnsi" w:cstheme="minorHAnsi"/>
          <w:lang w:val="en-AU"/>
        </w:rPr>
        <w:fldChar w:fldCharType="begin"/>
      </w:r>
      <w:r w:rsidR="00D32402">
        <w:rPr>
          <w:rFonts w:asciiTheme="minorHAnsi" w:hAnsiTheme="minorHAnsi" w:cstheme="minorHAnsi"/>
          <w:lang w:val="en-AU"/>
        </w:rPr>
        <w:instrText xml:space="preserve"> ADDIN ZOTERO_ITEM CSL_CITATION {"citationID":"LndoVH8p","properties":{"formattedCitation":"(Coyle and Pinchuk, 2002; Skar\\uc0\\u240{}hamar {\\i{}et al.}, 2007)","plainCitation":"(Coyle and Pinchuk, 2002; Skarðhamar et al., 2007)","noteIndex":0},"citationItems":[{"id":436,"uris":["http://zotero.org/users/local/U6DoygBa/items/75WJLRR8"],"uri":["http://zotero.org/users/local/U6DoygBa/items/75WJLRR8"],"itemData":{"id":436,"type":"article-journal","abstract":"Zooplankton abundance and biomass were measured during spring and late summer on the inner shelf of the southeastern Bering Sea in years of climate extremes. Samples were taken during late spring and late summer of three years: 1997, a year of moderate spring ice cover and unusually warm, calm summer conditions; 1998, a year of warm, but stormy summer conditions with very little spring ice cover; and 1999, a year of extensive spring ice cover, cold spring conditions and storms during spring and summer. Mean water column temperature was significantly lower during June 1999 than June 1998 and 1997. Copepod abundance and biomass during June were correlated with mean water column temperature and mean temperature below the thermocline. Mean calanoid abundance during June 1999 was 8–52% of the mean abundance during 1998 and 1997. Significantly lower abundances during June 1999 were observed for Calanus marshallae, Acartia spp., Pseudocalanus spp. and calanoid nauplii. Significant interannual differences in mean water column temperature and calanoid abundance during late summer (late July–early September) were not detected. The Hirst–Lampitt equations were used to estimate the mean daily copepod production during the warm and cold years. The mean production estimate during warm conditions was 13 mg C m−2 d−1, with a range of 3–37 mg C m−2 d−1, similar to previous estimates. Production estimates during the cold spring, 1999, were 3–4% of the production during warm periods. Assuming a 35% gross growth efficiency, calanoids could consume an average of 37 mg C m−2 d−1 during warm periods, but only about 2.6 mg C m−2 d−1 during a cold spring. Comparison of the above estimates to concurrent measures of primary production indicate that during warm, calm seasons, calanoids could remove most or all of the available water column primary production, thus indicating that calanoids may have been food limited. During cool conditions, the calanoids could remove only about 3% of the estimated daily primary production. Lower post-bloom primary production rates and higher calanoid grazing rates may result in substantially lower annual carbon flux to benthic communities on the inner shelf during warm calm years relative to cold years with extensive spring ice cover.","container-title":"Progress in Oceanography","DOI":"https://doi.org/10.1016/S0079-6611(02)00077-0","ISSN":"0079-6611","issue":"1","page":"177-194","title":"Climate-related differences in zooplankton density and growth on the inner shelf of the southeastern Bering Sea","volume":"55","author":[{"family":"Coyle","given":"K. O."},{"family":"Pinchuk","given":"A. I."}],"issued":{"date-parts":[["2002",10,1]]}}},{"id":1324,"uris":["http://zotero.org/users/local/U6DoygBa/items/RFTYU48I"],"uri":["http://zotero.org/users/local/U6DoygBa/items/RFTYU48I"],"itemData":{"id":1324,"type":"article-journal","abstract":"Plankton distribution, hydrography and circulation dynamics were investigated in a shelf area off Northern Norway in June 2000 and June 2001. CTD and Optical Plankton Counter data were obtained from the upper 200m by towing an undulating underwater vehicle across the continental shelf and shelf slope. In both years the front between Atlantic Water and Norwegian Coastal Water was sharp in the region west of the shelf break. In June 2000, convergence zones with lower salinities and higher temperatures than the ambient water were detected in the upper 30m of the water column over the shelf with a corresponding increase in concentrations of phytoplankton and zooplankton. An interpretation of the field data combined with numerical 3D model simulations indicated that the observed patchiness of phytoplankton and zooplankton in these areas possibly originated from plumes of plankton-rich fjord water trapped in eddies over the banks. Such convergence structures were not observed in June 2001. The differing levels of freshwater discharge and the differing wind conditions before and during the two cruise periods can explain the observed differences in hydrography over the shelf, and are likely to have effect on the plankton distribution.","collection-title":"Hydrodynamic control of aquatic ecosystem processes","container-title":"Estuarine, Coastal and Shelf Science","DOI":"10.1016/j.ecss.2007.05.044","ISSN":"0272-7714","issue":"3","journalAbbreviation":"Estuarine, Coastal and Shelf Science","language":"en","page":"381-392","source":"ScienceDirect","title":"Plankton distributions related to hydrography and circulation dynamics on a narrow continental shelf off Northern Norway","volume":"75","author":[{"family":"Skarðhamar","given":"Jofrid"},{"family":"Slagstad","given":"Dag"},{"family":"Edvardsen","given":"Are"}],"issued":{"date-parts":[["2007",11,1]]}}}],"schema":"https://github.com/citation-style-language/schema/raw/master/csl-citation.json"} </w:instrText>
      </w:r>
      <w:r w:rsidR="00D32402">
        <w:rPr>
          <w:rFonts w:asciiTheme="minorHAnsi" w:hAnsiTheme="minorHAnsi" w:cstheme="minorHAnsi"/>
          <w:lang w:val="en-AU"/>
        </w:rPr>
        <w:fldChar w:fldCharType="separate"/>
      </w:r>
      <w:r w:rsidR="00D32402" w:rsidRPr="00366C81">
        <w:rPr>
          <w:rFonts w:ascii="Calibri" w:hAnsi="Calibri" w:cs="Calibri"/>
        </w:rPr>
        <w:t xml:space="preserve">(Coyle and Pinchuk, 2002; Skarðhamar </w:t>
      </w:r>
      <w:r w:rsidR="00D32402" w:rsidRPr="00366C81">
        <w:rPr>
          <w:rFonts w:ascii="Calibri" w:hAnsi="Calibri" w:cs="Calibri"/>
          <w:i/>
          <w:iCs/>
        </w:rPr>
        <w:t>et al.</w:t>
      </w:r>
      <w:r w:rsidR="00D32402" w:rsidRPr="00366C81">
        <w:rPr>
          <w:rFonts w:ascii="Calibri" w:hAnsi="Calibri" w:cs="Calibri"/>
        </w:rPr>
        <w:t>, 2007)</w:t>
      </w:r>
      <w:r w:rsidR="00D32402">
        <w:rPr>
          <w:rFonts w:asciiTheme="minorHAnsi" w:hAnsiTheme="minorHAnsi" w:cstheme="minorHAnsi"/>
          <w:lang w:val="en-AU"/>
        </w:rPr>
        <w:fldChar w:fldCharType="end"/>
      </w:r>
      <w:r w:rsidR="00D32402">
        <w:rPr>
          <w:rFonts w:asciiTheme="minorHAnsi" w:hAnsiTheme="minorHAnsi" w:cstheme="minorHAnsi"/>
          <w:lang w:val="en-AU"/>
        </w:rPr>
        <w:t>.</w:t>
      </w:r>
      <w:r w:rsidR="00D32402" w:rsidRPr="00F15D89">
        <w:rPr>
          <w:rFonts w:asciiTheme="minorHAnsi" w:hAnsiTheme="minorHAnsi" w:cstheme="minorHAnsi"/>
          <w:lang w:val="en-AU"/>
        </w:rPr>
        <w:t xml:space="preserve"> </w:t>
      </w:r>
      <w:commentRangeStart w:id="15"/>
      <w:r w:rsidR="00E30A97">
        <w:rPr>
          <w:rFonts w:asciiTheme="minorHAnsi" w:hAnsiTheme="minorHAnsi" w:cstheme="minorHAnsi"/>
          <w:lang w:val="en-AU"/>
        </w:rPr>
        <w:t xml:space="preserve">For this reason, it is significant that over 90 % of global fisheries landings are derived from </w:t>
      </w:r>
      <w:commentRangeStart w:id="16"/>
      <w:r w:rsidR="00E30A97">
        <w:rPr>
          <w:rFonts w:asciiTheme="minorHAnsi" w:hAnsiTheme="minorHAnsi" w:cstheme="minorHAnsi"/>
          <w:lang w:val="en-AU"/>
        </w:rPr>
        <w:t>productive continental shelves</w:t>
      </w:r>
      <w:r w:rsidR="00AC6C18">
        <w:rPr>
          <w:rFonts w:asciiTheme="minorHAnsi" w:hAnsiTheme="minorHAnsi" w:cstheme="minorHAnsi"/>
          <w:lang w:val="en-AU"/>
        </w:rPr>
        <w:t xml:space="preserve"> </w:t>
      </w:r>
      <w:commentRangeEnd w:id="16"/>
      <w:r w:rsidR="00B03550">
        <w:rPr>
          <w:rStyle w:val="CommentReference"/>
          <w:rFonts w:eastAsia="Calibri"/>
        </w:rPr>
        <w:commentReference w:id="16"/>
      </w:r>
      <w:r w:rsidR="00AC6C18">
        <w:rPr>
          <w:rFonts w:asciiTheme="minorHAnsi" w:hAnsiTheme="minorHAnsi" w:cstheme="minorHAnsi"/>
          <w:lang w:val="en-AU"/>
        </w:rPr>
        <w:fldChar w:fldCharType="begin"/>
      </w:r>
      <w:r w:rsidR="00AC6C18">
        <w:rPr>
          <w:rFonts w:asciiTheme="minorHAnsi" w:hAnsiTheme="minorHAnsi" w:cstheme="minorHAnsi"/>
          <w:lang w:val="en-AU"/>
        </w:rPr>
        <w:instrText xml:space="preserve"> ADDIN ZOTERO_ITEM CSL_CITATION {"citationID":"DcOwbTPi","properties":{"formattedCitation":"(Pauly {\\i{}et al.}, 2002)","plainCitation":"(Pauly et al., 2002)","noteIndex":0},"citationItems":[{"id":1399,"uris":["http://zotero.org/users/local/U6DoygBa/items/L4849E3P"],"uri":["http://zotero.org/users/local/U6DoygBa/items/L4849E3P"],"itemData":{"id":1399,"type":"article-journal","abstract":"Fisheries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J."},{"family":"Watson","given":"R."},{"family":"Zeller","given":"Dirk"}],"issued":{"date-parts":[["2002",8]]}}}],"schema":"https://github.com/citation-style-language/schema/raw/master/csl-citation.json"} </w:instrText>
      </w:r>
      <w:r w:rsidR="00AC6C18">
        <w:rPr>
          <w:rFonts w:asciiTheme="minorHAnsi" w:hAnsiTheme="minorHAnsi" w:cstheme="minorHAnsi"/>
          <w:lang w:val="en-AU"/>
        </w:rPr>
        <w:fldChar w:fldCharType="separate"/>
      </w:r>
      <w:r w:rsidR="00AC6C18" w:rsidRPr="00AC6C18">
        <w:rPr>
          <w:rFonts w:ascii="Calibri" w:hAnsi="Calibri" w:cs="Calibri"/>
        </w:rPr>
        <w:t xml:space="preserve">(Pauly </w:t>
      </w:r>
      <w:r w:rsidR="00AC6C18" w:rsidRPr="00AC6C18">
        <w:rPr>
          <w:rFonts w:ascii="Calibri" w:hAnsi="Calibri" w:cs="Calibri"/>
          <w:i/>
          <w:iCs/>
        </w:rPr>
        <w:t>et al.</w:t>
      </w:r>
      <w:r w:rsidR="00AC6C18" w:rsidRPr="00AC6C18">
        <w:rPr>
          <w:rFonts w:ascii="Calibri" w:hAnsi="Calibri" w:cs="Calibri"/>
        </w:rPr>
        <w:t>, 2002)</w:t>
      </w:r>
      <w:r w:rsidR="00AC6C18">
        <w:rPr>
          <w:rFonts w:asciiTheme="minorHAnsi" w:hAnsiTheme="minorHAnsi" w:cstheme="minorHAnsi"/>
          <w:lang w:val="en-AU"/>
        </w:rPr>
        <w:fldChar w:fldCharType="end"/>
      </w:r>
      <w:r w:rsidR="00E30A97">
        <w:rPr>
          <w:rFonts w:asciiTheme="minorHAnsi" w:hAnsiTheme="minorHAnsi" w:cstheme="minorHAnsi"/>
          <w:lang w:val="en-AU"/>
        </w:rPr>
        <w:t>.</w:t>
      </w:r>
      <w:commentRangeEnd w:id="15"/>
      <w:r w:rsidR="009B673E">
        <w:rPr>
          <w:rStyle w:val="CommentReference"/>
          <w:rFonts w:eastAsia="Calibri"/>
        </w:rPr>
        <w:commentReference w:id="15"/>
      </w:r>
    </w:p>
    <w:p w14:paraId="75132CBB" w14:textId="50569E6F" w:rsidR="0073606B" w:rsidRDefault="00D32402" w:rsidP="0053211D">
      <w:pPr>
        <w:pStyle w:val="Text"/>
        <w:spacing w:line="360" w:lineRule="auto"/>
        <w:rPr>
          <w:rFonts w:asciiTheme="minorHAnsi" w:hAnsiTheme="minorHAnsi" w:cstheme="minorHAnsi"/>
          <w:lang w:val="en-AU"/>
        </w:rPr>
      </w:pPr>
      <w:r w:rsidRPr="00F15D89">
        <w:rPr>
          <w:rFonts w:asciiTheme="minorHAnsi" w:hAnsiTheme="minorHAnsi" w:cstheme="minorHAnsi"/>
          <w:lang w:val="en-AU"/>
        </w:rPr>
        <w:t xml:space="preserve">The distribution of zooplankton </w:t>
      </w:r>
      <w:r w:rsidR="00AC6C18">
        <w:rPr>
          <w:rFonts w:asciiTheme="minorHAnsi" w:hAnsiTheme="minorHAnsi" w:cstheme="minorHAnsi"/>
          <w:lang w:val="en-AU"/>
        </w:rPr>
        <w:t xml:space="preserve">on the shelf </w:t>
      </w:r>
      <w:r w:rsidRPr="00F15D89">
        <w:rPr>
          <w:rFonts w:asciiTheme="minorHAnsi" w:hAnsiTheme="minorHAnsi" w:cstheme="minorHAnsi"/>
          <w:lang w:val="en-AU"/>
        </w:rPr>
        <w:t>is the result of physical mechanisms such as transport and retention</w:t>
      </w:r>
      <w:r w:rsidR="00AC6C18">
        <w:rPr>
          <w:rFonts w:asciiTheme="minorHAnsi" w:hAnsiTheme="minorHAnsi" w:cstheme="minorHAnsi"/>
          <w:lang w:val="en-AU"/>
        </w:rPr>
        <w:t xml:space="preserve"> and</w:t>
      </w:r>
      <w:r w:rsidRPr="00F15D89">
        <w:rPr>
          <w:rFonts w:asciiTheme="minorHAnsi" w:hAnsiTheme="minorHAnsi" w:cstheme="minorHAnsi"/>
          <w:lang w:val="en-AU"/>
        </w:rPr>
        <w:t xml:space="preserve"> biological factors including prey availability and predator abundance as well as behavio</w:t>
      </w:r>
      <w:r>
        <w:rPr>
          <w:rFonts w:asciiTheme="minorHAnsi" w:hAnsiTheme="minorHAnsi" w:cstheme="minorHAnsi"/>
          <w:lang w:val="en-AU"/>
        </w:rPr>
        <w:t>u</w:t>
      </w:r>
      <w:r w:rsidRPr="00F15D89">
        <w:rPr>
          <w:rFonts w:asciiTheme="minorHAnsi" w:hAnsiTheme="minorHAnsi" w:cstheme="minorHAnsi"/>
          <w:lang w:val="en-AU"/>
        </w:rPr>
        <w:t xml:space="preserve">r of the zooplankton </w:t>
      </w:r>
      <w:r>
        <w:rPr>
          <w:rFonts w:asciiTheme="minorHAnsi" w:hAnsiTheme="minorHAnsi" w:cstheme="minorHAnsi"/>
          <w:lang w:val="en-AU"/>
        </w:rPr>
        <w:fldChar w:fldCharType="begin"/>
      </w:r>
      <w:r w:rsidR="00A44A53">
        <w:rPr>
          <w:rFonts w:asciiTheme="minorHAnsi" w:hAnsiTheme="minorHAnsi" w:cstheme="minorHAnsi"/>
          <w:lang w:val="en-AU"/>
        </w:rPr>
        <w:instrText xml:space="preserve"> ADDIN ZOTERO_ITEM CSL_CITATION {"citationID":"buDaH9HW","properties":{"formattedCitation":"(Huntley {\\i{}et al.}, 2000)","plainCitation":"(Huntley et al., 2000)","noteIndex":0},"citationItems":[{"id":604,"uris":["http://zotero.org/users/local/U6DoygBa/items/J3DGV5HG"],"uri":["http://zotero.org/users/local/U6DoygBa/items/J3DGV5HG"],"itemData":{"id":604,"type":"article-journal","abstract":"ABSTRACT: Zooplankton in the central jet of the California Current and an adjacent mesoscale cyclonic eddy centered at 125.1°W, 38.4°N were studied in early July, 1993, using a SeaSoar-mounted Optical Plankton Counter. Within 3 d after the 2 d survey of these mesoscale features we completed a MOCNESS transect across the study area. Zooplankton in the rapidly moving (&gt;40 cm s&lt;sup&gt;-1&lt;/sup&gt; near surface) jet were negatively correlated with the vertical distribution of phytoplankton biomass, which displayed strong fluorescence maxima in the upper 200 m. Zooplankton in the recirculating eddy, however, were positively correlated with fluorescence maxima at the pycnocline (ca 50 m) and at 150 m. Euphausiids, dominated by &lt;i&gt;Euphausia pacifica&lt;/i&gt;, and the copepod &lt;i&gt;Calanus pacificus&lt;/i&gt; accounted for most of the zooplankton in the upper 50 m of the eddy, while the copepod &lt;i&gt;Metridia pacifica&lt;/i&gt; dominated the abundance maximum of medium size zooplankton at 150 m. These species were also present in the jet, but male:female ratios of the 2 copepod species differed greatly, suggesting that populations within the jet and the eddy were distinct from one another. Earlier observations of the cyclonic eddy indicate that it departed California coastal waters in April; resident zooplankton populations may have gone through several generations before they reached the position at which we found it in July. Waters of the jet, by contrast, probably departed from the California coastal region in mid-June, so that its populations of zooplankton may have been essentially the same as those advected to our sampling location.","container-title":"Marine Ecology Progress Series","page":"165-178","title":"Zooplankton dynamics in a mesoscale eddy-jet system off California","volume":"201","author":[{"family":"Huntley","given":"M. E."},{"family":"GonzÃ</w:instrText>
      </w:r>
      <w:r w:rsidR="00A44A53">
        <w:rPr>
          <w:rFonts w:ascii="Calibri" w:hAnsi="Calibri" w:cs="Calibri"/>
          <w:lang w:val="en-AU"/>
        </w:rPr>
        <w:instrText>ƒÂ¡</w:instrText>
      </w:r>
      <w:r w:rsidR="00A44A53">
        <w:rPr>
          <w:rFonts w:asciiTheme="minorHAnsi" w:hAnsiTheme="minorHAnsi" w:cstheme="minorHAnsi"/>
          <w:lang w:val="en-AU"/>
        </w:rPr>
        <w:instrText xml:space="preserve">lez","given":"A."},{"family":"Zhu","given":"Y."},{"family":"Zhou","given":"M."},{"family":"Irigoien","given":"X."}],"issued":{"date-parts":[["2000"]]}}}],"schema":"https://github.com/citation-style-language/schema/raw/master/csl-citation.json"} </w:instrText>
      </w:r>
      <w:r>
        <w:rPr>
          <w:rFonts w:asciiTheme="minorHAnsi" w:hAnsiTheme="minorHAnsi" w:cstheme="minorHAnsi"/>
          <w:lang w:val="en-AU"/>
        </w:rPr>
        <w:fldChar w:fldCharType="separate"/>
      </w:r>
      <w:r w:rsidRPr="004A328F">
        <w:rPr>
          <w:rFonts w:ascii="Calibri" w:hAnsi="Calibri" w:cs="Calibri"/>
        </w:rPr>
        <w:t xml:space="preserve">(Huntley </w:t>
      </w:r>
      <w:r w:rsidRPr="004A328F">
        <w:rPr>
          <w:rFonts w:ascii="Calibri" w:hAnsi="Calibri" w:cs="Calibri"/>
          <w:i/>
          <w:iCs/>
        </w:rPr>
        <w:t>et al.</w:t>
      </w:r>
      <w:r w:rsidRPr="004A328F">
        <w:rPr>
          <w:rFonts w:ascii="Calibri" w:hAnsi="Calibri" w:cs="Calibri"/>
        </w:rPr>
        <w:t>, 2000)</w:t>
      </w:r>
      <w:r>
        <w:rPr>
          <w:rFonts w:asciiTheme="minorHAnsi" w:hAnsiTheme="minorHAnsi" w:cstheme="minorHAnsi"/>
          <w:lang w:val="en-AU"/>
        </w:rPr>
        <w:fldChar w:fldCharType="end"/>
      </w:r>
      <w:r w:rsidRPr="00F15D89">
        <w:rPr>
          <w:rFonts w:asciiTheme="minorHAnsi" w:hAnsiTheme="minorHAnsi" w:cstheme="minorHAnsi"/>
          <w:lang w:val="en-AU"/>
        </w:rPr>
        <w:t>.</w:t>
      </w:r>
      <w:r w:rsidR="0073606B">
        <w:rPr>
          <w:rFonts w:asciiTheme="minorHAnsi" w:hAnsiTheme="minorHAnsi" w:cstheme="minorHAnsi"/>
          <w:lang w:val="en-AU"/>
        </w:rPr>
        <w:t xml:space="preserve"> </w:t>
      </w:r>
      <w:r w:rsidR="00E53F74">
        <w:rPr>
          <w:rFonts w:asciiTheme="minorHAnsi" w:hAnsiTheme="minorHAnsi" w:cstheme="minorHAnsi"/>
          <w:lang w:val="en-AU"/>
        </w:rPr>
        <w:t>H</w:t>
      </w:r>
      <w:r>
        <w:rPr>
          <w:rFonts w:asciiTheme="minorHAnsi" w:hAnsiTheme="minorHAnsi" w:cstheme="minorHAnsi"/>
          <w:lang w:val="en-AU"/>
        </w:rPr>
        <w:t xml:space="preserve">igher </w:t>
      </w:r>
      <w:r w:rsidR="00E53F74">
        <w:rPr>
          <w:rFonts w:asciiTheme="minorHAnsi" w:hAnsiTheme="minorHAnsi" w:cstheme="minorHAnsi"/>
          <w:lang w:val="en-AU"/>
        </w:rPr>
        <w:t xml:space="preserve">zooplankton </w:t>
      </w:r>
      <w:r>
        <w:rPr>
          <w:rFonts w:asciiTheme="minorHAnsi" w:hAnsiTheme="minorHAnsi" w:cstheme="minorHAnsi"/>
          <w:lang w:val="en-AU"/>
        </w:rPr>
        <w:t xml:space="preserve">biomass </w:t>
      </w:r>
      <w:r w:rsidR="00AC6C18">
        <w:rPr>
          <w:rFonts w:asciiTheme="minorHAnsi" w:hAnsiTheme="minorHAnsi" w:cstheme="minorHAnsi"/>
          <w:lang w:val="en-AU"/>
        </w:rPr>
        <w:t xml:space="preserve">is often observed </w:t>
      </w:r>
      <w:r>
        <w:rPr>
          <w:rFonts w:asciiTheme="minorHAnsi" w:hAnsiTheme="minorHAnsi" w:cstheme="minorHAnsi"/>
          <w:lang w:val="en-AU"/>
        </w:rPr>
        <w:t>on the continental shelf</w:t>
      </w:r>
      <w:r w:rsidR="0073606B">
        <w:rPr>
          <w:rFonts w:asciiTheme="minorHAnsi" w:hAnsiTheme="minorHAnsi" w:cstheme="minorHAnsi"/>
          <w:lang w:val="en-AU"/>
        </w:rPr>
        <w:t xml:space="preserve"> </w:t>
      </w:r>
      <w:r w:rsidR="00643C87">
        <w:rPr>
          <w:rFonts w:asciiTheme="minorHAnsi" w:hAnsiTheme="minorHAnsi" w:cstheme="minorHAnsi"/>
          <w:lang w:val="en-AU"/>
        </w:rPr>
        <w:t>compared to offshore regions</w:t>
      </w:r>
      <w:r w:rsidR="00010B04">
        <w:rPr>
          <w:rFonts w:asciiTheme="minorHAnsi" w:hAnsiTheme="minorHAnsi" w:cstheme="minorHAnsi"/>
          <w:lang w:val="en-AU"/>
        </w:rPr>
        <w:t xml:space="preserve"> and has been observed in</w:t>
      </w:r>
      <w:r w:rsidR="0073606B">
        <w:rPr>
          <w:rFonts w:asciiTheme="minorHAnsi" w:hAnsiTheme="minorHAnsi" w:cstheme="minorHAnsi"/>
          <w:lang w:val="en-AU"/>
        </w:rPr>
        <w:t xml:space="preserve"> the southeast Atlantic </w:t>
      </w:r>
      <w:r w:rsidR="0073606B">
        <w:rPr>
          <w:rFonts w:asciiTheme="minorHAnsi" w:hAnsiTheme="minorHAnsi" w:cstheme="minorHAnsi"/>
          <w:lang w:val="en-AU"/>
        </w:rPr>
        <w:fldChar w:fldCharType="begin"/>
      </w:r>
      <w:r w:rsidR="0073606B">
        <w:rPr>
          <w:rFonts w:asciiTheme="minorHAnsi" w:hAnsiTheme="minorHAnsi" w:cstheme="minorHAnsi"/>
          <w:lang w:val="en-AU"/>
        </w:rPr>
        <w:instrText xml:space="preserve"> ADDIN ZOTERO_ITEM CSL_CITATION {"citationID":"seKbCKyx","properties":{"formattedCitation":"(Marcolin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73606B">
        <w:rPr>
          <w:rFonts w:asciiTheme="minorHAnsi" w:hAnsiTheme="minorHAnsi" w:cstheme="minorHAnsi"/>
          <w:lang w:val="en-AU"/>
        </w:rPr>
        <w:fldChar w:fldCharType="separate"/>
      </w:r>
      <w:r w:rsidR="0073606B" w:rsidRPr="00BF04EA">
        <w:rPr>
          <w:rFonts w:ascii="Calibri" w:hAnsi="Calibri" w:cs="Calibri"/>
        </w:rPr>
        <w:t xml:space="preserve">(Marcolin </w:t>
      </w:r>
      <w:r w:rsidR="0073606B" w:rsidRPr="00BF04EA">
        <w:rPr>
          <w:rFonts w:ascii="Calibri" w:hAnsi="Calibri" w:cs="Calibri"/>
          <w:i/>
          <w:iCs/>
        </w:rPr>
        <w:t>et al.</w:t>
      </w:r>
      <w:r w:rsidR="0073606B" w:rsidRPr="00BF04EA">
        <w:rPr>
          <w:rFonts w:ascii="Calibri" w:hAnsi="Calibri" w:cs="Calibri"/>
        </w:rPr>
        <w:t>, 2013)</w:t>
      </w:r>
      <w:r w:rsidR="0073606B">
        <w:rPr>
          <w:rFonts w:asciiTheme="minorHAnsi" w:hAnsiTheme="minorHAnsi" w:cstheme="minorHAnsi"/>
          <w:lang w:val="en-AU"/>
        </w:rPr>
        <w:fldChar w:fldCharType="end"/>
      </w:r>
      <w:r w:rsidR="0073606B">
        <w:rPr>
          <w:rFonts w:asciiTheme="minorHAnsi" w:hAnsiTheme="minorHAnsi" w:cstheme="minorHAnsi"/>
          <w:lang w:val="en-AU"/>
        </w:rPr>
        <w:t xml:space="preserve">, northeast Atlantic </w:t>
      </w:r>
      <w:r w:rsidR="0073606B">
        <w:rPr>
          <w:rFonts w:asciiTheme="minorHAnsi" w:hAnsiTheme="minorHAnsi" w:cstheme="minorHAnsi"/>
          <w:lang w:val="en-AU"/>
        </w:rPr>
        <w:fldChar w:fldCharType="begin"/>
      </w:r>
      <w:r w:rsidR="0073606B">
        <w:rPr>
          <w:rFonts w:asciiTheme="minorHAnsi" w:hAnsiTheme="minorHAnsi" w:cstheme="minorHAnsi"/>
          <w:lang w:val="en-AU"/>
        </w:rPr>
        <w:instrText xml:space="preserve"> ADDIN ZOTERO_ITEM CSL_CITATION {"citationID":"5JwkAEHS","properties":{"formattedCitation":"(Sourisseau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73606B">
        <w:rPr>
          <w:rFonts w:asciiTheme="minorHAnsi" w:hAnsiTheme="minorHAnsi" w:cstheme="minorHAnsi"/>
          <w:lang w:val="en-AU"/>
        </w:rPr>
        <w:fldChar w:fldCharType="separate"/>
      </w:r>
      <w:r w:rsidR="0073606B" w:rsidRPr="0097460E">
        <w:rPr>
          <w:rFonts w:ascii="Calibri" w:hAnsi="Calibri" w:cs="Calibri"/>
        </w:rPr>
        <w:t xml:space="preserve">(Sourisseau and Carlotti, 2006; Irigoien </w:t>
      </w:r>
      <w:r w:rsidR="0073606B" w:rsidRPr="0097460E">
        <w:rPr>
          <w:rFonts w:ascii="Calibri" w:hAnsi="Calibri" w:cs="Calibri"/>
          <w:i/>
          <w:iCs/>
        </w:rPr>
        <w:t>et al.</w:t>
      </w:r>
      <w:r w:rsidR="0073606B" w:rsidRPr="0097460E">
        <w:rPr>
          <w:rFonts w:ascii="Calibri" w:hAnsi="Calibri" w:cs="Calibri"/>
        </w:rPr>
        <w:t xml:space="preserve">, 2009; Vandromme </w:t>
      </w:r>
      <w:r w:rsidR="0073606B" w:rsidRPr="0097460E">
        <w:rPr>
          <w:rFonts w:ascii="Calibri" w:hAnsi="Calibri" w:cs="Calibri"/>
          <w:i/>
          <w:iCs/>
        </w:rPr>
        <w:t>et al.</w:t>
      </w:r>
      <w:r w:rsidR="0073606B" w:rsidRPr="0097460E">
        <w:rPr>
          <w:rFonts w:ascii="Calibri" w:hAnsi="Calibri" w:cs="Calibri"/>
        </w:rPr>
        <w:t>, 2014)</w:t>
      </w:r>
      <w:r w:rsidR="0073606B">
        <w:rPr>
          <w:rFonts w:asciiTheme="minorHAnsi" w:hAnsiTheme="minorHAnsi" w:cstheme="minorHAnsi"/>
          <w:lang w:val="en-AU"/>
        </w:rPr>
        <w:fldChar w:fldCharType="end"/>
      </w:r>
      <w:r w:rsidR="0073606B">
        <w:rPr>
          <w:rFonts w:asciiTheme="minorHAnsi" w:hAnsiTheme="minorHAnsi" w:cstheme="minorHAnsi"/>
          <w:lang w:val="en-AU"/>
        </w:rPr>
        <w:t xml:space="preserve"> and southwest Atlantic </w:t>
      </w:r>
      <w:r w:rsidR="0073606B">
        <w:rPr>
          <w:rFonts w:asciiTheme="minorHAnsi" w:hAnsiTheme="minorHAnsi" w:cstheme="minorHAnsi"/>
          <w:lang w:val="en-AU"/>
        </w:rPr>
        <w:fldChar w:fldCharType="begin"/>
      </w:r>
      <w:r w:rsidR="0073606B">
        <w:rPr>
          <w:rFonts w:asciiTheme="minorHAnsi" w:hAnsiTheme="minorHAnsi" w:cstheme="minorHAnsi"/>
          <w:lang w:val="en-AU"/>
        </w:rPr>
        <w:instrText xml:space="preserve"> ADDIN ZOTERO_ITEM CSL_CITATION {"citationID":"gCJXOrt3","properties":{"formattedCitation":"(Pereira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73606B">
        <w:rPr>
          <w:rFonts w:asciiTheme="minorHAnsi" w:hAnsiTheme="minorHAnsi" w:cstheme="minorHAnsi"/>
          <w:lang w:val="en-AU"/>
        </w:rPr>
        <w:fldChar w:fldCharType="separate"/>
      </w:r>
      <w:r w:rsidR="0073606B" w:rsidRPr="00BF04EA">
        <w:rPr>
          <w:rFonts w:ascii="Calibri" w:hAnsi="Calibri" w:cs="Calibri"/>
        </w:rPr>
        <w:t xml:space="preserve">(Pereira Brandini </w:t>
      </w:r>
      <w:r w:rsidR="0073606B" w:rsidRPr="00BF04EA">
        <w:rPr>
          <w:rFonts w:ascii="Calibri" w:hAnsi="Calibri" w:cs="Calibri"/>
          <w:i/>
          <w:iCs/>
        </w:rPr>
        <w:t>et al.</w:t>
      </w:r>
      <w:r w:rsidR="0073606B" w:rsidRPr="00BF04EA">
        <w:rPr>
          <w:rFonts w:ascii="Calibri" w:hAnsi="Calibri" w:cs="Calibri"/>
        </w:rPr>
        <w:t>, 2014)</w:t>
      </w:r>
      <w:r w:rsidR="0073606B">
        <w:rPr>
          <w:rFonts w:asciiTheme="minorHAnsi" w:hAnsiTheme="minorHAnsi" w:cstheme="minorHAnsi"/>
          <w:lang w:val="en-AU"/>
        </w:rPr>
        <w:fldChar w:fldCharType="end"/>
      </w:r>
      <w:r w:rsidR="0073606B">
        <w:rPr>
          <w:rFonts w:asciiTheme="minorHAnsi" w:hAnsiTheme="minorHAnsi" w:cstheme="minorHAnsi"/>
          <w:lang w:val="en-AU"/>
        </w:rPr>
        <w:t xml:space="preserve">. While </w:t>
      </w:r>
      <w:r w:rsidR="00010B04">
        <w:rPr>
          <w:rFonts w:asciiTheme="minorHAnsi" w:hAnsiTheme="minorHAnsi" w:cstheme="minorHAnsi"/>
          <w:lang w:val="en-AU"/>
        </w:rPr>
        <w:t>the</w:t>
      </w:r>
      <w:r w:rsidR="0073606B">
        <w:rPr>
          <w:rFonts w:asciiTheme="minorHAnsi" w:hAnsiTheme="minorHAnsi" w:cstheme="minorHAnsi"/>
          <w:lang w:val="en-AU"/>
        </w:rPr>
        <w:t xml:space="preserve"> increase in</w:t>
      </w:r>
      <w:r w:rsidR="00010B04">
        <w:rPr>
          <w:rFonts w:asciiTheme="minorHAnsi" w:hAnsiTheme="minorHAnsi" w:cstheme="minorHAnsi"/>
          <w:lang w:val="en-AU"/>
        </w:rPr>
        <w:t xml:space="preserve"> zooplankton</w:t>
      </w:r>
      <w:r w:rsidR="0073606B">
        <w:rPr>
          <w:rFonts w:asciiTheme="minorHAnsi" w:hAnsiTheme="minorHAnsi" w:cstheme="minorHAnsi"/>
          <w:lang w:val="en-AU"/>
        </w:rPr>
        <w:t xml:space="preserve"> biomass in nearshore environments is thought to be enhanced by increased nutrients from terrestrial discharge, some regions such as eastern Australia are known to have relatively small terrestrial influences when compared to other sources of nutrients such as upwelling</w:t>
      </w:r>
      <w:r w:rsidR="00E53F74">
        <w:rPr>
          <w:rFonts w:asciiTheme="minorHAnsi" w:hAnsiTheme="minorHAnsi" w:cstheme="minorHAnsi"/>
          <w:lang w:val="en-AU"/>
        </w:rPr>
        <w:t xml:space="preserve"> </w:t>
      </w:r>
      <w:r w:rsidR="00E53F74">
        <w:rPr>
          <w:rFonts w:asciiTheme="minorHAnsi" w:hAnsiTheme="minorHAnsi" w:cstheme="minorHAnsi"/>
          <w:lang w:val="en-AU"/>
        </w:rPr>
        <w:fldChar w:fldCharType="begin"/>
      </w:r>
      <w:r w:rsidR="00F10B3D">
        <w:rPr>
          <w:rFonts w:asciiTheme="minorHAnsi" w:hAnsiTheme="minorHAnsi" w:cstheme="minorHAnsi"/>
          <w:lang w:val="en-AU"/>
        </w:rPr>
        <w:instrText xml:space="preserve"> ADDIN ZOTERO_ITEM CSL_CITATION {"citationID":"qwVpz0AE","properties":{"formattedCitation":"(Apte {\\i{}et al.}, 1998; Dai and Trenberth, 2002; Suthers {\\i{}et al.}, 2011)","plainCitation":"(Apte et al., 1998; Dai and Trenberth, 2002; Suthers et al., 2011)","noteIndex":0},"citationItems":[{"id":1360,"uris":["http://zotero.org/users/local/U6DoygBa/items/JK2Y8XFU"],"uri":["http://zotero.org/users/local/U6DoygBa/items/JK2Y8XFU"],"itemData":{"id":1360,"type":"article-journal","abstract":"Concentrations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Oceanography","DOI":"10.1016/j.dsr2.2010.09.029","ISSN":"0967-0645","issue":"5","journalAbbreviation":"Deep-Sea Res. Part II-Top. Stud. Oceanogr.","language":"English","page":"538-546","title":"The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A."}],"issued":{"date-parts":[["2011",3]]}}}],"schema":"https://github.com/citation-style-language/schema/raw/master/csl-citation.json"} </w:instrText>
      </w:r>
      <w:r w:rsidR="00E53F74">
        <w:rPr>
          <w:rFonts w:asciiTheme="minorHAnsi" w:hAnsiTheme="minorHAnsi" w:cstheme="minorHAnsi"/>
          <w:lang w:val="en-AU"/>
        </w:rPr>
        <w:fldChar w:fldCharType="separate"/>
      </w:r>
      <w:r w:rsidR="00AC6C18" w:rsidRPr="00AC6C18">
        <w:rPr>
          <w:rFonts w:ascii="Calibri" w:hAnsi="Calibri" w:cs="Calibri"/>
        </w:rPr>
        <w:t xml:space="preserve">(Apte </w:t>
      </w:r>
      <w:r w:rsidR="00AC6C18" w:rsidRPr="00AC6C18">
        <w:rPr>
          <w:rFonts w:ascii="Calibri" w:hAnsi="Calibri" w:cs="Calibri"/>
          <w:i/>
          <w:iCs/>
        </w:rPr>
        <w:t>et al.</w:t>
      </w:r>
      <w:r w:rsidR="00AC6C18" w:rsidRPr="00AC6C18">
        <w:rPr>
          <w:rFonts w:ascii="Calibri" w:hAnsi="Calibri" w:cs="Calibri"/>
        </w:rPr>
        <w:t xml:space="preserve">, 1998; Dai and Trenberth, 2002; </w:t>
      </w:r>
      <w:ins w:id="17" w:author="Baird, Mark (O&amp;A, Hobart)" w:date="2020-08-12T21:18:00Z">
        <w:r w:rsidR="00352BE9">
          <w:rPr>
            <w:rFonts w:ascii="Calibri" w:hAnsi="Calibri" w:cs="Calibri"/>
          </w:rPr>
          <w:t xml:space="preserve">Pritchard et al., 2003; </w:t>
        </w:r>
      </w:ins>
      <w:r w:rsidR="00AC6C18" w:rsidRPr="00AC6C18">
        <w:rPr>
          <w:rFonts w:ascii="Calibri" w:hAnsi="Calibri" w:cs="Calibri"/>
        </w:rPr>
        <w:t xml:space="preserve">Suthers </w:t>
      </w:r>
      <w:r w:rsidR="00AC6C18" w:rsidRPr="00AC6C18">
        <w:rPr>
          <w:rFonts w:ascii="Calibri" w:hAnsi="Calibri" w:cs="Calibri"/>
          <w:i/>
          <w:iCs/>
        </w:rPr>
        <w:t>et al.</w:t>
      </w:r>
      <w:r w:rsidR="00AC6C18" w:rsidRPr="00AC6C18">
        <w:rPr>
          <w:rFonts w:ascii="Calibri" w:hAnsi="Calibri" w:cs="Calibri"/>
        </w:rPr>
        <w:t>, 2011)</w:t>
      </w:r>
      <w:r w:rsidR="00E53F74">
        <w:rPr>
          <w:rFonts w:asciiTheme="minorHAnsi" w:hAnsiTheme="minorHAnsi" w:cstheme="minorHAnsi"/>
          <w:lang w:val="en-AU"/>
        </w:rPr>
        <w:fldChar w:fldCharType="end"/>
      </w:r>
      <w:r w:rsidR="0073606B">
        <w:rPr>
          <w:rFonts w:asciiTheme="minorHAnsi" w:hAnsiTheme="minorHAnsi" w:cstheme="minorHAnsi"/>
          <w:lang w:val="en-AU"/>
        </w:rPr>
        <w:t xml:space="preserve">. </w:t>
      </w:r>
    </w:p>
    <w:p w14:paraId="6B059A95" w14:textId="61A455E2" w:rsidR="00AA703A" w:rsidRDefault="00AC6C18" w:rsidP="00AC6C18">
      <w:pPr>
        <w:pStyle w:val="Text"/>
        <w:spacing w:line="360" w:lineRule="auto"/>
        <w:rPr>
          <w:rFonts w:asciiTheme="minorHAnsi" w:hAnsiTheme="minorHAnsi" w:cstheme="minorHAnsi"/>
          <w:lang w:val="en-AU"/>
        </w:rPr>
      </w:pPr>
      <w:r>
        <w:rPr>
          <w:rFonts w:asciiTheme="minorHAnsi" w:hAnsiTheme="minorHAnsi" w:cstheme="minorHAnsi"/>
          <w:lang w:val="en-AU"/>
        </w:rPr>
        <w:t>The implications of shelf-based production of zooplankton are evident in the broad distribution of planktivorous fishes</w:t>
      </w:r>
      <w:r w:rsidR="00010B04">
        <w:rPr>
          <w:rFonts w:asciiTheme="minorHAnsi" w:hAnsiTheme="minorHAnsi" w:cstheme="minorHAnsi"/>
          <w:lang w:val="en-AU"/>
        </w:rPr>
        <w:t xml:space="preserve">, found along vast stretches of continental shelves </w:t>
      </w:r>
      <w:r w:rsidR="00010B04">
        <w:rPr>
          <w:rFonts w:asciiTheme="minorHAnsi" w:hAnsiTheme="minorHAnsi" w:cstheme="minorHAnsi"/>
          <w:lang w:val="en-AU"/>
        </w:rPr>
        <w:fldChar w:fldCharType="begin"/>
      </w:r>
      <w:r w:rsidR="00F10B3D">
        <w:rPr>
          <w:rFonts w:asciiTheme="minorHAnsi" w:hAnsiTheme="minorHAnsi" w:cstheme="minorHAnsi"/>
          <w:lang w:val="en-AU"/>
        </w:rPr>
        <w:instrText xml:space="preserve"> ADDIN ZOTERO_ITEM CSL_CITATION {"citationID":"SeCeNeXT","properties":{"formattedCitation":"(Holland {\\i{}et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010B04">
        <w:rPr>
          <w:rFonts w:asciiTheme="minorHAnsi" w:hAnsiTheme="minorHAnsi" w:cstheme="minorHAnsi"/>
          <w:lang w:val="en-AU"/>
        </w:rPr>
        <w:fldChar w:fldCharType="separate"/>
      </w:r>
      <w:r w:rsidR="00010B04" w:rsidRPr="00010B04">
        <w:rPr>
          <w:rFonts w:ascii="Calibri" w:hAnsi="Calibri" w:cs="Calibri"/>
        </w:rPr>
        <w:t xml:space="preserve">(Holland </w:t>
      </w:r>
      <w:r w:rsidR="00010B04" w:rsidRPr="00010B04">
        <w:rPr>
          <w:rFonts w:ascii="Calibri" w:hAnsi="Calibri" w:cs="Calibri"/>
          <w:i/>
          <w:iCs/>
        </w:rPr>
        <w:t>et al.</w:t>
      </w:r>
      <w:r w:rsidR="00010B04" w:rsidRPr="00010B04">
        <w:rPr>
          <w:rFonts w:ascii="Calibri" w:hAnsi="Calibri" w:cs="Calibri"/>
        </w:rPr>
        <w:t>, 2020)</w:t>
      </w:r>
      <w:r w:rsidR="00010B04">
        <w:rPr>
          <w:rFonts w:asciiTheme="minorHAnsi" w:hAnsiTheme="minorHAnsi" w:cstheme="minorHAnsi"/>
          <w:lang w:val="en-AU"/>
        </w:rPr>
        <w:fldChar w:fldCharType="end"/>
      </w:r>
      <w:r w:rsidR="00010B04">
        <w:rPr>
          <w:rFonts w:asciiTheme="minorHAnsi" w:hAnsiTheme="minorHAnsi" w:cstheme="minorHAnsi"/>
          <w:lang w:val="en-AU"/>
        </w:rPr>
        <w:t>.</w:t>
      </w:r>
      <w:r w:rsidRPr="00F15D89">
        <w:rPr>
          <w:rFonts w:asciiTheme="minorHAnsi" w:hAnsiTheme="minorHAnsi" w:cstheme="minorHAnsi"/>
          <w:lang w:val="en-AU"/>
        </w:rPr>
        <w:t xml:space="preserve"> </w:t>
      </w:r>
      <w:r>
        <w:rPr>
          <w:rFonts w:asciiTheme="minorHAnsi" w:hAnsiTheme="minorHAnsi" w:cstheme="minorHAnsi"/>
          <w:lang w:val="en-AU"/>
        </w:rPr>
        <w:t>As prey for zooplanktivorous fish, zooplankton tr</w:t>
      </w:r>
      <w:r w:rsidRPr="00F15D89">
        <w:rPr>
          <w:rFonts w:asciiTheme="minorHAnsi" w:hAnsiTheme="minorHAnsi" w:cstheme="minorHAnsi"/>
          <w:lang w:val="en-AU"/>
        </w:rPr>
        <w:t xml:space="preserve">ansfer energy </w:t>
      </w:r>
      <w:r>
        <w:rPr>
          <w:rFonts w:asciiTheme="minorHAnsi" w:hAnsiTheme="minorHAnsi" w:cstheme="minorHAnsi"/>
          <w:lang w:val="en-AU"/>
        </w:rPr>
        <w:t xml:space="preserve">to higher trophic levels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{"citationID":"1MKXR81J","properties":{"formattedCitation":"(Marquis {\\i{}et al.}, 2011; Champion {\\i{}et al.}, 2015)","plainCitation":"(Marquis et al., 2011; Champion et al., 2015)","noteIndex":0},"citationItems":[{"id":768,"uris":["http://zotero.org/users/local/U6DoygBa/items/SJI4CWE6"],"uri":["http://zotero.org/users/local/U6DoygBa/items/SJI4CWE6"],"itemData":{"id":768,"type":"article-journal","abstract":"Marquis, E., Niquil, N., Vézina, A. F., Petitgas, P., and Dupuy, C. 2011. Influence of planktonic foodweb structure on a system's capacity to support pelagic production: an inverse analysis approach. – ICES Journal of Marine Science, 68: 803–812.Coupled plankton/small pelagic (SP) fish systems were analysed to assess how foodweb structure influences the export of carbon to pelagic fish during the spring bloom in the Bay of Biscay. The investigation of carbon export flows through inverse analysis was supplemented by estimating the carrying capacity for pelagic fish production by applying linear programming. A planktonic foodweb dominated by microbial pathways had the highest trophic efficiency owing to the tight coupling between planktonic trophic levels and predation pressure on mesozooplankton by fish. Moreover, the magnitude of the gap between carrying capacity and estimated carbon export was related to the size structure of primary producers, with the picophytoplankton-based foodweb having the smallest gap and the microphytoplankton-based one the largest gap. Planktonic foodwebs dominated by small autotrophic cells channelled most of their available carbon to pelagic fish production, whereas foodwebs dominated by large phytoplankton were better suited to benthic communities with a large loss of carbon through sedimentation. Although the total carbon available to higher trophic levels does not vary with the size of the main primary producers, the potential export to SP fish depends on the structure of the planktonic foodweb.","container-title":"Ices Journal of Marine Science","DOI":"10.1093/icesjms/fsr027","ISSN":"1054-3139","issue":"5","journalAbbreviation":"ICES J. Mar. Sci.","page":"803-812","title":"Influence of planktonic foodweb structure on a system's capacity to support pelagic production: an inverse analysis approach","volume":"68","author":[{"family":"Marquis","given":"Elise"},{"family":"Niquil","given":"Nathalie"},{"family":"Vézina","given":"Alain F."},{"family":"Petitgas","given":"Pierre"},{"family":"Dupuy","given":"Christine"}],"issued":{"date-parts":[["2011"]]}}},{"id":417,"uris":["http://zotero.org/users/local/U6DoygBa/items/UJGSG65G"],"uri":["http://zotero.org/users/local/U6DoygBa/items/UJGSG65G"],"itemData":{"id":417,"type":"article-journal","abstract":"Artificial reefs continue to be deployed in coastal areas to enhance local fisheries. An important factor influencing the success of artificial reefs may be the provision of refuge for zooplanktivorous fishes, which use artificial reefs as a base to forage the surrounding zooplankton. A numerical model was developed to quantify this trophic pathway on a designed coastal artificial reef, using field-parameterised data for zooplankton biomass, current velocity, and the consumption rate and abundance of a reef-resident zooplanktivorous fish (Atypichthys strigatus). The model estimated that this species consumed similar to 2.9 kg (1.0 g m(-3)) of zooplankton per day on this artificial reef, which represents only 0.35% of the total zooplankton biomass. The ability of this artificial reef to support similar to 130 kg standing stock of this species suggests that the zooplankton pathway is a reliable mechanism for fish production. A second model explored the influence of reef size on zooplanktivorous fish densities and the supply of zooplankton required to sustain their consumption rate. As reef size increased, the ratio between the foraging volume and refuge volume declined, meaning that small reefs have lots of food and not much refuge, and large reefs can have lots of refuge but not enough food. This indicates that reef size can be manipulated to maximise fish abundance while avoiding food limitation. Reef size, shape, and orientation should be considered carefully during the planning of artificial reefs, as it can greatly influence the foraging of reef-resident zooplanktivorous fishes and thus influence the entire reef assemblage.","container-title":"Mar. Ecol.-Prog. Ser.","DOI":"10.3354/meps11529","ISSN":"0171-8630","language":"English","page":"1-14","title":"Zooplanktivory is a key process for fish production on a coastal artificial reef","volume":"541","author":[{"family":"Champion","given":"C."},{"family":"Suthers","given":"I. M."},{"family":"Smith","given":"J. A."}],"issued":{"date-parts":[["2015",12]]}}}],"schema":"https://github.com/citation-style-language/schema/raw/master/csl-citation.json"} </w:instrText>
      </w:r>
      <w:r>
        <w:rPr>
          <w:rFonts w:asciiTheme="minorHAnsi" w:hAnsiTheme="minorHAnsi" w:cstheme="minorHAnsi"/>
          <w:lang w:val="en-AU"/>
        </w:rPr>
        <w:fldChar w:fldCharType="separate"/>
      </w:r>
      <w:r w:rsidRPr="00D41212">
        <w:rPr>
          <w:rFonts w:ascii="Calibri" w:hAnsi="Calibri" w:cs="Calibri"/>
        </w:rPr>
        <w:t xml:space="preserve">(Marquis </w:t>
      </w:r>
      <w:r w:rsidRPr="00D41212">
        <w:rPr>
          <w:rFonts w:ascii="Calibri" w:hAnsi="Calibri" w:cs="Calibri"/>
          <w:i/>
          <w:iCs/>
        </w:rPr>
        <w:t>et al.</w:t>
      </w:r>
      <w:r w:rsidRPr="00D41212">
        <w:rPr>
          <w:rFonts w:ascii="Calibri" w:hAnsi="Calibri" w:cs="Calibri"/>
        </w:rPr>
        <w:t xml:space="preserve">, 2011; Champion </w:t>
      </w:r>
      <w:r w:rsidRPr="00D41212">
        <w:rPr>
          <w:rFonts w:ascii="Calibri" w:hAnsi="Calibri" w:cs="Calibri"/>
          <w:i/>
          <w:iCs/>
        </w:rPr>
        <w:t>et al.</w:t>
      </w:r>
      <w:r w:rsidRPr="00D41212">
        <w:rPr>
          <w:rFonts w:ascii="Calibri" w:hAnsi="Calibri" w:cs="Calibri"/>
        </w:rPr>
        <w:t>, 2015)</w:t>
      </w:r>
      <w:r>
        <w:rPr>
          <w:rFonts w:asciiTheme="minorHAnsi" w:hAnsiTheme="minorHAnsi" w:cstheme="minorHAnsi"/>
          <w:lang w:val="en-AU"/>
        </w:rPr>
        <w:fldChar w:fldCharType="end"/>
      </w:r>
      <w:r>
        <w:rPr>
          <w:rFonts w:asciiTheme="minorHAnsi" w:hAnsiTheme="minorHAnsi" w:cstheme="minorHAnsi"/>
          <w:lang w:val="en-AU"/>
        </w:rPr>
        <w:t xml:space="preserve"> with</w:t>
      </w:r>
      <w:r w:rsidRPr="00F15D89">
        <w:rPr>
          <w:rFonts w:asciiTheme="minorHAnsi" w:hAnsiTheme="minorHAnsi" w:cstheme="minorHAnsi"/>
          <w:lang w:val="en-AU"/>
        </w:rPr>
        <w:t xml:space="preserve"> </w:t>
      </w:r>
      <w:r>
        <w:rPr>
          <w:rFonts w:asciiTheme="minorHAnsi" w:hAnsiTheme="minorHAnsi" w:cstheme="minorHAnsi"/>
          <w:lang w:val="en-AU"/>
        </w:rPr>
        <w:t>z</w:t>
      </w:r>
      <w:r w:rsidRPr="00F15D89">
        <w:rPr>
          <w:rFonts w:asciiTheme="minorHAnsi" w:hAnsiTheme="minorHAnsi" w:cstheme="minorHAnsi"/>
          <w:lang w:val="en-AU"/>
        </w:rPr>
        <w:t>ooplankton support</w:t>
      </w:r>
      <w:r>
        <w:rPr>
          <w:rFonts w:asciiTheme="minorHAnsi" w:hAnsiTheme="minorHAnsi" w:cstheme="minorHAnsi"/>
          <w:lang w:val="en-AU"/>
        </w:rPr>
        <w:t>ing</w:t>
      </w:r>
      <w:r w:rsidRPr="00F15D89">
        <w:rPr>
          <w:rFonts w:asciiTheme="minorHAnsi" w:hAnsiTheme="minorHAnsi" w:cstheme="minorHAnsi"/>
          <w:lang w:val="en-AU"/>
        </w:rPr>
        <w:t xml:space="preserve"> up to 53 % of fish biomass on temperate coastal reefs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{"citationID":"comKJHKm","properties":{"formattedCitation":"(Truong {\\i{}et al.}, 2017)","plainCitation":"(Truong et al., 2017)","noteIndex":0},"citationItems":[{"id":1022,"uris":["http://zotero.org/users/local/U6DoygBa/items/9S4NPPGH"],"uri":["http://zotero.org/users/local/U6DoygBa/items/9S4NPPGH"],"itemData":{"id":1022,"type":"article-journal","abstract":"Coastal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Pr>
          <w:rFonts w:asciiTheme="minorHAnsi" w:hAnsiTheme="minorHAnsi" w:cstheme="minorHAnsi"/>
          <w:lang w:val="en-AU"/>
        </w:rPr>
        <w:fldChar w:fldCharType="separate"/>
      </w:r>
      <w:r w:rsidRPr="00D41212">
        <w:rPr>
          <w:rFonts w:ascii="Calibri" w:hAnsi="Calibri" w:cs="Calibri"/>
        </w:rPr>
        <w:t xml:space="preserve">(Truong </w:t>
      </w:r>
      <w:r w:rsidRPr="00D41212">
        <w:rPr>
          <w:rFonts w:ascii="Calibri" w:hAnsi="Calibri" w:cs="Calibri"/>
          <w:i/>
          <w:iCs/>
        </w:rPr>
        <w:t>et al.</w:t>
      </w:r>
      <w:r w:rsidRPr="00D41212">
        <w:rPr>
          <w:rFonts w:ascii="Calibri" w:hAnsi="Calibri" w:cs="Calibri"/>
        </w:rPr>
        <w:t>, 2017)</w:t>
      </w:r>
      <w:r>
        <w:rPr>
          <w:rFonts w:asciiTheme="minorHAnsi" w:hAnsiTheme="minorHAnsi" w:cstheme="minorHAnsi"/>
          <w:lang w:val="en-AU"/>
        </w:rPr>
        <w:fldChar w:fldCharType="end"/>
      </w:r>
      <w:r w:rsidRPr="00F15D89">
        <w:rPr>
          <w:rFonts w:asciiTheme="minorHAnsi" w:hAnsiTheme="minorHAnsi" w:cstheme="minorHAnsi"/>
          <w:lang w:val="en-AU"/>
        </w:rPr>
        <w:t>.</w:t>
      </w:r>
      <w:r>
        <w:rPr>
          <w:rFonts w:asciiTheme="minorHAnsi" w:hAnsiTheme="minorHAnsi" w:cstheme="minorHAnsi"/>
          <w:lang w:val="en-AU"/>
        </w:rPr>
        <w:t xml:space="preserve"> P</w:t>
      </w:r>
      <w:r w:rsidRPr="00307499">
        <w:rPr>
          <w:rFonts w:asciiTheme="minorHAnsi" w:hAnsiTheme="minorHAnsi" w:cstheme="minorHAnsi"/>
          <w:lang w:val="en-AU"/>
        </w:rPr>
        <w:t xml:space="preserve">redator-prey interactions </w:t>
      </w:r>
      <w:r>
        <w:rPr>
          <w:rFonts w:asciiTheme="minorHAnsi" w:hAnsiTheme="minorHAnsi" w:cstheme="minorHAnsi"/>
          <w:lang w:val="en-AU"/>
        </w:rPr>
        <w:t xml:space="preserve">involving zooplankton </w:t>
      </w:r>
      <w:r w:rsidRPr="00307499">
        <w:rPr>
          <w:rFonts w:asciiTheme="minorHAnsi" w:hAnsiTheme="minorHAnsi" w:cstheme="minorHAnsi"/>
          <w:lang w:val="en-AU"/>
        </w:rPr>
        <w:t xml:space="preserve">are usually driven by body size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{"citationID":"ff9zhR0R","properties":{"formattedCitation":"(Barnes {\\i{}et al.}, 2010)","plainCitation":"(Barnes et al., 2010)","noteIndex":0},"citationItems":[{"id":352,"uris":["http://zotero.org/users/local/U6DoygBa/items/2Y578UJC"],"uri":["http://zotero.org/users/local/U6DoygBa/items/2Y578UJC"],"itemData":{"id":352,"type":"article-journal","abstract":"Predator–prey body size relationships influence food chain length, trophic structure, transfer efficiency, interaction strength, and the bioaccumulation of contaminants. Improved quantification of these relationships and their response to the environment is needed to parameterize food web models and describe food web structure and function. A compiled data set comprising 29 582 records of individual prey eaten at 21 locations by individual predators that spanned 10 orders of magnitude in mass and lived in marine environments ranging from the poles to the tropics was used to investigate the influence of predator size and environment on predator and prey size relationships. Linear mixed effects models demonstrated that predator–prey mass ratios (PPMR) increased with predator mass. The amount of the increase varied among locations and predator species and individuals but was not significantly influenced by temperature, latitude, depth, or primary production. Increases in PPMR with predator mass implied nonlinear relationships between log body mass and trophic level and reductions in transfer efficiency with increasing body size. The results suggest that very general rules determine dominant trends in PPMR in diverse marine ecosystems, leading to the ubiquity of size-based trophic structuring and the consistency of observed relationships between the relative abundance of individuals and their body size.","container-title":"Ecology","DOI":"10.1890/08-2061.1","ISSN":"0012-9658","issue":"1","page":"222-232","title":"Global patterns in predator–prey size relationships reveal size dependency of trophic transfer efficiency","volume":"91","author":[{"family":"Barnes","given":"Carolyn"},{"family":"Maxwell","given":"David"},{"family":"Reuman","given":"Daniel C."},{"family":"Jennings","given":"Simon"}],"issued":{"date-parts":[["2010"]]}}}],"schema":"https://github.com/citation-style-language/schema/raw/master/csl-citation.json"} </w:instrText>
      </w:r>
      <w:r>
        <w:rPr>
          <w:rFonts w:asciiTheme="minorHAnsi" w:hAnsiTheme="minorHAnsi" w:cstheme="minorHAnsi"/>
          <w:lang w:val="en-AU"/>
        </w:rPr>
        <w:fldChar w:fldCharType="separate"/>
      </w:r>
      <w:r w:rsidRPr="00D41212">
        <w:rPr>
          <w:rFonts w:ascii="Calibri" w:hAnsi="Calibri" w:cs="Calibri"/>
        </w:rPr>
        <w:t xml:space="preserve">(Barnes </w:t>
      </w:r>
      <w:r w:rsidRPr="00D41212">
        <w:rPr>
          <w:rFonts w:ascii="Calibri" w:hAnsi="Calibri" w:cs="Calibri"/>
          <w:i/>
          <w:iCs/>
        </w:rPr>
        <w:t>et al.</w:t>
      </w:r>
      <w:r w:rsidRPr="00D41212">
        <w:rPr>
          <w:rFonts w:ascii="Calibri" w:hAnsi="Calibri" w:cs="Calibri"/>
        </w:rPr>
        <w:t>, 2010)</w:t>
      </w:r>
      <w:r>
        <w:rPr>
          <w:rFonts w:asciiTheme="minorHAnsi" w:hAnsiTheme="minorHAnsi" w:cstheme="minorHAnsi"/>
          <w:lang w:val="en-AU"/>
        </w:rPr>
        <w:fldChar w:fldCharType="end"/>
      </w:r>
      <w:r>
        <w:rPr>
          <w:rFonts w:asciiTheme="minorHAnsi" w:hAnsiTheme="minorHAnsi" w:cstheme="minorHAnsi"/>
          <w:lang w:val="en-AU"/>
        </w:rPr>
        <w:t>,</w:t>
      </w:r>
      <w:r w:rsidRPr="00F15D89">
        <w:rPr>
          <w:rFonts w:asciiTheme="minorHAnsi" w:hAnsiTheme="minorHAnsi" w:cstheme="minorHAnsi"/>
          <w:lang w:val="en-AU"/>
        </w:rPr>
        <w:t xml:space="preserve"> </w:t>
      </w:r>
      <w:r>
        <w:rPr>
          <w:rFonts w:asciiTheme="minorHAnsi" w:hAnsiTheme="minorHAnsi" w:cstheme="minorHAnsi"/>
          <w:lang w:val="en-AU"/>
        </w:rPr>
        <w:t>and b</w:t>
      </w:r>
      <w:r w:rsidRPr="00F15D89">
        <w:rPr>
          <w:rFonts w:asciiTheme="minorHAnsi" w:hAnsiTheme="minorHAnsi" w:cstheme="minorHAnsi"/>
          <w:lang w:val="en-AU"/>
        </w:rPr>
        <w:t xml:space="preserve">y focusing on </w:t>
      </w:r>
      <w:r w:rsidRPr="00F15D89">
        <w:rPr>
          <w:rFonts w:asciiTheme="minorHAnsi" w:hAnsiTheme="minorHAnsi" w:cstheme="minorHAnsi"/>
          <w:lang w:val="en-AU"/>
        </w:rPr>
        <w:lastRenderedPageBreak/>
        <w:t>the size distribution of the zooplankton community, complex species-specific dynamics can be simplified</w:t>
      </w:r>
      <w:r>
        <w:rPr>
          <w:rFonts w:asciiTheme="minorHAnsi" w:hAnsiTheme="minorHAnsi" w:cstheme="minorHAnsi"/>
          <w:lang w:val="en-AU"/>
        </w:rPr>
        <w:t xml:space="preserve">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{"citationID":"xfmLdZW7","properties":{"formattedCitation":"(Blanchard {\\i{}et al.}, 2017)","plainCitation":"(Blanchard et al., 2017)","noteIndex":0},"citationItems":[{"id":374,"uris":["http://zotero.org/users/local/U6DoygBa/items/3CDM8Z6E"],"uri":["http://zotero.org/users/local/U6DoygBa/items/3CDM8Z6E"],"itemData":{"id":374,"type":"article-journal","abstract":"Size-based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J."}],"issued":{"date-parts":[["2017",3]]}}}],"schema":"https://github.com/citation-style-language/schema/raw/master/csl-citation.json"} </w:instrText>
      </w:r>
      <w:r>
        <w:rPr>
          <w:rFonts w:asciiTheme="minorHAnsi" w:hAnsiTheme="minorHAnsi" w:cstheme="minorHAnsi"/>
          <w:lang w:val="en-AU"/>
        </w:rPr>
        <w:fldChar w:fldCharType="separate"/>
      </w:r>
      <w:r w:rsidRPr="007542C1">
        <w:rPr>
          <w:rFonts w:ascii="Calibri" w:hAnsi="Calibri" w:cs="Calibri"/>
        </w:rPr>
        <w:t xml:space="preserve">(Blanchard </w:t>
      </w:r>
      <w:r w:rsidRPr="007542C1">
        <w:rPr>
          <w:rFonts w:ascii="Calibri" w:hAnsi="Calibri" w:cs="Calibri"/>
          <w:i/>
          <w:iCs/>
        </w:rPr>
        <w:t>et al.</w:t>
      </w:r>
      <w:r w:rsidRPr="007542C1">
        <w:rPr>
          <w:rFonts w:ascii="Calibri" w:hAnsi="Calibri" w:cs="Calibri"/>
        </w:rPr>
        <w:t>, 2017)</w:t>
      </w:r>
      <w:r>
        <w:rPr>
          <w:rFonts w:asciiTheme="minorHAnsi" w:hAnsiTheme="minorHAnsi" w:cstheme="minorHAnsi"/>
          <w:lang w:val="en-AU"/>
        </w:rPr>
        <w:fldChar w:fldCharType="end"/>
      </w:r>
      <w:commentRangeStart w:id="18"/>
      <w:r w:rsidRPr="00F15D89">
        <w:rPr>
          <w:rFonts w:asciiTheme="minorHAnsi" w:hAnsiTheme="minorHAnsi" w:cstheme="minorHAnsi"/>
          <w:lang w:val="en-AU"/>
        </w:rPr>
        <w:t xml:space="preserve">. </w:t>
      </w:r>
      <w:commentRangeEnd w:id="18"/>
      <w:r w:rsidR="00FC363A">
        <w:rPr>
          <w:rStyle w:val="CommentReference"/>
          <w:rFonts w:eastAsia="Calibri"/>
        </w:rPr>
        <w:commentReference w:id="18"/>
      </w:r>
    </w:p>
    <w:p w14:paraId="7CA21A59" w14:textId="451F336A" w:rsidR="00AC6C18" w:rsidRPr="00F15D89" w:rsidRDefault="00AC6C18" w:rsidP="00AC6C18">
      <w:pPr>
        <w:pStyle w:val="Text"/>
        <w:spacing w:line="360" w:lineRule="auto"/>
        <w:rPr>
          <w:rFonts w:asciiTheme="minorHAnsi" w:hAnsiTheme="minorHAnsi" w:cstheme="minorHAnsi"/>
          <w:lang w:val="en-AU"/>
        </w:rPr>
      </w:pPr>
      <w:r w:rsidRPr="00F15D89">
        <w:rPr>
          <w:rFonts w:asciiTheme="minorHAnsi" w:hAnsiTheme="minorHAnsi" w:cstheme="minorHAnsi"/>
          <w:lang w:val="en-AU"/>
        </w:rPr>
        <w:t xml:space="preserve">One method of analysing </w:t>
      </w:r>
      <w:r>
        <w:rPr>
          <w:rFonts w:asciiTheme="minorHAnsi" w:hAnsiTheme="minorHAnsi" w:cstheme="minorHAnsi"/>
          <w:lang w:val="en-AU"/>
        </w:rPr>
        <w:t>community</w:t>
      </w:r>
      <w:r w:rsidRPr="00F15D89">
        <w:rPr>
          <w:rFonts w:asciiTheme="minorHAnsi" w:hAnsiTheme="minorHAnsi" w:cstheme="minorHAnsi"/>
          <w:lang w:val="en-AU"/>
        </w:rPr>
        <w:t xml:space="preserve"> size structure is the </w:t>
      </w:r>
      <w:r>
        <w:rPr>
          <w:rFonts w:asciiTheme="minorHAnsi" w:hAnsiTheme="minorHAnsi" w:cstheme="minorHAnsi"/>
          <w:lang w:val="en-AU"/>
        </w:rPr>
        <w:t>N</w:t>
      </w:r>
      <w:r w:rsidRPr="00F15D89">
        <w:rPr>
          <w:rFonts w:asciiTheme="minorHAnsi" w:hAnsiTheme="minorHAnsi" w:cstheme="minorHAnsi"/>
          <w:lang w:val="en-AU"/>
        </w:rPr>
        <w:t xml:space="preserve">ormalized </w:t>
      </w:r>
      <w:r>
        <w:rPr>
          <w:rFonts w:asciiTheme="minorHAnsi" w:hAnsiTheme="minorHAnsi" w:cstheme="minorHAnsi"/>
          <w:lang w:val="en-AU"/>
        </w:rPr>
        <w:t>B</w:t>
      </w:r>
      <w:r w:rsidRPr="00F15D89">
        <w:rPr>
          <w:rFonts w:asciiTheme="minorHAnsi" w:hAnsiTheme="minorHAnsi" w:cstheme="minorHAnsi"/>
          <w:lang w:val="en-AU"/>
        </w:rPr>
        <w:t xml:space="preserve">iomass </w:t>
      </w:r>
      <w:r>
        <w:rPr>
          <w:rFonts w:asciiTheme="minorHAnsi" w:hAnsiTheme="minorHAnsi" w:cstheme="minorHAnsi"/>
          <w:lang w:val="en-AU"/>
        </w:rPr>
        <w:t>S</w:t>
      </w:r>
      <w:r w:rsidRPr="00F15D89">
        <w:rPr>
          <w:rFonts w:asciiTheme="minorHAnsi" w:hAnsiTheme="minorHAnsi" w:cstheme="minorHAnsi"/>
          <w:lang w:val="en-AU"/>
        </w:rPr>
        <w:t xml:space="preserve">ize </w:t>
      </w:r>
      <w:r>
        <w:rPr>
          <w:rFonts w:asciiTheme="minorHAnsi" w:hAnsiTheme="minorHAnsi" w:cstheme="minorHAnsi"/>
          <w:lang w:val="en-AU"/>
        </w:rPr>
        <w:t>S</w:t>
      </w:r>
      <w:r w:rsidRPr="00F15D89">
        <w:rPr>
          <w:rFonts w:asciiTheme="minorHAnsi" w:hAnsiTheme="minorHAnsi" w:cstheme="minorHAnsi"/>
          <w:lang w:val="en-AU"/>
        </w:rPr>
        <w:t xml:space="preserve">pectrum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{"citationID":"F4LYt3jt","properties":{"formattedCitation":"(NBSS; Kerr and Dickie, 2001)","plainCitation":"(NBSS; Kerr and Dickie, 2001)","noteIndex":0},"citationItems":[{"id":673,"uris":["http://zotero.org/users/local/U6DoygBa/items/MP93TKPM"],"uri":["http://zotero.org/users/local/U6DoygBa/items/MP93TKPM"],"itemData":{"id":673,"type":"book","ISBN":"0-231-50734-8","publisher":"Columbia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Merlin"}],"issued":{"date-parts":[["2001"]]}},"prefix":"NBSS; "}],"schema":"https://github.com/citation-style-language/schema/raw/master/csl-citation.json"} </w:instrText>
      </w:r>
      <w:r>
        <w:rPr>
          <w:rFonts w:asciiTheme="minorHAnsi" w:hAnsiTheme="minorHAnsi" w:cstheme="minorHAnsi"/>
          <w:lang w:val="en-AU"/>
        </w:rPr>
        <w:fldChar w:fldCharType="separate"/>
      </w:r>
      <w:r w:rsidRPr="00DA1913">
        <w:rPr>
          <w:rFonts w:ascii="Calibri" w:hAnsi="Calibri" w:cs="Calibri"/>
        </w:rPr>
        <w:t>(NBSS; Kerr and Dickie, 2001)</w:t>
      </w:r>
      <w:r>
        <w:rPr>
          <w:rFonts w:asciiTheme="minorHAnsi" w:hAnsiTheme="minorHAnsi" w:cstheme="minorHAnsi"/>
          <w:lang w:val="en-AU"/>
        </w:rPr>
        <w:fldChar w:fldCharType="end"/>
      </w:r>
      <w:r w:rsidRPr="00F15D89">
        <w:rPr>
          <w:rFonts w:asciiTheme="minorHAnsi" w:hAnsiTheme="minorHAnsi" w:cstheme="minorHAnsi"/>
          <w:lang w:val="en-AU"/>
        </w:rPr>
        <w:t xml:space="preserve">. Using a linear fit of normalized biomasses in logarithmically equal size bins, the structure of the zooplankton community </w:t>
      </w:r>
      <w:r w:rsidR="005943F4">
        <w:rPr>
          <w:rFonts w:asciiTheme="minorHAnsi" w:hAnsiTheme="minorHAnsi" w:cstheme="minorHAnsi"/>
          <w:lang w:val="en-AU"/>
        </w:rPr>
        <w:t>has</w:t>
      </w:r>
      <w:r w:rsidRPr="00F15D89">
        <w:rPr>
          <w:rFonts w:asciiTheme="minorHAnsi" w:hAnsiTheme="minorHAnsi" w:cstheme="minorHAnsi"/>
          <w:lang w:val="en-AU"/>
        </w:rPr>
        <w:t xml:space="preserve"> a general overall slope of -1 observed in the open sea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{"citationID":"X5koLDgF","properties":{"formattedCitation":"(Sheldon {\\i{}et al.}, 1972; Baird {\\i{}et al.}, 2008)","plainCitation":"(Sheldon et al., 1972; Baird et al., 2008)","noteIndex":0},"citationItems":[{"id":1303,"uris":["http://zotero.org/users/local/U6DoygBa/items/G6BWXJX6"],"uri":["http://zotero.org/users/local/U6DoygBa/items/G6BWXJX6"],"itemData":{"id":1303,"type":"article-journal","abstract":"Frequency distributions of particle size between sizes of about 1 and 100 µ are given for both surface and deep water of the Atlantic and Pacific Oceans. The form of the size spectra varies predictably both geographically and with depth. A hypothesis is presented to show that, to a first approximation, roughly equal concentrations of material occur at all particle sizes within the range from 1 µ to about 108 µ, i.e. from bacteria to whales.","container-title":"Limnology and Oceanography","DOI":"10.4319/lo.1972.17.3.0327","ISSN":"1939-5590","issue":"3","language":"en","note":"_eprint: https://aslopubs.onlinelibrary.wiley.com/doi/pdf/10.4319/lo.1972.17.3.0327","page":"327-340","source":"Wiley Online Library","title":"The Size Distribution of Particles in the Ocean","volume":"17","author":[{"family":"Sheldon","given":"R. W."},{"family":"Prakash","given":"A."},{"family":"Sutcliffe","given":"W. H."}],"issued":{"date-parts":[["1972"]]}}},{"id":344,"uris":["http://zotero.org/users/local/U6DoygBa/items/SW8H5LWR"],"uri":["http://zotero.org/users/local/U6DoygBa/items/SW8H5LWR"],"itemData":{"id":344,"type":"article-journal","abstract":"Physical,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Pr>
          <w:rFonts w:asciiTheme="minorHAnsi" w:hAnsiTheme="minorHAnsi" w:cstheme="minorHAnsi"/>
          <w:lang w:val="en-AU"/>
        </w:rPr>
        <w:fldChar w:fldCharType="separate"/>
      </w:r>
      <w:r w:rsidRPr="00D41212">
        <w:rPr>
          <w:rFonts w:ascii="Calibri" w:hAnsi="Calibri" w:cs="Calibri"/>
        </w:rPr>
        <w:t xml:space="preserve">(Sheldon </w:t>
      </w:r>
      <w:r w:rsidRPr="00D41212">
        <w:rPr>
          <w:rFonts w:ascii="Calibri" w:hAnsi="Calibri" w:cs="Calibri"/>
          <w:i/>
          <w:iCs/>
        </w:rPr>
        <w:t>et al.</w:t>
      </w:r>
      <w:r w:rsidRPr="00D41212">
        <w:rPr>
          <w:rFonts w:ascii="Calibri" w:hAnsi="Calibri" w:cs="Calibri"/>
        </w:rPr>
        <w:t xml:space="preserve">, 1972; Baird </w:t>
      </w:r>
      <w:r w:rsidRPr="00D41212">
        <w:rPr>
          <w:rFonts w:ascii="Calibri" w:hAnsi="Calibri" w:cs="Calibri"/>
          <w:i/>
          <w:iCs/>
        </w:rPr>
        <w:t>et al.</w:t>
      </w:r>
      <w:r w:rsidRPr="00D41212">
        <w:rPr>
          <w:rFonts w:ascii="Calibri" w:hAnsi="Calibri" w:cs="Calibri"/>
        </w:rPr>
        <w:t>, 2008)</w:t>
      </w:r>
      <w:r>
        <w:rPr>
          <w:rFonts w:asciiTheme="minorHAnsi" w:hAnsiTheme="minorHAnsi" w:cstheme="minorHAnsi"/>
          <w:lang w:val="en-AU"/>
        </w:rPr>
        <w:fldChar w:fldCharType="end"/>
      </w:r>
      <w:r>
        <w:rPr>
          <w:rFonts w:asciiTheme="minorHAnsi" w:hAnsiTheme="minorHAnsi" w:cstheme="minorHAnsi"/>
          <w:lang w:val="en-AU"/>
        </w:rPr>
        <w:t>.</w:t>
      </w:r>
      <w:r w:rsidRPr="00F15D89">
        <w:rPr>
          <w:rFonts w:asciiTheme="minorHAnsi" w:hAnsiTheme="minorHAnsi" w:cstheme="minorHAnsi"/>
          <w:lang w:val="en-AU"/>
        </w:rPr>
        <w:t xml:space="preserve"> A steeper slope with </w:t>
      </w:r>
      <w:r>
        <w:rPr>
          <w:rFonts w:asciiTheme="minorHAnsi" w:hAnsiTheme="minorHAnsi" w:cstheme="minorHAnsi"/>
          <w:lang w:val="en-AU"/>
        </w:rPr>
        <w:t xml:space="preserve">a </w:t>
      </w:r>
      <w:r w:rsidRPr="00F15D89">
        <w:rPr>
          <w:rFonts w:asciiTheme="minorHAnsi" w:hAnsiTheme="minorHAnsi" w:cstheme="minorHAnsi"/>
          <w:lang w:val="en-AU"/>
        </w:rPr>
        <w:t xml:space="preserve">large </w:t>
      </w:r>
      <w:r>
        <w:rPr>
          <w:rFonts w:asciiTheme="minorHAnsi" w:hAnsiTheme="minorHAnsi" w:cstheme="minorHAnsi"/>
          <w:lang w:val="en-AU"/>
        </w:rPr>
        <w:t>fraction</w:t>
      </w:r>
      <w:r w:rsidRPr="00F15D89">
        <w:rPr>
          <w:rFonts w:asciiTheme="minorHAnsi" w:hAnsiTheme="minorHAnsi" w:cstheme="minorHAnsi"/>
          <w:lang w:val="en-AU"/>
        </w:rPr>
        <w:t xml:space="preserve"> of small particles infers</w:t>
      </w:r>
      <w:r>
        <w:rPr>
          <w:rFonts w:asciiTheme="minorHAnsi" w:hAnsiTheme="minorHAnsi" w:cstheme="minorHAnsi"/>
          <w:lang w:val="en-AU"/>
        </w:rPr>
        <w:t xml:space="preserve"> </w:t>
      </w:r>
      <w:r w:rsidRPr="00F15D89">
        <w:rPr>
          <w:rFonts w:asciiTheme="minorHAnsi" w:hAnsiTheme="minorHAnsi" w:cstheme="minorHAnsi"/>
          <w:lang w:val="en-AU"/>
        </w:rPr>
        <w:t>higher production</w:t>
      </w:r>
      <w:r>
        <w:rPr>
          <w:rFonts w:asciiTheme="minorHAnsi" w:hAnsiTheme="minorHAnsi" w:cstheme="minorHAnsi"/>
          <w:lang w:val="en-AU"/>
        </w:rPr>
        <w:t xml:space="preserve"> and</w:t>
      </w:r>
      <w:ins w:id="19" w:author="Baird, Mark (O&amp;A, Hobart)" w:date="2020-08-12T21:32:00Z">
        <w:r w:rsidR="00CA0F4A">
          <w:rPr>
            <w:rFonts w:asciiTheme="minorHAnsi" w:hAnsiTheme="minorHAnsi" w:cstheme="minorHAnsi"/>
            <w:lang w:val="en-AU"/>
          </w:rPr>
          <w:t xml:space="preserve"> / or</w:t>
        </w:r>
      </w:ins>
      <w:ins w:id="20" w:author="Baird, Mark (O&amp;A, Hobart)" w:date="2020-08-12T21:33:00Z">
        <w:r w:rsidR="00CA0F4A">
          <w:rPr>
            <w:rFonts w:asciiTheme="minorHAnsi" w:hAnsiTheme="minorHAnsi" w:cstheme="minorHAnsi"/>
            <w:lang w:val="en-AU"/>
          </w:rPr>
          <w:t xml:space="preserve"> higher</w:t>
        </w:r>
      </w:ins>
      <w:r>
        <w:rPr>
          <w:rFonts w:asciiTheme="minorHAnsi" w:hAnsiTheme="minorHAnsi" w:cstheme="minorHAnsi"/>
          <w:lang w:val="en-AU"/>
        </w:rPr>
        <w:t xml:space="preserve"> predation</w:t>
      </w:r>
      <w:r w:rsidRPr="00F15D89">
        <w:rPr>
          <w:rFonts w:asciiTheme="minorHAnsi" w:hAnsiTheme="minorHAnsi" w:cstheme="minorHAnsi"/>
          <w:lang w:val="en-AU"/>
        </w:rPr>
        <w:t xml:space="preserve"> while a shallow slope often represents lower predation and less ‘top-down’ pressure</w:t>
      </w:r>
      <w:r w:rsidR="005943F4">
        <w:rPr>
          <w:rFonts w:asciiTheme="minorHAnsi" w:hAnsiTheme="minorHAnsi" w:cstheme="minorHAnsi"/>
          <w:lang w:val="en-AU"/>
        </w:rPr>
        <w:t xml:space="preserve"> </w:t>
      </w:r>
      <w:r w:rsidR="005943F4">
        <w:rPr>
          <w:rFonts w:asciiTheme="minorHAnsi" w:hAnsiTheme="minorHAnsi" w:cstheme="minorHAnsi"/>
          <w:lang w:val="en-AU"/>
        </w:rPr>
        <w:fldChar w:fldCharType="begin"/>
      </w:r>
      <w:r w:rsidR="002B0DE6">
        <w:rPr>
          <w:rFonts w:asciiTheme="minorHAnsi" w:hAnsiTheme="minorHAnsi" w:cstheme="minorHAnsi"/>
          <w:lang w:val="en-AU"/>
        </w:rPr>
        <w:instrText xml:space="preserve"> ADDIN ZOTERO_ITEM CSL_CITATION {"citationID":"WRNQLM1O","properties":{"formattedCitation":"(Heath, 1995; Kerr and Dickie, 2001; Zhou {\\i{}et al.}, 2010)","plainCitation":"(Heath, 1995; Kerr and Dickie, 2001; Zhou et al., 2010)","noteIndex":0},"citationItems":[{"id":1420,"uris":["http://zotero.org/users/local/U6DoygBa/items/NGLR9VXC"],"uri":["http://zotero.org/users/local/U6DoygBa/items/NGLR9VXC"],"itemData":{"id":1420,"type":"article-journal","abstract":"Zooplankton data from 12 surveys in Loch Linnhe, west Scotland, conducted at monthly intervals have been used to assess some aspects of ecosystem size spectrum","container-title":"ICES Journal of Marine Science","DOI":"10.1016/1054-3139(95)80077-8","ISSN":"1054-3139","issue":"3-4","journalAbbreviation":"ICES J Mar Sci","language":"en","note":"publisher: Oxford Academic","page":"627-642","source":"academic.oup.com","title":"Size spectrum dynamics and the planktonic ecosystem of Loch Linnhe","volume":"52","author":[{"family":"Heath","given":"Michael R."}],"issued":{"date-parts":[["1995",6,1]]}}},{"id":673,"uris":["http://zotero.org/users/local/U6DoygBa/items/MP93TKPM"],"uri":["http://zotero.org/users/local/U6DoygBa/items/MP93TKPM"],"itemData":{"id":673,"type":"book","ISBN":"0-231-50734-8","publisher":"Columbia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Merlin"}],"issued":{"date-parts":[["2001"]]}}},{"id":1417,"uris":["http://zotero.org/users/local/U6DoygBa/items/PDJAYM6B"],"uri":["http://zotero.org/users/local/U6DoygBa/items/PDJAYM6B"],"itemData":{"id":1417,"type":"article-journal","abstract":"Abstract.  A zooplankton closure model is developed by combining the size-based growth and mortality rates and size (biomass) spectrum theory. The new growth ra","container-title":"Journal of Plankton Research","DOI":"10.1093/plankt/fbq054","ISSN":"0142-7873","issue":"8","journalAbbreviation":"J Plankton Res","language":"en","page":"1147-1165","source":"academic.oup.com","title":"A size-spectrum zooplankton closure model for ecosystem modelling","volume":"32","author":[{"family":"Zhou","given":"Meng"},{"family":"Carlotti","given":"Francois"},{"family":"Zhu","given":"Yiwu"}],"issued":{"date-parts":[["2010",8,1]]}}}],"schema":"https://github.com/citation-style-language/schema/raw/master/csl-citation.json"} </w:instrText>
      </w:r>
      <w:r w:rsidR="005943F4">
        <w:rPr>
          <w:rFonts w:asciiTheme="minorHAnsi" w:hAnsiTheme="minorHAnsi" w:cstheme="minorHAnsi"/>
          <w:lang w:val="en-AU"/>
        </w:rPr>
        <w:fldChar w:fldCharType="separate"/>
      </w:r>
      <w:r w:rsidR="001A502C" w:rsidRPr="001A502C">
        <w:rPr>
          <w:rFonts w:ascii="Calibri" w:hAnsi="Calibri" w:cs="Calibri"/>
        </w:rPr>
        <w:t xml:space="preserve">(Heath, 1995; Kerr and Dickie, 2001; Zhou </w:t>
      </w:r>
      <w:r w:rsidR="001A502C" w:rsidRPr="001A502C">
        <w:rPr>
          <w:rFonts w:ascii="Calibri" w:hAnsi="Calibri" w:cs="Calibri"/>
          <w:i/>
          <w:iCs/>
        </w:rPr>
        <w:t>et al.</w:t>
      </w:r>
      <w:r w:rsidR="001A502C" w:rsidRPr="001A502C">
        <w:rPr>
          <w:rFonts w:ascii="Calibri" w:hAnsi="Calibri" w:cs="Calibri"/>
        </w:rPr>
        <w:t>, 2010)</w:t>
      </w:r>
      <w:r w:rsidR="005943F4">
        <w:rPr>
          <w:rFonts w:asciiTheme="minorHAnsi" w:hAnsiTheme="minorHAnsi" w:cstheme="minorHAnsi"/>
          <w:lang w:val="en-AU"/>
        </w:rPr>
        <w:fldChar w:fldCharType="end"/>
      </w:r>
      <w:r w:rsidRPr="00F15D89">
        <w:rPr>
          <w:rFonts w:asciiTheme="minorHAnsi" w:hAnsiTheme="minorHAnsi" w:cstheme="minorHAnsi"/>
          <w:lang w:val="en-AU"/>
        </w:rPr>
        <w:t xml:space="preserve">. </w:t>
      </w:r>
      <w:r>
        <w:rPr>
          <w:rFonts w:asciiTheme="minorHAnsi" w:hAnsiTheme="minorHAnsi" w:cstheme="minorHAnsi"/>
          <w:lang w:val="en-AU"/>
        </w:rPr>
        <w:t>While widely used, the linear fit for the NBSS is sometimes bias</w:t>
      </w:r>
      <w:r w:rsidR="001A502C">
        <w:rPr>
          <w:rFonts w:asciiTheme="minorHAnsi" w:hAnsiTheme="minorHAnsi" w:cstheme="minorHAnsi"/>
          <w:lang w:val="en-AU"/>
        </w:rPr>
        <w:t>ed</w:t>
      </w:r>
      <w:r>
        <w:rPr>
          <w:rFonts w:asciiTheme="minorHAnsi" w:hAnsiTheme="minorHAnsi" w:cstheme="minorHAnsi"/>
          <w:lang w:val="en-AU"/>
        </w:rPr>
        <w:t xml:space="preserve"> by size classes containing no particles due to small sample sizes and it has been shown that the shape parameter </w:t>
      </w:r>
      <w:r>
        <w:rPr>
          <w:rFonts w:asciiTheme="minorHAnsi" w:hAnsiTheme="minorHAnsi" w:cstheme="minorHAnsi"/>
          <w:i/>
          <w:iCs/>
          <w:lang w:val="en-AU"/>
        </w:rPr>
        <w:t>c</w:t>
      </w:r>
      <w:r>
        <w:rPr>
          <w:rFonts w:asciiTheme="minorHAnsi" w:hAnsiTheme="minorHAnsi" w:cstheme="minorHAnsi"/>
          <w:lang w:val="en-AU"/>
        </w:rPr>
        <w:t xml:space="preserve"> of a Pareto distribution is highly correlated to the NBSS slope and provides a more robust estimate of the NBSS slope for smaller samples </w:t>
      </w:r>
      <w:r>
        <w:rPr>
          <w:rFonts w:asciiTheme="minorHAnsi" w:hAnsiTheme="minorHAnsi" w:cstheme="minorHAnsi"/>
          <w:lang w:val="en-AU"/>
        </w:rPr>
        <w:fldChar w:fldCharType="begin"/>
      </w:r>
      <w:r w:rsidR="001A502C">
        <w:rPr>
          <w:rFonts w:asciiTheme="minorHAnsi" w:hAnsiTheme="minorHAnsi" w:cstheme="minorHAnsi"/>
          <w:lang w:val="en-AU"/>
        </w:rPr>
        <w:instrText xml:space="preserve"> ADDIN ZOTERO_ITEM CSL_CITATION {"citationID":"oIKgnQDD","properties":{"formattedCitation":"(Vidondo {\\i{}et al.}, 1997; Suthers {\\i{}et al.}, 2006; Krupica {\\i{}et al.}, 2012)","plainCitation":"(Vidondo et al., 1997; Suthers et al., 2006; Krupica et al., 2012)","noteIndex":0},"citationItems":[{"id":1035,"uris":["http://zotero.org/users/local/U6DoygBa/items/F7I2X7WE"],"uri":["http://zotero.org/users/local/U6DoygBa/items/F7I2X7WE"],"itemData":{"id":1035,"type":"article-journal","abstract":"The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Oceanography","DOI":"10.4319/lo.1997.42.1.0184","ISSN":"0024-3590","issue":"1","page":"184-192","title":"Some aspects of the analysis of size spectra in aquatic ecology","volume":"42","author":[{"family":"Vidondo","given":"Beatriz"},{"family":"Prairie","given":"Yves T."},{"family":"Blanco","given":"Jose M."},{"family":"Duarte","given":"Carlos M."}],"issued":{"date-parts":[["1997"]]}}},{"id":1002,"uris":["http://zotero.org/users/local/U6DoygBa/items/H9A3VAIF"],"uri":["http://zotero.org/users/local/U6DoygBa/items/H9A3VAIF"],"itemData":{"id":1002,"type":"article-journal","abstract":"ABSTRACT: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Series","page":"225-238","title":"Day and night ichthyoplankton assemblages and zooplankton biomass size spectrum in a deep ocean island wake","volume":"322","author":[{"family":"Suthers","given":"Iain M."},{"family":"Taggart","given":"C. T."},{"family":"Rissik","given":"D."},{"family":"Baird","given":"M. E."}],"issued":{"date-parts":[["2006"]]}}},{"id":1423,"uris":["http://zotero.org/users/local/U6DoygBa/items/ELSVQ4BI"],"uri":["http://zotero.org/users/local/U6DoygBa/items/ELSVQ4BI"],"itemData":{"id":1423,"type":"article-journal","abstract":"To evaluate the utility of size-based indices derived from an Optical Plankton Counter (OPC) through detection of spatial and temporal trends in zooplankton biomass, zooplankton size data were collected with an OPC across the Scotian Shelf region of the northwest Atlantic Ocean in April and October of 1997, 1998, and 1999. Eight size-based indices were computed – three simple size metrics (arithmetic mean, geometric mean, coefficient of variation) and metrics derived from the Normalized Biomass Size Spectrum (NBSS; X- and Y-coordinates and curvature of a fitted quadratic function) and the Pareto distribution (Y-intercept and slope). Results indicate that the simple size indices and those derived from the Pareto distribution consistently accounted for the greatest portion of annual variation in zooplankton biomass whereas indices derived from the NBSS accounted only for some secondary patterns. Simple indices also accounted for the greatest portion of spatial variance in zooplankton biomass whereas the NBSS and Pareto accounted for secondary patterns. Patterns in zooplankton communities based on these indices reflected broad taxonomic trends and were related to independent observations on atmospheric and hydrographic conditions in the study area. Size-based zooplankton data from continuous survey instruments can provide powerful adjuncts to both freshwater and marine aquatic monitoring.","container-title":"Continental Shelf Research","DOI":"10.1016/j.csr.2012.01.008","ISSN":"0278-4343","journalAbbreviation":"Continental Shelf Research","language":"en","page":"29-40","source":"ScienceDirect","title":"The utility of body size indices derived from optical plankton counter data for the characterization of marine zooplankton assemblages","volume":"36","author":[{"family":"Krupica","given":"Karla L."},{"family":"Sprules","given":"W. Gary"},{"family":"Herman","given":"Alex W."}],"issued":{"date-parts":[["2012",3,15]]}}}],"schema":"https://github.com/citation-style-language/schema/raw/master/csl-citation.json"} </w:instrText>
      </w:r>
      <w:r>
        <w:rPr>
          <w:rFonts w:asciiTheme="minorHAnsi" w:hAnsiTheme="minorHAnsi" w:cstheme="minorHAnsi"/>
          <w:lang w:val="en-AU"/>
        </w:rPr>
        <w:fldChar w:fldCharType="separate"/>
      </w:r>
      <w:r w:rsidR="001A502C" w:rsidRPr="001A502C">
        <w:rPr>
          <w:rFonts w:ascii="Calibri" w:hAnsi="Calibri" w:cs="Calibri"/>
        </w:rPr>
        <w:t xml:space="preserve">(Vidondo </w:t>
      </w:r>
      <w:r w:rsidR="001A502C" w:rsidRPr="001A502C">
        <w:rPr>
          <w:rFonts w:ascii="Calibri" w:hAnsi="Calibri" w:cs="Calibri"/>
          <w:i/>
          <w:iCs/>
        </w:rPr>
        <w:t>et al.</w:t>
      </w:r>
      <w:r w:rsidR="001A502C" w:rsidRPr="001A502C">
        <w:rPr>
          <w:rFonts w:ascii="Calibri" w:hAnsi="Calibri" w:cs="Calibri"/>
        </w:rPr>
        <w:t xml:space="preserve">, 1997; Suthers </w:t>
      </w:r>
      <w:r w:rsidR="001A502C" w:rsidRPr="001A502C">
        <w:rPr>
          <w:rFonts w:ascii="Calibri" w:hAnsi="Calibri" w:cs="Calibri"/>
          <w:i/>
          <w:iCs/>
        </w:rPr>
        <w:t>et al.</w:t>
      </w:r>
      <w:r w:rsidR="001A502C" w:rsidRPr="001A502C">
        <w:rPr>
          <w:rFonts w:ascii="Calibri" w:hAnsi="Calibri" w:cs="Calibri"/>
        </w:rPr>
        <w:t xml:space="preserve">, 2006; Krupica </w:t>
      </w:r>
      <w:r w:rsidR="001A502C" w:rsidRPr="001A502C">
        <w:rPr>
          <w:rFonts w:ascii="Calibri" w:hAnsi="Calibri" w:cs="Calibri"/>
          <w:i/>
          <w:iCs/>
        </w:rPr>
        <w:t>et al.</w:t>
      </w:r>
      <w:r w:rsidR="001A502C" w:rsidRPr="001A502C">
        <w:rPr>
          <w:rFonts w:ascii="Calibri" w:hAnsi="Calibri" w:cs="Calibri"/>
        </w:rPr>
        <w:t>, 2012)</w:t>
      </w:r>
      <w:r>
        <w:rPr>
          <w:rFonts w:asciiTheme="minorHAnsi" w:hAnsiTheme="minorHAnsi" w:cstheme="minorHAnsi"/>
          <w:lang w:val="en-AU"/>
        </w:rPr>
        <w:fldChar w:fldCharType="end"/>
      </w:r>
      <w:r>
        <w:rPr>
          <w:rFonts w:asciiTheme="minorHAnsi" w:hAnsiTheme="minorHAnsi" w:cstheme="minorHAnsi"/>
          <w:lang w:val="en-AU"/>
        </w:rPr>
        <w:t>.</w:t>
      </w:r>
    </w:p>
    <w:p w14:paraId="26372779" w14:textId="3FAF7E7F" w:rsidR="009A6B8D" w:rsidRDefault="009A6B8D" w:rsidP="009A6B8D">
      <w:pPr>
        <w:pStyle w:val="Text"/>
        <w:spacing w:line="360" w:lineRule="auto"/>
        <w:rPr>
          <w:rFonts w:asciiTheme="minorHAnsi" w:hAnsiTheme="minorHAnsi" w:cstheme="minorHAnsi"/>
          <w:lang w:val="en-AU"/>
        </w:rPr>
      </w:pPr>
      <w:r w:rsidRPr="00F15D89">
        <w:rPr>
          <w:rFonts w:asciiTheme="minorHAnsi" w:hAnsiTheme="minorHAnsi" w:cstheme="minorHAnsi"/>
          <w:lang w:val="en-AU"/>
        </w:rPr>
        <w:t>In the southeast Atlantic</w:t>
      </w:r>
      <w:r>
        <w:rPr>
          <w:rFonts w:asciiTheme="minorHAnsi" w:hAnsiTheme="minorHAnsi" w:cstheme="minorHAnsi"/>
          <w:lang w:val="en-AU"/>
        </w:rPr>
        <w:t>,</w:t>
      </w:r>
      <w:r w:rsidRPr="00F15D89">
        <w:rPr>
          <w:rFonts w:asciiTheme="minorHAnsi" w:hAnsiTheme="minorHAnsi" w:cstheme="minorHAnsi"/>
          <w:lang w:val="en-AU"/>
        </w:rPr>
        <w:t xml:space="preserve"> the zooplankton community on the continental shelf had higher biomass and a steeper NBSS slope</w:t>
      </w:r>
      <w:r>
        <w:rPr>
          <w:rFonts w:asciiTheme="minorHAnsi" w:hAnsiTheme="minorHAnsi" w:cstheme="minorHAnsi"/>
          <w:lang w:val="en-AU"/>
        </w:rPr>
        <w:t xml:space="preserve"> (a more productive environment)</w:t>
      </w:r>
      <w:r w:rsidRPr="00F15D89">
        <w:rPr>
          <w:rFonts w:asciiTheme="minorHAnsi" w:hAnsiTheme="minorHAnsi" w:cstheme="minorHAnsi"/>
          <w:lang w:val="en-AU"/>
        </w:rPr>
        <w:t xml:space="preserve"> compared to the offshore oceanic stations which were typically more vertically stratified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{"citationID":"GKlVXPsK","properties":{"formattedCitation":"(Marcolin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Pr>
          <w:rFonts w:asciiTheme="minorHAnsi" w:hAnsiTheme="minorHAnsi" w:cstheme="minorHAnsi"/>
          <w:lang w:val="en-AU"/>
        </w:rPr>
        <w:fldChar w:fldCharType="separate"/>
      </w:r>
      <w:r w:rsidRPr="0097460E">
        <w:rPr>
          <w:rFonts w:ascii="Calibri" w:hAnsi="Calibri" w:cs="Calibri"/>
        </w:rPr>
        <w:t xml:space="preserve">(Marcolin </w:t>
      </w:r>
      <w:r w:rsidRPr="0097460E">
        <w:rPr>
          <w:rFonts w:ascii="Calibri" w:hAnsi="Calibri" w:cs="Calibri"/>
          <w:i/>
          <w:iCs/>
        </w:rPr>
        <w:t>et al.</w:t>
      </w:r>
      <w:r w:rsidRPr="0097460E">
        <w:rPr>
          <w:rFonts w:ascii="Calibri" w:hAnsi="Calibri" w:cs="Calibri"/>
        </w:rPr>
        <w:t>, 2013)</w:t>
      </w:r>
      <w:r>
        <w:rPr>
          <w:rFonts w:asciiTheme="minorHAnsi" w:hAnsiTheme="minorHAnsi" w:cstheme="minorHAnsi"/>
          <w:lang w:val="en-AU"/>
        </w:rPr>
        <w:fldChar w:fldCharType="end"/>
      </w:r>
      <w:r w:rsidRPr="00F15D89">
        <w:rPr>
          <w:rFonts w:asciiTheme="minorHAnsi" w:hAnsiTheme="minorHAnsi" w:cstheme="minorHAnsi"/>
          <w:lang w:val="en-AU"/>
        </w:rPr>
        <w:t>. This is similar to</w:t>
      </w:r>
      <w:r>
        <w:rPr>
          <w:rFonts w:asciiTheme="minorHAnsi" w:hAnsiTheme="minorHAnsi" w:cstheme="minorHAnsi"/>
          <w:lang w:val="en-AU"/>
        </w:rPr>
        <w:t xml:space="preserve"> the</w:t>
      </w:r>
      <w:r w:rsidRPr="00F15D89">
        <w:rPr>
          <w:rFonts w:asciiTheme="minorHAnsi" w:hAnsiTheme="minorHAnsi" w:cstheme="minorHAnsi"/>
          <w:lang w:val="en-AU"/>
        </w:rPr>
        <w:t xml:space="preserve"> northeast Atlantic where high zooplankton biomasses and steeper NBSS</w:t>
      </w:r>
      <w:r>
        <w:rPr>
          <w:rFonts w:asciiTheme="minorHAnsi" w:hAnsiTheme="minorHAnsi" w:cstheme="minorHAnsi"/>
          <w:lang w:val="en-AU"/>
        </w:rPr>
        <w:t xml:space="preserve"> slopes</w:t>
      </w:r>
      <w:r w:rsidRPr="00F15D89">
        <w:rPr>
          <w:rFonts w:asciiTheme="minorHAnsi" w:hAnsiTheme="minorHAnsi" w:cstheme="minorHAnsi"/>
          <w:lang w:val="en-AU"/>
        </w:rPr>
        <w:t xml:space="preserve"> were found in some but not all inshore regions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{"citationID":"4ezbOyAY","properties":{"formattedCitation":"(Sourisseau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Pr="0097460E">
        <w:rPr>
          <w:rFonts w:ascii="Calibri" w:hAnsi="Calibri" w:cs="Calibri"/>
        </w:rPr>
        <w:t xml:space="preserve">(Sourisseau and Carlotti, 2006; Irigoien </w:t>
      </w:r>
      <w:r w:rsidRPr="0097460E">
        <w:rPr>
          <w:rFonts w:ascii="Calibri" w:hAnsi="Calibri" w:cs="Calibri"/>
          <w:i/>
          <w:iCs/>
        </w:rPr>
        <w:t>et al.</w:t>
      </w:r>
      <w:r w:rsidRPr="0097460E">
        <w:rPr>
          <w:rFonts w:ascii="Calibri" w:hAnsi="Calibri" w:cs="Calibri"/>
        </w:rPr>
        <w:t xml:space="preserve">, 2009; Vandromme </w:t>
      </w:r>
      <w:r w:rsidRPr="0097460E">
        <w:rPr>
          <w:rFonts w:ascii="Calibri" w:hAnsi="Calibri" w:cs="Calibri"/>
          <w:i/>
          <w:iCs/>
        </w:rPr>
        <w:t>et al.</w:t>
      </w:r>
      <w:r w:rsidRPr="0097460E">
        <w:rPr>
          <w:rFonts w:ascii="Calibri" w:hAnsi="Calibri" w:cs="Calibri"/>
        </w:rPr>
        <w:t>, 2014)</w:t>
      </w:r>
      <w:r>
        <w:rPr>
          <w:rFonts w:asciiTheme="minorHAnsi" w:hAnsiTheme="minorHAnsi" w:cstheme="minorHAnsi"/>
          <w:lang w:val="en-AU"/>
        </w:rPr>
        <w:fldChar w:fldCharType="end"/>
      </w:r>
      <w:r w:rsidRPr="00F15D89">
        <w:rPr>
          <w:rFonts w:asciiTheme="minorHAnsi" w:hAnsiTheme="minorHAnsi" w:cstheme="minorHAnsi"/>
          <w:lang w:val="en-AU"/>
        </w:rPr>
        <w:t xml:space="preserve">. </w:t>
      </w:r>
      <w:r>
        <w:rPr>
          <w:rFonts w:asciiTheme="minorHAnsi" w:hAnsiTheme="minorHAnsi" w:cstheme="minorHAnsi"/>
          <w:lang w:val="en-AU"/>
        </w:rPr>
        <w:t>Compared with cross-shelf investigations, f</w:t>
      </w:r>
      <w:r w:rsidR="00D32402" w:rsidRPr="00F15D89">
        <w:rPr>
          <w:rFonts w:asciiTheme="minorHAnsi" w:hAnsiTheme="minorHAnsi" w:cstheme="minorHAnsi"/>
          <w:lang w:val="en-AU"/>
        </w:rPr>
        <w:t>ew studies have examined</w:t>
      </w:r>
      <w:r w:rsidR="001A502C">
        <w:rPr>
          <w:rFonts w:asciiTheme="minorHAnsi" w:hAnsiTheme="minorHAnsi" w:cstheme="minorHAnsi"/>
          <w:lang w:val="en-AU"/>
        </w:rPr>
        <w:t xml:space="preserve"> </w:t>
      </w:r>
      <w:r>
        <w:rPr>
          <w:rFonts w:asciiTheme="minorHAnsi" w:hAnsiTheme="minorHAnsi" w:cstheme="minorHAnsi"/>
          <w:lang w:val="en-AU"/>
        </w:rPr>
        <w:t>the</w:t>
      </w:r>
      <w:r w:rsidR="001A502C">
        <w:rPr>
          <w:rFonts w:asciiTheme="minorHAnsi" w:hAnsiTheme="minorHAnsi" w:cstheme="minorHAnsi"/>
          <w:lang w:val="en-AU"/>
        </w:rPr>
        <w:t xml:space="preserve"> vertical patterns of </w:t>
      </w:r>
      <w:r w:rsidR="00D32402" w:rsidRPr="00F15D89">
        <w:rPr>
          <w:rFonts w:asciiTheme="minorHAnsi" w:hAnsiTheme="minorHAnsi" w:cstheme="minorHAnsi"/>
          <w:lang w:val="en-AU"/>
        </w:rPr>
        <w:t>zooplankton</w:t>
      </w:r>
      <w:r w:rsidR="001A502C">
        <w:rPr>
          <w:rFonts w:asciiTheme="minorHAnsi" w:hAnsiTheme="minorHAnsi" w:cstheme="minorHAnsi"/>
          <w:lang w:val="en-AU"/>
        </w:rPr>
        <w:t xml:space="preserve"> </w:t>
      </w:r>
      <w:r w:rsidR="00D32402" w:rsidRPr="00F15D89">
        <w:rPr>
          <w:rFonts w:asciiTheme="minorHAnsi" w:hAnsiTheme="minorHAnsi" w:cstheme="minorHAnsi"/>
          <w:lang w:val="en-AU"/>
        </w:rPr>
        <w:t>on continental shel</w:t>
      </w:r>
      <w:r w:rsidR="00D32402">
        <w:rPr>
          <w:rFonts w:asciiTheme="minorHAnsi" w:hAnsiTheme="minorHAnsi" w:cstheme="minorHAnsi"/>
          <w:lang w:val="en-AU"/>
        </w:rPr>
        <w:t>ves</w:t>
      </w:r>
      <w:r w:rsidR="00D32402" w:rsidRPr="00F15D89">
        <w:rPr>
          <w:rFonts w:asciiTheme="minorHAnsi" w:hAnsiTheme="minorHAnsi" w:cstheme="minorHAnsi"/>
          <w:lang w:val="en-AU"/>
        </w:rPr>
        <w:t>. O</w:t>
      </w:r>
      <w:r w:rsidR="001A502C">
        <w:rPr>
          <w:rFonts w:asciiTheme="minorHAnsi" w:hAnsiTheme="minorHAnsi" w:cstheme="minorHAnsi"/>
          <w:lang w:val="en-AU"/>
        </w:rPr>
        <w:t>n the shelf o</w:t>
      </w:r>
      <w:r w:rsidR="00D32402" w:rsidRPr="00F15D89">
        <w:rPr>
          <w:rFonts w:asciiTheme="minorHAnsi" w:hAnsiTheme="minorHAnsi" w:cstheme="minorHAnsi"/>
          <w:lang w:val="en-AU"/>
        </w:rPr>
        <w:t xml:space="preserve">ff New York, during late summer </w:t>
      </w:r>
      <w:r w:rsidR="001A502C">
        <w:rPr>
          <w:rFonts w:asciiTheme="minorHAnsi" w:hAnsiTheme="minorHAnsi" w:cstheme="minorHAnsi"/>
          <w:lang w:val="en-AU"/>
        </w:rPr>
        <w:t>the</w:t>
      </w:r>
      <w:r w:rsidR="00D32402" w:rsidRPr="00F15D89">
        <w:rPr>
          <w:rFonts w:asciiTheme="minorHAnsi" w:hAnsiTheme="minorHAnsi" w:cstheme="minorHAnsi"/>
          <w:lang w:val="en-AU"/>
        </w:rPr>
        <w:t xml:space="preserve"> vertical zooplankton </w:t>
      </w:r>
      <w:r w:rsidR="001A502C">
        <w:rPr>
          <w:rFonts w:asciiTheme="minorHAnsi" w:hAnsiTheme="minorHAnsi" w:cstheme="minorHAnsi"/>
          <w:lang w:val="en-AU"/>
        </w:rPr>
        <w:t>distribution</w:t>
      </w:r>
      <w:r w:rsidR="00D32402" w:rsidRPr="00F15D89">
        <w:rPr>
          <w:rFonts w:asciiTheme="minorHAnsi" w:hAnsiTheme="minorHAnsi" w:cstheme="minorHAnsi"/>
          <w:lang w:val="en-AU"/>
        </w:rPr>
        <w:t xml:space="preserve"> was strongly influenced by water mass with distinct zooplankton communities </w:t>
      </w:r>
      <w:r w:rsidR="00D32402">
        <w:rPr>
          <w:rFonts w:asciiTheme="minorHAnsi" w:hAnsiTheme="minorHAnsi" w:cstheme="minorHAnsi"/>
          <w:lang w:val="en-AU"/>
        </w:rPr>
        <w:t>separated</w:t>
      </w:r>
      <w:r w:rsidR="00D32402" w:rsidRPr="00F15D89">
        <w:rPr>
          <w:rFonts w:asciiTheme="minorHAnsi" w:hAnsiTheme="minorHAnsi" w:cstheme="minorHAnsi"/>
          <w:lang w:val="en-AU"/>
        </w:rPr>
        <w:t xml:space="preserve"> by a strong thermocline </w:t>
      </w:r>
      <w:r w:rsidR="00D32402">
        <w:rPr>
          <w:rFonts w:asciiTheme="minorHAnsi" w:hAnsiTheme="minorHAnsi" w:cstheme="minorHAnsi"/>
          <w:lang w:val="en-AU"/>
        </w:rPr>
        <w:fldChar w:fldCharType="begin"/>
      </w:r>
      <w:r w:rsidR="00D32402">
        <w:rPr>
          <w:rFonts w:asciiTheme="minorHAnsi" w:hAnsiTheme="minorHAnsi" w:cstheme="minorHAnsi"/>
          <w:lang w:val="en-AU"/>
        </w:rPr>
        <w:instrText xml:space="preserve"> ADDIN ZOTERO_TEMP </w:instrText>
      </w:r>
      <w:r w:rsidR="00D32402">
        <w:rPr>
          <w:rFonts w:asciiTheme="minorHAnsi" w:hAnsiTheme="minorHAnsi" w:cstheme="minorHAnsi"/>
          <w:lang w:val="en-AU"/>
        </w:rPr>
        <w:fldChar w:fldCharType="separate"/>
      </w:r>
      <w:r w:rsidR="00D32402" w:rsidRPr="0097460E">
        <w:rPr>
          <w:rFonts w:ascii="Calibri" w:hAnsi="Calibri" w:cs="Calibri"/>
        </w:rPr>
        <w:t>(Turner and Dagg, 1983)</w:t>
      </w:r>
      <w:r w:rsidR="00D32402">
        <w:rPr>
          <w:rFonts w:asciiTheme="minorHAnsi" w:hAnsiTheme="minorHAnsi" w:cstheme="minorHAnsi"/>
          <w:lang w:val="en-AU"/>
        </w:rPr>
        <w:fldChar w:fldCharType="end"/>
      </w:r>
      <w:r w:rsidR="00D32402" w:rsidRPr="00F15D89">
        <w:rPr>
          <w:rFonts w:asciiTheme="minorHAnsi" w:hAnsiTheme="minorHAnsi" w:cstheme="minorHAnsi"/>
          <w:lang w:val="en-AU"/>
        </w:rPr>
        <w:t xml:space="preserve">. This is contrasted </w:t>
      </w:r>
      <w:r w:rsidR="001A502C">
        <w:rPr>
          <w:rFonts w:asciiTheme="minorHAnsi" w:hAnsiTheme="minorHAnsi" w:cstheme="minorHAnsi"/>
          <w:lang w:val="en-AU"/>
        </w:rPr>
        <w:t>with</w:t>
      </w:r>
      <w:r w:rsidR="00D32402" w:rsidRPr="00F15D89">
        <w:rPr>
          <w:rFonts w:asciiTheme="minorHAnsi" w:hAnsiTheme="minorHAnsi" w:cstheme="minorHAnsi"/>
          <w:lang w:val="en-AU"/>
        </w:rPr>
        <w:t xml:space="preserve"> a winter study on the Abrolhos Bank where</w:t>
      </w:r>
      <w:r w:rsidR="00D32402">
        <w:rPr>
          <w:rFonts w:asciiTheme="minorHAnsi" w:hAnsiTheme="minorHAnsi" w:cstheme="minorHAnsi"/>
          <w:lang w:val="en-AU"/>
        </w:rPr>
        <w:t>,</w:t>
      </w:r>
      <w:r w:rsidR="00D32402" w:rsidRPr="00F15D89">
        <w:rPr>
          <w:rFonts w:asciiTheme="minorHAnsi" w:hAnsiTheme="minorHAnsi" w:cstheme="minorHAnsi"/>
          <w:lang w:val="en-AU"/>
        </w:rPr>
        <w:t xml:space="preserve"> on the shelf, copepod abundance peaked near the surface (20 – 40</w:t>
      </w:r>
      <w:ins w:id="21" w:author="Baird, Mark (O&amp;A, Hobart)" w:date="2020-08-12T21:34:00Z">
        <w:r w:rsidR="00CA0F4A">
          <w:rPr>
            <w:rFonts w:asciiTheme="minorHAnsi" w:hAnsiTheme="minorHAnsi" w:cstheme="minorHAnsi"/>
            <w:lang w:val="en-AU"/>
          </w:rPr>
          <w:t xml:space="preserve"> </w:t>
        </w:r>
      </w:ins>
      <w:r w:rsidR="00D32402" w:rsidRPr="00F15D89">
        <w:rPr>
          <w:rFonts w:asciiTheme="minorHAnsi" w:hAnsiTheme="minorHAnsi" w:cstheme="minorHAnsi"/>
          <w:lang w:val="en-AU"/>
        </w:rPr>
        <w:t>m) and decreased with depth</w:t>
      </w:r>
      <w:r w:rsidR="001A502C">
        <w:rPr>
          <w:rFonts w:asciiTheme="minorHAnsi" w:hAnsiTheme="minorHAnsi" w:cstheme="minorHAnsi"/>
          <w:lang w:val="en-AU"/>
        </w:rPr>
        <w:t xml:space="preserve"> in the water column</w:t>
      </w:r>
      <w:r w:rsidR="00D32402" w:rsidRPr="00F15D89">
        <w:rPr>
          <w:rFonts w:asciiTheme="minorHAnsi" w:hAnsiTheme="minorHAnsi" w:cstheme="minorHAnsi"/>
          <w:lang w:val="en-AU"/>
        </w:rPr>
        <w:t xml:space="preserve"> </w:t>
      </w:r>
      <w:r w:rsidR="00D32402">
        <w:rPr>
          <w:rFonts w:asciiTheme="minorHAnsi" w:hAnsiTheme="minorHAnsi" w:cstheme="minorHAnsi"/>
          <w:lang w:val="en-AU"/>
        </w:rPr>
        <w:fldChar w:fldCharType="begin"/>
      </w:r>
      <w:r w:rsidR="00D32402">
        <w:rPr>
          <w:rFonts w:asciiTheme="minorHAnsi" w:hAnsiTheme="minorHAnsi" w:cstheme="minorHAnsi"/>
          <w:lang w:val="en-AU"/>
        </w:rPr>
        <w:instrText xml:space="preserve"> ADDIN ZOTERO_ITEM CSL_CITATION {"citationID":"oVowVqmZ","properties":{"formattedCitation":"(Marcolin {\\i{}et al.}, 2015)","plainCitation":"(Marcolin et al., 2015)","noteIndex":0},"citationItems":[{"id":760,"uris":["http://zotero.org/users/local/U6DoygBa/items/ZC6L66Q3"],"uri":["http://zotero.org/users/local/U6DoygBa/items/ZC6L66Q3"],"itemData":{"id":760,"type":"article-journal","container-title":"Marine Biology","DOI":"10.1007/s00227-015-2753-2","ISSN":"0025-3162","issue":"11","journalAbbreviation":"Mar. Biol.","page":"2171-2186","title":"Estimating zooplankton vertical distribution from combined LOPC and ZooScan observations on the Brazilian Coast","volume":"162","author":[{"family":"Marcolin","given":"CatarinaR"},{"family":"Lopes","given":"RubensM"},{"family":"Jackson","given":"GeorgeA"}],"issued":{"date-parts":[["2015"]]}}}],"schema":"https://github.com/citation-style-language/schema/raw/master/csl-citation.json"} </w:instrText>
      </w:r>
      <w:r w:rsidR="00D32402">
        <w:rPr>
          <w:rFonts w:asciiTheme="minorHAnsi" w:hAnsiTheme="minorHAnsi" w:cstheme="minorHAnsi"/>
          <w:lang w:val="en-AU"/>
        </w:rPr>
        <w:fldChar w:fldCharType="separate"/>
      </w:r>
      <w:r w:rsidR="00D32402" w:rsidRPr="0097460E">
        <w:rPr>
          <w:rFonts w:ascii="Calibri" w:hAnsi="Calibri" w:cs="Calibri"/>
        </w:rPr>
        <w:t xml:space="preserve">(Marcolin </w:t>
      </w:r>
      <w:r w:rsidR="00D32402" w:rsidRPr="0097460E">
        <w:rPr>
          <w:rFonts w:ascii="Calibri" w:hAnsi="Calibri" w:cs="Calibri"/>
          <w:i/>
          <w:iCs/>
        </w:rPr>
        <w:t>et al.</w:t>
      </w:r>
      <w:r w:rsidR="00D32402" w:rsidRPr="0097460E">
        <w:rPr>
          <w:rFonts w:ascii="Calibri" w:hAnsi="Calibri" w:cs="Calibri"/>
        </w:rPr>
        <w:t>, 2015)</w:t>
      </w:r>
      <w:r w:rsidR="00D32402">
        <w:rPr>
          <w:rFonts w:asciiTheme="minorHAnsi" w:hAnsiTheme="minorHAnsi" w:cstheme="minorHAnsi"/>
          <w:lang w:val="en-AU"/>
        </w:rPr>
        <w:fldChar w:fldCharType="end"/>
      </w:r>
      <w:r w:rsidR="00D32402" w:rsidRPr="00F15D89">
        <w:rPr>
          <w:rFonts w:asciiTheme="minorHAnsi" w:hAnsiTheme="minorHAnsi" w:cstheme="minorHAnsi"/>
          <w:lang w:val="en-AU"/>
        </w:rPr>
        <w:t xml:space="preserve">. Recently it has been suggested that light availability and predation by fish </w:t>
      </w:r>
      <w:r w:rsidR="009D2C16">
        <w:rPr>
          <w:rFonts w:asciiTheme="minorHAnsi" w:hAnsiTheme="minorHAnsi" w:cstheme="minorHAnsi"/>
          <w:lang w:val="en-AU"/>
        </w:rPr>
        <w:t>may be</w:t>
      </w:r>
      <w:r w:rsidR="00D32402" w:rsidRPr="00F15D89">
        <w:rPr>
          <w:rFonts w:asciiTheme="minorHAnsi" w:hAnsiTheme="minorHAnsi" w:cstheme="minorHAnsi"/>
          <w:lang w:val="en-AU"/>
        </w:rPr>
        <w:t xml:space="preserve"> significant driver</w:t>
      </w:r>
      <w:r w:rsidR="00D32402">
        <w:rPr>
          <w:rFonts w:asciiTheme="minorHAnsi" w:hAnsiTheme="minorHAnsi" w:cstheme="minorHAnsi"/>
          <w:lang w:val="en-AU"/>
        </w:rPr>
        <w:t>s</w:t>
      </w:r>
      <w:r w:rsidR="00D32402" w:rsidRPr="00F15D89">
        <w:rPr>
          <w:rFonts w:asciiTheme="minorHAnsi" w:hAnsiTheme="minorHAnsi" w:cstheme="minorHAnsi"/>
          <w:lang w:val="en-AU"/>
        </w:rPr>
        <w:t xml:space="preserve"> of zooplankton depth distributions </w:t>
      </w:r>
      <w:r w:rsidR="00D32402">
        <w:rPr>
          <w:rFonts w:asciiTheme="minorHAnsi" w:hAnsiTheme="minorHAnsi" w:cstheme="minorHAnsi"/>
          <w:lang w:val="en-AU"/>
        </w:rPr>
        <w:fldChar w:fldCharType="begin"/>
      </w:r>
      <w:r w:rsidR="00D32402">
        <w:rPr>
          <w:rFonts w:asciiTheme="minorHAnsi" w:hAnsiTheme="minorHAnsi" w:cstheme="minorHAnsi"/>
          <w:lang w:val="en-AU"/>
        </w:rPr>
        <w:instrText xml:space="preserve"> ADDIN ZOTERO_ITEM CSL_CITATION {"citationID":"FWwZI4O8","properties":{"formattedCitation":"(Aarflot {\\i{}et al.}, 2019)","plainCitation":"(Aarflot et al., 2019)","noteIndex":0},"citationItems":[{"id":315,"uris":["http://zotero.org/users/local/U6DoygBa/items/6UY4QK48"],"uri":["http://zotero.org/users/local/U6DoygBa/items/6UY4QK48"],"itemData":{"id":315,"type":"article-journal","abstract":"For visual predators, sufficient light is critical for prey detection and capture. Because light decays exponentially with depth in aquatic systems, vertical movement has become a widespread strategy among zooplankton for avoiding visual predation. However, topographical features such as seamounts have been shown to block their descent, trapping them in illuminated waters with potential feeding benefits for visually searching fish. Here, we present an extensive and previously unpublished dataset on the vertical distribution of zooplankton in the topographically rugged Barents Sea, a continental shelf region hosting some of the largest fish stocks in the world. By modeling the ambient light exposure of zooplankton in relation to the bathymetry, we find support for a similar blockage mechanism. During daytime, zooplankton are exposed to four orders of magnitude more light above shallow banks than in the deeper water surrounding the banks. We show that zooplankton depth distributions are highly related to zooplankton size and that the bottom constrains the vertical distributions. Consequently, zooplankton remain in the planktivores' visual feeding habitat over the banks but not in deeper areas. Bottom topography and light absorbance are significant determinants of the seascape ecology across continental shelves with heterogeneous bathymetry.","container-title":"Limnology and Oceanography","DOI":"10.1002/lno.11079","ISSN":"0024-3590","issue":"3","language":"English","page":"849-859","title":"Caught in broad daylight: Topographic constraints of zooplankton depth distributions","volume":"64","author":[{"family":"Aarflot","given":"J. M."},{"family":"Aksnes","given":"D. L."},{"family":"Opdal","given":"A. F."},{"family":"Skjoldal","given":"H. R."},{"family":"Fiksen","given":"O."}],"issued":{"date-parts":[["2019",5]]}}}],"schema":"https://github.com/citation-style-language/schema/raw/master/csl-citation.json"} </w:instrText>
      </w:r>
      <w:r w:rsidR="00D32402">
        <w:rPr>
          <w:rFonts w:asciiTheme="minorHAnsi" w:hAnsiTheme="minorHAnsi" w:cstheme="minorHAnsi"/>
          <w:lang w:val="en-AU"/>
        </w:rPr>
        <w:fldChar w:fldCharType="separate"/>
      </w:r>
      <w:r w:rsidR="00D32402" w:rsidRPr="0097460E">
        <w:rPr>
          <w:rFonts w:ascii="Calibri" w:hAnsi="Calibri" w:cs="Calibri"/>
        </w:rPr>
        <w:t xml:space="preserve">(Aarflot </w:t>
      </w:r>
      <w:r w:rsidR="00D32402" w:rsidRPr="0097460E">
        <w:rPr>
          <w:rFonts w:ascii="Calibri" w:hAnsi="Calibri" w:cs="Calibri"/>
          <w:i/>
          <w:iCs/>
        </w:rPr>
        <w:t>et al.</w:t>
      </w:r>
      <w:r w:rsidR="00D32402" w:rsidRPr="0097460E">
        <w:rPr>
          <w:rFonts w:ascii="Calibri" w:hAnsi="Calibri" w:cs="Calibri"/>
        </w:rPr>
        <w:t>, 2019)</w:t>
      </w:r>
      <w:r w:rsidR="00D32402">
        <w:rPr>
          <w:rFonts w:asciiTheme="minorHAnsi" w:hAnsiTheme="minorHAnsi" w:cstheme="minorHAnsi"/>
          <w:lang w:val="en-AU"/>
        </w:rPr>
        <w:fldChar w:fldCharType="end"/>
      </w:r>
      <w:r w:rsidR="00D32402" w:rsidRPr="00F15D89">
        <w:rPr>
          <w:rFonts w:asciiTheme="minorHAnsi" w:hAnsiTheme="minorHAnsi" w:cstheme="minorHAnsi"/>
          <w:lang w:val="en-AU"/>
        </w:rPr>
        <w:t>.</w:t>
      </w:r>
      <w:r>
        <w:rPr>
          <w:rFonts w:asciiTheme="minorHAnsi" w:hAnsiTheme="minorHAnsi" w:cstheme="minorHAnsi"/>
          <w:lang w:val="en-AU"/>
        </w:rPr>
        <w:t xml:space="preserve"> </w:t>
      </w:r>
    </w:p>
    <w:p w14:paraId="67B0E183" w14:textId="4FF43595" w:rsidR="000A5294" w:rsidRDefault="00212329" w:rsidP="00C06610">
      <w:pPr>
        <w:pStyle w:val="Text"/>
        <w:spacing w:line="360" w:lineRule="auto"/>
        <w:rPr>
          <w:rFonts w:asciiTheme="minorHAnsi" w:hAnsiTheme="minorHAnsi" w:cstheme="minorHAnsi"/>
          <w:lang w:val="en-AU"/>
        </w:rPr>
      </w:pPr>
      <w:r>
        <w:rPr>
          <w:rFonts w:asciiTheme="minorHAnsi" w:hAnsiTheme="minorHAnsi" w:cstheme="minorHAnsi"/>
          <w:lang w:val="en-AU"/>
        </w:rPr>
        <w:t xml:space="preserve">Despite the previous research on cross-shelf distributions of zooplankton, there remains little knowledge about </w:t>
      </w:r>
      <w:r w:rsidR="00C06610">
        <w:rPr>
          <w:rFonts w:asciiTheme="minorHAnsi" w:hAnsiTheme="minorHAnsi" w:cstheme="minorHAnsi"/>
          <w:lang w:val="en-AU"/>
        </w:rPr>
        <w:t>how</w:t>
      </w:r>
      <w:r>
        <w:rPr>
          <w:rFonts w:asciiTheme="minorHAnsi" w:hAnsiTheme="minorHAnsi" w:cstheme="minorHAnsi"/>
          <w:lang w:val="en-AU"/>
        </w:rPr>
        <w:t xml:space="preserve"> </w:t>
      </w:r>
      <w:r w:rsidR="00C06610">
        <w:rPr>
          <w:rFonts w:asciiTheme="minorHAnsi" w:hAnsiTheme="minorHAnsi" w:cstheme="minorHAnsi"/>
          <w:lang w:val="en-AU"/>
        </w:rPr>
        <w:t>WBCs</w:t>
      </w:r>
      <w:r>
        <w:rPr>
          <w:rFonts w:asciiTheme="minorHAnsi" w:hAnsiTheme="minorHAnsi" w:cstheme="minorHAnsi"/>
          <w:lang w:val="en-AU"/>
        </w:rPr>
        <w:t xml:space="preserve"> effect zooplankton communities on temperate continental </w:t>
      </w:r>
      <w:r>
        <w:rPr>
          <w:rFonts w:asciiTheme="minorHAnsi" w:hAnsiTheme="minorHAnsi" w:cstheme="minorHAnsi"/>
          <w:lang w:val="en-AU"/>
        </w:rPr>
        <w:lastRenderedPageBreak/>
        <w:t xml:space="preserve">shelfs, particularly in terms of the </w:t>
      </w:r>
      <w:ins w:id="22" w:author="Baird, Mark (O&amp;A, Hobart)" w:date="2020-08-12T21:34:00Z">
        <w:r w:rsidR="00CA0F4A">
          <w:rPr>
            <w:rFonts w:asciiTheme="minorHAnsi" w:hAnsiTheme="minorHAnsi" w:cstheme="minorHAnsi"/>
            <w:lang w:val="en-AU"/>
          </w:rPr>
          <w:t>vertical</w:t>
        </w:r>
      </w:ins>
      <w:del w:id="23" w:author="Baird, Mark (O&amp;A, Hobart)" w:date="2020-08-12T21:34:00Z">
        <w:r w:rsidDel="00CA0F4A">
          <w:rPr>
            <w:rFonts w:asciiTheme="minorHAnsi" w:hAnsiTheme="minorHAnsi" w:cstheme="minorHAnsi"/>
            <w:lang w:val="en-AU"/>
          </w:rPr>
          <w:delText>depth</w:delText>
        </w:r>
      </w:del>
      <w:r>
        <w:rPr>
          <w:rFonts w:asciiTheme="minorHAnsi" w:hAnsiTheme="minorHAnsi" w:cstheme="minorHAnsi"/>
          <w:lang w:val="en-AU"/>
        </w:rPr>
        <w:t xml:space="preserve"> structure. This lack of knowledge is </w:t>
      </w:r>
      <w:r w:rsidR="009A6B8D">
        <w:rPr>
          <w:rFonts w:asciiTheme="minorHAnsi" w:hAnsiTheme="minorHAnsi" w:cstheme="minorHAnsi"/>
          <w:lang w:val="en-AU"/>
        </w:rPr>
        <w:t>highlighted</w:t>
      </w:r>
      <w:r>
        <w:rPr>
          <w:rFonts w:asciiTheme="minorHAnsi" w:hAnsiTheme="minorHAnsi" w:cstheme="minorHAnsi"/>
          <w:lang w:val="en-AU"/>
        </w:rPr>
        <w:t xml:space="preserve"> in temperate eastern Australia where there has been no research into cross-shelf patterns of zooplankton.</w:t>
      </w:r>
      <w:r w:rsidR="006145F7">
        <w:rPr>
          <w:rFonts w:asciiTheme="minorHAnsi" w:hAnsiTheme="minorHAnsi" w:cstheme="minorHAnsi"/>
          <w:lang w:val="en-AU"/>
        </w:rPr>
        <w:t xml:space="preserve"> We aim to fill this knowledge gap by </w:t>
      </w:r>
      <w:r w:rsidR="00C06610">
        <w:rPr>
          <w:rFonts w:asciiTheme="minorHAnsi" w:hAnsiTheme="minorHAnsi" w:cstheme="minorHAnsi"/>
          <w:lang w:val="en-AU"/>
        </w:rPr>
        <w:t>d</w:t>
      </w:r>
      <w:r>
        <w:rPr>
          <w:rFonts w:asciiTheme="minorHAnsi" w:hAnsiTheme="minorHAnsi" w:cstheme="minorHAnsi"/>
          <w:lang w:val="en-AU"/>
        </w:rPr>
        <w:t>escrib</w:t>
      </w:r>
      <w:r w:rsidR="006145F7">
        <w:rPr>
          <w:rFonts w:asciiTheme="minorHAnsi" w:hAnsiTheme="minorHAnsi" w:cstheme="minorHAnsi"/>
          <w:lang w:val="en-AU"/>
        </w:rPr>
        <w:t>ing</w:t>
      </w:r>
      <w:r>
        <w:rPr>
          <w:rFonts w:asciiTheme="minorHAnsi" w:hAnsiTheme="minorHAnsi" w:cstheme="minorHAnsi"/>
          <w:lang w:val="en-AU"/>
        </w:rPr>
        <w:t xml:space="preserve"> cross-shelf and depth stratified patterns in the zooplankton community</w:t>
      </w:r>
      <w:r w:rsidR="00C06610">
        <w:rPr>
          <w:rFonts w:asciiTheme="minorHAnsi" w:hAnsiTheme="minorHAnsi" w:cstheme="minorHAnsi"/>
          <w:lang w:val="en-AU"/>
        </w:rPr>
        <w:t xml:space="preserve"> by using</w:t>
      </w:r>
      <w:r w:rsidR="00142E2E">
        <w:rPr>
          <w:rFonts w:asciiTheme="minorHAnsi" w:hAnsiTheme="minorHAnsi" w:cstheme="minorHAnsi"/>
          <w:lang w:val="en-AU"/>
        </w:rPr>
        <w:t xml:space="preserve"> a case study of</w:t>
      </w:r>
      <w:r w:rsidR="00C06610">
        <w:rPr>
          <w:rFonts w:asciiTheme="minorHAnsi" w:hAnsiTheme="minorHAnsi" w:cstheme="minorHAnsi"/>
          <w:lang w:val="en-AU"/>
        </w:rPr>
        <w:t xml:space="preserve"> </w:t>
      </w:r>
      <w:r w:rsidR="00317953">
        <w:rPr>
          <w:rFonts w:asciiTheme="minorHAnsi" w:hAnsiTheme="minorHAnsi" w:cstheme="minorHAnsi"/>
          <w:lang w:val="en-AU"/>
        </w:rPr>
        <w:t>four</w:t>
      </w:r>
      <w:r w:rsidR="00C06610">
        <w:rPr>
          <w:rFonts w:asciiTheme="minorHAnsi" w:hAnsiTheme="minorHAnsi" w:cstheme="minorHAnsi"/>
          <w:lang w:val="en-AU"/>
        </w:rPr>
        <w:t xml:space="preserve"> </w:t>
      </w:r>
      <w:r w:rsidR="00317953">
        <w:rPr>
          <w:rFonts w:asciiTheme="minorHAnsi" w:hAnsiTheme="minorHAnsi" w:cstheme="minorHAnsi"/>
          <w:lang w:val="en-AU"/>
        </w:rPr>
        <w:t xml:space="preserve">depth stratified, </w:t>
      </w:r>
      <w:r w:rsidR="00C06610">
        <w:rPr>
          <w:rFonts w:asciiTheme="minorHAnsi" w:hAnsiTheme="minorHAnsi" w:cstheme="minorHAnsi"/>
          <w:lang w:val="en-AU"/>
        </w:rPr>
        <w:t xml:space="preserve">cross-shelf transects of zooplankton </w:t>
      </w:r>
      <w:r>
        <w:rPr>
          <w:rFonts w:asciiTheme="minorHAnsi" w:hAnsiTheme="minorHAnsi" w:cstheme="minorHAnsi"/>
          <w:lang w:val="en-AU"/>
        </w:rPr>
        <w:t>on the eastern continental shelf of Australia</w:t>
      </w:r>
      <w:r w:rsidR="00C06610">
        <w:rPr>
          <w:rFonts w:asciiTheme="minorHAnsi" w:hAnsiTheme="minorHAnsi" w:cstheme="minorHAnsi"/>
          <w:lang w:val="en-AU"/>
        </w:rPr>
        <w:t xml:space="preserve"> to:</w:t>
      </w:r>
    </w:p>
    <w:p w14:paraId="1F63662D" w14:textId="1C6A3E6F" w:rsidR="00C06610" w:rsidRPr="00F15D89" w:rsidRDefault="00C06610" w:rsidP="00C06610">
      <w:pPr>
        <w:pStyle w:val="Text"/>
        <w:numPr>
          <w:ilvl w:val="0"/>
          <w:numId w:val="20"/>
        </w:numPr>
        <w:spacing w:line="360" w:lineRule="auto"/>
        <w:rPr>
          <w:rFonts w:asciiTheme="minorHAnsi" w:hAnsiTheme="minorHAnsi" w:cstheme="minorHAnsi"/>
          <w:lang w:val="en-AU"/>
        </w:rPr>
      </w:pPr>
      <w:r>
        <w:rPr>
          <w:rFonts w:asciiTheme="minorHAnsi" w:hAnsiTheme="minorHAnsi" w:cstheme="minorHAnsi"/>
          <w:lang w:val="en-AU"/>
        </w:rPr>
        <w:t xml:space="preserve">Identify latitudinal differences in </w:t>
      </w:r>
      <w:r w:rsidR="00317953">
        <w:rPr>
          <w:rFonts w:asciiTheme="minorHAnsi" w:hAnsiTheme="minorHAnsi" w:cstheme="minorHAnsi"/>
          <w:lang w:val="en-AU"/>
        </w:rPr>
        <w:t>zooplankton distribution across a continental shelf in a WBC region, and</w:t>
      </w:r>
    </w:p>
    <w:p w14:paraId="73D1CFF5" w14:textId="4035F826" w:rsidR="00543728" w:rsidRPr="00F15D89" w:rsidRDefault="00212329" w:rsidP="00317953">
      <w:pPr>
        <w:pStyle w:val="Text"/>
        <w:numPr>
          <w:ilvl w:val="0"/>
          <w:numId w:val="20"/>
        </w:numPr>
        <w:spacing w:line="360" w:lineRule="auto"/>
        <w:rPr>
          <w:rFonts w:asciiTheme="minorHAnsi" w:hAnsiTheme="minorHAnsi" w:cstheme="minorHAnsi"/>
          <w:lang w:val="en-AU"/>
        </w:rPr>
      </w:pPr>
      <w:r>
        <w:rPr>
          <w:rFonts w:asciiTheme="minorHAnsi" w:hAnsiTheme="minorHAnsi" w:cstheme="minorHAnsi"/>
          <w:lang w:val="en-AU"/>
        </w:rPr>
        <w:t>Identify potential drivers of the observed patterns in zooplankton biomass</w:t>
      </w:r>
      <w:r w:rsidR="002E1963">
        <w:rPr>
          <w:rFonts w:asciiTheme="minorHAnsi" w:hAnsiTheme="minorHAnsi" w:cstheme="minorHAnsi"/>
          <w:lang w:val="en-AU"/>
        </w:rPr>
        <w:t xml:space="preserve"> and</w:t>
      </w:r>
      <w:r>
        <w:rPr>
          <w:rFonts w:asciiTheme="minorHAnsi" w:hAnsiTheme="minorHAnsi" w:cstheme="minorHAnsi"/>
          <w:lang w:val="en-AU"/>
        </w:rPr>
        <w:t>, size</w:t>
      </w:r>
      <w:r w:rsidR="002E1963">
        <w:rPr>
          <w:rFonts w:asciiTheme="minorHAnsi" w:hAnsiTheme="minorHAnsi" w:cstheme="minorHAnsi"/>
          <w:lang w:val="en-AU"/>
        </w:rPr>
        <w:t>-structure</w:t>
      </w:r>
      <w:r w:rsidR="008E2B0C">
        <w:rPr>
          <w:rFonts w:asciiTheme="minorHAnsi" w:hAnsiTheme="minorHAnsi" w:cstheme="minorHAnsi"/>
          <w:lang w:val="en-AU"/>
        </w:rPr>
        <w:t>,</w:t>
      </w:r>
      <w:r>
        <w:rPr>
          <w:rFonts w:asciiTheme="minorHAnsi" w:hAnsiTheme="minorHAnsi" w:cstheme="minorHAnsi"/>
          <w:lang w:val="en-AU"/>
        </w:rPr>
        <w:t xml:space="preserve"> </w:t>
      </w:r>
      <w:r w:rsidR="00C06610">
        <w:rPr>
          <w:rFonts w:asciiTheme="minorHAnsi" w:hAnsiTheme="minorHAnsi" w:cstheme="minorHAnsi"/>
          <w:lang w:val="en-AU"/>
        </w:rPr>
        <w:t>and propose a general concept of zooplankton distribution on a continental shelf</w:t>
      </w:r>
      <w:r w:rsidR="008E2B0C">
        <w:rPr>
          <w:rFonts w:asciiTheme="minorHAnsi" w:hAnsiTheme="minorHAnsi" w:cstheme="minorHAnsi"/>
          <w:lang w:val="en-AU"/>
        </w:rPr>
        <w:t xml:space="preserve"> under the influence of a </w:t>
      </w:r>
      <w:commentRangeStart w:id="24"/>
      <w:r w:rsidR="008E2B0C">
        <w:rPr>
          <w:rFonts w:asciiTheme="minorHAnsi" w:hAnsiTheme="minorHAnsi" w:cstheme="minorHAnsi"/>
          <w:lang w:val="en-AU"/>
        </w:rPr>
        <w:t>WBC</w:t>
      </w:r>
      <w:commentRangeEnd w:id="24"/>
      <w:r w:rsidR="003F1183">
        <w:rPr>
          <w:rStyle w:val="CommentReference"/>
          <w:rFonts w:eastAsia="Calibri"/>
        </w:rPr>
        <w:commentReference w:id="24"/>
      </w:r>
      <w:r w:rsidR="00C06610">
        <w:rPr>
          <w:rFonts w:asciiTheme="minorHAnsi" w:hAnsiTheme="minorHAnsi" w:cstheme="minorHAnsi"/>
          <w:lang w:val="en-AU"/>
        </w:rPr>
        <w:t>.</w:t>
      </w:r>
    </w:p>
    <w:p w14:paraId="0B493772" w14:textId="12E0C804" w:rsidR="003F1183" w:rsidRDefault="003F1183" w:rsidP="003F1183">
      <w:pPr>
        <w:pStyle w:val="Heading-Main"/>
        <w:tabs>
          <w:tab w:val="left" w:pos="5173"/>
        </w:tabs>
        <w:spacing w:line="360" w:lineRule="auto"/>
        <w:rPr>
          <w:ins w:id="25" w:author="amandine_s10 amandine_s10" w:date="2020-08-12T16:00:00Z"/>
          <w:rFonts w:asciiTheme="minorHAnsi" w:hAnsiTheme="minorHAnsi" w:cstheme="minorHAnsi"/>
          <w:lang w:val="en-AU"/>
        </w:rPr>
      </w:pPr>
      <w:ins w:id="26" w:author="amandine_s10 amandine_s10" w:date="2020-08-12T16:00:00Z">
        <w:r>
          <w:rPr>
            <w:rFonts w:asciiTheme="minorHAnsi" w:hAnsiTheme="minorHAnsi" w:cstheme="minorHAnsi"/>
            <w:lang w:val="en-AU"/>
          </w:rPr>
          <w:tab/>
        </w:r>
      </w:ins>
    </w:p>
    <w:p w14:paraId="5A0BBAA9" w14:textId="3FCBDF7B" w:rsidR="00FE1956" w:rsidRPr="00F15D89" w:rsidRDefault="00FE1956">
      <w:pPr>
        <w:pStyle w:val="Heading-Main"/>
        <w:tabs>
          <w:tab w:val="left" w:pos="5173"/>
        </w:tabs>
        <w:spacing w:line="360" w:lineRule="auto"/>
        <w:rPr>
          <w:rFonts w:asciiTheme="minorHAnsi" w:hAnsiTheme="minorHAnsi" w:cstheme="minorHAnsi"/>
          <w:lang w:val="en-AU"/>
        </w:rPr>
        <w:pPrChange w:id="27" w:author="amandine_s10 amandine_s10" w:date="2020-08-12T16:00:00Z">
          <w:pPr>
            <w:pStyle w:val="Heading-Main"/>
            <w:spacing w:line="360" w:lineRule="auto"/>
          </w:pPr>
        </w:pPrChange>
      </w:pPr>
      <w:r w:rsidRPr="003F1183">
        <w:rPr>
          <w:lang w:val="en-AU"/>
          <w:rPrChange w:id="28" w:author="amandine_s10 amandine_s10" w:date="2020-08-12T16:00:00Z">
            <w:rPr>
              <w:rFonts w:asciiTheme="minorHAnsi" w:hAnsiTheme="minorHAnsi" w:cstheme="minorHAnsi"/>
              <w:lang w:val="en-AU"/>
            </w:rPr>
          </w:rPrChange>
        </w:rPr>
        <w:br w:type="page"/>
      </w:r>
      <w:ins w:id="29" w:author="amandine_s10 amandine_s10" w:date="2020-08-12T16:00:00Z">
        <w:r w:rsidR="003F1183">
          <w:rPr>
            <w:rFonts w:asciiTheme="minorHAnsi" w:hAnsiTheme="minorHAnsi" w:cstheme="minorHAnsi"/>
            <w:lang w:val="en-AU"/>
          </w:rPr>
          <w:lastRenderedPageBreak/>
          <w:tab/>
        </w:r>
      </w:ins>
    </w:p>
    <w:p w14:paraId="7A8760A4" w14:textId="72BE70BE" w:rsidR="002F3B11" w:rsidRPr="00F15D89" w:rsidRDefault="002F723E"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t xml:space="preserve">2. </w:t>
      </w:r>
      <w:r w:rsidR="002F3B11" w:rsidRPr="00F15D89">
        <w:rPr>
          <w:rFonts w:asciiTheme="minorHAnsi" w:hAnsiTheme="minorHAnsi" w:cstheme="minorHAnsi"/>
          <w:lang w:val="en-AU"/>
        </w:rPr>
        <w:t>Materials and Methods</w:t>
      </w:r>
    </w:p>
    <w:p w14:paraId="38ED727A" w14:textId="0974C67D" w:rsidR="00C06610" w:rsidRPr="00C07196" w:rsidRDefault="00C06610" w:rsidP="00C06610">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 xml:space="preserve">2.1 </w:t>
      </w:r>
      <w:r w:rsidR="00871C8A">
        <w:rPr>
          <w:rFonts w:asciiTheme="minorHAnsi" w:hAnsiTheme="minorHAnsi" w:cstheme="minorHAnsi"/>
          <w:b w:val="0"/>
          <w:bCs w:val="0"/>
          <w:i/>
          <w:iCs/>
          <w:lang w:val="en-AU"/>
        </w:rPr>
        <w:t>Study Region</w:t>
      </w:r>
    </w:p>
    <w:p w14:paraId="121B96EC" w14:textId="46FD114D" w:rsidR="00C06610" w:rsidRPr="000E48B4" w:rsidRDefault="00871C8A" w:rsidP="00871C8A">
      <w:pPr>
        <w:spacing w:line="360" w:lineRule="auto"/>
        <w:ind w:firstLine="720"/>
        <w:rPr>
          <w:rFonts w:asciiTheme="minorHAnsi" w:hAnsiTheme="minorHAnsi" w:cstheme="minorHAnsi"/>
          <w:b/>
          <w:bCs/>
          <w:i/>
          <w:iCs/>
          <w:lang w:val="en-AU"/>
        </w:rPr>
      </w:pPr>
      <w:r>
        <w:rPr>
          <w:rFonts w:asciiTheme="minorHAnsi" w:hAnsiTheme="minorHAnsi" w:cstheme="minorHAnsi"/>
          <w:lang w:val="en-AU"/>
        </w:rPr>
        <w:t>T</w:t>
      </w:r>
      <w:r w:rsidR="00C06610" w:rsidRPr="000E48B4">
        <w:rPr>
          <w:rFonts w:asciiTheme="minorHAnsi" w:hAnsiTheme="minorHAnsi" w:cstheme="minorHAnsi"/>
          <w:lang w:val="en-AU"/>
        </w:rPr>
        <w:t>he East Australian Current (EAC)</w:t>
      </w:r>
      <w:ins w:id="30" w:author="amandine_s10 amandine_s10" w:date="2020-08-12T16:02:00Z">
        <w:r w:rsidR="00B51483">
          <w:rPr>
            <w:rFonts w:asciiTheme="minorHAnsi" w:hAnsiTheme="minorHAnsi" w:cstheme="minorHAnsi"/>
            <w:lang w:val="en-AU"/>
          </w:rPr>
          <w:t xml:space="preserve">, </w:t>
        </w:r>
      </w:ins>
      <w:ins w:id="31" w:author="Baird, Mark (O&amp;A, Hobart)" w:date="2020-08-12T21:36:00Z">
        <w:r w:rsidR="00CA0F4A">
          <w:rPr>
            <w:rFonts w:asciiTheme="minorHAnsi" w:hAnsiTheme="minorHAnsi" w:cstheme="minorHAnsi"/>
            <w:lang w:val="en-AU"/>
          </w:rPr>
          <w:t xml:space="preserve">the </w:t>
        </w:r>
      </w:ins>
      <w:ins w:id="32" w:author="amandine_s10 amandine_s10" w:date="2020-08-12T16:02:00Z">
        <w:r w:rsidR="00B51483">
          <w:rPr>
            <w:rFonts w:asciiTheme="minorHAnsi" w:hAnsiTheme="minorHAnsi" w:cstheme="minorHAnsi"/>
            <w:lang w:val="en-AU"/>
          </w:rPr>
          <w:t>WBC of the South Pacific gyre,</w:t>
        </w:r>
      </w:ins>
      <w:r w:rsidR="00C06610" w:rsidRPr="000E48B4">
        <w:rPr>
          <w:rFonts w:asciiTheme="minorHAnsi" w:hAnsiTheme="minorHAnsi" w:cstheme="minorHAnsi"/>
          <w:lang w:val="en-AU"/>
        </w:rPr>
        <w:t xml:space="preserve"> forms between 10 and 20 °S when the South Equatorial Current diverges against </w:t>
      </w:r>
      <w:r>
        <w:rPr>
          <w:rFonts w:asciiTheme="minorHAnsi" w:hAnsiTheme="minorHAnsi" w:cstheme="minorHAnsi"/>
          <w:lang w:val="en-AU"/>
        </w:rPr>
        <w:t>the Great Barrier Reef and north-eastern Australia</w:t>
      </w:r>
      <w:r w:rsidR="00C06610" w:rsidRPr="000E48B4">
        <w:rPr>
          <w:rFonts w:asciiTheme="minorHAnsi" w:hAnsiTheme="minorHAnsi" w:cstheme="minorHAnsi"/>
          <w:lang w:val="en-AU"/>
        </w:rPr>
        <w:t>. The southward flowing component, the EAC, flows at approximately 0.5 – 1</w:t>
      </w:r>
      <w:ins w:id="33" w:author="amandine_s10 amandine_s10" w:date="2020-08-12T17:15:00Z">
        <w:r w:rsidR="00E91995">
          <w:rPr>
            <w:rFonts w:asciiTheme="minorHAnsi" w:hAnsiTheme="minorHAnsi" w:cstheme="minorHAnsi"/>
            <w:lang w:val="en-AU"/>
          </w:rPr>
          <w:t>.</w:t>
        </w:r>
      </w:ins>
      <w:ins w:id="34" w:author="amandine_s10 amandine_s10" w:date="2020-08-12T17:16:00Z">
        <w:r w:rsidR="00C7147F">
          <w:rPr>
            <w:rFonts w:asciiTheme="minorHAnsi" w:hAnsiTheme="minorHAnsi" w:cstheme="minorHAnsi"/>
            <w:lang w:val="en-AU"/>
          </w:rPr>
          <w:t>5</w:t>
        </w:r>
      </w:ins>
      <w:r w:rsidR="00C06610" w:rsidRPr="000E48B4">
        <w:rPr>
          <w:rFonts w:asciiTheme="minorHAnsi" w:hAnsiTheme="minorHAnsi" w:cstheme="minorHAnsi"/>
          <w:lang w:val="en-AU"/>
        </w:rPr>
        <w:t xml:space="preserve"> m s</w:t>
      </w:r>
      <w:r w:rsidR="00C06610" w:rsidRPr="000E48B4">
        <w:rPr>
          <w:rFonts w:asciiTheme="minorHAnsi" w:hAnsiTheme="minorHAnsi" w:cstheme="minorHAnsi"/>
          <w:vertAlign w:val="superscript"/>
          <w:lang w:val="en-AU"/>
        </w:rPr>
        <w:t>-1</w:t>
      </w:r>
      <w:r w:rsidR="00C06610" w:rsidRPr="000E48B4">
        <w:rPr>
          <w:rFonts w:asciiTheme="minorHAnsi" w:hAnsiTheme="minorHAnsi" w:cstheme="minorHAnsi"/>
          <w:lang w:val="en-AU"/>
        </w:rPr>
        <w:t xml:space="preserve"> along the continental shelf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{"citationID":"acfkqRKv","properties":{"formattedCitation":"(Archer {\\i{}et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C06610" w:rsidRPr="000E48B4">
        <w:rPr>
          <w:rFonts w:ascii="Cambria Math" w:hAnsi="Cambria Math" w:cs="Cambria Math"/>
          <w:lang w:val="en-AU"/>
        </w:rPr>
        <w:instrText>∼</w:instrText>
      </w:r>
      <w:r w:rsidR="00C06610" w:rsidRPr="000E48B4">
        <w:rPr>
          <w:rFonts w:asciiTheme="minorHAnsi" w:hAnsiTheme="minorHAnsi" w:cstheme="minorHAnsi"/>
          <w:lang w:val="en-AU"/>
        </w:rPr>
        <w:instrText xml:space="preserve">1,500 m isobath 50 km offshore but makes large amplitude displacements eastward every 65–100 days—the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C06610" w:rsidRPr="000E48B4">
        <w:rPr>
          <w:rFonts w:ascii="Cambria Math" w:hAnsi="Cambria Math" w:cs="Cambria Math"/>
          <w:lang w:val="en-AU"/>
        </w:rPr>
        <w:instrText>∼</w:instrText>
      </w:r>
      <w:r w:rsidR="00C06610" w:rsidRPr="000E48B4">
        <w:rPr>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(Archer </w:t>
      </w:r>
      <w:r w:rsidR="00C06610" w:rsidRPr="000E48B4">
        <w:rPr>
          <w:rFonts w:asciiTheme="minorHAnsi" w:hAnsiTheme="minorHAnsi" w:cstheme="minorHAnsi"/>
          <w:i/>
          <w:iCs/>
        </w:rPr>
        <w:t>et al.</w:t>
      </w:r>
      <w:r w:rsidR="00C06610" w:rsidRPr="000E48B4">
        <w:rPr>
          <w:rFonts w:asciiTheme="minorHAnsi" w:hAnsiTheme="minorHAnsi" w:cstheme="minorHAnsi"/>
        </w:rPr>
        <w:t>, 2017)</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until the majority of the EAC separates from the coast at approximately 30 – 32 °S and continues to flow eastward as the EAC eastern extension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{"citationID":"E2Nn3YKS","properties":{"formattedCitation":"(Cetina-Heredia {\\i{}et al.}, 2014; Oke {\\i{}et al.}, 2019)","plainCitation":"(Cetina-Heredia et al., 2014; Oke et al., 2019)","noteIndex":0},"citationItems":[{"id":415,"uris":["http://zotero.org/users/local/U6DoygBa/items/5I8IT9RM"],"uri":["http://zotero.org/users/local/U6DoygBa/items/5I8IT9RM"],"itemData":{"id":415,"type":"article-journal","abstract":"Abstract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Oceans","DOI":"10.1002/2014jc010071","ISSN":"2169-9275","issue":"7","page":"4351-4366","title":"Long-term trends in the East Australian Current separation latitude and eddy driven transport","volume":"119","author":[{"family":"Cetina-Heredia","given":"P."},{"family":"Roughan","given":"M."},{"family":"Sebille","given":"E.","non-dropping-particle":"van"},{"family":"Coleman","given":"M. A."}],"issued":{"date-parts":[["2014"]]}}},{"id":1306,"uris":["http://zotero.org/users/local/U6DoygBa/items/MXCPICBM"],"uri":["http://zotero.org/users/local/U6DoygBa/items/MXCPICBM"],"itemData":{"id":1306,"type":"article-journal","abstract":"The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Oceanography","DOI":"10.1016/j.pocean.2019.102139","ISSN":"0079-6611","journalAbbreviation":"Progress in Oceanography","language":"en","page":"102139","source":"ScienceDirect","title":"Revisiting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(Cetina-Heredia </w:t>
      </w:r>
      <w:r w:rsidR="00C06610" w:rsidRPr="000E48B4">
        <w:rPr>
          <w:rFonts w:asciiTheme="minorHAnsi" w:hAnsiTheme="minorHAnsi" w:cstheme="minorHAnsi"/>
          <w:i/>
          <w:iCs/>
        </w:rPr>
        <w:t>et al.</w:t>
      </w:r>
      <w:r w:rsidR="00C06610" w:rsidRPr="000E48B4">
        <w:rPr>
          <w:rFonts w:asciiTheme="minorHAnsi" w:hAnsiTheme="minorHAnsi" w:cstheme="minorHAnsi"/>
        </w:rPr>
        <w:t xml:space="preserve">, 2014; Oke </w:t>
      </w:r>
      <w:r w:rsidR="00C06610" w:rsidRPr="000E48B4">
        <w:rPr>
          <w:rFonts w:asciiTheme="minorHAnsi" w:hAnsiTheme="minorHAnsi" w:cstheme="minorHAnsi"/>
          <w:i/>
          <w:iCs/>
        </w:rPr>
        <w:t>et al.</w:t>
      </w:r>
      <w:r w:rsidR="00C06610" w:rsidRPr="000E48B4">
        <w:rPr>
          <w:rFonts w:asciiTheme="minorHAnsi" w:hAnsiTheme="minorHAnsi" w:cstheme="minorHAnsi"/>
        </w:rPr>
        <w:t>, 2019)</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The remaining portion of the EAC continues to flow south along the coast as part of the EAC southern extension generating a large eddy field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{"citationID":"ZHcC7Ifi","properties":{"formattedCitation":"(Everett {\\i{}et al.}, 2012)","plainCitation":"(Everett et al., 2012)","noteIndex":0},"citationItems":[{"id":490,"uris":["http://zotero.org/users/local/U6DoygBa/items/39K8HZSI"],"uri":["http://zotero.org/users/local/U6DoygBa/items/39K8HZSI"],"itemData":{"id":490,"type":"article-journal","abstract":"The Tasman Sea is unique - characterised by a strong seasonal western boundary current that breaks down into a complicated field of mesoscale eddies almost immediately after separating from the coast. Through a 16-year analysis of Tasman Sea eddies, we identify a region along the southeast Australian coast which we name 'Eddy Avenue' where eddies have higher sea level anomalies, faster rotation and greater sea surface temperature and chlorophyll a anomalies. The density of cyclonic and anticyclonic eddies within Eddy Avenue is 23% and 16% higher respectively than the broader Tasman Sea. We find that Eddy Avenue cyclonic and anticyclonic eddies have more strongly differentiated biological properties than those of the broader Tasman Sea, as a result of larger anticyclonic eddies formed from Coral Sea water depressing chl. a concentrations, and for coastal cyclonic eddies due to the entrainment of nutrient-rich shelf waters. Cyclonic eddies within Eddy Avenue have almost double the chlorophyll a (0.35 mg m(-3)) of anticyclonic eddies (0.18 mg m(-3)). The average chlorophyll a concentration for cyclonic eddies is 16% higher in Eddy Avenue and 28% lower for anticyclonic eddies when compared to the Tasman Sea. With a strengthening East Australian Current, the propagation of these eddies will have significant implications for heat transport and the entrainment and connectivity of plankton and larval fish populations. Citation: Everett, J. D., M. E. Baird, P. R. Oke, and I. M. Suthers (2012), An avenue of eddies: Quantifying the biophysical properties of mesoscale eddies in the Tasman Sea, Geophys. Res. Lett., 39, L16608, doi:10.1029/2012GL053091.","container-title":"Geophysical Research Letters","DOI":"10.1029/2012gl053091","ISSN":"0094-8276","journalAbbreviation":"Geophys. Res. Lett.","language":"English","page":"5","title":"An avenue of eddies: Quantifying the biophysical properties of mesoscale eddies in the Tasman Sea","volume":"39","author":[{"family":"Everett","given":"J. D."},{"family":"Baird","given":"M. E."},{"family":"Oke","given":"P. R."},{"family":"Suthers","given":"I. M."}],"issued":{"date-parts":[["2012",8]]}}}],"schema":"https://github.com/citation-style-language/schema/raw/master/csl-citation.json"}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(Everett </w:t>
      </w:r>
      <w:r w:rsidR="00C06610" w:rsidRPr="000E48B4">
        <w:rPr>
          <w:rFonts w:asciiTheme="minorHAnsi" w:hAnsiTheme="minorHAnsi" w:cstheme="minorHAnsi"/>
          <w:i/>
          <w:iCs/>
        </w:rPr>
        <w:t>et al.</w:t>
      </w:r>
      <w:r w:rsidR="00C06610" w:rsidRPr="000E48B4">
        <w:rPr>
          <w:rFonts w:asciiTheme="minorHAnsi" w:hAnsiTheme="minorHAnsi" w:cstheme="minorHAnsi"/>
        </w:rPr>
        <w:t>, 2012)</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Along the continental shelf, particularly where the continental shelf narrows, the EAC has significant impact on shelf circulation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{"citationID":"MQEoJVlq","properties":{"formattedCitation":"(Schaeffer and Roughan, 2015)","plainCitation":"(Schaeffer and Roughan, 2015)","noteIndex":0},"citationItems":[{"id":1309,"uris":["http://zotero.org/users/local/U6DoygBa/items/6XHM54FE"],"uri":["http://zotero.org/users/local/U6DoygBa/items/6XHM54FE"],"itemData":{"id":1309,"type":"article-journal","abstract":"AbstractThe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(Schaeffer and Roughan, 2015)</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Current driven bottom friction leads to Ekman transport in the bottom boundary layer, moving cooler denser water up the slope, resulting in uplift of isotherms and upwelling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{"citationID":"QspB0SzF","properties":{"formattedCitation":"(Schaeffer {\\i{}et al.}, 2014)","plainCitation":"(Schaeffer et al., 2014)","noteIndex":0},"citationItems":[{"id":167,"uris":["http://zotero.org/users/local/U6DoygBa/items/TSJAHY6F"],"uri":["http://zotero.org/users/local/U6DoygBa/items/TSJAHY6F"],"itemData":{"id":167,"type":"article-journal","container-title":"Journal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(Schaeffer </w:t>
      </w:r>
      <w:r w:rsidR="00C06610" w:rsidRPr="000E48B4">
        <w:rPr>
          <w:rFonts w:asciiTheme="minorHAnsi" w:hAnsiTheme="minorHAnsi" w:cstheme="minorHAnsi"/>
          <w:i/>
          <w:iCs/>
        </w:rPr>
        <w:t>et al.</w:t>
      </w:r>
      <w:r w:rsidR="00C06610" w:rsidRPr="000E48B4">
        <w:rPr>
          <w:rFonts w:asciiTheme="minorHAnsi" w:hAnsiTheme="minorHAnsi" w:cstheme="minorHAnsi"/>
        </w:rPr>
        <w:t>,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These intrusion events have been shown to bring nutrient rich water into the euphotic zone, increasing nitrate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{"citationID":"1szrqwaq","properties":{"formattedCitation":"(Rossi {\\i{}et al.}, 2014)","plainCitation":"(Rossi et al., 2014)","noteIndex":0},"citationItems":[{"id":904,"uris":["http://zotero.org/users/local/U6DoygBa/items/ENMYVGJ9"],"uri":["http://zotero.org/users/local/U6DoygBa/items/ENMYVGJ9"],"itemData":{"id":904,"type":"article-journal","abstract":"Physical processes forced by alongshore winds and currents are known to strongly influence the biogeochemistry of coastal waters. Combining in situ observations (moored platforms, hydrographic surveys) and satellite data (sea surface wind and sea surface height), we investigate the transient occurrence of wind-driven upwelling/downwelling and current-driven upwelling events off southeast Australia. Remote-sensed indices are developed and calibrated with multiannual time series of in situ temperature and current measurements at two shelf locations. Based on archives up to 10 years long, climatological analyses of these indices reveal various latitudinal regimes with respect to seasonality, magnitude, duration of events, and their driving mechanisms (wind or current). Generally, downwelling-favorable winds prevail in this region; however, we demonstrate that up to 10 wind-driven upwelling days per month occur during spring/summer at 28–33.5°S and up to 5 days in summer further south. Current-driven upwelling upstream of the East Australian Current separation zone (</w:instrText>
      </w:r>
      <w:r w:rsidR="00C06610" w:rsidRPr="000E48B4">
        <w:rPr>
          <w:rFonts w:ascii="Cambria Math" w:hAnsi="Cambria Math" w:cs="Cambria Math"/>
          <w:lang w:val="en-AU"/>
        </w:rPr>
        <w:instrText>∼</w:instrText>
      </w:r>
      <w:r w:rsidR="00C06610" w:rsidRPr="000E48B4">
        <w:rPr>
          <w:rFonts w:asciiTheme="minorHAnsi" w:hAnsiTheme="minorHAnsi" w:cstheme="minorHAnsi"/>
          <w:lang w:val="en-AU"/>
        </w:rPr>
        <w:instrText xml:space="preserve">32°S) occurs twice as often as downstream. Using independent in situ data sets, we show that the response of the coastal ocean is consistent with our climatology of shelf processes: upwelling leads to a large range of temperatures and elevated nutrient concentrations on the shelf, maximized in the wind-driven case, while downwelling results in destratified nutrient-poor waters. The combination of these sporadic wind- and current-driven processes may drive an important part of the high-frequency variability of coastal temperature and nutrient content. Our results suggest that localized nutrient enrichment events of variable magnitude are favored at specific latitudes and seasons, potentially impacting coastal ecosystems.","container-title":"Journal of Geophysical Research: Oceans","DOI":"10.1002/2013jc009284","ISSN":"2169-9275","issue":"1","page":"445-460","title":"Seasonality of sporadic physical processes driving temperature and nutrient high-frequency variability in the coastal ocean off southeast Australia","volume":"119","author":[{"family":"Rossi","given":"Vincent"},{"family":"Schaeffer","given":"Amandine"},{"family":"Wood","given":"Julie"},{"family":"Galibert","given":"Guillaume"},{"family":"Morris","given":"Brad"},{"family":"Sudre","given":"Joel"},{"family":"Roughan","given":"Moninya"},{"family":"Waite","given":"Anya M."}],"issued":{"date-parts":[["2014"]]}}}],"schema":"https://github.com/citation-style-language/schema/raw/master/csl-citation.json"}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(Rossi </w:t>
      </w:r>
      <w:r w:rsidR="00C06610" w:rsidRPr="000E48B4">
        <w:rPr>
          <w:rFonts w:asciiTheme="minorHAnsi" w:hAnsiTheme="minorHAnsi" w:cstheme="minorHAnsi"/>
          <w:i/>
          <w:iCs/>
        </w:rPr>
        <w:t>et al.</w:t>
      </w:r>
      <w:r w:rsidR="00C06610" w:rsidRPr="000E48B4">
        <w:rPr>
          <w:rFonts w:asciiTheme="minorHAnsi" w:hAnsiTheme="minorHAnsi" w:cstheme="minorHAnsi"/>
        </w:rPr>
        <w:t>, 2014)</w:t>
      </w:r>
      <w:r w:rsidR="00C06610" w:rsidRPr="000E48B4">
        <w:rPr>
          <w:rFonts w:asciiTheme="minorHAnsi" w:eastAsia="Times New Roman" w:hAnsiTheme="minorHAnsi" w:cstheme="minorHAnsi"/>
          <w:szCs w:val="24"/>
          <w:lang w:val="en-AU"/>
        </w:rPr>
        <w:fldChar w:fldCharType="end"/>
      </w:r>
      <w:r w:rsidR="00C06610" w:rsidRPr="000E48B4">
        <w:rPr>
          <w:rStyle w:val="CommentReference"/>
          <w:rFonts w:asciiTheme="minorHAnsi" w:hAnsiTheme="minorHAnsi" w:cstheme="minorHAnsi"/>
        </w:rPr>
        <w:t xml:space="preserve"> </w:t>
      </w:r>
      <w:r w:rsidR="00C06610" w:rsidRPr="000E48B4">
        <w:rPr>
          <w:rFonts w:asciiTheme="minorHAnsi" w:hAnsiTheme="minorHAnsi" w:cstheme="minorHAnsi"/>
          <w:lang w:val="en-AU"/>
        </w:rPr>
        <w:t xml:space="preserve">and chlorophyll </w:t>
      </w:r>
      <w:r w:rsidR="00C06610" w:rsidRPr="000E48B4">
        <w:rPr>
          <w:rFonts w:asciiTheme="minorHAnsi" w:hAnsiTheme="minorHAnsi" w:cstheme="minorHAnsi"/>
          <w:i/>
          <w:iCs/>
          <w:lang w:val="en-AU"/>
        </w:rPr>
        <w:t>a</w:t>
      </w:r>
      <w:r w:rsidR="00C06610" w:rsidRPr="000E48B4">
        <w:rPr>
          <w:rFonts w:asciiTheme="minorHAnsi" w:hAnsiTheme="minorHAnsi" w:cstheme="minorHAnsi"/>
          <w:lang w:val="en-AU"/>
        </w:rPr>
        <w:t xml:space="preserve"> concentration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{"citationID":"SsaUYUY8","properties":{"formattedCitation":"(Everett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(Everett </w:t>
      </w:r>
      <w:r w:rsidR="00C06610" w:rsidRPr="000E48B4">
        <w:rPr>
          <w:rFonts w:asciiTheme="minorHAnsi" w:hAnsiTheme="minorHAnsi" w:cstheme="minorHAnsi"/>
          <w:i/>
          <w:iCs/>
        </w:rPr>
        <w:t>et al.</w:t>
      </w:r>
      <w:r w:rsidR="00C06610" w:rsidRPr="000E48B4">
        <w:rPr>
          <w:rFonts w:asciiTheme="minorHAnsi" w:hAnsiTheme="minorHAnsi" w:cstheme="minorHAnsi"/>
        </w:rPr>
        <w:t>,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and controlling vertical phytoplankton abundance</w:t>
      </w:r>
      <w:r w:rsidR="00923336">
        <w:rPr>
          <w:rFonts w:asciiTheme="minorHAnsi" w:hAnsiTheme="minorHAnsi" w:cstheme="minorHAnsi"/>
          <w:lang w:val="en-AU"/>
        </w:rPr>
        <w:t xml:space="preserve"> and</w:t>
      </w:r>
      <w:r w:rsidR="00C06610" w:rsidRPr="000E48B4">
        <w:rPr>
          <w:rFonts w:asciiTheme="minorHAnsi" w:hAnsiTheme="minorHAnsi" w:cstheme="minorHAnsi"/>
          <w:lang w:val="en-AU"/>
        </w:rPr>
        <w:t xml:space="preserve"> composition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{"citationID":"49km3Ipn","properties":{"formattedCitation":"(Armbrecht {\\i{}et al.}, 2014, 2015)","plainCitation":"(Armbrecht et al., 2014, 2015)","noteIndex":0},"citationItems":[{"id":306,"uris":["http://zotero.org/users/local/U6DoygBa/items/G3JPG7PZ"],"uri":["http://zotero.org/users/local/U6DoygBa/items/G3JPG7PZ"],"itemData":{"id":306,"type":"article-journal","abstract":"Phytoplankton abundance and distribution along the east coast of Australia are driven primarily by the southward flowing East Australian Current (EAC), which transports tropical water masses to temperate latitudes. The Solitary Islands Marine Park (SIMP, ~30°S) is located north of the EAC separation point (~32°S) in this tropical–temperate transition zone. In this study, we describe the oceanographic context (wind, current and nutrient load) during a wind-driven downwelling and a current-driven upwelling event, both sampled in austral winter only ten days apart. We investigate the effect of these contrasting oceanographic conditions on phytoplankton abundance, composition and distribution along a cross-shelf transect. During downwelling we find a cross-shelf transition in microphytoplankton composition from an offshore- to an inshore-community associated with nutrient gradients (nitrate and silicate). Strong vertical mixing leads to increased occurrences of benthic diatoms in near-shore surface waters. During upwelling conditions, elevated nutrient availability results in maximum microphytoplankton abundances (mainly oceanic diatoms) and increased species richness on the mid-shelf. An increase in dinoflagellates and silicoflagellates (mid-shelf) and the appearance of tropical phytoplankton (especially picoplankton and dinoflagellates, offshore) signals a strong impact of the EAC across all shelf communities. Nanoplankton are a major part of the winter phytoplankton community during both oceanographic regimes (~40–50% of TChl a). Our findings provide evidence of EAC-driven, nutrient-rich, slope water intrusion in the SIMP as expressed by cross-shelf phytoplankton variability. We suggest that rapid (~weekly) changes in phytoplankton composition along the east Australian coast are likely to be enhanced by the climate change-induced warming/strengthening of the EAC.","container-title":"Continental Shelf Research","DOI":"10.1016/j.csr.2013.11.024","ISSN":"0278-4343","journalAbbreviation":"Continental Shelf Research","language":"en","page":"54-67","source":"ScienceDirect","title":"Phytoplankton composition under contrasting oceanographic conditions: Upwelling and downwelling (Eastern Australia)","title-short":"Phytoplankton composition under contrasting oceanographic conditions","volume":"75","author":[{"family":"Armbrecht","given":"Linda H."},{"family":"Roughan","given":"Moninya"},{"family":"Rossi","given":"Vincent"},{"family":"Schaeffer","given":"Amandine"},{"family":"Davies","given":"Peter L."},{"family":"Waite","given":"Anya M."},{"family":"Armand","given":"Leanne K."}],"issued":{"date-parts":[["2014",3,1]]}}},{"id":332,"uris":["http://zotero.org/users/local/U6DoygBa/items/W5TRYUAB"],"uri":["http://zotero.org/users/local/U6DoygBa/items/W5TRYUAB"],"itemData":{"id":332,"type":"article-journal","abstract":"The coastline of Australia spans tropical to temperate latitudes and encompasses a highly diverse phytoplankton community. Yet little is known about environmental driving forces of compositional and distributional patterns in natural phytoplankton communities of Australia. We investigate the relationships of phytoplankton (pico-, nano-, microphytoplankton, determined by microscopy and CHEMTAX) with a variety of environmental variables along cross-shelf gradients. Case studies were conducted in two highly distinct oceanographic regions of Australia (2010/2012): the tropical-temperate Coffs Harbour region (similar to 30 degrees S, 153 degrees E), where the shelf is narrow (similar to 30 km), and the tropical Kimberley region (similar to 16 degrees S, 122 degrees E), where the shelf is-wide (similar to 200 km). We distinguished three water masses in both study regions: relatively cold, nutrient-rich inshore waters; oligotrophic, stratified offshore waters; and cold, nutrient-rich deep waters. Most phytoplankton taxa (cyanobacteria, cryptophytes, dinoflagellates, haptophytes and prasinophytes) showed group-specific relationships with similar environmental variables in both regions. Diatoms occurred in nutrient-rich inshore waters in the Kimberley, whereas they were widely spread across the narrow continental shelf at Coffs Harbour. Off Coffs Harbour, a senescent bloom of the diatom Leptocylindrus danicus probably caused shelf-scale surface nutrient depletion. While microphytoplankton clearly increased, pico- and nanophytoplankton decreased with distance from the coast over the wide shelf in the Kimberley region. In contrast, the abundance of individual phytoplankton size-classes remained relatively constant across the narrow Coffs Harbour shelf. We conclude that general similarities exist between the relationship of phytoplankton and cross-shelf environmental variables in the two sites and assign differences primarily to the varying spatial resolution of our case studies. (C) 2015 Elsevier B.V. All rights reserved.","container-title":"Journal of Marine Systems","DOI":"10.1016/j.jmarsys.2015.02.002","ISSN":"0924-7963","journalAbbreviation":"J. Mar. Syst.","language":"English","page":"26-38","title":"Comparison of the cross-shelf phytoplankton distribution of two oceanographically distinct regions off Australia","volume":"148","author":[{"family":"Armbrecht","given":"L. H."},{"family":"Thompson","given":"P. A."},{"family":"Wright","given":"S. W."},{"family":"Schaeffer","given":"A."},{"family":"Roughan","given":"M."},{"family":"Henderiks","given":"J."},{"family":"Armand","given":"L. K."}],"issued":{"date-parts":[["2015",8]]}}}],"schema":"https://github.com/citation-style-language/schema/raw/master/csl-citation.json"}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(Armbrecht </w:t>
      </w:r>
      <w:r w:rsidR="00C06610" w:rsidRPr="000E48B4">
        <w:rPr>
          <w:rFonts w:asciiTheme="minorHAnsi" w:hAnsiTheme="minorHAnsi" w:cstheme="minorHAnsi"/>
          <w:i/>
          <w:iCs/>
        </w:rPr>
        <w:t>et al.</w:t>
      </w:r>
      <w:r w:rsidR="00C06610" w:rsidRPr="000E48B4">
        <w:rPr>
          <w:rFonts w:asciiTheme="minorHAnsi" w:hAnsiTheme="minorHAnsi" w:cstheme="minorHAnsi"/>
        </w:rPr>
        <w:t>, 2014, 2015)</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w:t>
      </w:r>
    </w:p>
    <w:p w14:paraId="5B89FBA0" w14:textId="170595D1" w:rsidR="002C1E5F" w:rsidRPr="00F15D89" w:rsidRDefault="00A06397" w:rsidP="00871C8A">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From 2</w:t>
      </w:r>
      <w:r w:rsidRPr="00F15D89">
        <w:rPr>
          <w:rFonts w:asciiTheme="minorHAnsi" w:hAnsiTheme="minorHAnsi" w:cstheme="minorHAnsi"/>
          <w:szCs w:val="24"/>
          <w:vertAlign w:val="superscript"/>
          <w:lang w:val="en-AU"/>
        </w:rPr>
        <w:t>nd</w:t>
      </w:r>
      <w:r w:rsidRPr="00F15D89">
        <w:rPr>
          <w:rFonts w:asciiTheme="minorHAnsi" w:hAnsiTheme="minorHAnsi" w:cstheme="minorHAnsi"/>
          <w:szCs w:val="24"/>
          <w:lang w:val="en-AU"/>
        </w:rPr>
        <w:t xml:space="preserve"> – 13</w:t>
      </w:r>
      <w:r w:rsidRPr="00F15D89">
        <w:rPr>
          <w:rFonts w:asciiTheme="minorHAnsi" w:hAnsiTheme="minorHAnsi" w:cstheme="minorHAnsi"/>
          <w:szCs w:val="24"/>
          <w:vertAlign w:val="superscript"/>
          <w:lang w:val="en-AU"/>
        </w:rPr>
        <w:t>th</w:t>
      </w:r>
      <w:r w:rsidRPr="00F15D89">
        <w:rPr>
          <w:rFonts w:asciiTheme="minorHAnsi" w:hAnsiTheme="minorHAnsi" w:cstheme="minorHAnsi"/>
          <w:szCs w:val="24"/>
          <w:lang w:val="en-AU"/>
        </w:rPr>
        <w:t xml:space="preserve"> September</w:t>
      </w:r>
      <w:r w:rsidR="003A1F87" w:rsidRPr="00F15D89">
        <w:rPr>
          <w:rFonts w:asciiTheme="minorHAnsi" w:hAnsiTheme="minorHAnsi" w:cstheme="minorHAnsi"/>
          <w:szCs w:val="24"/>
          <w:lang w:val="en-AU"/>
        </w:rPr>
        <w:t xml:space="preserve"> 2004</w:t>
      </w:r>
      <w:r w:rsidRPr="00F15D89">
        <w:rPr>
          <w:rFonts w:asciiTheme="minorHAnsi" w:hAnsiTheme="minorHAnsi" w:cstheme="minorHAnsi"/>
          <w:szCs w:val="24"/>
          <w:lang w:val="en-AU"/>
        </w:rPr>
        <w:t xml:space="preserve">, a research </w:t>
      </w:r>
      <w:r w:rsidR="000D6CE0">
        <w:rPr>
          <w:rFonts w:asciiTheme="minorHAnsi" w:hAnsiTheme="minorHAnsi" w:cstheme="minorHAnsi"/>
          <w:szCs w:val="24"/>
          <w:lang w:val="en-AU"/>
        </w:rPr>
        <w:t>voyage</w:t>
      </w:r>
      <w:r w:rsidRPr="00F15D89">
        <w:rPr>
          <w:rFonts w:asciiTheme="minorHAnsi" w:hAnsiTheme="minorHAnsi" w:cstheme="minorHAnsi"/>
          <w:szCs w:val="24"/>
          <w:lang w:val="en-AU"/>
        </w:rPr>
        <w:t xml:space="preserve"> on the on the RV Southern Surveyor was </w:t>
      </w:r>
      <w:r w:rsidR="00E301B3">
        <w:rPr>
          <w:rFonts w:asciiTheme="minorHAnsi" w:hAnsiTheme="minorHAnsi" w:cstheme="minorHAnsi"/>
          <w:szCs w:val="24"/>
          <w:lang w:val="en-AU"/>
        </w:rPr>
        <w:t xml:space="preserve">undertaken </w:t>
      </w:r>
      <w:r w:rsidRPr="00F15D89">
        <w:rPr>
          <w:rFonts w:asciiTheme="minorHAnsi" w:hAnsiTheme="minorHAnsi" w:cstheme="minorHAnsi"/>
          <w:szCs w:val="24"/>
          <w:lang w:val="en-AU"/>
        </w:rPr>
        <w:t>from Sydney,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33.82° 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151.29° E</w:t>
      </w:r>
      <w:r w:rsidR="00E163A9">
        <w:rPr>
          <w:rFonts w:asciiTheme="minorHAnsi" w:hAnsiTheme="minorHAnsi" w:cstheme="minorHAnsi"/>
          <w:szCs w:val="24"/>
          <w:lang w:val="en-AU"/>
        </w:rPr>
        <w:t>)</w:t>
      </w:r>
      <w:r w:rsidR="00E301B3">
        <w:rPr>
          <w:rFonts w:asciiTheme="minorHAnsi" w:hAnsiTheme="minorHAnsi" w:cstheme="minorHAnsi"/>
          <w:szCs w:val="24"/>
          <w:lang w:val="en-AU"/>
        </w:rPr>
        <w:t xml:space="preserve"> to </w:t>
      </w:r>
      <w:r w:rsidRPr="00F15D89">
        <w:rPr>
          <w:rFonts w:asciiTheme="minorHAnsi" w:hAnsiTheme="minorHAnsi" w:cstheme="minorHAnsi"/>
          <w:szCs w:val="24"/>
          <w:lang w:val="en-AU"/>
        </w:rPr>
        <w:t>Brisbane,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27.36° 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153.17° E</w:t>
      </w:r>
      <w:r w:rsidR="00E163A9">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 xml:space="preserve">During </w:t>
      </w:r>
      <w:r w:rsidRPr="00F15D89">
        <w:rPr>
          <w:rFonts w:asciiTheme="minorHAnsi" w:hAnsiTheme="minorHAnsi" w:cstheme="minorHAnsi"/>
          <w:szCs w:val="24"/>
          <w:lang w:val="en-AU"/>
        </w:rPr>
        <w:t xml:space="preserve">this </w:t>
      </w:r>
      <w:r w:rsidR="00142E2E" w:rsidRPr="00F15D89">
        <w:rPr>
          <w:rFonts w:asciiTheme="minorHAnsi" w:hAnsiTheme="minorHAnsi" w:cstheme="minorHAnsi"/>
          <w:szCs w:val="24"/>
          <w:lang w:val="en-AU"/>
        </w:rPr>
        <w:t>period,</w:t>
      </w:r>
      <w:r w:rsidR="002C1E5F" w:rsidRPr="00F15D89">
        <w:rPr>
          <w:rFonts w:asciiTheme="minorHAnsi" w:hAnsiTheme="minorHAnsi" w:cstheme="minorHAnsi"/>
          <w:szCs w:val="24"/>
          <w:lang w:val="en-AU"/>
        </w:rPr>
        <w:t xml:space="preserve"> the EAC was flowing southward along the coast until approximately 31 °S where it separated from the mainland and continued flowing to the east. This separation resulted in the formation of a large warm-core eddy forming off the coast at approximately 33°</w:t>
      </w:r>
      <w:r w:rsidR="00CD4636">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S, 155°</w:t>
      </w:r>
      <w:r w:rsidR="00CD4636">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 xml:space="preserve">E (Figure 1). </w:t>
      </w:r>
    </w:p>
    <w:p w14:paraId="2994BD89" w14:textId="157F15F6" w:rsidR="00C770B8" w:rsidRPr="00C07196" w:rsidRDefault="00C770B8" w:rsidP="00F34258">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2.</w:t>
      </w:r>
      <w:r w:rsidR="00871C8A">
        <w:rPr>
          <w:rFonts w:asciiTheme="minorHAnsi" w:hAnsiTheme="minorHAnsi" w:cstheme="minorHAnsi"/>
          <w:b w:val="0"/>
          <w:bCs w:val="0"/>
          <w:i/>
          <w:iCs/>
          <w:lang w:val="en-AU"/>
        </w:rPr>
        <w:t>2</w:t>
      </w:r>
      <w:r w:rsidRPr="00C07196">
        <w:rPr>
          <w:rFonts w:asciiTheme="minorHAnsi" w:hAnsiTheme="minorHAnsi" w:cstheme="minorHAnsi"/>
          <w:b w:val="0"/>
          <w:bCs w:val="0"/>
          <w:i/>
          <w:iCs/>
          <w:lang w:val="en-AU"/>
        </w:rPr>
        <w:t xml:space="preserve"> Sampling</w:t>
      </w:r>
    </w:p>
    <w:p w14:paraId="61CCE7D0" w14:textId="126DEEFB" w:rsidR="007A3AC3" w:rsidRPr="00F15D89" w:rsidRDefault="00BA00E3" w:rsidP="00F34258">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b w:val="0"/>
          <w:bCs w:val="0"/>
          <w:lang w:val="en-AU"/>
        </w:rPr>
        <w:t>Four</w:t>
      </w:r>
      <w:r w:rsidR="00C770B8" w:rsidRPr="00F15D89">
        <w:rPr>
          <w:rFonts w:asciiTheme="minorHAnsi" w:hAnsiTheme="minorHAnsi" w:cstheme="minorHAnsi"/>
          <w:b w:val="0"/>
          <w:bCs w:val="0"/>
          <w:lang w:val="en-AU"/>
        </w:rPr>
        <w:t xml:space="preserve"> constant latitude transects</w:t>
      </w:r>
      <w:r w:rsidR="0049331C" w:rsidRPr="00F15D89">
        <w:rPr>
          <w:rFonts w:asciiTheme="minorHAnsi" w:hAnsiTheme="minorHAnsi" w:cstheme="minorHAnsi"/>
          <w:b w:val="0"/>
          <w:bCs w:val="0"/>
          <w:lang w:val="en-AU"/>
        </w:rPr>
        <w:t xml:space="preserve"> were sampled</w:t>
      </w:r>
      <w:r w:rsidR="00C770B8" w:rsidRPr="00F15D89">
        <w:rPr>
          <w:rFonts w:asciiTheme="minorHAnsi" w:hAnsiTheme="minorHAnsi" w:cstheme="minorHAnsi"/>
          <w:b w:val="0"/>
          <w:bCs w:val="0"/>
          <w:lang w:val="en-AU"/>
        </w:rPr>
        <w:t xml:space="preserve"> roughly perpendicular to the </w:t>
      </w:r>
      <w:del w:id="35" w:author="amandine_s10 amandine_s10" w:date="2020-08-12T16:04:00Z">
        <w:r w:rsidR="00C770B8" w:rsidRPr="00F15D89" w:rsidDel="00441D09">
          <w:rPr>
            <w:rFonts w:asciiTheme="minorHAnsi" w:hAnsiTheme="minorHAnsi" w:cstheme="minorHAnsi"/>
            <w:b w:val="0"/>
            <w:bCs w:val="0"/>
            <w:lang w:val="en-AU"/>
          </w:rPr>
          <w:delText xml:space="preserve">north NSW </w:delText>
        </w:r>
      </w:del>
      <w:r w:rsidR="00C770B8" w:rsidRPr="00F15D89">
        <w:rPr>
          <w:rFonts w:asciiTheme="minorHAnsi" w:hAnsiTheme="minorHAnsi" w:cstheme="minorHAnsi"/>
          <w:b w:val="0"/>
          <w:bCs w:val="0"/>
          <w:lang w:val="en-AU"/>
        </w:rPr>
        <w:t xml:space="preserve">coast over a </w:t>
      </w:r>
      <w:r w:rsidR="00A06397" w:rsidRPr="00F15D89">
        <w:rPr>
          <w:rFonts w:asciiTheme="minorHAnsi" w:hAnsiTheme="minorHAnsi" w:cstheme="minorHAnsi"/>
          <w:b w:val="0"/>
          <w:bCs w:val="0"/>
          <w:lang w:val="en-AU"/>
        </w:rPr>
        <w:t>seven-day</w:t>
      </w:r>
      <w:r w:rsidR="00C770B8" w:rsidRPr="00F15D89">
        <w:rPr>
          <w:rFonts w:asciiTheme="minorHAnsi" w:hAnsiTheme="minorHAnsi" w:cstheme="minorHAnsi"/>
          <w:b w:val="0"/>
          <w:bCs w:val="0"/>
          <w:lang w:val="en-AU"/>
        </w:rPr>
        <w:t xml:space="preserve"> period</w:t>
      </w:r>
      <w:r w:rsidR="00A06397" w:rsidRPr="00F15D89">
        <w:rPr>
          <w:rFonts w:asciiTheme="minorHAnsi" w:hAnsiTheme="minorHAnsi" w:cstheme="minorHAnsi"/>
          <w:b w:val="0"/>
          <w:bCs w:val="0"/>
          <w:lang w:val="en-AU"/>
        </w:rPr>
        <w:t xml:space="preserve"> (6</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 12</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September; Table 1</w:t>
      </w:r>
      <w:r w:rsidR="00B0559F">
        <w:rPr>
          <w:rFonts w:asciiTheme="minorHAnsi" w:hAnsiTheme="minorHAnsi" w:cstheme="minorHAnsi"/>
          <w:b w:val="0"/>
          <w:bCs w:val="0"/>
          <w:lang w:val="en-AU"/>
        </w:rPr>
        <w:t>, Figure 1</w:t>
      </w:r>
      <w:r w:rsidR="00A06397"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us</w:t>
      </w:r>
      <w:r w:rsidR="00A06397" w:rsidRPr="00F15D89">
        <w:rPr>
          <w:rFonts w:asciiTheme="minorHAnsi" w:hAnsiTheme="minorHAnsi" w:cstheme="minorHAnsi"/>
          <w:b w:val="0"/>
          <w:bCs w:val="0"/>
          <w:lang w:val="en-AU"/>
        </w:rPr>
        <w:t>ing</w:t>
      </w:r>
      <w:r w:rsidR="00D66FD9" w:rsidRPr="00F15D89">
        <w:rPr>
          <w:rFonts w:asciiTheme="minorHAnsi" w:hAnsiTheme="minorHAnsi" w:cstheme="minorHAnsi"/>
          <w:b w:val="0"/>
          <w:bCs w:val="0"/>
          <w:lang w:val="en-AU"/>
        </w:rPr>
        <w:t xml:space="preserve"> </w:t>
      </w:r>
      <w:r w:rsidR="00C770B8" w:rsidRPr="00F15D89">
        <w:rPr>
          <w:rFonts w:asciiTheme="minorHAnsi" w:hAnsiTheme="minorHAnsi" w:cstheme="minorHAnsi"/>
          <w:b w:val="0"/>
          <w:bCs w:val="0"/>
          <w:lang w:val="en-AU"/>
        </w:rPr>
        <w:t>modi</w:t>
      </w:r>
      <w:r w:rsidR="00591676" w:rsidRPr="00F15D89">
        <w:rPr>
          <w:rFonts w:asciiTheme="minorHAnsi" w:hAnsiTheme="minorHAnsi" w:cstheme="minorHAnsi"/>
          <w:b w:val="0"/>
          <w:bCs w:val="0"/>
          <w:lang w:val="en-AU"/>
        </w:rPr>
        <w:t>fi</w:t>
      </w:r>
      <w:r w:rsidR="00C770B8" w:rsidRPr="00F15D89">
        <w:rPr>
          <w:rFonts w:asciiTheme="minorHAnsi" w:hAnsiTheme="minorHAnsi" w:cstheme="minorHAnsi"/>
          <w:b w:val="0"/>
          <w:bCs w:val="0"/>
          <w:lang w:val="en-AU"/>
        </w:rPr>
        <w:t xml:space="preserve">ed </w:t>
      </w:r>
      <w:proofErr w:type="spellStart"/>
      <w:r w:rsidR="00C770B8" w:rsidRPr="00F15D89">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The </w:t>
      </w:r>
      <w:proofErr w:type="spellStart"/>
      <w:r w:rsidR="00871C8A">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 xml:space="preserve">was </w:t>
      </w:r>
      <w:r w:rsidR="00D66FD9" w:rsidRPr="00F15D89">
        <w:rPr>
          <w:rFonts w:asciiTheme="minorHAnsi" w:hAnsiTheme="minorHAnsi" w:cstheme="minorHAnsi"/>
          <w:b w:val="0"/>
          <w:bCs w:val="0"/>
          <w:lang w:val="en-AU"/>
        </w:rPr>
        <w:lastRenderedPageBreak/>
        <w:t>towed from inshore to offshore and</w:t>
      </w:r>
      <w:r w:rsidR="005F0C51">
        <w:rPr>
          <w:rFonts w:asciiTheme="minorHAnsi" w:hAnsiTheme="minorHAnsi" w:cstheme="minorHAnsi"/>
          <w:b w:val="0"/>
          <w:bCs w:val="0"/>
          <w:lang w:val="en-AU"/>
        </w:rPr>
        <w:t xml:space="preserve"> undulated </w:t>
      </w:r>
      <w:r w:rsidR="00C770B8" w:rsidRPr="00F15D89">
        <w:rPr>
          <w:rFonts w:asciiTheme="minorHAnsi" w:hAnsiTheme="minorHAnsi" w:cstheme="minorHAnsi"/>
          <w:b w:val="0"/>
          <w:bCs w:val="0"/>
          <w:lang w:val="en-AU"/>
        </w:rPr>
        <w:t xml:space="preserve">between </w:t>
      </w:r>
      <w:r w:rsidR="008C1687" w:rsidRPr="00F15D89">
        <w:rPr>
          <w:rFonts w:asciiTheme="minorHAnsi" w:hAnsiTheme="minorHAnsi" w:cstheme="minorHAnsi"/>
          <w:b w:val="0"/>
          <w:bCs w:val="0"/>
          <w:lang w:val="en-AU"/>
        </w:rPr>
        <w:t>10</w:t>
      </w:r>
      <w:r w:rsidR="00C770B8" w:rsidRPr="00F15D89">
        <w:rPr>
          <w:rFonts w:asciiTheme="minorHAnsi" w:hAnsiTheme="minorHAnsi" w:cstheme="minorHAnsi"/>
          <w:b w:val="0"/>
          <w:bCs w:val="0"/>
          <w:lang w:val="en-AU"/>
        </w:rPr>
        <w:t xml:space="preserve"> and 120 m</w:t>
      </w:r>
      <w:r w:rsidR="00A06397" w:rsidRPr="00F15D89">
        <w:rPr>
          <w:rFonts w:asciiTheme="minorHAnsi" w:hAnsiTheme="minorHAnsi" w:cstheme="minorHAnsi"/>
          <w:b w:val="0"/>
          <w:bCs w:val="0"/>
          <w:lang w:val="en-AU"/>
        </w:rPr>
        <w:t xml:space="preserve"> depth</w:t>
      </w:r>
      <w:r w:rsidR="00871C8A">
        <w:rPr>
          <w:rFonts w:asciiTheme="minorHAnsi" w:hAnsiTheme="minorHAnsi" w:cstheme="minorHAnsi"/>
          <w:b w:val="0"/>
          <w:bCs w:val="0"/>
          <w:lang w:val="en-AU"/>
        </w:rPr>
        <w:t xml:space="preserve"> and has been successfully used in </w:t>
      </w:r>
      <w:r w:rsidR="00871C8A" w:rsidRPr="00871C8A">
        <w:rPr>
          <w:rFonts w:asciiTheme="minorHAnsi" w:hAnsiTheme="minorHAnsi" w:cstheme="minorHAnsi"/>
          <w:b w:val="0"/>
          <w:bCs w:val="0"/>
          <w:lang w:val="en-AU"/>
        </w:rPr>
        <w:t xml:space="preserve">previous studies </w:t>
      </w:r>
      <w:r w:rsidR="00871C8A" w:rsidRPr="00871C8A">
        <w:rPr>
          <w:rFonts w:asciiTheme="minorHAnsi" w:hAnsiTheme="minorHAnsi" w:cstheme="minorHAnsi"/>
          <w:b w:val="0"/>
          <w:bCs w:val="0"/>
          <w:lang w:val="en-AU"/>
        </w:rPr>
        <w:fldChar w:fldCharType="begin"/>
      </w:r>
      <w:r w:rsidR="00871C8A" w:rsidRPr="00871C8A">
        <w:rPr>
          <w:rFonts w:asciiTheme="minorHAnsi" w:hAnsiTheme="minorHAnsi" w:cstheme="minorHAnsi"/>
          <w:b w:val="0"/>
          <w:bCs w:val="0"/>
          <w:lang w:val="en-AU"/>
        </w:rPr>
        <w:instrText xml:space="preserve"> ADDIN ZOTERO_ITEM CSL_CITATION {"citationID":"SkhfdM7G","properties":{"formattedCitation":"(Tomczak {\\i{}et al.}, 2004; Baird {\\i{}et al.}, 2008)","plainCitation":"(Tomczak et al., 2004; Baird et al., 2008)","noteIndex":0},"citationItems":[{"id":1427,"uris":["http://zotero.org/users/local/U6DoygBa/items/3KQFHR2D"],"uri":["http://zotero.org/users/local/U6DoygBa/items/3KQFHR2D"],"itemData":{"id":1427,"type":"article-journal","abstract":"A detailed high resolution survey of a small region (68 · 68 km) of the Subtropical Front south of Australia over a period of 14 days is used to study the interaction between the mixed layer and the permanent frontal structure underneath during summer conditions. The front extends through the mixed layer as a salinity front, while its temperature structure is modiﬁed by seasonal warming. Wind-driven movement of the mixed layer combines with the short-time development of indentations and ﬁlaments in the front to produce some degree of decoupling between the mixed layer and the underlying structure, and the front is not always found at the same location in and below the mixed layer. Intrusions and parcels of distinct water properties are found just below the mixed layer, produced as a result of the relative movement of the front in and below the mixed layer. These parcels are typically 10 km in width and 10–50 m in depth. Successive surveys of the front with a time separation of 2 days showed that these features persist over at least 1 week. Large scale surveys of the front show that parcels are ubiquitous along the Subtropical Front over a distance of several hundred kilometres. The results suggest that any study aimed at understanding the intricate interaction between the mixed layer and the layers below in oceanic fronts will have to address wind-driven dynamics and frontal dynamics together.","container-title":"Ocean Dynamics","DOI":"10.1007/s10236-004-0095-6","ISSN":"1616-7341, 1616-7228","issue":"5","journalAbbreviation":"Ocean Dynamics","language":"en","page":"506-519","source":"DOI.org (Crossref)","title":"Variability of the Subtropical Front in the Indian Ocean south of Australia","volume":"54","author":[{"family":"Tomczak","given":"M."},{"family":"Pender","given":"L."},{"family":"Liefrink","given":"S."}],"issued":{"date-parts":[["2004",10]]}}},{"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871C8A" w:rsidRPr="00871C8A">
        <w:rPr>
          <w:rFonts w:asciiTheme="minorHAnsi" w:hAnsiTheme="minorHAnsi" w:cstheme="minorHAnsi"/>
          <w:b w:val="0"/>
          <w:bCs w:val="0"/>
          <w:lang w:val="en-AU"/>
        </w:rPr>
        <w:fldChar w:fldCharType="separate"/>
      </w:r>
      <w:r w:rsidR="00871C8A" w:rsidRPr="00871C8A">
        <w:rPr>
          <w:rFonts w:ascii="Calibri" w:hAnsi="Calibri" w:cs="Calibri"/>
          <w:b w:val="0"/>
          <w:bCs w:val="0"/>
        </w:rPr>
        <w:t xml:space="preserve">(Tomczak </w:t>
      </w:r>
      <w:r w:rsidR="00871C8A" w:rsidRPr="00871C8A">
        <w:rPr>
          <w:rFonts w:ascii="Calibri" w:hAnsi="Calibri" w:cs="Calibri"/>
          <w:b w:val="0"/>
          <w:bCs w:val="0"/>
          <w:i/>
          <w:iCs/>
        </w:rPr>
        <w:t>et al.</w:t>
      </w:r>
      <w:r w:rsidR="00871C8A" w:rsidRPr="00871C8A">
        <w:rPr>
          <w:rFonts w:ascii="Calibri" w:hAnsi="Calibri" w:cs="Calibri"/>
          <w:b w:val="0"/>
          <w:bCs w:val="0"/>
        </w:rPr>
        <w:t xml:space="preserve">, 2004; Baird </w:t>
      </w:r>
      <w:r w:rsidR="00871C8A" w:rsidRPr="00871C8A">
        <w:rPr>
          <w:rFonts w:ascii="Calibri" w:hAnsi="Calibri" w:cs="Calibri"/>
          <w:b w:val="0"/>
          <w:bCs w:val="0"/>
          <w:i/>
          <w:iCs/>
        </w:rPr>
        <w:t>et al.</w:t>
      </w:r>
      <w:r w:rsidR="00871C8A" w:rsidRPr="00871C8A">
        <w:rPr>
          <w:rFonts w:ascii="Calibri" w:hAnsi="Calibri" w:cs="Calibri"/>
          <w:b w:val="0"/>
          <w:bCs w:val="0"/>
        </w:rPr>
        <w:t>, 2008)</w:t>
      </w:r>
      <w:r w:rsidR="00871C8A" w:rsidRPr="00871C8A">
        <w:rPr>
          <w:rFonts w:asciiTheme="minorHAnsi" w:hAnsiTheme="minorHAnsi" w:cstheme="minorHAnsi"/>
          <w:b w:val="0"/>
          <w:bCs w:val="0"/>
          <w:lang w:val="en-AU"/>
        </w:rPr>
        <w:fldChar w:fldCharType="end"/>
      </w:r>
      <w:r w:rsidR="005F0C51" w:rsidRPr="00871C8A">
        <w:rPr>
          <w:rFonts w:asciiTheme="minorHAnsi" w:hAnsiTheme="minorHAnsi" w:cstheme="minorHAnsi"/>
          <w:b w:val="0"/>
          <w:bCs w:val="0"/>
          <w:lang w:val="en-AU"/>
        </w:rPr>
        <w:t>.</w:t>
      </w:r>
      <w:r w:rsidR="005F0C51">
        <w:rPr>
          <w:rFonts w:asciiTheme="minorHAnsi" w:hAnsiTheme="minorHAnsi" w:cstheme="minorHAnsi"/>
          <w:b w:val="0"/>
          <w:bCs w:val="0"/>
          <w:lang w:val="en-AU"/>
        </w:rPr>
        <w:t xml:space="preserve"> Mounted on the </w:t>
      </w:r>
      <w:proofErr w:type="spellStart"/>
      <w:r w:rsidR="00293DBB">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w:t>
      </w:r>
      <w:r w:rsidR="005F0C51">
        <w:rPr>
          <w:rFonts w:asciiTheme="minorHAnsi" w:hAnsiTheme="minorHAnsi" w:cstheme="minorHAnsi"/>
          <w:b w:val="0"/>
          <w:bCs w:val="0"/>
          <w:lang w:val="en-AU"/>
        </w:rPr>
        <w:t xml:space="preserve">was a </w:t>
      </w:r>
      <w:r w:rsidR="00871C8A">
        <w:rPr>
          <w:rFonts w:asciiTheme="minorHAnsi" w:hAnsiTheme="minorHAnsi" w:cstheme="minorHAnsi"/>
          <w:b w:val="0"/>
          <w:bCs w:val="0"/>
          <w:lang w:val="en-AU"/>
        </w:rPr>
        <w:t xml:space="preserve">dual CTD system </w:t>
      </w:r>
      <w:r w:rsidR="005F0C51">
        <w:rPr>
          <w:rFonts w:asciiTheme="minorHAnsi" w:hAnsiTheme="minorHAnsi" w:cstheme="minorHAnsi"/>
          <w:b w:val="0"/>
          <w:bCs w:val="0"/>
          <w:lang w:val="en-AU"/>
        </w:rPr>
        <w:t>and</w:t>
      </w:r>
      <w:r w:rsidR="00C770B8" w:rsidRPr="00F15D89">
        <w:rPr>
          <w:rFonts w:asciiTheme="minorHAnsi" w:hAnsiTheme="minorHAnsi" w:cstheme="minorHAnsi"/>
          <w:b w:val="0"/>
          <w:bCs w:val="0"/>
          <w:lang w:val="en-AU"/>
        </w:rPr>
        <w:t xml:space="preserve"> an </w:t>
      </w:r>
      <w:r w:rsidR="005F0C51">
        <w:rPr>
          <w:rFonts w:asciiTheme="minorHAnsi" w:hAnsiTheme="minorHAnsi" w:cstheme="minorHAnsi"/>
          <w:b w:val="0"/>
          <w:bCs w:val="0"/>
          <w:lang w:val="en-AU"/>
        </w:rPr>
        <w:t>O</w:t>
      </w:r>
      <w:r w:rsidR="00C770B8" w:rsidRPr="00F15D89">
        <w:rPr>
          <w:rFonts w:asciiTheme="minorHAnsi" w:hAnsiTheme="minorHAnsi" w:cstheme="minorHAnsi"/>
          <w:b w:val="0"/>
          <w:bCs w:val="0"/>
          <w:lang w:val="en-AU"/>
        </w:rPr>
        <w:t xml:space="preserve">ptical </w:t>
      </w:r>
      <w:r w:rsidR="005F0C51">
        <w:rPr>
          <w:rFonts w:asciiTheme="minorHAnsi" w:hAnsiTheme="minorHAnsi" w:cstheme="minorHAnsi"/>
          <w:b w:val="0"/>
          <w:bCs w:val="0"/>
          <w:lang w:val="en-AU"/>
        </w:rPr>
        <w:t>P</w:t>
      </w:r>
      <w:r w:rsidR="00C770B8" w:rsidRPr="00F15D89">
        <w:rPr>
          <w:rFonts w:asciiTheme="minorHAnsi" w:hAnsiTheme="minorHAnsi" w:cstheme="minorHAnsi"/>
          <w:b w:val="0"/>
          <w:bCs w:val="0"/>
          <w:lang w:val="en-AU"/>
        </w:rPr>
        <w:t xml:space="preserve">lankton </w:t>
      </w:r>
      <w:r w:rsidR="005F0C51">
        <w:rPr>
          <w:rFonts w:asciiTheme="minorHAnsi" w:hAnsiTheme="minorHAnsi" w:cstheme="minorHAnsi"/>
          <w:b w:val="0"/>
          <w:bCs w:val="0"/>
          <w:lang w:val="en-AU"/>
        </w:rPr>
        <w:t>C</w:t>
      </w:r>
      <w:r w:rsidR="00C770B8" w:rsidRPr="00F15D89">
        <w:rPr>
          <w:rFonts w:asciiTheme="minorHAnsi" w:hAnsiTheme="minorHAnsi" w:cstheme="minorHAnsi"/>
          <w:b w:val="0"/>
          <w:bCs w:val="0"/>
          <w:lang w:val="en-AU"/>
        </w:rPr>
        <w:t>ounter</w:t>
      </w:r>
      <w:r w:rsidR="00D66FD9"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fldChar w:fldCharType="begin"/>
      </w:r>
      <w:r w:rsidR="000037BC" w:rsidRPr="00F15D89">
        <w:rPr>
          <w:rFonts w:asciiTheme="minorHAnsi" w:hAnsiTheme="minorHAnsi" w:cstheme="minorHAnsi"/>
          <w:b w:val="0"/>
          <w:bCs w:val="0"/>
          <w:lang w:val="en-AU"/>
        </w:rPr>
        <w:instrText xml:space="preserve"> ADDIN EN.CITE &lt;EndNote&gt;&lt;Cite&gt;&lt;Author&gt;Herman&lt;/Author&gt;&lt;Year&gt;1992&lt;/Year&gt;&lt;RecNum&gt;307&lt;/RecNum&gt;&lt;Prefix&gt;OPC`; &lt;/Prefix&gt;&lt;DisplayText&gt;(OPC; Herman 1992)&lt;/DisplayText&gt;&lt;record&gt;&lt;rec-number&gt;307&lt;/rec-number&gt;&lt;foreign-keys&gt;&lt;key app="EN" db-id="rdxddr0f3fperrezrxj5tr9952w22spd092z" timestamp="1581297789"&gt;307&lt;/key&gt;&lt;/foreign-keys&gt;&lt;ref-type name="Journal Article"&gt;17&lt;/ref-type&gt;&lt;contributors&gt;&lt;authors&gt;&lt;author&gt;Herman, Alex W.&lt;/author&gt;&lt;/authors&gt;&lt;/contributors&gt;&lt;titles&gt;&lt;title&gt;Design and calibration of a new optical plankton counter capable of sizing small zooplankton&lt;/title&gt;&lt;secondary-title&gt;Deep Sea Research Part A. Oceanographic Research Papers&lt;/secondary-title&gt;&lt;/titles&gt;&lt;periodical&gt;&lt;full-title&gt;Deep Sea Research Part A. Oceanographic Research Papers&lt;/full-title&gt;&lt;/periodical&gt;&lt;pages&gt;395-415&lt;/pages&gt;&lt;volume&gt;39&lt;/volume&gt;&lt;number&gt;3&lt;/number&gt;&lt;dates&gt;&lt;year&gt;1992&lt;/year&gt;&lt;pub-dates&gt;&lt;date&gt;1992/03/01/&lt;/date&gt;&lt;/pub-dates&gt;&lt;/dates&gt;&lt;isbn&gt;0198-0149&lt;/isbn&gt;&lt;urls&gt;&lt;related-urls&gt;&lt;url&gt;http://www.sciencedirect.com/science/article/pii/019801499290080D&lt;/url&gt;&lt;/related-urls&gt;&lt;/urls&gt;&lt;electronic-resource-num&gt;https://doi.org/10.1016/0198-0149(92)90080-D&lt;/electronic-resource-num&gt;&lt;/record&gt;&lt;/Cite&gt;&lt;/EndNote&gt;</w:instrText>
      </w:r>
      <w:r w:rsidR="00D66FD9" w:rsidRPr="00F15D89">
        <w:rPr>
          <w:rFonts w:asciiTheme="minorHAnsi" w:hAnsiTheme="minorHAnsi" w:cstheme="minorHAnsi"/>
          <w:b w:val="0"/>
          <w:bCs w:val="0"/>
          <w:lang w:val="en-AU"/>
        </w:rPr>
        <w:fldChar w:fldCharType="separate"/>
      </w:r>
      <w:r w:rsidR="000037BC" w:rsidRPr="00F15D89">
        <w:rPr>
          <w:rFonts w:asciiTheme="minorHAnsi" w:hAnsiTheme="minorHAnsi" w:cstheme="minorHAnsi"/>
          <w:b w:val="0"/>
          <w:bCs w:val="0"/>
          <w:noProof/>
          <w:lang w:val="en-AU"/>
        </w:rPr>
        <w:t>(OPC; Herman 1992)</w:t>
      </w:r>
      <w:r w:rsidR="00D66FD9" w:rsidRPr="00F15D89">
        <w:rPr>
          <w:rFonts w:asciiTheme="minorHAnsi" w:hAnsiTheme="minorHAnsi" w:cstheme="minorHAnsi"/>
          <w:b w:val="0"/>
          <w:bCs w:val="0"/>
          <w:lang w:val="en-AU"/>
        </w:rPr>
        <w:fldChar w:fldCharType="end"/>
      </w:r>
      <w:r w:rsidR="005F0C51">
        <w:rPr>
          <w:rFonts w:asciiTheme="minorHAnsi" w:hAnsiTheme="minorHAnsi" w:cstheme="minorHAnsi"/>
          <w:b w:val="0"/>
          <w:bCs w:val="0"/>
          <w:lang w:val="en-AU"/>
        </w:rPr>
        <w:t xml:space="preserve"> to</w:t>
      </w:r>
      <w:r w:rsidR="00871C8A">
        <w:rPr>
          <w:rFonts w:asciiTheme="minorHAnsi" w:hAnsiTheme="minorHAnsi" w:cstheme="minorHAnsi"/>
          <w:b w:val="0"/>
          <w:bCs w:val="0"/>
          <w:lang w:val="en-AU"/>
        </w:rPr>
        <w:t xml:space="preserve"> continuously</w:t>
      </w:r>
      <w:r w:rsidR="005F0C51">
        <w:rPr>
          <w:rFonts w:asciiTheme="minorHAnsi" w:hAnsiTheme="minorHAnsi" w:cstheme="minorHAnsi"/>
          <w:b w:val="0"/>
          <w:bCs w:val="0"/>
          <w:lang w:val="en-AU"/>
        </w:rPr>
        <w:t xml:space="preserve"> measure temperature, salinity and</w:t>
      </w:r>
      <w:r w:rsidR="00C770B8" w:rsidRPr="00F15D89">
        <w:rPr>
          <w:rFonts w:asciiTheme="minorHAnsi" w:hAnsiTheme="minorHAnsi" w:cstheme="minorHAnsi"/>
          <w:b w:val="0"/>
          <w:bCs w:val="0"/>
          <w:lang w:val="en-AU"/>
        </w:rPr>
        <w:t xml:space="preserve"> the size distribution of particulate matter.</w:t>
      </w:r>
      <w:r w:rsidR="00FE1956" w:rsidRPr="00F15D89">
        <w:rPr>
          <w:rFonts w:asciiTheme="minorHAnsi" w:hAnsiTheme="minorHAnsi" w:cstheme="minorHAnsi"/>
          <w:b w:val="0"/>
          <w:bCs w:val="0"/>
          <w:lang w:val="en-AU"/>
        </w:rPr>
        <w:t xml:space="preserve"> The ship was also </w:t>
      </w:r>
      <w:r w:rsidR="0049331C" w:rsidRPr="00F15D89">
        <w:rPr>
          <w:rFonts w:asciiTheme="minorHAnsi" w:hAnsiTheme="minorHAnsi" w:cstheme="minorHAnsi"/>
          <w:b w:val="0"/>
          <w:bCs w:val="0"/>
          <w:lang w:val="en-AU"/>
        </w:rPr>
        <w:t>equipped</w:t>
      </w:r>
      <w:r w:rsidR="00FE1956" w:rsidRPr="00F15D89">
        <w:rPr>
          <w:rFonts w:asciiTheme="minorHAnsi" w:hAnsiTheme="minorHAnsi" w:cstheme="minorHAnsi"/>
          <w:b w:val="0"/>
          <w:bCs w:val="0"/>
          <w:lang w:val="en-AU"/>
        </w:rPr>
        <w:t xml:space="preserve"> with </w:t>
      </w:r>
      <w:commentRangeStart w:id="36"/>
      <w:r w:rsidR="00FE1956" w:rsidRPr="00F15D89">
        <w:rPr>
          <w:rFonts w:asciiTheme="minorHAnsi" w:hAnsiTheme="minorHAnsi" w:cstheme="minorHAnsi"/>
          <w:b w:val="0"/>
          <w:bCs w:val="0"/>
          <w:lang w:val="en-AU"/>
        </w:rPr>
        <w:t xml:space="preserve">an </w:t>
      </w:r>
      <w:r w:rsidR="00467F45">
        <w:rPr>
          <w:rFonts w:asciiTheme="minorHAnsi" w:hAnsiTheme="minorHAnsi" w:cstheme="minorHAnsi"/>
          <w:b w:val="0"/>
          <w:bCs w:val="0"/>
          <w:lang w:val="en-AU"/>
        </w:rPr>
        <w:t xml:space="preserve">R. D. </w:t>
      </w:r>
      <w:commentRangeEnd w:id="36"/>
      <w:r w:rsidR="004B09C8">
        <w:rPr>
          <w:rStyle w:val="CommentReference"/>
          <w:rFonts w:eastAsia="Calibri"/>
          <w:b w:val="0"/>
          <w:bCs w:val="0"/>
          <w:kern w:val="0"/>
        </w:rPr>
        <w:commentReference w:id="36"/>
      </w:r>
      <w:r w:rsidR="00467F45">
        <w:rPr>
          <w:rFonts w:asciiTheme="minorHAnsi" w:hAnsiTheme="minorHAnsi" w:cstheme="minorHAnsi"/>
          <w:b w:val="0"/>
          <w:bCs w:val="0"/>
          <w:lang w:val="en-AU"/>
        </w:rPr>
        <w:t xml:space="preserve">Instruments VM-150 </w:t>
      </w:r>
      <w:r w:rsidR="00FE1956" w:rsidRPr="00F15D89">
        <w:rPr>
          <w:rFonts w:asciiTheme="minorHAnsi" w:hAnsiTheme="minorHAnsi" w:cstheme="minorHAnsi"/>
          <w:b w:val="0"/>
          <w:bCs w:val="0"/>
          <w:lang w:val="en-AU"/>
        </w:rPr>
        <w:t>ADCP</w:t>
      </w:r>
      <w:r w:rsidR="00467F45">
        <w:rPr>
          <w:rFonts w:asciiTheme="minorHAnsi" w:hAnsiTheme="minorHAnsi" w:cstheme="minorHAnsi"/>
          <w:b w:val="0"/>
          <w:bCs w:val="0"/>
          <w:lang w:val="en-AU"/>
        </w:rPr>
        <w:t xml:space="preserve"> </w:t>
      </w:r>
      <w:r w:rsidR="00FE1956" w:rsidRPr="00F15D89">
        <w:rPr>
          <w:rFonts w:asciiTheme="minorHAnsi" w:hAnsiTheme="minorHAnsi" w:cstheme="minorHAnsi"/>
          <w:b w:val="0"/>
          <w:bCs w:val="0"/>
          <w:lang w:val="en-AU"/>
        </w:rPr>
        <w:t>which continuous</w:t>
      </w:r>
      <w:r w:rsidR="00533B5B">
        <w:rPr>
          <w:rFonts w:asciiTheme="minorHAnsi" w:hAnsiTheme="minorHAnsi" w:cstheme="minorHAnsi"/>
          <w:b w:val="0"/>
          <w:bCs w:val="0"/>
          <w:lang w:val="en-AU"/>
        </w:rPr>
        <w:t>ly</w:t>
      </w:r>
      <w:r w:rsidR="00FE1956" w:rsidRPr="00F15D89">
        <w:rPr>
          <w:rFonts w:asciiTheme="minorHAnsi" w:hAnsiTheme="minorHAnsi" w:cstheme="minorHAnsi"/>
          <w:b w:val="0"/>
          <w:bCs w:val="0"/>
          <w:lang w:val="en-AU"/>
        </w:rPr>
        <w:t xml:space="preserve"> monitored the velocity of water beneath the vessel</w:t>
      </w:r>
      <w:r w:rsidR="00B05638">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r w:rsidR="00EE046C">
        <w:rPr>
          <w:rFonts w:asciiTheme="minorHAnsi" w:hAnsiTheme="minorHAnsi" w:cstheme="minorHAnsi"/>
          <w:b w:val="0"/>
          <w:bCs w:val="0"/>
          <w:lang w:val="en-AU"/>
        </w:rPr>
        <w:t>A</w:t>
      </w:r>
      <w:r w:rsidR="00EE046C" w:rsidRPr="00EE046C">
        <w:rPr>
          <w:rFonts w:asciiTheme="minorHAnsi" w:hAnsiTheme="minorHAnsi" w:cstheme="minorHAnsi"/>
          <w:b w:val="0"/>
          <w:bCs w:val="0"/>
          <w:lang w:val="en-AU"/>
        </w:rPr>
        <w:t>longshore and cross-shelf velocity of currents was calculated by rotating the U and V vectors to account for the angle of the coastline at each location (Table 1</w:t>
      </w:r>
      <w:r w:rsidR="00EE046C">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p>
    <w:p w14:paraId="733049E2" w14:textId="1FBAEC8D" w:rsidR="00EA5E50" w:rsidRPr="00C07196" w:rsidRDefault="00EA5E50" w:rsidP="00EA5E50">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2.</w:t>
      </w:r>
      <w:r>
        <w:rPr>
          <w:rFonts w:asciiTheme="minorHAnsi" w:hAnsiTheme="minorHAnsi" w:cstheme="minorHAnsi"/>
          <w:b w:val="0"/>
          <w:bCs w:val="0"/>
          <w:i/>
          <w:iCs/>
          <w:lang w:val="en-AU"/>
        </w:rPr>
        <w:t>3</w:t>
      </w:r>
      <w:r w:rsidRPr="00C07196">
        <w:rPr>
          <w:rFonts w:asciiTheme="minorHAnsi" w:hAnsiTheme="minorHAnsi" w:cstheme="minorHAnsi"/>
          <w:b w:val="0"/>
          <w:bCs w:val="0"/>
          <w:i/>
          <w:iCs/>
          <w:lang w:val="en-AU"/>
        </w:rPr>
        <w:t xml:space="preserve"> Environmental Data</w:t>
      </w:r>
    </w:p>
    <w:p w14:paraId="1E8F681A" w14:textId="6BBE46F9" w:rsidR="00EA5E50" w:rsidRDefault="00EA5E50" w:rsidP="00EA5E50">
      <w:pPr>
        <w:spacing w:line="360" w:lineRule="auto"/>
        <w:ind w:firstLine="720"/>
      </w:pPr>
      <w:r w:rsidRPr="00F15D89">
        <w:rPr>
          <w:rFonts w:asciiTheme="minorHAnsi" w:hAnsiTheme="minorHAnsi" w:cstheme="minorHAnsi"/>
          <w:szCs w:val="24"/>
          <w:lang w:val="en-AU"/>
        </w:rPr>
        <w:t>To investigate environment</w:t>
      </w:r>
      <w:r>
        <w:rPr>
          <w:rFonts w:asciiTheme="minorHAnsi" w:hAnsiTheme="minorHAnsi" w:cstheme="minorHAnsi"/>
          <w:szCs w:val="24"/>
          <w:lang w:val="en-AU"/>
        </w:rPr>
        <w:t>al</w:t>
      </w:r>
      <w:r w:rsidRPr="00F15D89">
        <w:rPr>
          <w:rFonts w:asciiTheme="minorHAnsi" w:hAnsiTheme="minorHAnsi" w:cstheme="minorHAnsi"/>
          <w:szCs w:val="24"/>
          <w:lang w:val="en-AU"/>
        </w:rPr>
        <w:t xml:space="preserve"> conditions leading up to</w:t>
      </w:r>
      <w:r>
        <w:rPr>
          <w:rFonts w:asciiTheme="minorHAnsi" w:hAnsiTheme="minorHAnsi" w:cstheme="minorHAnsi"/>
          <w:szCs w:val="24"/>
          <w:lang w:val="en-AU"/>
        </w:rPr>
        <w:t xml:space="preserve"> and during</w:t>
      </w:r>
      <w:r w:rsidRPr="00F15D89">
        <w:rPr>
          <w:rFonts w:asciiTheme="minorHAnsi" w:hAnsiTheme="minorHAnsi" w:cstheme="minorHAnsi"/>
          <w:szCs w:val="24"/>
          <w:lang w:val="en-AU"/>
        </w:rPr>
        <w:t xml:space="preserve"> the sampling of transects on the east Australian continental shelf, MODIS</w:t>
      </w:r>
      <w:r>
        <w:rPr>
          <w:rFonts w:asciiTheme="minorHAnsi" w:hAnsiTheme="minorHAnsi" w:cstheme="minorHAnsi"/>
          <w:szCs w:val="24"/>
          <w:lang w:val="en-AU"/>
        </w:rPr>
        <w:t>-Aqua</w:t>
      </w:r>
      <w:r w:rsidRPr="00F15D89">
        <w:rPr>
          <w:rFonts w:asciiTheme="minorHAnsi" w:hAnsiTheme="minorHAnsi" w:cstheme="minorHAnsi"/>
          <w:szCs w:val="24"/>
          <w:lang w:val="en-AU"/>
        </w:rPr>
        <w:t xml:space="preserve"> Level 3 ocean-colour data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t>were obtained from the Integrated Marine Observing System (IMOS) Data Portal (</w:t>
      </w:r>
      <w:hyperlink r:id="rId12"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at 1 km resolution. Chlorophyll-a was derived using the OC3 algorithm. </w:t>
      </w:r>
      <w:r>
        <w:rPr>
          <w:rFonts w:asciiTheme="minorHAnsi" w:hAnsiTheme="minorHAnsi" w:cstheme="minorHAnsi"/>
          <w:szCs w:val="24"/>
          <w:lang w:val="en-AU"/>
        </w:rPr>
        <w:t>Sea surface temperature was obtained from L3S AVHRR daily night product from the same portal, displayed as a map for the region (resolution of 0.02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Surface geostrophic currents were derived from gridded sea level gradients from satellite altimetry, also </w:t>
      </w:r>
      <w:proofErr w:type="gramStart"/>
      <w:r>
        <w:rPr>
          <w:rFonts w:asciiTheme="minorHAnsi" w:hAnsiTheme="minorHAnsi" w:cstheme="minorHAnsi"/>
          <w:szCs w:val="24"/>
          <w:lang w:val="en-AU"/>
        </w:rPr>
        <w:t>taking into account</w:t>
      </w:r>
      <w:proofErr w:type="gramEnd"/>
      <w:r>
        <w:rPr>
          <w:rFonts w:asciiTheme="minorHAnsi" w:hAnsiTheme="minorHAnsi" w:cstheme="minorHAnsi"/>
          <w:szCs w:val="24"/>
          <w:lang w:val="en-AU"/>
        </w:rPr>
        <w:t xml:space="preserve"> sea level gauges to improve the estimate in coastal area (resolution of 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To </w:t>
      </w:r>
      <w:r w:rsidR="00293DBB">
        <w:rPr>
          <w:rFonts w:asciiTheme="minorHAnsi" w:hAnsiTheme="minorHAnsi" w:cstheme="minorHAnsi"/>
          <w:szCs w:val="24"/>
          <w:lang w:val="en-AU"/>
        </w:rPr>
        <w:t>quantify</w:t>
      </w:r>
      <w:r>
        <w:rPr>
          <w:rFonts w:asciiTheme="minorHAnsi" w:hAnsiTheme="minorHAnsi" w:cstheme="minorHAnsi"/>
          <w:szCs w:val="24"/>
          <w:lang w:val="en-AU"/>
        </w:rPr>
        <w:t xml:space="preserve"> lead-up conditions to our sampling, </w:t>
      </w:r>
      <w:r w:rsidRPr="00F15D89">
        <w:rPr>
          <w:rFonts w:asciiTheme="minorHAnsi" w:hAnsiTheme="minorHAnsi" w:cstheme="minorHAnsi"/>
          <w:szCs w:val="24"/>
          <w:lang w:val="en-AU"/>
        </w:rPr>
        <w:t>MODIS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t>data were retrieved for 5x5 pixels (~25 km</w:t>
      </w:r>
      <w:r w:rsidRPr="00F15D89">
        <w:rPr>
          <w:rFonts w:asciiTheme="minorHAnsi" w:hAnsiTheme="minorHAnsi" w:cstheme="minorHAnsi"/>
          <w:szCs w:val="24"/>
          <w:vertAlign w:val="superscript"/>
          <w:lang w:val="en-AU"/>
        </w:rPr>
        <w:t>2</w:t>
      </w:r>
      <w:r w:rsidRPr="00F15D89">
        <w:rPr>
          <w:rFonts w:asciiTheme="minorHAnsi" w:hAnsiTheme="minorHAnsi" w:cstheme="minorHAnsi"/>
          <w:szCs w:val="24"/>
          <w:lang w:val="en-AU"/>
        </w:rPr>
        <w:t>) surrounding the western and eastern edges of each transect, for the month prior to the day of sampling.</w:t>
      </w:r>
    </w:p>
    <w:p w14:paraId="5F8973FD" w14:textId="1F0310BA" w:rsidR="00EA5E50" w:rsidRDefault="00EA5E50" w:rsidP="00EA5E50">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To investigate</w:t>
      </w:r>
      <w:r>
        <w:rPr>
          <w:rFonts w:asciiTheme="minorHAnsi" w:hAnsiTheme="minorHAnsi" w:cstheme="minorHAnsi"/>
          <w:szCs w:val="24"/>
          <w:lang w:val="en-AU"/>
        </w:rPr>
        <w:t xml:space="preserve"> the</w:t>
      </w:r>
      <w:r w:rsidRPr="00F15D89">
        <w:rPr>
          <w:rFonts w:asciiTheme="minorHAnsi" w:hAnsiTheme="minorHAnsi" w:cstheme="minorHAnsi"/>
          <w:szCs w:val="24"/>
          <w:lang w:val="en-AU"/>
        </w:rPr>
        <w:t xml:space="preserve"> seasonal variation of </w:t>
      </w:r>
      <w:r>
        <w:rPr>
          <w:rFonts w:asciiTheme="minorHAnsi" w:hAnsiTheme="minorHAnsi" w:cstheme="minorHAnsi"/>
          <w:szCs w:val="24"/>
          <w:lang w:val="en-AU"/>
        </w:rPr>
        <w:t xml:space="preserve">EAC strength </w:t>
      </w:r>
      <w:r w:rsidRPr="00F15D89">
        <w:rPr>
          <w:rFonts w:asciiTheme="minorHAnsi" w:hAnsiTheme="minorHAnsi" w:cstheme="minorHAnsi"/>
          <w:szCs w:val="24"/>
          <w:lang w:val="en-AU"/>
        </w:rPr>
        <w:t xml:space="preserve">in the region of our transects, 10 years (2004 – 2013) of </w:t>
      </w:r>
      <w:r w:rsidRPr="004F563B">
        <w:rPr>
          <w:rFonts w:asciiTheme="minorHAnsi" w:hAnsiTheme="minorHAnsi" w:cstheme="minorHAnsi"/>
          <w:szCs w:val="24"/>
          <w:lang w:val="en-AU"/>
        </w:rPr>
        <w:t xml:space="preserve">surface geostrophic </w:t>
      </w:r>
      <w:r>
        <w:rPr>
          <w:rFonts w:asciiTheme="minorHAnsi" w:hAnsiTheme="minorHAnsi" w:cstheme="minorHAnsi"/>
          <w:szCs w:val="24"/>
          <w:lang w:val="en-AU"/>
        </w:rPr>
        <w:t xml:space="preserve">currents from </w:t>
      </w:r>
      <w:r w:rsidRPr="00F15D89">
        <w:rPr>
          <w:rFonts w:asciiTheme="minorHAnsi" w:hAnsiTheme="minorHAnsi" w:cstheme="minorHAnsi"/>
          <w:szCs w:val="24"/>
          <w:lang w:val="en-AU"/>
        </w:rPr>
        <w:t>satellite altimet</w:t>
      </w:r>
      <w:r>
        <w:rPr>
          <w:rFonts w:asciiTheme="minorHAnsi" w:hAnsiTheme="minorHAnsi" w:cstheme="minorHAnsi"/>
          <w:szCs w:val="24"/>
          <w:lang w:val="en-AU"/>
        </w:rPr>
        <w:t xml:space="preserve">ry </w:t>
      </w:r>
      <w:r w:rsidRPr="00F15D89">
        <w:rPr>
          <w:rFonts w:asciiTheme="minorHAnsi" w:hAnsiTheme="minorHAnsi" w:cstheme="minorHAnsi"/>
          <w:szCs w:val="24"/>
          <w:lang w:val="en-AU"/>
        </w:rPr>
        <w:t>were obtained from the IMOS Data Portal (</w:t>
      </w:r>
      <w:hyperlink r:id="rId13"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for each of our transects. </w:t>
      </w:r>
      <w:r>
        <w:rPr>
          <w:rFonts w:asciiTheme="minorHAnsi" w:hAnsiTheme="minorHAnsi" w:cstheme="minorHAnsi"/>
          <w:szCs w:val="24"/>
          <w:lang w:val="en-AU"/>
        </w:rPr>
        <w:t>A</w:t>
      </w:r>
      <w:r w:rsidRPr="00EE046C">
        <w:rPr>
          <w:rFonts w:asciiTheme="minorHAnsi" w:hAnsiTheme="minorHAnsi" w:cstheme="minorHAnsi"/>
          <w:szCs w:val="24"/>
          <w:lang w:val="en-AU"/>
        </w:rPr>
        <w:t>longshore and cross-shelf velocity of currents was calculated by rotating the U and V vectors to account for the angle of the coastline at each location (Table 1)</w:t>
      </w:r>
      <w:r>
        <w:rPr>
          <w:rFonts w:asciiTheme="minorHAnsi" w:hAnsiTheme="minorHAnsi" w:cstheme="minorHAnsi"/>
          <w:szCs w:val="24"/>
          <w:lang w:val="en-AU"/>
        </w:rPr>
        <w:t>. The monthly mean (and S</w:t>
      </w:r>
      <w:ins w:id="37" w:author="amandine_s10 amandine_s10" w:date="2020-08-12T16:06:00Z">
        <w:r w:rsidR="00AB4FFD">
          <w:rPr>
            <w:rFonts w:asciiTheme="minorHAnsi" w:hAnsiTheme="minorHAnsi" w:cstheme="minorHAnsi"/>
            <w:szCs w:val="24"/>
            <w:lang w:val="en-AU"/>
          </w:rPr>
          <w:t>tandard deviation</w:t>
        </w:r>
      </w:ins>
      <w:del w:id="38" w:author="amandine_s10 amandine_s10" w:date="2020-08-12T16:06:00Z">
        <w:r w:rsidDel="00AB4FFD">
          <w:rPr>
            <w:rFonts w:asciiTheme="minorHAnsi" w:hAnsiTheme="minorHAnsi" w:cstheme="minorHAnsi"/>
            <w:szCs w:val="24"/>
            <w:lang w:val="en-AU"/>
          </w:rPr>
          <w:delText>D</w:delText>
        </w:r>
      </w:del>
      <w:r>
        <w:rPr>
          <w:rFonts w:asciiTheme="minorHAnsi" w:hAnsiTheme="minorHAnsi" w:cstheme="minorHAnsi"/>
          <w:szCs w:val="24"/>
          <w:lang w:val="en-AU"/>
        </w:rPr>
        <w:t>) alongshore velocity was calculated for the 10-year period by averaging the daily velocities</w:t>
      </w:r>
      <w:r w:rsidRPr="00F15D89">
        <w:rPr>
          <w:rFonts w:asciiTheme="minorHAnsi" w:hAnsiTheme="minorHAnsi" w:cstheme="minorHAnsi"/>
          <w:szCs w:val="24"/>
          <w:lang w:val="en-AU"/>
        </w:rPr>
        <w:t xml:space="preserve">. </w:t>
      </w:r>
      <w:r w:rsidR="00293DBB">
        <w:rPr>
          <w:rFonts w:asciiTheme="minorHAnsi" w:hAnsiTheme="minorHAnsi" w:cstheme="minorHAnsi"/>
          <w:szCs w:val="24"/>
          <w:lang w:val="en-AU"/>
        </w:rPr>
        <w:t xml:space="preserve">We assumed </w:t>
      </w:r>
      <w:r w:rsidRPr="00F15D89">
        <w:rPr>
          <w:rFonts w:asciiTheme="minorHAnsi" w:hAnsiTheme="minorHAnsi" w:cstheme="minorHAnsi"/>
          <w:szCs w:val="24"/>
          <w:lang w:val="en-AU"/>
        </w:rPr>
        <w:t xml:space="preserve"> that faster alongshore velocity would be due to increased influence of the EAC</w:t>
      </w:r>
      <w:r w:rsidR="00293DBB">
        <w:rPr>
          <w:rFonts w:asciiTheme="minorHAnsi" w:hAnsiTheme="minorHAnsi" w:cstheme="minorHAnsi"/>
          <w:szCs w:val="24"/>
          <w:lang w:val="en-AU"/>
        </w:rPr>
        <w:t xml:space="preserve"> which is known to seasonally widen, extending it</w:t>
      </w:r>
      <w:del w:id="39" w:author="amandine_s10 amandine_s10" w:date="2020-08-12T16:07:00Z">
        <w:r w:rsidR="00293DBB" w:rsidDel="001B1E1A">
          <w:rPr>
            <w:rFonts w:asciiTheme="minorHAnsi" w:hAnsiTheme="minorHAnsi" w:cstheme="minorHAnsi"/>
            <w:szCs w:val="24"/>
            <w:lang w:val="en-AU"/>
          </w:rPr>
          <w:delText>’</w:delText>
        </w:r>
      </w:del>
      <w:r w:rsidR="00293DBB">
        <w:rPr>
          <w:rFonts w:asciiTheme="minorHAnsi" w:hAnsiTheme="minorHAnsi" w:cstheme="minorHAnsi"/>
          <w:szCs w:val="24"/>
          <w:lang w:val="en-AU"/>
        </w:rPr>
        <w:t xml:space="preserve">s influence over the continental shelf </w:t>
      </w:r>
      <w:r w:rsidR="00293DBB">
        <w:rPr>
          <w:rFonts w:asciiTheme="minorHAnsi" w:hAnsiTheme="minorHAnsi" w:cstheme="minorHAnsi"/>
          <w:szCs w:val="24"/>
          <w:lang w:val="en-AU"/>
        </w:rPr>
        <w:fldChar w:fldCharType="begin"/>
      </w:r>
      <w:r w:rsidR="00293DBB">
        <w:rPr>
          <w:rFonts w:asciiTheme="minorHAnsi" w:hAnsiTheme="minorHAnsi" w:cstheme="minorHAnsi"/>
          <w:szCs w:val="24"/>
          <w:lang w:val="en-AU"/>
        </w:rPr>
        <w:instrText xml:space="preserve"> ADDIN ZOTERO_ITEM CSL_CITATION {"citationID":"rhxaXzOs","properties":{"formattedCitation":"(Archer {\\i{}et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293DBB">
        <w:rPr>
          <w:rFonts w:ascii="Cambria Math" w:hAnsi="Cambria Math" w:cs="Cambria Math"/>
          <w:szCs w:val="24"/>
          <w:lang w:val="en-AU"/>
        </w:rPr>
        <w:instrText>∼</w:instrText>
      </w:r>
      <w:r w:rsidR="00293DBB">
        <w:rPr>
          <w:rFonts w:asciiTheme="minorHAnsi" w:hAnsiTheme="minorHAnsi" w:cstheme="minorHAnsi"/>
          <w:szCs w:val="24"/>
          <w:lang w:val="en-AU"/>
        </w:rPr>
        <w:instrText>1,500 m isobath 50 km offshore but makes large amplitude displacements eastward every 65</w:instrText>
      </w:r>
      <w:r w:rsidR="00293DBB">
        <w:rPr>
          <w:rFonts w:ascii="Calibri" w:hAnsi="Calibri" w:cs="Calibri"/>
          <w:szCs w:val="24"/>
          <w:lang w:val="en-AU"/>
        </w:rPr>
        <w:instrText>–</w:instrText>
      </w:r>
      <w:r w:rsidR="00293DBB">
        <w:rPr>
          <w:rFonts w:asciiTheme="minorHAnsi" w:hAnsiTheme="minorHAnsi" w:cstheme="minorHAnsi"/>
          <w:szCs w:val="24"/>
          <w:lang w:val="en-AU"/>
        </w:rPr>
        <w:instrText>100 days</w:instrText>
      </w:r>
      <w:r w:rsidR="00293DBB">
        <w:rPr>
          <w:rFonts w:ascii="Calibri" w:hAnsi="Calibri" w:cs="Calibri"/>
          <w:szCs w:val="24"/>
          <w:lang w:val="en-AU"/>
        </w:rPr>
        <w:instrText>—</w:instrText>
      </w:r>
      <w:r w:rsidR="00293DBB">
        <w:rPr>
          <w:rFonts w:asciiTheme="minorHAnsi" w:hAnsiTheme="minorHAnsi" w:cstheme="minorHAnsi"/>
          <w:szCs w:val="24"/>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293DBB">
        <w:rPr>
          <w:rFonts w:ascii="Cambria Math" w:hAnsi="Cambria Math" w:cs="Cambria Math"/>
          <w:szCs w:val="24"/>
          <w:lang w:val="en-AU"/>
        </w:rPr>
        <w:instrText>∼</w:instrText>
      </w:r>
      <w:r w:rsidR="00293DBB">
        <w:rPr>
          <w:rFonts w:asciiTheme="minorHAnsi" w:hAnsiTheme="minorHAnsi" w:cstheme="minorHAnsi"/>
          <w:szCs w:val="24"/>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293DBB">
        <w:rPr>
          <w:rFonts w:asciiTheme="minorHAnsi" w:hAnsiTheme="minorHAnsi" w:cstheme="minorHAnsi"/>
          <w:szCs w:val="24"/>
          <w:lang w:val="en-AU"/>
        </w:rPr>
        <w:fldChar w:fldCharType="separate"/>
      </w:r>
      <w:r w:rsidR="00293DBB" w:rsidRPr="00293DBB">
        <w:rPr>
          <w:rFonts w:ascii="Calibri" w:hAnsi="Calibri" w:cs="Calibri"/>
          <w:szCs w:val="24"/>
        </w:rPr>
        <w:t xml:space="preserve">(Archer </w:t>
      </w:r>
      <w:r w:rsidR="00293DBB" w:rsidRPr="00293DBB">
        <w:rPr>
          <w:rFonts w:ascii="Calibri" w:hAnsi="Calibri" w:cs="Calibri"/>
          <w:i/>
          <w:iCs/>
          <w:szCs w:val="24"/>
        </w:rPr>
        <w:t>et al.</w:t>
      </w:r>
      <w:r w:rsidR="00293DBB" w:rsidRPr="00293DBB">
        <w:rPr>
          <w:rFonts w:ascii="Calibri" w:hAnsi="Calibri" w:cs="Calibri"/>
          <w:szCs w:val="24"/>
        </w:rPr>
        <w:t>, 2017)</w:t>
      </w:r>
      <w:r w:rsidR="00293DBB">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w:t>
      </w:r>
    </w:p>
    <w:p w14:paraId="50A0AAF0" w14:textId="3A9A3F39" w:rsidR="00EA5E50" w:rsidRDefault="00EA5E50" w:rsidP="00293DBB">
      <w:pPr>
        <w:spacing w:line="360" w:lineRule="auto"/>
        <w:ind w:firstLine="720"/>
      </w:pPr>
      <w:r>
        <w:rPr>
          <w:rFonts w:asciiTheme="minorHAnsi" w:hAnsiTheme="minorHAnsi" w:cstheme="minorHAnsi"/>
          <w:szCs w:val="24"/>
          <w:lang w:val="en-AU"/>
        </w:rPr>
        <w:lastRenderedPageBreak/>
        <w:t>The potential influence of wind driven circulation was investigated from wind data from Coffs Harbour meteorological station from the Bureau of Meteorology (30.311</w:t>
      </w:r>
      <w:r w:rsidR="00915BCA">
        <w:rPr>
          <w:rFonts w:asciiTheme="minorHAnsi" w:hAnsiTheme="minorHAnsi" w:cstheme="minorHAnsi"/>
          <w:szCs w:val="24"/>
          <w:lang w:val="en-AU"/>
        </w:rPr>
        <w:t>° S</w:t>
      </w:r>
      <w:r>
        <w:rPr>
          <w:rFonts w:asciiTheme="minorHAnsi" w:hAnsiTheme="minorHAnsi" w:cstheme="minorHAnsi"/>
          <w:szCs w:val="24"/>
          <w:lang w:val="en-AU"/>
        </w:rPr>
        <w:t>, 153.118</w:t>
      </w:r>
      <w:r w:rsidR="00915BCA">
        <w:rPr>
          <w:rFonts w:asciiTheme="minorHAnsi" w:hAnsiTheme="minorHAnsi" w:cstheme="minorHAnsi"/>
          <w:szCs w:val="24"/>
          <w:lang w:val="en-AU"/>
        </w:rPr>
        <w:t>° E</w:t>
      </w:r>
      <w:r>
        <w:rPr>
          <w:rFonts w:asciiTheme="minorHAnsi" w:hAnsiTheme="minorHAnsi" w:cstheme="minorHAnsi"/>
          <w:szCs w:val="24"/>
          <w:lang w:val="en-AU"/>
        </w:rPr>
        <w:t xml:space="preserve">) located close to shore at 5 m height. The hourly wind stress was calculated following Wood </w:t>
      </w:r>
      <w:r>
        <w:rPr>
          <w:rFonts w:asciiTheme="minorHAnsi" w:hAnsiTheme="minorHAnsi" w:cstheme="minorHAnsi"/>
          <w:i/>
          <w:iCs/>
          <w:szCs w:val="24"/>
          <w:lang w:val="en-AU"/>
        </w:rPr>
        <w:t>et al</w:t>
      </w:r>
      <w:r>
        <w:rPr>
          <w:rFonts w:asciiTheme="minorHAnsi" w:hAnsiTheme="minorHAnsi" w:cstheme="minorHAnsi"/>
          <w:szCs w:val="24"/>
          <w:lang w:val="en-AU"/>
        </w:rPr>
        <w:t xml:space="preserve">. </w:t>
      </w:r>
      <w:r>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t5tWWRqn","properties":{"formattedCitation":"(2016)","plainCitation":"(2016)","noteIndex":0},"citationItems":[{"id":1062,"uris":["http://zotero.org/users/local/U6DoygBa/items/8HBJI2GM"],"uri":["http://zotero.org/users/local/U6DoygBa/items/8HBJI2GM"],"itemData":{"id":1062,"type":"article-journal","abstract":"Seasonality is an important timescale driving variability in the waters of many continental shelf regions globally. Along the east coast of Australia, it has been recognised that the East Australian Current (EAC), the Western boundary current (WBC) of the South Pacific gyre, warms and strengthens in the Austral summer. Thus it has been hypothesised that shelf currents also warm and strengthen (poleward) annually. However, the EACs highly dynamic nature results in large variations in the latitude of separation from the coast and eddy shedding. Until recently the lack of long term in-situ observations on the shelf has precluded a study into low frequency (seasonal) variability in shelf circulation. Using at least 3 years of moored in situ temperature and velocity observations we investigate low frequency variability in shelf waters at 2 cross-shelf locations (i) upstream and (ii) downstream of the typical EAC separation latitude. The local winds vary bi-modally upstream and tri-modally downstream varying with the passage of fronts, thus do not drive a seasonal response in the circulation. Harmonic analysis of the velocity and temperature fields shows that upstream of the separation zone, only 6% of the velocity variability occurs on the seasonal timescale, compared to 49% of the temperature variability. Cross shelf temperature gradients and vertical velocity shear increase in summer with an increase in poleward heat advection in the EAC. Downstream of the separation point the influence of episodic eddy encroachments precludes seasonality in the vertical structure of the flow despite an annual cycle in the stratification. The seasonal cycle in temperature moves out of phase with increasing depths, with maxima (minima) in March (September) at 30 m compared to maxima (minima) in May (November) at the bottom. This is expected to have a large influence on the timing of nutrient injection onto the shelf, and thus phytoplankton species composition and abundance. (C) 2015 The Authors. Published by Elsevier Ltd.","container-title":"Continental Shelf Research","DOI":"10.1016/j.csr.2015.11.006","ISSN":"0278-4343","language":"English","page":"92-103","title":"Seasonal variability in the continental shelf waters off southeastern Australia: Fact or fiction?","volume":"112","author":[{"family":"Wood","given":"J. E."},{"family":"Schaeffer","given":"A."},{"family":"Roughan","given":"M."},{"family":"Tate","given":"P. M."}],"issued":{"date-parts":[["2016",1]]}},"suppress-author":true}],"schema":"https://github.com/citation-style-language/schema/raw/master/csl-citation.json"} </w:instrText>
      </w:r>
      <w:r>
        <w:rPr>
          <w:rFonts w:asciiTheme="minorHAnsi" w:hAnsiTheme="minorHAnsi" w:cstheme="minorHAnsi"/>
          <w:szCs w:val="24"/>
          <w:lang w:val="en-AU"/>
        </w:rPr>
        <w:fldChar w:fldCharType="separate"/>
      </w:r>
      <w:r w:rsidRPr="0009116A">
        <w:rPr>
          <w:rFonts w:ascii="Calibri" w:hAnsi="Calibri" w:cs="Calibri"/>
        </w:rPr>
        <w:t>(2016)</w:t>
      </w:r>
      <w:r>
        <w:rPr>
          <w:rFonts w:asciiTheme="minorHAnsi" w:hAnsiTheme="minorHAnsi" w:cstheme="minorHAnsi"/>
          <w:szCs w:val="24"/>
          <w:lang w:val="en-AU"/>
        </w:rPr>
        <w:fldChar w:fldCharType="end"/>
      </w:r>
      <w:r>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Bathymetry data was sourced from GEBCO </w:t>
      </w:r>
      <w:r>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{"citationID":"sdcTFmxa","properties":{"formattedCitation":"(GEBCO Bathymetric Compilation Group, 2019)","plainCitation":"(GEBCO Bathymetric Compilation Group, 2019)","noteIndex":0},"citationItems":[{"id":516,"uris":["http://zotero.org/users/local/U6DoygBa/items/N435A9Y2"],"uri":["http://zotero.org/users/local/U6DoygBa/items/N435A9Y2"],"itemData":{"id":516,"type":"report","title":"The GEBCO_2019 Grid - a continuous terrain model of the global oceans and land.","author":[{"family":"GEBCO Bathymetric Compilation Group","given":""}],"collection-editor":[{"family":"British Oceanographic Data Centre","given":"National Oceanography Centre"}],"issued":{"date-parts":[["2019"]]}}}],"schema":"https://github.com/citation-style-language/schema/raw/master/csl-citation.json"} </w:instrText>
      </w:r>
      <w:r>
        <w:rPr>
          <w:rFonts w:asciiTheme="minorHAnsi" w:hAnsiTheme="minorHAnsi" w:cstheme="minorHAnsi"/>
          <w:szCs w:val="24"/>
          <w:lang w:val="en-AU"/>
        </w:rPr>
        <w:fldChar w:fldCharType="separate"/>
      </w:r>
      <w:r w:rsidRPr="00B15349">
        <w:rPr>
          <w:rFonts w:ascii="Calibri" w:hAnsi="Calibri" w:cs="Calibri"/>
        </w:rPr>
        <w:t>(GEBCO Bathymetric Compilation Group, 2019)</w:t>
      </w:r>
      <w:r>
        <w:rPr>
          <w:rFonts w:asciiTheme="minorHAnsi" w:hAnsiTheme="minorHAnsi" w:cstheme="minorHAnsi"/>
          <w:szCs w:val="24"/>
          <w:lang w:val="en-AU"/>
        </w:rPr>
        <w:fldChar w:fldCharType="end"/>
      </w:r>
      <w:r w:rsidRPr="00F15D89">
        <w:rPr>
          <w:rFonts w:asciiTheme="minorHAnsi" w:hAnsiTheme="minorHAnsi" w:cstheme="minorHAnsi"/>
          <w:szCs w:val="24"/>
          <w:lang w:val="en-AU"/>
        </w:rPr>
        <w:t>.</w:t>
      </w:r>
    </w:p>
    <w:p w14:paraId="350D42AF" w14:textId="77777777" w:rsidR="00BA00E3" w:rsidRPr="00F15D89" w:rsidRDefault="00BA00E3" w:rsidP="00F34258">
      <w:pPr>
        <w:pStyle w:val="Heading-Main"/>
        <w:spacing w:line="360" w:lineRule="auto"/>
        <w:rPr>
          <w:rFonts w:asciiTheme="minorHAnsi" w:hAnsiTheme="minorHAnsi" w:cstheme="minorHAnsi"/>
          <w:lang w:val="en-AU"/>
        </w:rPr>
      </w:pPr>
    </w:p>
    <w:p w14:paraId="309530CF" w14:textId="2FA3D9FE" w:rsidR="00161CA3"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2.</w:t>
      </w:r>
      <w:r w:rsidR="00EA5E50">
        <w:rPr>
          <w:rFonts w:asciiTheme="minorHAnsi" w:hAnsiTheme="minorHAnsi" w:cstheme="minorHAnsi"/>
          <w:i/>
          <w:iCs/>
          <w:szCs w:val="24"/>
          <w:lang w:val="en-AU"/>
        </w:rPr>
        <w:t>4</w:t>
      </w:r>
      <w:r>
        <w:rPr>
          <w:rFonts w:asciiTheme="minorHAnsi" w:hAnsiTheme="minorHAnsi" w:cstheme="minorHAnsi"/>
          <w:i/>
          <w:iCs/>
          <w:szCs w:val="24"/>
          <w:lang w:val="en-AU"/>
        </w:rPr>
        <w:t xml:space="preserve"> </w:t>
      </w:r>
      <w:r w:rsidR="00A57D84" w:rsidRPr="00C07196">
        <w:rPr>
          <w:rFonts w:asciiTheme="minorHAnsi" w:hAnsiTheme="minorHAnsi" w:cstheme="minorHAnsi"/>
          <w:i/>
          <w:iCs/>
          <w:szCs w:val="24"/>
          <w:lang w:val="en-AU"/>
        </w:rPr>
        <w:t>Zooplankton</w:t>
      </w:r>
      <w:r w:rsidR="00161CA3" w:rsidRPr="00C07196">
        <w:rPr>
          <w:rFonts w:asciiTheme="minorHAnsi" w:hAnsiTheme="minorHAnsi" w:cstheme="minorHAnsi"/>
          <w:i/>
          <w:iCs/>
          <w:szCs w:val="24"/>
          <w:lang w:val="en-AU"/>
        </w:rPr>
        <w:t xml:space="preserve"> Data</w:t>
      </w:r>
    </w:p>
    <w:p w14:paraId="3A9ED554" w14:textId="51FB4D04" w:rsidR="00BF5500" w:rsidRPr="00BF5500" w:rsidRDefault="0053533D" w:rsidP="00BF5500">
      <w:pPr>
        <w:spacing w:after="240"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OPC </w:t>
      </w:r>
      <w:r w:rsidR="00B86BC0">
        <w:rPr>
          <w:rFonts w:asciiTheme="minorHAnsi" w:hAnsiTheme="minorHAnsi" w:cstheme="minorHAnsi"/>
          <w:szCs w:val="24"/>
          <w:lang w:val="en-AU"/>
        </w:rPr>
        <w:t>wa</w:t>
      </w:r>
      <w:r w:rsidRPr="00F15D89">
        <w:rPr>
          <w:rFonts w:asciiTheme="minorHAnsi" w:hAnsiTheme="minorHAnsi" w:cstheme="minorHAnsi"/>
          <w:szCs w:val="24"/>
          <w:lang w:val="en-AU"/>
        </w:rPr>
        <w:t>s a Focal Technologies Corporation Model OPC-2T with a sampling aperture of 2 x 10 cm. The OPC records equivalent spherical diameters</w:t>
      </w:r>
      <w:r w:rsidR="0049331C" w:rsidRPr="00F15D89">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of particles that pass through the instrument in 0.5 s interval</w:t>
      </w:r>
      <w:r w:rsidR="00E0561A">
        <w:rPr>
          <w:rFonts w:asciiTheme="minorHAnsi" w:hAnsiTheme="minorHAnsi" w:cstheme="minorHAnsi"/>
          <w:szCs w:val="24"/>
          <w:lang w:val="en-AU"/>
        </w:rPr>
        <w:t>s</w:t>
      </w:r>
      <w:r w:rsidR="003162D6">
        <w:rPr>
          <w:rFonts w:asciiTheme="minorHAnsi" w:hAnsiTheme="minorHAnsi" w:cstheme="minorHAnsi"/>
          <w:szCs w:val="24"/>
          <w:lang w:val="en-AU"/>
        </w:rPr>
        <w:t xml:space="preserve"> </w:t>
      </w:r>
      <w:r w:rsidR="003162D6">
        <w:rPr>
          <w:rFonts w:asciiTheme="minorHAnsi" w:hAnsiTheme="minorHAnsi" w:cstheme="minorHAnsi"/>
          <w:szCs w:val="24"/>
          <w:lang w:val="en-AU"/>
        </w:rPr>
        <w:fldChar w:fldCharType="begin"/>
      </w:r>
      <w:r w:rsidR="003162D6">
        <w:rPr>
          <w:rFonts w:asciiTheme="minorHAnsi" w:hAnsiTheme="minorHAnsi" w:cstheme="minorHAnsi"/>
          <w:szCs w:val="24"/>
          <w:lang w:val="en-AU"/>
        </w:rPr>
        <w:instrText xml:space="preserve"> ADDIN ZOTERO_ITEM CSL_CITATION {"citationID":"uPNYajWZ","properties":{"formattedCitation":"(e.g. Suthers {\\i{}et al.}, 2006; Baird {\\i{}et al.}, 2008)","plainCitation":"(e.g. Suthers et al., 2006; Baird et al., 2008)","noteIndex":0},"citationItems":[{"id":1002,"uris":["http://zotero.org/users/local/U6DoygBa/items/H9A3VAIF"],"uri":["http://zotero.org/users/local/U6DoygBa/items/H9A3VAIF"],"itemData":{"id":1002,"type":"article-journal","abstract":"ABSTRACT: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Series","page":"225-238","title":"Day and night ichthyoplankton assemblages and zooplankton biomass size spectrum in a deep ocean island wake","volume":"322","author":[{"family":"Suthers","given":"Iain M."},{"family":"Taggart","given":"C. T."},{"family":"Rissik","given":"D."},{"family":"Baird","given":"M. E."}],"issued":{"date-parts":[["2006"]]}},"prefix":"e.g. "},{"id":344,"uris":["http://zotero.org/users/local/U6DoygBa/items/SW8H5LWR"],"uri":["http://zotero.org/users/local/U6DoygBa/items/SW8H5LWR"],"itemData":{"id":344,"type":"article-journal","abstract":"Physical,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3162D6">
        <w:rPr>
          <w:rFonts w:asciiTheme="minorHAnsi" w:hAnsiTheme="minorHAnsi" w:cstheme="minorHAnsi"/>
          <w:szCs w:val="24"/>
          <w:lang w:val="en-AU"/>
        </w:rPr>
        <w:fldChar w:fldCharType="separate"/>
      </w:r>
      <w:r w:rsidR="003162D6" w:rsidRPr="003162D6">
        <w:rPr>
          <w:rFonts w:ascii="Calibri" w:hAnsi="Calibri" w:cs="Calibri"/>
          <w:szCs w:val="24"/>
        </w:rPr>
        <w:t xml:space="preserve">(e.g. Suthers </w:t>
      </w:r>
      <w:r w:rsidR="003162D6" w:rsidRPr="003162D6">
        <w:rPr>
          <w:rFonts w:ascii="Calibri" w:hAnsi="Calibri" w:cs="Calibri"/>
          <w:i/>
          <w:iCs/>
          <w:szCs w:val="24"/>
        </w:rPr>
        <w:t>et al.</w:t>
      </w:r>
      <w:r w:rsidR="003162D6" w:rsidRPr="003162D6">
        <w:rPr>
          <w:rFonts w:ascii="Calibri" w:hAnsi="Calibri" w:cs="Calibri"/>
          <w:szCs w:val="24"/>
        </w:rPr>
        <w:t xml:space="preserve">, 2006; Baird </w:t>
      </w:r>
      <w:r w:rsidR="003162D6" w:rsidRPr="003162D6">
        <w:rPr>
          <w:rFonts w:ascii="Calibri" w:hAnsi="Calibri" w:cs="Calibri"/>
          <w:i/>
          <w:iCs/>
          <w:szCs w:val="24"/>
        </w:rPr>
        <w:t>et al.</w:t>
      </w:r>
      <w:r w:rsidR="003162D6" w:rsidRPr="003162D6">
        <w:rPr>
          <w:rFonts w:ascii="Calibri" w:hAnsi="Calibri" w:cs="Calibri"/>
          <w:szCs w:val="24"/>
        </w:rPr>
        <w:t>, 2008)</w:t>
      </w:r>
      <w:r w:rsidR="003162D6">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The particle sizes </w:t>
      </w:r>
      <w:r w:rsidR="00B86BC0">
        <w:rPr>
          <w:rFonts w:asciiTheme="minorHAnsi" w:hAnsiTheme="minorHAnsi" w:cstheme="minorHAnsi"/>
          <w:szCs w:val="24"/>
          <w:lang w:val="en-AU"/>
        </w:rPr>
        <w:t>we</w:t>
      </w:r>
      <w:r w:rsidRPr="00F15D89">
        <w:rPr>
          <w:rFonts w:asciiTheme="minorHAnsi" w:hAnsiTheme="minorHAnsi" w:cstheme="minorHAnsi"/>
          <w:szCs w:val="24"/>
          <w:lang w:val="en-AU"/>
        </w:rPr>
        <w:t xml:space="preserve">re recorded digitally </w:t>
      </w:r>
      <w:r w:rsidR="00570DF1">
        <w:rPr>
          <w:rFonts w:asciiTheme="minorHAnsi" w:hAnsiTheme="minorHAnsi" w:cstheme="minorHAnsi"/>
          <w:szCs w:val="24"/>
          <w:lang w:val="en-AU"/>
        </w:rPr>
        <w:t>using</w:t>
      </w:r>
      <w:r w:rsidRPr="00F15D89">
        <w:rPr>
          <w:rFonts w:asciiTheme="minorHAnsi" w:hAnsiTheme="minorHAnsi" w:cstheme="minorHAnsi"/>
          <w:szCs w:val="24"/>
          <w:lang w:val="en-AU"/>
        </w:rPr>
        <w:t xml:space="preserve"> 4096 </w:t>
      </w:r>
      <w:r w:rsidR="00570DF1">
        <w:rPr>
          <w:rFonts w:asciiTheme="minorHAnsi" w:hAnsiTheme="minorHAnsi" w:cstheme="minorHAnsi"/>
          <w:szCs w:val="24"/>
          <w:lang w:val="en-AU"/>
        </w:rPr>
        <w:t xml:space="preserve">size </w:t>
      </w:r>
      <w:r w:rsidRPr="00F15D89">
        <w:rPr>
          <w:rFonts w:asciiTheme="minorHAnsi" w:hAnsiTheme="minorHAnsi" w:cstheme="minorHAnsi"/>
          <w:szCs w:val="24"/>
          <w:lang w:val="en-AU"/>
        </w:rPr>
        <w:t>bins, corresponding within the operating range of the instrument to bins with a</w:t>
      </w:r>
      <w:r w:rsidR="00B97EA6">
        <w:rPr>
          <w:rFonts w:asciiTheme="minorHAnsi" w:hAnsiTheme="minorHAnsi" w:cstheme="minorHAnsi"/>
          <w:szCs w:val="24"/>
          <w:lang w:val="en-AU"/>
        </w:rPr>
        <w:t xml:space="preserve"> width varying between</w:t>
      </w:r>
      <w:r w:rsidRPr="00F15D89">
        <w:rPr>
          <w:rFonts w:asciiTheme="minorHAnsi" w:hAnsiTheme="minorHAnsi" w:cstheme="minorHAnsi"/>
          <w:szCs w:val="24"/>
          <w:lang w:val="en-AU"/>
        </w:rPr>
        <w:t xml:space="preserve"> 5 and 15 µm.</w:t>
      </w:r>
    </w:p>
    <w:p w14:paraId="35003A31" w14:textId="7BEAB5A0" w:rsidR="00BF5500" w:rsidRPr="00F15D89" w:rsidRDefault="0053533D" w:rsidP="00BF5500">
      <w:pPr>
        <w:spacing w:after="240" w:line="360" w:lineRule="auto"/>
        <w:ind w:firstLine="720"/>
        <w:rPr>
          <w:rFonts w:asciiTheme="minorHAnsi" w:hAnsiTheme="minorHAnsi" w:cstheme="minorHAnsi"/>
          <w:b/>
          <w:bCs/>
          <w:color w:val="FF0000"/>
          <w:szCs w:val="24"/>
          <w:lang w:val="en-AU"/>
        </w:rPr>
      </w:pPr>
      <w:r w:rsidRPr="00F15D89">
        <w:rPr>
          <w:rFonts w:asciiTheme="minorHAnsi" w:hAnsiTheme="minorHAnsi" w:cstheme="minorHAnsi"/>
          <w:szCs w:val="24"/>
          <w:lang w:val="en-AU"/>
        </w:rPr>
        <w:t xml:space="preserve">The volume of flow through the sample region </w:t>
      </w:r>
      <w:r w:rsidR="001D27AD">
        <w:rPr>
          <w:rFonts w:asciiTheme="minorHAnsi" w:hAnsiTheme="minorHAnsi" w:cstheme="minorHAnsi"/>
          <w:szCs w:val="24"/>
          <w:lang w:val="en-AU"/>
        </w:rPr>
        <w:t>wa</w:t>
      </w:r>
      <w:r w:rsidRPr="00F15D89">
        <w:rPr>
          <w:rFonts w:asciiTheme="minorHAnsi" w:hAnsiTheme="minorHAnsi" w:cstheme="minorHAnsi"/>
          <w:szCs w:val="24"/>
          <w:lang w:val="en-AU"/>
        </w:rPr>
        <w:t xml:space="preserve">s based on distance measured over a 6 s interval. </w:t>
      </w:r>
      <w:r w:rsidR="00B05638">
        <w:rPr>
          <w:rFonts w:asciiTheme="minorHAnsi" w:hAnsiTheme="minorHAnsi" w:cstheme="minorHAnsi"/>
          <w:szCs w:val="24"/>
          <w:lang w:val="en-AU"/>
        </w:rPr>
        <w:t>It has been previously shown that</w:t>
      </w:r>
      <w:r w:rsidR="00570DF1">
        <w:rPr>
          <w:rFonts w:asciiTheme="minorHAnsi" w:hAnsiTheme="minorHAnsi" w:cstheme="minorHAnsi"/>
          <w:szCs w:val="24"/>
          <w:lang w:val="en-AU"/>
        </w:rPr>
        <w:t xml:space="preserve"> a </w:t>
      </w:r>
      <w:r w:rsidRPr="00F15D89">
        <w:rPr>
          <w:rFonts w:asciiTheme="minorHAnsi" w:hAnsiTheme="minorHAnsi" w:cstheme="minorHAnsi"/>
          <w:szCs w:val="24"/>
          <w:lang w:val="en-AU"/>
        </w:rPr>
        <w:t xml:space="preserve">6 s interval provides </w:t>
      </w:r>
      <w:del w:id="40" w:author="amandine_s10 amandine_s10" w:date="2020-08-12T16:09:00Z">
        <w:r w:rsidRPr="00F15D89" w:rsidDel="009C192D">
          <w:rPr>
            <w:rFonts w:asciiTheme="minorHAnsi" w:hAnsiTheme="minorHAnsi" w:cstheme="minorHAnsi"/>
            <w:szCs w:val="24"/>
            <w:lang w:val="en-AU"/>
          </w:rPr>
          <w:delText>the best</w:delText>
        </w:r>
        <w:r w:rsidR="00880D57" w:rsidDel="009C192D">
          <w:rPr>
            <w:rFonts w:asciiTheme="minorHAnsi" w:hAnsiTheme="minorHAnsi" w:cstheme="minorHAnsi"/>
            <w:szCs w:val="24"/>
            <w:lang w:val="en-AU"/>
          </w:rPr>
          <w:delText xml:space="preserve"> possible</w:delText>
        </w:r>
      </w:del>
      <w:ins w:id="41" w:author="amandine_s10 amandine_s10" w:date="2020-08-12T16:09:00Z">
        <w:r w:rsidR="009C192D">
          <w:rPr>
            <w:rFonts w:asciiTheme="minorHAnsi" w:hAnsiTheme="minorHAnsi" w:cstheme="minorHAnsi"/>
            <w:szCs w:val="24"/>
            <w:lang w:val="en-AU"/>
          </w:rPr>
          <w:t>optimal</w:t>
        </w:r>
      </w:ins>
      <w:r w:rsidRPr="00F15D89">
        <w:rPr>
          <w:rFonts w:asciiTheme="minorHAnsi" w:hAnsiTheme="minorHAnsi" w:cstheme="minorHAnsi"/>
          <w:szCs w:val="24"/>
          <w:lang w:val="en-AU"/>
        </w:rPr>
        <w:t xml:space="preserve"> </w:t>
      </w:r>
      <w:r w:rsidR="00880D57">
        <w:rPr>
          <w:rFonts w:asciiTheme="minorHAnsi" w:hAnsiTheme="minorHAnsi" w:cstheme="minorHAnsi"/>
          <w:szCs w:val="24"/>
          <w:lang w:val="en-AU"/>
        </w:rPr>
        <w:t xml:space="preserve">vertical and horizontal </w:t>
      </w:r>
      <w:r w:rsidRPr="00F15D89">
        <w:rPr>
          <w:rFonts w:asciiTheme="minorHAnsi" w:hAnsiTheme="minorHAnsi" w:cstheme="minorHAnsi"/>
          <w:szCs w:val="24"/>
          <w:lang w:val="en-AU"/>
        </w:rPr>
        <w:t>resolution</w:t>
      </w:r>
      <w:ins w:id="42" w:author="amandine_s10 amandine_s10" w:date="2020-08-12T16:10:00Z">
        <w:r w:rsidR="009C192D">
          <w:rPr>
            <w:rFonts w:asciiTheme="minorHAnsi" w:hAnsiTheme="minorHAnsi" w:cstheme="minorHAnsi"/>
            <w:szCs w:val="24"/>
            <w:lang w:val="en-AU"/>
          </w:rPr>
          <w:t>s</w:t>
        </w:r>
      </w:ins>
      <w:r w:rsidR="00880D57">
        <w:rPr>
          <w:rFonts w:asciiTheme="minorHAnsi" w:hAnsiTheme="minorHAnsi" w:cstheme="minorHAnsi"/>
          <w:szCs w:val="24"/>
          <w:lang w:val="en-AU"/>
        </w:rPr>
        <w:t xml:space="preserve"> </w:t>
      </w:r>
      <w:r w:rsidR="003F0C59">
        <w:rPr>
          <w:rFonts w:asciiTheme="minorHAnsi" w:hAnsiTheme="minorHAnsi" w:cstheme="minorHAnsi"/>
          <w:szCs w:val="24"/>
          <w:lang w:val="en-AU"/>
        </w:rPr>
        <w:t>(</w:t>
      </w:r>
      <w:r w:rsidR="00B05638">
        <w:rPr>
          <w:rFonts w:asciiTheme="minorHAnsi" w:hAnsiTheme="minorHAnsi" w:cstheme="minorHAnsi"/>
          <w:szCs w:val="24"/>
          <w:lang w:val="en-AU"/>
        </w:rPr>
        <w:t>≈</w:t>
      </w:r>
      <w:r w:rsidR="003F0C59">
        <w:rPr>
          <w:rFonts w:asciiTheme="minorHAnsi" w:hAnsiTheme="minorHAnsi" w:cstheme="minorHAnsi"/>
          <w:szCs w:val="24"/>
          <w:lang w:val="en-AU"/>
        </w:rPr>
        <w:t xml:space="preserve"> 6 m vertically)</w:t>
      </w:r>
      <w:r w:rsidRPr="00F15D89">
        <w:rPr>
          <w:rFonts w:asciiTheme="minorHAnsi" w:hAnsiTheme="minorHAnsi" w:cstheme="minorHAnsi"/>
          <w:szCs w:val="24"/>
          <w:lang w:val="en-AU"/>
        </w:rPr>
        <w:t xml:space="preserve"> of </w:t>
      </w:r>
      <w:r w:rsidR="00880D57">
        <w:rPr>
          <w:rFonts w:asciiTheme="minorHAnsi" w:hAnsiTheme="minorHAnsi" w:cstheme="minorHAnsi"/>
          <w:szCs w:val="24"/>
          <w:lang w:val="en-AU"/>
        </w:rPr>
        <w:t xml:space="preserve">the </w:t>
      </w:r>
      <w:r w:rsidRPr="00F15D89">
        <w:rPr>
          <w:rFonts w:asciiTheme="minorHAnsi" w:hAnsiTheme="minorHAnsi" w:cstheme="minorHAnsi"/>
          <w:szCs w:val="24"/>
          <w:lang w:val="en-AU"/>
        </w:rPr>
        <w:t>size distribution</w:t>
      </w:r>
      <w:r w:rsidR="00E0561A">
        <w:rPr>
          <w:rFonts w:asciiTheme="minorHAnsi" w:hAnsiTheme="minorHAnsi" w:cstheme="minorHAnsi"/>
          <w:szCs w:val="24"/>
          <w:lang w:val="en-AU"/>
        </w:rPr>
        <w:t xml:space="preserve"> in the Tasman Sea </w:t>
      </w:r>
      <w:r w:rsidR="00B05638">
        <w:rPr>
          <w:rFonts w:asciiTheme="minorHAnsi" w:hAnsiTheme="minorHAnsi" w:cstheme="minorHAnsi"/>
          <w:szCs w:val="24"/>
          <w:lang w:val="en-AU"/>
        </w:rPr>
        <w:t>region</w:t>
      </w:r>
      <w:r w:rsidR="00B97EA6">
        <w:rPr>
          <w:rFonts w:asciiTheme="minorHAnsi" w:hAnsiTheme="minorHAnsi" w:cstheme="minorHAnsi"/>
          <w:szCs w:val="24"/>
          <w:lang w:val="en-AU"/>
        </w:rPr>
        <w:t>, near the current study area</w:t>
      </w:r>
      <w:r w:rsidRPr="00F15D89">
        <w:rPr>
          <w:rFonts w:asciiTheme="minorHAnsi" w:hAnsiTheme="minorHAnsi" w:cstheme="minorHAnsi"/>
          <w:szCs w:val="24"/>
          <w:lang w:val="en-AU"/>
        </w:rPr>
        <w:t xml:space="preserve"> </w:t>
      </w:r>
      <w:r w:rsidR="00B05638">
        <w:rPr>
          <w:rFonts w:asciiTheme="minorHAnsi" w:hAnsiTheme="minorHAnsi" w:cstheme="minorHAnsi"/>
          <w:szCs w:val="24"/>
          <w:lang w:val="en-AU"/>
        </w:rPr>
        <w:fldChar w:fldCharType="begin"/>
      </w:r>
      <w:r w:rsidR="00B05638">
        <w:rPr>
          <w:rFonts w:asciiTheme="minorHAnsi" w:hAnsiTheme="minorHAnsi" w:cstheme="minorHAnsi"/>
          <w:szCs w:val="24"/>
          <w:lang w:val="en-AU"/>
        </w:rPr>
        <w:instrText xml:space="preserve"> ADDIN ZOTERO_ITEM CSL_CITATION {"citationID":"WFy4aPZ1","properties":{"formattedCitation":"(Baird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05638">
        <w:rPr>
          <w:rFonts w:asciiTheme="minorHAnsi" w:hAnsiTheme="minorHAnsi" w:cstheme="minorHAnsi"/>
          <w:szCs w:val="24"/>
          <w:lang w:val="en-AU"/>
        </w:rPr>
        <w:fldChar w:fldCharType="separate"/>
      </w:r>
      <w:r w:rsidR="00B05638" w:rsidRPr="00B05638">
        <w:rPr>
          <w:rFonts w:ascii="Calibri" w:hAnsi="Calibri" w:cs="Calibri"/>
          <w:szCs w:val="24"/>
        </w:rPr>
        <w:t xml:space="preserve">(Baird </w:t>
      </w:r>
      <w:r w:rsidR="00B05638" w:rsidRPr="00B05638">
        <w:rPr>
          <w:rFonts w:ascii="Calibri" w:hAnsi="Calibri" w:cs="Calibri"/>
          <w:i/>
          <w:iCs/>
          <w:szCs w:val="24"/>
        </w:rPr>
        <w:t>et al.</w:t>
      </w:r>
      <w:r w:rsidR="00B05638" w:rsidRPr="00B05638">
        <w:rPr>
          <w:rFonts w:ascii="Calibri" w:hAnsi="Calibri" w:cs="Calibri"/>
          <w:szCs w:val="24"/>
        </w:rPr>
        <w:t>, 2008)</w:t>
      </w:r>
      <w:r w:rsidR="00B05638">
        <w:rPr>
          <w:rFonts w:asciiTheme="minorHAnsi" w:hAnsiTheme="minorHAnsi" w:cstheme="minorHAnsi"/>
          <w:szCs w:val="24"/>
          <w:lang w:val="en-AU"/>
        </w:rPr>
        <w:fldChar w:fldCharType="end"/>
      </w:r>
      <w:r w:rsidR="00C45A99">
        <w:rPr>
          <w:rFonts w:asciiTheme="minorHAnsi" w:hAnsiTheme="minorHAnsi" w:cstheme="minorHAnsi"/>
          <w:szCs w:val="24"/>
          <w:lang w:val="en-AU"/>
        </w:rPr>
        <w:t>.</w:t>
      </w:r>
      <w:r w:rsidR="00BF5500">
        <w:rPr>
          <w:rFonts w:asciiTheme="minorHAnsi" w:hAnsiTheme="minorHAnsi" w:cstheme="minorHAnsi"/>
          <w:szCs w:val="24"/>
          <w:lang w:val="en-AU"/>
        </w:rPr>
        <w:t xml:space="preserve"> </w:t>
      </w:r>
      <w:r w:rsidR="00435CCA" w:rsidRPr="00F15D89">
        <w:rPr>
          <w:rFonts w:asciiTheme="minorHAnsi" w:hAnsiTheme="minorHAnsi" w:cstheme="minorHAnsi"/>
          <w:szCs w:val="24"/>
          <w:lang w:val="en-AU"/>
        </w:rPr>
        <w:t>To quantify the zooplankton community</w:t>
      </w:r>
      <w:r w:rsidR="00570DF1">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w:t>
      </w:r>
      <w:r w:rsidR="003354D2" w:rsidRPr="00F15D89">
        <w:rPr>
          <w:rFonts w:asciiTheme="minorHAnsi" w:hAnsiTheme="minorHAnsi" w:cstheme="minorHAnsi"/>
          <w:szCs w:val="24"/>
          <w:lang w:val="en-AU"/>
        </w:rPr>
        <w:t>several</w:t>
      </w:r>
      <w:r w:rsidR="00435CCA" w:rsidRPr="00F15D89">
        <w:rPr>
          <w:rFonts w:asciiTheme="minorHAnsi" w:hAnsiTheme="minorHAnsi" w:cstheme="minorHAnsi"/>
          <w:szCs w:val="24"/>
          <w:lang w:val="en-AU"/>
        </w:rPr>
        <w:t xml:space="preserve"> metrics were calculated for each interval of our transects. These included total biomass (mg m</w:t>
      </w:r>
      <w:r w:rsidR="00435CCA" w:rsidRPr="00F15D89">
        <w:rPr>
          <w:rFonts w:asciiTheme="minorHAnsi" w:hAnsiTheme="minorHAnsi" w:cstheme="minorHAnsi"/>
          <w:szCs w:val="24"/>
          <w:vertAlign w:val="superscript"/>
          <w:lang w:val="en-AU"/>
        </w:rPr>
        <w:t>-3</w:t>
      </w:r>
      <w:r w:rsidR="00435CCA" w:rsidRPr="00F15D89">
        <w:rPr>
          <w:rFonts w:asciiTheme="minorHAnsi" w:hAnsiTheme="minorHAnsi" w:cstheme="minorHAnsi"/>
          <w:szCs w:val="24"/>
          <w:lang w:val="en-AU"/>
        </w:rPr>
        <w:t>), geometric mean size</w:t>
      </w:r>
      <w:r w:rsidR="0049331C" w:rsidRPr="00F15D89">
        <w:rPr>
          <w:rFonts w:asciiTheme="minorHAnsi" w:hAnsiTheme="minorHAnsi" w:cstheme="minorHAnsi"/>
          <w:szCs w:val="24"/>
          <w:lang w:val="en-AU"/>
        </w:rPr>
        <w:t xml:space="preserve"> (</w:t>
      </w:r>
      <w:r w:rsidR="00C10581">
        <w:rPr>
          <w:rFonts w:asciiTheme="minorHAnsi" w:hAnsiTheme="minorHAnsi" w:cstheme="minorHAnsi"/>
          <w:szCs w:val="24"/>
          <w:lang w:val="en-AU"/>
        </w:rPr>
        <w:t xml:space="preserve">GSM; </w:t>
      </w:r>
      <w:r w:rsidR="0049331C" w:rsidRPr="00F15D89">
        <w:rPr>
          <w:rFonts w:asciiTheme="minorHAnsi" w:hAnsiTheme="minorHAnsi" w:cstheme="minorHAnsi"/>
          <w:szCs w:val="24"/>
          <w:lang w:val="en-AU"/>
        </w:rPr>
        <w:t>µm ESD</w:t>
      </w:r>
      <w:r w:rsidR="00C45A99">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and </w:t>
      </w:r>
      <w:r w:rsidR="0049115A">
        <w:rPr>
          <w:rFonts w:asciiTheme="minorHAnsi" w:hAnsiTheme="minorHAnsi" w:cstheme="minorHAnsi"/>
          <w:szCs w:val="24"/>
          <w:lang w:val="en-AU"/>
        </w:rPr>
        <w:t xml:space="preserve">the shape parameter </w:t>
      </w:r>
      <w:r w:rsidR="0049115A" w:rsidRPr="0049115A">
        <w:rPr>
          <w:rFonts w:asciiTheme="minorHAnsi" w:hAnsiTheme="minorHAnsi" w:cstheme="minorHAnsi"/>
          <w:i/>
          <w:iCs/>
          <w:szCs w:val="24"/>
          <w:lang w:val="en-AU"/>
        </w:rPr>
        <w:t>c</w:t>
      </w:r>
      <w:r w:rsidR="0049115A">
        <w:rPr>
          <w:rFonts w:asciiTheme="minorHAnsi" w:hAnsiTheme="minorHAnsi" w:cstheme="minorHAnsi"/>
          <w:szCs w:val="24"/>
          <w:lang w:val="en-AU"/>
        </w:rPr>
        <w:t xml:space="preserve"> of the Pareto distribution of the particles which is </w:t>
      </w:r>
      <w:r w:rsidR="00435CCA" w:rsidRPr="0049115A">
        <w:rPr>
          <w:rFonts w:asciiTheme="minorHAnsi" w:hAnsiTheme="minorHAnsi" w:cstheme="minorHAnsi"/>
          <w:szCs w:val="24"/>
          <w:lang w:val="en-AU"/>
        </w:rPr>
        <w:t>an</w:t>
      </w:r>
      <w:r w:rsidR="00435CCA" w:rsidRPr="00F15D89">
        <w:rPr>
          <w:rFonts w:asciiTheme="minorHAnsi" w:hAnsiTheme="minorHAnsi" w:cstheme="minorHAnsi"/>
          <w:szCs w:val="24"/>
          <w:lang w:val="en-AU"/>
        </w:rPr>
        <w:t xml:space="preserve"> estimate of the </w:t>
      </w:r>
      <w:r w:rsidR="00B97EA6">
        <w:rPr>
          <w:rFonts w:asciiTheme="minorHAnsi" w:hAnsiTheme="minorHAnsi" w:cstheme="minorHAnsi"/>
          <w:szCs w:val="24"/>
          <w:lang w:val="en-AU"/>
        </w:rPr>
        <w:t>NBSS</w:t>
      </w:r>
      <w:r w:rsidR="00435CCA" w:rsidRPr="00F15D89">
        <w:rPr>
          <w:rFonts w:asciiTheme="minorHAnsi" w:hAnsiTheme="minorHAnsi" w:cstheme="minorHAnsi"/>
          <w:szCs w:val="24"/>
          <w:lang w:val="en-AU"/>
        </w:rPr>
        <w:t xml:space="preserve"> slope.</w:t>
      </w:r>
      <w:r w:rsidR="00BF5500">
        <w:rPr>
          <w:rFonts w:asciiTheme="minorHAnsi" w:hAnsiTheme="minorHAnsi" w:cstheme="minorHAnsi"/>
          <w:szCs w:val="24"/>
          <w:lang w:val="en-AU"/>
        </w:rPr>
        <w:t xml:space="preserve"> </w:t>
      </w:r>
      <w:r w:rsidR="00CD0018">
        <w:rPr>
          <w:rFonts w:asciiTheme="minorHAnsi" w:hAnsiTheme="minorHAnsi" w:cstheme="minorHAnsi"/>
          <w:szCs w:val="24"/>
          <w:lang w:val="en-AU"/>
        </w:rPr>
        <w:t xml:space="preserve">The correlation between the traditional NBSS Slope and </w:t>
      </w:r>
      <w:r w:rsidR="00044EBD">
        <w:rPr>
          <w:rFonts w:asciiTheme="minorHAnsi" w:hAnsiTheme="minorHAnsi" w:cstheme="minorHAnsi"/>
          <w:szCs w:val="24"/>
          <w:lang w:val="en-AU"/>
        </w:rPr>
        <w:t xml:space="preserve">shape parameter </w:t>
      </w:r>
      <w:r w:rsidR="00044EBD" w:rsidRPr="0049115A">
        <w:rPr>
          <w:rFonts w:asciiTheme="minorHAnsi" w:hAnsiTheme="minorHAnsi" w:cstheme="minorHAnsi"/>
          <w:i/>
          <w:iCs/>
          <w:szCs w:val="24"/>
          <w:lang w:val="en-AU"/>
        </w:rPr>
        <w:t>c</w:t>
      </w:r>
      <w:r w:rsidR="00044EBD">
        <w:rPr>
          <w:rFonts w:asciiTheme="minorHAnsi" w:hAnsiTheme="minorHAnsi" w:cstheme="minorHAnsi"/>
          <w:szCs w:val="24"/>
          <w:lang w:val="en-AU"/>
        </w:rPr>
        <w:t xml:space="preserve"> of the Pareto distribution was also tested to confirm the relationship. </w:t>
      </w:r>
      <w:r w:rsidR="00BF5500">
        <w:rPr>
          <w:rFonts w:asciiTheme="minorHAnsi" w:hAnsiTheme="minorHAnsi" w:cstheme="minorHAnsi"/>
          <w:szCs w:val="24"/>
          <w:lang w:val="en-AU"/>
        </w:rPr>
        <w:t>The Pareto distribution has been</w:t>
      </w:r>
      <w:r w:rsidR="00E0561A">
        <w:rPr>
          <w:rFonts w:asciiTheme="minorHAnsi" w:hAnsiTheme="minorHAnsi" w:cstheme="minorHAnsi"/>
          <w:szCs w:val="24"/>
          <w:lang w:val="en-AU"/>
        </w:rPr>
        <w:t xml:space="preserve"> </w:t>
      </w:r>
      <w:r w:rsidR="00BF5500" w:rsidRPr="00F15D89">
        <w:rPr>
          <w:rFonts w:asciiTheme="minorHAnsi" w:hAnsiTheme="minorHAnsi" w:cstheme="minorHAnsi"/>
          <w:lang w:val="en-AU"/>
        </w:rPr>
        <w:t xml:space="preserve">previously </w:t>
      </w:r>
      <w:r w:rsidR="00EE691C">
        <w:rPr>
          <w:rFonts w:asciiTheme="minorHAnsi" w:hAnsiTheme="minorHAnsi" w:cstheme="minorHAnsi"/>
          <w:szCs w:val="24"/>
          <w:lang w:val="en-AU"/>
        </w:rPr>
        <w:t xml:space="preserve">used </w:t>
      </w:r>
      <w:r w:rsidR="00EE691C" w:rsidRPr="00F15D89">
        <w:rPr>
          <w:rFonts w:asciiTheme="minorHAnsi" w:hAnsiTheme="minorHAnsi" w:cstheme="minorHAnsi"/>
          <w:lang w:val="en-AU"/>
        </w:rPr>
        <w:t xml:space="preserve">in this region </w:t>
      </w:r>
      <w:r w:rsidR="00BF5500" w:rsidRPr="00F15D89">
        <w:rPr>
          <w:rFonts w:asciiTheme="minorHAnsi" w:hAnsiTheme="minorHAnsi" w:cstheme="minorHAnsi"/>
          <w:lang w:val="en-AU"/>
        </w:rPr>
        <w:t xml:space="preserve">to spatially resolve the size distribution of particles </w:t>
      </w:r>
      <w:r w:rsidR="00BF5500">
        <w:rPr>
          <w:rFonts w:asciiTheme="minorHAnsi" w:hAnsiTheme="minorHAnsi" w:cstheme="minorHAnsi"/>
          <w:lang w:val="en-AU"/>
        </w:rPr>
        <w:fldChar w:fldCharType="begin"/>
      </w:r>
      <w:r w:rsidR="00BF5500">
        <w:rPr>
          <w:rFonts w:asciiTheme="minorHAnsi" w:hAnsiTheme="minorHAnsi" w:cstheme="minorHAnsi"/>
          <w:lang w:val="en-AU"/>
        </w:rPr>
        <w:instrText xml:space="preserve"> ADDIN ZOTERO_ITEM CSL_CITATION {"citationID":"KDszePcG","properties":{"formattedCitation":"(Baird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F5500">
        <w:rPr>
          <w:rFonts w:asciiTheme="minorHAnsi" w:hAnsiTheme="minorHAnsi" w:cstheme="minorHAnsi"/>
          <w:lang w:val="en-AU"/>
        </w:rPr>
        <w:fldChar w:fldCharType="separate"/>
      </w:r>
      <w:r w:rsidR="00BF5500" w:rsidRPr="00B15349">
        <w:rPr>
          <w:rFonts w:ascii="Calibri" w:hAnsi="Calibri" w:cs="Calibri"/>
          <w:szCs w:val="24"/>
        </w:rPr>
        <w:t xml:space="preserve">(Baird </w:t>
      </w:r>
      <w:r w:rsidR="00BF5500" w:rsidRPr="00B15349">
        <w:rPr>
          <w:rFonts w:ascii="Calibri" w:hAnsi="Calibri" w:cs="Calibri"/>
          <w:i/>
          <w:iCs/>
          <w:szCs w:val="24"/>
        </w:rPr>
        <w:t>et al.</w:t>
      </w:r>
      <w:r w:rsidR="00BF5500" w:rsidRPr="00B15349">
        <w:rPr>
          <w:rFonts w:ascii="Calibri" w:hAnsi="Calibri" w:cs="Calibri"/>
          <w:szCs w:val="24"/>
        </w:rPr>
        <w:t>, 2008)</w:t>
      </w:r>
      <w:r w:rsidR="00BF5500">
        <w:rPr>
          <w:rFonts w:asciiTheme="minorHAnsi" w:hAnsiTheme="minorHAnsi" w:cstheme="minorHAnsi"/>
          <w:lang w:val="en-AU"/>
        </w:rPr>
        <w:fldChar w:fldCharType="end"/>
      </w:r>
      <w:r w:rsidR="00BF5500" w:rsidRPr="00F15D89">
        <w:rPr>
          <w:rFonts w:asciiTheme="minorHAnsi" w:hAnsiTheme="minorHAnsi" w:cstheme="minorHAnsi"/>
          <w:lang w:val="en-AU"/>
        </w:rPr>
        <w:t>.</w:t>
      </w:r>
    </w:p>
    <w:p w14:paraId="4404B53D" w14:textId="64C537A6" w:rsidR="00E57C62" w:rsidRPr="00F15D89" w:rsidRDefault="00790FAD" w:rsidP="00BF5500">
      <w:pPr>
        <w:spacing w:after="240"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Pareto distribution </w:t>
      </w:r>
      <w:r w:rsidR="00E57C62" w:rsidRPr="00F15D89">
        <w:rPr>
          <w:rFonts w:asciiTheme="minorHAnsi" w:hAnsiTheme="minorHAnsi" w:cstheme="minorHAnsi"/>
          <w:szCs w:val="24"/>
          <w:lang w:val="en-AU"/>
        </w:rPr>
        <w:t>has a probability density function (</w:t>
      </w:r>
      <w:r w:rsidR="00E57C62" w:rsidRPr="0049115A">
        <w:rPr>
          <w:rFonts w:asciiTheme="minorHAnsi" w:hAnsiTheme="minorHAnsi" w:cstheme="minorHAnsi"/>
          <w:i/>
          <w:iCs/>
          <w:szCs w:val="24"/>
          <w:lang w:val="en-AU"/>
        </w:rPr>
        <w:t>pdf</w:t>
      </w:r>
      <w:r w:rsidR="00E57C62" w:rsidRPr="00F15D89">
        <w:rPr>
          <w:rFonts w:asciiTheme="minorHAnsi" w:hAnsiTheme="minorHAnsi" w:cstheme="minorHAnsi"/>
          <w:szCs w:val="24"/>
          <w:lang w:val="en-AU"/>
        </w:rPr>
        <w:t xml:space="preserve">) defined as: </w:t>
      </w:r>
    </w:p>
    <w:p w14:paraId="1F6AD332" w14:textId="4009016D" w:rsidR="00E57C62" w:rsidRPr="00F15D89" w:rsidRDefault="00E57C62" w:rsidP="00BF5500">
      <w:pPr>
        <w:spacing w:after="240" w:line="360" w:lineRule="auto"/>
        <w:rPr>
          <w:rFonts w:asciiTheme="minorHAnsi" w:hAnsiTheme="minorHAnsi" w:cstheme="minorHAnsi"/>
          <w:szCs w:val="24"/>
          <w:lang w:val="en-AU"/>
        </w:rPr>
      </w:pPr>
      <m:oMathPara>
        <m:oMath>
          <m:r>
            <w:rPr>
              <w:rFonts w:ascii="Cambria Math" w:hAnsi="Cambria Math" w:cstheme="minorHAnsi"/>
              <w:szCs w:val="24"/>
              <w:lang w:val="en-AU"/>
            </w:rPr>
            <m:t>pdf(s)=c</m:t>
          </m:r>
          <m:sSup>
            <m:sSupPr>
              <m:ctrlPr>
                <w:rPr>
                  <w:rFonts w:ascii="Cambria Math" w:hAnsi="Cambria Math" w:cstheme="minorHAnsi"/>
                  <w:i/>
                  <w:szCs w:val="24"/>
                  <w:lang w:val="en-AU"/>
                </w:rPr>
              </m:ctrlPr>
            </m:sSupPr>
            <m:e>
              <m:r>
                <w:rPr>
                  <w:rFonts w:ascii="Cambria Math" w:hAnsi="Cambria Math" w:cstheme="minorHAnsi"/>
                  <w:szCs w:val="24"/>
                  <w:lang w:val="en-AU"/>
                </w:rPr>
                <m:t>k</m:t>
              </m:r>
            </m:e>
            <m:sup>
              <m:r>
                <w:rPr>
                  <w:rFonts w:ascii="Cambria Math" w:hAnsi="Cambria Math" w:cstheme="minorHAnsi"/>
                  <w:szCs w:val="24"/>
                  <w:lang w:val="en-AU"/>
                </w:rPr>
                <m:t>c</m:t>
              </m:r>
            </m:sup>
          </m:sSup>
          <m:sSup>
            <m:sSupPr>
              <m:ctrlPr>
                <w:rPr>
                  <w:rFonts w:ascii="Cambria Math" w:hAnsi="Cambria Math" w:cstheme="minorHAnsi"/>
                  <w:i/>
                  <w:szCs w:val="24"/>
                  <w:lang w:val="en-AU"/>
                </w:rPr>
              </m:ctrlPr>
            </m:sSupPr>
            <m:e>
              <m:r>
                <w:rPr>
                  <w:rFonts w:ascii="Cambria Math" w:hAnsi="Cambria Math" w:cstheme="minorHAnsi"/>
                  <w:szCs w:val="24"/>
                  <w:lang w:val="en-AU"/>
                </w:rPr>
                <m:t>s</m:t>
              </m:r>
            </m:e>
            <m:sup>
              <m:r>
                <w:rPr>
                  <w:rFonts w:ascii="Cambria Math" w:hAnsi="Cambria Math" w:cstheme="minorHAnsi"/>
                  <w:szCs w:val="24"/>
                  <w:lang w:val="en-AU"/>
                </w:rPr>
                <m:t>-(c+1)</m:t>
              </m:r>
            </m:sup>
          </m:sSup>
        </m:oMath>
      </m:oMathPara>
    </w:p>
    <w:p w14:paraId="59A72391" w14:textId="0B17D7B1" w:rsidR="00BC61DC" w:rsidRPr="00BC61DC" w:rsidRDefault="00E57C62" w:rsidP="00C43309">
      <w:pPr>
        <w:spacing w:after="240" w:line="360" w:lineRule="auto"/>
        <w:rPr>
          <w:rFonts w:asciiTheme="minorHAnsi" w:hAnsiTheme="minorHAnsi" w:cstheme="minorHAnsi"/>
          <w:szCs w:val="24"/>
          <w:lang w:val="en-AU"/>
        </w:rPr>
      </w:pPr>
      <w:r w:rsidRPr="00F15D89">
        <w:rPr>
          <w:rFonts w:asciiTheme="minorHAnsi" w:hAnsiTheme="minorHAnsi" w:cstheme="minorHAnsi"/>
          <w:szCs w:val="24"/>
          <w:lang w:val="en-AU"/>
        </w:rPr>
        <w:t xml:space="preserve">where </w:t>
      </w:r>
      <w:r w:rsidRPr="00F15D89">
        <w:rPr>
          <w:rFonts w:asciiTheme="minorHAnsi" w:hAnsiTheme="minorHAnsi" w:cstheme="minorHAnsi"/>
          <w:i/>
          <w:iCs/>
          <w:szCs w:val="24"/>
          <w:lang w:val="en-AU"/>
        </w:rPr>
        <w:t xml:space="preserve">s </w:t>
      </w:r>
      <w:r w:rsidRPr="00F15D89">
        <w:rPr>
          <w:rFonts w:asciiTheme="minorHAnsi" w:hAnsiTheme="minorHAnsi" w:cstheme="minorHAnsi"/>
          <w:szCs w:val="24"/>
          <w:lang w:val="en-AU"/>
        </w:rPr>
        <w:t xml:space="preserve">is the size of the particle, and </w:t>
      </w:r>
      <w:r w:rsidRPr="00F15D89">
        <w:rPr>
          <w:rFonts w:asciiTheme="minorHAnsi" w:hAnsiTheme="minorHAnsi" w:cstheme="minorHAnsi"/>
          <w:i/>
          <w:iCs/>
          <w:szCs w:val="24"/>
          <w:lang w:val="en-AU"/>
        </w:rPr>
        <w:t xml:space="preserve">c </w:t>
      </w:r>
      <w:r w:rsidRPr="00F15D89">
        <w:rPr>
          <w:rFonts w:asciiTheme="minorHAnsi" w:hAnsiTheme="minorHAnsi" w:cstheme="minorHAnsi"/>
          <w:szCs w:val="24"/>
          <w:lang w:val="en-AU"/>
        </w:rPr>
        <w:t xml:space="preserve">and </w:t>
      </w:r>
      <w:r w:rsidRPr="00F15D89">
        <w:rPr>
          <w:rFonts w:asciiTheme="minorHAnsi" w:hAnsiTheme="minorHAnsi" w:cstheme="minorHAnsi"/>
          <w:i/>
          <w:iCs/>
          <w:szCs w:val="24"/>
          <w:lang w:val="en-AU"/>
        </w:rPr>
        <w:t xml:space="preserve">k </w:t>
      </w:r>
      <w:r w:rsidRPr="00F15D89">
        <w:rPr>
          <w:rFonts w:asciiTheme="minorHAnsi" w:hAnsiTheme="minorHAnsi" w:cstheme="minorHAnsi"/>
          <w:szCs w:val="24"/>
          <w:lang w:val="en-AU"/>
        </w:rPr>
        <w:t xml:space="preserve">are the distribution’s shape and scale parameters, respectively </w:t>
      </w:r>
      <w:r w:rsidR="00B15349">
        <w:rPr>
          <w:rFonts w:asciiTheme="minorHAnsi" w:hAnsiTheme="minorHAnsi" w:cstheme="minorHAnsi"/>
          <w:szCs w:val="24"/>
          <w:lang w:val="en-AU"/>
        </w:rPr>
        <w:fldChar w:fldCharType="begin"/>
      </w:r>
      <w:r w:rsidR="00B15349">
        <w:rPr>
          <w:rFonts w:asciiTheme="minorHAnsi" w:hAnsiTheme="minorHAnsi" w:cstheme="minorHAnsi"/>
          <w:szCs w:val="24"/>
          <w:lang w:val="en-AU"/>
        </w:rPr>
        <w:instrText xml:space="preserve"> ADDIN ZOTERO_ITEM CSL_CITATION {"citationID":"pIy3a697","properties":{"formattedCitation":"(Vidondo {\\i{}et al.}, 1997)","plainCitation":"(Vidondo et al., 1997)","noteIndex":0},"citationItems":[{"id":1035,"uris":["http://zotero.org/users/local/U6DoygBa/items/F7I2X7WE"],"uri":["http://zotero.org/users/local/U6DoygBa/items/F7I2X7WE"],"itemData":{"id":1035,"type":"article-journal","abstract":"The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Oceanography","DOI":"10.4319/lo.1997.42.1.0184","ISSN":"0024-3590","issue":"1","page":"184-192","title":"Some aspects of the analysis of size spectra in aquatic ecology","volume":"42","author":[{"family":"Vidondo","given":"Beatriz"},{"family":"Prairie","given":"Yves T."},{"family":"Blanco","given":"Jose M."},{"family":"Duarte","given":"Carlos M."}],"issued":{"date-parts":[["1997"]]}}}],"schema":"https://github.com/citation-style-language/schema/raw/master/csl-citation.json"} </w:instrText>
      </w:r>
      <w:r w:rsidR="00B15349">
        <w:rPr>
          <w:rFonts w:asciiTheme="minorHAnsi" w:hAnsiTheme="minorHAnsi" w:cstheme="minorHAnsi"/>
          <w:szCs w:val="24"/>
          <w:lang w:val="en-AU"/>
        </w:rPr>
        <w:fldChar w:fldCharType="separate"/>
      </w:r>
      <w:r w:rsidR="00B15349" w:rsidRPr="00B15349">
        <w:rPr>
          <w:rFonts w:ascii="Calibri" w:hAnsi="Calibri" w:cs="Calibri"/>
          <w:szCs w:val="24"/>
        </w:rPr>
        <w:t xml:space="preserve">(Vidondo </w:t>
      </w:r>
      <w:r w:rsidR="00B15349" w:rsidRPr="00B15349">
        <w:rPr>
          <w:rFonts w:ascii="Calibri" w:hAnsi="Calibri" w:cs="Calibri"/>
          <w:i/>
          <w:iCs/>
          <w:szCs w:val="24"/>
        </w:rPr>
        <w:t>et al.</w:t>
      </w:r>
      <w:r w:rsidR="00B15349" w:rsidRPr="00B15349">
        <w:rPr>
          <w:rFonts w:ascii="Calibri" w:hAnsi="Calibri" w:cs="Calibri"/>
          <w:szCs w:val="24"/>
        </w:rPr>
        <w:t>, 1997)</w:t>
      </w:r>
      <w:r w:rsidR="00B15349">
        <w:rPr>
          <w:rFonts w:asciiTheme="minorHAnsi" w:hAnsiTheme="minorHAnsi" w:cstheme="minorHAnsi"/>
          <w:szCs w:val="24"/>
          <w:lang w:val="en-AU"/>
        </w:rPr>
        <w:fldChar w:fldCharType="end"/>
      </w:r>
      <w:r w:rsidRPr="00F15D89">
        <w:rPr>
          <w:rFonts w:asciiTheme="minorHAnsi" w:hAnsiTheme="minorHAnsi" w:cstheme="minorHAnsi"/>
          <w:szCs w:val="24"/>
          <w:lang w:val="en-AU"/>
        </w:rPr>
        <w:t>.</w:t>
      </w:r>
    </w:p>
    <w:p w14:paraId="572111F3" w14:textId="77777777" w:rsidR="00B97EA6" w:rsidRPr="00F15D89" w:rsidRDefault="00B97EA6" w:rsidP="00BF5500">
      <w:pPr>
        <w:spacing w:after="240" w:line="360" w:lineRule="auto"/>
        <w:rPr>
          <w:rFonts w:asciiTheme="minorHAnsi" w:hAnsiTheme="minorHAnsi" w:cstheme="minorHAnsi"/>
          <w:b/>
          <w:bCs/>
          <w:color w:val="FF0000"/>
          <w:szCs w:val="24"/>
          <w:lang w:val="en-AU"/>
        </w:rPr>
      </w:pPr>
    </w:p>
    <w:p w14:paraId="68B1DDDA" w14:textId="57040A49" w:rsidR="00196D4E" w:rsidRPr="00F15D89" w:rsidRDefault="00C07196" w:rsidP="00F34258">
      <w:pPr>
        <w:spacing w:line="360" w:lineRule="auto"/>
        <w:rPr>
          <w:rFonts w:asciiTheme="minorHAnsi" w:hAnsiTheme="minorHAnsi" w:cstheme="minorHAnsi"/>
          <w:b/>
          <w:bCs/>
          <w:color w:val="FF0000"/>
          <w:lang w:val="en-AU"/>
        </w:rPr>
      </w:pPr>
      <w:r w:rsidRPr="00C07196">
        <w:rPr>
          <w:rFonts w:asciiTheme="minorHAnsi" w:hAnsiTheme="minorHAnsi" w:cstheme="minorHAnsi"/>
          <w:i/>
          <w:iCs/>
          <w:lang w:val="en-AU"/>
        </w:rPr>
        <w:t>2.</w:t>
      </w:r>
      <w:r w:rsidR="00EA5E50">
        <w:rPr>
          <w:rFonts w:asciiTheme="minorHAnsi" w:hAnsiTheme="minorHAnsi" w:cstheme="minorHAnsi"/>
          <w:i/>
          <w:iCs/>
          <w:lang w:val="en-AU"/>
        </w:rPr>
        <w:t>5</w:t>
      </w:r>
      <w:r w:rsidRPr="00C07196">
        <w:rPr>
          <w:rFonts w:asciiTheme="minorHAnsi" w:hAnsiTheme="minorHAnsi" w:cstheme="minorHAnsi"/>
          <w:i/>
          <w:iCs/>
          <w:lang w:val="en-AU"/>
        </w:rPr>
        <w:t xml:space="preserve"> </w:t>
      </w:r>
      <w:r w:rsidR="007A68ED" w:rsidRPr="00C07196">
        <w:rPr>
          <w:rFonts w:asciiTheme="minorHAnsi" w:hAnsiTheme="minorHAnsi" w:cstheme="minorHAnsi"/>
          <w:i/>
          <w:iCs/>
          <w:lang w:val="en-AU"/>
        </w:rPr>
        <w:t>A global</w:t>
      </w:r>
      <w:r w:rsidR="00B3397D" w:rsidRPr="00C07196">
        <w:rPr>
          <w:rFonts w:asciiTheme="minorHAnsi" w:hAnsiTheme="minorHAnsi" w:cstheme="minorHAnsi"/>
          <w:i/>
          <w:iCs/>
          <w:lang w:val="en-AU"/>
        </w:rPr>
        <w:t xml:space="preserve"> context</w:t>
      </w:r>
    </w:p>
    <w:p w14:paraId="20845401" w14:textId="0CF65952" w:rsidR="00A57D84" w:rsidRPr="00F15D89" w:rsidRDefault="00B3397D" w:rsidP="00723F4F">
      <w:pPr>
        <w:spacing w:line="360" w:lineRule="auto"/>
        <w:rPr>
          <w:rFonts w:asciiTheme="minorHAnsi" w:hAnsiTheme="minorHAnsi" w:cstheme="minorHAnsi"/>
          <w:color w:val="FF0000"/>
          <w:lang w:val="en-AU"/>
        </w:rPr>
      </w:pPr>
      <w:r w:rsidRPr="00F15D89">
        <w:rPr>
          <w:rFonts w:asciiTheme="minorHAnsi" w:hAnsiTheme="minorHAnsi" w:cstheme="minorHAnsi"/>
          <w:lang w:val="en-AU"/>
        </w:rPr>
        <w:t>To place our east Australian transects in a global context and identify general trends in zooplankton communities on continental shel</w:t>
      </w:r>
      <w:r w:rsidR="00647DD0">
        <w:rPr>
          <w:rFonts w:asciiTheme="minorHAnsi" w:hAnsiTheme="minorHAnsi" w:cstheme="minorHAnsi"/>
          <w:lang w:val="en-AU"/>
        </w:rPr>
        <w:t>ves,</w:t>
      </w:r>
      <w:r w:rsidRPr="00F15D89">
        <w:rPr>
          <w:rFonts w:asciiTheme="minorHAnsi" w:hAnsiTheme="minorHAnsi" w:cstheme="minorHAnsi"/>
          <w:lang w:val="en-AU"/>
        </w:rPr>
        <w:t xml:space="preserve"> we examined previous studies which </w:t>
      </w:r>
      <w:r w:rsidRPr="00F4183D">
        <w:rPr>
          <w:rFonts w:asciiTheme="minorHAnsi" w:hAnsiTheme="minorHAnsi" w:cstheme="minorHAnsi"/>
          <w:lang w:val="en-AU"/>
        </w:rPr>
        <w:t>investigated spatial changes in zooplankton communities over continental shelf regions.</w:t>
      </w:r>
      <w:r w:rsidR="00974A9E" w:rsidRPr="00F4183D">
        <w:rPr>
          <w:rFonts w:asciiTheme="minorHAnsi" w:hAnsiTheme="minorHAnsi" w:cstheme="minorHAnsi"/>
          <w:lang w:val="en-AU"/>
        </w:rPr>
        <w:t xml:space="preserve"> We identified </w:t>
      </w:r>
      <w:r w:rsidR="00AA4915" w:rsidRPr="00F4183D">
        <w:rPr>
          <w:rFonts w:asciiTheme="minorHAnsi" w:hAnsiTheme="minorHAnsi" w:cstheme="minorHAnsi"/>
          <w:lang w:val="en-AU"/>
        </w:rPr>
        <w:t>1</w:t>
      </w:r>
      <w:r w:rsidR="00F4183D" w:rsidRPr="00F4183D">
        <w:rPr>
          <w:rFonts w:asciiTheme="minorHAnsi" w:hAnsiTheme="minorHAnsi" w:cstheme="minorHAnsi"/>
          <w:lang w:val="en-AU"/>
        </w:rPr>
        <w:t>4</w:t>
      </w:r>
      <w:r w:rsidR="00AA4915" w:rsidRPr="00F4183D">
        <w:rPr>
          <w:rFonts w:asciiTheme="minorHAnsi" w:hAnsiTheme="minorHAnsi" w:cstheme="minorHAnsi"/>
          <w:lang w:val="en-AU"/>
        </w:rPr>
        <w:t xml:space="preserve"> additional</w:t>
      </w:r>
      <w:r w:rsidR="00974A9E" w:rsidRPr="00AA4915">
        <w:rPr>
          <w:rFonts w:asciiTheme="minorHAnsi" w:hAnsiTheme="minorHAnsi" w:cstheme="minorHAnsi"/>
          <w:lang w:val="en-AU"/>
        </w:rPr>
        <w:t xml:space="preserve"> studies which investigated</w:t>
      </w:r>
      <w:r w:rsidR="00974A9E" w:rsidRPr="00F15D89">
        <w:rPr>
          <w:rFonts w:asciiTheme="minorHAnsi" w:hAnsiTheme="minorHAnsi" w:cstheme="minorHAnsi"/>
          <w:lang w:val="en-AU"/>
        </w:rPr>
        <w:t xml:space="preserve"> changes in zooplankton communities over continental shelves and </w:t>
      </w:r>
      <w:r w:rsidR="00997374">
        <w:rPr>
          <w:rFonts w:asciiTheme="minorHAnsi" w:hAnsiTheme="minorHAnsi" w:cstheme="minorHAnsi"/>
          <w:lang w:val="en-AU"/>
        </w:rPr>
        <w:t>where</w:t>
      </w:r>
      <w:r w:rsidR="00974A9E" w:rsidRPr="00F15D89">
        <w:rPr>
          <w:rFonts w:asciiTheme="minorHAnsi" w:hAnsiTheme="minorHAnsi" w:cstheme="minorHAnsi"/>
          <w:lang w:val="en-AU"/>
        </w:rPr>
        <w:t xml:space="preserve"> possible from each study we extracted</w:t>
      </w:r>
      <w:r w:rsidR="004C2E5E">
        <w:rPr>
          <w:rFonts w:asciiTheme="minorHAnsi" w:hAnsiTheme="minorHAnsi" w:cstheme="minorHAnsi"/>
          <w:lang w:val="en-AU"/>
        </w:rPr>
        <w:t xml:space="preserve"> </w:t>
      </w:r>
      <w:r w:rsidR="00723F4F" w:rsidRPr="00F15D89">
        <w:rPr>
          <w:rFonts w:asciiTheme="minorHAnsi" w:hAnsiTheme="minorHAnsi" w:cstheme="minorHAnsi"/>
          <w:lang w:val="en-AU"/>
        </w:rPr>
        <w:t xml:space="preserve">values for </w:t>
      </w:r>
      <w:r w:rsidR="00422789">
        <w:rPr>
          <w:rFonts w:asciiTheme="minorHAnsi" w:hAnsiTheme="minorHAnsi" w:cstheme="minorHAnsi"/>
          <w:lang w:val="en-AU"/>
        </w:rPr>
        <w:t xml:space="preserve">total zooplankton </w:t>
      </w:r>
      <w:r w:rsidR="00723F4F" w:rsidRPr="00F15D89">
        <w:rPr>
          <w:rFonts w:asciiTheme="minorHAnsi" w:hAnsiTheme="minorHAnsi" w:cstheme="minorHAnsi"/>
          <w:lang w:val="en-AU"/>
        </w:rPr>
        <w:t>biomass, abundance and the NBSS slope</w:t>
      </w:r>
      <w:r w:rsidR="00723F4F">
        <w:rPr>
          <w:rFonts w:asciiTheme="minorHAnsi" w:hAnsiTheme="minorHAnsi" w:cstheme="minorHAnsi"/>
          <w:lang w:val="en-AU"/>
        </w:rPr>
        <w:t xml:space="preserve"> from the most </w:t>
      </w:r>
      <w:r w:rsidR="00974A9E" w:rsidRPr="00F15D89">
        <w:rPr>
          <w:rFonts w:asciiTheme="minorHAnsi" w:hAnsiTheme="minorHAnsi" w:cstheme="minorHAnsi"/>
          <w:lang w:val="en-AU"/>
        </w:rPr>
        <w:t>inshore</w:t>
      </w:r>
      <w:r w:rsidR="00723F4F">
        <w:rPr>
          <w:rFonts w:asciiTheme="minorHAnsi" w:hAnsiTheme="minorHAnsi" w:cstheme="minorHAnsi"/>
          <w:lang w:val="en-AU"/>
        </w:rPr>
        <w:t xml:space="preserve"> </w:t>
      </w:r>
      <w:r w:rsidR="00974A9E" w:rsidRPr="00F15D89">
        <w:rPr>
          <w:rFonts w:asciiTheme="minorHAnsi" w:hAnsiTheme="minorHAnsi" w:cstheme="minorHAnsi"/>
          <w:lang w:val="en-AU"/>
        </w:rPr>
        <w:t xml:space="preserve">and </w:t>
      </w:r>
      <w:r w:rsidR="00723F4F">
        <w:rPr>
          <w:rFonts w:asciiTheme="minorHAnsi" w:hAnsiTheme="minorHAnsi" w:cstheme="minorHAnsi"/>
          <w:lang w:val="en-AU"/>
        </w:rPr>
        <w:t xml:space="preserve">furthest </w:t>
      </w:r>
      <w:r w:rsidR="00974A9E" w:rsidRPr="00F15D89">
        <w:rPr>
          <w:rFonts w:asciiTheme="minorHAnsi" w:hAnsiTheme="minorHAnsi" w:cstheme="minorHAnsi"/>
          <w:lang w:val="en-AU"/>
        </w:rPr>
        <w:t>offshore</w:t>
      </w:r>
      <w:r w:rsidR="00723F4F">
        <w:rPr>
          <w:rFonts w:asciiTheme="minorHAnsi" w:hAnsiTheme="minorHAnsi" w:cstheme="minorHAnsi"/>
          <w:lang w:val="en-AU"/>
        </w:rPr>
        <w:t xml:space="preserve"> sites </w:t>
      </w:r>
      <w:r w:rsidR="00F4183D">
        <w:rPr>
          <w:rFonts w:asciiTheme="minorHAnsi" w:hAnsiTheme="minorHAnsi" w:cstheme="minorHAnsi"/>
          <w:lang w:val="en-AU"/>
        </w:rPr>
        <w:t>(</w:t>
      </w:r>
      <w:r w:rsidR="006510EE">
        <w:rPr>
          <w:rFonts w:asciiTheme="minorHAnsi" w:hAnsiTheme="minorHAnsi" w:cstheme="minorHAnsi"/>
          <w:lang w:val="en-AU"/>
        </w:rPr>
        <w:t>Table S1</w:t>
      </w:r>
      <w:r w:rsidR="00723F4F">
        <w:rPr>
          <w:rFonts w:asciiTheme="minorHAnsi" w:hAnsiTheme="minorHAnsi" w:cstheme="minorHAnsi"/>
          <w:lang w:val="en-AU"/>
        </w:rPr>
        <w:t>)</w:t>
      </w:r>
      <w:r w:rsidR="00974A9E" w:rsidRPr="00F15D89">
        <w:rPr>
          <w:rFonts w:asciiTheme="minorHAnsi" w:hAnsiTheme="minorHAnsi" w:cstheme="minorHAnsi"/>
          <w:lang w:val="en-AU"/>
        </w:rPr>
        <w:t xml:space="preserve">. </w:t>
      </w:r>
      <w:r w:rsidR="00A57D84" w:rsidRPr="00F15D89">
        <w:rPr>
          <w:rFonts w:asciiTheme="minorHAnsi" w:hAnsiTheme="minorHAnsi" w:cstheme="minorHAnsi"/>
          <w:lang w:val="en-AU"/>
        </w:rPr>
        <w:t>From each study we extracted a maximum of one inshore</w:t>
      </w:r>
      <w:r w:rsidR="00AD427D">
        <w:rPr>
          <w:rFonts w:asciiTheme="minorHAnsi" w:hAnsiTheme="minorHAnsi" w:cstheme="minorHAnsi"/>
          <w:lang w:val="en-AU"/>
        </w:rPr>
        <w:t xml:space="preserve"> and one </w:t>
      </w:r>
      <w:r w:rsidR="00A57D84" w:rsidRPr="00F15D89">
        <w:rPr>
          <w:rFonts w:asciiTheme="minorHAnsi" w:hAnsiTheme="minorHAnsi" w:cstheme="minorHAnsi"/>
          <w:lang w:val="en-AU"/>
        </w:rPr>
        <w:t xml:space="preserve">offshore </w:t>
      </w:r>
      <w:r w:rsidR="00AA4915">
        <w:rPr>
          <w:rFonts w:asciiTheme="minorHAnsi" w:hAnsiTheme="minorHAnsi" w:cstheme="minorHAnsi"/>
          <w:lang w:val="en-AU"/>
        </w:rPr>
        <w:t>value, averaged across the study</w:t>
      </w:r>
      <w:r w:rsidR="00F4183D">
        <w:rPr>
          <w:rFonts w:asciiTheme="minorHAnsi" w:hAnsiTheme="minorHAnsi" w:cstheme="minorHAnsi"/>
          <w:lang w:val="en-AU"/>
        </w:rPr>
        <w:t xml:space="preserve"> as well as corresponding bathymetry values.</w:t>
      </w:r>
      <w:r w:rsidR="00AA4915">
        <w:rPr>
          <w:rFonts w:asciiTheme="minorHAnsi" w:hAnsiTheme="minorHAnsi" w:cstheme="minorHAnsi"/>
          <w:lang w:val="en-AU"/>
        </w:rPr>
        <w:t xml:space="preserve"> </w:t>
      </w:r>
      <w:del w:id="43" w:author="amandine_s10 amandine_s10" w:date="2020-08-12T16:11:00Z">
        <w:r w:rsidR="00AA4915" w:rsidDel="00850D60">
          <w:rPr>
            <w:rFonts w:asciiTheme="minorHAnsi" w:hAnsiTheme="minorHAnsi" w:cstheme="minorHAnsi"/>
            <w:lang w:val="en-AU"/>
          </w:rPr>
          <w:delText xml:space="preserve">An </w:delText>
        </w:r>
      </w:del>
      <w:ins w:id="44" w:author="amandine_s10 amandine_s10" w:date="2020-08-12T16:12:00Z">
        <w:r w:rsidR="00850D60">
          <w:rPr>
            <w:rFonts w:asciiTheme="minorHAnsi" w:hAnsiTheme="minorHAnsi" w:cstheme="minorHAnsi"/>
            <w:lang w:val="en-AU"/>
          </w:rPr>
          <w:t>E</w:t>
        </w:r>
      </w:ins>
      <w:del w:id="45" w:author="amandine_s10 amandine_s10" w:date="2020-08-12T16:11:00Z">
        <w:r w:rsidR="00AA4915" w:rsidDel="00850D60">
          <w:rPr>
            <w:rFonts w:asciiTheme="minorHAnsi" w:hAnsiTheme="minorHAnsi" w:cstheme="minorHAnsi"/>
            <w:lang w:val="en-AU"/>
          </w:rPr>
          <w:delText>e</w:delText>
        </w:r>
      </w:del>
      <w:r w:rsidR="00AA4915">
        <w:rPr>
          <w:rFonts w:asciiTheme="minorHAnsi" w:hAnsiTheme="minorHAnsi" w:cstheme="minorHAnsi"/>
          <w:lang w:val="en-AU"/>
        </w:rPr>
        <w:t>xception</w:t>
      </w:r>
      <w:ins w:id="46" w:author="amandine_s10 amandine_s10" w:date="2020-08-12T16:11:00Z">
        <w:r w:rsidR="00850D60">
          <w:rPr>
            <w:rFonts w:asciiTheme="minorHAnsi" w:hAnsiTheme="minorHAnsi" w:cstheme="minorHAnsi"/>
            <w:lang w:val="en-AU"/>
          </w:rPr>
          <w:t>s were</w:t>
        </w:r>
      </w:ins>
      <w:del w:id="47" w:author="amandine_s10 amandine_s10" w:date="2020-08-12T16:11:00Z">
        <w:r w:rsidR="00AA4915" w:rsidDel="00850D60">
          <w:rPr>
            <w:rFonts w:asciiTheme="minorHAnsi" w:hAnsiTheme="minorHAnsi" w:cstheme="minorHAnsi"/>
            <w:lang w:val="en-AU"/>
          </w:rPr>
          <w:delText xml:space="preserve"> was</w:delText>
        </w:r>
      </w:del>
      <w:r w:rsidR="00AA4915">
        <w:rPr>
          <w:rFonts w:asciiTheme="minorHAnsi" w:hAnsiTheme="minorHAnsi" w:cstheme="minorHAnsi"/>
          <w:lang w:val="en-AU"/>
        </w:rPr>
        <w:t xml:space="preserve"> two studies from the Bay of Biscay </w:t>
      </w:r>
      <w:r w:rsidR="00AA4915">
        <w:rPr>
          <w:rFonts w:asciiTheme="minorHAnsi" w:hAnsiTheme="minorHAnsi" w:cstheme="minorHAnsi"/>
          <w:lang w:val="en-AU"/>
        </w:rPr>
        <w:fldChar w:fldCharType="begin"/>
      </w:r>
      <w:r w:rsidR="00AA4915">
        <w:rPr>
          <w:rFonts w:asciiTheme="minorHAnsi" w:hAnsiTheme="minorHAnsi" w:cstheme="minorHAnsi"/>
          <w:lang w:val="en-AU"/>
        </w:rPr>
        <w:instrText xml:space="preserve"> ADDIN ZOTERO_ITEM CSL_CITATION {"citationID":"2CLNf6YL","properties":{"formattedCitation":"(Irigoien {\\i{}et al.}, 2009; Vandromme {\\i{}et al.}, 2014)","plainCitation":"(Irigoien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AA4915">
        <w:rPr>
          <w:rFonts w:asciiTheme="minorHAnsi" w:hAnsiTheme="minorHAnsi" w:cstheme="minorHAnsi"/>
          <w:lang w:val="en-AU"/>
        </w:rPr>
        <w:fldChar w:fldCharType="separate"/>
      </w:r>
      <w:r w:rsidR="00AA4915" w:rsidRPr="00AA4915">
        <w:rPr>
          <w:rFonts w:ascii="Calibri" w:hAnsi="Calibri" w:cs="Calibri"/>
          <w:szCs w:val="24"/>
        </w:rPr>
        <w:t xml:space="preserve">(Irigoien </w:t>
      </w:r>
      <w:r w:rsidR="00AA4915" w:rsidRPr="00AA4915">
        <w:rPr>
          <w:rFonts w:ascii="Calibri" w:hAnsi="Calibri" w:cs="Calibri"/>
          <w:i/>
          <w:iCs/>
          <w:szCs w:val="24"/>
        </w:rPr>
        <w:t>et al.</w:t>
      </w:r>
      <w:r w:rsidR="00AA4915" w:rsidRPr="00AA4915">
        <w:rPr>
          <w:rFonts w:ascii="Calibri" w:hAnsi="Calibri" w:cs="Calibri"/>
          <w:szCs w:val="24"/>
        </w:rPr>
        <w:t xml:space="preserve">, 2009; Vandromme </w:t>
      </w:r>
      <w:r w:rsidR="00AA4915" w:rsidRPr="00AA4915">
        <w:rPr>
          <w:rFonts w:ascii="Calibri" w:hAnsi="Calibri" w:cs="Calibri"/>
          <w:i/>
          <w:iCs/>
          <w:szCs w:val="24"/>
        </w:rPr>
        <w:t>et al.</w:t>
      </w:r>
      <w:r w:rsidR="00AA4915" w:rsidRPr="00AA4915">
        <w:rPr>
          <w:rFonts w:ascii="Calibri" w:hAnsi="Calibri" w:cs="Calibri"/>
          <w:szCs w:val="24"/>
        </w:rPr>
        <w:t>, 2014)</w:t>
      </w:r>
      <w:r w:rsidR="00AA4915">
        <w:rPr>
          <w:rFonts w:asciiTheme="minorHAnsi" w:hAnsiTheme="minorHAnsi" w:cstheme="minorHAnsi"/>
          <w:lang w:val="en-AU"/>
        </w:rPr>
        <w:fldChar w:fldCharType="end"/>
      </w:r>
      <w:r w:rsidR="00AA4915">
        <w:rPr>
          <w:rFonts w:asciiTheme="minorHAnsi" w:hAnsiTheme="minorHAnsi" w:cstheme="minorHAnsi"/>
          <w:lang w:val="en-AU"/>
        </w:rPr>
        <w:t>, where the east and south regions were identified as very different zooplankton communities so there were kept as distinct regions.</w:t>
      </w:r>
      <w:r w:rsidR="00997374">
        <w:rPr>
          <w:rFonts w:asciiTheme="minorHAnsi" w:hAnsiTheme="minorHAnsi" w:cstheme="minorHAnsi"/>
          <w:lang w:val="en-AU"/>
        </w:rPr>
        <w:t xml:space="preserve"> </w:t>
      </w:r>
      <w:r w:rsidR="00723F4F">
        <w:rPr>
          <w:rFonts w:asciiTheme="minorHAnsi" w:hAnsiTheme="minorHAnsi" w:cstheme="minorHAnsi"/>
          <w:lang w:val="en-AU"/>
        </w:rPr>
        <w:t>If there were multiple years or seasons within a study, an overall average was taken.</w:t>
      </w:r>
      <w:r w:rsidR="00AA4915">
        <w:rPr>
          <w:rFonts w:asciiTheme="minorHAnsi" w:hAnsiTheme="minorHAnsi" w:cstheme="minorHAnsi"/>
          <w:lang w:val="en-AU"/>
        </w:rPr>
        <w:t xml:space="preserve"> As many studies only provided binned values or plots, data were </w:t>
      </w:r>
      <w:del w:id="48" w:author="amandine_s10 amandine_s10" w:date="2020-08-12T16:12:00Z">
        <w:r w:rsidR="00AA4915" w:rsidDel="00B2049A">
          <w:rPr>
            <w:rFonts w:asciiTheme="minorHAnsi" w:hAnsiTheme="minorHAnsi" w:cstheme="minorHAnsi"/>
            <w:lang w:val="en-AU"/>
          </w:rPr>
          <w:delText xml:space="preserve">extracted </w:delText>
        </w:r>
      </w:del>
      <w:ins w:id="49" w:author="amandine_s10 amandine_s10" w:date="2020-08-12T16:12:00Z">
        <w:r w:rsidR="00B2049A">
          <w:rPr>
            <w:rFonts w:asciiTheme="minorHAnsi" w:hAnsiTheme="minorHAnsi" w:cstheme="minorHAnsi"/>
            <w:lang w:val="en-AU"/>
          </w:rPr>
          <w:t xml:space="preserve">estimated </w:t>
        </w:r>
      </w:ins>
      <w:r w:rsidR="00AA4915">
        <w:rPr>
          <w:rFonts w:asciiTheme="minorHAnsi" w:hAnsiTheme="minorHAnsi" w:cstheme="minorHAnsi"/>
          <w:lang w:val="en-AU"/>
        </w:rPr>
        <w:t>from plots and binned data were assigned values equal to the mid-point of the bin.</w:t>
      </w:r>
      <w:r w:rsidR="00EF7D94">
        <w:rPr>
          <w:rFonts w:asciiTheme="minorHAnsi" w:hAnsiTheme="minorHAnsi" w:cstheme="minorHAnsi"/>
          <w:lang w:val="en-AU"/>
        </w:rPr>
        <w:t xml:space="preserve"> As the studies reported a range of units, to make studies comparable in terms of inshore to offshore trends we present the ratio of inshore to offshore values.</w:t>
      </w:r>
    </w:p>
    <w:p w14:paraId="594CD3D1" w14:textId="77777777" w:rsidR="00E10671" w:rsidRDefault="00E10671">
      <w:pPr>
        <w:rPr>
          <w:rFonts w:asciiTheme="minorHAnsi" w:eastAsia="Times New Roman" w:hAnsiTheme="minorHAnsi" w:cstheme="minorHAnsi"/>
          <w:b/>
          <w:bCs/>
          <w:kern w:val="28"/>
          <w:szCs w:val="24"/>
          <w:lang w:val="en-AU"/>
        </w:rPr>
      </w:pPr>
      <w:r>
        <w:rPr>
          <w:rFonts w:asciiTheme="minorHAnsi" w:hAnsiTheme="minorHAnsi" w:cstheme="minorHAnsi"/>
          <w:lang w:val="en-AU"/>
        </w:rPr>
        <w:br w:type="page"/>
      </w:r>
    </w:p>
    <w:p w14:paraId="6EB77176" w14:textId="099CA404" w:rsidR="002F3B11" w:rsidRPr="00F15D89" w:rsidRDefault="00C07196" w:rsidP="00F34258">
      <w:pPr>
        <w:pStyle w:val="Heading-Main"/>
        <w:spacing w:line="360" w:lineRule="auto"/>
        <w:rPr>
          <w:rFonts w:asciiTheme="minorHAnsi" w:hAnsiTheme="minorHAnsi" w:cstheme="minorHAnsi"/>
          <w:lang w:val="en-AU"/>
        </w:rPr>
      </w:pPr>
      <w:r>
        <w:rPr>
          <w:rFonts w:asciiTheme="minorHAnsi" w:hAnsiTheme="minorHAnsi" w:cstheme="minorHAnsi"/>
          <w:lang w:val="en-AU"/>
        </w:rPr>
        <w:lastRenderedPageBreak/>
        <w:t>3</w:t>
      </w:r>
      <w:r w:rsidR="002F3B11" w:rsidRPr="00F15D89">
        <w:rPr>
          <w:rFonts w:asciiTheme="minorHAnsi" w:hAnsiTheme="minorHAnsi" w:cstheme="minorHAnsi"/>
          <w:lang w:val="en-AU"/>
        </w:rPr>
        <w:t xml:space="preserve"> Results</w:t>
      </w:r>
    </w:p>
    <w:p w14:paraId="41056946" w14:textId="05F7D507" w:rsidR="00455559" w:rsidRPr="00C07196" w:rsidRDefault="00C07196" w:rsidP="00F34258">
      <w:pPr>
        <w:pStyle w:val="Heading-Main"/>
        <w:spacing w:line="360" w:lineRule="auto"/>
        <w:rPr>
          <w:rFonts w:asciiTheme="minorHAnsi" w:hAnsiTheme="minorHAnsi" w:cstheme="minorHAnsi"/>
          <w:b w:val="0"/>
          <w:bCs w:val="0"/>
          <w:i/>
          <w:iCs/>
          <w:lang w:val="en-AU"/>
        </w:rPr>
      </w:pPr>
      <w:r>
        <w:rPr>
          <w:rFonts w:asciiTheme="minorHAnsi" w:hAnsiTheme="minorHAnsi" w:cstheme="minorHAnsi"/>
          <w:b w:val="0"/>
          <w:bCs w:val="0"/>
          <w:i/>
          <w:iCs/>
          <w:lang w:val="en-AU"/>
        </w:rPr>
        <w:t>3</w:t>
      </w:r>
      <w:r w:rsidR="00455559" w:rsidRPr="00C07196">
        <w:rPr>
          <w:rFonts w:asciiTheme="minorHAnsi" w:hAnsiTheme="minorHAnsi" w:cstheme="minorHAnsi"/>
          <w:b w:val="0"/>
          <w:bCs w:val="0"/>
          <w:i/>
          <w:iCs/>
          <w:lang w:val="en-AU"/>
        </w:rPr>
        <w:t xml:space="preserve">.1 </w:t>
      </w:r>
      <w:r w:rsidR="002602C5" w:rsidRPr="00C07196">
        <w:rPr>
          <w:rFonts w:asciiTheme="minorHAnsi" w:hAnsiTheme="minorHAnsi" w:cstheme="minorHAnsi"/>
          <w:b w:val="0"/>
          <w:bCs w:val="0"/>
          <w:i/>
          <w:iCs/>
          <w:lang w:val="en-AU"/>
        </w:rPr>
        <w:t>Regional Oceanography</w:t>
      </w:r>
    </w:p>
    <w:p w14:paraId="77BFAF33" w14:textId="79A39FCF" w:rsidR="002C212A" w:rsidRPr="00F15D89" w:rsidRDefault="00455559" w:rsidP="009B7711">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three northern most </w:t>
      </w:r>
      <w:del w:id="50" w:author="amandine_s10 amandine_s10" w:date="2020-08-12T16:14:00Z">
        <w:r w:rsidRPr="00F15D89" w:rsidDel="003F7F8E">
          <w:rPr>
            <w:rFonts w:asciiTheme="minorHAnsi" w:hAnsiTheme="minorHAnsi" w:cstheme="minorHAnsi"/>
            <w:szCs w:val="24"/>
            <w:lang w:val="en-AU"/>
          </w:rPr>
          <w:delText>sites</w:delText>
        </w:r>
        <w:r w:rsidR="00D7296B" w:rsidRPr="00F15D89" w:rsidDel="003F7F8E">
          <w:rPr>
            <w:rFonts w:asciiTheme="minorHAnsi" w:hAnsiTheme="minorHAnsi" w:cstheme="minorHAnsi"/>
            <w:szCs w:val="24"/>
            <w:lang w:val="en-AU"/>
          </w:rPr>
          <w:delText xml:space="preserve"> </w:delText>
        </w:r>
      </w:del>
      <w:ins w:id="51" w:author="amandine_s10 amandine_s10" w:date="2020-08-12T16:14:00Z">
        <w:r w:rsidR="003F7F8E">
          <w:rPr>
            <w:rFonts w:asciiTheme="minorHAnsi" w:hAnsiTheme="minorHAnsi" w:cstheme="minorHAnsi"/>
            <w:szCs w:val="24"/>
            <w:lang w:val="en-AU"/>
          </w:rPr>
          <w:t>transects</w:t>
        </w:r>
        <w:r w:rsidR="003F7F8E" w:rsidRPr="00F15D89">
          <w:rPr>
            <w:rFonts w:asciiTheme="minorHAnsi" w:hAnsiTheme="minorHAnsi" w:cstheme="minorHAnsi"/>
            <w:szCs w:val="24"/>
            <w:lang w:val="en-AU"/>
          </w:rPr>
          <w:t xml:space="preserve"> </w:t>
        </w:r>
      </w:ins>
      <w:r w:rsidR="00D7296B" w:rsidRPr="00F15D89">
        <w:rPr>
          <w:rFonts w:asciiTheme="minorHAnsi" w:hAnsiTheme="minorHAnsi" w:cstheme="minorHAnsi"/>
          <w:szCs w:val="24"/>
          <w:lang w:val="en-AU"/>
        </w:rPr>
        <w:t>(north of 30°</w:t>
      </w:r>
      <w:r w:rsidR="00AD427D">
        <w:rPr>
          <w:rFonts w:asciiTheme="minorHAnsi" w:hAnsiTheme="minorHAnsi" w:cstheme="minorHAnsi"/>
          <w:szCs w:val="24"/>
          <w:lang w:val="en-AU"/>
        </w:rPr>
        <w:t xml:space="preserve"> </w:t>
      </w:r>
      <w:r w:rsidR="00D7296B"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all crossed from cool inshore waters into warm (</w:t>
      </w:r>
      <w:r w:rsidR="003F0C59">
        <w:rPr>
          <w:rFonts w:asciiTheme="minorHAnsi" w:hAnsiTheme="minorHAnsi" w:cstheme="minorHAnsi"/>
          <w:szCs w:val="24"/>
          <w:lang w:val="en-AU"/>
        </w:rPr>
        <w:t>&gt;</w:t>
      </w:r>
      <w:r w:rsidRPr="00F15D89">
        <w:rPr>
          <w:rFonts w:asciiTheme="minorHAnsi" w:hAnsiTheme="minorHAnsi" w:cstheme="minorHAnsi"/>
          <w:szCs w:val="24"/>
          <w:lang w:val="en-AU"/>
        </w:rPr>
        <w:t xml:space="preserve">21 °C) EAC water </w:t>
      </w:r>
      <w:r w:rsidR="00C8474E">
        <w:rPr>
          <w:rFonts w:asciiTheme="minorHAnsi" w:hAnsiTheme="minorHAnsi" w:cstheme="minorHAnsi"/>
          <w:szCs w:val="24"/>
          <w:lang w:val="en-AU"/>
        </w:rPr>
        <w:t>but</w:t>
      </w:r>
      <w:r w:rsidRPr="00F15D89">
        <w:rPr>
          <w:rFonts w:asciiTheme="minorHAnsi" w:hAnsiTheme="minorHAnsi" w:cstheme="minorHAnsi"/>
          <w:szCs w:val="24"/>
          <w:lang w:val="en-AU"/>
        </w:rPr>
        <w:t xml:space="preserve"> the </w:t>
      </w:r>
      <w:r w:rsidR="00D7296B" w:rsidRPr="00F15D89">
        <w:rPr>
          <w:rFonts w:asciiTheme="minorHAnsi" w:hAnsiTheme="minorHAnsi" w:cstheme="minorHAnsi"/>
          <w:szCs w:val="24"/>
          <w:lang w:val="en-AU"/>
        </w:rPr>
        <w:t>southern transect (</w:t>
      </w:r>
      <w:r w:rsidRPr="00F15D89">
        <w:rPr>
          <w:rFonts w:asciiTheme="minorHAnsi" w:hAnsiTheme="minorHAnsi" w:cstheme="minorHAnsi"/>
          <w:szCs w:val="24"/>
          <w:lang w:val="en-AU"/>
        </w:rPr>
        <w:t xml:space="preserve">Diamond Head </w:t>
      </w:r>
      <w:r w:rsidR="00D7296B" w:rsidRPr="00F15D89">
        <w:rPr>
          <w:rFonts w:asciiTheme="minorHAnsi" w:hAnsiTheme="minorHAnsi" w:cstheme="minorHAnsi"/>
          <w:szCs w:val="24"/>
          <w:lang w:val="en-AU"/>
        </w:rPr>
        <w:t>31.75°</w:t>
      </w:r>
      <w:r w:rsidR="00AD427D">
        <w:rPr>
          <w:rFonts w:asciiTheme="minorHAnsi" w:hAnsiTheme="minorHAnsi" w:cstheme="minorHAnsi"/>
          <w:szCs w:val="24"/>
          <w:lang w:val="en-AU"/>
        </w:rPr>
        <w:t xml:space="preserve"> </w:t>
      </w:r>
      <w:r w:rsidR="00D7296B" w:rsidRPr="00F15D89">
        <w:rPr>
          <w:rFonts w:asciiTheme="minorHAnsi" w:hAnsiTheme="minorHAnsi" w:cstheme="minorHAnsi"/>
          <w:szCs w:val="24"/>
          <w:lang w:val="en-AU"/>
        </w:rPr>
        <w:t xml:space="preserve">S) </w:t>
      </w:r>
      <w:del w:id="52" w:author="amandine_s10 amandine_s10" w:date="2020-08-12T16:14:00Z">
        <w:r w:rsidRPr="00F15D89" w:rsidDel="00F67D1F">
          <w:rPr>
            <w:rFonts w:asciiTheme="minorHAnsi" w:hAnsiTheme="minorHAnsi" w:cstheme="minorHAnsi"/>
            <w:szCs w:val="24"/>
            <w:lang w:val="en-AU"/>
          </w:rPr>
          <w:delText xml:space="preserve">transect which </w:delText>
        </w:r>
      </w:del>
      <w:r w:rsidRPr="00F15D89">
        <w:rPr>
          <w:rFonts w:asciiTheme="minorHAnsi" w:hAnsiTheme="minorHAnsi" w:cstheme="minorHAnsi"/>
          <w:szCs w:val="24"/>
          <w:lang w:val="en-AU"/>
        </w:rPr>
        <w:t xml:space="preserve">was located south of the separation zone in cooler (&lt;19.5 °C) waters </w:t>
      </w:r>
      <w:r w:rsidR="00C8474E">
        <w:rPr>
          <w:rFonts w:asciiTheme="minorHAnsi" w:hAnsiTheme="minorHAnsi" w:cstheme="minorHAnsi"/>
          <w:szCs w:val="24"/>
          <w:lang w:val="en-AU"/>
        </w:rPr>
        <w:t>(Figure 1)</w:t>
      </w:r>
      <w:r w:rsidRPr="00FA01FD">
        <w:rPr>
          <w:rFonts w:asciiTheme="minorHAnsi" w:hAnsiTheme="minorHAnsi" w:cstheme="minorHAnsi"/>
          <w:szCs w:val="24"/>
          <w:lang w:val="en-AU"/>
        </w:rPr>
        <w:t>. All transects showed low chlorophyll levels (&lt;1.4 mg m</w:t>
      </w:r>
      <w:r w:rsidRPr="00FA01FD">
        <w:rPr>
          <w:rFonts w:asciiTheme="minorHAnsi" w:hAnsiTheme="minorHAnsi" w:cstheme="minorHAnsi"/>
          <w:szCs w:val="24"/>
          <w:vertAlign w:val="superscript"/>
          <w:lang w:val="en-AU"/>
        </w:rPr>
        <w:t>-3</w:t>
      </w:r>
      <w:r w:rsidR="00B33DEC" w:rsidRPr="00FA01FD">
        <w:rPr>
          <w:rFonts w:asciiTheme="minorHAnsi" w:hAnsiTheme="minorHAnsi" w:cstheme="minorHAnsi"/>
          <w:szCs w:val="24"/>
          <w:lang w:val="en-AU"/>
        </w:rPr>
        <w:t>; Figure S1</w:t>
      </w:r>
      <w:r w:rsidRPr="00FA01FD">
        <w:rPr>
          <w:rFonts w:asciiTheme="minorHAnsi" w:hAnsiTheme="minorHAnsi" w:cstheme="minorHAnsi"/>
          <w:szCs w:val="24"/>
          <w:lang w:val="en-AU"/>
        </w:rPr>
        <w:t>) which was representative of the previous month of low chlorophyll-a at these locations</w:t>
      </w:r>
      <w:r w:rsidR="00767381"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2</w:t>
      </w:r>
      <w:r w:rsidR="00767381" w:rsidRPr="00FA01FD">
        <w:rPr>
          <w:rFonts w:asciiTheme="minorHAnsi" w:hAnsiTheme="minorHAnsi" w:cstheme="minorHAnsi"/>
          <w:szCs w:val="24"/>
          <w:lang w:val="en-AU"/>
        </w:rPr>
        <w:t>)</w:t>
      </w:r>
      <w:r w:rsidRPr="00FA01FD">
        <w:rPr>
          <w:rFonts w:asciiTheme="minorHAnsi" w:hAnsiTheme="minorHAnsi" w:cstheme="minorHAnsi"/>
          <w:szCs w:val="24"/>
          <w:lang w:val="en-AU"/>
        </w:rPr>
        <w:t xml:space="preserve">. </w:t>
      </w:r>
      <w:r w:rsidR="00AD427D">
        <w:rPr>
          <w:rFonts w:asciiTheme="minorHAnsi" w:hAnsiTheme="minorHAnsi" w:cstheme="minorHAnsi"/>
          <w:szCs w:val="24"/>
          <w:lang w:val="en-AU"/>
        </w:rPr>
        <w:t xml:space="preserve">Most transects </w:t>
      </w:r>
      <w:r w:rsidRPr="00FA01FD">
        <w:rPr>
          <w:rFonts w:asciiTheme="minorHAnsi" w:hAnsiTheme="minorHAnsi" w:cstheme="minorHAnsi"/>
          <w:szCs w:val="24"/>
          <w:lang w:val="en-AU"/>
        </w:rPr>
        <w:t>w</w:t>
      </w:r>
      <w:r w:rsidR="00647DD0" w:rsidRPr="00FA01FD">
        <w:rPr>
          <w:rFonts w:asciiTheme="minorHAnsi" w:hAnsiTheme="minorHAnsi" w:cstheme="minorHAnsi"/>
          <w:szCs w:val="24"/>
          <w:lang w:val="en-AU"/>
        </w:rPr>
        <w:t>ere</w:t>
      </w:r>
      <w:r w:rsidRPr="00FA01FD">
        <w:rPr>
          <w:rFonts w:asciiTheme="minorHAnsi" w:hAnsiTheme="minorHAnsi" w:cstheme="minorHAnsi"/>
          <w:szCs w:val="24"/>
          <w:lang w:val="en-AU"/>
        </w:rPr>
        <w:t xml:space="preserve"> negligibl</w:t>
      </w:r>
      <w:r w:rsidR="00AD427D">
        <w:rPr>
          <w:rFonts w:asciiTheme="minorHAnsi" w:hAnsiTheme="minorHAnsi" w:cstheme="minorHAnsi"/>
          <w:szCs w:val="24"/>
          <w:lang w:val="en-AU"/>
        </w:rPr>
        <w:t>y influenced by the</w:t>
      </w:r>
      <w:r w:rsidRPr="00FA01FD">
        <w:rPr>
          <w:rFonts w:asciiTheme="minorHAnsi" w:hAnsiTheme="minorHAnsi" w:cstheme="minorHAnsi"/>
          <w:szCs w:val="24"/>
          <w:lang w:val="en-AU"/>
        </w:rPr>
        <w:t xml:space="preserve"> </w:t>
      </w:r>
      <w:r w:rsidR="00647DD0" w:rsidRPr="00FA01FD">
        <w:rPr>
          <w:rFonts w:asciiTheme="minorHAnsi" w:hAnsiTheme="minorHAnsi" w:cstheme="minorHAnsi"/>
          <w:szCs w:val="24"/>
          <w:lang w:val="en-AU"/>
        </w:rPr>
        <w:t xml:space="preserve">effects of </w:t>
      </w:r>
      <w:r w:rsidRPr="00FA01FD">
        <w:rPr>
          <w:rFonts w:asciiTheme="minorHAnsi" w:hAnsiTheme="minorHAnsi" w:cstheme="minorHAnsi"/>
          <w:szCs w:val="24"/>
          <w:lang w:val="en-AU"/>
        </w:rPr>
        <w:t xml:space="preserve">wind </w:t>
      </w:r>
      <w:r w:rsidR="00AD427D">
        <w:rPr>
          <w:rFonts w:asciiTheme="minorHAnsi" w:hAnsiTheme="minorHAnsi" w:cstheme="minorHAnsi"/>
          <w:szCs w:val="24"/>
          <w:lang w:val="en-AU"/>
        </w:rPr>
        <w:t>in</w:t>
      </w:r>
      <w:r w:rsidRPr="00FA01FD">
        <w:rPr>
          <w:rFonts w:asciiTheme="minorHAnsi" w:hAnsiTheme="minorHAnsi" w:cstheme="minorHAnsi"/>
          <w:szCs w:val="24"/>
          <w:lang w:val="en-AU"/>
        </w:rPr>
        <w:t xml:space="preserve"> the 3 days prior to the transects</w:t>
      </w:r>
      <w:r w:rsidR="00184DA3"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3</w:t>
      </w:r>
      <w:r w:rsidR="00184DA3" w:rsidRPr="00FA01FD">
        <w:rPr>
          <w:rFonts w:asciiTheme="minorHAnsi" w:hAnsiTheme="minorHAnsi" w:cstheme="minorHAnsi"/>
          <w:szCs w:val="24"/>
          <w:lang w:val="en-AU"/>
        </w:rPr>
        <w:t>)</w:t>
      </w:r>
      <w:r w:rsidR="00FA01FD" w:rsidRPr="00FA01FD">
        <w:rPr>
          <w:rFonts w:asciiTheme="minorHAnsi" w:hAnsiTheme="minorHAnsi" w:cstheme="minorHAnsi"/>
          <w:szCs w:val="24"/>
          <w:lang w:val="en-AU"/>
        </w:rPr>
        <w:t>,</w:t>
      </w:r>
      <w:r w:rsidR="00E3389B" w:rsidRPr="00FA01FD">
        <w:rPr>
          <w:rFonts w:asciiTheme="minorHAnsi" w:hAnsiTheme="minorHAnsi" w:cstheme="minorHAnsi"/>
          <w:szCs w:val="24"/>
          <w:lang w:val="en-AU"/>
        </w:rPr>
        <w:t xml:space="preserve"> with</w:t>
      </w:r>
      <w:r w:rsidR="00E3389B">
        <w:rPr>
          <w:rFonts w:asciiTheme="minorHAnsi" w:hAnsiTheme="minorHAnsi" w:cstheme="minorHAnsi"/>
          <w:szCs w:val="24"/>
          <w:lang w:val="en-AU"/>
        </w:rPr>
        <w:t xml:space="preserve"> most of the wind coming from a southerly direction.</w:t>
      </w:r>
      <w:r w:rsidR="00AD427D">
        <w:rPr>
          <w:rFonts w:asciiTheme="minorHAnsi" w:hAnsiTheme="minorHAnsi" w:cstheme="minorHAnsi"/>
          <w:szCs w:val="24"/>
          <w:lang w:val="en-AU"/>
        </w:rPr>
        <w:t xml:space="preserve"> The exception was the </w:t>
      </w:r>
      <w:r w:rsidR="00F4183D">
        <w:rPr>
          <w:rFonts w:asciiTheme="minorHAnsi" w:hAnsiTheme="minorHAnsi" w:cstheme="minorHAnsi"/>
          <w:szCs w:val="24"/>
          <w:lang w:val="en-AU"/>
        </w:rPr>
        <w:t>North Solitary</w:t>
      </w:r>
      <w:r w:rsidR="00AD427D">
        <w:rPr>
          <w:rFonts w:asciiTheme="minorHAnsi" w:hAnsiTheme="minorHAnsi" w:cstheme="minorHAnsi"/>
          <w:szCs w:val="24"/>
          <w:lang w:val="en-AU"/>
        </w:rPr>
        <w:t xml:space="preserve"> (</w:t>
      </w:r>
      <w:r w:rsidR="00F4183D">
        <w:rPr>
          <w:rFonts w:asciiTheme="minorHAnsi" w:hAnsiTheme="minorHAnsi" w:cstheme="minorHAnsi"/>
          <w:szCs w:val="24"/>
          <w:lang w:val="en-AU"/>
        </w:rPr>
        <w:t>30</w:t>
      </w:r>
      <w:r w:rsidR="00AD427D">
        <w:rPr>
          <w:rFonts w:asciiTheme="minorHAnsi" w:hAnsiTheme="minorHAnsi" w:cstheme="minorHAnsi"/>
          <w:szCs w:val="24"/>
          <w:lang w:val="en-AU"/>
        </w:rPr>
        <w:t xml:space="preserve">° S) transect which may have been subject to some </w:t>
      </w:r>
      <w:del w:id="53" w:author="amandine_s10 amandine_s10" w:date="2020-08-12T16:16:00Z">
        <w:r w:rsidR="00AD427D" w:rsidDel="00A0494D">
          <w:rPr>
            <w:rFonts w:asciiTheme="minorHAnsi" w:hAnsiTheme="minorHAnsi" w:cstheme="minorHAnsi"/>
            <w:szCs w:val="24"/>
            <w:lang w:val="en-AU"/>
          </w:rPr>
          <w:delText xml:space="preserve">minor </w:delText>
        </w:r>
      </w:del>
      <w:r w:rsidR="00AD427D">
        <w:rPr>
          <w:rFonts w:asciiTheme="minorHAnsi" w:hAnsiTheme="minorHAnsi" w:cstheme="minorHAnsi"/>
          <w:szCs w:val="24"/>
          <w:lang w:val="en-AU"/>
        </w:rPr>
        <w:t xml:space="preserve">wind driven </w:t>
      </w:r>
      <w:del w:id="54" w:author="amandine_s10 amandine_s10" w:date="2020-08-12T16:15:00Z">
        <w:r w:rsidR="00AD427D" w:rsidDel="00A0494D">
          <w:rPr>
            <w:rFonts w:asciiTheme="minorHAnsi" w:hAnsiTheme="minorHAnsi" w:cstheme="minorHAnsi"/>
            <w:szCs w:val="24"/>
            <w:lang w:val="en-AU"/>
          </w:rPr>
          <w:delText xml:space="preserve">uplift </w:delText>
        </w:r>
      </w:del>
      <w:ins w:id="55" w:author="amandine_s10 amandine_s10" w:date="2020-08-12T16:15:00Z">
        <w:r w:rsidR="00A0494D">
          <w:rPr>
            <w:rFonts w:asciiTheme="minorHAnsi" w:hAnsiTheme="minorHAnsi" w:cstheme="minorHAnsi"/>
            <w:szCs w:val="24"/>
            <w:lang w:val="en-AU"/>
          </w:rPr>
          <w:t>upwell</w:t>
        </w:r>
      </w:ins>
      <w:ins w:id="56" w:author="amandine_s10 amandine_s10" w:date="2020-08-12T16:16:00Z">
        <w:r w:rsidR="00A0494D">
          <w:rPr>
            <w:rFonts w:asciiTheme="minorHAnsi" w:hAnsiTheme="minorHAnsi" w:cstheme="minorHAnsi"/>
            <w:szCs w:val="24"/>
            <w:lang w:val="en-AU"/>
          </w:rPr>
          <w:t>ing</w:t>
        </w:r>
      </w:ins>
      <w:ins w:id="57" w:author="amandine_s10 amandine_s10" w:date="2020-08-12T16:15:00Z">
        <w:r w:rsidR="00A0494D">
          <w:rPr>
            <w:rFonts w:asciiTheme="minorHAnsi" w:hAnsiTheme="minorHAnsi" w:cstheme="minorHAnsi"/>
            <w:szCs w:val="24"/>
            <w:lang w:val="en-AU"/>
          </w:rPr>
          <w:t xml:space="preserve"> </w:t>
        </w:r>
      </w:ins>
      <w:r w:rsidR="00AD427D">
        <w:rPr>
          <w:rFonts w:asciiTheme="minorHAnsi" w:hAnsiTheme="minorHAnsi" w:cstheme="minorHAnsi"/>
          <w:szCs w:val="24"/>
          <w:lang w:val="en-AU"/>
        </w:rPr>
        <w:t xml:space="preserve">prior to our sampling (Figure S3). </w:t>
      </w:r>
    </w:p>
    <w:p w14:paraId="4E0D848B" w14:textId="77A2A867" w:rsidR="002602C5" w:rsidRPr="00F15D89" w:rsidRDefault="002602C5" w:rsidP="002602C5">
      <w:pPr>
        <w:spacing w:line="360" w:lineRule="auto"/>
        <w:rPr>
          <w:rFonts w:asciiTheme="minorHAnsi" w:hAnsiTheme="minorHAnsi" w:cstheme="minorHAnsi"/>
          <w:szCs w:val="24"/>
          <w:lang w:val="en-AU"/>
        </w:rPr>
      </w:pPr>
    </w:p>
    <w:p w14:paraId="36236471" w14:textId="0F408D83" w:rsidR="002602C5" w:rsidRPr="00C07196" w:rsidRDefault="00C07196" w:rsidP="002602C5">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2602C5" w:rsidRPr="00C07196">
        <w:rPr>
          <w:rFonts w:asciiTheme="minorHAnsi" w:hAnsiTheme="minorHAnsi" w:cstheme="minorHAnsi"/>
          <w:i/>
          <w:iCs/>
          <w:szCs w:val="24"/>
          <w:lang w:val="en-AU"/>
        </w:rPr>
        <w:t>.2 Cape Byron (28.6°S)</w:t>
      </w:r>
    </w:p>
    <w:p w14:paraId="787E7599" w14:textId="7428CBA1" w:rsidR="002C212A" w:rsidRPr="00F15D89" w:rsidRDefault="00455559" w:rsidP="0045555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The northernmost transect at Cape Byron (</w:t>
      </w:r>
      <w:r w:rsidR="009B7711" w:rsidRPr="00F15D89">
        <w:rPr>
          <w:rFonts w:asciiTheme="minorHAnsi" w:hAnsiTheme="minorHAnsi" w:cstheme="minorHAnsi"/>
          <w:szCs w:val="24"/>
          <w:lang w:val="en-AU"/>
        </w:rPr>
        <w:t>28.6°</w:t>
      </w:r>
      <w:r w:rsidRPr="00F15D89">
        <w:rPr>
          <w:rFonts w:asciiTheme="minorHAnsi" w:hAnsiTheme="minorHAnsi" w:cstheme="minorHAnsi"/>
          <w:szCs w:val="24"/>
          <w:lang w:val="en-AU"/>
        </w:rPr>
        <w:t>S)</w:t>
      </w:r>
      <w:r w:rsidR="002C212A" w:rsidRPr="00F15D89">
        <w:rPr>
          <w:rFonts w:asciiTheme="minorHAnsi" w:hAnsiTheme="minorHAnsi" w:cstheme="minorHAnsi"/>
          <w:szCs w:val="24"/>
          <w:lang w:val="en-AU"/>
        </w:rPr>
        <w:t xml:space="preserve"> was dominated by the EAC which had a strong </w:t>
      </w:r>
      <w:r w:rsidR="00906D99">
        <w:rPr>
          <w:rFonts w:asciiTheme="minorHAnsi" w:hAnsiTheme="minorHAnsi" w:cstheme="minorHAnsi"/>
          <w:szCs w:val="24"/>
          <w:lang w:val="en-AU"/>
        </w:rPr>
        <w:t>along</w:t>
      </w:r>
      <w:r w:rsidR="00585981">
        <w:rPr>
          <w:rFonts w:asciiTheme="minorHAnsi" w:hAnsiTheme="minorHAnsi" w:cstheme="minorHAnsi"/>
          <w:szCs w:val="24"/>
          <w:lang w:val="en-AU"/>
        </w:rPr>
        <w:t>shore</w:t>
      </w:r>
      <w:r w:rsidR="002C212A" w:rsidRPr="00F15D89">
        <w:rPr>
          <w:rFonts w:asciiTheme="minorHAnsi" w:hAnsiTheme="minorHAnsi" w:cstheme="minorHAnsi"/>
          <w:szCs w:val="24"/>
          <w:lang w:val="en-AU"/>
        </w:rPr>
        <w:t xml:space="preserve"> flow (1.50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 over the 200 m isobath (27.6 km offshore)</w:t>
      </w:r>
      <w:r w:rsidR="00A34360">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3B01EB">
        <w:rPr>
          <w:rFonts w:asciiTheme="minorHAnsi" w:hAnsiTheme="minorHAnsi" w:cstheme="minorHAnsi"/>
          <w:szCs w:val="24"/>
          <w:lang w:val="en-AU"/>
        </w:rPr>
        <w:t>M</w:t>
      </w:r>
      <w:r w:rsidRPr="00F15D89">
        <w:rPr>
          <w:rFonts w:asciiTheme="minorHAnsi" w:hAnsiTheme="minorHAnsi" w:cstheme="minorHAnsi"/>
          <w:szCs w:val="24"/>
          <w:lang w:val="en-AU"/>
        </w:rPr>
        <w:t xml:space="preserve">ost of the continental shelf </w:t>
      </w:r>
      <w:r w:rsidR="00990EAC">
        <w:rPr>
          <w:rFonts w:asciiTheme="minorHAnsi" w:hAnsiTheme="minorHAnsi" w:cstheme="minorHAnsi"/>
          <w:szCs w:val="24"/>
          <w:lang w:val="en-AU"/>
        </w:rPr>
        <w:t>was</w:t>
      </w:r>
      <w:r w:rsidRPr="00F15D89">
        <w:rPr>
          <w:rFonts w:asciiTheme="minorHAnsi" w:hAnsiTheme="minorHAnsi" w:cstheme="minorHAnsi"/>
          <w:szCs w:val="24"/>
          <w:lang w:val="en-AU"/>
        </w:rPr>
        <w:t xml:space="preserve"> flooded by warm EAC water</w:t>
      </w:r>
      <w:r w:rsidR="003B1584" w:rsidRPr="00F15D89">
        <w:rPr>
          <w:rFonts w:asciiTheme="minorHAnsi" w:hAnsiTheme="minorHAnsi" w:cstheme="minorHAnsi"/>
          <w:szCs w:val="24"/>
          <w:lang w:val="en-AU"/>
        </w:rPr>
        <w:t xml:space="preserve"> (Figure 2)</w:t>
      </w:r>
      <w:r w:rsidR="002C212A" w:rsidRPr="00F15D89">
        <w:rPr>
          <w:rFonts w:asciiTheme="minorHAnsi" w:hAnsiTheme="minorHAnsi" w:cstheme="minorHAnsi"/>
          <w:szCs w:val="24"/>
          <w:lang w:val="en-AU"/>
        </w:rPr>
        <w:t xml:space="preserve">. </w:t>
      </w:r>
      <w:r w:rsidR="00CD6516">
        <w:rPr>
          <w:rFonts w:asciiTheme="minorHAnsi" w:hAnsiTheme="minorHAnsi" w:cstheme="minorHAnsi"/>
          <w:szCs w:val="24"/>
          <w:lang w:val="en-AU"/>
        </w:rPr>
        <w:t>The EAC</w:t>
      </w:r>
      <w:r w:rsidR="005C282A">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showed slight onshore movement </w:t>
      </w:r>
      <w:r w:rsidR="00CD6516">
        <w:rPr>
          <w:rFonts w:asciiTheme="minorHAnsi" w:hAnsiTheme="minorHAnsi" w:cstheme="minorHAnsi"/>
          <w:szCs w:val="24"/>
          <w:lang w:val="en-AU"/>
        </w:rPr>
        <w:t>which</w:t>
      </w:r>
      <w:r w:rsidR="002C212A" w:rsidRPr="008402FD">
        <w:rPr>
          <w:rFonts w:asciiTheme="minorHAnsi" w:hAnsiTheme="minorHAnsi" w:cstheme="minorHAnsi"/>
          <w:szCs w:val="24"/>
          <w:lang w:val="en-AU"/>
        </w:rPr>
        <w:t xml:space="preserve"> increased offshore and with depth</w:t>
      </w:r>
      <w:r w:rsidR="00A92212" w:rsidRPr="008402FD">
        <w:rPr>
          <w:rFonts w:asciiTheme="minorHAnsi" w:hAnsiTheme="minorHAnsi" w:cstheme="minorHAnsi"/>
          <w:szCs w:val="24"/>
          <w:lang w:val="en-AU"/>
        </w:rPr>
        <w:t xml:space="preserve">, peaking between 100 and 200m depth </w:t>
      </w:r>
      <w:r w:rsidR="002C212A" w:rsidRPr="008402FD">
        <w:rPr>
          <w:rFonts w:asciiTheme="minorHAnsi" w:hAnsiTheme="minorHAnsi" w:cstheme="minorHAnsi"/>
          <w:szCs w:val="24"/>
          <w:lang w:val="en-AU"/>
        </w:rPr>
        <w:t>(up to 0.26 m s</w:t>
      </w:r>
      <w:r w:rsidR="002C212A" w:rsidRPr="008402FD">
        <w:rPr>
          <w:rFonts w:asciiTheme="minorHAnsi" w:hAnsiTheme="minorHAnsi" w:cstheme="minorHAnsi"/>
          <w:szCs w:val="24"/>
          <w:vertAlign w:val="superscript"/>
          <w:lang w:val="en-AU"/>
        </w:rPr>
        <w:t>-1</w:t>
      </w:r>
      <w:r w:rsidR="00446080" w:rsidRPr="008402FD">
        <w:rPr>
          <w:rFonts w:asciiTheme="minorHAnsi" w:hAnsiTheme="minorHAnsi" w:cstheme="minorHAnsi"/>
          <w:szCs w:val="24"/>
          <w:lang w:val="en-AU"/>
        </w:rPr>
        <w:t>, Figure S</w:t>
      </w:r>
      <w:r w:rsidR="00FA01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w:t>
      </w:r>
      <w:r w:rsidR="009C1BC0" w:rsidRPr="00F15D89">
        <w:rPr>
          <w:rFonts w:asciiTheme="minorHAnsi" w:hAnsiTheme="minorHAnsi" w:cstheme="minorHAnsi"/>
          <w:szCs w:val="24"/>
          <w:lang w:val="en-AU"/>
        </w:rPr>
        <w:t xml:space="preserve"> strong EAC flow resulted in </w:t>
      </w:r>
      <w:r w:rsidR="002C212A" w:rsidRPr="00F15D89">
        <w:rPr>
          <w:rFonts w:asciiTheme="minorHAnsi" w:hAnsiTheme="minorHAnsi" w:cstheme="minorHAnsi"/>
          <w:szCs w:val="24"/>
          <w:lang w:val="en-AU"/>
        </w:rPr>
        <w:t>strong current</w:t>
      </w:r>
      <w:r w:rsidR="00A34360">
        <w:rPr>
          <w:rFonts w:asciiTheme="minorHAnsi" w:hAnsiTheme="minorHAnsi" w:cstheme="minorHAnsi"/>
          <w:szCs w:val="24"/>
          <w:lang w:val="en-AU"/>
        </w:rPr>
        <w:t>-</w:t>
      </w:r>
      <w:r w:rsidR="002C212A" w:rsidRPr="00F15D89">
        <w:rPr>
          <w:rFonts w:asciiTheme="minorHAnsi" w:hAnsiTheme="minorHAnsi" w:cstheme="minorHAnsi"/>
          <w:szCs w:val="24"/>
          <w:lang w:val="en-AU"/>
        </w:rPr>
        <w:t>driven uplift of the isotherms inshore of the EAC with the 21 °C isotherm rising to the surface from 70 m depth over 5 km and the 20 °C isotherm rising to the surface from 100</w:t>
      </w:r>
      <w:r w:rsidR="00A34360">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p>
    <w:p w14:paraId="7626E906" w14:textId="054AAFB7" w:rsidR="002602C5" w:rsidRPr="00F15D89" w:rsidRDefault="003B01EB" w:rsidP="00455559">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A</w:t>
      </w:r>
      <w:r w:rsidR="002602C5" w:rsidRPr="00F15D89">
        <w:rPr>
          <w:rFonts w:asciiTheme="minorHAnsi" w:hAnsiTheme="minorHAnsi" w:cstheme="minorHAnsi"/>
          <w:szCs w:val="24"/>
          <w:lang w:val="en-AU"/>
        </w:rPr>
        <w:t xml:space="preserve"> decline in zooplankton biomass was observed from both inshore to offshore and from the surface to depth with the highest biomass (</w:t>
      </w:r>
      <w:r w:rsidR="00077949" w:rsidRPr="00F15D89">
        <w:rPr>
          <w:rFonts w:asciiTheme="minorHAnsi" w:hAnsiTheme="minorHAnsi" w:cstheme="minorHAnsi"/>
          <w:szCs w:val="24"/>
          <w:lang w:val="en-AU"/>
        </w:rPr>
        <w:t>~750</w:t>
      </w:r>
      <w:r w:rsidR="00135CD1"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mg m</w:t>
      </w:r>
      <w:r w:rsidR="002602C5" w:rsidRPr="00F15D89">
        <w:rPr>
          <w:rFonts w:asciiTheme="minorHAnsi" w:hAnsiTheme="minorHAnsi" w:cstheme="minorHAnsi"/>
          <w:szCs w:val="24"/>
          <w:vertAlign w:val="superscript"/>
          <w:lang w:val="en-AU"/>
        </w:rPr>
        <w:t>-3</w:t>
      </w:r>
      <w:r w:rsidR="00977827">
        <w:rPr>
          <w:rFonts w:asciiTheme="minorHAnsi" w:hAnsiTheme="minorHAnsi" w:cstheme="minorHAnsi"/>
          <w:szCs w:val="24"/>
          <w:lang w:val="en-AU"/>
        </w:rPr>
        <w:t>; Figures 3, S5, S6</w:t>
      </w:r>
      <w:r w:rsidR="002602C5" w:rsidRPr="00F15D89">
        <w:rPr>
          <w:rFonts w:asciiTheme="minorHAnsi" w:hAnsiTheme="minorHAnsi" w:cstheme="minorHAnsi"/>
          <w:szCs w:val="24"/>
          <w:lang w:val="en-AU"/>
        </w:rPr>
        <w:t>) observed at the surface ~20</w:t>
      </w:r>
      <w:r w:rsidR="00A34360">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km from the coastline, just inshore of the 21</w:t>
      </w:r>
      <w:r w:rsidR="00E3355F">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°C isotherm</w:t>
      </w:r>
      <w:r w:rsidR="00977827">
        <w:rPr>
          <w:rFonts w:asciiTheme="minorHAnsi" w:hAnsiTheme="minorHAnsi" w:cstheme="minorHAnsi"/>
          <w:szCs w:val="24"/>
          <w:lang w:val="en-AU"/>
        </w:rPr>
        <w:t xml:space="preserve"> (Figure 3</w:t>
      </w:r>
      <w:r w:rsidR="00C8474E">
        <w:rPr>
          <w:rFonts w:asciiTheme="minorHAnsi" w:hAnsiTheme="minorHAnsi" w:cstheme="minorHAnsi"/>
          <w:szCs w:val="24"/>
          <w:lang w:val="en-AU"/>
        </w:rPr>
        <w:t>a</w:t>
      </w:r>
      <w:r w:rsidR="00977827">
        <w:rPr>
          <w:rFonts w:asciiTheme="minorHAnsi" w:hAnsiTheme="minorHAnsi" w:cstheme="minorHAnsi"/>
          <w:szCs w:val="24"/>
          <w:lang w:val="en-AU"/>
        </w:rPr>
        <w:t>)</w:t>
      </w:r>
      <w:r w:rsidR="002602C5" w:rsidRPr="00F15D89">
        <w:rPr>
          <w:rFonts w:asciiTheme="minorHAnsi" w:hAnsiTheme="minorHAnsi" w:cstheme="minorHAnsi"/>
          <w:szCs w:val="24"/>
          <w:lang w:val="en-AU"/>
        </w:rPr>
        <w:t>. This 21</w:t>
      </w:r>
      <w:r w:rsidR="00E3355F">
        <w:rPr>
          <w:rFonts w:asciiTheme="minorHAnsi" w:hAnsiTheme="minorHAnsi" w:cstheme="minorHAnsi"/>
          <w:szCs w:val="24"/>
          <w:lang w:val="en-AU"/>
        </w:rPr>
        <w:t xml:space="preserve"> </w:t>
      </w:r>
      <w:r w:rsidR="00A34360" w:rsidRPr="00A34360">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C isotherm appears to be a strong </w:t>
      </w:r>
      <w:r w:rsidR="00471343" w:rsidRPr="00F15D89">
        <w:rPr>
          <w:rFonts w:asciiTheme="minorHAnsi" w:hAnsiTheme="minorHAnsi" w:cstheme="minorHAnsi"/>
          <w:szCs w:val="24"/>
          <w:lang w:val="en-AU"/>
        </w:rPr>
        <w:t>delineator</w:t>
      </w:r>
      <w:r w:rsidR="002602C5" w:rsidRPr="00F15D89">
        <w:rPr>
          <w:rFonts w:asciiTheme="minorHAnsi" w:hAnsiTheme="minorHAnsi" w:cstheme="minorHAnsi"/>
          <w:szCs w:val="24"/>
          <w:lang w:val="en-AU"/>
        </w:rPr>
        <w:t xml:space="preserve"> of both zooplankton biomass and the </w:t>
      </w:r>
      <w:r w:rsidR="00E3389B">
        <w:rPr>
          <w:rFonts w:asciiTheme="minorHAnsi" w:hAnsiTheme="minorHAnsi" w:cstheme="minorHAnsi"/>
          <w:szCs w:val="24"/>
          <w:lang w:val="en-AU"/>
        </w:rPr>
        <w:t>size distribution</w:t>
      </w:r>
      <w:r w:rsidR="002602C5" w:rsidRPr="00F15D89">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The</w:t>
      </w:r>
      <w:r w:rsidR="00F17EEB" w:rsidRPr="00F15D89">
        <w:rPr>
          <w:rFonts w:asciiTheme="minorHAnsi" w:hAnsiTheme="minorHAnsi" w:cstheme="minorHAnsi"/>
          <w:szCs w:val="24"/>
          <w:lang w:val="en-AU"/>
        </w:rPr>
        <w:t xml:space="preserve"> EAC</w:t>
      </w:r>
      <w:r w:rsidR="002602C5" w:rsidRPr="00F15D89">
        <w:rPr>
          <w:rFonts w:asciiTheme="minorHAnsi" w:hAnsiTheme="minorHAnsi" w:cstheme="minorHAnsi"/>
          <w:szCs w:val="24"/>
          <w:lang w:val="en-AU"/>
        </w:rPr>
        <w:t xml:space="preserve"> waters</w:t>
      </w:r>
      <w:r w:rsidR="003A6543">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 warmer than 21</w:t>
      </w:r>
      <w:r w:rsidR="00F17EEB" w:rsidRPr="00F15D89">
        <w:rPr>
          <w:rFonts w:asciiTheme="minorHAnsi" w:hAnsiTheme="minorHAnsi" w:cstheme="minorHAnsi"/>
          <w:szCs w:val="24"/>
          <w:lang w:val="en-AU"/>
        </w:rPr>
        <w:t>°</w:t>
      </w:r>
      <w:r w:rsidR="002602C5" w:rsidRPr="00F15D89">
        <w:rPr>
          <w:rFonts w:asciiTheme="minorHAnsi" w:hAnsiTheme="minorHAnsi" w:cstheme="minorHAnsi"/>
          <w:szCs w:val="24"/>
          <w:lang w:val="en-AU"/>
        </w:rPr>
        <w:t>C</w:t>
      </w:r>
      <w:r w:rsidR="00471343" w:rsidRPr="00F15D89">
        <w:rPr>
          <w:rFonts w:asciiTheme="minorHAnsi" w:hAnsiTheme="minorHAnsi" w:cstheme="minorHAnsi"/>
          <w:szCs w:val="24"/>
          <w:lang w:val="en-AU"/>
        </w:rPr>
        <w:t xml:space="preserve"> </w:t>
      </w:r>
      <w:r w:rsidR="003A6543">
        <w:rPr>
          <w:rFonts w:asciiTheme="minorHAnsi" w:hAnsiTheme="minorHAnsi" w:cstheme="minorHAnsi"/>
          <w:szCs w:val="24"/>
          <w:lang w:val="en-AU"/>
        </w:rPr>
        <w:t>and &gt; 1.2 m s</w:t>
      </w:r>
      <w:r w:rsidR="003A6543">
        <w:rPr>
          <w:rFonts w:asciiTheme="minorHAnsi" w:hAnsiTheme="minorHAnsi" w:cstheme="minorHAnsi"/>
          <w:szCs w:val="24"/>
          <w:vertAlign w:val="superscript"/>
          <w:lang w:val="en-AU"/>
        </w:rPr>
        <w:t xml:space="preserve">-1 </w:t>
      </w:r>
      <w:r w:rsidR="003A6543">
        <w:rPr>
          <w:rFonts w:asciiTheme="minorHAnsi" w:hAnsiTheme="minorHAnsi" w:cstheme="minorHAnsi"/>
          <w:szCs w:val="24"/>
          <w:lang w:val="en-AU"/>
        </w:rPr>
        <w:t xml:space="preserve">southward velocity, </w:t>
      </w:r>
      <w:r w:rsidR="00471343" w:rsidRPr="00F15D89">
        <w:rPr>
          <w:rFonts w:asciiTheme="minorHAnsi" w:hAnsiTheme="minorHAnsi" w:cstheme="minorHAnsi"/>
          <w:szCs w:val="24"/>
          <w:lang w:val="en-AU"/>
        </w:rPr>
        <w:t>were characterised by</w:t>
      </w:r>
      <w:r w:rsidR="002602C5" w:rsidRPr="00F15D89">
        <w:rPr>
          <w:rFonts w:asciiTheme="minorHAnsi" w:hAnsiTheme="minorHAnsi" w:cstheme="minorHAnsi"/>
          <w:szCs w:val="24"/>
          <w:lang w:val="en-AU"/>
        </w:rPr>
        <w:t xml:space="preserve"> low zooplankton biomass</w:t>
      </w:r>
      <w:r w:rsidR="00471343" w:rsidRPr="00F15D89">
        <w:rPr>
          <w:rFonts w:asciiTheme="minorHAnsi" w:hAnsiTheme="minorHAnsi" w:cstheme="minorHAnsi"/>
          <w:szCs w:val="24"/>
          <w:lang w:val="en-AU"/>
        </w:rPr>
        <w:t xml:space="preserve"> with a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of </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450</w:t>
      </w:r>
      <w:r w:rsidR="00A34360">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977827">
        <w:rPr>
          <w:rFonts w:asciiTheme="minorHAnsi" w:hAnsiTheme="minorHAnsi" w:cstheme="minorHAnsi"/>
          <w:szCs w:val="24"/>
          <w:lang w:val="en-AU"/>
        </w:rPr>
        <w:t xml:space="preserve"> (Figure 4)</w:t>
      </w:r>
      <w:r w:rsidR="002602C5" w:rsidRPr="00F15D89">
        <w:rPr>
          <w:rFonts w:asciiTheme="minorHAnsi" w:hAnsiTheme="minorHAnsi" w:cstheme="minorHAnsi"/>
          <w:szCs w:val="24"/>
          <w:lang w:val="en-AU"/>
        </w:rPr>
        <w:t xml:space="preserve"> with </w:t>
      </w:r>
      <w:r w:rsidR="00E3389B">
        <w:rPr>
          <w:rFonts w:asciiTheme="minorHAnsi" w:hAnsiTheme="minorHAnsi" w:cstheme="minorHAnsi"/>
          <w:szCs w:val="24"/>
          <w:lang w:val="en-AU"/>
        </w:rPr>
        <w:t xml:space="preserve">pareto </w:t>
      </w:r>
      <w:r w:rsidR="00E3389B">
        <w:rPr>
          <w:rFonts w:asciiTheme="minorHAnsi" w:hAnsiTheme="minorHAnsi" w:cstheme="minorHAnsi"/>
          <w:i/>
          <w:iCs/>
          <w:szCs w:val="24"/>
          <w:lang w:val="en-AU"/>
        </w:rPr>
        <w:t>c</w:t>
      </w:r>
      <w:r w:rsidR="00E3389B">
        <w:rPr>
          <w:rFonts w:asciiTheme="minorHAnsi" w:hAnsiTheme="minorHAnsi" w:cstheme="minorHAnsi"/>
          <w:szCs w:val="24"/>
          <w:lang w:val="en-AU"/>
        </w:rPr>
        <w:t xml:space="preserve"> shape parameter estimate (≈NBSS slope) of</w:t>
      </w:r>
      <w:r w:rsidR="00471343" w:rsidRPr="00F15D89">
        <w:rPr>
          <w:rFonts w:asciiTheme="minorHAnsi" w:hAnsiTheme="minorHAnsi" w:cstheme="minorHAnsi"/>
          <w:szCs w:val="24"/>
          <w:lang w:val="en-AU"/>
        </w:rPr>
        <w:t xml:space="preserve"> between -1 and -1.3</w:t>
      </w:r>
      <w:r w:rsidR="00977827">
        <w:rPr>
          <w:rFonts w:asciiTheme="minorHAnsi" w:hAnsiTheme="minorHAnsi" w:cstheme="minorHAnsi"/>
          <w:szCs w:val="24"/>
          <w:lang w:val="en-AU"/>
        </w:rPr>
        <w:t xml:space="preserve"> (Figure 5)</w:t>
      </w:r>
      <w:r w:rsidR="00471343" w:rsidRPr="00F15D89">
        <w:rPr>
          <w:rFonts w:asciiTheme="minorHAnsi" w:hAnsiTheme="minorHAnsi" w:cstheme="minorHAnsi"/>
          <w:szCs w:val="24"/>
          <w:lang w:val="en-AU"/>
        </w:rPr>
        <w:t>. The cooler water immediately inshore of the 21</w:t>
      </w:r>
      <w:r w:rsidR="00F17EEB"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C isotherm had a high zooplankton biomass, </w:t>
      </w:r>
      <w:r w:rsidR="00471343" w:rsidRPr="00E3389B">
        <w:rPr>
          <w:rFonts w:asciiTheme="minorHAnsi" w:hAnsiTheme="minorHAnsi" w:cstheme="minorHAnsi"/>
          <w:szCs w:val="24"/>
          <w:lang w:val="en-AU"/>
        </w:rPr>
        <w:t xml:space="preserve">shallower </w:t>
      </w:r>
      <w:r w:rsidR="00E3389B" w:rsidRPr="00E3389B">
        <w:rPr>
          <w:rFonts w:asciiTheme="minorHAnsi" w:hAnsiTheme="minorHAnsi" w:cstheme="minorHAnsi"/>
          <w:i/>
          <w:iCs/>
          <w:szCs w:val="24"/>
          <w:lang w:val="en-AU"/>
        </w:rPr>
        <w:t>c</w:t>
      </w:r>
      <w:r w:rsidR="00E3389B" w:rsidRPr="00E3389B">
        <w:rPr>
          <w:rFonts w:asciiTheme="minorHAnsi" w:hAnsiTheme="minorHAnsi" w:cstheme="minorHAnsi"/>
          <w:szCs w:val="24"/>
          <w:lang w:val="en-AU"/>
        </w:rPr>
        <w:t xml:space="preserve"> </w:t>
      </w:r>
      <w:r w:rsidR="00471343" w:rsidRPr="00E3389B">
        <w:rPr>
          <w:rFonts w:asciiTheme="minorHAnsi" w:hAnsiTheme="minorHAnsi" w:cstheme="minorHAnsi"/>
          <w:szCs w:val="24"/>
          <w:lang w:val="en-AU"/>
        </w:rPr>
        <w:t>(-0.9</w:t>
      </w:r>
      <w:r w:rsidR="00325E31">
        <w:rPr>
          <w:rFonts w:asciiTheme="minorHAnsi" w:hAnsiTheme="minorHAnsi" w:cstheme="minorHAnsi"/>
          <w:szCs w:val="24"/>
          <w:lang w:val="en-AU"/>
        </w:rPr>
        <w:t>; Figure 5</w:t>
      </w:r>
      <w:r w:rsidR="00471343" w:rsidRPr="00E3389B">
        <w:rPr>
          <w:rFonts w:asciiTheme="minorHAnsi" w:hAnsiTheme="minorHAnsi" w:cstheme="minorHAnsi"/>
          <w:szCs w:val="24"/>
          <w:lang w:val="en-AU"/>
        </w:rPr>
        <w:t>) with large</w:t>
      </w:r>
      <w:r w:rsidR="00471343" w:rsidRPr="00F15D89">
        <w:rPr>
          <w:rFonts w:asciiTheme="minorHAnsi" w:hAnsiTheme="minorHAnsi" w:cstheme="minorHAnsi"/>
          <w:szCs w:val="24"/>
          <w:lang w:val="en-AU"/>
        </w:rPr>
        <w:t xml:space="preserve"> particles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500</w:t>
      </w:r>
      <w:r w:rsidR="005C282A">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Further inshore again (15 -17 km </w:t>
      </w:r>
      <w:r w:rsidR="00471343" w:rsidRPr="00F15D89">
        <w:rPr>
          <w:rFonts w:asciiTheme="minorHAnsi" w:hAnsiTheme="minorHAnsi" w:cstheme="minorHAnsi"/>
          <w:szCs w:val="24"/>
          <w:lang w:val="en-AU"/>
        </w:rPr>
        <w:lastRenderedPageBreak/>
        <w:t xml:space="preserve">from the coastline), in water &lt; 20 °C, biomass remained </w:t>
      </w:r>
      <w:r w:rsidR="003B1584" w:rsidRPr="00F15D89">
        <w:rPr>
          <w:rFonts w:asciiTheme="minorHAnsi" w:hAnsiTheme="minorHAnsi" w:cstheme="minorHAnsi"/>
          <w:szCs w:val="24"/>
          <w:lang w:val="en-AU"/>
        </w:rPr>
        <w:t>high</w:t>
      </w:r>
      <w:r w:rsidR="00325E31">
        <w:rPr>
          <w:rFonts w:asciiTheme="minorHAnsi" w:hAnsiTheme="minorHAnsi" w:cstheme="minorHAnsi"/>
          <w:szCs w:val="24"/>
          <w:lang w:val="en-AU"/>
        </w:rPr>
        <w:t xml:space="preserve"> (Figure 3)</w:t>
      </w:r>
      <w:r w:rsidR="003B1584"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 but the particles were smaller (</w:t>
      </w:r>
      <w:r w:rsidR="00C10581">
        <w:rPr>
          <w:rFonts w:asciiTheme="minorHAnsi" w:hAnsiTheme="minorHAnsi" w:cstheme="minorHAnsi"/>
          <w:szCs w:val="24"/>
          <w:lang w:val="en-AU"/>
        </w:rPr>
        <w:t>GMS ≈</w:t>
      </w:r>
      <w:r w:rsidR="00471343" w:rsidRPr="00F15D89">
        <w:rPr>
          <w:rFonts w:asciiTheme="minorHAnsi" w:hAnsiTheme="minorHAnsi" w:cstheme="minorHAnsi"/>
          <w:szCs w:val="24"/>
          <w:lang w:val="en-AU"/>
        </w:rPr>
        <w:t>430 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resulting in a steeper </w:t>
      </w:r>
      <w:r w:rsidR="00E3389B">
        <w:rPr>
          <w:rFonts w:asciiTheme="minorHAnsi" w:hAnsiTheme="minorHAnsi" w:cstheme="minorHAnsi"/>
          <w:i/>
          <w:iCs/>
          <w:szCs w:val="24"/>
          <w:lang w:val="en-AU"/>
        </w:rPr>
        <w:t xml:space="preserve">c </w:t>
      </w:r>
      <w:r w:rsidR="00471343" w:rsidRPr="00F15D89">
        <w:rPr>
          <w:rFonts w:asciiTheme="minorHAnsi" w:hAnsiTheme="minorHAnsi" w:cstheme="minorHAnsi"/>
          <w:szCs w:val="24"/>
          <w:lang w:val="en-AU"/>
        </w:rPr>
        <w:t>(</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-1.25</w:t>
      </w:r>
      <w:r w:rsidR="00325E31">
        <w:rPr>
          <w:rFonts w:asciiTheme="minorHAnsi" w:hAnsiTheme="minorHAnsi" w:cstheme="minorHAnsi"/>
          <w:szCs w:val="24"/>
          <w:lang w:val="en-AU"/>
        </w:rPr>
        <w:t>; Figure 5)</w:t>
      </w:r>
      <w:r w:rsidR="00471343" w:rsidRPr="00F15D89">
        <w:rPr>
          <w:rFonts w:asciiTheme="minorHAnsi" w:hAnsiTheme="minorHAnsi" w:cstheme="minorHAnsi"/>
          <w:szCs w:val="24"/>
          <w:lang w:val="en-AU"/>
        </w:rPr>
        <w:t>.</w:t>
      </w:r>
    </w:p>
    <w:p w14:paraId="513AAA40" w14:textId="52A2321D" w:rsidR="002602C5" w:rsidRPr="00F15D89" w:rsidRDefault="002602C5" w:rsidP="00455559">
      <w:pPr>
        <w:spacing w:line="360" w:lineRule="auto"/>
        <w:ind w:firstLine="720"/>
        <w:rPr>
          <w:rFonts w:asciiTheme="minorHAnsi" w:hAnsiTheme="minorHAnsi" w:cstheme="minorHAnsi"/>
          <w:szCs w:val="24"/>
          <w:lang w:val="en-AU"/>
        </w:rPr>
      </w:pPr>
    </w:p>
    <w:p w14:paraId="33696CB6" w14:textId="1AA0AC68" w:rsidR="002602C5" w:rsidRPr="00C07196" w:rsidRDefault="00C07196" w:rsidP="003B1584">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3B1584" w:rsidRPr="00C07196">
        <w:rPr>
          <w:rFonts w:asciiTheme="minorHAnsi" w:hAnsiTheme="minorHAnsi" w:cstheme="minorHAnsi"/>
          <w:i/>
          <w:iCs/>
          <w:szCs w:val="24"/>
          <w:lang w:val="en-AU"/>
        </w:rPr>
        <w:t>.3 Evans Head (29°S)</w:t>
      </w:r>
    </w:p>
    <w:p w14:paraId="54D6D81D" w14:textId="153F9BE2" w:rsidR="002C212A" w:rsidRPr="00F15D89" w:rsidRDefault="001D5CFE" w:rsidP="00764CE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sidR="003B1584" w:rsidRPr="00F15D89">
        <w:rPr>
          <w:rFonts w:asciiTheme="minorHAnsi" w:hAnsiTheme="minorHAnsi" w:cstheme="minorHAnsi"/>
          <w:szCs w:val="24"/>
          <w:lang w:val="en-AU"/>
        </w:rPr>
        <w:t>he transect s</w:t>
      </w:r>
      <w:r w:rsidR="00764CE9" w:rsidRPr="00F15D89">
        <w:rPr>
          <w:rFonts w:asciiTheme="minorHAnsi" w:hAnsiTheme="minorHAnsi" w:cstheme="minorHAnsi"/>
          <w:szCs w:val="24"/>
          <w:lang w:val="en-AU"/>
        </w:rPr>
        <w:t>lightly further south at Evans Head (</w:t>
      </w:r>
      <w:r w:rsidR="00D37A51" w:rsidRPr="00F15D89">
        <w:rPr>
          <w:rFonts w:asciiTheme="minorHAnsi" w:hAnsiTheme="minorHAnsi" w:cstheme="minorHAnsi"/>
          <w:szCs w:val="24"/>
          <w:lang w:val="en-AU"/>
        </w:rPr>
        <w:t>29°</w:t>
      </w:r>
      <w:r w:rsidR="00764CE9" w:rsidRPr="00F15D89">
        <w:rPr>
          <w:rFonts w:asciiTheme="minorHAnsi" w:hAnsiTheme="minorHAnsi" w:cstheme="minorHAnsi"/>
          <w:szCs w:val="24"/>
          <w:lang w:val="en-AU"/>
        </w:rPr>
        <w:t>S)</w:t>
      </w:r>
      <w:r w:rsidR="003B1584"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did not go as far offshore as the other transects but </w:t>
      </w:r>
      <w:r w:rsidR="002C212A" w:rsidRPr="00F15D89">
        <w:rPr>
          <w:rFonts w:asciiTheme="minorHAnsi" w:hAnsiTheme="minorHAnsi" w:cstheme="minorHAnsi"/>
          <w:szCs w:val="24"/>
          <w:lang w:val="en-AU"/>
        </w:rPr>
        <w:t>was</w:t>
      </w:r>
      <w:r w:rsidR="00764CE9" w:rsidRPr="00F15D89">
        <w:rPr>
          <w:rFonts w:asciiTheme="minorHAnsi" w:hAnsiTheme="minorHAnsi" w:cstheme="minorHAnsi"/>
          <w:szCs w:val="24"/>
          <w:lang w:val="en-AU"/>
        </w:rPr>
        <w:t xml:space="preserve"> still largely influenced </w:t>
      </w:r>
      <w:r w:rsidR="002C212A" w:rsidRPr="00F15D89">
        <w:rPr>
          <w:rFonts w:asciiTheme="minorHAnsi" w:hAnsiTheme="minorHAnsi" w:cstheme="minorHAnsi"/>
          <w:szCs w:val="24"/>
          <w:lang w:val="en-AU"/>
        </w:rPr>
        <w:t xml:space="preserve">by the EAC which had a strong </w:t>
      </w:r>
      <w:r w:rsidR="00906D99">
        <w:rPr>
          <w:rFonts w:asciiTheme="minorHAnsi" w:hAnsiTheme="minorHAnsi" w:cstheme="minorHAnsi"/>
          <w:szCs w:val="24"/>
          <w:lang w:val="en-AU"/>
        </w:rPr>
        <w:t>along-sh</w:t>
      </w:r>
      <w:r w:rsidR="00585981">
        <w:rPr>
          <w:rFonts w:asciiTheme="minorHAnsi" w:hAnsiTheme="minorHAnsi" w:cstheme="minorHAnsi"/>
          <w:szCs w:val="24"/>
          <w:lang w:val="en-AU"/>
        </w:rPr>
        <w:t>ore</w:t>
      </w:r>
      <w:r w:rsidR="002C212A" w:rsidRPr="00F15D89">
        <w:rPr>
          <w:rFonts w:asciiTheme="minorHAnsi" w:hAnsiTheme="minorHAnsi" w:cstheme="minorHAnsi"/>
          <w:szCs w:val="24"/>
          <w:lang w:val="en-AU"/>
        </w:rPr>
        <w:t xml:space="preserve"> flow (1.47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w:t>
      </w:r>
      <w:r w:rsidR="00764CE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36.1 km </w:t>
      </w:r>
      <w:r w:rsidR="00764CE9" w:rsidRPr="00F15D89">
        <w:rPr>
          <w:rFonts w:asciiTheme="minorHAnsi" w:hAnsiTheme="minorHAnsi" w:cstheme="minorHAnsi"/>
          <w:szCs w:val="24"/>
          <w:lang w:val="en-AU"/>
        </w:rPr>
        <w:t>from the coast</w:t>
      </w:r>
      <w:r w:rsidR="004737AE" w:rsidRPr="00F15D89">
        <w:rPr>
          <w:rFonts w:asciiTheme="minorHAnsi" w:hAnsiTheme="minorHAnsi" w:cstheme="minorHAnsi"/>
          <w:szCs w:val="24"/>
          <w:lang w:val="en-AU"/>
        </w:rPr>
        <w:t>, near the edge of the continental shelf</w:t>
      </w:r>
      <w:r w:rsidR="002C212A" w:rsidRPr="00F15D89">
        <w:rPr>
          <w:rFonts w:asciiTheme="minorHAnsi" w:hAnsiTheme="minorHAnsi" w:cstheme="minorHAnsi"/>
          <w:szCs w:val="24"/>
          <w:lang w:val="en-AU"/>
        </w:rPr>
        <w:t xml:space="preserve"> (220 m </w:t>
      </w:r>
      <w:r w:rsidR="005C282A">
        <w:rPr>
          <w:rFonts w:asciiTheme="minorHAnsi" w:hAnsiTheme="minorHAnsi" w:cstheme="minorHAnsi"/>
          <w:szCs w:val="24"/>
          <w:lang w:val="en-AU"/>
        </w:rPr>
        <w:t>seabed depth</w:t>
      </w:r>
      <w:r w:rsidR="003B1584" w:rsidRPr="00F15D89">
        <w:rPr>
          <w:rFonts w:asciiTheme="minorHAnsi" w:hAnsiTheme="minorHAnsi" w:cstheme="minorHAnsi"/>
          <w:szCs w:val="24"/>
          <w:lang w:val="en-AU"/>
        </w:rPr>
        <w:t>; Figure 2</w:t>
      </w:r>
      <w:r w:rsidR="002C212A" w:rsidRPr="00F15D89">
        <w:rPr>
          <w:rFonts w:asciiTheme="minorHAnsi" w:hAnsiTheme="minorHAnsi" w:cstheme="minorHAnsi"/>
          <w:szCs w:val="24"/>
          <w:lang w:val="en-AU"/>
        </w:rPr>
        <w:t xml:space="preserve">). The EAC </w:t>
      </w:r>
      <w:r w:rsidR="003B01EB">
        <w:rPr>
          <w:rFonts w:asciiTheme="minorHAnsi" w:hAnsiTheme="minorHAnsi" w:cstheme="minorHAnsi"/>
          <w:szCs w:val="24"/>
          <w:lang w:val="en-AU"/>
        </w:rPr>
        <w:t>showed</w:t>
      </w:r>
      <w:r w:rsidR="002C212A" w:rsidRPr="00F15D89">
        <w:rPr>
          <w:rFonts w:asciiTheme="minorHAnsi" w:hAnsiTheme="minorHAnsi" w:cstheme="minorHAnsi"/>
          <w:szCs w:val="24"/>
          <w:lang w:val="en-AU"/>
        </w:rPr>
        <w:t xml:space="preserve"> offshore movement (0.27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which increased with distance offshore</w:t>
      </w:r>
      <w:r w:rsidR="008402FD">
        <w:rPr>
          <w:rFonts w:asciiTheme="minorHAnsi" w:hAnsiTheme="minorHAnsi" w:cstheme="minorHAnsi"/>
          <w:szCs w:val="24"/>
          <w:lang w:val="en-AU"/>
        </w:rPr>
        <w:t xml:space="preserve"> (Figure S4)</w:t>
      </w:r>
      <w:r w:rsidR="002C212A" w:rsidRPr="00F15D89">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There was strong current driven uplift of the isotherms inshore of the EAC with the 21 °C isotherm rising to the surface from 70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6 km and the 20 °C isotherm rising to the surface from 100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r w:rsidR="00C82D42">
        <w:rPr>
          <w:rFonts w:asciiTheme="minorHAnsi" w:hAnsiTheme="minorHAnsi" w:cstheme="minorHAnsi"/>
          <w:szCs w:val="24"/>
          <w:lang w:val="en-AU"/>
        </w:rPr>
        <w:t xml:space="preserve"> similar to the northern Cape Byron site (28.6° S)</w:t>
      </w:r>
      <w:r w:rsidR="002C212A" w:rsidRPr="00F15D89">
        <w:rPr>
          <w:rFonts w:asciiTheme="minorHAnsi" w:hAnsiTheme="minorHAnsi" w:cstheme="minorHAnsi"/>
          <w:szCs w:val="24"/>
          <w:lang w:val="en-AU"/>
        </w:rPr>
        <w:t>.</w:t>
      </w:r>
    </w:p>
    <w:p w14:paraId="7D157ABD" w14:textId="0E86F7BA" w:rsidR="004737AE" w:rsidRPr="00F15D89" w:rsidRDefault="004737AE" w:rsidP="00764CE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zooplankton community was strongly </w:t>
      </w:r>
      <w:r w:rsidR="00C82D42">
        <w:rPr>
          <w:rFonts w:asciiTheme="minorHAnsi" w:hAnsiTheme="minorHAnsi" w:cstheme="minorHAnsi"/>
          <w:szCs w:val="24"/>
          <w:lang w:val="en-AU"/>
        </w:rPr>
        <w:t>related to</w:t>
      </w:r>
      <w:r w:rsidRPr="00F15D89">
        <w:rPr>
          <w:rFonts w:asciiTheme="minorHAnsi" w:hAnsiTheme="minorHAnsi" w:cstheme="minorHAnsi"/>
          <w:szCs w:val="24"/>
          <w:lang w:val="en-AU"/>
        </w:rPr>
        <w:t xml:space="preserve"> the water</w:t>
      </w:r>
      <w:r w:rsidR="00F80EFA"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masses along the transect </w:t>
      </w:r>
      <w:r w:rsidR="00F80EFA" w:rsidRPr="00F15D89">
        <w:rPr>
          <w:rFonts w:asciiTheme="minorHAnsi" w:hAnsiTheme="minorHAnsi" w:cstheme="minorHAnsi"/>
          <w:szCs w:val="24"/>
          <w:lang w:val="en-AU"/>
        </w:rPr>
        <w:t xml:space="preserve">with strong relationships observed with temperature. </w:t>
      </w:r>
      <w:r w:rsidR="00FF4300" w:rsidRPr="00F15D89">
        <w:rPr>
          <w:rFonts w:asciiTheme="minorHAnsi" w:hAnsiTheme="minorHAnsi" w:cstheme="minorHAnsi"/>
          <w:szCs w:val="24"/>
          <w:lang w:val="en-AU"/>
        </w:rPr>
        <w:t>Around the front between the continental shelf water (&lt;</w:t>
      </w:r>
      <w:r w:rsidR="005B1377">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 xml:space="preserve">21°C) and the </w:t>
      </w:r>
      <w:r w:rsidRPr="00F15D89">
        <w:rPr>
          <w:rFonts w:asciiTheme="minorHAnsi" w:hAnsiTheme="minorHAnsi" w:cstheme="minorHAnsi"/>
          <w:szCs w:val="24"/>
          <w:lang w:val="en-AU"/>
        </w:rPr>
        <w:t>warm (&gt; 21</w:t>
      </w:r>
      <w:r w:rsidR="00FF4300" w:rsidRPr="00F15D89">
        <w:rPr>
          <w:rFonts w:asciiTheme="minorHAnsi" w:hAnsiTheme="minorHAnsi" w:cstheme="minorHAnsi"/>
          <w:szCs w:val="24"/>
          <w:lang w:val="en-AU"/>
        </w:rPr>
        <w:t>°</w:t>
      </w:r>
      <w:r w:rsidRPr="00F15D89">
        <w:rPr>
          <w:rFonts w:asciiTheme="minorHAnsi" w:hAnsiTheme="minorHAnsi" w:cstheme="minorHAnsi"/>
          <w:szCs w:val="24"/>
          <w:lang w:val="en-AU"/>
        </w:rPr>
        <w:t>C) EAC water</w:t>
      </w:r>
      <w:r w:rsidR="00F80EFA" w:rsidRPr="00F15D89">
        <w:rPr>
          <w:rFonts w:asciiTheme="minorHAnsi" w:hAnsiTheme="minorHAnsi" w:cstheme="minorHAnsi"/>
          <w:szCs w:val="24"/>
          <w:lang w:val="en-AU"/>
        </w:rPr>
        <w:t xml:space="preserve"> the zooplankton community</w:t>
      </w:r>
      <w:r w:rsidRPr="00F15D89">
        <w:rPr>
          <w:rFonts w:asciiTheme="minorHAnsi" w:hAnsiTheme="minorHAnsi" w:cstheme="minorHAnsi"/>
          <w:szCs w:val="24"/>
          <w:lang w:val="en-AU"/>
        </w:rPr>
        <w:t xml:space="preserve"> showed a similar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~450</w:t>
      </w:r>
      <w:r w:rsidR="005B1377">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µm </w:t>
      </w:r>
      <w:r w:rsidR="00C10581">
        <w:rPr>
          <w:rFonts w:asciiTheme="minorHAnsi" w:hAnsiTheme="minorHAnsi" w:cstheme="minorHAnsi"/>
          <w:szCs w:val="24"/>
          <w:lang w:val="en-AU"/>
        </w:rPr>
        <w:t xml:space="preserve">ESD </w:t>
      </w:r>
      <w:r w:rsidRPr="00F15D89">
        <w:rPr>
          <w:rFonts w:asciiTheme="minorHAnsi" w:hAnsiTheme="minorHAnsi" w:cstheme="minorHAnsi"/>
          <w:szCs w:val="24"/>
          <w:lang w:val="en-AU"/>
        </w:rPr>
        <w:t xml:space="preserve">to that observed at the northern Cape Byron transect but had a higher biomass and shallower </w:t>
      </w:r>
      <w:r w:rsidR="00C82D42">
        <w:rPr>
          <w:rFonts w:asciiTheme="minorHAnsi" w:hAnsiTheme="minorHAnsi" w:cstheme="minorHAnsi"/>
          <w:szCs w:val="24"/>
          <w:lang w:val="en-AU"/>
        </w:rPr>
        <w:t xml:space="preserve">pareto distribution shape parameter </w:t>
      </w:r>
      <w:r w:rsidR="00C82D42">
        <w:rPr>
          <w:rFonts w:asciiTheme="minorHAnsi" w:hAnsiTheme="minorHAnsi" w:cstheme="minorHAnsi"/>
          <w:i/>
          <w:iCs/>
          <w:szCs w:val="24"/>
          <w:lang w:val="en-AU"/>
        </w:rPr>
        <w:t>c</w:t>
      </w:r>
      <w:r w:rsidRPr="00F15D89">
        <w:rPr>
          <w:rFonts w:asciiTheme="minorHAnsi" w:hAnsiTheme="minorHAnsi" w:cstheme="minorHAnsi"/>
          <w:szCs w:val="24"/>
          <w:lang w:val="en-AU"/>
        </w:rPr>
        <w:t xml:space="preserve"> (~-1</w:t>
      </w:r>
      <w:r w:rsidR="00B251AC" w:rsidRPr="00F15D89">
        <w:rPr>
          <w:rFonts w:asciiTheme="minorHAnsi" w:hAnsiTheme="minorHAnsi" w:cstheme="minorHAnsi"/>
          <w:szCs w:val="24"/>
          <w:lang w:val="en-AU"/>
        </w:rPr>
        <w:t>; Figures 3, 4 &amp; 5)</w:t>
      </w:r>
      <w:r w:rsidRPr="00F15D89">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 In the cool inshore waters &lt;</w:t>
      </w:r>
      <w:r w:rsidR="005B1377">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20°C, there continued to be high zooplankton </w:t>
      </w:r>
      <w:r w:rsidR="00F47E9C" w:rsidRPr="00F15D89">
        <w:rPr>
          <w:rFonts w:asciiTheme="minorHAnsi" w:hAnsiTheme="minorHAnsi" w:cstheme="minorHAnsi"/>
          <w:szCs w:val="24"/>
          <w:lang w:val="en-AU"/>
        </w:rPr>
        <w:t>biomass</w:t>
      </w:r>
      <w:r w:rsidR="00207754">
        <w:rPr>
          <w:rFonts w:asciiTheme="minorHAnsi" w:hAnsiTheme="minorHAnsi" w:cstheme="minorHAnsi"/>
          <w:szCs w:val="24"/>
          <w:lang w:val="en-AU"/>
        </w:rPr>
        <w:t xml:space="preserve"> (Figure 3)</w:t>
      </w:r>
      <w:r w:rsidR="00F47E9C" w:rsidRPr="00F15D89">
        <w:rPr>
          <w:rFonts w:asciiTheme="minorHAnsi" w:hAnsiTheme="minorHAnsi" w:cstheme="minorHAnsi"/>
          <w:szCs w:val="24"/>
          <w:lang w:val="en-AU"/>
        </w:rPr>
        <w:t>,</w:t>
      </w:r>
      <w:r w:rsidR="00F80EFA" w:rsidRPr="00F15D89">
        <w:rPr>
          <w:rFonts w:asciiTheme="minorHAnsi" w:hAnsiTheme="minorHAnsi" w:cstheme="minorHAnsi"/>
          <w:szCs w:val="24"/>
          <w:lang w:val="en-AU"/>
        </w:rPr>
        <w:t xml:space="preserve"> but the community had shifted towards smaller particles which resulted in a steep</w:t>
      </w:r>
      <w:r w:rsidR="00C82D42">
        <w:rPr>
          <w:rFonts w:asciiTheme="minorHAnsi" w:hAnsiTheme="minorHAnsi" w:cstheme="minorHAnsi"/>
          <w:szCs w:val="24"/>
          <w:lang w:val="en-AU"/>
        </w:rPr>
        <w:t>er</w:t>
      </w:r>
      <w:r w:rsidR="00F80EFA" w:rsidRPr="00F15D89">
        <w:rPr>
          <w:rFonts w:asciiTheme="minorHAnsi" w:hAnsiTheme="minorHAnsi" w:cstheme="minorHAnsi"/>
          <w:szCs w:val="24"/>
          <w:lang w:val="en-AU"/>
        </w:rPr>
        <w:t xml:space="preserve"> </w:t>
      </w:r>
      <w:r w:rsidR="00C82D42">
        <w:rPr>
          <w:rFonts w:asciiTheme="minorHAnsi" w:hAnsiTheme="minorHAnsi" w:cstheme="minorHAnsi"/>
          <w:i/>
          <w:iCs/>
          <w:szCs w:val="24"/>
          <w:lang w:val="en-AU"/>
        </w:rPr>
        <w:t>c</w:t>
      </w:r>
      <w:r w:rsidR="00F80EFA" w:rsidRPr="00F15D89">
        <w:rPr>
          <w:rFonts w:asciiTheme="minorHAnsi" w:hAnsiTheme="minorHAnsi" w:cstheme="minorHAnsi"/>
          <w:szCs w:val="24"/>
          <w:lang w:val="en-AU"/>
        </w:rPr>
        <w:t xml:space="preserve"> (&lt; -1.3</w:t>
      </w:r>
      <w:r w:rsidR="00B251AC" w:rsidRPr="00F15D89">
        <w:rPr>
          <w:rFonts w:asciiTheme="minorHAnsi" w:hAnsiTheme="minorHAnsi" w:cstheme="minorHAnsi"/>
          <w:szCs w:val="24"/>
          <w:lang w:val="en-AU"/>
        </w:rPr>
        <w:t>; Figure</w:t>
      </w:r>
      <w:r w:rsidR="00207754">
        <w:rPr>
          <w:rFonts w:asciiTheme="minorHAnsi" w:hAnsiTheme="minorHAnsi" w:cstheme="minorHAnsi"/>
          <w:szCs w:val="24"/>
          <w:lang w:val="en-AU"/>
        </w:rPr>
        <w:t>s 4 &amp;</w:t>
      </w:r>
      <w:r w:rsidR="00B251AC" w:rsidRPr="00F15D89">
        <w:rPr>
          <w:rFonts w:asciiTheme="minorHAnsi" w:hAnsiTheme="minorHAnsi" w:cstheme="minorHAnsi"/>
          <w:szCs w:val="24"/>
          <w:lang w:val="en-AU"/>
        </w:rPr>
        <w:t xml:space="preserve"> 5</w:t>
      </w:r>
      <w:r w:rsidR="00F80EFA" w:rsidRPr="00F15D89">
        <w:rPr>
          <w:rFonts w:asciiTheme="minorHAnsi" w:hAnsiTheme="minorHAnsi" w:cstheme="minorHAnsi"/>
          <w:szCs w:val="24"/>
          <w:lang w:val="en-AU"/>
        </w:rPr>
        <w:t>).</w:t>
      </w:r>
    </w:p>
    <w:p w14:paraId="5E9503C2" w14:textId="15BE0830" w:rsidR="00F80EFA" w:rsidRPr="00F15D89" w:rsidRDefault="00F80EFA" w:rsidP="00F80EFA">
      <w:pPr>
        <w:spacing w:line="360" w:lineRule="auto"/>
        <w:rPr>
          <w:rFonts w:asciiTheme="minorHAnsi" w:hAnsiTheme="minorHAnsi" w:cstheme="minorHAnsi"/>
          <w:szCs w:val="24"/>
          <w:lang w:val="en-AU"/>
        </w:rPr>
      </w:pPr>
    </w:p>
    <w:p w14:paraId="364CE3B1" w14:textId="03A0D7C8" w:rsidR="00F80EFA" w:rsidRPr="00C07196" w:rsidRDefault="00C07196" w:rsidP="00F80EFA">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80EFA" w:rsidRPr="00C07196">
        <w:rPr>
          <w:rFonts w:asciiTheme="minorHAnsi" w:hAnsiTheme="minorHAnsi" w:cstheme="minorHAnsi"/>
          <w:i/>
          <w:iCs/>
          <w:szCs w:val="24"/>
          <w:lang w:val="en-AU"/>
        </w:rPr>
        <w:t>.4 North Solitary (30°S)</w:t>
      </w:r>
    </w:p>
    <w:p w14:paraId="33824915" w14:textId="128C613A" w:rsidR="002C212A" w:rsidRPr="00F15D89" w:rsidRDefault="00D74636" w:rsidP="00BE3A2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w:t>
      </w:r>
      <w:r w:rsidR="002C212A" w:rsidRPr="00F15D89">
        <w:rPr>
          <w:rFonts w:asciiTheme="minorHAnsi" w:hAnsiTheme="minorHAnsi" w:cstheme="minorHAnsi"/>
          <w:szCs w:val="24"/>
          <w:lang w:val="en-AU"/>
        </w:rPr>
        <w:t>transect</w:t>
      </w:r>
      <w:r w:rsidRPr="00F15D89">
        <w:rPr>
          <w:rFonts w:asciiTheme="minorHAnsi" w:hAnsiTheme="minorHAnsi" w:cstheme="minorHAnsi"/>
          <w:szCs w:val="24"/>
          <w:lang w:val="en-AU"/>
        </w:rPr>
        <w:t xml:space="preserve"> at North Solitary</w:t>
      </w:r>
      <w:r w:rsidR="00BE3A29"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30°</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showed </w:t>
      </w:r>
      <w:r w:rsidR="00F47E9C" w:rsidRPr="00F15D89">
        <w:rPr>
          <w:rFonts w:asciiTheme="minorHAnsi" w:hAnsiTheme="minorHAnsi" w:cstheme="minorHAnsi"/>
          <w:szCs w:val="24"/>
          <w:lang w:val="en-AU"/>
        </w:rPr>
        <w:t xml:space="preserve">the </w:t>
      </w:r>
      <w:r w:rsidRPr="00F15D89">
        <w:rPr>
          <w:rFonts w:asciiTheme="minorHAnsi" w:hAnsiTheme="minorHAnsi" w:cstheme="minorHAnsi"/>
          <w:szCs w:val="24"/>
          <w:lang w:val="en-AU"/>
        </w:rPr>
        <w:t xml:space="preserve">strongest evidence of </w:t>
      </w:r>
      <w:r w:rsidR="00F47E9C" w:rsidRPr="00F15D89">
        <w:rPr>
          <w:rFonts w:asciiTheme="minorHAnsi" w:hAnsiTheme="minorHAnsi" w:cstheme="minorHAnsi"/>
          <w:szCs w:val="24"/>
          <w:lang w:val="en-AU"/>
        </w:rPr>
        <w:t xml:space="preserve">current driven </w:t>
      </w:r>
      <w:r w:rsidRPr="00F15D89">
        <w:rPr>
          <w:rFonts w:asciiTheme="minorHAnsi" w:hAnsiTheme="minorHAnsi" w:cstheme="minorHAnsi"/>
          <w:szCs w:val="24"/>
          <w:lang w:val="en-AU"/>
        </w:rPr>
        <w:t xml:space="preserve">uplift </w:t>
      </w:r>
      <w:r w:rsidR="00F47E9C" w:rsidRPr="00F15D89">
        <w:rPr>
          <w:rFonts w:asciiTheme="minorHAnsi" w:hAnsiTheme="minorHAnsi" w:cstheme="minorHAnsi"/>
          <w:szCs w:val="24"/>
          <w:lang w:val="en-AU"/>
        </w:rPr>
        <w:t>of any of the transects</w:t>
      </w:r>
      <w:r w:rsidRPr="00F15D89">
        <w:rPr>
          <w:rFonts w:asciiTheme="minorHAnsi" w:hAnsiTheme="minorHAnsi" w:cstheme="minorHAnsi"/>
          <w:szCs w:val="24"/>
          <w:lang w:val="en-AU"/>
        </w:rPr>
        <w:t xml:space="preserve"> with the 21 °C isotherm rising to the surface from 70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3 km and the 20 °C isotherm rising to the surface from 100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10 km</w:t>
      </w:r>
      <w:r w:rsidR="00F47E9C" w:rsidRPr="00F15D89">
        <w:rPr>
          <w:rFonts w:asciiTheme="minorHAnsi" w:hAnsiTheme="minorHAnsi" w:cstheme="minorHAnsi"/>
          <w:szCs w:val="24"/>
          <w:lang w:val="en-AU"/>
        </w:rPr>
        <w:t xml:space="preserve"> (Figure 3)</w:t>
      </w:r>
      <w:r w:rsidRPr="00F15D89">
        <w:rPr>
          <w:rFonts w:asciiTheme="minorHAnsi" w:hAnsiTheme="minorHAnsi" w:cstheme="minorHAnsi"/>
          <w:szCs w:val="24"/>
          <w:lang w:val="en-AU"/>
        </w:rPr>
        <w:t>. The offshore portion of the transect continued to be dominated</w:t>
      </w:r>
      <w:r w:rsidR="002C212A" w:rsidRPr="00F15D89">
        <w:rPr>
          <w:rFonts w:asciiTheme="minorHAnsi" w:hAnsiTheme="minorHAnsi" w:cstheme="minorHAnsi"/>
          <w:szCs w:val="24"/>
          <w:lang w:val="en-AU"/>
        </w:rPr>
        <w:t xml:space="preserve"> by the EAC which had a strong </w:t>
      </w:r>
      <w:r w:rsidR="00906D99" w:rsidRPr="008402FD">
        <w:rPr>
          <w:rFonts w:asciiTheme="minorHAnsi" w:hAnsiTheme="minorHAnsi" w:cstheme="minorHAnsi"/>
          <w:szCs w:val="24"/>
          <w:lang w:val="en-AU"/>
        </w:rPr>
        <w:t>alongshore</w:t>
      </w:r>
      <w:r w:rsidR="002C212A" w:rsidRPr="008402FD">
        <w:rPr>
          <w:rFonts w:asciiTheme="minorHAnsi" w:hAnsiTheme="minorHAnsi" w:cstheme="minorHAnsi"/>
          <w:szCs w:val="24"/>
          <w:lang w:val="en-AU"/>
        </w:rPr>
        <w:t xml:space="preserve"> flow (1.59 m s</w:t>
      </w:r>
      <w:r w:rsidR="002C212A" w:rsidRPr="008402FD">
        <w:rPr>
          <w:rFonts w:asciiTheme="minorHAnsi" w:hAnsiTheme="minorHAnsi" w:cstheme="minorHAnsi"/>
          <w:szCs w:val="24"/>
          <w:vertAlign w:val="superscript"/>
          <w:lang w:val="en-AU"/>
        </w:rPr>
        <w:t>-1</w:t>
      </w:r>
      <w:r w:rsidR="002C212A" w:rsidRPr="008402FD">
        <w:rPr>
          <w:rFonts w:asciiTheme="minorHAnsi" w:hAnsiTheme="minorHAnsi" w:cstheme="minorHAnsi"/>
          <w:szCs w:val="24"/>
          <w:lang w:val="en-AU"/>
        </w:rPr>
        <w:t>) centred 37.7 km offshore (310 m bathymetry</w:t>
      </w:r>
      <w:r w:rsidR="00166354" w:rsidRPr="008402FD">
        <w:rPr>
          <w:rFonts w:asciiTheme="minorHAnsi" w:hAnsiTheme="minorHAnsi" w:cstheme="minorHAnsi"/>
          <w:szCs w:val="24"/>
          <w:lang w:val="en-AU"/>
        </w:rPr>
        <w:t>; Figure 2</w:t>
      </w:r>
      <w:r w:rsidR="002C212A" w:rsidRPr="008402FD">
        <w:rPr>
          <w:rFonts w:asciiTheme="minorHAnsi" w:hAnsiTheme="minorHAnsi" w:cstheme="minorHAnsi"/>
          <w:szCs w:val="24"/>
          <w:lang w:val="en-AU"/>
        </w:rPr>
        <w:t>)</w:t>
      </w:r>
      <w:r w:rsidR="00A92212" w:rsidRPr="008402FD">
        <w:rPr>
          <w:rFonts w:asciiTheme="minorHAnsi" w:hAnsiTheme="minorHAnsi" w:cstheme="minorHAnsi"/>
          <w:szCs w:val="24"/>
          <w:lang w:val="en-AU"/>
        </w:rPr>
        <w:t>.</w:t>
      </w:r>
      <w:r w:rsidR="00BE3A29"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T</w:t>
      </w:r>
      <w:r w:rsidR="002C212A" w:rsidRPr="008402FD">
        <w:rPr>
          <w:rFonts w:asciiTheme="minorHAnsi" w:hAnsiTheme="minorHAnsi" w:cstheme="minorHAnsi"/>
          <w:szCs w:val="24"/>
          <w:lang w:val="en-AU"/>
        </w:rPr>
        <w:t xml:space="preserve">he EAC </w:t>
      </w:r>
      <w:r w:rsidR="00A92212" w:rsidRPr="008402FD">
        <w:rPr>
          <w:rFonts w:asciiTheme="minorHAnsi" w:hAnsiTheme="minorHAnsi" w:cstheme="minorHAnsi"/>
          <w:szCs w:val="24"/>
          <w:lang w:val="en-AU"/>
        </w:rPr>
        <w:t>had</w:t>
      </w:r>
      <w:r w:rsidR="002C212A" w:rsidRPr="008402FD">
        <w:rPr>
          <w:rFonts w:asciiTheme="minorHAnsi" w:hAnsiTheme="minorHAnsi" w:cstheme="minorHAnsi"/>
          <w:szCs w:val="24"/>
          <w:lang w:val="en-AU"/>
        </w:rPr>
        <w:t xml:space="preserve"> slight onshore movement</w:t>
      </w:r>
      <w:r w:rsidR="00BE3A29" w:rsidRPr="008402FD">
        <w:rPr>
          <w:rFonts w:asciiTheme="minorHAnsi" w:hAnsiTheme="minorHAnsi" w:cstheme="minorHAnsi"/>
          <w:szCs w:val="24"/>
          <w:lang w:val="en-AU"/>
        </w:rPr>
        <w:t>,</w:t>
      </w:r>
      <w:r w:rsidR="002C212A"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in offshore waters 100-150m below the surface</w:t>
      </w:r>
      <w:r w:rsidR="002C212A" w:rsidRPr="008402FD">
        <w:rPr>
          <w:rFonts w:asciiTheme="minorHAnsi" w:hAnsiTheme="minorHAnsi" w:cstheme="minorHAnsi"/>
          <w:szCs w:val="24"/>
          <w:lang w:val="en-AU"/>
        </w:rPr>
        <w:t xml:space="preserve"> (0.15 m s</w:t>
      </w:r>
      <w:r w:rsidR="002C212A" w:rsidRPr="008402FD">
        <w:rPr>
          <w:rFonts w:asciiTheme="minorHAnsi" w:hAnsiTheme="minorHAnsi" w:cstheme="minorHAnsi"/>
          <w:szCs w:val="24"/>
          <w:vertAlign w:val="superscript"/>
          <w:lang w:val="en-AU"/>
        </w:rPr>
        <w:t>-1</w:t>
      </w:r>
      <w:r w:rsidR="00F47E9C" w:rsidRPr="008402FD">
        <w:rPr>
          <w:rFonts w:asciiTheme="minorHAnsi" w:hAnsiTheme="minorHAnsi" w:cstheme="minorHAnsi"/>
          <w:szCs w:val="24"/>
          <w:lang w:val="en-AU"/>
        </w:rPr>
        <w:t xml:space="preserve">; Figure </w:t>
      </w:r>
      <w:r w:rsidR="00166354" w:rsidRPr="008402FD">
        <w:rPr>
          <w:rFonts w:asciiTheme="minorHAnsi" w:hAnsiTheme="minorHAnsi" w:cstheme="minorHAnsi"/>
          <w:szCs w:val="24"/>
          <w:lang w:val="en-AU"/>
        </w:rPr>
        <w:t>S</w:t>
      </w:r>
      <w:r w:rsidR="008402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p>
    <w:p w14:paraId="283A6A05" w14:textId="3D5F9C09" w:rsidR="002C212A" w:rsidRPr="00F15D89" w:rsidRDefault="00F47E9C" w:rsidP="00F34258">
      <w:pPr>
        <w:spacing w:line="360" w:lineRule="auto"/>
        <w:rPr>
          <w:rFonts w:asciiTheme="minorHAnsi" w:hAnsiTheme="minorHAnsi" w:cstheme="minorHAnsi"/>
          <w:szCs w:val="24"/>
          <w:lang w:val="en-AU"/>
        </w:rPr>
      </w:pPr>
      <w:r w:rsidRPr="00F15D89">
        <w:rPr>
          <w:rFonts w:asciiTheme="minorHAnsi" w:hAnsiTheme="minorHAnsi" w:cstheme="minorHAnsi"/>
          <w:b/>
          <w:bCs/>
          <w:szCs w:val="24"/>
          <w:lang w:val="en-AU"/>
        </w:rPr>
        <w:lastRenderedPageBreak/>
        <w:tab/>
      </w:r>
      <w:r w:rsidRPr="00F15D89">
        <w:rPr>
          <w:rFonts w:asciiTheme="minorHAnsi" w:hAnsiTheme="minorHAnsi" w:cstheme="minorHAnsi"/>
          <w:szCs w:val="24"/>
          <w:lang w:val="en-AU"/>
        </w:rPr>
        <w:t>The biomass of the zooplankton community generally decreased with distance offshore and with depth</w:t>
      </w:r>
      <w:r w:rsidR="00ED04AC">
        <w:rPr>
          <w:rFonts w:asciiTheme="minorHAnsi" w:hAnsiTheme="minorHAnsi" w:cstheme="minorHAnsi"/>
          <w:szCs w:val="24"/>
          <w:lang w:val="en-AU"/>
        </w:rPr>
        <w:t xml:space="preserve"> (Figures 3, S5 &amp; S6)</w:t>
      </w:r>
      <w:r w:rsidRPr="00F15D89">
        <w:rPr>
          <w:rFonts w:asciiTheme="minorHAnsi" w:hAnsiTheme="minorHAnsi" w:cstheme="minorHAnsi"/>
          <w:szCs w:val="24"/>
          <w:lang w:val="en-AU"/>
        </w:rPr>
        <w:t>. The EAC, particularly further offshore</w:t>
      </w:r>
      <w:r w:rsidR="008B7392">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8B7392">
        <w:rPr>
          <w:rFonts w:asciiTheme="minorHAnsi" w:hAnsiTheme="minorHAnsi" w:cstheme="minorHAnsi"/>
          <w:szCs w:val="24"/>
          <w:lang w:val="en-AU"/>
        </w:rPr>
        <w:t>contained</w:t>
      </w:r>
      <w:r w:rsidRPr="00F15D89">
        <w:rPr>
          <w:rFonts w:asciiTheme="minorHAnsi" w:hAnsiTheme="minorHAnsi" w:cstheme="minorHAnsi"/>
          <w:szCs w:val="24"/>
          <w:lang w:val="en-AU"/>
        </w:rPr>
        <w:t xml:space="preserve"> low </w:t>
      </w:r>
      <w:r w:rsidR="008B7392">
        <w:rPr>
          <w:rFonts w:asciiTheme="minorHAnsi" w:hAnsiTheme="minorHAnsi" w:cstheme="minorHAnsi"/>
          <w:szCs w:val="24"/>
          <w:lang w:val="en-AU"/>
        </w:rPr>
        <w:t xml:space="preserve">zooplankton </w:t>
      </w:r>
      <w:r w:rsidRPr="00F15D89">
        <w:rPr>
          <w:rFonts w:asciiTheme="minorHAnsi" w:hAnsiTheme="minorHAnsi" w:cstheme="minorHAnsi"/>
          <w:szCs w:val="24"/>
          <w:lang w:val="en-AU"/>
        </w:rPr>
        <w:t xml:space="preserve">biomass with a shallow </w:t>
      </w:r>
      <w:r w:rsidR="0063430E">
        <w:rPr>
          <w:rFonts w:asciiTheme="minorHAnsi" w:hAnsiTheme="minorHAnsi" w:cstheme="minorHAnsi"/>
          <w:szCs w:val="24"/>
          <w:lang w:val="en-AU"/>
        </w:rPr>
        <w:t xml:space="preserve">pareto distribution shape parameter </w:t>
      </w:r>
      <w:r w:rsid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(-0.9) and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~450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ED04AC">
        <w:rPr>
          <w:rFonts w:asciiTheme="minorHAnsi" w:hAnsiTheme="minorHAnsi" w:cstheme="minorHAnsi"/>
          <w:szCs w:val="24"/>
          <w:lang w:val="en-AU"/>
        </w:rPr>
        <w:t xml:space="preserve"> (Figures 3, 4 &amp; 5)</w:t>
      </w:r>
      <w:r w:rsidRPr="00F15D89">
        <w:rPr>
          <w:rFonts w:asciiTheme="minorHAnsi" w:hAnsiTheme="minorHAnsi" w:cstheme="minorHAnsi"/>
          <w:szCs w:val="24"/>
          <w:lang w:val="en-AU"/>
        </w:rPr>
        <w:t>. The 20</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°C isotherm was a strong boundary for zooplankton communities with zooplankton in water &lt; 20</w:t>
      </w:r>
      <w:r w:rsidR="005C5E3F">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w:t>
      </w:r>
      <w:r w:rsidRPr="00F15D89">
        <w:rPr>
          <w:rFonts w:asciiTheme="minorHAnsi" w:hAnsiTheme="minorHAnsi" w:cstheme="minorHAnsi"/>
          <w:szCs w:val="24"/>
          <w:lang w:val="en-AU"/>
        </w:rPr>
        <w:t>C</w:t>
      </w:r>
      <w:r w:rsidR="00187221" w:rsidRPr="00F15D89">
        <w:rPr>
          <w:rFonts w:asciiTheme="minorHAnsi" w:hAnsiTheme="minorHAnsi" w:cstheme="minorHAnsi"/>
          <w:szCs w:val="24"/>
          <w:lang w:val="en-AU"/>
        </w:rPr>
        <w:t xml:space="preserve"> having relatively low biomass and</w:t>
      </w:r>
      <w:r w:rsidRPr="00F15D89">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 xml:space="preserve">a </w:t>
      </w:r>
      <w:r w:rsidRPr="00F15D89">
        <w:rPr>
          <w:rFonts w:asciiTheme="minorHAnsi" w:hAnsiTheme="minorHAnsi" w:cstheme="minorHAnsi"/>
          <w:szCs w:val="24"/>
          <w:lang w:val="en-AU"/>
        </w:rPr>
        <w:t xml:space="preserve">much smaller </w:t>
      </w:r>
      <w:r w:rsidR="003E012B">
        <w:rPr>
          <w:rFonts w:asciiTheme="minorHAnsi" w:hAnsiTheme="minorHAnsi" w:cstheme="minorHAnsi"/>
          <w:szCs w:val="24"/>
          <w:lang w:val="en-AU"/>
        </w:rPr>
        <w:t>GMS</w:t>
      </w:r>
      <w:r w:rsidR="00187221"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(~400µm</w:t>
      </w:r>
      <w:r w:rsidR="003E012B">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resulting in a steeper </w:t>
      </w:r>
      <w:r w:rsidR="0063430E" w:rsidRP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(&lt; -1.3)</w:t>
      </w:r>
      <w:r w:rsidR="00187221" w:rsidRPr="00F15D89">
        <w:rPr>
          <w:rFonts w:asciiTheme="minorHAnsi" w:hAnsiTheme="minorHAnsi" w:cstheme="minorHAnsi"/>
          <w:szCs w:val="24"/>
          <w:lang w:val="en-AU"/>
        </w:rPr>
        <w:t>. This was particularly evident where the 20°C isotherm reach the surface ~24 km from the coastline</w:t>
      </w:r>
      <w:r w:rsidR="008B13B9">
        <w:rPr>
          <w:rFonts w:asciiTheme="minorHAnsi" w:hAnsiTheme="minorHAnsi" w:cstheme="minorHAnsi"/>
          <w:szCs w:val="24"/>
          <w:lang w:val="en-AU"/>
        </w:rPr>
        <w:t>, bringing with it a highly productive zooplankton community</w:t>
      </w:r>
      <w:r w:rsidR="00B251AC" w:rsidRPr="00F15D89">
        <w:rPr>
          <w:rFonts w:asciiTheme="minorHAnsi" w:hAnsiTheme="minorHAnsi" w:cstheme="minorHAnsi"/>
          <w:szCs w:val="24"/>
          <w:lang w:val="en-AU"/>
        </w:rPr>
        <w:t xml:space="preserve"> (Figures 4 &amp; 5)</w:t>
      </w:r>
      <w:r w:rsidR="00187221" w:rsidRPr="00F15D89">
        <w:rPr>
          <w:rFonts w:asciiTheme="minorHAnsi" w:hAnsiTheme="minorHAnsi" w:cstheme="minorHAnsi"/>
          <w:szCs w:val="24"/>
          <w:lang w:val="en-AU"/>
        </w:rPr>
        <w:t>.</w:t>
      </w:r>
    </w:p>
    <w:p w14:paraId="0702C6CD" w14:textId="109154B5" w:rsidR="00F80EFA" w:rsidRPr="00F15D89" w:rsidRDefault="00F80EFA" w:rsidP="00F34258">
      <w:pPr>
        <w:spacing w:line="360" w:lineRule="auto"/>
        <w:rPr>
          <w:rFonts w:asciiTheme="minorHAnsi" w:hAnsiTheme="minorHAnsi" w:cstheme="minorHAnsi"/>
          <w:b/>
          <w:bCs/>
          <w:szCs w:val="24"/>
          <w:lang w:val="en-AU"/>
        </w:rPr>
      </w:pPr>
    </w:p>
    <w:p w14:paraId="7C2E6384" w14:textId="4E04AD35" w:rsidR="00F80EFA"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F4300" w:rsidRPr="00C07196">
        <w:rPr>
          <w:rFonts w:asciiTheme="minorHAnsi" w:hAnsiTheme="minorHAnsi" w:cstheme="minorHAnsi"/>
          <w:i/>
          <w:iCs/>
          <w:szCs w:val="24"/>
          <w:lang w:val="en-AU"/>
        </w:rPr>
        <w:t xml:space="preserve">.5 </w:t>
      </w:r>
      <w:r w:rsidR="008A3A3E" w:rsidRPr="00C07196">
        <w:rPr>
          <w:rFonts w:asciiTheme="minorHAnsi" w:hAnsiTheme="minorHAnsi" w:cstheme="minorHAnsi"/>
          <w:i/>
          <w:iCs/>
          <w:szCs w:val="24"/>
          <w:lang w:val="en-AU"/>
        </w:rPr>
        <w:t>Diamond Head (31.75°S)</w:t>
      </w:r>
    </w:p>
    <w:p w14:paraId="197CFA5F" w14:textId="79A3E270" w:rsidR="002C212A" w:rsidRPr="00F15D89" w:rsidRDefault="002C212A" w:rsidP="00F34258">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The</w:t>
      </w:r>
      <w:r w:rsidR="00BE3A29" w:rsidRPr="00F15D89">
        <w:rPr>
          <w:rFonts w:asciiTheme="minorHAnsi" w:hAnsiTheme="minorHAnsi" w:cstheme="minorHAnsi"/>
          <w:szCs w:val="24"/>
          <w:lang w:val="en-AU"/>
        </w:rPr>
        <w:t xml:space="preserve"> most southern</w:t>
      </w:r>
      <w:r w:rsidRPr="00F15D89">
        <w:rPr>
          <w:rFonts w:asciiTheme="minorHAnsi" w:hAnsiTheme="minorHAnsi" w:cstheme="minorHAnsi"/>
          <w:szCs w:val="24"/>
          <w:lang w:val="en-AU"/>
        </w:rPr>
        <w:t xml:space="preserve"> transect</w:t>
      </w:r>
      <w:r w:rsidR="00BE3A29" w:rsidRPr="00F15D89">
        <w:rPr>
          <w:rFonts w:asciiTheme="minorHAnsi" w:hAnsiTheme="minorHAnsi" w:cstheme="minorHAnsi"/>
          <w:szCs w:val="24"/>
          <w:lang w:val="en-AU"/>
        </w:rPr>
        <w:t xml:space="preserve"> located at Diamond Head (</w:t>
      </w:r>
      <w:r w:rsidR="002602C5" w:rsidRPr="00F15D89">
        <w:rPr>
          <w:rFonts w:asciiTheme="minorHAnsi" w:hAnsiTheme="minorHAnsi" w:cstheme="minorHAnsi"/>
          <w:szCs w:val="24"/>
          <w:lang w:val="en-AU"/>
        </w:rPr>
        <w:t>31.75°</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w:t>
      </w:r>
      <w:r w:rsidR="00BE3A29" w:rsidRPr="00F15D89">
        <w:rPr>
          <w:rFonts w:asciiTheme="minorHAnsi" w:hAnsiTheme="minorHAnsi" w:cstheme="minorHAnsi"/>
          <w:szCs w:val="24"/>
          <w:lang w:val="en-AU"/>
        </w:rPr>
        <w:t xml:space="preserve">was not influenced by the EAC </w:t>
      </w:r>
      <w:r w:rsidRPr="00F15D89">
        <w:rPr>
          <w:rFonts w:asciiTheme="minorHAnsi" w:hAnsiTheme="minorHAnsi" w:cstheme="minorHAnsi"/>
          <w:szCs w:val="24"/>
          <w:lang w:val="en-AU"/>
        </w:rPr>
        <w:t>which had separated from the coast to the north</w:t>
      </w:r>
      <w:r w:rsidR="008A3A3E" w:rsidRPr="00F15D89">
        <w:rPr>
          <w:rFonts w:asciiTheme="minorHAnsi" w:hAnsiTheme="minorHAnsi" w:cstheme="minorHAnsi"/>
          <w:szCs w:val="24"/>
          <w:lang w:val="en-AU"/>
        </w:rPr>
        <w:t xml:space="preserve"> and was characterised by a more homogeneous water mass</w:t>
      </w:r>
      <w:r w:rsidRPr="00F15D89">
        <w:rPr>
          <w:rFonts w:asciiTheme="minorHAnsi" w:hAnsiTheme="minorHAnsi" w:cstheme="minorHAnsi"/>
          <w:szCs w:val="24"/>
          <w:lang w:val="en-AU"/>
        </w:rPr>
        <w:t>. Within the transect</w:t>
      </w:r>
      <w:ins w:id="58" w:author="amandine_s10 amandine_s10" w:date="2020-08-12T16:31:00Z">
        <w:r w:rsidR="00384CF3">
          <w:rPr>
            <w:rFonts w:asciiTheme="minorHAnsi" w:hAnsiTheme="minorHAnsi" w:cstheme="minorHAnsi"/>
            <w:szCs w:val="24"/>
            <w:lang w:val="en-AU"/>
          </w:rPr>
          <w:t>,</w:t>
        </w:r>
      </w:ins>
      <w:r w:rsidRPr="00F15D89">
        <w:rPr>
          <w:rFonts w:asciiTheme="minorHAnsi" w:hAnsiTheme="minorHAnsi" w:cstheme="minorHAnsi"/>
          <w:szCs w:val="24"/>
          <w:lang w:val="en-AU"/>
        </w:rPr>
        <w:t xml:space="preserve"> the</w:t>
      </w:r>
      <w:del w:id="59" w:author="amandine_s10 amandine_s10" w:date="2020-08-12T16:31:00Z">
        <w:r w:rsidRPr="00F15D89" w:rsidDel="00384CF3">
          <w:rPr>
            <w:rFonts w:asciiTheme="minorHAnsi" w:hAnsiTheme="minorHAnsi" w:cstheme="minorHAnsi"/>
            <w:szCs w:val="24"/>
            <w:lang w:val="en-AU"/>
          </w:rPr>
          <w:delText>,</w:delText>
        </w:r>
      </w:del>
      <w:r w:rsidRPr="00F15D89">
        <w:rPr>
          <w:rFonts w:asciiTheme="minorHAnsi" w:hAnsiTheme="minorHAnsi" w:cstheme="minorHAnsi"/>
          <w:szCs w:val="24"/>
          <w:lang w:val="en-AU"/>
        </w:rPr>
        <w:t xml:space="preserve"> alongshore velocities </w:t>
      </w:r>
      <w:r w:rsidR="001402D8">
        <w:rPr>
          <w:rFonts w:asciiTheme="minorHAnsi" w:hAnsiTheme="minorHAnsi" w:cstheme="minorHAnsi"/>
          <w:szCs w:val="24"/>
          <w:lang w:val="en-AU"/>
        </w:rPr>
        <w:t>were</w:t>
      </w:r>
      <w:r w:rsidRPr="00F15D89">
        <w:rPr>
          <w:rFonts w:asciiTheme="minorHAnsi" w:hAnsiTheme="minorHAnsi" w:cstheme="minorHAnsi"/>
          <w:szCs w:val="24"/>
          <w:lang w:val="en-AU"/>
        </w:rPr>
        <w:t xml:space="preserve"> low (&lt; 0.43 m s</w:t>
      </w:r>
      <w:r w:rsidRPr="00F15D89">
        <w:rPr>
          <w:rFonts w:asciiTheme="minorHAnsi" w:hAnsiTheme="minorHAnsi" w:cstheme="minorHAnsi"/>
          <w:szCs w:val="24"/>
          <w:vertAlign w:val="superscript"/>
          <w:lang w:val="en-AU"/>
        </w:rPr>
        <w:t>-1</w:t>
      </w:r>
      <w:r w:rsidR="009723D5">
        <w:rPr>
          <w:rFonts w:asciiTheme="minorHAnsi" w:hAnsiTheme="minorHAnsi" w:cstheme="minorHAnsi"/>
          <w:szCs w:val="24"/>
          <w:lang w:val="en-AU"/>
        </w:rPr>
        <w:t>, Figure 2)</w:t>
      </w:r>
      <w:r w:rsidRPr="00F15D89">
        <w:rPr>
          <w:rFonts w:asciiTheme="minorHAnsi" w:hAnsiTheme="minorHAnsi" w:cstheme="minorHAnsi"/>
          <w:szCs w:val="24"/>
          <w:lang w:val="en-AU"/>
        </w:rPr>
        <w:t xml:space="preserve"> with low onshore </w:t>
      </w:r>
      <w:r w:rsidRPr="008402FD">
        <w:rPr>
          <w:rFonts w:asciiTheme="minorHAnsi" w:hAnsiTheme="minorHAnsi" w:cstheme="minorHAnsi"/>
          <w:szCs w:val="24"/>
          <w:lang w:val="en-AU"/>
        </w:rPr>
        <w:t>movement of water (0.11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surface waters</w:t>
      </w:r>
      <w:r w:rsidR="00DD1662" w:rsidRPr="008402FD">
        <w:rPr>
          <w:rFonts w:asciiTheme="minorHAnsi" w:hAnsiTheme="minorHAnsi" w:cstheme="minorHAnsi"/>
          <w:szCs w:val="24"/>
          <w:lang w:val="en-AU"/>
        </w:rPr>
        <w:t xml:space="preserve"> and</w:t>
      </w:r>
      <w:r w:rsidRPr="008402FD">
        <w:rPr>
          <w:rFonts w:asciiTheme="minorHAnsi" w:hAnsiTheme="minorHAnsi" w:cstheme="minorHAnsi"/>
          <w:szCs w:val="24"/>
          <w:lang w:val="en-AU"/>
        </w:rPr>
        <w:t xml:space="preserve"> offshore movement (0.27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deeper waters</w:t>
      </w:r>
      <w:r w:rsidR="00C93048" w:rsidRPr="008402FD">
        <w:rPr>
          <w:rFonts w:asciiTheme="minorHAnsi" w:hAnsiTheme="minorHAnsi" w:cstheme="minorHAnsi"/>
          <w:szCs w:val="24"/>
          <w:lang w:val="en-AU"/>
        </w:rPr>
        <w:t xml:space="preserve"> (Figure S</w:t>
      </w:r>
      <w:r w:rsidR="008402FD" w:rsidRPr="008402FD">
        <w:rPr>
          <w:rFonts w:asciiTheme="minorHAnsi" w:hAnsiTheme="minorHAnsi" w:cstheme="minorHAnsi"/>
          <w:szCs w:val="24"/>
          <w:lang w:val="en-AU"/>
        </w:rPr>
        <w:t>4</w:t>
      </w:r>
      <w:r w:rsidR="00C93048" w:rsidRPr="008402FD">
        <w:rPr>
          <w:rFonts w:asciiTheme="minorHAnsi" w:hAnsiTheme="minorHAnsi" w:cstheme="minorHAnsi"/>
          <w:szCs w:val="24"/>
          <w:lang w:val="en-AU"/>
        </w:rPr>
        <w:t>)</w:t>
      </w:r>
      <w:r w:rsidRPr="008402FD">
        <w:rPr>
          <w:rFonts w:asciiTheme="minorHAnsi" w:hAnsiTheme="minorHAnsi" w:cstheme="minorHAnsi"/>
          <w:szCs w:val="24"/>
          <w:lang w:val="en-AU"/>
        </w:rPr>
        <w:t>.</w:t>
      </w:r>
      <w:r w:rsidR="000C11C9" w:rsidRPr="008402FD">
        <w:rPr>
          <w:rFonts w:asciiTheme="minorHAnsi" w:hAnsiTheme="minorHAnsi" w:cstheme="minorHAnsi"/>
          <w:szCs w:val="24"/>
          <w:lang w:val="en-AU"/>
        </w:rPr>
        <w:t xml:space="preserve"> </w:t>
      </w:r>
      <w:r w:rsidRPr="008402FD">
        <w:rPr>
          <w:rFonts w:asciiTheme="minorHAnsi" w:hAnsiTheme="minorHAnsi" w:cstheme="minorHAnsi"/>
          <w:szCs w:val="24"/>
          <w:lang w:val="en-AU"/>
        </w:rPr>
        <w:t>There was minor uplift of the temperature isotherms with all isotherms rising approximately</w:t>
      </w:r>
      <w:r w:rsidRPr="00F15D89">
        <w:rPr>
          <w:rFonts w:asciiTheme="minorHAnsi" w:hAnsiTheme="minorHAnsi" w:cstheme="minorHAnsi"/>
          <w:szCs w:val="24"/>
          <w:lang w:val="en-AU"/>
        </w:rPr>
        <w:t xml:space="preserve"> 20 – 40 m as they came onto the continental shelf.</w:t>
      </w:r>
      <w:r w:rsidR="00BE3A29" w:rsidRPr="00F15D89">
        <w:rPr>
          <w:rFonts w:asciiTheme="minorHAnsi" w:hAnsiTheme="minorHAnsi" w:cstheme="minorHAnsi"/>
          <w:szCs w:val="24"/>
          <w:lang w:val="en-AU"/>
        </w:rPr>
        <w:t xml:space="preserve"> This </w:t>
      </w:r>
      <w:r w:rsidR="00716EB1" w:rsidRPr="00F15D89">
        <w:rPr>
          <w:rFonts w:asciiTheme="minorHAnsi" w:hAnsiTheme="minorHAnsi" w:cstheme="minorHAnsi"/>
          <w:szCs w:val="24"/>
          <w:lang w:val="en-AU"/>
        </w:rPr>
        <w:t>uplift is likely caused by the separation of the EAC from the coast to the north, generating uplift through the creation of eddies near Diamond Head rather than current driven</w:t>
      </w:r>
      <w:r w:rsidR="00BE3A29" w:rsidRPr="00F15D89">
        <w:rPr>
          <w:rFonts w:asciiTheme="minorHAnsi" w:hAnsiTheme="minorHAnsi" w:cstheme="minorHAnsi"/>
          <w:szCs w:val="24"/>
          <w:lang w:val="en-AU"/>
        </w:rPr>
        <w:t xml:space="preserve"> uplift observed at the</w:t>
      </w:r>
      <w:r w:rsidR="00716EB1" w:rsidRPr="00F15D89">
        <w:rPr>
          <w:rFonts w:asciiTheme="minorHAnsi" w:hAnsiTheme="minorHAnsi" w:cstheme="minorHAnsi"/>
          <w:szCs w:val="24"/>
          <w:lang w:val="en-AU"/>
        </w:rPr>
        <w:t xml:space="preserve"> northern</w:t>
      </w:r>
      <w:r w:rsidR="00BE3A29" w:rsidRPr="00F15D89">
        <w:rPr>
          <w:rFonts w:asciiTheme="minorHAnsi" w:hAnsiTheme="minorHAnsi" w:cstheme="minorHAnsi"/>
          <w:szCs w:val="24"/>
          <w:lang w:val="en-AU"/>
        </w:rPr>
        <w:t xml:space="preserve"> EAC influenced sites</w:t>
      </w:r>
      <w:r w:rsidR="0063430E">
        <w:rPr>
          <w:rFonts w:asciiTheme="minorHAnsi" w:hAnsiTheme="minorHAnsi" w:cstheme="minorHAnsi"/>
          <w:szCs w:val="24"/>
          <w:lang w:val="en-AU"/>
        </w:rPr>
        <w:t xml:space="preserve"> </w:t>
      </w:r>
      <w:r w:rsidR="0063430E">
        <w:rPr>
          <w:rFonts w:asciiTheme="minorHAnsi" w:hAnsiTheme="minorHAnsi" w:cstheme="minorHAnsi"/>
          <w:szCs w:val="24"/>
          <w:lang w:val="en-AU"/>
        </w:rPr>
        <w:fldChar w:fldCharType="begin"/>
      </w:r>
      <w:r w:rsidR="0063430E">
        <w:rPr>
          <w:rFonts w:asciiTheme="minorHAnsi" w:hAnsiTheme="minorHAnsi" w:cstheme="minorHAnsi"/>
          <w:szCs w:val="24"/>
          <w:lang w:val="en-AU"/>
        </w:rPr>
        <w:instrText xml:space="preserve"> ADDIN ZOTERO_ITEM CSL_CITATION {"citationID":"QENMdJw9","properties":{"formattedCitation":"(Roughan and Middleton, 2002; Schaeffer and Roughan, 2015)","plainCitation":"(Roughan and Middleton, 2002; Schaeffer and Roughan, 2015)","noteIndex":0},"citationItems":[{"id":917,"uris":["http://zotero.org/users/local/U6DoygBa/items/QWE4A3GC"],"uri":["http://zotero.org/users/local/U6DoygBa/items/QWE4A3GC"],"itemData":{"id":917,"type":"article-journal","abstract":"The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3430E">
        <w:rPr>
          <w:rFonts w:asciiTheme="minorHAnsi" w:hAnsiTheme="minorHAnsi" w:cstheme="minorHAnsi"/>
          <w:szCs w:val="24"/>
          <w:lang w:val="en-AU"/>
        </w:rPr>
        <w:fldChar w:fldCharType="separate"/>
      </w:r>
      <w:r w:rsidR="0063430E" w:rsidRPr="0063430E">
        <w:rPr>
          <w:rFonts w:ascii="Calibri" w:hAnsi="Calibri" w:cs="Calibri"/>
        </w:rPr>
        <w:t>(Roughan and Middleton, 2002; Schaeffer and Roughan, 2015)</w:t>
      </w:r>
      <w:r w:rsidR="0063430E">
        <w:rPr>
          <w:rFonts w:asciiTheme="minorHAnsi" w:hAnsiTheme="minorHAnsi" w:cstheme="minorHAnsi"/>
          <w:szCs w:val="24"/>
          <w:lang w:val="en-AU"/>
        </w:rPr>
        <w:fldChar w:fldCharType="end"/>
      </w:r>
      <w:r w:rsidR="00BE3A29" w:rsidRPr="00F15D89">
        <w:rPr>
          <w:rFonts w:asciiTheme="minorHAnsi" w:hAnsiTheme="minorHAnsi" w:cstheme="minorHAnsi"/>
          <w:szCs w:val="24"/>
          <w:lang w:val="en-AU"/>
        </w:rPr>
        <w:t>.</w:t>
      </w:r>
    </w:p>
    <w:p w14:paraId="3DDEE850" w14:textId="39102561" w:rsidR="00DD1662" w:rsidRPr="00F15D89" w:rsidRDefault="00DD1662" w:rsidP="00F34258">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ab/>
        <w:t>Reflecting the more homogenous water mass along this transect</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not</w:t>
      </w:r>
      <w:r w:rsidR="00704A1F">
        <w:rPr>
          <w:rFonts w:asciiTheme="minorHAnsi" w:hAnsiTheme="minorHAnsi" w:cstheme="minorHAnsi"/>
          <w:szCs w:val="24"/>
          <w:lang w:val="en-AU"/>
        </w:rPr>
        <w:t xml:space="preserve"> clearly</w:t>
      </w:r>
      <w:r w:rsidRPr="00F15D89">
        <w:rPr>
          <w:rFonts w:asciiTheme="minorHAnsi" w:hAnsiTheme="minorHAnsi" w:cstheme="minorHAnsi"/>
          <w:szCs w:val="24"/>
          <w:lang w:val="en-AU"/>
        </w:rPr>
        <w:t xml:space="preserve"> related t</w:t>
      </w:r>
      <w:r w:rsidR="00727580" w:rsidRPr="00F15D89">
        <w:rPr>
          <w:rFonts w:asciiTheme="minorHAnsi" w:hAnsiTheme="minorHAnsi" w:cstheme="minorHAnsi"/>
          <w:szCs w:val="24"/>
          <w:lang w:val="en-AU"/>
        </w:rPr>
        <w:t xml:space="preserve">o water </w:t>
      </w:r>
      <w:r w:rsidRPr="00F15D89">
        <w:rPr>
          <w:rFonts w:asciiTheme="minorHAnsi" w:hAnsiTheme="minorHAnsi" w:cstheme="minorHAnsi"/>
          <w:szCs w:val="24"/>
          <w:lang w:val="en-AU"/>
        </w:rPr>
        <w:t>mass</w:t>
      </w:r>
      <w:r w:rsidR="00727580" w:rsidRPr="00F15D89">
        <w:rPr>
          <w:rFonts w:asciiTheme="minorHAnsi" w:hAnsiTheme="minorHAnsi" w:cstheme="minorHAnsi"/>
          <w:szCs w:val="24"/>
          <w:lang w:val="en-AU"/>
        </w:rPr>
        <w:t>es</w:t>
      </w:r>
      <w:r w:rsidRPr="00F15D89">
        <w:rPr>
          <w:rFonts w:asciiTheme="minorHAnsi" w:hAnsiTheme="minorHAnsi" w:cstheme="minorHAnsi"/>
          <w:szCs w:val="24"/>
          <w:lang w:val="en-AU"/>
        </w:rPr>
        <w:t xml:space="preserve"> and</w:t>
      </w:r>
      <w:r w:rsidR="00727580" w:rsidRPr="00F15D89">
        <w:rPr>
          <w:rFonts w:asciiTheme="minorHAnsi" w:hAnsiTheme="minorHAnsi" w:cstheme="minorHAnsi"/>
          <w:szCs w:val="24"/>
          <w:lang w:val="en-AU"/>
        </w:rPr>
        <w:t xml:space="preserve"> </w:t>
      </w:r>
      <w:r w:rsidR="00704A1F">
        <w:rPr>
          <w:rFonts w:asciiTheme="minorHAnsi" w:hAnsiTheme="minorHAnsi" w:cstheme="minorHAnsi"/>
          <w:szCs w:val="24"/>
          <w:lang w:val="en-AU"/>
        </w:rPr>
        <w:t>are more likely du</w:t>
      </w:r>
      <w:r w:rsidR="005C3011">
        <w:rPr>
          <w:rFonts w:asciiTheme="minorHAnsi" w:hAnsiTheme="minorHAnsi" w:cstheme="minorHAnsi"/>
          <w:szCs w:val="24"/>
          <w:lang w:val="en-AU"/>
        </w:rPr>
        <w:t>e</w:t>
      </w:r>
      <w:r w:rsidR="00727580" w:rsidRPr="00F15D89">
        <w:rPr>
          <w:rFonts w:asciiTheme="minorHAnsi" w:hAnsiTheme="minorHAnsi" w:cstheme="minorHAnsi"/>
          <w:szCs w:val="24"/>
          <w:lang w:val="en-AU"/>
        </w:rPr>
        <w:t xml:space="preserve"> to </w:t>
      </w:r>
      <w:r w:rsidRPr="00F15D89">
        <w:rPr>
          <w:rFonts w:asciiTheme="minorHAnsi" w:hAnsiTheme="minorHAnsi" w:cstheme="minorHAnsi"/>
          <w:szCs w:val="24"/>
          <w:lang w:val="en-AU"/>
        </w:rPr>
        <w:t>physical location. Inshore</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w:t>
      </w:r>
      <w:r w:rsidR="008B7392">
        <w:rPr>
          <w:rFonts w:asciiTheme="minorHAnsi" w:hAnsiTheme="minorHAnsi" w:cstheme="minorHAnsi"/>
          <w:szCs w:val="24"/>
          <w:lang w:val="en-AU"/>
        </w:rPr>
        <w:t xml:space="preserve">charactered by </w:t>
      </w:r>
      <w:r w:rsidRPr="00F15D89">
        <w:rPr>
          <w:rFonts w:asciiTheme="minorHAnsi" w:hAnsiTheme="minorHAnsi" w:cstheme="minorHAnsi"/>
          <w:szCs w:val="24"/>
          <w:lang w:val="en-AU"/>
        </w:rPr>
        <w:t>larger</w:t>
      </w:r>
      <w:r w:rsidR="008B7392">
        <w:rPr>
          <w:rFonts w:asciiTheme="minorHAnsi" w:hAnsiTheme="minorHAnsi" w:cstheme="minorHAnsi"/>
          <w:szCs w:val="24"/>
          <w:lang w:val="en-AU"/>
        </w:rPr>
        <w:t xml:space="preserve"> individuals </w:t>
      </w:r>
      <w:r w:rsidR="003E012B">
        <w:rPr>
          <w:rFonts w:asciiTheme="minorHAnsi" w:hAnsiTheme="minorHAnsi" w:cstheme="minorHAnsi"/>
          <w:szCs w:val="24"/>
          <w:lang w:val="en-AU"/>
        </w:rPr>
        <w:t>(GMS</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~500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0C3CE9">
        <w:rPr>
          <w:rFonts w:asciiTheme="minorHAnsi" w:hAnsiTheme="minorHAnsi" w:cstheme="minorHAnsi"/>
          <w:szCs w:val="24"/>
          <w:lang w:val="en-AU"/>
        </w:rPr>
        <w:t xml:space="preserve"> ESD</w:t>
      </w:r>
      <w:r w:rsidR="005C3011">
        <w:rPr>
          <w:rFonts w:asciiTheme="minorHAnsi" w:hAnsiTheme="minorHAnsi" w:cstheme="minorHAnsi"/>
          <w:szCs w:val="24"/>
          <w:lang w:val="en-AU"/>
        </w:rPr>
        <w:t>; Figure 4</w:t>
      </w:r>
      <w:r w:rsidRPr="00F15D89">
        <w:rPr>
          <w:rFonts w:asciiTheme="minorHAnsi" w:hAnsiTheme="minorHAnsi" w:cstheme="minorHAnsi"/>
          <w:szCs w:val="24"/>
          <w:lang w:val="en-AU"/>
        </w:rPr>
        <w:t>)</w:t>
      </w:r>
      <w:r w:rsidR="000C5530"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and had higher overall biomass which declined steadily with distance offshore and with depth</w:t>
      </w:r>
      <w:r w:rsidR="00716EB1" w:rsidRPr="00F15D89">
        <w:rPr>
          <w:rFonts w:asciiTheme="minorHAnsi" w:hAnsiTheme="minorHAnsi" w:cstheme="minorHAnsi"/>
          <w:szCs w:val="24"/>
          <w:lang w:val="en-AU"/>
        </w:rPr>
        <w:t xml:space="preserve"> (Figures 3</w:t>
      </w:r>
      <w:r w:rsidR="005C3011">
        <w:rPr>
          <w:rFonts w:asciiTheme="minorHAnsi" w:hAnsiTheme="minorHAnsi" w:cstheme="minorHAnsi"/>
          <w:szCs w:val="24"/>
          <w:lang w:val="en-AU"/>
        </w:rPr>
        <w:t>, S5 &amp; S6</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w:t>
      </w:r>
      <w:r w:rsidR="00F110AE">
        <w:rPr>
          <w:rFonts w:asciiTheme="minorHAnsi" w:hAnsiTheme="minorHAnsi" w:cstheme="minorHAnsi"/>
          <w:szCs w:val="24"/>
          <w:lang w:val="en-AU"/>
        </w:rPr>
        <w:t xml:space="preserve">pareto distribution shape parameter </w:t>
      </w:r>
      <w:r w:rsidR="00F110AE">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F110AE">
        <w:rPr>
          <w:rFonts w:asciiTheme="minorHAnsi" w:hAnsiTheme="minorHAnsi" w:cstheme="minorHAnsi"/>
          <w:szCs w:val="24"/>
          <w:lang w:val="en-AU"/>
        </w:rPr>
        <w:t xml:space="preserve">of </w:t>
      </w:r>
      <w:r w:rsidRPr="00F15D89">
        <w:rPr>
          <w:rFonts w:asciiTheme="minorHAnsi" w:hAnsiTheme="minorHAnsi" w:cstheme="minorHAnsi"/>
          <w:szCs w:val="24"/>
          <w:lang w:val="en-AU"/>
        </w:rPr>
        <w:t>the community was shallow over the whole transect (</w:t>
      </w:r>
      <w:r w:rsidR="001402D8">
        <w:rPr>
          <w:rFonts w:asciiTheme="minorHAnsi" w:hAnsiTheme="minorHAnsi" w:cstheme="minorHAnsi"/>
          <w:szCs w:val="24"/>
          <w:lang w:val="en-AU"/>
        </w:rPr>
        <w:t>≈</w:t>
      </w:r>
      <w:r w:rsidRPr="00F15D89">
        <w:rPr>
          <w:rFonts w:asciiTheme="minorHAnsi" w:hAnsiTheme="minorHAnsi" w:cstheme="minorHAnsi"/>
          <w:szCs w:val="24"/>
          <w:lang w:val="en-AU"/>
        </w:rPr>
        <w:t>-0.9</w:t>
      </w:r>
      <w:r w:rsidR="00716EB1" w:rsidRPr="00F15D89">
        <w:rPr>
          <w:rFonts w:asciiTheme="minorHAnsi" w:hAnsiTheme="minorHAnsi" w:cstheme="minorHAnsi"/>
          <w:szCs w:val="24"/>
          <w:lang w:val="en-AU"/>
        </w:rPr>
        <w:t>; Figure 5</w:t>
      </w:r>
      <w:r w:rsidRPr="00F15D89">
        <w:rPr>
          <w:rFonts w:asciiTheme="minorHAnsi" w:hAnsiTheme="minorHAnsi" w:cstheme="minorHAnsi"/>
          <w:szCs w:val="24"/>
          <w:lang w:val="en-AU"/>
        </w:rPr>
        <w:t>).</w:t>
      </w:r>
    </w:p>
    <w:p w14:paraId="7A3776BF" w14:textId="3CD37918" w:rsidR="000C5530" w:rsidRPr="00F15D89" w:rsidRDefault="000C5530" w:rsidP="00F34258">
      <w:pPr>
        <w:spacing w:line="360" w:lineRule="auto"/>
        <w:rPr>
          <w:rFonts w:asciiTheme="minorHAnsi" w:hAnsiTheme="minorHAnsi" w:cstheme="minorHAnsi"/>
          <w:szCs w:val="24"/>
          <w:lang w:val="en-AU"/>
        </w:rPr>
      </w:pPr>
    </w:p>
    <w:p w14:paraId="17D9635D" w14:textId="50951959" w:rsidR="000C5530"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F4300" w:rsidRPr="00C07196">
        <w:rPr>
          <w:rFonts w:asciiTheme="minorHAnsi" w:hAnsiTheme="minorHAnsi" w:cstheme="minorHAnsi"/>
          <w:i/>
          <w:iCs/>
          <w:szCs w:val="24"/>
          <w:lang w:val="en-AU"/>
        </w:rPr>
        <w:t xml:space="preserve">.6 </w:t>
      </w:r>
      <w:r w:rsidR="000C5530" w:rsidRPr="00C07196">
        <w:rPr>
          <w:rFonts w:asciiTheme="minorHAnsi" w:hAnsiTheme="minorHAnsi" w:cstheme="minorHAnsi"/>
          <w:i/>
          <w:iCs/>
          <w:szCs w:val="24"/>
          <w:lang w:val="en-AU"/>
        </w:rPr>
        <w:t>Overall Patterns</w:t>
      </w:r>
      <w:r w:rsidR="00767381" w:rsidRPr="00C07196">
        <w:rPr>
          <w:rFonts w:asciiTheme="minorHAnsi" w:hAnsiTheme="minorHAnsi" w:cstheme="minorHAnsi"/>
          <w:i/>
          <w:iCs/>
          <w:szCs w:val="24"/>
          <w:lang w:val="en-AU"/>
        </w:rPr>
        <w:t xml:space="preserve"> and Seasonal Changes in the EAC</w:t>
      </w:r>
    </w:p>
    <w:p w14:paraId="77E9058C" w14:textId="56389302" w:rsidR="003F6382" w:rsidRPr="00F15D89" w:rsidRDefault="003F6382" w:rsidP="003F6382">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Satellite altimetry showed throughout the year alongshore velocity varies at our transects by approximately 0.25</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xml:space="preserve"> with the more northern sites having the fastest overall </w:t>
      </w:r>
      <w:r w:rsidRPr="00F15D89">
        <w:rPr>
          <w:rFonts w:asciiTheme="minorHAnsi" w:hAnsiTheme="minorHAnsi" w:cstheme="minorHAnsi"/>
          <w:szCs w:val="24"/>
          <w:lang w:val="en-AU"/>
        </w:rPr>
        <w:lastRenderedPageBreak/>
        <w:t xml:space="preserve">flow (Figure 6). The velocity at all sites slows between April and August before peaking during September </w:t>
      </w:r>
      <w:ins w:id="60" w:author="amandine_s10 amandine_s10" w:date="2020-08-12T16:33:00Z">
        <w:r w:rsidR="00E542DE">
          <w:rPr>
            <w:rFonts w:asciiTheme="minorHAnsi" w:hAnsiTheme="minorHAnsi" w:cstheme="minorHAnsi"/>
            <w:szCs w:val="24"/>
            <w:lang w:val="en-AU"/>
          </w:rPr>
          <w:t>(the month our observations were</w:t>
        </w:r>
      </w:ins>
      <w:ins w:id="61" w:author="amandine_s10 amandine_s10" w:date="2020-08-12T16:34:00Z">
        <w:r w:rsidR="00E542DE">
          <w:rPr>
            <w:rFonts w:asciiTheme="minorHAnsi" w:hAnsiTheme="minorHAnsi" w:cstheme="minorHAnsi"/>
            <w:szCs w:val="24"/>
            <w:lang w:val="en-AU"/>
          </w:rPr>
          <w:t xml:space="preserve"> taken</w:t>
        </w:r>
      </w:ins>
      <w:ins w:id="62" w:author="amandine_s10 amandine_s10" w:date="2020-08-12T16:33:00Z">
        <w:r w:rsidR="00E542DE">
          <w:rPr>
            <w:rFonts w:asciiTheme="minorHAnsi" w:hAnsiTheme="minorHAnsi" w:cstheme="minorHAnsi"/>
            <w:szCs w:val="24"/>
            <w:lang w:val="en-AU"/>
          </w:rPr>
          <w:t xml:space="preserve">) </w:t>
        </w:r>
      </w:ins>
      <w:r w:rsidRPr="00F15D89">
        <w:rPr>
          <w:rFonts w:asciiTheme="minorHAnsi" w:hAnsiTheme="minorHAnsi" w:cstheme="minorHAnsi"/>
          <w:szCs w:val="24"/>
          <w:lang w:val="en-AU"/>
        </w:rPr>
        <w:t>or October</w:t>
      </w:r>
      <w:r w:rsidR="006871FB">
        <w:rPr>
          <w:rFonts w:asciiTheme="minorHAnsi" w:hAnsiTheme="minorHAnsi" w:cstheme="minorHAnsi"/>
          <w:szCs w:val="24"/>
          <w:lang w:val="en-AU"/>
        </w:rPr>
        <w:t xml:space="preserve"> (except the southern Diamond Head site (31.8° S)) </w:t>
      </w:r>
      <w:r w:rsidR="006871FB" w:rsidRPr="00F15D89">
        <w:rPr>
          <w:rFonts w:asciiTheme="minorHAnsi" w:hAnsiTheme="minorHAnsi" w:cstheme="minorHAnsi"/>
          <w:szCs w:val="24"/>
          <w:lang w:val="en-AU"/>
        </w:rPr>
        <w:t>and</w:t>
      </w:r>
      <w:r w:rsidRPr="00F15D89">
        <w:rPr>
          <w:rFonts w:asciiTheme="minorHAnsi" w:hAnsiTheme="minorHAnsi" w:cstheme="minorHAnsi"/>
          <w:szCs w:val="24"/>
          <w:lang w:val="en-AU"/>
        </w:rPr>
        <w:t xml:space="preserve"> remaining high until March</w:t>
      </w:r>
      <w:r w:rsidR="009723D5">
        <w:rPr>
          <w:rFonts w:asciiTheme="minorHAnsi" w:hAnsiTheme="minorHAnsi" w:cstheme="minorHAnsi"/>
          <w:szCs w:val="24"/>
          <w:lang w:val="en-AU"/>
        </w:rPr>
        <w:t xml:space="preserve"> </w:t>
      </w:r>
      <w:r w:rsidR="00704A1F">
        <w:rPr>
          <w:rFonts w:asciiTheme="minorHAnsi" w:hAnsiTheme="minorHAnsi" w:cstheme="minorHAnsi"/>
          <w:szCs w:val="24"/>
          <w:lang w:val="en-AU"/>
        </w:rPr>
        <w:t>corresponding to</w:t>
      </w:r>
      <w:r w:rsidR="009723D5">
        <w:rPr>
          <w:rFonts w:asciiTheme="minorHAnsi" w:hAnsiTheme="minorHAnsi" w:cstheme="minorHAnsi"/>
          <w:szCs w:val="24"/>
          <w:lang w:val="en-AU"/>
        </w:rPr>
        <w:t xml:space="preserve"> austral spring and summer</w:t>
      </w:r>
      <w:r w:rsidRPr="00F15D89">
        <w:rPr>
          <w:rFonts w:asciiTheme="minorHAnsi" w:hAnsiTheme="minorHAnsi" w:cstheme="minorHAnsi"/>
          <w:szCs w:val="24"/>
          <w:lang w:val="en-AU"/>
        </w:rPr>
        <w:t>.</w:t>
      </w:r>
      <w:r w:rsidR="006871FB">
        <w:rPr>
          <w:rFonts w:asciiTheme="minorHAnsi" w:hAnsiTheme="minorHAnsi" w:cstheme="minorHAnsi"/>
          <w:szCs w:val="24"/>
          <w:lang w:val="en-AU"/>
        </w:rPr>
        <w:t xml:space="preserve"> The southern Diamond Head site (31.8° S) showed a lag in the EAC influence, with alongshore flow peaking in December, remaining high until March.</w:t>
      </w:r>
    </w:p>
    <w:p w14:paraId="7BAAC98E" w14:textId="54BCB8C8" w:rsidR="00500F16" w:rsidRPr="00F15D89" w:rsidRDefault="003F6382" w:rsidP="00095ADB">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B</w:t>
      </w:r>
      <w:r w:rsidR="00171D77" w:rsidRPr="00F15D89">
        <w:rPr>
          <w:rFonts w:asciiTheme="minorHAnsi" w:hAnsiTheme="minorHAnsi" w:cstheme="minorHAnsi"/>
          <w:szCs w:val="24"/>
          <w:lang w:val="en-AU"/>
        </w:rPr>
        <w:t>oth</w:t>
      </w:r>
      <w:r w:rsidR="00704A1F">
        <w:rPr>
          <w:rFonts w:asciiTheme="minorHAnsi" w:hAnsiTheme="minorHAnsi" w:cstheme="minorHAnsi"/>
          <w:szCs w:val="24"/>
          <w:lang w:val="en-AU"/>
        </w:rPr>
        <w:t xml:space="preserve"> the</w:t>
      </w:r>
      <w:r w:rsidR="00171D77" w:rsidRPr="00F15D89">
        <w:rPr>
          <w:rFonts w:asciiTheme="minorHAnsi" w:hAnsiTheme="minorHAnsi" w:cstheme="minorHAnsi"/>
          <w:szCs w:val="24"/>
          <w:lang w:val="en-AU"/>
        </w:rPr>
        <w:t xml:space="preserve"> EAC</w:t>
      </w:r>
      <w:r w:rsidR="008B7392">
        <w:rPr>
          <w:rFonts w:asciiTheme="minorHAnsi" w:hAnsiTheme="minorHAnsi" w:cstheme="minorHAnsi"/>
          <w:szCs w:val="24"/>
          <w:lang w:val="en-AU"/>
        </w:rPr>
        <w:t>-</w:t>
      </w:r>
      <w:r w:rsidR="00171D77" w:rsidRPr="00F15D89">
        <w:rPr>
          <w:rFonts w:asciiTheme="minorHAnsi" w:hAnsiTheme="minorHAnsi" w:cstheme="minorHAnsi"/>
          <w:szCs w:val="24"/>
          <w:lang w:val="en-AU"/>
        </w:rPr>
        <w:t>influenced transects</w:t>
      </w:r>
      <w:r w:rsidR="009723D5">
        <w:rPr>
          <w:rFonts w:asciiTheme="minorHAnsi" w:hAnsiTheme="minorHAnsi" w:cstheme="minorHAnsi"/>
          <w:szCs w:val="24"/>
          <w:lang w:val="en-AU"/>
        </w:rPr>
        <w:t xml:space="preserve"> (three northern ones)</w:t>
      </w:r>
      <w:r w:rsidR="00171D77" w:rsidRPr="00F15D89">
        <w:rPr>
          <w:rFonts w:asciiTheme="minorHAnsi" w:hAnsiTheme="minorHAnsi" w:cstheme="minorHAnsi"/>
          <w:szCs w:val="24"/>
          <w:lang w:val="en-AU"/>
        </w:rPr>
        <w:t xml:space="preserve"> and </w:t>
      </w:r>
      <w:r w:rsidR="00704A1F">
        <w:rPr>
          <w:rFonts w:asciiTheme="minorHAnsi" w:hAnsiTheme="minorHAnsi" w:cstheme="minorHAnsi"/>
          <w:szCs w:val="24"/>
          <w:lang w:val="en-AU"/>
        </w:rPr>
        <w:t xml:space="preserve">the </w:t>
      </w:r>
      <w:r w:rsidR="00171D77" w:rsidRPr="00F15D89">
        <w:rPr>
          <w:rFonts w:asciiTheme="minorHAnsi" w:hAnsiTheme="minorHAnsi" w:cstheme="minorHAnsi"/>
          <w:szCs w:val="24"/>
          <w:lang w:val="en-AU"/>
        </w:rPr>
        <w:t>transect south of the EAC</w:t>
      </w:r>
      <w:r w:rsidR="009723D5">
        <w:rPr>
          <w:rFonts w:asciiTheme="minorHAnsi" w:hAnsiTheme="minorHAnsi" w:cstheme="minorHAnsi"/>
          <w:szCs w:val="24"/>
          <w:lang w:val="en-AU"/>
        </w:rPr>
        <w:t xml:space="preserve"> (Diamond Head)</w:t>
      </w:r>
      <w:r w:rsidRPr="00F15D89">
        <w:rPr>
          <w:rFonts w:asciiTheme="minorHAnsi" w:hAnsiTheme="minorHAnsi" w:cstheme="minorHAnsi"/>
          <w:szCs w:val="24"/>
          <w:lang w:val="en-AU"/>
        </w:rPr>
        <w:t xml:space="preserve"> </w:t>
      </w:r>
      <w:r w:rsidR="00A13AD9" w:rsidRPr="00F15D89">
        <w:rPr>
          <w:rFonts w:asciiTheme="minorHAnsi" w:hAnsiTheme="minorHAnsi" w:cstheme="minorHAnsi"/>
          <w:szCs w:val="24"/>
          <w:lang w:val="en-AU"/>
        </w:rPr>
        <w:t xml:space="preserve">showed that </w:t>
      </w:r>
      <w:r w:rsidR="00704A1F">
        <w:rPr>
          <w:rFonts w:asciiTheme="minorHAnsi" w:hAnsiTheme="minorHAnsi" w:cstheme="minorHAnsi"/>
          <w:szCs w:val="24"/>
          <w:lang w:val="en-AU"/>
        </w:rPr>
        <w:t>generally</w:t>
      </w:r>
      <w:r w:rsidR="00A13AD9" w:rsidRPr="00F15D89">
        <w:rPr>
          <w:rFonts w:asciiTheme="minorHAnsi" w:hAnsiTheme="minorHAnsi" w:cstheme="minorHAnsi"/>
          <w:szCs w:val="24"/>
          <w:lang w:val="en-AU"/>
        </w:rPr>
        <w:t xml:space="preserve"> highe</w:t>
      </w:r>
      <w:r w:rsidR="00704A1F">
        <w:rPr>
          <w:rFonts w:asciiTheme="minorHAnsi" w:hAnsiTheme="minorHAnsi" w:cstheme="minorHAnsi"/>
          <w:szCs w:val="24"/>
          <w:lang w:val="en-AU"/>
        </w:rPr>
        <w:t>r</w:t>
      </w:r>
      <w:r w:rsidR="00A13AD9" w:rsidRPr="00F15D89">
        <w:rPr>
          <w:rFonts w:asciiTheme="minorHAnsi" w:hAnsiTheme="minorHAnsi" w:cstheme="minorHAnsi"/>
          <w:szCs w:val="24"/>
          <w:lang w:val="en-AU"/>
        </w:rPr>
        <w:t xml:space="preserve"> zooplankton biomasses were observed in </w:t>
      </w:r>
      <w:r w:rsidR="002671A7">
        <w:rPr>
          <w:rFonts w:asciiTheme="minorHAnsi" w:hAnsiTheme="minorHAnsi" w:cstheme="minorHAnsi"/>
          <w:szCs w:val="24"/>
          <w:lang w:val="en-AU"/>
        </w:rPr>
        <w:t>continental</w:t>
      </w:r>
      <w:r w:rsidR="00A13AD9" w:rsidRPr="00F15D89">
        <w:rPr>
          <w:rFonts w:asciiTheme="minorHAnsi" w:hAnsiTheme="minorHAnsi" w:cstheme="minorHAnsi"/>
          <w:szCs w:val="24"/>
          <w:lang w:val="en-AU"/>
        </w:rPr>
        <w:t xml:space="preserve"> shelf waters with declines offshore and with depth</w:t>
      </w:r>
      <w:r w:rsidR="001321FD" w:rsidRPr="00F15D89">
        <w:rPr>
          <w:rFonts w:asciiTheme="minorHAnsi" w:hAnsiTheme="minorHAnsi" w:cstheme="minorHAnsi"/>
          <w:szCs w:val="24"/>
          <w:lang w:val="en-AU"/>
        </w:rPr>
        <w:t xml:space="preserve"> (Figures </w:t>
      </w:r>
      <w:r w:rsidR="00B931AB">
        <w:rPr>
          <w:rFonts w:asciiTheme="minorHAnsi" w:hAnsiTheme="minorHAnsi" w:cstheme="minorHAnsi"/>
          <w:szCs w:val="24"/>
          <w:lang w:val="en-AU"/>
        </w:rPr>
        <w:t>S5</w:t>
      </w:r>
      <w:r w:rsidR="001321FD" w:rsidRPr="00F15D89">
        <w:rPr>
          <w:rFonts w:asciiTheme="minorHAnsi" w:hAnsiTheme="minorHAnsi" w:cstheme="minorHAnsi"/>
          <w:szCs w:val="24"/>
          <w:lang w:val="en-AU"/>
        </w:rPr>
        <w:t xml:space="preserve"> &amp; </w:t>
      </w:r>
      <w:r w:rsidR="00B931AB">
        <w:rPr>
          <w:rFonts w:asciiTheme="minorHAnsi" w:hAnsiTheme="minorHAnsi" w:cstheme="minorHAnsi"/>
          <w:szCs w:val="24"/>
          <w:lang w:val="en-AU"/>
        </w:rPr>
        <w:t>S6</w:t>
      </w:r>
      <w:r w:rsidR="001321FD" w:rsidRPr="00F15D89">
        <w:rPr>
          <w:rFonts w:asciiTheme="minorHAnsi" w:hAnsiTheme="minorHAnsi" w:cstheme="minorHAnsi"/>
          <w:szCs w:val="24"/>
          <w:lang w:val="en-AU"/>
        </w:rPr>
        <w:t>)</w:t>
      </w:r>
      <w:r w:rsidR="002671A7">
        <w:rPr>
          <w:rFonts w:asciiTheme="minorHAnsi" w:hAnsiTheme="minorHAnsi" w:cstheme="minorHAnsi"/>
          <w:szCs w:val="24"/>
          <w:lang w:val="en-AU"/>
        </w:rPr>
        <w:t xml:space="preserve"> although </w:t>
      </w:r>
      <w:r w:rsidR="00704A1F">
        <w:rPr>
          <w:rFonts w:asciiTheme="minorHAnsi" w:hAnsiTheme="minorHAnsi" w:cstheme="minorHAnsi"/>
          <w:szCs w:val="24"/>
          <w:lang w:val="en-AU"/>
        </w:rPr>
        <w:t>peaks</w:t>
      </w:r>
      <w:r w:rsidR="002671A7">
        <w:rPr>
          <w:rFonts w:asciiTheme="minorHAnsi" w:hAnsiTheme="minorHAnsi" w:cstheme="minorHAnsi"/>
          <w:szCs w:val="24"/>
          <w:lang w:val="en-AU"/>
        </w:rPr>
        <w:t xml:space="preserve"> </w:t>
      </w:r>
      <w:r w:rsidR="00704A1F">
        <w:rPr>
          <w:rFonts w:asciiTheme="minorHAnsi" w:hAnsiTheme="minorHAnsi" w:cstheme="minorHAnsi"/>
          <w:szCs w:val="24"/>
          <w:lang w:val="en-AU"/>
        </w:rPr>
        <w:t>in</w:t>
      </w:r>
      <w:r w:rsidR="002671A7">
        <w:rPr>
          <w:rFonts w:asciiTheme="minorHAnsi" w:hAnsiTheme="minorHAnsi" w:cstheme="minorHAnsi"/>
          <w:szCs w:val="24"/>
          <w:lang w:val="en-AU"/>
        </w:rPr>
        <w:t xml:space="preserve"> biomass were observed at the front between the continental shelf waters and EAC waters (21° C isotherm</w:t>
      </w:r>
      <w:r w:rsidR="00B931AB">
        <w:rPr>
          <w:rFonts w:asciiTheme="minorHAnsi" w:hAnsiTheme="minorHAnsi" w:cstheme="minorHAnsi"/>
          <w:szCs w:val="24"/>
          <w:lang w:val="en-AU"/>
        </w:rPr>
        <w:t>; Figure 3</w:t>
      </w:r>
      <w:r w:rsidR="002671A7">
        <w:rPr>
          <w:rFonts w:asciiTheme="minorHAnsi" w:hAnsiTheme="minorHAnsi" w:cstheme="minorHAnsi"/>
          <w:szCs w:val="24"/>
          <w:lang w:val="en-AU"/>
        </w:rPr>
        <w:t>)</w:t>
      </w:r>
      <w:r w:rsidR="00A13AD9" w:rsidRPr="00F15D89">
        <w:rPr>
          <w:rFonts w:asciiTheme="minorHAnsi" w:hAnsiTheme="minorHAnsi" w:cstheme="minorHAnsi"/>
          <w:szCs w:val="24"/>
          <w:lang w:val="en-AU"/>
        </w:rPr>
        <w:t>. The transect at Evans Head did not show a noticeable decline in biomass with distance from the coast but this transect did not extend past the edge of the continental shelf where the declines were seen in the other 3 transects.</w:t>
      </w:r>
    </w:p>
    <w:p w14:paraId="191D8F82" w14:textId="5B811194" w:rsidR="004D3C70" w:rsidRPr="00044EBD" w:rsidRDefault="004D3C70" w:rsidP="004D3C70">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Pr>
          <w:rFonts w:asciiTheme="minorHAnsi" w:hAnsiTheme="minorHAnsi" w:cstheme="minorHAnsi"/>
          <w:szCs w:val="24"/>
          <w:lang w:val="en-AU"/>
        </w:rPr>
        <w:t>hree</w:t>
      </w:r>
      <w:r w:rsidRPr="00F15D89">
        <w:rPr>
          <w:rFonts w:asciiTheme="minorHAnsi" w:hAnsiTheme="minorHAnsi" w:cstheme="minorHAnsi"/>
          <w:szCs w:val="24"/>
          <w:lang w:val="en-AU"/>
        </w:rPr>
        <w:t xml:space="preserve"> distinct patterns in </w:t>
      </w:r>
      <w:r w:rsidR="003E012B">
        <w:rPr>
          <w:rFonts w:asciiTheme="minorHAnsi" w:hAnsiTheme="minorHAnsi" w:cstheme="minorHAnsi"/>
          <w:szCs w:val="24"/>
          <w:lang w:val="en-AU"/>
        </w:rPr>
        <w:t>GMS</w:t>
      </w:r>
      <w:r w:rsidRPr="00F15D89">
        <w:rPr>
          <w:rFonts w:asciiTheme="minorHAnsi" w:hAnsiTheme="minorHAnsi" w:cstheme="minorHAnsi"/>
          <w:szCs w:val="24"/>
          <w:lang w:val="en-AU"/>
        </w:rPr>
        <w:t xml:space="preserve"> were evident in our 4 transects. </w:t>
      </w:r>
      <w:r>
        <w:rPr>
          <w:rFonts w:asciiTheme="minorHAnsi" w:hAnsiTheme="minorHAnsi" w:cstheme="minorHAnsi"/>
          <w:szCs w:val="24"/>
          <w:lang w:val="en-AU"/>
        </w:rPr>
        <w:t>Cape Byron and Evans Head show</w:t>
      </w:r>
      <w:r w:rsidR="00DF208C">
        <w:rPr>
          <w:rFonts w:asciiTheme="minorHAnsi" w:hAnsiTheme="minorHAnsi" w:cstheme="minorHAnsi"/>
          <w:szCs w:val="24"/>
          <w:lang w:val="en-AU"/>
        </w:rPr>
        <w:t>ed</w:t>
      </w:r>
      <w:r>
        <w:rPr>
          <w:rFonts w:asciiTheme="minorHAnsi" w:hAnsiTheme="minorHAnsi" w:cstheme="minorHAnsi"/>
          <w:szCs w:val="24"/>
          <w:lang w:val="en-AU"/>
        </w:rPr>
        <w:t xml:space="preserve"> evidence of larger GMS </w:t>
      </w:r>
      <w:r w:rsidR="00DF208C">
        <w:rPr>
          <w:rFonts w:asciiTheme="minorHAnsi" w:hAnsiTheme="minorHAnsi" w:cstheme="minorHAnsi"/>
          <w:szCs w:val="24"/>
          <w:lang w:val="en-AU"/>
        </w:rPr>
        <w:t>around</w:t>
      </w:r>
      <w:r>
        <w:rPr>
          <w:rFonts w:asciiTheme="minorHAnsi" w:hAnsiTheme="minorHAnsi" w:cstheme="minorHAnsi"/>
          <w:szCs w:val="24"/>
          <w:lang w:val="en-AU"/>
        </w:rPr>
        <w:t xml:space="preserve"> the front between the warm EAC and cooler inner shelf water</w:t>
      </w:r>
      <w:r w:rsidR="00FC312D">
        <w:rPr>
          <w:rFonts w:asciiTheme="minorHAnsi" w:hAnsiTheme="minorHAnsi" w:cstheme="minorHAnsi"/>
          <w:szCs w:val="24"/>
          <w:lang w:val="en-AU"/>
        </w:rPr>
        <w:t xml:space="preserve"> (around the 21°C isotherm</w:t>
      </w:r>
      <w:r w:rsidR="00B931AB">
        <w:rPr>
          <w:rFonts w:asciiTheme="minorHAnsi" w:hAnsiTheme="minorHAnsi" w:cstheme="minorHAnsi"/>
          <w:szCs w:val="24"/>
          <w:lang w:val="en-AU"/>
        </w:rPr>
        <w:t>; Figure 4</w:t>
      </w:r>
      <w:r w:rsidR="00FC312D">
        <w:rPr>
          <w:rFonts w:asciiTheme="minorHAnsi" w:hAnsiTheme="minorHAnsi" w:cstheme="minorHAnsi"/>
          <w:szCs w:val="24"/>
          <w:lang w:val="en-AU"/>
        </w:rPr>
        <w:t>)</w:t>
      </w:r>
      <w:r>
        <w:rPr>
          <w:rFonts w:asciiTheme="minorHAnsi" w:hAnsiTheme="minorHAnsi" w:cstheme="minorHAnsi"/>
          <w:szCs w:val="24"/>
          <w:lang w:val="en-AU"/>
        </w:rPr>
        <w:t>. North Solitary show</w:t>
      </w:r>
      <w:r w:rsidR="00EB429B">
        <w:rPr>
          <w:rFonts w:asciiTheme="minorHAnsi" w:hAnsiTheme="minorHAnsi" w:cstheme="minorHAnsi"/>
          <w:szCs w:val="24"/>
          <w:lang w:val="en-AU"/>
        </w:rPr>
        <w:t>ed</w:t>
      </w:r>
      <w:r>
        <w:rPr>
          <w:rFonts w:asciiTheme="minorHAnsi" w:hAnsiTheme="minorHAnsi" w:cstheme="minorHAnsi"/>
          <w:szCs w:val="24"/>
          <w:lang w:val="en-AU"/>
        </w:rPr>
        <w:t xml:space="preserve"> evidence of uplift with the small GMS</w:t>
      </w:r>
      <w:r w:rsidR="00D56FF1">
        <w:rPr>
          <w:rFonts w:asciiTheme="minorHAnsi" w:hAnsiTheme="minorHAnsi" w:cstheme="minorHAnsi"/>
          <w:szCs w:val="24"/>
          <w:lang w:val="en-AU"/>
        </w:rPr>
        <w:t xml:space="preserve"> community</w:t>
      </w:r>
      <w:r>
        <w:rPr>
          <w:rFonts w:asciiTheme="minorHAnsi" w:hAnsiTheme="minorHAnsi" w:cstheme="minorHAnsi"/>
          <w:szCs w:val="24"/>
          <w:lang w:val="en-AU"/>
        </w:rPr>
        <w:t xml:space="preserve"> from deep</w:t>
      </w:r>
      <w:r w:rsidR="00D56FF1">
        <w:rPr>
          <w:rFonts w:asciiTheme="minorHAnsi" w:hAnsiTheme="minorHAnsi" w:cstheme="minorHAnsi"/>
          <w:szCs w:val="24"/>
          <w:lang w:val="en-AU"/>
        </w:rPr>
        <w:t xml:space="preserve"> uplifted to the surface. Diamond Head </w:t>
      </w:r>
      <w:r w:rsidR="00DF208C">
        <w:rPr>
          <w:rFonts w:asciiTheme="minorHAnsi" w:hAnsiTheme="minorHAnsi" w:cstheme="minorHAnsi"/>
          <w:szCs w:val="24"/>
          <w:lang w:val="en-AU"/>
        </w:rPr>
        <w:t>was</w:t>
      </w:r>
      <w:r w:rsidR="00D56FF1">
        <w:rPr>
          <w:rFonts w:asciiTheme="minorHAnsi" w:hAnsiTheme="minorHAnsi" w:cstheme="minorHAnsi"/>
          <w:szCs w:val="24"/>
          <w:lang w:val="en-AU"/>
        </w:rPr>
        <w:t xml:space="preserve"> very different with a more homogenous distribution of GMS </w:t>
      </w:r>
      <w:r w:rsidR="00EB429B">
        <w:rPr>
          <w:rFonts w:asciiTheme="minorHAnsi" w:hAnsiTheme="minorHAnsi" w:cstheme="minorHAnsi"/>
          <w:szCs w:val="24"/>
          <w:lang w:val="en-AU"/>
        </w:rPr>
        <w:t xml:space="preserve">although there </w:t>
      </w:r>
      <w:r w:rsidR="006D2A0E">
        <w:rPr>
          <w:rFonts w:asciiTheme="minorHAnsi" w:hAnsiTheme="minorHAnsi" w:cstheme="minorHAnsi"/>
          <w:szCs w:val="24"/>
          <w:lang w:val="en-AU"/>
        </w:rPr>
        <w:t>wa</w:t>
      </w:r>
      <w:r w:rsidR="00EB429B">
        <w:rPr>
          <w:rFonts w:asciiTheme="minorHAnsi" w:hAnsiTheme="minorHAnsi" w:cstheme="minorHAnsi"/>
          <w:szCs w:val="24"/>
          <w:lang w:val="en-AU"/>
        </w:rPr>
        <w:t>s a trend of larger zooplankton inshore</w:t>
      </w:r>
      <w:r w:rsidR="00D56FF1">
        <w:rPr>
          <w:rFonts w:asciiTheme="minorHAnsi" w:hAnsiTheme="minorHAnsi" w:cstheme="minorHAnsi"/>
          <w:szCs w:val="24"/>
          <w:lang w:val="en-AU"/>
        </w:rPr>
        <w:t>.</w:t>
      </w:r>
      <w:r w:rsidR="00EB429B">
        <w:rPr>
          <w:rFonts w:asciiTheme="minorHAnsi" w:hAnsiTheme="minorHAnsi" w:cstheme="minorHAnsi"/>
          <w:szCs w:val="24"/>
          <w:lang w:val="en-AU"/>
        </w:rPr>
        <w:t xml:space="preserve"> The size structure of all sites was heavily related to the GMS with steeper</w:t>
      </w:r>
      <w:r w:rsidR="001402D8">
        <w:rPr>
          <w:rFonts w:asciiTheme="minorHAnsi" w:hAnsiTheme="minorHAnsi" w:cstheme="minorHAnsi"/>
          <w:szCs w:val="24"/>
          <w:lang w:val="en-AU"/>
        </w:rPr>
        <w:t xml:space="preserve"> NBSS</w:t>
      </w:r>
      <w:r w:rsidR="00EB429B">
        <w:rPr>
          <w:rFonts w:asciiTheme="minorHAnsi" w:hAnsiTheme="minorHAnsi" w:cstheme="minorHAnsi"/>
          <w:szCs w:val="24"/>
          <w:lang w:val="en-AU"/>
        </w:rPr>
        <w:t xml:space="preserve"> slope</w:t>
      </w:r>
      <w:r w:rsidR="001402D8">
        <w:rPr>
          <w:rFonts w:asciiTheme="minorHAnsi" w:hAnsiTheme="minorHAnsi" w:cstheme="minorHAnsi"/>
          <w:szCs w:val="24"/>
          <w:lang w:val="en-AU"/>
        </w:rPr>
        <w:t xml:space="preserve"> equivalents (</w:t>
      </w:r>
      <w:r w:rsidR="001402D8">
        <w:rPr>
          <w:rFonts w:asciiTheme="minorHAnsi" w:hAnsiTheme="minorHAnsi" w:cstheme="minorHAnsi"/>
          <w:i/>
          <w:iCs/>
          <w:szCs w:val="24"/>
          <w:lang w:val="en-AU"/>
        </w:rPr>
        <w:t>c)</w:t>
      </w:r>
      <w:r w:rsidR="00EB429B">
        <w:rPr>
          <w:rFonts w:asciiTheme="minorHAnsi" w:hAnsiTheme="minorHAnsi" w:cstheme="minorHAnsi"/>
          <w:szCs w:val="24"/>
          <w:lang w:val="en-AU"/>
        </w:rPr>
        <w:t xml:space="preserve"> in areas with smaller zooplankton</w:t>
      </w:r>
      <w:r w:rsidR="00B931AB">
        <w:rPr>
          <w:rFonts w:asciiTheme="minorHAnsi" w:hAnsiTheme="minorHAnsi" w:cstheme="minorHAnsi"/>
          <w:szCs w:val="24"/>
          <w:lang w:val="en-AU"/>
        </w:rPr>
        <w:t xml:space="preserve"> (Figures 4 &amp; 5)</w:t>
      </w:r>
      <w:r w:rsidR="00EB429B">
        <w:rPr>
          <w:rFonts w:asciiTheme="minorHAnsi" w:hAnsiTheme="minorHAnsi" w:cstheme="minorHAnsi"/>
          <w:szCs w:val="24"/>
          <w:lang w:val="en-AU"/>
        </w:rPr>
        <w:t>.</w:t>
      </w:r>
      <w:r w:rsidR="00044EBD">
        <w:rPr>
          <w:rFonts w:asciiTheme="minorHAnsi" w:hAnsiTheme="minorHAnsi" w:cstheme="minorHAnsi"/>
          <w:szCs w:val="24"/>
          <w:lang w:val="en-AU"/>
        </w:rPr>
        <w:t xml:space="preserve"> The Pareto </w:t>
      </w:r>
      <w:r w:rsidR="00044EBD">
        <w:rPr>
          <w:rFonts w:asciiTheme="minorHAnsi" w:hAnsiTheme="minorHAnsi" w:cstheme="minorHAnsi"/>
          <w:i/>
          <w:iCs/>
          <w:szCs w:val="24"/>
          <w:lang w:val="en-AU"/>
        </w:rPr>
        <w:t>c</w:t>
      </w:r>
      <w:r w:rsidR="00044EBD">
        <w:rPr>
          <w:rFonts w:asciiTheme="minorHAnsi" w:hAnsiTheme="minorHAnsi" w:cstheme="minorHAnsi"/>
          <w:szCs w:val="24"/>
          <w:lang w:val="en-AU"/>
        </w:rPr>
        <w:t xml:space="preserve"> shape parameter was strongly correlated with the NBSS Slope but provided better coverage over the transects (r = 0.934, </w:t>
      </w:r>
      <w:r w:rsidR="00044EBD">
        <w:rPr>
          <w:rFonts w:asciiTheme="minorHAnsi" w:hAnsiTheme="minorHAnsi" w:cstheme="minorHAnsi"/>
          <w:i/>
          <w:iCs/>
          <w:szCs w:val="24"/>
          <w:lang w:val="en-AU"/>
        </w:rPr>
        <w:t>t</w:t>
      </w:r>
      <w:r w:rsidR="00044EBD">
        <w:rPr>
          <w:rFonts w:asciiTheme="minorHAnsi" w:hAnsiTheme="minorHAnsi" w:cstheme="minorHAnsi"/>
          <w:szCs w:val="24"/>
          <w:vertAlign w:val="subscript"/>
          <w:lang w:val="en-AU"/>
        </w:rPr>
        <w:t>535</w:t>
      </w:r>
      <w:r w:rsidR="00044EBD">
        <w:rPr>
          <w:rFonts w:asciiTheme="minorHAnsi" w:hAnsiTheme="minorHAnsi" w:cstheme="minorHAnsi"/>
          <w:szCs w:val="24"/>
          <w:lang w:val="en-AU"/>
        </w:rPr>
        <w:t xml:space="preserve"> = 60.362, </w:t>
      </w:r>
      <w:r w:rsidR="00044EBD">
        <w:rPr>
          <w:rFonts w:asciiTheme="minorHAnsi" w:hAnsiTheme="minorHAnsi" w:cstheme="minorHAnsi"/>
          <w:i/>
          <w:iCs/>
          <w:szCs w:val="24"/>
          <w:lang w:val="en-AU"/>
        </w:rPr>
        <w:t xml:space="preserve">P </w:t>
      </w:r>
      <w:r w:rsidR="00044EBD">
        <w:rPr>
          <w:rFonts w:asciiTheme="minorHAnsi" w:hAnsiTheme="minorHAnsi" w:cstheme="minorHAnsi"/>
          <w:szCs w:val="24"/>
          <w:lang w:val="en-AU"/>
        </w:rPr>
        <w:t>&lt; 0.001, Figure S7).</w:t>
      </w:r>
    </w:p>
    <w:p w14:paraId="7968AA92" w14:textId="77777777" w:rsidR="00D56FF1" w:rsidRDefault="00D56FF1" w:rsidP="004D3C70">
      <w:pPr>
        <w:spacing w:line="360" w:lineRule="auto"/>
        <w:ind w:firstLine="720"/>
        <w:rPr>
          <w:rFonts w:asciiTheme="minorHAnsi" w:hAnsiTheme="minorHAnsi" w:cstheme="minorHAnsi"/>
          <w:szCs w:val="24"/>
          <w:lang w:val="en-AU"/>
        </w:rPr>
      </w:pPr>
    </w:p>
    <w:p w14:paraId="553EF85D" w14:textId="5C61951F" w:rsidR="004D3C70" w:rsidRPr="00AD2021" w:rsidRDefault="00AD2021" w:rsidP="00095ADB">
      <w:pPr>
        <w:spacing w:line="360" w:lineRule="auto"/>
        <w:ind w:firstLine="720"/>
        <w:rPr>
          <w:rFonts w:asciiTheme="minorHAnsi" w:hAnsiTheme="minorHAnsi" w:cstheme="minorHAnsi"/>
          <w:i/>
          <w:iCs/>
          <w:szCs w:val="24"/>
          <w:lang w:val="en-AU"/>
        </w:rPr>
      </w:pPr>
      <w:commentRangeStart w:id="63"/>
      <w:r w:rsidRPr="00AD2021">
        <w:rPr>
          <w:rFonts w:asciiTheme="minorHAnsi" w:hAnsiTheme="minorHAnsi" w:cstheme="minorHAnsi"/>
          <w:i/>
          <w:iCs/>
          <w:szCs w:val="24"/>
          <w:lang w:val="en-AU"/>
        </w:rPr>
        <w:t>3.7 Global Synthesis</w:t>
      </w:r>
      <w:commentRangeEnd w:id="63"/>
      <w:r w:rsidR="00692F7A">
        <w:rPr>
          <w:rStyle w:val="CommentReference"/>
        </w:rPr>
        <w:commentReference w:id="63"/>
      </w:r>
    </w:p>
    <w:p w14:paraId="4473A751" w14:textId="147D5BF7" w:rsidR="00C8474E" w:rsidRDefault="00AD2021" w:rsidP="00AD2021">
      <w:pPr>
        <w:spacing w:line="360" w:lineRule="auto"/>
        <w:rPr>
          <w:rFonts w:asciiTheme="minorHAnsi" w:hAnsiTheme="minorHAnsi" w:cstheme="minorHAnsi"/>
          <w:szCs w:val="24"/>
          <w:lang w:val="en-AU"/>
        </w:rPr>
      </w:pPr>
      <w:r>
        <w:rPr>
          <w:rFonts w:asciiTheme="minorHAnsi" w:hAnsiTheme="minorHAnsi" w:cstheme="minorHAnsi"/>
          <w:szCs w:val="24"/>
          <w:lang w:val="en-AU"/>
        </w:rPr>
        <w:t xml:space="preserve">From the </w:t>
      </w:r>
      <w:r w:rsidR="00F4183D">
        <w:rPr>
          <w:rFonts w:asciiTheme="minorHAnsi" w:hAnsiTheme="minorHAnsi" w:cstheme="minorHAnsi"/>
          <w:szCs w:val="24"/>
          <w:lang w:val="en-AU"/>
        </w:rPr>
        <w:t>15</w:t>
      </w:r>
      <w:r>
        <w:rPr>
          <w:rFonts w:asciiTheme="minorHAnsi" w:hAnsiTheme="minorHAnsi" w:cstheme="minorHAnsi"/>
          <w:szCs w:val="24"/>
          <w:lang w:val="en-AU"/>
        </w:rPr>
        <w:t xml:space="preserve"> studies which have quantified inshore to offshore changes in the zooplankton community there was broad consensus</w:t>
      </w:r>
      <w:r w:rsidR="005F2500">
        <w:rPr>
          <w:rFonts w:asciiTheme="minorHAnsi" w:hAnsiTheme="minorHAnsi" w:cstheme="minorHAnsi"/>
          <w:szCs w:val="24"/>
          <w:lang w:val="en-AU"/>
        </w:rPr>
        <w:t xml:space="preserve"> (Figure 7</w:t>
      </w:r>
      <w:r w:rsidR="00E60B2C">
        <w:rPr>
          <w:rFonts w:asciiTheme="minorHAnsi" w:hAnsiTheme="minorHAnsi" w:cstheme="minorHAnsi"/>
          <w:szCs w:val="24"/>
          <w:lang w:val="en-AU"/>
        </w:rPr>
        <w:t>; Table S1</w:t>
      </w:r>
      <w:r w:rsidR="005F2500">
        <w:rPr>
          <w:rFonts w:asciiTheme="minorHAnsi" w:hAnsiTheme="minorHAnsi" w:cstheme="minorHAnsi"/>
          <w:szCs w:val="24"/>
          <w:lang w:val="en-AU"/>
        </w:rPr>
        <w:t>)</w:t>
      </w:r>
      <w:r>
        <w:rPr>
          <w:rFonts w:asciiTheme="minorHAnsi" w:hAnsiTheme="minorHAnsi" w:cstheme="minorHAnsi"/>
          <w:szCs w:val="24"/>
          <w:lang w:val="en-AU"/>
        </w:rPr>
        <w:t>.</w:t>
      </w:r>
      <w:r w:rsidR="005F29F5">
        <w:rPr>
          <w:rFonts w:asciiTheme="minorHAnsi" w:hAnsiTheme="minorHAnsi" w:cstheme="minorHAnsi"/>
          <w:szCs w:val="24"/>
          <w:lang w:val="en-AU"/>
        </w:rPr>
        <w:t xml:space="preserve"> </w:t>
      </w:r>
      <w:r w:rsidR="00F4183D">
        <w:rPr>
          <w:rFonts w:asciiTheme="minorHAnsi" w:hAnsiTheme="minorHAnsi" w:cstheme="minorHAnsi"/>
          <w:szCs w:val="24"/>
          <w:lang w:val="en-AU"/>
        </w:rPr>
        <w:t>Seven</w:t>
      </w:r>
      <w:r w:rsidR="005F29F5">
        <w:rPr>
          <w:rFonts w:asciiTheme="minorHAnsi" w:hAnsiTheme="minorHAnsi" w:cstheme="minorHAnsi"/>
          <w:szCs w:val="24"/>
          <w:lang w:val="en-AU"/>
        </w:rPr>
        <w:t xml:space="preserve"> studies (including the current study) which reported abundance values for inshore and offshore</w:t>
      </w:r>
      <w:r w:rsidR="00D73A37">
        <w:rPr>
          <w:rFonts w:asciiTheme="minorHAnsi" w:hAnsiTheme="minorHAnsi" w:cstheme="minorHAnsi"/>
          <w:szCs w:val="24"/>
          <w:lang w:val="en-AU"/>
        </w:rPr>
        <w:t xml:space="preserve"> and</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 xml:space="preserve">all </w:t>
      </w:r>
      <w:r w:rsidR="005F29F5">
        <w:rPr>
          <w:rFonts w:asciiTheme="minorHAnsi" w:hAnsiTheme="minorHAnsi" w:cstheme="minorHAnsi"/>
          <w:szCs w:val="24"/>
          <w:lang w:val="en-AU"/>
        </w:rPr>
        <w:t xml:space="preserve">found that abundance was higher in inshore regions compared to offshore regions with </w:t>
      </w:r>
      <w:r w:rsidR="00CD299A">
        <w:rPr>
          <w:rFonts w:asciiTheme="minorHAnsi" w:hAnsiTheme="minorHAnsi" w:cstheme="minorHAnsi"/>
          <w:szCs w:val="24"/>
          <w:lang w:val="en-AU"/>
        </w:rPr>
        <w:t>six</w:t>
      </w:r>
      <w:r w:rsidR="005F29F5">
        <w:rPr>
          <w:rFonts w:asciiTheme="minorHAnsi" w:hAnsiTheme="minorHAnsi" w:cstheme="minorHAnsi"/>
          <w:szCs w:val="24"/>
          <w:lang w:val="en-AU"/>
        </w:rPr>
        <w:t xml:space="preserve"> of these studies showing in</w:t>
      </w:r>
      <w:r w:rsidR="005F2500">
        <w:rPr>
          <w:rFonts w:asciiTheme="minorHAnsi" w:hAnsiTheme="minorHAnsi" w:cstheme="minorHAnsi"/>
          <w:szCs w:val="24"/>
          <w:lang w:val="en-AU"/>
        </w:rPr>
        <w:t>shore areas having</w:t>
      </w:r>
      <w:r w:rsidR="005F29F5">
        <w:rPr>
          <w:rFonts w:asciiTheme="minorHAnsi" w:hAnsiTheme="minorHAnsi" w:cstheme="minorHAnsi"/>
          <w:szCs w:val="24"/>
          <w:lang w:val="en-AU"/>
        </w:rPr>
        <w:t xml:space="preserve"> abundance of 2</w:t>
      </w:r>
      <w:r w:rsidR="00244761">
        <w:rPr>
          <w:rFonts w:asciiTheme="minorHAnsi" w:hAnsiTheme="minorHAnsi" w:cstheme="minorHAnsi"/>
          <w:szCs w:val="24"/>
          <w:lang w:val="en-AU"/>
        </w:rPr>
        <w:t>.3</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w:t>
      </w:r>
      <w:r w:rsidR="005F29F5">
        <w:rPr>
          <w:rFonts w:asciiTheme="minorHAnsi" w:hAnsiTheme="minorHAnsi" w:cstheme="minorHAnsi"/>
          <w:szCs w:val="24"/>
          <w:lang w:val="en-AU"/>
        </w:rPr>
        <w:t xml:space="preserve"> 4</w:t>
      </w:r>
      <w:r w:rsidR="00244761">
        <w:rPr>
          <w:rFonts w:asciiTheme="minorHAnsi" w:hAnsiTheme="minorHAnsi" w:cstheme="minorHAnsi"/>
          <w:szCs w:val="24"/>
          <w:lang w:val="en-AU"/>
        </w:rPr>
        <w:t>.</w:t>
      </w:r>
      <w:r w:rsidR="00C8474E">
        <w:rPr>
          <w:rFonts w:asciiTheme="minorHAnsi" w:hAnsiTheme="minorHAnsi" w:cstheme="minorHAnsi"/>
          <w:szCs w:val="24"/>
          <w:lang w:val="en-AU"/>
        </w:rPr>
        <w:t>2</w:t>
      </w:r>
      <w:r w:rsidR="005F29F5">
        <w:rPr>
          <w:rFonts w:asciiTheme="minorHAnsi" w:hAnsiTheme="minorHAnsi" w:cstheme="minorHAnsi"/>
          <w:szCs w:val="24"/>
          <w:lang w:val="en-AU"/>
        </w:rPr>
        <w:t xml:space="preserve"> times</w:t>
      </w:r>
      <w:r w:rsidR="005F2500">
        <w:rPr>
          <w:rFonts w:asciiTheme="minorHAnsi" w:hAnsiTheme="minorHAnsi" w:cstheme="minorHAnsi"/>
          <w:szCs w:val="24"/>
          <w:lang w:val="en-AU"/>
        </w:rPr>
        <w:t xml:space="preserve"> than offshore values with </w:t>
      </w:r>
      <w:r w:rsidR="00037551">
        <w:rPr>
          <w:rFonts w:asciiTheme="minorHAnsi" w:hAnsiTheme="minorHAnsi" w:cstheme="minorHAnsi"/>
          <w:szCs w:val="24"/>
          <w:lang w:val="en-AU"/>
        </w:rPr>
        <w:t xml:space="preserve">one study from the eastern Bay of Biscay region finding a </w:t>
      </w:r>
      <w:r w:rsidR="005F2500">
        <w:rPr>
          <w:rFonts w:asciiTheme="minorHAnsi" w:hAnsiTheme="minorHAnsi" w:cstheme="minorHAnsi"/>
          <w:szCs w:val="24"/>
          <w:lang w:val="en-AU"/>
        </w:rPr>
        <w:t>2</w:t>
      </w:r>
      <w:r w:rsidR="000C4633">
        <w:rPr>
          <w:rFonts w:asciiTheme="minorHAnsi" w:hAnsiTheme="minorHAnsi" w:cstheme="minorHAnsi"/>
          <w:szCs w:val="24"/>
          <w:lang w:val="en-AU"/>
        </w:rPr>
        <w:t>1.</w:t>
      </w:r>
      <w:r w:rsidR="00C8474E">
        <w:rPr>
          <w:rFonts w:asciiTheme="minorHAnsi" w:hAnsiTheme="minorHAnsi" w:cstheme="minorHAnsi"/>
          <w:szCs w:val="24"/>
          <w:lang w:val="en-AU"/>
        </w:rPr>
        <w:t>9</w:t>
      </w:r>
      <w:r w:rsidR="005F2500">
        <w:rPr>
          <w:rFonts w:asciiTheme="minorHAnsi" w:hAnsiTheme="minorHAnsi" w:cstheme="minorHAnsi"/>
          <w:szCs w:val="24"/>
          <w:lang w:val="en-AU"/>
        </w:rPr>
        <w:t xml:space="preserve">x </w:t>
      </w:r>
      <w:r w:rsidR="00037551">
        <w:rPr>
          <w:rFonts w:asciiTheme="minorHAnsi" w:hAnsiTheme="minorHAnsi" w:cstheme="minorHAnsi"/>
          <w:szCs w:val="24"/>
          <w:lang w:val="en-AU"/>
        </w:rPr>
        <w:t>difference</w:t>
      </w:r>
      <w:r w:rsidR="005F2500">
        <w:rPr>
          <w:rFonts w:asciiTheme="minorHAnsi" w:hAnsiTheme="minorHAnsi" w:cstheme="minorHAnsi"/>
          <w:szCs w:val="24"/>
          <w:lang w:val="en-AU"/>
        </w:rPr>
        <w:t xml:space="preserve"> </w:t>
      </w:r>
      <w:r w:rsidR="003F55C8">
        <w:rPr>
          <w:rFonts w:asciiTheme="minorHAnsi" w:hAnsiTheme="minorHAnsi" w:cstheme="minorHAnsi"/>
          <w:szCs w:val="24"/>
          <w:lang w:val="en-AU"/>
        </w:rPr>
        <w:fldChar w:fldCharType="begin"/>
      </w:r>
      <w:r w:rsidR="003F55C8">
        <w:rPr>
          <w:rFonts w:asciiTheme="minorHAnsi" w:hAnsiTheme="minorHAnsi" w:cstheme="minorHAnsi"/>
          <w:szCs w:val="24"/>
          <w:lang w:val="en-AU"/>
        </w:rPr>
        <w:instrText xml:space="preserve"> ADDIN ZOTERO_ITEM CSL_CITATION {"citationID":"cYf9d19x","properties":{"formattedCitation":"(Sourisseau and Carlotti, 2006)","plainCitation":"(Sourisseau and Carlotti, 2006)","noteIndex":0},"citationItems":[{"id":990,"uris":["http://zotero.org/users/local/U6DoygBa/items/78GH7NM5"],"uri":["http://zotero.org/users/local/U6DoygBa/items/78GH7NM5"],"itemData":{"id":990,"type":"article-journal","abstract":"During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2001","volume":"111","author":[{"family":"Sourisseau","given":"Marc"},{"family":"Carlotti","given":"François"}],"issued":{"date-parts":[["2006"]]}}}],"schema":"https://github.com/citation-style-language/schema/raw/master/csl-citation.json"} </w:instrText>
      </w:r>
      <w:r w:rsidR="003F55C8">
        <w:rPr>
          <w:rFonts w:asciiTheme="minorHAnsi" w:hAnsiTheme="minorHAnsi" w:cstheme="minorHAnsi"/>
          <w:szCs w:val="24"/>
          <w:lang w:val="en-AU"/>
        </w:rPr>
        <w:fldChar w:fldCharType="separate"/>
      </w:r>
      <w:r w:rsidR="003F55C8" w:rsidRPr="003F55C8">
        <w:rPr>
          <w:rFonts w:ascii="Calibri" w:hAnsi="Calibri" w:cs="Calibri"/>
        </w:rPr>
        <w:t>(Sourisseau and Carlotti, 2006)</w:t>
      </w:r>
      <w:r w:rsidR="003F55C8">
        <w:rPr>
          <w:rFonts w:asciiTheme="minorHAnsi" w:hAnsiTheme="minorHAnsi" w:cstheme="minorHAnsi"/>
          <w:szCs w:val="24"/>
          <w:lang w:val="en-AU"/>
        </w:rPr>
        <w:fldChar w:fldCharType="end"/>
      </w:r>
      <w:r w:rsidR="005F2500">
        <w:rPr>
          <w:rFonts w:asciiTheme="minorHAnsi" w:hAnsiTheme="minorHAnsi" w:cstheme="minorHAnsi"/>
          <w:szCs w:val="24"/>
          <w:lang w:val="en-AU"/>
        </w:rPr>
        <w:t xml:space="preserve">. </w:t>
      </w:r>
      <w:r w:rsidR="00EA5D06">
        <w:rPr>
          <w:rFonts w:asciiTheme="minorHAnsi" w:hAnsiTheme="minorHAnsi" w:cstheme="minorHAnsi"/>
          <w:szCs w:val="24"/>
          <w:lang w:val="en-AU"/>
        </w:rPr>
        <w:t>F</w:t>
      </w:r>
      <w:r w:rsidR="005F2500">
        <w:rPr>
          <w:rFonts w:asciiTheme="minorHAnsi" w:hAnsiTheme="minorHAnsi" w:cstheme="minorHAnsi"/>
          <w:szCs w:val="24"/>
          <w:lang w:val="en-AU"/>
        </w:rPr>
        <w:t xml:space="preserve">or biomass, </w:t>
      </w:r>
      <w:r w:rsidR="00CD299A">
        <w:rPr>
          <w:rFonts w:asciiTheme="minorHAnsi" w:hAnsiTheme="minorHAnsi" w:cstheme="minorHAnsi"/>
          <w:szCs w:val="24"/>
          <w:lang w:val="en-AU"/>
        </w:rPr>
        <w:t>five</w:t>
      </w:r>
      <w:r w:rsidR="005F2500">
        <w:rPr>
          <w:rFonts w:asciiTheme="minorHAnsi" w:hAnsiTheme="minorHAnsi" w:cstheme="minorHAnsi"/>
          <w:szCs w:val="24"/>
          <w:lang w:val="en-AU"/>
        </w:rPr>
        <w:t xml:space="preserve"> of </w:t>
      </w:r>
      <w:r w:rsidR="00CD299A">
        <w:rPr>
          <w:rFonts w:asciiTheme="minorHAnsi" w:hAnsiTheme="minorHAnsi" w:cstheme="minorHAnsi"/>
          <w:szCs w:val="24"/>
          <w:lang w:val="en-AU"/>
        </w:rPr>
        <w:t>six</w:t>
      </w:r>
      <w:r w:rsidR="005F2500">
        <w:rPr>
          <w:rFonts w:asciiTheme="minorHAnsi" w:hAnsiTheme="minorHAnsi" w:cstheme="minorHAnsi"/>
          <w:szCs w:val="24"/>
          <w:lang w:val="en-AU"/>
        </w:rPr>
        <w:t xml:space="preserve"> studies showed </w:t>
      </w:r>
      <w:r w:rsidR="00E60B2C">
        <w:rPr>
          <w:rFonts w:asciiTheme="minorHAnsi" w:hAnsiTheme="minorHAnsi" w:cstheme="minorHAnsi"/>
          <w:szCs w:val="24"/>
          <w:lang w:val="en-AU"/>
        </w:rPr>
        <w:t>1.</w:t>
      </w:r>
      <w:r w:rsidR="00C8474E">
        <w:rPr>
          <w:rFonts w:asciiTheme="minorHAnsi" w:hAnsiTheme="minorHAnsi" w:cstheme="minorHAnsi"/>
          <w:szCs w:val="24"/>
          <w:lang w:val="en-AU"/>
        </w:rPr>
        <w:t>5</w:t>
      </w:r>
      <w:r w:rsidR="00E60B2C">
        <w:rPr>
          <w:rFonts w:asciiTheme="minorHAnsi" w:hAnsiTheme="minorHAnsi" w:cstheme="minorHAnsi"/>
          <w:szCs w:val="24"/>
          <w:lang w:val="en-AU"/>
        </w:rPr>
        <w:t xml:space="preserve"> – 4.</w:t>
      </w:r>
      <w:r w:rsidR="00C8474E">
        <w:rPr>
          <w:rFonts w:asciiTheme="minorHAnsi" w:hAnsiTheme="minorHAnsi" w:cstheme="minorHAnsi"/>
          <w:szCs w:val="24"/>
          <w:lang w:val="en-AU"/>
        </w:rPr>
        <w:t>1</w:t>
      </w:r>
      <w:r w:rsidR="00E60B2C">
        <w:rPr>
          <w:rFonts w:asciiTheme="minorHAnsi" w:hAnsiTheme="minorHAnsi" w:cstheme="minorHAnsi"/>
          <w:szCs w:val="24"/>
          <w:lang w:val="en-AU"/>
        </w:rPr>
        <w:t xml:space="preserve">x </w:t>
      </w:r>
      <w:r w:rsidR="005F2500">
        <w:rPr>
          <w:rFonts w:asciiTheme="minorHAnsi" w:hAnsiTheme="minorHAnsi" w:cstheme="minorHAnsi"/>
          <w:szCs w:val="24"/>
          <w:lang w:val="en-AU"/>
        </w:rPr>
        <w:t>greater biomass inshore compared with offshore</w:t>
      </w:r>
      <w:r w:rsidR="00D73A37">
        <w:rPr>
          <w:rFonts w:asciiTheme="minorHAnsi" w:hAnsiTheme="minorHAnsi" w:cstheme="minorHAnsi"/>
          <w:szCs w:val="24"/>
          <w:lang w:val="en-AU"/>
        </w:rPr>
        <w:t xml:space="preserve"> </w:t>
      </w:r>
      <w:r w:rsidR="00D73A37">
        <w:rPr>
          <w:rFonts w:asciiTheme="minorHAnsi" w:hAnsiTheme="minorHAnsi" w:cstheme="minorHAnsi"/>
          <w:szCs w:val="24"/>
          <w:lang w:val="en-AU"/>
        </w:rPr>
        <w:lastRenderedPageBreak/>
        <w:t>(Figure 7; Table S1)</w:t>
      </w:r>
      <w:r w:rsidR="005F2500">
        <w:rPr>
          <w:rFonts w:asciiTheme="minorHAnsi" w:hAnsiTheme="minorHAnsi" w:cstheme="minorHAnsi"/>
          <w:szCs w:val="24"/>
          <w:lang w:val="en-AU"/>
        </w:rPr>
        <w:t xml:space="preserve">. The </w:t>
      </w:r>
      <w:r w:rsidR="00CD299A">
        <w:rPr>
          <w:rFonts w:asciiTheme="minorHAnsi" w:hAnsiTheme="minorHAnsi" w:cstheme="minorHAnsi"/>
          <w:szCs w:val="24"/>
          <w:lang w:val="en-AU"/>
        </w:rPr>
        <w:t xml:space="preserve">sixth </w:t>
      </w:r>
      <w:r w:rsidR="005F2500">
        <w:rPr>
          <w:rFonts w:asciiTheme="minorHAnsi" w:hAnsiTheme="minorHAnsi" w:cstheme="minorHAnsi"/>
          <w:szCs w:val="24"/>
          <w:lang w:val="en-AU"/>
        </w:rPr>
        <w:t xml:space="preserve">study from the Western Mediterranean showed 20x less biomass inshore compared to offshore values </w:t>
      </w:r>
      <w:r w:rsidR="00DF6A45">
        <w:rPr>
          <w:rFonts w:asciiTheme="minorHAnsi" w:hAnsiTheme="minorHAnsi" w:cstheme="minorHAnsi"/>
          <w:szCs w:val="24"/>
          <w:lang w:val="en-AU"/>
        </w:rPr>
        <w:fldChar w:fldCharType="begin"/>
      </w:r>
      <w:r w:rsidR="00DF6A45">
        <w:rPr>
          <w:rFonts w:asciiTheme="minorHAnsi" w:hAnsiTheme="minorHAnsi" w:cstheme="minorHAnsi"/>
          <w:szCs w:val="24"/>
          <w:lang w:val="en-AU"/>
        </w:rPr>
        <w:instrText xml:space="preserve"> ADDIN ZOTERO_ITEM CSL_CITATION {"citationID":"WpB77Oyx","properties":{"formattedCitation":"(Sabat\\uc0\\u232{}s {\\i{}et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DF6A45">
        <w:rPr>
          <w:rFonts w:asciiTheme="minorHAnsi" w:hAnsiTheme="minorHAnsi" w:cstheme="minorHAnsi"/>
          <w:szCs w:val="24"/>
          <w:lang w:val="en-AU"/>
        </w:rPr>
        <w:fldChar w:fldCharType="separate"/>
      </w:r>
      <w:r w:rsidR="00DF6A45" w:rsidRPr="00DF6A45">
        <w:rPr>
          <w:rFonts w:ascii="Calibri" w:hAnsi="Calibri" w:cs="Calibri"/>
          <w:szCs w:val="24"/>
        </w:rPr>
        <w:t xml:space="preserve">(Sabatès </w:t>
      </w:r>
      <w:r w:rsidR="00DF6A45" w:rsidRPr="00DF6A45">
        <w:rPr>
          <w:rFonts w:ascii="Calibri" w:hAnsi="Calibri" w:cs="Calibri"/>
          <w:i/>
          <w:iCs/>
          <w:szCs w:val="24"/>
        </w:rPr>
        <w:t>et al.</w:t>
      </w:r>
      <w:r w:rsidR="00DF6A45" w:rsidRPr="00DF6A45">
        <w:rPr>
          <w:rFonts w:ascii="Calibri" w:hAnsi="Calibri" w:cs="Calibri"/>
          <w:szCs w:val="24"/>
        </w:rPr>
        <w:t>, 1989)</w:t>
      </w:r>
      <w:r w:rsidR="00DF6A45">
        <w:rPr>
          <w:rFonts w:asciiTheme="minorHAnsi" w:hAnsiTheme="minorHAnsi" w:cstheme="minorHAnsi"/>
          <w:szCs w:val="24"/>
          <w:lang w:val="en-AU"/>
        </w:rPr>
        <w:fldChar w:fldCharType="end"/>
      </w:r>
      <w:r w:rsidR="005F2500">
        <w:rPr>
          <w:rFonts w:asciiTheme="minorHAnsi" w:hAnsiTheme="minorHAnsi" w:cstheme="minorHAnsi"/>
          <w:szCs w:val="24"/>
          <w:lang w:val="en-AU"/>
        </w:rPr>
        <w:t>.</w:t>
      </w:r>
      <w:r w:rsidR="00A96499">
        <w:rPr>
          <w:rFonts w:asciiTheme="minorHAnsi" w:hAnsiTheme="minorHAnsi" w:cstheme="minorHAnsi"/>
          <w:szCs w:val="24"/>
          <w:lang w:val="en-AU"/>
        </w:rPr>
        <w:t xml:space="preserve"> </w:t>
      </w:r>
    </w:p>
    <w:p w14:paraId="283710D5" w14:textId="087D1B14" w:rsidR="00AD2021" w:rsidRPr="00AD2021" w:rsidRDefault="00A96499" w:rsidP="00C8474E">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In terms of size structure</w:t>
      </w:r>
      <w:r w:rsidR="00DF6A45">
        <w:rPr>
          <w:rFonts w:asciiTheme="minorHAnsi" w:hAnsiTheme="minorHAnsi" w:cstheme="minorHAnsi"/>
          <w:szCs w:val="24"/>
          <w:lang w:val="en-AU"/>
        </w:rPr>
        <w:t>,</w:t>
      </w:r>
      <w:r>
        <w:rPr>
          <w:rFonts w:asciiTheme="minorHAnsi" w:hAnsiTheme="minorHAnsi" w:cstheme="minorHAnsi"/>
          <w:szCs w:val="24"/>
          <w:lang w:val="en-AU"/>
        </w:rPr>
        <w:t xml:space="preserve"> </w:t>
      </w:r>
      <w:r w:rsidR="00CD299A">
        <w:rPr>
          <w:rFonts w:asciiTheme="minorHAnsi" w:hAnsiTheme="minorHAnsi" w:cstheme="minorHAnsi"/>
          <w:szCs w:val="24"/>
          <w:lang w:val="en-AU"/>
        </w:rPr>
        <w:t>nine</w:t>
      </w:r>
      <w:r>
        <w:rPr>
          <w:rFonts w:asciiTheme="minorHAnsi" w:hAnsiTheme="minorHAnsi" w:cstheme="minorHAnsi"/>
          <w:szCs w:val="24"/>
          <w:lang w:val="en-AU"/>
        </w:rPr>
        <w:t xml:space="preserve"> studies reported both inshore and offshore values with </w:t>
      </w:r>
      <w:r w:rsidR="00CD299A">
        <w:rPr>
          <w:rFonts w:asciiTheme="minorHAnsi" w:hAnsiTheme="minorHAnsi" w:cstheme="minorHAnsi"/>
          <w:szCs w:val="24"/>
          <w:lang w:val="en-AU"/>
        </w:rPr>
        <w:t>eight</w:t>
      </w:r>
      <w:r>
        <w:rPr>
          <w:rFonts w:asciiTheme="minorHAnsi" w:hAnsiTheme="minorHAnsi" w:cstheme="minorHAnsi"/>
          <w:szCs w:val="24"/>
          <w:lang w:val="en-AU"/>
        </w:rPr>
        <w:t xml:space="preserve"> finding steeper NBSS slopes in inshore areas compared with offshore areas</w:t>
      </w:r>
      <w:r w:rsidR="00DF6A45">
        <w:rPr>
          <w:rFonts w:asciiTheme="minorHAnsi" w:hAnsiTheme="minorHAnsi" w:cstheme="minorHAnsi"/>
          <w:szCs w:val="24"/>
          <w:lang w:val="en-AU"/>
        </w:rPr>
        <w:t xml:space="preserve"> (Figure 7, Table S1)</w:t>
      </w:r>
      <w:r>
        <w:rPr>
          <w:rFonts w:asciiTheme="minorHAnsi" w:hAnsiTheme="minorHAnsi" w:cstheme="minorHAnsi"/>
          <w:szCs w:val="24"/>
          <w:lang w:val="en-AU"/>
        </w:rPr>
        <w:t>.</w:t>
      </w:r>
      <w:r w:rsidR="00EA5D06">
        <w:rPr>
          <w:rFonts w:asciiTheme="minorHAnsi" w:hAnsiTheme="minorHAnsi" w:cstheme="minorHAnsi"/>
          <w:szCs w:val="24"/>
          <w:lang w:val="en-AU"/>
        </w:rPr>
        <w:t xml:space="preserve"> The southern Bay of Biscay was unique in having a marginally shallower inshore NBSS slope compared to the offshore areas</w:t>
      </w:r>
      <w:r w:rsidR="00E31EA7">
        <w:rPr>
          <w:rFonts w:asciiTheme="minorHAnsi" w:hAnsiTheme="minorHAnsi" w:cstheme="minorHAnsi"/>
          <w:szCs w:val="24"/>
          <w:lang w:val="en-AU"/>
        </w:rPr>
        <w:t xml:space="preserve"> </w:t>
      </w:r>
      <w:r w:rsidR="00E31EA7">
        <w:rPr>
          <w:rFonts w:asciiTheme="minorHAnsi" w:hAnsiTheme="minorHAnsi" w:cstheme="minorHAnsi"/>
          <w:szCs w:val="24"/>
          <w:lang w:val="en-AU"/>
        </w:rPr>
        <w:fldChar w:fldCharType="begin"/>
      </w:r>
      <w:r w:rsidR="00E31EA7">
        <w:rPr>
          <w:rFonts w:asciiTheme="minorHAnsi" w:hAnsiTheme="minorHAnsi" w:cstheme="minorHAnsi"/>
          <w:szCs w:val="24"/>
          <w:lang w:val="en-AU"/>
        </w:rPr>
        <w:instrText xml:space="preserve"> ADDIN ZOTERO_ITEM CSL_CITATION {"citationID":"snjMz2wO","properties":{"formattedCitation":"(Vandromme {\\i{}et al.}, 2014)","plainCitation":"(Vandromme et al., 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E31EA7">
        <w:rPr>
          <w:rFonts w:asciiTheme="minorHAnsi" w:hAnsiTheme="minorHAnsi" w:cstheme="minorHAnsi"/>
          <w:szCs w:val="24"/>
          <w:lang w:val="en-AU"/>
        </w:rPr>
        <w:fldChar w:fldCharType="separate"/>
      </w:r>
      <w:r w:rsidR="00E31EA7" w:rsidRPr="00E31EA7">
        <w:rPr>
          <w:rFonts w:ascii="Calibri" w:hAnsi="Calibri" w:cs="Calibri"/>
          <w:szCs w:val="24"/>
        </w:rPr>
        <w:t xml:space="preserve">(Vandromme </w:t>
      </w:r>
      <w:r w:rsidR="00E31EA7" w:rsidRPr="00E31EA7">
        <w:rPr>
          <w:rFonts w:ascii="Calibri" w:hAnsi="Calibri" w:cs="Calibri"/>
          <w:i/>
          <w:iCs/>
          <w:szCs w:val="24"/>
        </w:rPr>
        <w:t>et al.</w:t>
      </w:r>
      <w:r w:rsidR="00E31EA7" w:rsidRPr="00E31EA7">
        <w:rPr>
          <w:rFonts w:ascii="Calibri" w:hAnsi="Calibri" w:cs="Calibri"/>
          <w:szCs w:val="24"/>
        </w:rPr>
        <w:t>, 2014)</w:t>
      </w:r>
      <w:r w:rsidR="00E31EA7">
        <w:rPr>
          <w:rFonts w:asciiTheme="minorHAnsi" w:hAnsiTheme="minorHAnsi" w:cstheme="minorHAnsi"/>
          <w:szCs w:val="24"/>
          <w:lang w:val="en-AU"/>
        </w:rPr>
        <w:fldChar w:fldCharType="end"/>
      </w:r>
      <w:r w:rsidR="00EA5D06">
        <w:rPr>
          <w:rFonts w:asciiTheme="minorHAnsi" w:hAnsiTheme="minorHAnsi" w:cstheme="minorHAnsi"/>
          <w:szCs w:val="24"/>
          <w:lang w:val="en-AU"/>
        </w:rPr>
        <w:t>.</w:t>
      </w:r>
    </w:p>
    <w:p w14:paraId="756BEFE0" w14:textId="77777777" w:rsidR="00767381" w:rsidRPr="00F15D89" w:rsidRDefault="00767381" w:rsidP="00095ADB">
      <w:pPr>
        <w:spacing w:line="360" w:lineRule="auto"/>
        <w:ind w:firstLine="720"/>
        <w:rPr>
          <w:rFonts w:asciiTheme="minorHAnsi" w:hAnsiTheme="minorHAnsi" w:cstheme="minorHAnsi"/>
          <w:b/>
          <w:bCs/>
          <w:szCs w:val="24"/>
          <w:lang w:val="en-AU"/>
        </w:rPr>
      </w:pPr>
    </w:p>
    <w:p w14:paraId="1526FBC2" w14:textId="77777777" w:rsidR="00B20719" w:rsidRPr="00F15D89" w:rsidRDefault="00B20719">
      <w:pPr>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6C0338F8" w14:textId="551467FA" w:rsidR="002B6748" w:rsidRPr="00F15D89" w:rsidRDefault="00C07196" w:rsidP="00F34258">
      <w:pPr>
        <w:pStyle w:val="Heading-Main"/>
        <w:spacing w:line="360" w:lineRule="auto"/>
        <w:rPr>
          <w:rFonts w:asciiTheme="minorHAnsi" w:hAnsiTheme="minorHAnsi" w:cstheme="minorHAnsi"/>
          <w:b w:val="0"/>
          <w:bCs w:val="0"/>
          <w:lang w:val="en-AU"/>
        </w:rPr>
      </w:pPr>
      <w:r>
        <w:rPr>
          <w:rFonts w:asciiTheme="minorHAnsi" w:hAnsiTheme="minorHAnsi" w:cstheme="minorHAnsi"/>
          <w:lang w:val="en-AU"/>
        </w:rPr>
        <w:lastRenderedPageBreak/>
        <w:t xml:space="preserve">4. </w:t>
      </w:r>
      <w:r w:rsidR="008872B5" w:rsidRPr="00F15D89">
        <w:rPr>
          <w:rFonts w:asciiTheme="minorHAnsi" w:hAnsiTheme="minorHAnsi" w:cstheme="minorHAnsi"/>
          <w:lang w:val="en-AU"/>
        </w:rPr>
        <w:t>D</w:t>
      </w:r>
      <w:r w:rsidR="002B6748" w:rsidRPr="00F15D89">
        <w:rPr>
          <w:rFonts w:asciiTheme="minorHAnsi" w:hAnsiTheme="minorHAnsi" w:cstheme="minorHAnsi"/>
          <w:lang w:val="en-AU"/>
        </w:rPr>
        <w:t>iscussion</w:t>
      </w:r>
    </w:p>
    <w:p w14:paraId="7A644D6D" w14:textId="0233C1C7" w:rsidR="00FF1316" w:rsidRPr="00F15D89" w:rsidRDefault="008402FD" w:rsidP="00B5573F">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 xml:space="preserve">This study highlights </w:t>
      </w:r>
      <w:r w:rsidR="00964705">
        <w:rPr>
          <w:rFonts w:asciiTheme="minorHAnsi" w:hAnsiTheme="minorHAnsi" w:cstheme="minorHAnsi"/>
          <w:szCs w:val="24"/>
          <w:lang w:val="en-AU"/>
        </w:rPr>
        <w:t xml:space="preserve">consistent </w:t>
      </w:r>
      <w:r w:rsidR="00855F3F">
        <w:rPr>
          <w:rFonts w:asciiTheme="minorHAnsi" w:hAnsiTheme="minorHAnsi" w:cstheme="minorHAnsi"/>
          <w:szCs w:val="24"/>
          <w:lang w:val="en-AU"/>
        </w:rPr>
        <w:t>d</w:t>
      </w:r>
      <w:r w:rsidR="001321FD" w:rsidRPr="00F15D89">
        <w:rPr>
          <w:rFonts w:asciiTheme="minorHAnsi" w:hAnsiTheme="minorHAnsi" w:cstheme="minorHAnsi"/>
          <w:szCs w:val="24"/>
          <w:lang w:val="en-AU"/>
        </w:rPr>
        <w:t xml:space="preserve">eclines in </w:t>
      </w:r>
      <w:r w:rsidR="008B7392">
        <w:rPr>
          <w:rFonts w:asciiTheme="minorHAnsi" w:hAnsiTheme="minorHAnsi" w:cstheme="minorHAnsi"/>
          <w:szCs w:val="24"/>
          <w:lang w:val="en-AU"/>
        </w:rPr>
        <w:t xml:space="preserve">zooplankton </w:t>
      </w:r>
      <w:r w:rsidR="001321FD" w:rsidRPr="00F15D89">
        <w:rPr>
          <w:rFonts w:asciiTheme="minorHAnsi" w:hAnsiTheme="minorHAnsi" w:cstheme="minorHAnsi"/>
          <w:szCs w:val="24"/>
          <w:lang w:val="en-AU"/>
        </w:rPr>
        <w:t>biomass</w:t>
      </w:r>
      <w:r w:rsidR="001A16EB">
        <w:rPr>
          <w:rFonts w:asciiTheme="minorHAnsi" w:hAnsiTheme="minorHAnsi" w:cstheme="minorHAnsi"/>
          <w:szCs w:val="24"/>
          <w:lang w:val="en-AU"/>
        </w:rPr>
        <w:t xml:space="preserve"> and altered</w:t>
      </w:r>
      <w:r w:rsidR="001A16EB" w:rsidRPr="00F15D89">
        <w:rPr>
          <w:rFonts w:asciiTheme="minorHAnsi" w:hAnsiTheme="minorHAnsi" w:cstheme="minorHAnsi"/>
          <w:szCs w:val="24"/>
          <w:lang w:val="en-AU"/>
        </w:rPr>
        <w:t xml:space="preserve"> </w:t>
      </w:r>
      <w:r w:rsidR="001A16EB">
        <w:rPr>
          <w:rFonts w:asciiTheme="minorHAnsi" w:hAnsiTheme="minorHAnsi" w:cstheme="minorHAnsi"/>
          <w:szCs w:val="24"/>
          <w:lang w:val="en-AU"/>
        </w:rPr>
        <w:t>size-</w:t>
      </w:r>
      <w:r w:rsidR="001A16EB" w:rsidRPr="00F15D89">
        <w:rPr>
          <w:rFonts w:asciiTheme="minorHAnsi" w:hAnsiTheme="minorHAnsi" w:cstheme="minorHAnsi"/>
          <w:szCs w:val="24"/>
          <w:lang w:val="en-AU"/>
        </w:rPr>
        <w:t>structure</w:t>
      </w:r>
      <w:r w:rsidR="00964705">
        <w:rPr>
          <w:rFonts w:asciiTheme="minorHAnsi" w:hAnsiTheme="minorHAnsi" w:cstheme="minorHAnsi"/>
          <w:szCs w:val="24"/>
          <w:lang w:val="en-AU"/>
        </w:rPr>
        <w:t xml:space="preserve"> both</w:t>
      </w:r>
      <w:r w:rsidR="001A16EB" w:rsidRPr="00F15D89">
        <w:rPr>
          <w:rFonts w:asciiTheme="minorHAnsi" w:hAnsiTheme="minorHAnsi" w:cstheme="minorHAnsi"/>
          <w:szCs w:val="24"/>
          <w:lang w:val="en-AU"/>
        </w:rPr>
        <w:t xml:space="preserve"> across the continental shelf</w:t>
      </w:r>
      <w:r w:rsidR="00964705">
        <w:rPr>
          <w:rFonts w:asciiTheme="minorHAnsi" w:hAnsiTheme="minorHAnsi" w:cstheme="minorHAnsi"/>
          <w:szCs w:val="24"/>
          <w:lang w:val="en-AU"/>
        </w:rPr>
        <w:t xml:space="preserve"> and with depth.</w:t>
      </w:r>
      <w:r w:rsidR="00855F3F">
        <w:rPr>
          <w:rFonts w:asciiTheme="minorHAnsi" w:hAnsiTheme="minorHAnsi" w:cstheme="minorHAnsi"/>
          <w:szCs w:val="24"/>
          <w:lang w:val="en-AU"/>
        </w:rPr>
        <w:t xml:space="preserve"> </w:t>
      </w:r>
      <w:r w:rsidR="00964705">
        <w:rPr>
          <w:rFonts w:asciiTheme="minorHAnsi" w:hAnsiTheme="minorHAnsi" w:cstheme="minorHAnsi"/>
          <w:szCs w:val="24"/>
          <w:lang w:val="en-AU"/>
        </w:rPr>
        <w:t>P</w:t>
      </w:r>
      <w:r w:rsidR="002671A7">
        <w:rPr>
          <w:rFonts w:asciiTheme="minorHAnsi" w:hAnsiTheme="minorHAnsi" w:cstheme="minorHAnsi"/>
          <w:szCs w:val="24"/>
          <w:lang w:val="en-AU"/>
        </w:rPr>
        <w:t>eaks</w:t>
      </w:r>
      <w:r w:rsidR="00964705">
        <w:rPr>
          <w:rFonts w:asciiTheme="minorHAnsi" w:hAnsiTheme="minorHAnsi" w:cstheme="minorHAnsi"/>
          <w:szCs w:val="24"/>
          <w:lang w:val="en-AU"/>
        </w:rPr>
        <w:t xml:space="preserve"> in biomass coincided with the front between</w:t>
      </w:r>
      <w:r w:rsidR="002671A7">
        <w:rPr>
          <w:rFonts w:asciiTheme="minorHAnsi" w:hAnsiTheme="minorHAnsi" w:cstheme="minorHAnsi"/>
          <w:szCs w:val="24"/>
          <w:lang w:val="en-AU"/>
        </w:rPr>
        <w:t xml:space="preserve"> </w:t>
      </w:r>
      <w:r w:rsidR="00964705">
        <w:rPr>
          <w:rFonts w:asciiTheme="minorHAnsi" w:hAnsiTheme="minorHAnsi" w:cstheme="minorHAnsi"/>
          <w:szCs w:val="24"/>
          <w:lang w:val="en-AU"/>
        </w:rPr>
        <w:t xml:space="preserve">the </w:t>
      </w:r>
      <w:r w:rsidR="002671A7">
        <w:rPr>
          <w:rFonts w:asciiTheme="minorHAnsi" w:hAnsiTheme="minorHAnsi" w:cstheme="minorHAnsi"/>
          <w:szCs w:val="24"/>
          <w:lang w:val="en-AU"/>
        </w:rPr>
        <w:t>continental shelf water and eutrophic EAC water</w:t>
      </w:r>
      <w:r w:rsidR="00964705">
        <w:rPr>
          <w:rFonts w:asciiTheme="minorHAnsi" w:hAnsiTheme="minorHAnsi" w:cstheme="minorHAnsi"/>
          <w:szCs w:val="24"/>
          <w:lang w:val="en-AU"/>
        </w:rPr>
        <w:t xml:space="preserve"> </w:t>
      </w:r>
      <w:r w:rsidR="005F5CE0">
        <w:rPr>
          <w:rFonts w:asciiTheme="minorHAnsi" w:hAnsiTheme="minorHAnsi" w:cstheme="minorHAnsi"/>
          <w:szCs w:val="24"/>
          <w:lang w:val="en-AU"/>
        </w:rPr>
        <w:t>highlighting</w:t>
      </w:r>
      <w:r w:rsidR="00964705">
        <w:rPr>
          <w:rFonts w:asciiTheme="minorHAnsi" w:hAnsiTheme="minorHAnsi" w:cstheme="minorHAnsi"/>
          <w:szCs w:val="24"/>
          <w:lang w:val="en-AU"/>
        </w:rPr>
        <w:t xml:space="preserve"> </w:t>
      </w:r>
      <w:r w:rsidR="005F5CE0">
        <w:rPr>
          <w:rFonts w:asciiTheme="minorHAnsi" w:hAnsiTheme="minorHAnsi" w:cstheme="minorHAnsi"/>
          <w:szCs w:val="24"/>
          <w:lang w:val="en-AU"/>
        </w:rPr>
        <w:t xml:space="preserve">that </w:t>
      </w:r>
      <w:r w:rsidR="00964705">
        <w:rPr>
          <w:rFonts w:asciiTheme="minorHAnsi" w:hAnsiTheme="minorHAnsi" w:cstheme="minorHAnsi"/>
          <w:szCs w:val="24"/>
          <w:lang w:val="en-AU"/>
        </w:rPr>
        <w:t>the interaction of water masses can create highly productive environments</w:t>
      </w:r>
      <w:commentRangeStart w:id="64"/>
      <w:r w:rsidR="00964705">
        <w:rPr>
          <w:rFonts w:asciiTheme="minorHAnsi" w:hAnsiTheme="minorHAnsi" w:cstheme="minorHAnsi"/>
          <w:szCs w:val="24"/>
          <w:lang w:val="en-AU"/>
        </w:rPr>
        <w:t>.</w:t>
      </w:r>
      <w:commentRangeEnd w:id="64"/>
      <w:r w:rsidR="00BD21B8">
        <w:rPr>
          <w:rStyle w:val="CommentReference"/>
        </w:rPr>
        <w:commentReference w:id="64"/>
      </w:r>
      <w:r w:rsidR="00964705">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Distinct from</w:t>
      </w:r>
      <w:r w:rsidR="00932B6E"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w:t>
      </w:r>
      <w:r w:rsidR="00932B6E" w:rsidRPr="00F15D89">
        <w:rPr>
          <w:rFonts w:asciiTheme="minorHAnsi" w:hAnsiTheme="minorHAnsi" w:cstheme="minorHAnsi"/>
          <w:szCs w:val="24"/>
          <w:lang w:val="en-AU"/>
        </w:rPr>
        <w:t>fast flowing EAC</w:t>
      </w:r>
      <w:r w:rsidR="008C187F" w:rsidRPr="00F15D89">
        <w:rPr>
          <w:rFonts w:asciiTheme="minorHAnsi" w:hAnsiTheme="minorHAnsi" w:cstheme="minorHAnsi"/>
          <w:szCs w:val="24"/>
          <w:lang w:val="en-AU"/>
        </w:rPr>
        <w:t xml:space="preserve"> water mass,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cooler inner shelf water </w:t>
      </w:r>
      <w:r w:rsidR="001A16EB">
        <w:rPr>
          <w:rFonts w:asciiTheme="minorHAnsi" w:hAnsiTheme="minorHAnsi" w:cstheme="minorHAnsi"/>
          <w:szCs w:val="24"/>
          <w:lang w:val="en-AU"/>
        </w:rPr>
        <w:t>revealed</w:t>
      </w:r>
      <w:r w:rsidR="00932B6E" w:rsidRPr="00F15D89">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 xml:space="preserve">a </w:t>
      </w:r>
      <w:r w:rsidR="004C365F" w:rsidRPr="00F15D89">
        <w:rPr>
          <w:rFonts w:asciiTheme="minorHAnsi" w:hAnsiTheme="minorHAnsi" w:cstheme="minorHAnsi"/>
          <w:szCs w:val="24"/>
          <w:lang w:val="en-AU"/>
        </w:rPr>
        <w:t xml:space="preserve">zooplankton </w:t>
      </w:r>
      <w:r w:rsidR="00932B6E" w:rsidRPr="00F15D89">
        <w:rPr>
          <w:rFonts w:asciiTheme="minorHAnsi" w:hAnsiTheme="minorHAnsi" w:cstheme="minorHAnsi"/>
          <w:szCs w:val="24"/>
          <w:lang w:val="en-AU"/>
        </w:rPr>
        <w:t xml:space="preserve">community with higher biomass, smaller </w:t>
      </w:r>
      <w:r w:rsidR="004B3DD6" w:rsidRPr="00F15D89">
        <w:rPr>
          <w:rFonts w:asciiTheme="minorHAnsi" w:hAnsiTheme="minorHAnsi" w:cstheme="minorHAnsi"/>
          <w:szCs w:val="24"/>
          <w:lang w:val="en-AU"/>
        </w:rPr>
        <w:t>geometric</w:t>
      </w:r>
      <w:r w:rsidR="00932B6E" w:rsidRPr="00F15D89">
        <w:rPr>
          <w:rFonts w:asciiTheme="minorHAnsi" w:hAnsiTheme="minorHAnsi" w:cstheme="minorHAnsi"/>
          <w:szCs w:val="24"/>
          <w:lang w:val="en-AU"/>
        </w:rPr>
        <w:t xml:space="preserve"> mean size and steeper </w:t>
      </w:r>
      <w:r w:rsidR="00A719BF">
        <w:rPr>
          <w:rFonts w:asciiTheme="minorHAnsi" w:hAnsiTheme="minorHAnsi" w:cstheme="minorHAnsi"/>
          <w:szCs w:val="24"/>
          <w:lang w:val="en-AU"/>
        </w:rPr>
        <w:t xml:space="preserve">estimated </w:t>
      </w:r>
      <w:r w:rsidR="00932B6E" w:rsidRPr="00F15D89">
        <w:rPr>
          <w:rFonts w:asciiTheme="minorHAnsi" w:hAnsiTheme="minorHAnsi" w:cstheme="minorHAnsi"/>
          <w:szCs w:val="24"/>
          <w:lang w:val="en-AU"/>
        </w:rPr>
        <w:t>normalised biomass size spectrum slope</w:t>
      </w:r>
      <w:r w:rsidR="0023202E" w:rsidRPr="00F15D89">
        <w:rPr>
          <w:rFonts w:asciiTheme="minorHAnsi" w:hAnsiTheme="minorHAnsi" w:cstheme="minorHAnsi"/>
          <w:szCs w:val="24"/>
          <w:lang w:val="en-AU"/>
        </w:rPr>
        <w:t xml:space="preserve"> compared to the offshore community</w:t>
      </w:r>
      <w:r w:rsidR="00932B6E" w:rsidRPr="00F15D89">
        <w:rPr>
          <w:rFonts w:asciiTheme="minorHAnsi" w:hAnsiTheme="minorHAnsi" w:cstheme="minorHAnsi"/>
          <w:szCs w:val="24"/>
          <w:lang w:val="en-AU"/>
        </w:rPr>
        <w:t xml:space="preserve">. These features together suggest higher productivity and increased predation </w:t>
      </w:r>
      <w:r w:rsidR="004C365F" w:rsidRPr="00F15D89">
        <w:rPr>
          <w:rFonts w:asciiTheme="minorHAnsi" w:hAnsiTheme="minorHAnsi" w:cstheme="minorHAnsi"/>
          <w:szCs w:val="24"/>
          <w:lang w:val="en-AU"/>
        </w:rPr>
        <w:t>on the continental shelf</w:t>
      </w:r>
      <w:r w:rsidR="00932B6E" w:rsidRPr="00F15D89">
        <w:rPr>
          <w:rFonts w:asciiTheme="minorHAnsi" w:hAnsiTheme="minorHAnsi" w:cstheme="minorHAnsi"/>
          <w:szCs w:val="24"/>
          <w:lang w:val="en-AU"/>
        </w:rPr>
        <w:t xml:space="preserve"> compared to </w:t>
      </w:r>
      <w:r w:rsidR="007C6749" w:rsidRPr="00F15D89">
        <w:rPr>
          <w:rFonts w:asciiTheme="minorHAnsi" w:hAnsiTheme="minorHAnsi" w:cstheme="minorHAnsi"/>
          <w:szCs w:val="24"/>
          <w:lang w:val="en-AU"/>
        </w:rPr>
        <w:t>t</w:t>
      </w:r>
      <w:r w:rsidR="00932B6E" w:rsidRPr="00F15D89">
        <w:rPr>
          <w:rFonts w:asciiTheme="minorHAnsi" w:hAnsiTheme="minorHAnsi" w:cstheme="minorHAnsi"/>
          <w:szCs w:val="24"/>
          <w:lang w:val="en-AU"/>
        </w:rPr>
        <w:t>he</w:t>
      </w:r>
      <w:r w:rsidR="006A558B">
        <w:rPr>
          <w:rFonts w:asciiTheme="minorHAnsi" w:hAnsiTheme="minorHAnsi" w:cstheme="minorHAnsi"/>
          <w:szCs w:val="24"/>
          <w:lang w:val="en-AU"/>
        </w:rPr>
        <w:t xml:space="preserve"> oceanic</w:t>
      </w:r>
      <w:r w:rsidR="00932B6E" w:rsidRPr="00F15D89">
        <w:rPr>
          <w:rFonts w:asciiTheme="minorHAnsi" w:hAnsiTheme="minorHAnsi" w:cstheme="minorHAnsi"/>
          <w:szCs w:val="24"/>
          <w:lang w:val="en-AU"/>
        </w:rPr>
        <w:t xml:space="preserve"> communities.</w:t>
      </w:r>
      <w:r w:rsidR="007C6749" w:rsidRPr="00F15D89">
        <w:rPr>
          <w:rFonts w:asciiTheme="minorHAnsi" w:hAnsiTheme="minorHAnsi" w:cstheme="minorHAnsi"/>
          <w:szCs w:val="24"/>
          <w:lang w:val="en-AU"/>
        </w:rPr>
        <w:t xml:space="preserve"> </w:t>
      </w:r>
      <w:r w:rsidR="002671A7">
        <w:rPr>
          <w:rFonts w:asciiTheme="minorHAnsi" w:hAnsiTheme="minorHAnsi" w:cstheme="minorHAnsi"/>
          <w:szCs w:val="24"/>
          <w:lang w:val="en-AU"/>
        </w:rPr>
        <w:t xml:space="preserve">During periods of </w:t>
      </w:r>
      <w:r w:rsidR="009A61CC">
        <w:rPr>
          <w:rFonts w:asciiTheme="minorHAnsi" w:hAnsiTheme="minorHAnsi" w:cstheme="minorHAnsi"/>
          <w:szCs w:val="24"/>
          <w:lang w:val="en-AU"/>
        </w:rPr>
        <w:t xml:space="preserve">low wind driven </w:t>
      </w:r>
      <w:del w:id="65" w:author="amandine_s10 amandine_s10" w:date="2020-08-12T16:45:00Z">
        <w:r w:rsidR="009A61CC" w:rsidDel="00EC69C9">
          <w:rPr>
            <w:rFonts w:asciiTheme="minorHAnsi" w:hAnsiTheme="minorHAnsi" w:cstheme="minorHAnsi"/>
            <w:szCs w:val="24"/>
            <w:lang w:val="en-AU"/>
          </w:rPr>
          <w:delText>uplift</w:delText>
        </w:r>
      </w:del>
      <w:ins w:id="66" w:author="amandine_s10 amandine_s10" w:date="2020-08-12T16:45:00Z">
        <w:r w:rsidR="00EC69C9">
          <w:rPr>
            <w:rFonts w:asciiTheme="minorHAnsi" w:hAnsiTheme="minorHAnsi" w:cstheme="minorHAnsi"/>
            <w:szCs w:val="24"/>
            <w:lang w:val="en-AU"/>
          </w:rPr>
          <w:t>upwelling</w:t>
        </w:r>
      </w:ins>
      <w:r w:rsidR="009A61CC">
        <w:rPr>
          <w:rFonts w:asciiTheme="minorHAnsi" w:hAnsiTheme="minorHAnsi" w:cstheme="minorHAnsi"/>
          <w:szCs w:val="24"/>
          <w:lang w:val="en-AU"/>
        </w:rPr>
        <w:t xml:space="preserve">, as observed in this study, </w:t>
      </w:r>
      <w:r w:rsidR="007C6749" w:rsidRPr="00F15D89">
        <w:rPr>
          <w:rFonts w:asciiTheme="minorHAnsi" w:hAnsiTheme="minorHAnsi" w:cstheme="minorHAnsi"/>
          <w:szCs w:val="24"/>
          <w:lang w:val="en-AU"/>
        </w:rPr>
        <w:t>increased productivity driven by the uplift of the cooler water</w:t>
      </w:r>
      <w:r w:rsidR="00065806">
        <w:rPr>
          <w:rFonts w:asciiTheme="minorHAnsi" w:hAnsiTheme="minorHAnsi" w:cstheme="minorHAnsi"/>
          <w:szCs w:val="24"/>
          <w:lang w:val="en-AU"/>
        </w:rPr>
        <w:t xml:space="preserve"> due to </w:t>
      </w:r>
      <w:r w:rsidR="00A719BF">
        <w:rPr>
          <w:rFonts w:asciiTheme="minorHAnsi" w:hAnsiTheme="minorHAnsi" w:cstheme="minorHAnsi"/>
          <w:szCs w:val="24"/>
          <w:lang w:val="en-AU"/>
        </w:rPr>
        <w:t>the</w:t>
      </w:r>
      <w:r w:rsidR="004B39D7">
        <w:rPr>
          <w:rFonts w:asciiTheme="minorHAnsi" w:hAnsiTheme="minorHAnsi" w:cstheme="minorHAnsi"/>
          <w:szCs w:val="24"/>
          <w:lang w:val="en-AU"/>
        </w:rPr>
        <w:t xml:space="preserve"> western boundary current</w:t>
      </w:r>
      <w:ins w:id="67" w:author="amandine_s10 amandine_s10" w:date="2020-08-12T16:46:00Z">
        <w:r w:rsidR="00247C17">
          <w:rPr>
            <w:rFonts w:asciiTheme="minorHAnsi" w:hAnsiTheme="minorHAnsi" w:cstheme="minorHAnsi"/>
            <w:szCs w:val="24"/>
            <w:lang w:val="en-AU"/>
          </w:rPr>
          <w:t xml:space="preserve"> interaction with the sloping topography</w:t>
        </w:r>
      </w:ins>
      <w:r w:rsidR="007C6749" w:rsidRPr="00F15D89">
        <w:rPr>
          <w:rFonts w:asciiTheme="minorHAnsi" w:hAnsiTheme="minorHAnsi" w:cstheme="minorHAnsi"/>
          <w:szCs w:val="24"/>
          <w:lang w:val="en-AU"/>
        </w:rPr>
        <w:t xml:space="preserve"> </w:t>
      </w:r>
      <w:r w:rsidR="007C6749" w:rsidRPr="007277AE">
        <w:rPr>
          <w:rFonts w:asciiTheme="minorHAnsi" w:hAnsiTheme="minorHAnsi" w:cstheme="minorHAnsi"/>
          <w:szCs w:val="24"/>
          <w:highlight w:val="lightGray"/>
          <w:lang w:val="en-AU"/>
          <w:rPrChange w:id="68" w:author="amandine_s10 amandine_s10" w:date="2020-08-12T16:47:00Z">
            <w:rPr>
              <w:rFonts w:asciiTheme="minorHAnsi" w:hAnsiTheme="minorHAnsi" w:cstheme="minorHAnsi"/>
              <w:szCs w:val="24"/>
              <w:lang w:val="en-AU"/>
            </w:rPr>
          </w:rPrChange>
        </w:rPr>
        <w:t>is likely an important</w:t>
      </w:r>
      <w:r w:rsidR="007C6749" w:rsidRPr="00F15D89">
        <w:rPr>
          <w:rFonts w:asciiTheme="minorHAnsi" w:hAnsiTheme="minorHAnsi" w:cstheme="minorHAnsi"/>
          <w:szCs w:val="24"/>
          <w:lang w:val="en-AU"/>
        </w:rPr>
        <w:t xml:space="preserve"> driver for </w:t>
      </w:r>
      <w:r w:rsidR="005F5CE0">
        <w:rPr>
          <w:rFonts w:asciiTheme="minorHAnsi" w:hAnsiTheme="minorHAnsi" w:cstheme="minorHAnsi"/>
          <w:szCs w:val="24"/>
          <w:lang w:val="en-AU"/>
        </w:rPr>
        <w:t xml:space="preserve">productivity through the supply of nutrients. </w:t>
      </w:r>
      <w:r w:rsidR="006D5E6D">
        <w:rPr>
          <w:rFonts w:asciiTheme="minorHAnsi" w:hAnsiTheme="minorHAnsi" w:cstheme="minorHAnsi"/>
          <w:szCs w:val="24"/>
          <w:lang w:val="en-AU"/>
        </w:rPr>
        <w:t xml:space="preserve">This consistent supply of nutrients is </w:t>
      </w:r>
      <w:r w:rsidR="006D5E6D" w:rsidRPr="007277AE">
        <w:rPr>
          <w:rFonts w:asciiTheme="minorHAnsi" w:hAnsiTheme="minorHAnsi" w:cstheme="minorHAnsi"/>
          <w:szCs w:val="24"/>
          <w:highlight w:val="lightGray"/>
          <w:lang w:val="en-AU"/>
          <w:rPrChange w:id="69" w:author="amandine_s10 amandine_s10" w:date="2020-08-12T16:47:00Z">
            <w:rPr>
              <w:rFonts w:asciiTheme="minorHAnsi" w:hAnsiTheme="minorHAnsi" w:cstheme="minorHAnsi"/>
              <w:szCs w:val="24"/>
              <w:lang w:val="en-AU"/>
            </w:rPr>
          </w:rPrChange>
        </w:rPr>
        <w:t>likely an important</w:t>
      </w:r>
      <w:r w:rsidR="006D5E6D">
        <w:rPr>
          <w:rFonts w:asciiTheme="minorHAnsi" w:hAnsiTheme="minorHAnsi" w:cstheme="minorHAnsi"/>
          <w:szCs w:val="24"/>
          <w:lang w:val="en-AU"/>
        </w:rPr>
        <w:t xml:space="preserve"> factor in the </w:t>
      </w:r>
      <w:r w:rsidR="00694B02">
        <w:rPr>
          <w:rFonts w:asciiTheme="minorHAnsi" w:hAnsiTheme="minorHAnsi" w:cstheme="minorHAnsi"/>
          <w:szCs w:val="24"/>
          <w:lang w:val="en-AU"/>
        </w:rPr>
        <w:t>distribution</w:t>
      </w:r>
      <w:r w:rsidR="006D5E6D">
        <w:rPr>
          <w:rFonts w:asciiTheme="minorHAnsi" w:hAnsiTheme="minorHAnsi" w:cstheme="minorHAnsi"/>
          <w:szCs w:val="24"/>
          <w:lang w:val="en-AU"/>
        </w:rPr>
        <w:t xml:space="preserve"> and abundance of planktivorous fish</w:t>
      </w:r>
      <w:r w:rsidR="00A719BF">
        <w:rPr>
          <w:rFonts w:asciiTheme="minorHAnsi" w:hAnsiTheme="minorHAnsi" w:cstheme="minorHAnsi"/>
          <w:szCs w:val="24"/>
          <w:lang w:val="en-AU"/>
        </w:rPr>
        <w:t xml:space="preserve"> commonly found</w:t>
      </w:r>
      <w:r w:rsidR="006D5E6D">
        <w:rPr>
          <w:rFonts w:asciiTheme="minorHAnsi" w:hAnsiTheme="minorHAnsi" w:cstheme="minorHAnsi"/>
          <w:szCs w:val="24"/>
          <w:lang w:val="en-AU"/>
        </w:rPr>
        <w:t xml:space="preserve"> on continental shelves</w:t>
      </w:r>
      <w:r w:rsidR="00A719BF">
        <w:rPr>
          <w:rFonts w:asciiTheme="minorHAnsi" w:hAnsiTheme="minorHAnsi" w:cstheme="minorHAnsi"/>
          <w:szCs w:val="24"/>
          <w:lang w:val="en-AU"/>
        </w:rPr>
        <w:t xml:space="preserve"> </w:t>
      </w:r>
      <w:r w:rsidR="006D5E6D">
        <w:rPr>
          <w:rFonts w:asciiTheme="minorHAnsi" w:hAnsiTheme="minorHAnsi" w:cstheme="minorHAnsi"/>
          <w:szCs w:val="24"/>
          <w:lang w:val="en-AU"/>
        </w:rPr>
        <w:fldChar w:fldCharType="begin"/>
      </w:r>
      <w:r w:rsidR="00F10B3D">
        <w:rPr>
          <w:rFonts w:asciiTheme="minorHAnsi" w:hAnsiTheme="minorHAnsi" w:cstheme="minorHAnsi"/>
          <w:szCs w:val="24"/>
          <w:lang w:val="en-AU"/>
        </w:rPr>
        <w:instrText xml:space="preserve"> ADDIN ZOTERO_ITEM CSL_CITATION {"citationID":"p7OF0N4y","properties":{"formattedCitation":"(Holland {\\i{}et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6D5E6D">
        <w:rPr>
          <w:rFonts w:asciiTheme="minorHAnsi" w:hAnsiTheme="minorHAnsi" w:cstheme="minorHAnsi"/>
          <w:szCs w:val="24"/>
          <w:lang w:val="en-AU"/>
        </w:rPr>
        <w:fldChar w:fldCharType="separate"/>
      </w:r>
      <w:r w:rsidR="006D5E6D" w:rsidRPr="006D5E6D">
        <w:rPr>
          <w:rFonts w:ascii="Calibri" w:hAnsi="Calibri" w:cs="Calibri"/>
          <w:szCs w:val="24"/>
        </w:rPr>
        <w:t xml:space="preserve">(Holland </w:t>
      </w:r>
      <w:r w:rsidR="006D5E6D" w:rsidRPr="006D5E6D">
        <w:rPr>
          <w:rFonts w:ascii="Calibri" w:hAnsi="Calibri" w:cs="Calibri"/>
          <w:i/>
          <w:iCs/>
          <w:szCs w:val="24"/>
        </w:rPr>
        <w:t>et al.</w:t>
      </w:r>
      <w:r w:rsidR="006D5E6D" w:rsidRPr="006D5E6D">
        <w:rPr>
          <w:rFonts w:ascii="Calibri" w:hAnsi="Calibri" w:cs="Calibri"/>
          <w:szCs w:val="24"/>
        </w:rPr>
        <w:t>, 2020)</w:t>
      </w:r>
      <w:r w:rsidR="006D5E6D">
        <w:rPr>
          <w:rFonts w:asciiTheme="minorHAnsi" w:hAnsiTheme="minorHAnsi" w:cstheme="minorHAnsi"/>
          <w:szCs w:val="24"/>
          <w:lang w:val="en-AU"/>
        </w:rPr>
        <w:fldChar w:fldCharType="end"/>
      </w:r>
      <w:r w:rsidR="006D5E6D">
        <w:rPr>
          <w:rFonts w:asciiTheme="minorHAnsi" w:hAnsiTheme="minorHAnsi" w:cstheme="minorHAnsi"/>
          <w:szCs w:val="24"/>
          <w:lang w:val="en-AU"/>
        </w:rPr>
        <w:t>. By supporting the lower trophic level ‘baitfish’, the production of zooplankton on continental shelves</w:t>
      </w:r>
      <w:r w:rsidR="005F5CE0">
        <w:rPr>
          <w:rFonts w:asciiTheme="minorHAnsi" w:hAnsiTheme="minorHAnsi" w:cstheme="minorHAnsi"/>
          <w:szCs w:val="24"/>
          <w:lang w:val="en-AU"/>
        </w:rPr>
        <w:t xml:space="preserve"> </w:t>
      </w:r>
      <w:r w:rsidR="006D5E6D">
        <w:rPr>
          <w:rFonts w:asciiTheme="minorHAnsi" w:hAnsiTheme="minorHAnsi" w:cstheme="minorHAnsi"/>
          <w:szCs w:val="24"/>
          <w:lang w:val="en-AU"/>
        </w:rPr>
        <w:t xml:space="preserve">is </w:t>
      </w:r>
      <w:r w:rsidR="006D5E6D" w:rsidRPr="00BD21B8">
        <w:rPr>
          <w:rFonts w:asciiTheme="minorHAnsi" w:hAnsiTheme="minorHAnsi" w:cstheme="minorHAnsi"/>
          <w:szCs w:val="24"/>
          <w:highlight w:val="lightGray"/>
          <w:lang w:val="en-AU"/>
          <w:rPrChange w:id="70" w:author="amandine_s10 amandine_s10" w:date="2020-08-12T16:47:00Z">
            <w:rPr>
              <w:rFonts w:asciiTheme="minorHAnsi" w:hAnsiTheme="minorHAnsi" w:cstheme="minorHAnsi"/>
              <w:szCs w:val="24"/>
              <w:lang w:val="en-AU"/>
            </w:rPr>
          </w:rPrChange>
        </w:rPr>
        <w:t>likely</w:t>
      </w:r>
      <w:r w:rsidR="006D5E6D">
        <w:rPr>
          <w:rFonts w:asciiTheme="minorHAnsi" w:hAnsiTheme="minorHAnsi" w:cstheme="minorHAnsi"/>
          <w:szCs w:val="24"/>
          <w:lang w:val="en-AU"/>
        </w:rPr>
        <w:t xml:space="preserve"> a key supporting mechanism of global fisheries with over 90% of fisheries landings coming from continental shelf fisheries </w:t>
      </w:r>
      <w:r w:rsidR="00C57C25">
        <w:rPr>
          <w:rFonts w:asciiTheme="minorHAnsi" w:hAnsiTheme="minorHAnsi" w:cstheme="minorHAnsi"/>
          <w:szCs w:val="24"/>
          <w:lang w:val="en-AU"/>
        </w:rPr>
        <w:fldChar w:fldCharType="begin"/>
      </w:r>
      <w:r w:rsidR="002B0DE6">
        <w:rPr>
          <w:rFonts w:asciiTheme="minorHAnsi" w:hAnsiTheme="minorHAnsi" w:cstheme="minorHAnsi"/>
          <w:szCs w:val="24"/>
          <w:lang w:val="en-AU"/>
        </w:rPr>
        <w:instrText xml:space="preserve"> ADDIN ZOTERO_ITEM CSL_CITATION {"citationID":"KE6ZS2nW","properties":{"formattedCitation":"(Tilzey and Rowling, 2001; Pauly {\\i{}et al.}, 2002; Bakun and Weeks, 2008)","plainCitation":"(Tilzey and Rowling, 2001; Pauly et al., 2002; Bakun and Weeks, 2008)","noteIndex":0},"citationItems":[{"id":1385,"uris":["http://zotero.org/users/local/U6DoygBa/items/D9J5VCU9"],"uri":["http://zotero.org/users/local/U6DoygBa/items/D9J5VCU9"],"itemData":{"id":1385,"type":"article-journal","abstract":"The South East Fishery is one of Australia’s oldest fisheries. Early research on this trawl fishery centred on tiger flathead, the major target species. In the 1970s, the Federal Government actively encouraged fishery development and funded several trawl surveys. Profitable catch rates and optimistic assessments of resource size caused a rapid expansion of the trawl fleet. Separate jurisdictions hampered strategic approaches to SEF-wide research until 1978. Most SEF research in the mid 1960s to mid 1980s was conducted by State fisheries agencies, but federal involvement increased thereafter. A management shift in 1992 to Individual Transferable Quotas saw stock assessment become the major research priority. Industry involvement in the stock assessment process has increased markedly over the past decade and communication between scientists, managers and industry has improved. Predictive models are still limited by poor biological data for most quota species. Stock assessment uncertainty necessitates the increasing use of risk assessments and management strategy evaluation. Assessment scientists are frustrated by limited resources for research and the perceived reluctance of managers to adopt more precautionary approaches to uncertainty. Since ITQ management, fishing effort has risen significantly and concerns have been expressed about the stock status of several SEF species. Recent federal environmental legislation is now directing more attention towards effects of fishing and resource sustainability issues.","container-title":"Marine and Freshwater Research","DOI":"10.1071/mf99185","ISSN":"1448-6059","issue":"4","journalAbbreviation":"Mar. Freshwater Res.","language":"en","page":"361-375","source":"www.publish.csiro.au","title":"History of Australia's South East Fishery: a scientist's perspective","title-short":"History of Australia's South East Fishery","volume":"52","author":[{"family":"Tilzey","given":"R. D. J."},{"family":"Rowling","given":"K. R."}],"issued":{"date-parts":[["2001"]]}}},{"id":1399,"uris":["http://zotero.org/users/local/U6DoygBa/items/L4849E3P"],"uri":["http://zotero.org/users/local/U6DoygBa/items/L4849E3P"],"itemData":{"id":1399,"type":"article-journal","abstract":"Fisheries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id":8,"uris":["http://zotero.org/users/local/U6DoygBa/items/69TLI5MP"],"uri":["http://zotero.org/users/local/U6DoygBa/items/69TLI5MP"],"itemData":{"id":8,"type":"article-journal","container-title":"Progress in Oceanography","DOI":"10.1016/j.pocean.2008.10.027","ISSN":"0079-6611","issue":"2-4","journalAbbreviation":"Prog. Oceanogr.","language":"English","page":"290-299","title":"The marine ecosystem off Peru: What are the secrets of its fishery productivity and what might its future hold?","volume":"79","author":[{"family":"Bakun","given":"A."},{"family":"Weeks","given":"S. J."}],"issued":{"date-parts":[["2008",12]]}}}],"schema":"https://github.com/citation-style-language/schema/raw/master/csl-citation.json"} </w:instrText>
      </w:r>
      <w:r w:rsidR="00C57C25">
        <w:rPr>
          <w:rFonts w:asciiTheme="minorHAnsi" w:hAnsiTheme="minorHAnsi" w:cstheme="minorHAnsi"/>
          <w:szCs w:val="24"/>
          <w:lang w:val="en-AU"/>
        </w:rPr>
        <w:fldChar w:fldCharType="separate"/>
      </w:r>
      <w:r w:rsidR="00C8474E" w:rsidRPr="00C8474E">
        <w:rPr>
          <w:rFonts w:ascii="Calibri" w:hAnsi="Calibri" w:cs="Calibri"/>
          <w:szCs w:val="24"/>
        </w:rPr>
        <w:t xml:space="preserve">(Tilzey and Rowling, 2001; Pauly </w:t>
      </w:r>
      <w:r w:rsidR="00C8474E" w:rsidRPr="00C8474E">
        <w:rPr>
          <w:rFonts w:ascii="Calibri" w:hAnsi="Calibri" w:cs="Calibri"/>
          <w:i/>
          <w:iCs/>
          <w:szCs w:val="24"/>
        </w:rPr>
        <w:t>et al.</w:t>
      </w:r>
      <w:r w:rsidR="00C8474E" w:rsidRPr="00C8474E">
        <w:rPr>
          <w:rFonts w:ascii="Calibri" w:hAnsi="Calibri" w:cs="Calibri"/>
          <w:szCs w:val="24"/>
        </w:rPr>
        <w:t>, 2002; Bakun and Weeks, 2008)</w:t>
      </w:r>
      <w:r w:rsidR="00C57C25">
        <w:rPr>
          <w:rFonts w:asciiTheme="minorHAnsi" w:hAnsiTheme="minorHAnsi" w:cstheme="minorHAnsi"/>
          <w:szCs w:val="24"/>
          <w:lang w:val="en-AU"/>
        </w:rPr>
        <w:fldChar w:fldCharType="end"/>
      </w:r>
      <w:r w:rsidR="007C6749" w:rsidRPr="00F15D89">
        <w:rPr>
          <w:rFonts w:asciiTheme="minorHAnsi" w:hAnsiTheme="minorHAnsi" w:cstheme="minorHAnsi"/>
          <w:szCs w:val="24"/>
          <w:lang w:val="en-AU"/>
        </w:rPr>
        <w:t>.</w:t>
      </w:r>
    </w:p>
    <w:p w14:paraId="6D410DF7" w14:textId="73C1AA6C" w:rsidR="008776C9" w:rsidRPr="00F15D89" w:rsidRDefault="008776C9" w:rsidP="00F34258">
      <w:pPr>
        <w:spacing w:line="360" w:lineRule="auto"/>
        <w:rPr>
          <w:rFonts w:asciiTheme="minorHAnsi" w:hAnsiTheme="minorHAnsi" w:cstheme="minorHAnsi"/>
          <w:szCs w:val="24"/>
          <w:lang w:val="en-AU"/>
        </w:rPr>
      </w:pPr>
    </w:p>
    <w:p w14:paraId="67B3EE70" w14:textId="20117A04" w:rsidR="008776C9"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4</w:t>
      </w:r>
      <w:r w:rsidRPr="00C07196">
        <w:rPr>
          <w:rFonts w:asciiTheme="minorHAnsi" w:hAnsiTheme="minorHAnsi" w:cstheme="minorHAnsi"/>
          <w:i/>
          <w:iCs/>
          <w:szCs w:val="24"/>
          <w:lang w:val="en-AU"/>
        </w:rPr>
        <w:t xml:space="preserve">.1 </w:t>
      </w:r>
      <w:r w:rsidR="00B20719" w:rsidRPr="00C07196">
        <w:rPr>
          <w:rFonts w:asciiTheme="minorHAnsi" w:hAnsiTheme="minorHAnsi" w:cstheme="minorHAnsi"/>
          <w:i/>
          <w:iCs/>
          <w:szCs w:val="24"/>
          <w:lang w:val="en-AU"/>
        </w:rPr>
        <w:t xml:space="preserve">Effects of </w:t>
      </w:r>
      <w:r w:rsidR="00E323ED">
        <w:rPr>
          <w:rFonts w:asciiTheme="minorHAnsi" w:hAnsiTheme="minorHAnsi" w:cstheme="minorHAnsi"/>
          <w:i/>
          <w:iCs/>
          <w:szCs w:val="24"/>
          <w:lang w:val="en-AU"/>
        </w:rPr>
        <w:t>the EAC</w:t>
      </w:r>
      <w:r w:rsidR="00B20719" w:rsidRPr="00C07196">
        <w:rPr>
          <w:rFonts w:asciiTheme="minorHAnsi" w:hAnsiTheme="minorHAnsi" w:cstheme="minorHAnsi"/>
          <w:i/>
          <w:iCs/>
          <w:szCs w:val="24"/>
          <w:lang w:val="en-AU"/>
        </w:rPr>
        <w:t xml:space="preserve"> on </w:t>
      </w:r>
      <w:r w:rsidR="00E323ED">
        <w:rPr>
          <w:rFonts w:asciiTheme="minorHAnsi" w:hAnsiTheme="minorHAnsi" w:cstheme="minorHAnsi"/>
          <w:i/>
          <w:iCs/>
          <w:szCs w:val="24"/>
          <w:lang w:val="en-AU"/>
        </w:rPr>
        <w:t>z</w:t>
      </w:r>
      <w:r w:rsidR="00B20719" w:rsidRPr="00C07196">
        <w:rPr>
          <w:rFonts w:asciiTheme="minorHAnsi" w:hAnsiTheme="minorHAnsi" w:cstheme="minorHAnsi"/>
          <w:i/>
          <w:iCs/>
          <w:szCs w:val="24"/>
          <w:lang w:val="en-AU"/>
        </w:rPr>
        <w:t>ooplankton</w:t>
      </w:r>
    </w:p>
    <w:p w14:paraId="5A2595ED" w14:textId="1DF98A1C" w:rsidR="008B29C1" w:rsidRDefault="00B47706" w:rsidP="001924C6">
      <w:pPr>
        <w:spacing w:line="360" w:lineRule="auto"/>
        <w:ind w:firstLine="720"/>
        <w:rPr>
          <w:rStyle w:val="captions"/>
          <w:rFonts w:asciiTheme="minorHAnsi" w:hAnsiTheme="minorHAnsi" w:cstheme="minorHAnsi"/>
          <w:lang w:val="en-AU"/>
        </w:rPr>
      </w:pPr>
      <w:r>
        <w:rPr>
          <w:rStyle w:val="captions"/>
          <w:rFonts w:asciiTheme="minorHAnsi" w:hAnsiTheme="minorHAnsi" w:cstheme="minorHAnsi"/>
          <w:lang w:val="en-AU"/>
        </w:rPr>
        <w:t>Off eastern Australia</w:t>
      </w:r>
      <w:r w:rsidR="007F7C69">
        <w:rPr>
          <w:rStyle w:val="captions"/>
          <w:rFonts w:asciiTheme="minorHAnsi" w:hAnsiTheme="minorHAnsi" w:cstheme="minorHAnsi"/>
          <w:lang w:val="en-AU"/>
        </w:rPr>
        <w:t xml:space="preserve">, the separation of the EAC from </w:t>
      </w:r>
      <w:r w:rsidR="00194DB9">
        <w:rPr>
          <w:rStyle w:val="captions"/>
          <w:rFonts w:asciiTheme="minorHAnsi" w:hAnsiTheme="minorHAnsi" w:cstheme="minorHAnsi"/>
          <w:lang w:val="en-AU"/>
        </w:rPr>
        <w:t xml:space="preserve">the </w:t>
      </w:r>
      <w:r w:rsidR="007F7C69">
        <w:rPr>
          <w:rStyle w:val="captions"/>
          <w:rFonts w:asciiTheme="minorHAnsi" w:hAnsiTheme="minorHAnsi" w:cstheme="minorHAnsi"/>
          <w:lang w:val="en-AU"/>
        </w:rPr>
        <w:t>coast</w:t>
      </w:r>
      <w:r w:rsidR="0055187B">
        <w:rPr>
          <w:rStyle w:val="captions"/>
          <w:rFonts w:asciiTheme="minorHAnsi" w:hAnsiTheme="minorHAnsi" w:cstheme="minorHAnsi"/>
          <w:lang w:val="en-AU"/>
        </w:rPr>
        <w:t xml:space="preserve"> </w:t>
      </w:r>
      <w:r w:rsidR="007F7C69">
        <w:rPr>
          <w:rStyle w:val="captions"/>
          <w:rFonts w:asciiTheme="minorHAnsi" w:hAnsiTheme="minorHAnsi" w:cstheme="minorHAnsi"/>
          <w:lang w:val="en-AU"/>
        </w:rPr>
        <w:t xml:space="preserve">is known to act as </w:t>
      </w:r>
      <w:ins w:id="71" w:author="Baird, Mark (O&amp;A, Hobart)" w:date="2020-08-12T21:49:00Z">
        <w:r w:rsidR="007453F7">
          <w:rPr>
            <w:rStyle w:val="captions"/>
            <w:rFonts w:asciiTheme="minorHAnsi" w:hAnsiTheme="minorHAnsi" w:cstheme="minorHAnsi"/>
            <w:lang w:val="en-AU"/>
          </w:rPr>
          <w:t xml:space="preserve">a </w:t>
        </w:r>
      </w:ins>
      <w:r w:rsidR="007F7C69">
        <w:rPr>
          <w:rStyle w:val="captions"/>
          <w:rFonts w:asciiTheme="minorHAnsi" w:hAnsiTheme="minorHAnsi" w:cstheme="minorHAnsi"/>
          <w:lang w:val="en-AU"/>
        </w:rPr>
        <w:t>boundary between the northern oligotrophic waters, and southern eutrophic Tasman Sea waters</w:t>
      </w:r>
      <w:r w:rsidR="00847D92">
        <w:rPr>
          <w:rStyle w:val="captions"/>
          <w:rFonts w:asciiTheme="minorHAnsi" w:hAnsiTheme="minorHAnsi" w:cstheme="minorHAnsi"/>
          <w:lang w:val="en-AU"/>
        </w:rPr>
        <w:t xml:space="preserve"> </w:t>
      </w:r>
      <w:r w:rsidR="00847D92">
        <w:rPr>
          <w:rStyle w:val="captions"/>
          <w:rFonts w:asciiTheme="minorHAnsi" w:hAnsiTheme="minorHAnsi" w:cstheme="minorHAnsi"/>
          <w:lang w:val="en-AU"/>
        </w:rPr>
        <w:fldChar w:fldCharType="begin"/>
      </w:r>
      <w:r w:rsidR="00847D92">
        <w:rPr>
          <w:rStyle w:val="captions"/>
          <w:rFonts w:asciiTheme="minorHAnsi" w:hAnsiTheme="minorHAnsi" w:cstheme="minorHAnsi"/>
          <w:lang w:val="en-AU"/>
        </w:rPr>
        <w:instrText xml:space="preserve"> ADDIN ZOTERO_ITEM CSL_CITATION {"citationID":"3QaPitwl","properties":{"formattedCitation":"(Oke {\\i{}et al.}, 2019)","plainCitation":"(Oke et al., 2019)","noteIndex":0},"citationItems":[{"id":1306,"uris":["http://zotero.org/users/local/U6DoygBa/items/MXCPICBM"],"uri":["http://zotero.org/users/local/U6DoygBa/items/MXCPICBM"],"itemData":{"id":1306,"type":"article-journal","abstract":"The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Oceanography","DOI":"10.1016/j.pocean.2019.102139","ISSN":"0079-6611","journalAbbreviation":"Progress in Oceanography","language":"en","page":"102139","source":"ScienceDirect","title":"Revisiting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00847D92">
        <w:rPr>
          <w:rStyle w:val="captions"/>
          <w:rFonts w:asciiTheme="minorHAnsi" w:hAnsiTheme="minorHAnsi" w:cstheme="minorHAnsi"/>
          <w:lang w:val="en-AU"/>
        </w:rPr>
        <w:fldChar w:fldCharType="separate"/>
      </w:r>
      <w:r w:rsidR="00847D92" w:rsidRPr="00847D92">
        <w:rPr>
          <w:rFonts w:ascii="Calibri" w:hAnsi="Calibri" w:cs="Calibri"/>
          <w:szCs w:val="24"/>
        </w:rPr>
        <w:t xml:space="preserve">(Oke </w:t>
      </w:r>
      <w:r w:rsidR="00847D92" w:rsidRPr="00847D92">
        <w:rPr>
          <w:rFonts w:ascii="Calibri" w:hAnsi="Calibri" w:cs="Calibri"/>
          <w:i/>
          <w:iCs/>
          <w:szCs w:val="24"/>
        </w:rPr>
        <w:t>et al.</w:t>
      </w:r>
      <w:r w:rsidR="00847D92" w:rsidRPr="00847D92">
        <w:rPr>
          <w:rFonts w:ascii="Calibri" w:hAnsi="Calibri" w:cs="Calibri"/>
          <w:szCs w:val="24"/>
        </w:rPr>
        <w:t>, 2019)</w:t>
      </w:r>
      <w:r w:rsidR="00847D92">
        <w:rPr>
          <w:rStyle w:val="captions"/>
          <w:rFonts w:asciiTheme="minorHAnsi" w:hAnsiTheme="minorHAnsi" w:cstheme="minorHAnsi"/>
          <w:lang w:val="en-AU"/>
        </w:rPr>
        <w:fldChar w:fldCharType="end"/>
      </w:r>
      <w:r w:rsidR="007F7C69">
        <w:rPr>
          <w:rStyle w:val="captions"/>
          <w:rFonts w:asciiTheme="minorHAnsi" w:hAnsiTheme="minorHAnsi" w:cstheme="minorHAnsi"/>
          <w:lang w:val="en-AU"/>
        </w:rPr>
        <w:t>. Offshore</w:t>
      </w:r>
      <w:r w:rsidR="00426458">
        <w:rPr>
          <w:rStyle w:val="captions"/>
          <w:rFonts w:asciiTheme="minorHAnsi" w:hAnsiTheme="minorHAnsi" w:cstheme="minorHAnsi"/>
          <w:lang w:val="en-AU"/>
        </w:rPr>
        <w:t>,</w:t>
      </w:r>
      <w:r w:rsidR="007F7C69">
        <w:rPr>
          <w:rStyle w:val="captions"/>
          <w:rFonts w:asciiTheme="minorHAnsi" w:hAnsiTheme="minorHAnsi" w:cstheme="minorHAnsi"/>
          <w:lang w:val="en-AU"/>
        </w:rPr>
        <w:t xml:space="preserve"> </w:t>
      </w:r>
      <w:r w:rsidR="007F7C69" w:rsidRPr="007F7C69">
        <w:rPr>
          <w:rFonts w:asciiTheme="minorHAnsi" w:hAnsiTheme="minorHAnsi" w:cstheme="minorHAnsi"/>
          <w:lang w:val="en-AU"/>
        </w:rPr>
        <w:t>th</w:t>
      </w:r>
      <w:r w:rsidR="00353BB9">
        <w:rPr>
          <w:rFonts w:asciiTheme="minorHAnsi" w:hAnsiTheme="minorHAnsi" w:cstheme="minorHAnsi"/>
          <w:lang w:val="en-AU"/>
        </w:rPr>
        <w:t xml:space="preserve">is can </w:t>
      </w:r>
      <w:r w:rsidR="007123BD">
        <w:rPr>
          <w:rFonts w:asciiTheme="minorHAnsi" w:hAnsiTheme="minorHAnsi" w:cstheme="minorHAnsi"/>
          <w:lang w:val="en-AU"/>
        </w:rPr>
        <w:t>influence</w:t>
      </w:r>
      <w:r w:rsidR="007F7C69" w:rsidRPr="007F7C69">
        <w:rPr>
          <w:rFonts w:asciiTheme="minorHAnsi" w:hAnsiTheme="minorHAnsi" w:cstheme="minorHAnsi"/>
          <w:lang w:val="en-AU"/>
        </w:rPr>
        <w:t xml:space="preserve"> </w:t>
      </w:r>
      <w:r w:rsidR="005A4539">
        <w:rPr>
          <w:rFonts w:asciiTheme="minorHAnsi" w:hAnsiTheme="minorHAnsi" w:cstheme="minorHAnsi"/>
          <w:lang w:val="en-AU"/>
        </w:rPr>
        <w:t>the</w:t>
      </w:r>
      <w:r w:rsidR="007F7C69" w:rsidRPr="007F7C69">
        <w:rPr>
          <w:rFonts w:asciiTheme="minorHAnsi" w:hAnsiTheme="minorHAnsi" w:cstheme="minorHAnsi"/>
          <w:lang w:val="en-AU"/>
        </w:rPr>
        <w:t xml:space="preserve"> zooplankton communities </w:t>
      </w:r>
      <w:r w:rsidR="00B6688A">
        <w:rPr>
          <w:rFonts w:asciiTheme="minorHAnsi" w:hAnsiTheme="minorHAnsi" w:cstheme="minorHAnsi"/>
          <w:lang w:val="en-AU"/>
        </w:rPr>
        <w:fldChar w:fldCharType="begin"/>
      </w:r>
      <w:r w:rsidR="00B6688A">
        <w:rPr>
          <w:rFonts w:asciiTheme="minorHAnsi" w:hAnsiTheme="minorHAnsi" w:cstheme="minorHAnsi"/>
          <w:lang w:val="en-AU"/>
        </w:rPr>
        <w:instrText xml:space="preserve"> ADDIN ZOTERO_ITEM CSL_CITATION {"citationID":"xjbOI8er","properties":{"formattedCitation":"(Baird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6688A">
        <w:rPr>
          <w:rFonts w:asciiTheme="minorHAnsi" w:hAnsiTheme="minorHAnsi" w:cstheme="minorHAnsi"/>
          <w:lang w:val="en-AU"/>
        </w:rPr>
        <w:fldChar w:fldCharType="separate"/>
      </w:r>
      <w:r w:rsidR="00B6688A" w:rsidRPr="00B6688A">
        <w:rPr>
          <w:rFonts w:ascii="Calibri" w:hAnsi="Calibri" w:cs="Calibri"/>
          <w:szCs w:val="24"/>
        </w:rPr>
        <w:t xml:space="preserve">(Baird </w:t>
      </w:r>
      <w:r w:rsidR="00B6688A" w:rsidRPr="00B6688A">
        <w:rPr>
          <w:rFonts w:ascii="Calibri" w:hAnsi="Calibri" w:cs="Calibri"/>
          <w:i/>
          <w:iCs/>
          <w:szCs w:val="24"/>
        </w:rPr>
        <w:t>et al.</w:t>
      </w:r>
      <w:r w:rsidR="00B6688A" w:rsidRPr="00B6688A">
        <w:rPr>
          <w:rFonts w:ascii="Calibri" w:hAnsi="Calibri" w:cs="Calibri"/>
          <w:szCs w:val="24"/>
        </w:rPr>
        <w:t>, 2008)</w:t>
      </w:r>
      <w:r w:rsidR="00B6688A">
        <w:rPr>
          <w:rFonts w:asciiTheme="minorHAnsi" w:hAnsiTheme="minorHAnsi" w:cstheme="minorHAnsi"/>
          <w:lang w:val="en-AU"/>
        </w:rPr>
        <w:fldChar w:fldCharType="end"/>
      </w:r>
      <w:r w:rsidR="00B6688A">
        <w:rPr>
          <w:rFonts w:asciiTheme="minorHAnsi" w:hAnsiTheme="minorHAnsi" w:cstheme="minorHAnsi"/>
          <w:lang w:val="en-AU"/>
        </w:rPr>
        <w:t xml:space="preserve"> </w:t>
      </w:r>
      <w:r w:rsidR="00FD7F69">
        <w:rPr>
          <w:rFonts w:asciiTheme="minorHAnsi" w:hAnsiTheme="minorHAnsi" w:cstheme="minorHAnsi"/>
          <w:lang w:val="en-AU"/>
        </w:rPr>
        <w:t xml:space="preserve">as well as the abundance and diet of fish </w:t>
      </w:r>
      <w:r w:rsidR="00B6688A">
        <w:rPr>
          <w:rFonts w:asciiTheme="minorHAnsi" w:hAnsiTheme="minorHAnsi" w:cstheme="minorHAnsi"/>
          <w:lang w:val="en-AU"/>
        </w:rPr>
        <w:fldChar w:fldCharType="begin"/>
      </w:r>
      <w:r w:rsidR="00B6688A">
        <w:rPr>
          <w:rFonts w:asciiTheme="minorHAnsi" w:hAnsiTheme="minorHAnsi" w:cstheme="minorHAnsi"/>
          <w:lang w:val="en-AU"/>
        </w:rPr>
        <w:instrText xml:space="preserve"> ADDIN ZOTERO_ITEM CSL_CITATION {"citationID":"WB4BzRJC","properties":{"formattedCitation":"(Hobday and Hartmann, 2006; Revill {\\i{}et al.}, 2009)","plainCitation":"(Hobday and Hartmann, 2006; Revill et al., 2009)","noteIndex":0},"citationItems":[{"id":1333,"uris":["http://zotero.org/users/local/U6DoygBa/items/TS7QDWN8"],"uri":["http://zotero.org/users/local/U6DoygBa/items/TS7QDWN8"],"itemData":{"id":1333,"type":"article-journal","abstract":"Southern bluefin tuna (SBT), Thunnus maccoyii (Castelnau), is a quota-managed species that makes annual winter migrations to the Tasman Sea off south-eastern Australia. During this period it interacts with a year-round tropical tuna longline fishery (Eastern Tuna and Billfish Fishery, ETBF). ETBF managers seek to minimise the bycatch of SBT by commercial ETBF longline fishers with limited or no SBT quota through spatial restrictions. Access to areas where SBT are believed to be present is restricted to fishers holding SBT quota. A temperature-based SBT habitat model was developed to provide managers with an estimate of tuna distribution upon which to base their decisions about placement of management boundaries. Adult SBT temperature preferences were determined using pop-up satellite archival tags. The near real-time predicted location of SBT was determined by matching temperature preferences to satellite sea surface temperature data and vertical temperature data from an oceanographic model. Regular reports detailing the location of temperature-based SBT habitat were produced during the period of the ETBF fishing season when interactions with SBT occur. The SBT habitat model included: (i) predictions based on the current vertical structure of the ocean; (ii) seasonally adjusted temperature preference data for the 60 calendar days centred on the prediction date; and (iii) development of a temperature-based SBT habitat climatology that allowed visualisation of the expected change in the distribution of the SBT habitat zones throughout the season. At the conclusion of the fishing season an automated method for placing management boundaries was compared with the subjective approach used by managers. Applying this automated procedure to the habitat predictions enabled an investigation of the effects of setting management boundaries using old data and updating management boundaries infrequently. Direct comparison with the management boundaries allowed an evaluation of the efficiency and biases produced by this aspect of the fishery management process. Near real-time fishery management continues to be a realistic prospect that new scientific approaches using novel tools can support and advance.","container-title":"Fisheries Management and Ecology","DOI":"10.1111/j.1365-2400.2006.00515.x","ISSN":"1365-2400","issue":"6","language":"en","note":"_eprint: https://onlinelibrary.wiley.com/doi/pdf/10.1111/j.1365-2400.2006.00515.x","page":"365-380","source":"Wiley Online Library","title":"Near real-time spatial management based on habitat predictions for a longline bycatch species","volume":"13","author":[{"family":"Hobday","given":"A. J."},{"family":"Hartmann","given":"K."}],"issued":{"date-parts":[["2006"]]}}},{"id":1336,"uris":["http://zotero.org/users/local/U6DoygBa/items/XL9FKVIT"],"uri":["http://zotero.org/users/local/U6DoygBa/items/XL9FKVIT"],"itemData":{"id":1336,"type":"article-journal","abstract":"Muscle tissue was collected for stable isotope analysis (SIA) from the main fish predators and their fish and cephalopod prey from oceanic waters off eastern Australia between 2004 and 2006. SIA of δ15N and δ13C revealed that the species examined could be divided into three main trophic groups. A “top predator” group consisted mainly of large billfish (Xiphias gladius and Tetrapturus audax), yellowfin (Thunnus albacares), bigeye (T. obesus) and southern bluefin (T. maccoyii) tunas and sharks; with mako (Isurus oxyrinchus) the highest. Below this tier was a second group composed of mid-trophic level fishes including albacore tuna (Thunnus alalunga), lancet fish (Alepisaurus ferox), mahi mahi (Coryphaena hippuris) and ommastrephid squid. Underlying both groups was a grouping of small fishes including myctophids, small scombrids and nomeids as well as surface fishes including macrorhamphosids. These groupings were based largely on mean animal size which showed a positive linear relation to δ15N (r2 = 0.58). Some species showed significant ontogenetic variation in either δ15N (swordfish, lancet fish, yellowfin and albacore tuna) or δ13C (mako shark). We also noted a consistent latitudinal change in δ15N and δ13C at ~28°S for the top predator species, particularly albacore and yellowfin tuna. The differences were consistent with a change from oligotrophic Coral Sea to nutrient rich Tasman Sea waters. These differences suggest that predatory fishes may have extended residence time in distinct regions off eastern Australia.","container-title":"Marine Biology","DOI":"10.1007/s00227-009-1166-5","ISSN":"1432-1793","issue":"6","journalAbbreviation":"Mar Biol","language":"en","page":"1241-1253","source":"Springer Link","title":"Stable isotopic evidence for trophic groupings and bio-regionalization of predators and their prey in oceanic waters off eastern Australia","volume":"156","author":[{"family":"Revill","given":"Andrew T."},{"family":"Young","given":"Jock W."},{"family":"Lansdell","given":"Matt"}],"issued":{"date-parts":[["2009",5,1]]}}}],"schema":"https://github.com/citation-style-language/schema/raw/master/csl-citation.json"} </w:instrText>
      </w:r>
      <w:r w:rsidR="00B6688A">
        <w:rPr>
          <w:rFonts w:asciiTheme="minorHAnsi" w:hAnsiTheme="minorHAnsi" w:cstheme="minorHAnsi"/>
          <w:lang w:val="en-AU"/>
        </w:rPr>
        <w:fldChar w:fldCharType="separate"/>
      </w:r>
      <w:r w:rsidR="00B6688A" w:rsidRPr="00B6688A">
        <w:rPr>
          <w:rFonts w:ascii="Calibri" w:hAnsi="Calibri" w:cs="Calibri"/>
          <w:szCs w:val="24"/>
        </w:rPr>
        <w:t xml:space="preserve">(Hobday and Hartmann, 2006; Revill </w:t>
      </w:r>
      <w:r w:rsidR="00B6688A" w:rsidRPr="00B6688A">
        <w:rPr>
          <w:rFonts w:ascii="Calibri" w:hAnsi="Calibri" w:cs="Calibri"/>
          <w:i/>
          <w:iCs/>
          <w:szCs w:val="24"/>
        </w:rPr>
        <w:t>et al.</w:t>
      </w:r>
      <w:r w:rsidR="00B6688A" w:rsidRPr="00B6688A">
        <w:rPr>
          <w:rFonts w:ascii="Calibri" w:hAnsi="Calibri" w:cs="Calibri"/>
          <w:szCs w:val="24"/>
        </w:rPr>
        <w:t>, 2009)</w:t>
      </w:r>
      <w:r w:rsidR="00B6688A">
        <w:rPr>
          <w:rFonts w:asciiTheme="minorHAnsi" w:hAnsiTheme="minorHAnsi" w:cstheme="minorHAnsi"/>
          <w:lang w:val="en-AU"/>
        </w:rPr>
        <w:fldChar w:fldCharType="end"/>
      </w:r>
      <w:r w:rsidR="00353BB9">
        <w:rPr>
          <w:rFonts w:asciiTheme="minorHAnsi" w:hAnsiTheme="minorHAnsi" w:cstheme="minorHAnsi"/>
          <w:lang w:val="en-AU"/>
        </w:rPr>
        <w:t>.</w:t>
      </w:r>
      <w:r w:rsidR="00652394">
        <w:rPr>
          <w:rFonts w:asciiTheme="minorHAnsi" w:hAnsiTheme="minorHAnsi" w:cstheme="minorHAnsi"/>
          <w:lang w:val="en-AU"/>
        </w:rPr>
        <w:t xml:space="preserve"> On the continental shelf however, the influence of the EAC </w:t>
      </w:r>
      <w:ins w:id="72" w:author="Baird, Mark (O&amp;A, Hobart)" w:date="2020-08-12T21:49:00Z">
        <w:r w:rsidR="007453F7">
          <w:rPr>
            <w:rFonts w:asciiTheme="minorHAnsi" w:hAnsiTheme="minorHAnsi" w:cstheme="minorHAnsi"/>
            <w:lang w:val="en-AU"/>
          </w:rPr>
          <w:t>s</w:t>
        </w:r>
      </w:ins>
      <w:del w:id="73" w:author="Baird, Mark (O&amp;A, Hobart)" w:date="2020-08-12T21:49:00Z">
        <w:r w:rsidR="00652394" w:rsidDel="007453F7">
          <w:rPr>
            <w:rFonts w:asciiTheme="minorHAnsi" w:hAnsiTheme="minorHAnsi" w:cstheme="minorHAnsi"/>
            <w:lang w:val="en-AU"/>
          </w:rPr>
          <w:delText>S</w:delText>
        </w:r>
      </w:del>
      <w:r w:rsidR="00652394">
        <w:rPr>
          <w:rFonts w:asciiTheme="minorHAnsi" w:hAnsiTheme="minorHAnsi" w:cstheme="minorHAnsi"/>
          <w:lang w:val="en-AU"/>
        </w:rPr>
        <w:t>eparation on the distribution of zooplankton and fish are less well known. The results</w:t>
      </w:r>
      <w:r w:rsidR="00A1712E">
        <w:rPr>
          <w:rFonts w:asciiTheme="minorHAnsi" w:hAnsiTheme="minorHAnsi" w:cstheme="minorHAnsi"/>
          <w:lang w:val="en-AU"/>
        </w:rPr>
        <w:t xml:space="preserve"> of our current study</w:t>
      </w:r>
      <w:r w:rsidR="00652394">
        <w:rPr>
          <w:rFonts w:asciiTheme="minorHAnsi" w:hAnsiTheme="minorHAnsi" w:cstheme="minorHAnsi"/>
          <w:lang w:val="en-AU"/>
        </w:rPr>
        <w:t xml:space="preserve"> demonstrate that </w:t>
      </w:r>
      <w:r w:rsidR="00652394" w:rsidRPr="008D7B3F">
        <w:rPr>
          <w:rFonts w:asciiTheme="minorHAnsi" w:hAnsiTheme="minorHAnsi" w:cstheme="minorHAnsi"/>
          <w:lang w:val="en-AU"/>
        </w:rPr>
        <w:t>along the</w:t>
      </w:r>
      <w:r w:rsidR="002D2DE6" w:rsidRPr="008D7B3F">
        <w:rPr>
          <w:rFonts w:asciiTheme="minorHAnsi" w:hAnsiTheme="minorHAnsi" w:cstheme="minorHAnsi"/>
          <w:lang w:val="en-AU"/>
        </w:rPr>
        <w:t xml:space="preserve"> three</w:t>
      </w:r>
      <w:r w:rsidR="00652394" w:rsidRPr="008D7B3F">
        <w:rPr>
          <w:rFonts w:asciiTheme="minorHAnsi" w:hAnsiTheme="minorHAnsi" w:cstheme="minorHAnsi"/>
          <w:lang w:val="en-AU"/>
        </w:rPr>
        <w:t xml:space="preserve"> transects </w:t>
      </w:r>
      <w:r w:rsidR="00847D92">
        <w:rPr>
          <w:rFonts w:asciiTheme="minorHAnsi" w:hAnsiTheme="minorHAnsi" w:cstheme="minorHAnsi"/>
          <w:lang w:val="en-AU"/>
        </w:rPr>
        <w:t>influenced by the EAC</w:t>
      </w:r>
      <w:r w:rsidR="00DA3303" w:rsidRPr="008D7B3F">
        <w:rPr>
          <w:rFonts w:asciiTheme="minorHAnsi" w:hAnsiTheme="minorHAnsi" w:cstheme="minorHAnsi"/>
          <w:lang w:val="en-AU"/>
        </w:rPr>
        <w:t xml:space="preserve">, </w:t>
      </w:r>
      <w:r w:rsidR="008776C9" w:rsidRPr="008D7B3F">
        <w:rPr>
          <w:rStyle w:val="captions"/>
          <w:rFonts w:asciiTheme="minorHAnsi" w:hAnsiTheme="minorHAnsi" w:cstheme="minorHAnsi"/>
          <w:lang w:val="en-AU"/>
        </w:rPr>
        <w:t xml:space="preserve">current driven uplift </w:t>
      </w:r>
      <w:r w:rsidR="008D7B3F" w:rsidRPr="008D7B3F">
        <w:rPr>
          <w:rStyle w:val="captions"/>
          <w:rFonts w:asciiTheme="minorHAnsi" w:hAnsiTheme="minorHAnsi" w:cstheme="minorHAnsi"/>
          <w:lang w:val="en-AU"/>
        </w:rPr>
        <w:t>brings</w:t>
      </w:r>
      <w:r w:rsidR="00A931C2" w:rsidRPr="008D7B3F">
        <w:rPr>
          <w:rStyle w:val="captions"/>
          <w:rFonts w:asciiTheme="minorHAnsi" w:hAnsiTheme="minorHAnsi" w:cstheme="minorHAnsi"/>
          <w:lang w:val="en-AU"/>
        </w:rPr>
        <w:t xml:space="preserve"> cooler nutrient rich water onto the continental shelf </w:t>
      </w:r>
      <w:r w:rsidR="00B6688A" w:rsidRPr="008D7B3F">
        <w:rPr>
          <w:rStyle w:val="captions"/>
          <w:rFonts w:asciiTheme="minorHAnsi" w:hAnsiTheme="minorHAnsi" w:cstheme="minorHAnsi"/>
          <w:lang w:val="en-AU"/>
        </w:rPr>
        <w:fldChar w:fldCharType="begin"/>
      </w:r>
      <w:r w:rsidR="00B6688A" w:rsidRPr="008D7B3F">
        <w:rPr>
          <w:rStyle w:val="captions"/>
          <w:rFonts w:asciiTheme="minorHAnsi" w:hAnsiTheme="minorHAnsi" w:cstheme="minorHAnsi"/>
          <w:lang w:val="en-AU"/>
        </w:rPr>
        <w:instrText xml:space="preserve"> ADDIN ZOTERO_ITEM CSL_CITATION {"citationID":"XjZrDuN1","properties":{"formattedCitation":"(Roughan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B6688A" w:rsidRPr="008D7B3F">
        <w:rPr>
          <w:rStyle w:val="captions"/>
          <w:rFonts w:asciiTheme="minorHAnsi" w:hAnsiTheme="minorHAnsi" w:cstheme="minorHAnsi"/>
          <w:lang w:val="en-AU"/>
        </w:rPr>
        <w:fldChar w:fldCharType="separate"/>
      </w:r>
      <w:r w:rsidR="00B6688A" w:rsidRPr="008D7B3F">
        <w:rPr>
          <w:rFonts w:ascii="Calibri" w:hAnsi="Calibri" w:cs="Calibri"/>
        </w:rPr>
        <w:t>(Roughan and Middleton, 2002)</w:t>
      </w:r>
      <w:r w:rsidR="00B6688A" w:rsidRPr="008D7B3F">
        <w:rPr>
          <w:rStyle w:val="captions"/>
          <w:rFonts w:asciiTheme="minorHAnsi" w:hAnsiTheme="minorHAnsi" w:cstheme="minorHAnsi"/>
          <w:lang w:val="en-AU"/>
        </w:rPr>
        <w:fldChar w:fldCharType="end"/>
      </w:r>
      <w:r w:rsidR="00426458">
        <w:rPr>
          <w:rStyle w:val="captions"/>
          <w:rFonts w:asciiTheme="minorHAnsi" w:hAnsiTheme="minorHAnsi" w:cstheme="minorHAnsi"/>
          <w:lang w:val="en-AU"/>
        </w:rPr>
        <w:t>,</w:t>
      </w:r>
      <w:r w:rsidR="00A931C2" w:rsidRPr="008D7B3F">
        <w:rPr>
          <w:rStyle w:val="captions"/>
          <w:rFonts w:asciiTheme="minorHAnsi" w:hAnsiTheme="minorHAnsi" w:cstheme="minorHAnsi"/>
          <w:lang w:val="en-AU"/>
        </w:rPr>
        <w:t xml:space="preserve"> </w:t>
      </w:r>
      <w:r w:rsidR="008D7B3F" w:rsidRPr="008D7B3F">
        <w:rPr>
          <w:rStyle w:val="captions"/>
          <w:rFonts w:asciiTheme="minorHAnsi" w:hAnsiTheme="minorHAnsi" w:cstheme="minorHAnsi"/>
          <w:lang w:val="en-AU"/>
        </w:rPr>
        <w:t>promoting</w:t>
      </w:r>
      <w:r w:rsidR="008776C9" w:rsidRPr="008D7B3F">
        <w:rPr>
          <w:rStyle w:val="captions"/>
          <w:rFonts w:asciiTheme="minorHAnsi" w:hAnsiTheme="minorHAnsi" w:cstheme="minorHAnsi"/>
          <w:lang w:val="en-AU"/>
        </w:rPr>
        <w:t xml:space="preserve"> higher </w:t>
      </w:r>
      <w:r w:rsidR="00A931C2" w:rsidRPr="008D7B3F">
        <w:rPr>
          <w:rStyle w:val="captions"/>
          <w:rFonts w:asciiTheme="minorHAnsi" w:hAnsiTheme="minorHAnsi" w:cstheme="minorHAnsi"/>
          <w:lang w:val="en-AU"/>
        </w:rPr>
        <w:t xml:space="preserve">zooplankton </w:t>
      </w:r>
      <w:r w:rsidR="008776C9" w:rsidRPr="008D7B3F">
        <w:rPr>
          <w:rStyle w:val="captions"/>
          <w:rFonts w:asciiTheme="minorHAnsi" w:hAnsiTheme="minorHAnsi" w:cstheme="minorHAnsi"/>
          <w:lang w:val="en-AU"/>
        </w:rPr>
        <w:t>productivity</w:t>
      </w:r>
      <w:r w:rsidR="00A931C2" w:rsidRPr="008D7B3F">
        <w:rPr>
          <w:rStyle w:val="captions"/>
          <w:rFonts w:asciiTheme="minorHAnsi" w:hAnsiTheme="minorHAnsi" w:cstheme="minorHAnsi"/>
          <w:lang w:val="en-AU"/>
        </w:rPr>
        <w:t>.</w:t>
      </w:r>
      <w:r w:rsidR="00773BA1" w:rsidRPr="008D7B3F">
        <w:rPr>
          <w:rStyle w:val="captions"/>
          <w:rFonts w:asciiTheme="minorHAnsi" w:hAnsiTheme="minorHAnsi" w:cstheme="minorHAnsi"/>
          <w:lang w:val="en-AU"/>
        </w:rPr>
        <w:t xml:space="preserve"> </w:t>
      </w:r>
      <w:r w:rsidR="008B29C1">
        <w:rPr>
          <w:rStyle w:val="captions"/>
          <w:rFonts w:asciiTheme="minorHAnsi" w:hAnsiTheme="minorHAnsi" w:cstheme="minorHAnsi"/>
          <w:lang w:val="en-AU"/>
        </w:rPr>
        <w:t xml:space="preserve">The high nutrient availability manifests in the </w:t>
      </w:r>
      <w:r w:rsidR="008B29C1">
        <w:rPr>
          <w:rStyle w:val="captions"/>
          <w:rFonts w:asciiTheme="minorHAnsi" w:hAnsiTheme="minorHAnsi" w:cstheme="minorHAnsi"/>
          <w:lang w:val="en-AU"/>
        </w:rPr>
        <w:lastRenderedPageBreak/>
        <w:t>production of large numbers of zooplankton but due to the predation pressure from fis</w:t>
      </w:r>
      <w:r w:rsidR="00194DB9">
        <w:rPr>
          <w:rStyle w:val="captions"/>
          <w:rFonts w:asciiTheme="minorHAnsi" w:hAnsiTheme="minorHAnsi" w:cstheme="minorHAnsi"/>
          <w:lang w:val="en-AU"/>
        </w:rPr>
        <w:t xml:space="preserve">h </w:t>
      </w:r>
      <w:r w:rsidR="008B29C1">
        <w:rPr>
          <w:rStyle w:val="captions"/>
          <w:rFonts w:asciiTheme="minorHAnsi" w:hAnsiTheme="minorHAnsi" w:cstheme="minorHAnsi"/>
          <w:lang w:val="en-AU"/>
        </w:rPr>
        <w:t>on the continental shelf</w:t>
      </w:r>
      <w:r w:rsidR="00194DB9">
        <w:rPr>
          <w:rStyle w:val="captions"/>
          <w:rFonts w:asciiTheme="minorHAnsi" w:hAnsiTheme="minorHAnsi" w:cstheme="minorHAnsi"/>
          <w:lang w:val="en-AU"/>
        </w:rPr>
        <w:t>, particularly on temperate reefs,</w:t>
      </w:r>
      <w:r w:rsidR="008B29C1">
        <w:rPr>
          <w:rStyle w:val="captions"/>
          <w:rFonts w:asciiTheme="minorHAnsi" w:hAnsiTheme="minorHAnsi" w:cstheme="minorHAnsi"/>
          <w:lang w:val="en-AU"/>
        </w:rPr>
        <w:t xml:space="preserve"> removing larger plankton</w:t>
      </w:r>
      <w:r w:rsidR="00194DB9">
        <w:rPr>
          <w:rStyle w:val="captions"/>
          <w:rFonts w:asciiTheme="minorHAnsi" w:hAnsiTheme="minorHAnsi" w:cstheme="minorHAnsi"/>
          <w:lang w:val="en-AU"/>
        </w:rPr>
        <w:t xml:space="preserve"> </w:t>
      </w:r>
      <w:r w:rsidR="00194DB9">
        <w:rPr>
          <w:rStyle w:val="captions"/>
          <w:rFonts w:asciiTheme="minorHAnsi" w:hAnsiTheme="minorHAnsi" w:cstheme="minorHAnsi"/>
          <w:lang w:val="en-AU"/>
        </w:rPr>
        <w:fldChar w:fldCharType="begin"/>
      </w:r>
      <w:r w:rsidR="00F10B3D">
        <w:rPr>
          <w:rStyle w:val="captions"/>
          <w:rFonts w:asciiTheme="minorHAnsi" w:hAnsiTheme="minorHAnsi" w:cstheme="minorHAnsi"/>
          <w:lang w:val="en-AU"/>
        </w:rPr>
        <w:instrText xml:space="preserve"> ADDIN ZOTERO_ITEM CSL_CITATION {"citationID":"hZBOBQ1f","properties":{"formattedCitation":"(Truong {\\i{}et al.}, 2017; Holland {\\i{}et al.}, 2020)","plainCitation":"(Truong et al., 2017; 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sidR="00194DB9">
        <w:rPr>
          <w:rStyle w:val="captions"/>
          <w:rFonts w:asciiTheme="minorHAnsi" w:hAnsiTheme="minorHAnsi" w:cstheme="minorHAnsi"/>
          <w:lang w:val="en-AU"/>
        </w:rPr>
        <w:fldChar w:fldCharType="separate"/>
      </w:r>
      <w:r w:rsidR="00194DB9" w:rsidRPr="00194DB9">
        <w:rPr>
          <w:rFonts w:ascii="Calibri" w:hAnsi="Calibri" w:cs="Calibri"/>
          <w:szCs w:val="24"/>
        </w:rPr>
        <w:t xml:space="preserve">(Truong </w:t>
      </w:r>
      <w:r w:rsidR="00194DB9" w:rsidRPr="00194DB9">
        <w:rPr>
          <w:rFonts w:ascii="Calibri" w:hAnsi="Calibri" w:cs="Calibri"/>
          <w:i/>
          <w:iCs/>
          <w:szCs w:val="24"/>
        </w:rPr>
        <w:t>et al.</w:t>
      </w:r>
      <w:r w:rsidR="00194DB9" w:rsidRPr="00194DB9">
        <w:rPr>
          <w:rFonts w:ascii="Calibri" w:hAnsi="Calibri" w:cs="Calibri"/>
          <w:szCs w:val="24"/>
        </w:rPr>
        <w:t xml:space="preserve">, 2017; Holland </w:t>
      </w:r>
      <w:r w:rsidR="00194DB9" w:rsidRPr="00194DB9">
        <w:rPr>
          <w:rFonts w:ascii="Calibri" w:hAnsi="Calibri" w:cs="Calibri"/>
          <w:i/>
          <w:iCs/>
          <w:szCs w:val="24"/>
        </w:rPr>
        <w:t>et al.</w:t>
      </w:r>
      <w:r w:rsidR="00194DB9" w:rsidRPr="00194DB9">
        <w:rPr>
          <w:rFonts w:ascii="Calibri" w:hAnsi="Calibri" w:cs="Calibri"/>
          <w:szCs w:val="24"/>
        </w:rPr>
        <w:t>, 2020)</w:t>
      </w:r>
      <w:r w:rsidR="00194DB9">
        <w:rPr>
          <w:rStyle w:val="captions"/>
          <w:rFonts w:asciiTheme="minorHAnsi" w:hAnsiTheme="minorHAnsi" w:cstheme="minorHAnsi"/>
          <w:lang w:val="en-AU"/>
        </w:rPr>
        <w:fldChar w:fldCharType="end"/>
      </w:r>
      <w:r w:rsidR="008B29C1">
        <w:rPr>
          <w:rStyle w:val="captions"/>
          <w:rFonts w:asciiTheme="minorHAnsi" w:hAnsiTheme="minorHAnsi" w:cstheme="minorHAnsi"/>
          <w:lang w:val="en-AU"/>
        </w:rPr>
        <w:t>, th</w:t>
      </w:r>
      <w:r w:rsidR="00194DB9">
        <w:rPr>
          <w:rStyle w:val="captions"/>
          <w:rFonts w:asciiTheme="minorHAnsi" w:hAnsiTheme="minorHAnsi" w:cstheme="minorHAnsi"/>
          <w:lang w:val="en-AU"/>
        </w:rPr>
        <w:t xml:space="preserve">us </w:t>
      </w:r>
      <w:r w:rsidR="008B29C1">
        <w:rPr>
          <w:rStyle w:val="captions"/>
          <w:rFonts w:asciiTheme="minorHAnsi" w:hAnsiTheme="minorHAnsi" w:cstheme="minorHAnsi"/>
          <w:lang w:val="en-AU"/>
        </w:rPr>
        <w:t>result</w:t>
      </w:r>
      <w:r w:rsidR="00194DB9">
        <w:rPr>
          <w:rStyle w:val="captions"/>
          <w:rFonts w:asciiTheme="minorHAnsi" w:hAnsiTheme="minorHAnsi" w:cstheme="minorHAnsi"/>
          <w:lang w:val="en-AU"/>
        </w:rPr>
        <w:t>ing</w:t>
      </w:r>
      <w:r w:rsidR="008B29C1">
        <w:rPr>
          <w:rStyle w:val="captions"/>
          <w:rFonts w:asciiTheme="minorHAnsi" w:hAnsiTheme="minorHAnsi" w:cstheme="minorHAnsi"/>
          <w:lang w:val="en-AU"/>
        </w:rPr>
        <w:t xml:space="preserve"> in a steep</w:t>
      </w:r>
      <w:r w:rsidR="00847D92">
        <w:rPr>
          <w:rStyle w:val="captions"/>
          <w:rFonts w:asciiTheme="minorHAnsi" w:hAnsiTheme="minorHAnsi" w:cstheme="minorHAnsi"/>
          <w:lang w:val="en-AU"/>
        </w:rPr>
        <w:t>er estimated</w:t>
      </w:r>
      <w:r w:rsidR="008B29C1">
        <w:rPr>
          <w:rStyle w:val="captions"/>
          <w:rFonts w:asciiTheme="minorHAnsi" w:hAnsiTheme="minorHAnsi" w:cstheme="minorHAnsi"/>
          <w:lang w:val="en-AU"/>
        </w:rPr>
        <w:t xml:space="preserve"> NBSS</w:t>
      </w:r>
      <w:r w:rsidR="00847D92">
        <w:rPr>
          <w:rStyle w:val="captions"/>
          <w:rFonts w:asciiTheme="minorHAnsi" w:hAnsiTheme="minorHAnsi" w:cstheme="minorHAnsi"/>
          <w:lang w:val="en-AU"/>
        </w:rPr>
        <w:t xml:space="preserve"> slope</w:t>
      </w:r>
      <w:r w:rsidR="008B29C1">
        <w:rPr>
          <w:rStyle w:val="captions"/>
          <w:rFonts w:asciiTheme="minorHAnsi" w:hAnsiTheme="minorHAnsi" w:cstheme="minorHAnsi"/>
          <w:lang w:val="en-AU"/>
        </w:rPr>
        <w:t>. This trophic energy flow from nutrient to plankton to fish is a likely contributor to the highly productive fisheries found in continental shelf areas</w:t>
      </w:r>
      <w:r w:rsidR="0070592A">
        <w:rPr>
          <w:rStyle w:val="captions"/>
          <w:rFonts w:asciiTheme="minorHAnsi" w:hAnsiTheme="minorHAnsi" w:cstheme="minorHAnsi"/>
          <w:lang w:val="en-AU"/>
        </w:rPr>
        <w:t xml:space="preserve"> </w:t>
      </w:r>
      <w:r w:rsidR="0070592A">
        <w:rPr>
          <w:rStyle w:val="captions"/>
          <w:rFonts w:asciiTheme="minorHAnsi" w:hAnsiTheme="minorHAnsi" w:cstheme="minorHAnsi"/>
          <w:lang w:val="en-AU"/>
        </w:rPr>
        <w:fldChar w:fldCharType="begin"/>
      </w:r>
      <w:r w:rsidR="00847D92">
        <w:rPr>
          <w:rStyle w:val="captions"/>
          <w:rFonts w:asciiTheme="minorHAnsi" w:hAnsiTheme="minorHAnsi" w:cstheme="minorHAnsi"/>
          <w:lang w:val="en-AU"/>
        </w:rPr>
        <w:instrText xml:space="preserve"> ADDIN ZOTERO_ITEM CSL_CITATION {"citationID":"NvMET2mP","properties":{"formattedCitation":"(Pauly {\\i{}et al.}, 2002; Bakun and Weeks, 2008)","plainCitation":"(Pauly et al., 2002; Bakun and Weeks, 2008)","noteIndex":0},"citationItems":[{"id":1399,"uris":["http://zotero.org/users/local/U6DoygBa/items/L4849E3P"],"uri":["http://zotero.org/users/local/U6DoygBa/items/L4849E3P"],"itemData":{"id":1399,"type":"article-journal","abstract":"Fisheries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id":8,"uris":["http://zotero.org/users/local/U6DoygBa/items/69TLI5MP"],"uri":["http://zotero.org/users/local/U6DoygBa/items/69TLI5MP"],"itemData":{"id":8,"type":"article-journal","container-title":"Progress in Oceanography","DOI":"10.1016/j.pocean.2008.10.027","ISSN":"0079-6611","issue":"2-4","journalAbbreviation":"Prog. Oceanogr.","language":"English","page":"290-299","title":"The marine ecosystem off Peru: What are the secrets of its fishery productivity and what might its future hold?","volume":"79","author":[{"family":"Bakun","given":"A."},{"family":"Weeks","given":"S. J."}],"issued":{"date-parts":[["2008",12]]}}}],"schema":"https://github.com/citation-style-language/schema/raw/master/csl-citation.json"} </w:instrText>
      </w:r>
      <w:r w:rsidR="0070592A">
        <w:rPr>
          <w:rStyle w:val="captions"/>
          <w:rFonts w:asciiTheme="minorHAnsi" w:hAnsiTheme="minorHAnsi" w:cstheme="minorHAnsi"/>
          <w:lang w:val="en-AU"/>
        </w:rPr>
        <w:fldChar w:fldCharType="separate"/>
      </w:r>
      <w:r w:rsidR="00847D92" w:rsidRPr="00847D92">
        <w:rPr>
          <w:rFonts w:ascii="Calibri" w:hAnsi="Calibri" w:cs="Calibri"/>
          <w:szCs w:val="24"/>
        </w:rPr>
        <w:t xml:space="preserve">(Pauly </w:t>
      </w:r>
      <w:r w:rsidR="00847D92" w:rsidRPr="00847D92">
        <w:rPr>
          <w:rFonts w:ascii="Calibri" w:hAnsi="Calibri" w:cs="Calibri"/>
          <w:i/>
          <w:iCs/>
          <w:szCs w:val="24"/>
        </w:rPr>
        <w:t>et al.</w:t>
      </w:r>
      <w:r w:rsidR="00847D92" w:rsidRPr="00847D92">
        <w:rPr>
          <w:rFonts w:ascii="Calibri" w:hAnsi="Calibri" w:cs="Calibri"/>
          <w:szCs w:val="24"/>
        </w:rPr>
        <w:t>, 2002; Bakun and Weeks, 2008)</w:t>
      </w:r>
      <w:r w:rsidR="0070592A">
        <w:rPr>
          <w:rStyle w:val="captions"/>
          <w:rFonts w:asciiTheme="minorHAnsi" w:hAnsiTheme="minorHAnsi" w:cstheme="minorHAnsi"/>
          <w:lang w:val="en-AU"/>
        </w:rPr>
        <w:fldChar w:fldCharType="end"/>
      </w:r>
      <w:r w:rsidR="008B29C1">
        <w:rPr>
          <w:rStyle w:val="captions"/>
          <w:rFonts w:asciiTheme="minorHAnsi" w:hAnsiTheme="minorHAnsi" w:cstheme="minorHAnsi"/>
          <w:lang w:val="en-AU"/>
        </w:rPr>
        <w:t>.</w:t>
      </w:r>
    </w:p>
    <w:p w14:paraId="0BC1F1BD" w14:textId="23143AEF" w:rsidR="002D2DE6" w:rsidRDefault="00426458" w:rsidP="001924C6">
      <w:pPr>
        <w:spacing w:line="360" w:lineRule="auto"/>
        <w:ind w:firstLine="720"/>
        <w:rPr>
          <w:rStyle w:val="captions"/>
          <w:rFonts w:asciiTheme="minorHAnsi" w:hAnsiTheme="minorHAnsi" w:cstheme="minorHAnsi"/>
          <w:lang w:val="en-AU"/>
        </w:rPr>
      </w:pPr>
      <w:r>
        <w:rPr>
          <w:rStyle w:val="captions"/>
          <w:rFonts w:asciiTheme="minorHAnsi" w:hAnsiTheme="minorHAnsi" w:cstheme="minorHAnsi"/>
          <w:lang w:val="en-AU"/>
        </w:rPr>
        <w:t>C</w:t>
      </w:r>
      <w:r w:rsidR="00EF524A" w:rsidRPr="008D7B3F">
        <w:rPr>
          <w:rStyle w:val="captions"/>
          <w:rFonts w:asciiTheme="minorHAnsi" w:hAnsiTheme="minorHAnsi" w:cstheme="minorHAnsi"/>
          <w:lang w:val="en-AU"/>
        </w:rPr>
        <w:t>onsistent</w:t>
      </w:r>
      <w:r>
        <w:rPr>
          <w:rStyle w:val="captions"/>
          <w:rFonts w:asciiTheme="minorHAnsi" w:hAnsiTheme="minorHAnsi" w:cstheme="minorHAnsi"/>
          <w:lang w:val="en-AU"/>
        </w:rPr>
        <w:t xml:space="preserve"> with previous research on the biophysical properties of fronts in this region which demonstrated </w:t>
      </w:r>
      <w:r w:rsidR="001924C6">
        <w:rPr>
          <w:rStyle w:val="captions"/>
          <w:rFonts w:asciiTheme="minorHAnsi" w:hAnsiTheme="minorHAnsi" w:cstheme="minorHAnsi"/>
          <w:lang w:val="en-AU"/>
        </w:rPr>
        <w:t>an order of magnitude increase in the biovolume of plankton in frontal regions</w:t>
      </w:r>
      <w:r w:rsidR="001F3A18">
        <w:rPr>
          <w:rStyle w:val="captions"/>
          <w:rFonts w:asciiTheme="minorHAnsi" w:hAnsiTheme="minorHAnsi" w:cstheme="minorHAnsi"/>
          <w:lang w:val="en-AU"/>
        </w:rPr>
        <w:t xml:space="preserve"> </w:t>
      </w:r>
      <w:r w:rsidR="001F3A18">
        <w:rPr>
          <w:rStyle w:val="captions"/>
          <w:rFonts w:asciiTheme="minorHAnsi" w:hAnsiTheme="minorHAnsi" w:cstheme="minorHAnsi"/>
          <w:lang w:val="en-AU"/>
        </w:rPr>
        <w:fldChar w:fldCharType="begin"/>
      </w:r>
      <w:r w:rsidR="001F3A18">
        <w:rPr>
          <w:rStyle w:val="captions"/>
          <w:rFonts w:asciiTheme="minorHAnsi" w:hAnsiTheme="minorHAnsi" w:cstheme="minorHAnsi"/>
          <w:lang w:val="en-AU"/>
        </w:rPr>
        <w:instrText xml:space="preserve"> ADDIN ZOTERO_ITEM CSL_CITATION {"citationID":"LEoTa1r8","properties":{"formattedCitation":"(Baird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1F3A18">
        <w:rPr>
          <w:rStyle w:val="captions"/>
          <w:rFonts w:asciiTheme="minorHAnsi" w:hAnsiTheme="minorHAnsi" w:cstheme="minorHAnsi"/>
          <w:lang w:val="en-AU"/>
        </w:rPr>
        <w:fldChar w:fldCharType="separate"/>
      </w:r>
      <w:r w:rsidR="001F3A18" w:rsidRPr="001F3A18">
        <w:rPr>
          <w:rFonts w:ascii="Calibri" w:hAnsi="Calibri" w:cs="Calibri"/>
          <w:szCs w:val="24"/>
        </w:rPr>
        <w:t xml:space="preserve">(Baird </w:t>
      </w:r>
      <w:r w:rsidR="001F3A18" w:rsidRPr="001F3A18">
        <w:rPr>
          <w:rFonts w:ascii="Calibri" w:hAnsi="Calibri" w:cs="Calibri"/>
          <w:i/>
          <w:iCs/>
          <w:szCs w:val="24"/>
        </w:rPr>
        <w:t>et al.</w:t>
      </w:r>
      <w:r w:rsidR="001F3A18" w:rsidRPr="001F3A18">
        <w:rPr>
          <w:rFonts w:ascii="Calibri" w:hAnsi="Calibri" w:cs="Calibri"/>
          <w:szCs w:val="24"/>
        </w:rPr>
        <w:t>, 2008)</w:t>
      </w:r>
      <w:r w:rsidR="001F3A18">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there was a clear </w:t>
      </w:r>
      <w:r w:rsidR="001924C6">
        <w:rPr>
          <w:rStyle w:val="captions"/>
          <w:rFonts w:asciiTheme="minorHAnsi" w:hAnsiTheme="minorHAnsi" w:cstheme="minorHAnsi"/>
          <w:lang w:val="en-AU"/>
        </w:rPr>
        <w:t>increase in both zooplankton biomass and a steeper estimated NBSS slope at the boundary between the continental shelf water and warm EAC water.</w:t>
      </w:r>
      <w:r w:rsidR="00D7597D">
        <w:rPr>
          <w:rStyle w:val="captions"/>
          <w:rFonts w:asciiTheme="minorHAnsi" w:hAnsiTheme="minorHAnsi" w:cstheme="minorHAnsi"/>
          <w:lang w:val="en-AU"/>
        </w:rPr>
        <w:t xml:space="preserve"> This increase in productivity around fronts may be a driver of previously observed relationships between fish abundance and frontal features </w:t>
      </w:r>
      <w:r w:rsidR="00D7597D">
        <w:rPr>
          <w:rStyle w:val="captions"/>
          <w:rFonts w:asciiTheme="minorHAnsi" w:hAnsiTheme="minorHAnsi" w:cstheme="minorHAnsi"/>
          <w:lang w:val="en-AU"/>
        </w:rPr>
        <w:fldChar w:fldCharType="begin"/>
      </w:r>
      <w:r w:rsidR="00D7597D">
        <w:rPr>
          <w:rStyle w:val="captions"/>
          <w:rFonts w:asciiTheme="minorHAnsi" w:hAnsiTheme="minorHAnsi" w:cstheme="minorHAnsi"/>
          <w:lang w:val="en-AU"/>
        </w:rPr>
        <w:instrText xml:space="preserve"> ADDIN ZOTERO_ITEM CSL_CITATION {"citationID":"K2mIUfJC","properties":{"formattedCitation":"(Fiedler and Bernard, 1987; Reese {\\i{}et al.}, 2011)","plainCitation":"(Fiedler and Bernard, 1987; Reese et al., 2011)","noteIndex":0},"citationItems":[{"id":1380,"uris":["http://zotero.org/users/local/U6DoygBa/items/637R9NXL"],"uri":["http://zotero.org/users/local/U6DoygBa/items/637R9NXL"],"itemData":{"id":1380,"type":"article-journal","abstract":"Stomach contents of albacore (Thunnus alalunga) and skipjack (Katsuwonus pelamis) caught off California in August 1983 showed they were feeding on juvenile northern anchovy (Engraulis mordax), other fishes, and planktonic crustaceans. The distribution and diet of these predators were related to mesoscale frontal features visible in satellite sea surface temperature and phytoplankton pigment imagery. Albacore were caught in the vicinity of a filament of cold, pigment-rich surface water that varied with the intensity of coastal upwelling on time scales of several days. Stomachs of albacore caught closer to the filament contained relatively more juvenile anchovy and fewer pelagic red crabs (Pleuroncodes planipes). Skipjack were caught in warm water in the Southern California Bight, north of their normal range due to El Nin˜o warming. They appeared to be feeding most successfully near the strong frontal boundary of a productive, cold water mass south of Pt. Conception, where dense patches of euphausiids were available. Both species were feeding near variable, mesoscale centers of high productivity where prey abundance may be enhanced.","container-title":"Continental Shelf Research","DOI":"10.1016/0278-4343(87)90003-3","ISSN":"0278-4343","issue":"8","journalAbbreviation":"Continental Shelf Research","language":"en","page":"871-881","source":"ScienceDirect","title":"Tuna aggregation and feeding near fronts observed in satellite imagery","volume":"7","author":[{"family":"Fiedler","given":"Paul C."},{"family":"Bernard","given":"Hannah J."}],"issued":{"date-parts":[["1987",8,1]]}}},{"id":1377,"uris":["http://zotero.org/users/local/U6DoygBa/items/KVTFXIDI"],"uri":["http://zotero.org/users/local/U6DoygBa/items/KVTFXIDI"],"itemData":{"id":1377,"type":"article-journal","abstract":"Abstract.  Reese, D. C., O'Malley, R. T., Brodeur, R. D., and Churnside, J. H. 2011. Epipelagic fish distributions in relation to thermal fronts in a coastal up","container-title":"ICES Journal of Marine Science","DOI":"10.1093/icesjms/fsr107","ISSN":"1054-3139","issue":"9","journalAbbreviation":"ICES J Mar Sci","language":"en","note":"publisher: Oxford Academic","page":"1865-1874","source":"academic.oup.com","title":"Epipelagic fish distributions in relation to thermal fronts in a coastal upwelling system using high-resolution remote-sensing techniques","volume":"68","author":[{"family":"Reese","given":"Douglas C."},{"family":"O'Malley","given":"Robert T."},{"family":"Brodeur","given":"Richard D."},{"family":"Churnside","given":"James H."}],"issued":{"date-parts":[["2011",9,1]]}}}],"schema":"https://github.com/citation-style-language/schema/raw/master/csl-citation.json"} </w:instrText>
      </w:r>
      <w:r w:rsidR="00D7597D">
        <w:rPr>
          <w:rStyle w:val="captions"/>
          <w:rFonts w:asciiTheme="minorHAnsi" w:hAnsiTheme="minorHAnsi" w:cstheme="minorHAnsi"/>
          <w:lang w:val="en-AU"/>
        </w:rPr>
        <w:fldChar w:fldCharType="separate"/>
      </w:r>
      <w:r w:rsidR="00D7597D" w:rsidRPr="00D7597D">
        <w:rPr>
          <w:rFonts w:ascii="Calibri" w:hAnsi="Calibri" w:cs="Calibri"/>
          <w:szCs w:val="24"/>
        </w:rPr>
        <w:t xml:space="preserve">(Fiedler and Bernard, 1987; Reese </w:t>
      </w:r>
      <w:r w:rsidR="00D7597D" w:rsidRPr="00D7597D">
        <w:rPr>
          <w:rFonts w:ascii="Calibri" w:hAnsi="Calibri" w:cs="Calibri"/>
          <w:i/>
          <w:iCs/>
          <w:szCs w:val="24"/>
        </w:rPr>
        <w:t>et al.</w:t>
      </w:r>
      <w:r w:rsidR="00D7597D" w:rsidRPr="00D7597D">
        <w:rPr>
          <w:rFonts w:ascii="Calibri" w:hAnsi="Calibri" w:cs="Calibri"/>
          <w:szCs w:val="24"/>
        </w:rPr>
        <w:t>, 2011)</w:t>
      </w:r>
      <w:r w:rsidR="00D7597D">
        <w:rPr>
          <w:rStyle w:val="captions"/>
          <w:rFonts w:asciiTheme="minorHAnsi" w:hAnsiTheme="minorHAnsi" w:cstheme="minorHAnsi"/>
          <w:lang w:val="en-AU"/>
        </w:rPr>
        <w:fldChar w:fldCharType="end"/>
      </w:r>
      <w:r w:rsidR="00D7597D">
        <w:rPr>
          <w:rStyle w:val="captions"/>
          <w:rFonts w:asciiTheme="minorHAnsi" w:hAnsiTheme="minorHAnsi" w:cstheme="minorHAnsi"/>
          <w:lang w:val="en-AU"/>
        </w:rPr>
        <w:t>.</w:t>
      </w:r>
    </w:p>
    <w:p w14:paraId="5E99E15E" w14:textId="35497C7A" w:rsidR="008776C9" w:rsidRPr="00F15D89" w:rsidRDefault="00773BA1" w:rsidP="00867A23">
      <w:pPr>
        <w:spacing w:line="360" w:lineRule="auto"/>
        <w:ind w:firstLine="720"/>
        <w:rPr>
          <w:rStyle w:val="captions"/>
          <w:rFonts w:asciiTheme="minorHAnsi" w:hAnsiTheme="minorHAnsi" w:cstheme="minorHAnsi"/>
          <w:lang w:val="en-AU"/>
        </w:rPr>
      </w:pPr>
      <w:r>
        <w:rPr>
          <w:rStyle w:val="captions"/>
          <w:rFonts w:asciiTheme="minorHAnsi" w:hAnsiTheme="minorHAnsi" w:cstheme="minorHAnsi"/>
          <w:lang w:val="en-AU"/>
        </w:rPr>
        <w:t>In contrast,</w:t>
      </w:r>
      <w:r w:rsidR="001D4991" w:rsidRPr="001D4991">
        <w:rPr>
          <w:rStyle w:val="captions"/>
          <w:rFonts w:asciiTheme="minorHAnsi" w:hAnsiTheme="minorHAnsi" w:cstheme="minorHAnsi"/>
          <w:lang w:val="en-AU"/>
        </w:rPr>
        <w:t xml:space="preserve"> </w:t>
      </w:r>
      <w:r w:rsidR="001D4991">
        <w:rPr>
          <w:rStyle w:val="captions"/>
          <w:rFonts w:asciiTheme="minorHAnsi" w:hAnsiTheme="minorHAnsi" w:cstheme="minorHAnsi"/>
          <w:lang w:val="en-AU"/>
        </w:rPr>
        <w:t>t</w:t>
      </w:r>
      <w:r w:rsidR="001D4991" w:rsidRPr="00F15D89">
        <w:rPr>
          <w:rStyle w:val="captions"/>
          <w:rFonts w:asciiTheme="minorHAnsi" w:hAnsiTheme="minorHAnsi" w:cstheme="minorHAnsi"/>
          <w:lang w:val="en-AU"/>
        </w:rPr>
        <w:t>h</w:t>
      </w:r>
      <w:r w:rsidR="001D4991">
        <w:rPr>
          <w:rStyle w:val="captions"/>
          <w:rFonts w:asciiTheme="minorHAnsi" w:hAnsiTheme="minorHAnsi" w:cstheme="minorHAnsi"/>
          <w:lang w:val="en-AU"/>
        </w:rPr>
        <w:t>e</w:t>
      </w:r>
      <w:r w:rsidR="001D4991" w:rsidRPr="00F15D89">
        <w:rPr>
          <w:rStyle w:val="captions"/>
          <w:rFonts w:asciiTheme="minorHAnsi" w:hAnsiTheme="minorHAnsi" w:cstheme="minorHAnsi"/>
          <w:lang w:val="en-AU"/>
        </w:rPr>
        <w:t xml:space="preserve"> southern transect </w:t>
      </w:r>
      <w:r w:rsidR="002A3D19" w:rsidRPr="00F15D89">
        <w:rPr>
          <w:rStyle w:val="captions"/>
          <w:rFonts w:asciiTheme="minorHAnsi" w:hAnsiTheme="minorHAnsi" w:cstheme="minorHAnsi"/>
          <w:lang w:val="en-AU"/>
        </w:rPr>
        <w:t xml:space="preserve">(Diamond Head; 31.75° S) </w:t>
      </w:r>
      <w:r w:rsidR="001D4991" w:rsidRPr="00F15D89">
        <w:rPr>
          <w:rStyle w:val="captions"/>
          <w:rFonts w:asciiTheme="minorHAnsi" w:hAnsiTheme="minorHAnsi" w:cstheme="minorHAnsi"/>
          <w:lang w:val="en-AU"/>
        </w:rPr>
        <w:t>was</w:t>
      </w:r>
      <w:r w:rsidR="009F3F16">
        <w:rPr>
          <w:rStyle w:val="captions"/>
          <w:rFonts w:asciiTheme="minorHAnsi" w:hAnsiTheme="minorHAnsi" w:cstheme="minorHAnsi"/>
          <w:lang w:val="en-AU"/>
        </w:rPr>
        <w:t xml:space="preserve"> south of the EAC separation zone and</w:t>
      </w:r>
      <w:r w:rsidR="001D4991" w:rsidRPr="00F15D89">
        <w:rPr>
          <w:rStyle w:val="captions"/>
          <w:rFonts w:asciiTheme="minorHAnsi" w:hAnsiTheme="minorHAnsi" w:cstheme="minorHAnsi"/>
          <w:lang w:val="en-AU"/>
        </w:rPr>
        <w:t xml:space="preserve"> dominated by Tasman Sea </w:t>
      </w:r>
      <w:r w:rsidR="001D4991">
        <w:rPr>
          <w:rStyle w:val="captions"/>
          <w:rFonts w:asciiTheme="minorHAnsi" w:hAnsiTheme="minorHAnsi" w:cstheme="minorHAnsi"/>
          <w:lang w:val="en-AU"/>
        </w:rPr>
        <w:t xml:space="preserve">water </w:t>
      </w:r>
      <w:r w:rsidR="001D4991" w:rsidRPr="00F15D89">
        <w:rPr>
          <w:rStyle w:val="captions"/>
          <w:rFonts w:asciiTheme="minorHAnsi" w:hAnsiTheme="minorHAnsi" w:cstheme="minorHAnsi"/>
          <w:lang w:val="en-AU"/>
        </w:rPr>
        <w:t xml:space="preserve">with larger particles and </w:t>
      </w:r>
      <w:r w:rsidR="001D4991">
        <w:rPr>
          <w:rStyle w:val="captions"/>
          <w:rFonts w:asciiTheme="minorHAnsi" w:hAnsiTheme="minorHAnsi" w:cstheme="minorHAnsi"/>
          <w:lang w:val="en-AU"/>
        </w:rPr>
        <w:t xml:space="preserve">a </w:t>
      </w:r>
      <w:r w:rsidR="001D4991" w:rsidRPr="00F15D89">
        <w:rPr>
          <w:rStyle w:val="captions"/>
          <w:rFonts w:asciiTheme="minorHAnsi" w:hAnsiTheme="minorHAnsi" w:cstheme="minorHAnsi"/>
          <w:lang w:val="en-AU"/>
        </w:rPr>
        <w:t>shallower NBSS slope compared to the EAC influenced northern sites</w:t>
      </w:r>
      <w:r w:rsidR="002A3D19">
        <w:rPr>
          <w:rStyle w:val="captions"/>
          <w:rFonts w:asciiTheme="minorHAnsi" w:hAnsiTheme="minorHAnsi" w:cstheme="minorHAnsi"/>
          <w:lang w:val="en-AU"/>
        </w:rPr>
        <w:t xml:space="preserve">. The same pattern of decreasing biomass offshore, and with depth, existed, however the overall biomass was </w:t>
      </w:r>
      <w:r w:rsidR="008D7B3F">
        <w:rPr>
          <w:rStyle w:val="captions"/>
          <w:rFonts w:asciiTheme="minorHAnsi" w:hAnsiTheme="minorHAnsi" w:cstheme="minorHAnsi"/>
          <w:lang w:val="en-AU"/>
        </w:rPr>
        <w:t>elevated and there was no front between water masses</w:t>
      </w:r>
      <w:r w:rsidR="00135CD1" w:rsidRPr="00F15D89">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The Tasman </w:t>
      </w:r>
      <w:r w:rsidR="008B7392">
        <w:rPr>
          <w:rStyle w:val="captions"/>
          <w:rFonts w:asciiTheme="minorHAnsi" w:hAnsiTheme="minorHAnsi" w:cstheme="minorHAnsi"/>
          <w:lang w:val="en-AU"/>
        </w:rPr>
        <w:t>S</w:t>
      </w:r>
      <w:r w:rsidR="008776C9" w:rsidRPr="00F15D89">
        <w:rPr>
          <w:rStyle w:val="captions"/>
          <w:rFonts w:asciiTheme="minorHAnsi" w:hAnsiTheme="minorHAnsi" w:cstheme="minorHAnsi"/>
          <w:lang w:val="en-AU"/>
        </w:rPr>
        <w:t xml:space="preserve">ea </w:t>
      </w:r>
      <w:r w:rsidR="002C53E8">
        <w:rPr>
          <w:rStyle w:val="captions"/>
          <w:rFonts w:asciiTheme="minorHAnsi" w:hAnsiTheme="minorHAnsi" w:cstheme="minorHAnsi"/>
          <w:lang w:val="en-AU"/>
        </w:rPr>
        <w:t>has</w:t>
      </w:r>
      <w:r w:rsidR="003F1E6F">
        <w:rPr>
          <w:rStyle w:val="captions"/>
          <w:rFonts w:asciiTheme="minorHAnsi" w:hAnsiTheme="minorHAnsi" w:cstheme="minorHAnsi"/>
          <w:lang w:val="en-AU"/>
        </w:rPr>
        <w:t xml:space="preserve"> elevated</w:t>
      </w:r>
      <w:r w:rsidR="008776C9" w:rsidRPr="00F15D89">
        <w:rPr>
          <w:rStyle w:val="captions"/>
          <w:rFonts w:asciiTheme="minorHAnsi" w:hAnsiTheme="minorHAnsi" w:cstheme="minorHAnsi"/>
          <w:lang w:val="en-AU"/>
        </w:rPr>
        <w:t xml:space="preserve"> nutrient content and generally hold</w:t>
      </w:r>
      <w:ins w:id="74" w:author="amandine_s10 amandine_s10" w:date="2020-08-12T16:49:00Z">
        <w:r w:rsidR="00D276A1">
          <w:rPr>
            <w:rStyle w:val="captions"/>
            <w:rFonts w:asciiTheme="minorHAnsi" w:hAnsiTheme="minorHAnsi" w:cstheme="minorHAnsi"/>
            <w:lang w:val="en-AU"/>
          </w:rPr>
          <w:t>s</w:t>
        </w:r>
      </w:ins>
      <w:r w:rsidR="008776C9" w:rsidRPr="00F15D89">
        <w:rPr>
          <w:rStyle w:val="captions"/>
          <w:rFonts w:asciiTheme="minorHAnsi" w:hAnsiTheme="minorHAnsi" w:cstheme="minorHAnsi"/>
          <w:lang w:val="en-AU"/>
        </w:rPr>
        <w:t xml:space="preserve"> </w:t>
      </w:r>
      <w:r w:rsidR="008B7392">
        <w:rPr>
          <w:rStyle w:val="captions"/>
          <w:rFonts w:asciiTheme="minorHAnsi" w:hAnsiTheme="minorHAnsi" w:cstheme="minorHAnsi"/>
          <w:lang w:val="en-AU"/>
        </w:rPr>
        <w:t>larger</w:t>
      </w:r>
      <w:r w:rsidR="008776C9" w:rsidRPr="00F15D89">
        <w:rPr>
          <w:rStyle w:val="captions"/>
          <w:rFonts w:asciiTheme="minorHAnsi" w:hAnsiTheme="minorHAnsi" w:cstheme="minorHAnsi"/>
          <w:lang w:val="en-AU"/>
        </w:rPr>
        <w:t xml:space="preserve"> amounts of zooplankton compared to the oligotrophic EAC waters </w:t>
      </w:r>
      <w:r w:rsidR="006C0A39">
        <w:rPr>
          <w:rStyle w:val="captions"/>
          <w:rFonts w:asciiTheme="minorHAnsi" w:hAnsiTheme="minorHAnsi" w:cstheme="minorHAnsi"/>
          <w:lang w:val="en-AU"/>
        </w:rPr>
        <w:fldChar w:fldCharType="begin"/>
      </w:r>
      <w:r w:rsidR="006C0A39">
        <w:rPr>
          <w:rStyle w:val="captions"/>
          <w:rFonts w:asciiTheme="minorHAnsi" w:hAnsiTheme="minorHAnsi" w:cstheme="minorHAnsi"/>
          <w:lang w:val="en-AU"/>
        </w:rPr>
        <w:instrText xml:space="preserve"> ADDIN ZOTERO_ITEM CSL_CITATION {"citationID":"pdhH3fl5","properties":{"formattedCitation":"(Baird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6C0A39">
        <w:rPr>
          <w:rStyle w:val="captions"/>
          <w:rFonts w:asciiTheme="minorHAnsi" w:hAnsiTheme="minorHAnsi" w:cstheme="minorHAnsi"/>
          <w:lang w:val="en-AU"/>
        </w:rPr>
        <w:fldChar w:fldCharType="separate"/>
      </w:r>
      <w:r w:rsidR="006C0A39" w:rsidRPr="006C0A39">
        <w:rPr>
          <w:rFonts w:ascii="Calibri" w:hAnsi="Calibri" w:cs="Calibri"/>
          <w:szCs w:val="24"/>
        </w:rPr>
        <w:t xml:space="preserve">(Baird </w:t>
      </w:r>
      <w:r w:rsidR="006C0A39" w:rsidRPr="006C0A39">
        <w:rPr>
          <w:rFonts w:ascii="Calibri" w:hAnsi="Calibri" w:cs="Calibri"/>
          <w:i/>
          <w:iCs/>
          <w:szCs w:val="24"/>
        </w:rPr>
        <w:t>et al.</w:t>
      </w:r>
      <w:r w:rsidR="006C0A39" w:rsidRPr="006C0A39">
        <w:rPr>
          <w:rFonts w:ascii="Calibri" w:hAnsi="Calibri" w:cs="Calibri"/>
          <w:szCs w:val="24"/>
        </w:rPr>
        <w:t>, 2008)</w:t>
      </w:r>
      <w:r w:rsidR="006C0A39">
        <w:rPr>
          <w:rStyle w:val="captions"/>
          <w:rFonts w:asciiTheme="minorHAnsi" w:hAnsiTheme="minorHAnsi" w:cstheme="minorHAnsi"/>
          <w:lang w:val="en-AU"/>
        </w:rPr>
        <w:fldChar w:fldCharType="end"/>
      </w:r>
      <w:r w:rsidR="001321FD" w:rsidRPr="00F15D89">
        <w:rPr>
          <w:rStyle w:val="captions"/>
          <w:rFonts w:asciiTheme="minorHAnsi" w:hAnsiTheme="minorHAnsi" w:cstheme="minorHAnsi"/>
          <w:lang w:val="en-AU"/>
        </w:rPr>
        <w:t xml:space="preserve">, </w:t>
      </w:r>
      <w:r w:rsidR="008776C9" w:rsidRPr="00F15D89">
        <w:rPr>
          <w:rStyle w:val="captions"/>
          <w:rFonts w:asciiTheme="minorHAnsi" w:hAnsiTheme="minorHAnsi" w:cstheme="minorHAnsi"/>
          <w:lang w:val="en-AU"/>
        </w:rPr>
        <w:t>explain</w:t>
      </w:r>
      <w:r w:rsidR="001321FD" w:rsidRPr="00F15D89">
        <w:rPr>
          <w:rStyle w:val="captions"/>
          <w:rFonts w:asciiTheme="minorHAnsi" w:hAnsiTheme="minorHAnsi" w:cstheme="minorHAnsi"/>
          <w:lang w:val="en-AU"/>
        </w:rPr>
        <w:t>ing</w:t>
      </w:r>
      <w:r w:rsidR="008776C9" w:rsidRPr="00F15D89">
        <w:rPr>
          <w:rStyle w:val="captions"/>
          <w:rFonts w:asciiTheme="minorHAnsi" w:hAnsiTheme="minorHAnsi" w:cstheme="minorHAnsi"/>
          <w:lang w:val="en-AU"/>
        </w:rPr>
        <w:t xml:space="preserve"> the high biomass overall but the cause of the declining gradient with distance offshore is uncertain</w:t>
      </w:r>
      <w:ins w:id="75" w:author="amandine_s10 amandine_s10" w:date="2020-08-12T16:50:00Z">
        <w:r w:rsidR="00220F55">
          <w:rPr>
            <w:rStyle w:val="captions"/>
            <w:rFonts w:asciiTheme="minorHAnsi" w:hAnsiTheme="minorHAnsi" w:cstheme="minorHAnsi"/>
            <w:lang w:val="en-AU"/>
          </w:rPr>
          <w:t>.</w:t>
        </w:r>
      </w:ins>
      <w:del w:id="76" w:author="amandine_s10 amandine_s10" w:date="2020-08-12T16:50:00Z">
        <w:r w:rsidR="008776C9" w:rsidRPr="00F15D89" w:rsidDel="00220F55">
          <w:rPr>
            <w:rStyle w:val="captions"/>
            <w:rFonts w:asciiTheme="minorHAnsi" w:hAnsiTheme="minorHAnsi" w:cstheme="minorHAnsi"/>
            <w:lang w:val="en-AU"/>
          </w:rPr>
          <w:delText>,</w:delText>
        </w:r>
      </w:del>
      <w:r w:rsidR="008776C9" w:rsidRPr="00F15D89">
        <w:rPr>
          <w:rStyle w:val="captions"/>
          <w:rFonts w:asciiTheme="minorHAnsi" w:hAnsiTheme="minorHAnsi" w:cstheme="minorHAnsi"/>
          <w:lang w:val="en-AU"/>
        </w:rPr>
        <w:t xml:space="preserve"> </w:t>
      </w:r>
      <w:ins w:id="77" w:author="amandine_s10 amandine_s10" w:date="2020-08-12T16:50:00Z">
        <w:r w:rsidR="00220F55">
          <w:rPr>
            <w:rStyle w:val="captions"/>
            <w:rFonts w:asciiTheme="minorHAnsi" w:hAnsiTheme="minorHAnsi" w:cstheme="minorHAnsi"/>
            <w:lang w:val="en-AU"/>
          </w:rPr>
          <w:t>I</w:t>
        </w:r>
      </w:ins>
      <w:del w:id="78" w:author="amandine_s10 amandine_s10" w:date="2020-08-12T16:50:00Z">
        <w:r w:rsidR="008776C9" w:rsidRPr="00F15D89" w:rsidDel="00220F55">
          <w:rPr>
            <w:rStyle w:val="captions"/>
            <w:rFonts w:asciiTheme="minorHAnsi" w:hAnsiTheme="minorHAnsi" w:cstheme="minorHAnsi"/>
            <w:lang w:val="en-AU"/>
          </w:rPr>
          <w:delText>i</w:delText>
        </w:r>
      </w:del>
      <w:r w:rsidR="008776C9" w:rsidRPr="00F15D89">
        <w:rPr>
          <w:rStyle w:val="captions"/>
          <w:rFonts w:asciiTheme="minorHAnsi" w:hAnsiTheme="minorHAnsi" w:cstheme="minorHAnsi"/>
          <w:lang w:val="en-AU"/>
        </w:rPr>
        <w:t xml:space="preserve">t is possible that the zooplankton are being retained on the continental shelf </w:t>
      </w:r>
      <w:r w:rsidR="00B20719" w:rsidRPr="00F15D89">
        <w:rPr>
          <w:rStyle w:val="captions"/>
          <w:rFonts w:asciiTheme="minorHAnsi" w:hAnsiTheme="minorHAnsi" w:cstheme="minorHAnsi"/>
          <w:lang w:val="en-AU"/>
        </w:rPr>
        <w:t xml:space="preserve">due to weak flow in the lee of the EAC separation </w:t>
      </w:r>
      <w:r w:rsidR="006C0A39">
        <w:rPr>
          <w:rStyle w:val="captions"/>
          <w:rFonts w:asciiTheme="minorHAnsi" w:hAnsiTheme="minorHAnsi" w:cstheme="minorHAnsi"/>
          <w:lang w:val="en-AU"/>
        </w:rPr>
        <w:fldChar w:fldCharType="begin"/>
      </w:r>
      <w:r w:rsidR="006C0A39">
        <w:rPr>
          <w:rStyle w:val="captions"/>
          <w:rFonts w:asciiTheme="minorHAnsi" w:hAnsiTheme="minorHAnsi" w:cstheme="minorHAnsi"/>
          <w:lang w:val="en-AU"/>
        </w:rPr>
        <w:instrText xml:space="preserve"> ADDIN ZOTERO_ITEM CSL_CITATION {"citationID":"osNTKTfC","properties":{"formattedCitation":"(Everett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C0A39">
        <w:rPr>
          <w:rStyle w:val="captions"/>
          <w:rFonts w:asciiTheme="minorHAnsi" w:hAnsiTheme="minorHAnsi" w:cstheme="minorHAnsi"/>
          <w:lang w:val="en-AU"/>
        </w:rPr>
        <w:fldChar w:fldCharType="separate"/>
      </w:r>
      <w:r w:rsidR="006C0A39" w:rsidRPr="006C0A39">
        <w:rPr>
          <w:rFonts w:ascii="Calibri" w:hAnsi="Calibri" w:cs="Calibri"/>
          <w:szCs w:val="24"/>
        </w:rPr>
        <w:t xml:space="preserve">(Everett </w:t>
      </w:r>
      <w:r w:rsidR="006C0A39" w:rsidRPr="006C0A39">
        <w:rPr>
          <w:rFonts w:ascii="Calibri" w:hAnsi="Calibri" w:cs="Calibri"/>
          <w:i/>
          <w:iCs/>
          <w:szCs w:val="24"/>
        </w:rPr>
        <w:t>et al.</w:t>
      </w:r>
      <w:r w:rsidR="006C0A39" w:rsidRPr="006C0A39">
        <w:rPr>
          <w:rFonts w:ascii="Calibri" w:hAnsi="Calibri" w:cs="Calibri"/>
          <w:szCs w:val="24"/>
        </w:rPr>
        <w:t>, 2014)</w:t>
      </w:r>
      <w:r w:rsidR="006C0A39">
        <w:rPr>
          <w:rStyle w:val="captions"/>
          <w:rFonts w:asciiTheme="minorHAnsi" w:hAnsiTheme="minorHAnsi" w:cstheme="minorHAnsi"/>
          <w:lang w:val="en-AU"/>
        </w:rPr>
        <w:fldChar w:fldCharType="end"/>
      </w:r>
      <w:r w:rsidR="008776C9" w:rsidRPr="0097684E">
        <w:rPr>
          <w:rStyle w:val="captions"/>
          <w:rFonts w:asciiTheme="minorHAnsi" w:hAnsiTheme="minorHAnsi" w:cstheme="minorHAnsi"/>
          <w:lang w:val="en-AU"/>
        </w:rPr>
        <w:t>. The larger geometric mean size and a shallower NBSS slope suggest that the Tasman Sea dominated southern</w:t>
      </w:r>
      <w:r w:rsidR="008776C9" w:rsidRPr="00F15D89">
        <w:rPr>
          <w:rStyle w:val="captions"/>
          <w:rFonts w:asciiTheme="minorHAnsi" w:hAnsiTheme="minorHAnsi" w:cstheme="minorHAnsi"/>
          <w:lang w:val="en-AU"/>
        </w:rPr>
        <w:t xml:space="preserve"> site potentially has low predation relative to the other transects as the biomass was the highest observed of all transects</w:t>
      </w:r>
      <w:r w:rsidR="00867A23">
        <w:rPr>
          <w:rStyle w:val="captions"/>
          <w:rFonts w:asciiTheme="minorHAnsi" w:hAnsiTheme="minorHAnsi" w:cstheme="minorHAnsi"/>
          <w:lang w:val="en-AU"/>
        </w:rPr>
        <w:t xml:space="preserve">, </w:t>
      </w:r>
      <w:r w:rsidR="00B13EE4">
        <w:rPr>
          <w:rStyle w:val="captions"/>
          <w:rFonts w:asciiTheme="minorHAnsi" w:hAnsiTheme="minorHAnsi" w:cstheme="minorHAnsi"/>
          <w:lang w:val="en-AU"/>
        </w:rPr>
        <w:t>although this was not observed when the biomass</w:t>
      </w:r>
      <w:r w:rsidR="00867A23">
        <w:rPr>
          <w:rStyle w:val="captions"/>
          <w:rFonts w:asciiTheme="minorHAnsi" w:hAnsiTheme="minorHAnsi" w:cstheme="minorHAnsi"/>
          <w:lang w:val="en-AU"/>
        </w:rPr>
        <w:t xml:space="preserve"> (g m</w:t>
      </w:r>
      <w:r w:rsidR="00867A23">
        <w:rPr>
          <w:rStyle w:val="captions"/>
          <w:rFonts w:asciiTheme="minorHAnsi" w:hAnsiTheme="minorHAnsi" w:cstheme="minorHAnsi"/>
          <w:vertAlign w:val="superscript"/>
          <w:lang w:val="en-AU"/>
        </w:rPr>
        <w:t>-2</w:t>
      </w:r>
      <w:r w:rsidR="00867A23">
        <w:rPr>
          <w:rStyle w:val="captions"/>
          <w:rFonts w:asciiTheme="minorHAnsi" w:hAnsiTheme="minorHAnsi" w:cstheme="minorHAnsi"/>
          <w:lang w:val="en-AU"/>
        </w:rPr>
        <w:t xml:space="preserve">) of </w:t>
      </w:r>
      <w:r w:rsidR="00B13EE4">
        <w:rPr>
          <w:rStyle w:val="captions"/>
          <w:rFonts w:asciiTheme="minorHAnsi" w:hAnsiTheme="minorHAnsi" w:cstheme="minorHAnsi"/>
          <w:lang w:val="en-AU"/>
        </w:rPr>
        <w:t xml:space="preserve">shallow reef </w:t>
      </w:r>
      <w:r w:rsidR="00867A23">
        <w:rPr>
          <w:rStyle w:val="captions"/>
          <w:rFonts w:asciiTheme="minorHAnsi" w:hAnsiTheme="minorHAnsi" w:cstheme="minorHAnsi"/>
          <w:lang w:val="en-AU"/>
        </w:rPr>
        <w:t xml:space="preserve">zooplanktivores </w:t>
      </w:r>
      <w:r w:rsidR="00B13EE4">
        <w:rPr>
          <w:rStyle w:val="captions"/>
          <w:rFonts w:asciiTheme="minorHAnsi" w:hAnsiTheme="minorHAnsi" w:cstheme="minorHAnsi"/>
          <w:lang w:val="en-AU"/>
        </w:rPr>
        <w:t>in these regions is compared</w:t>
      </w:r>
      <w:r w:rsidR="00867A23">
        <w:rPr>
          <w:rStyle w:val="captions"/>
          <w:rFonts w:asciiTheme="minorHAnsi" w:hAnsiTheme="minorHAnsi" w:cstheme="minorHAnsi"/>
          <w:lang w:val="en-AU"/>
        </w:rPr>
        <w:t xml:space="preserve"> </w:t>
      </w:r>
      <w:r w:rsidR="00867A23">
        <w:rPr>
          <w:rStyle w:val="captions"/>
          <w:rFonts w:asciiTheme="minorHAnsi" w:hAnsiTheme="minorHAnsi" w:cstheme="minorHAnsi"/>
          <w:lang w:val="en-AU"/>
        </w:rPr>
        <w:fldChar w:fldCharType="begin"/>
      </w:r>
      <w:r w:rsidR="00F10B3D">
        <w:rPr>
          <w:rStyle w:val="captions"/>
          <w:rFonts w:asciiTheme="minorHAnsi" w:hAnsiTheme="minorHAnsi" w:cstheme="minorHAnsi"/>
          <w:lang w:val="en-AU"/>
        </w:rPr>
        <w:instrText xml:space="preserve"> ADDIN ZOTERO_ITEM CSL_CITATION {"citationID":"k3HcRfLi","properties":{"formattedCitation":"(Holland {\\i{}et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867A23">
        <w:rPr>
          <w:rStyle w:val="captions"/>
          <w:rFonts w:asciiTheme="minorHAnsi" w:hAnsiTheme="minorHAnsi" w:cstheme="minorHAnsi"/>
          <w:lang w:val="en-AU"/>
        </w:rPr>
        <w:fldChar w:fldCharType="separate"/>
      </w:r>
      <w:r w:rsidR="00867A23" w:rsidRPr="00867A23">
        <w:rPr>
          <w:rFonts w:ascii="Calibri" w:hAnsi="Calibri" w:cs="Calibri"/>
          <w:szCs w:val="24"/>
        </w:rPr>
        <w:t xml:space="preserve">(Holland </w:t>
      </w:r>
      <w:r w:rsidR="00867A23" w:rsidRPr="00867A23">
        <w:rPr>
          <w:rFonts w:ascii="Calibri" w:hAnsi="Calibri" w:cs="Calibri"/>
          <w:i/>
          <w:iCs/>
          <w:szCs w:val="24"/>
        </w:rPr>
        <w:t>et al.</w:t>
      </w:r>
      <w:r w:rsidR="00867A23" w:rsidRPr="00867A23">
        <w:rPr>
          <w:rFonts w:ascii="Calibri" w:hAnsi="Calibri" w:cs="Calibri"/>
          <w:szCs w:val="24"/>
        </w:rPr>
        <w:t>, 2020)</w:t>
      </w:r>
      <w:r w:rsidR="00867A23">
        <w:rPr>
          <w:rStyle w:val="captions"/>
          <w:rFonts w:asciiTheme="minorHAnsi" w:hAnsiTheme="minorHAnsi" w:cstheme="minorHAnsi"/>
          <w:lang w:val="en-AU"/>
        </w:rPr>
        <w:fldChar w:fldCharType="end"/>
      </w:r>
      <w:r w:rsidR="00867A23">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w:t>
      </w:r>
    </w:p>
    <w:p w14:paraId="51184D87" w14:textId="0EFDB4DD" w:rsidR="00676EF9" w:rsidRPr="00F15D89" w:rsidRDefault="008D7B3F" w:rsidP="00867A23">
      <w:pPr>
        <w:spacing w:line="360" w:lineRule="auto"/>
        <w:ind w:firstLine="720"/>
        <w:rPr>
          <w:rFonts w:asciiTheme="minorHAnsi" w:hAnsiTheme="minorHAnsi" w:cstheme="minorHAnsi"/>
          <w:szCs w:val="24"/>
          <w:lang w:val="en-AU"/>
        </w:rPr>
      </w:pPr>
      <w:r>
        <w:rPr>
          <w:rStyle w:val="captions"/>
          <w:rFonts w:asciiTheme="minorHAnsi" w:hAnsiTheme="minorHAnsi" w:cstheme="minorHAnsi"/>
          <w:lang w:val="en-AU"/>
        </w:rPr>
        <w:t>T</w:t>
      </w:r>
      <w:r w:rsidR="00676EF9" w:rsidRPr="00F15D89">
        <w:rPr>
          <w:rStyle w:val="captions"/>
          <w:rFonts w:asciiTheme="minorHAnsi" w:hAnsiTheme="minorHAnsi" w:cstheme="minorHAnsi"/>
          <w:lang w:val="en-AU"/>
        </w:rPr>
        <w:t>he influence of the EAC as an uplift mechanism will vary</w:t>
      </w:r>
      <w:r>
        <w:rPr>
          <w:rStyle w:val="captions"/>
          <w:rFonts w:asciiTheme="minorHAnsi" w:hAnsiTheme="minorHAnsi" w:cstheme="minorHAnsi"/>
          <w:lang w:val="en-AU"/>
        </w:rPr>
        <w:t xml:space="preserve"> seasonally</w:t>
      </w:r>
      <w:r w:rsidR="00676EF9" w:rsidRPr="00F15D89">
        <w:rPr>
          <w:rStyle w:val="captions"/>
          <w:rFonts w:asciiTheme="minorHAnsi" w:hAnsiTheme="minorHAnsi" w:cstheme="minorHAnsi"/>
          <w:lang w:val="en-AU"/>
        </w:rPr>
        <w:t xml:space="preserve">. </w:t>
      </w:r>
      <w:r>
        <w:rPr>
          <w:rStyle w:val="captions"/>
          <w:rFonts w:asciiTheme="minorHAnsi" w:hAnsiTheme="minorHAnsi" w:cstheme="minorHAnsi"/>
          <w:lang w:val="en-AU"/>
        </w:rPr>
        <w:t>T</w:t>
      </w:r>
      <w:r w:rsidR="00676EF9" w:rsidRPr="00F15D89">
        <w:rPr>
          <w:rStyle w:val="captions"/>
          <w:rFonts w:asciiTheme="minorHAnsi" w:hAnsiTheme="minorHAnsi" w:cstheme="minorHAnsi"/>
          <w:lang w:val="en-AU"/>
        </w:rPr>
        <w:t>he EAC</w:t>
      </w:r>
      <w:r w:rsidR="00773BA1">
        <w:rPr>
          <w:rStyle w:val="captions"/>
          <w:rFonts w:asciiTheme="minorHAnsi" w:hAnsiTheme="minorHAnsi" w:cstheme="minorHAnsi"/>
          <w:lang w:val="en-AU"/>
        </w:rPr>
        <w:t xml:space="preserve"> </w:t>
      </w:r>
      <w:r w:rsidR="00C606A7">
        <w:rPr>
          <w:rStyle w:val="captions"/>
          <w:rFonts w:asciiTheme="minorHAnsi" w:hAnsiTheme="minorHAnsi" w:cstheme="minorHAnsi"/>
          <w:lang w:val="en-AU"/>
        </w:rPr>
        <w:t>is stronger in summer</w:t>
      </w:r>
      <w:r w:rsidR="009877A1">
        <w:rPr>
          <w:rStyle w:val="captions"/>
          <w:rFonts w:asciiTheme="minorHAnsi" w:hAnsiTheme="minorHAnsi" w:cstheme="minorHAnsi"/>
          <w:lang w:val="en-AU"/>
        </w:rPr>
        <w:t>, and its width and</w:t>
      </w:r>
      <w:r w:rsidR="00C606A7">
        <w:rPr>
          <w:rStyle w:val="captions"/>
          <w:rFonts w:asciiTheme="minorHAnsi" w:hAnsiTheme="minorHAnsi" w:cstheme="minorHAnsi"/>
          <w:lang w:val="en-AU"/>
        </w:rPr>
        <w:t xml:space="preserve"> separation latitude </w:t>
      </w:r>
      <w:r w:rsidR="009877A1">
        <w:rPr>
          <w:rStyle w:val="captions"/>
          <w:rFonts w:asciiTheme="minorHAnsi" w:hAnsiTheme="minorHAnsi" w:cstheme="minorHAnsi"/>
          <w:lang w:val="en-AU"/>
        </w:rPr>
        <w:t>have a</w:t>
      </w:r>
      <w:r w:rsidR="00C606A7">
        <w:rPr>
          <w:rStyle w:val="captions"/>
          <w:rFonts w:asciiTheme="minorHAnsi" w:hAnsiTheme="minorHAnsi" w:cstheme="minorHAnsi"/>
          <w:lang w:val="en-AU"/>
        </w:rPr>
        <w:t xml:space="preserve"> dominant period around 3 months </w:t>
      </w:r>
      <w:r w:rsidR="006C0A39">
        <w:rPr>
          <w:rStyle w:val="captions"/>
          <w:rFonts w:asciiTheme="minorHAnsi" w:hAnsiTheme="minorHAnsi" w:cstheme="minorHAnsi"/>
          <w:lang w:val="en-AU"/>
        </w:rPr>
        <w:fldChar w:fldCharType="begin"/>
      </w:r>
      <w:r w:rsidR="002B0DE6">
        <w:rPr>
          <w:rStyle w:val="captions"/>
          <w:rFonts w:asciiTheme="minorHAnsi" w:hAnsiTheme="minorHAnsi" w:cstheme="minorHAnsi"/>
          <w:lang w:val="en-AU"/>
        </w:rPr>
        <w:instrText xml:space="preserve"> ADDIN ZOTERO_ITEM CSL_CITATION {"citationID":"VYtOL2x4","properties":{"formattedCitation":"(Mata {\\i{}et al.}, 2006; Archer {\\i{}et al.}, 2017)","plainCitation":"(Mata et al., 2006; Archer et al., 2017)","noteIndex":0},"citationItems":[{"id":1312,"uris":["http://zotero.org/users/local/U6DoygBa/items/YDX2IYES"],"uri":["http://zotero.org/users/local/U6DoygBa/items/YDX2IYES"],"itemData":{"id":1312,"type":"article-journal","abstract":"Mesoscale variability and eddy shedding in the Tasman Sea, particularly of the East Australian Current (EAC), is studied through the analysis of remotely sensed observations and outputs from a global ocean model. Previous observations of the western boundary current separation from the coast showed strong variability at periods ranging between 90 and 140 days. We show from satellite altimetric observations that rapid northward migration of the separation point of the EAC follows the formation of large eddies at periods of </w:instrText>
      </w:r>
      <w:r w:rsidR="002B0DE6">
        <w:rPr>
          <w:rStyle w:val="captions"/>
          <w:rFonts w:ascii="Cambria Math" w:hAnsi="Cambria Math" w:cs="Cambria Math"/>
          <w:lang w:val="en-AU"/>
        </w:rPr>
        <w:instrText>∼</w:instrText>
      </w:r>
      <w:r w:rsidR="002B0DE6">
        <w:rPr>
          <w:rStyle w:val="captions"/>
          <w:rFonts w:asciiTheme="minorHAnsi" w:hAnsiTheme="minorHAnsi" w:cstheme="minorHAnsi"/>
          <w:lang w:val="en-AU"/>
        </w:rPr>
        <w:instrText xml:space="preserve">100 days. After an eddy separation event the normally southward flowing current swiftly assumes a more zonal configuration near the separation latitude, with a cyclonic circulation developing inshore. The formation of large separation eddies is preceded by the southward propagation of sea level anomalies along the east Australian continental slope. From 25°S, sea level anomalies grow as they travel south, eventually being pinched off in the form of large anticyclones at </w:instrText>
      </w:r>
      <w:r w:rsidR="002B0DE6">
        <w:rPr>
          <w:rStyle w:val="captions"/>
          <w:rFonts w:ascii="Cambria Math" w:hAnsi="Cambria Math" w:cs="Cambria Math"/>
          <w:lang w:val="en-AU"/>
        </w:rPr>
        <w:instrText>∼</w:instrText>
      </w:r>
      <w:r w:rsidR="002B0DE6">
        <w:rPr>
          <w:rStyle w:val="captions"/>
          <w:rFonts w:asciiTheme="minorHAnsi" w:hAnsiTheme="minorHAnsi" w:cstheme="minorHAnsi"/>
          <w:lang w:val="en-AU"/>
        </w:rPr>
        <w:instrText>32</w:instrText>
      </w:r>
      <w:r w:rsidR="002B0DE6">
        <w:rPr>
          <w:rStyle w:val="captions"/>
          <w:rFonts w:ascii="Calibri" w:hAnsi="Calibri" w:cs="Calibri"/>
          <w:lang w:val="en-AU"/>
        </w:rPr>
        <w:instrText>°</w:instrText>
      </w:r>
      <w:r w:rsidR="002B0DE6">
        <w:rPr>
          <w:rStyle w:val="captions"/>
          <w:rFonts w:asciiTheme="minorHAnsi" w:hAnsiTheme="minorHAnsi" w:cstheme="minorHAnsi"/>
          <w:lang w:val="en-AU"/>
        </w:rPr>
        <w:instrText xml:space="preserve">S, in the current retroflection area. Energy conversion terms in a global ocean model and in altimetric data suggest both barotropic and baroclinic instability may account for the growth of these anomalies as they propagate south. East of the main EAC jet there is evidence that eddies may be feeding potential energy back to the mean flow.","container-title":"Journal of Geophysical Research: Oceans","DOI":"10.1029/2006JC003592","ISSN":"2156-2202","issue":"C9","language":"en","source":"Wiley Online Library","title":"Eddy shedding and energy conversions in the East Australian Current","volume":"111","author":[{"family":"Mata","given":"Mauricio M."},{"family":"Wijffels","given":"Susan E."},{"family":"Church","given":"John A."},{"family":"Tomczak","given":"Matthias"}],"accessed":{"date-parts":[["2020",6,15]]},"issued":{"date-parts":[["2006"]]}}},{"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2B0DE6">
        <w:rPr>
          <w:rStyle w:val="captions"/>
          <w:rFonts w:ascii="Cambria Math" w:hAnsi="Cambria Math" w:cs="Cambria Math"/>
          <w:lang w:val="en-AU"/>
        </w:rPr>
        <w:instrText>∼</w:instrText>
      </w:r>
      <w:r w:rsidR="002B0DE6">
        <w:rPr>
          <w:rStyle w:val="captions"/>
          <w:rFonts w:asciiTheme="minorHAnsi" w:hAnsiTheme="minorHAnsi" w:cstheme="minorHAnsi"/>
          <w:lang w:val="en-AU"/>
        </w:rPr>
        <w:instrText>1,500 m isobath 50 km offshore but makes large amplitude displacements eastward every 65</w:instrText>
      </w:r>
      <w:r w:rsidR="002B0DE6">
        <w:rPr>
          <w:rStyle w:val="captions"/>
          <w:rFonts w:ascii="Calibri" w:hAnsi="Calibri" w:cs="Calibri"/>
          <w:lang w:val="en-AU"/>
        </w:rPr>
        <w:instrText>–</w:instrText>
      </w:r>
      <w:r w:rsidR="002B0DE6">
        <w:rPr>
          <w:rStyle w:val="captions"/>
          <w:rFonts w:asciiTheme="minorHAnsi" w:hAnsiTheme="minorHAnsi" w:cstheme="minorHAnsi"/>
          <w:lang w:val="en-AU"/>
        </w:rPr>
        <w:instrText>100 days</w:instrText>
      </w:r>
      <w:r w:rsidR="002B0DE6">
        <w:rPr>
          <w:rStyle w:val="captions"/>
          <w:rFonts w:ascii="Calibri" w:hAnsi="Calibri" w:cs="Calibri"/>
          <w:lang w:val="en-AU"/>
        </w:rPr>
        <w:instrText>—</w:instrText>
      </w:r>
      <w:r w:rsidR="002B0DE6">
        <w:rPr>
          <w:rStyle w:val="captions"/>
          <w:rFonts w:asciiTheme="minorHAnsi" w:hAnsiTheme="minorHAnsi" w:cstheme="minorHAnsi"/>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2B0DE6">
        <w:rPr>
          <w:rStyle w:val="captions"/>
          <w:rFonts w:ascii="Cambria Math" w:hAnsi="Cambria Math" w:cs="Cambria Math"/>
          <w:lang w:val="en-AU"/>
        </w:rPr>
        <w:instrText>∼</w:instrText>
      </w:r>
      <w:r w:rsidR="002B0DE6">
        <w:rPr>
          <w:rStyle w:val="captions"/>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6C0A39">
        <w:rPr>
          <w:rStyle w:val="captions"/>
          <w:rFonts w:asciiTheme="minorHAnsi" w:hAnsiTheme="minorHAnsi" w:cstheme="minorHAnsi"/>
          <w:lang w:val="en-AU"/>
        </w:rPr>
        <w:fldChar w:fldCharType="separate"/>
      </w:r>
      <w:r w:rsidR="006C0A39" w:rsidRPr="006C0A39">
        <w:rPr>
          <w:rFonts w:ascii="Calibri" w:hAnsi="Calibri" w:cs="Calibri"/>
          <w:szCs w:val="24"/>
        </w:rPr>
        <w:t xml:space="preserve">(Mata </w:t>
      </w:r>
      <w:r w:rsidR="006C0A39" w:rsidRPr="006C0A39">
        <w:rPr>
          <w:rFonts w:ascii="Calibri" w:hAnsi="Calibri" w:cs="Calibri"/>
          <w:i/>
          <w:iCs/>
          <w:szCs w:val="24"/>
        </w:rPr>
        <w:t>et al.</w:t>
      </w:r>
      <w:r w:rsidR="006C0A39" w:rsidRPr="006C0A39">
        <w:rPr>
          <w:rFonts w:ascii="Calibri" w:hAnsi="Calibri" w:cs="Calibri"/>
          <w:szCs w:val="24"/>
        </w:rPr>
        <w:t xml:space="preserve">, 2006; Archer </w:t>
      </w:r>
      <w:r w:rsidR="006C0A39" w:rsidRPr="006C0A39">
        <w:rPr>
          <w:rFonts w:ascii="Calibri" w:hAnsi="Calibri" w:cs="Calibri"/>
          <w:i/>
          <w:iCs/>
          <w:szCs w:val="24"/>
        </w:rPr>
        <w:t>et al.</w:t>
      </w:r>
      <w:r w:rsidR="006C0A39" w:rsidRPr="006C0A39">
        <w:rPr>
          <w:rFonts w:ascii="Calibri" w:hAnsi="Calibri" w:cs="Calibri"/>
          <w:szCs w:val="24"/>
        </w:rPr>
        <w:t>, 2017)</w:t>
      </w:r>
      <w:r w:rsidR="006C0A39">
        <w:rPr>
          <w:rStyle w:val="captions"/>
          <w:rFonts w:asciiTheme="minorHAnsi" w:hAnsiTheme="minorHAnsi" w:cstheme="minorHAnsi"/>
          <w:lang w:val="en-AU"/>
        </w:rPr>
        <w:fldChar w:fldCharType="end"/>
      </w:r>
      <w:r w:rsidR="006C0A39">
        <w:rPr>
          <w:rStyle w:val="captions"/>
          <w:rFonts w:asciiTheme="minorHAnsi" w:hAnsiTheme="minorHAnsi" w:cstheme="minorHAnsi"/>
          <w:lang w:val="en-AU"/>
        </w:rPr>
        <w:t>.</w:t>
      </w:r>
      <w:r w:rsidR="00676EF9" w:rsidRPr="00F15D89">
        <w:rPr>
          <w:rStyle w:val="captions"/>
          <w:rFonts w:asciiTheme="minorHAnsi" w:hAnsiTheme="minorHAnsi" w:cstheme="minorHAnsi"/>
          <w:lang w:val="en-AU"/>
        </w:rPr>
        <w:t xml:space="preserve"> This </w:t>
      </w:r>
      <w:r w:rsidR="002C53E8">
        <w:rPr>
          <w:rStyle w:val="captions"/>
          <w:rFonts w:asciiTheme="minorHAnsi" w:hAnsiTheme="minorHAnsi" w:cstheme="minorHAnsi"/>
          <w:lang w:val="en-AU"/>
        </w:rPr>
        <w:t>may</w:t>
      </w:r>
      <w:r w:rsidR="00676EF9" w:rsidRPr="00F15D89">
        <w:rPr>
          <w:rStyle w:val="captions"/>
          <w:rFonts w:asciiTheme="minorHAnsi" w:hAnsiTheme="minorHAnsi" w:cstheme="minorHAnsi"/>
          <w:lang w:val="en-AU"/>
        </w:rPr>
        <w:t xml:space="preserve"> influence the various locations in this study differently. </w:t>
      </w:r>
      <w:r w:rsidR="009F3F16">
        <w:rPr>
          <w:rStyle w:val="captions"/>
          <w:rFonts w:asciiTheme="minorHAnsi" w:hAnsiTheme="minorHAnsi" w:cstheme="minorHAnsi"/>
          <w:lang w:val="en-AU"/>
        </w:rPr>
        <w:t>T</w:t>
      </w:r>
      <w:r w:rsidR="00B20719" w:rsidRPr="00F15D89">
        <w:rPr>
          <w:rStyle w:val="captions"/>
          <w:rFonts w:asciiTheme="minorHAnsi" w:hAnsiTheme="minorHAnsi" w:cstheme="minorHAnsi"/>
          <w:lang w:val="en-AU"/>
        </w:rPr>
        <w:t xml:space="preserve">he location where the EAC separates from the coast </w:t>
      </w:r>
      <w:r w:rsidR="009F3F16">
        <w:rPr>
          <w:rStyle w:val="captions"/>
          <w:rFonts w:asciiTheme="minorHAnsi" w:hAnsiTheme="minorHAnsi" w:cstheme="minorHAnsi"/>
          <w:lang w:val="en-AU"/>
        </w:rPr>
        <w:t>also has</w:t>
      </w:r>
      <w:r w:rsidR="00B20719" w:rsidRPr="00F15D89">
        <w:rPr>
          <w:rStyle w:val="captions"/>
          <w:rFonts w:asciiTheme="minorHAnsi" w:hAnsiTheme="minorHAnsi" w:cstheme="minorHAnsi"/>
          <w:lang w:val="en-AU"/>
        </w:rPr>
        <w:t xml:space="preserve"> a strong impact towards the south of our study region with separation driven upwelling </w:t>
      </w:r>
      <w:r w:rsidR="0075608D" w:rsidRPr="00F15D89">
        <w:rPr>
          <w:rStyle w:val="captions"/>
          <w:rFonts w:asciiTheme="minorHAnsi" w:hAnsiTheme="minorHAnsi" w:cstheme="minorHAnsi"/>
          <w:lang w:val="en-AU"/>
        </w:rPr>
        <w:t xml:space="preserve">and retention on the </w:t>
      </w:r>
      <w:r w:rsidR="0075608D" w:rsidRPr="00F15D89">
        <w:rPr>
          <w:rStyle w:val="captions"/>
          <w:rFonts w:asciiTheme="minorHAnsi" w:hAnsiTheme="minorHAnsi" w:cstheme="minorHAnsi"/>
          <w:lang w:val="en-AU"/>
        </w:rPr>
        <w:lastRenderedPageBreak/>
        <w:t xml:space="preserve">wider continental shelf </w:t>
      </w:r>
      <w:r w:rsidR="00B20719" w:rsidRPr="00F15D89">
        <w:rPr>
          <w:rStyle w:val="captions"/>
          <w:rFonts w:asciiTheme="minorHAnsi" w:hAnsiTheme="minorHAnsi" w:cstheme="minorHAnsi"/>
          <w:lang w:val="en-AU"/>
        </w:rPr>
        <w:t xml:space="preserve">identified as a key mechanism for productivity in </w:t>
      </w:r>
      <w:r w:rsidR="0094275A" w:rsidRPr="00F15D89">
        <w:rPr>
          <w:rStyle w:val="captions"/>
          <w:rFonts w:asciiTheme="minorHAnsi" w:hAnsiTheme="minorHAnsi" w:cstheme="minorHAnsi"/>
          <w:lang w:val="en-AU"/>
        </w:rPr>
        <w:t xml:space="preserve">this region </w:t>
      </w:r>
      <w:r w:rsidR="006C0A39">
        <w:rPr>
          <w:rStyle w:val="captions"/>
          <w:rFonts w:asciiTheme="minorHAnsi" w:hAnsiTheme="minorHAnsi" w:cstheme="minorHAnsi"/>
          <w:lang w:val="en-AU"/>
        </w:rPr>
        <w:fldChar w:fldCharType="begin"/>
      </w:r>
      <w:r w:rsidR="006C0A39">
        <w:rPr>
          <w:rStyle w:val="captions"/>
          <w:rFonts w:asciiTheme="minorHAnsi" w:hAnsiTheme="minorHAnsi" w:cstheme="minorHAnsi"/>
          <w:lang w:val="en-AU"/>
        </w:rPr>
        <w:instrText xml:space="preserve"> ADDIN ZOTERO_ITEM CSL_CITATION {"citationID":"UzJhI33X","properties":{"formattedCitation":"(Suthers {\\i{}et al.}, 2011; Everett {\\i{}et al.}, 2014)","plainCitation":"(Suthers et al., 2011; Everett et al., 2014)","noteIndex":0},"citationItems":[{"id":999,"uris":["http://zotero.org/users/local/U6DoygBa/items/TU4I4MT3"],"uri":["http://zotero.org/users/local/U6DoygBa/items/TU4I4MT3"],"itemData":{"id":999,"type":"article-journal","abstract":"The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Oceanography","DOI":"10.1016/j.dsr2.2010.09.029","ISSN":"0967-0645","issue":"5","journalAbbreviation":"Deep-Sea Res. Part II-Top. Stud. Oceanogr.","language":"English","page":"538-546","title":"The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A."}],"issued":{"date-parts":[["2011",3]]}}},{"id":493,"uris":["http://zotero.org/users/local/U6DoygBa/items/CXSGU9RB"],"uri":["http://zotero.org/users/local/U6DoygBa/items/CXSGU9RB"],"itemData":{"id":493,"type":"article-journal","abstract":"Strengthening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C0A39">
        <w:rPr>
          <w:rStyle w:val="captions"/>
          <w:rFonts w:asciiTheme="minorHAnsi" w:hAnsiTheme="minorHAnsi" w:cstheme="minorHAnsi"/>
          <w:lang w:val="en-AU"/>
        </w:rPr>
        <w:fldChar w:fldCharType="separate"/>
      </w:r>
      <w:r w:rsidR="006C0A39" w:rsidRPr="006C0A39">
        <w:rPr>
          <w:rFonts w:ascii="Calibri" w:hAnsi="Calibri" w:cs="Calibri"/>
          <w:szCs w:val="24"/>
        </w:rPr>
        <w:t xml:space="preserve">(Suthers </w:t>
      </w:r>
      <w:r w:rsidR="006C0A39" w:rsidRPr="006C0A39">
        <w:rPr>
          <w:rFonts w:ascii="Calibri" w:hAnsi="Calibri" w:cs="Calibri"/>
          <w:i/>
          <w:iCs/>
          <w:szCs w:val="24"/>
        </w:rPr>
        <w:t>et al.</w:t>
      </w:r>
      <w:r w:rsidR="006C0A39" w:rsidRPr="006C0A39">
        <w:rPr>
          <w:rFonts w:ascii="Calibri" w:hAnsi="Calibri" w:cs="Calibri"/>
          <w:szCs w:val="24"/>
        </w:rPr>
        <w:t xml:space="preserve">, 2011; Everett </w:t>
      </w:r>
      <w:r w:rsidR="006C0A39" w:rsidRPr="006C0A39">
        <w:rPr>
          <w:rFonts w:ascii="Calibri" w:hAnsi="Calibri" w:cs="Calibri"/>
          <w:i/>
          <w:iCs/>
          <w:szCs w:val="24"/>
        </w:rPr>
        <w:t>et al.</w:t>
      </w:r>
      <w:r w:rsidR="006C0A39" w:rsidRPr="006C0A39">
        <w:rPr>
          <w:rFonts w:ascii="Calibri" w:hAnsi="Calibri" w:cs="Calibri"/>
          <w:szCs w:val="24"/>
        </w:rPr>
        <w:t>, 2014)</w:t>
      </w:r>
      <w:r w:rsidR="006C0A39">
        <w:rPr>
          <w:rStyle w:val="captions"/>
          <w:rFonts w:asciiTheme="minorHAnsi" w:hAnsiTheme="minorHAnsi" w:cstheme="minorHAnsi"/>
          <w:lang w:val="en-AU"/>
        </w:rPr>
        <w:fldChar w:fldCharType="end"/>
      </w:r>
      <w:r w:rsidR="00B20719" w:rsidRPr="00F15D89">
        <w:rPr>
          <w:rStyle w:val="captions"/>
          <w:rFonts w:asciiTheme="minorHAnsi" w:hAnsiTheme="minorHAnsi" w:cstheme="minorHAnsi"/>
          <w:lang w:val="en-AU"/>
        </w:rPr>
        <w:t>.</w:t>
      </w:r>
    </w:p>
    <w:p w14:paraId="29F10CBA" w14:textId="1F8204ED" w:rsidR="008776C9" w:rsidRPr="00F15D89" w:rsidRDefault="008776C9" w:rsidP="00F34258">
      <w:pPr>
        <w:spacing w:line="360" w:lineRule="auto"/>
        <w:rPr>
          <w:rFonts w:asciiTheme="minorHAnsi" w:hAnsiTheme="minorHAnsi" w:cstheme="minorHAnsi"/>
          <w:szCs w:val="24"/>
          <w:lang w:val="en-AU"/>
        </w:rPr>
      </w:pPr>
    </w:p>
    <w:p w14:paraId="5A03CB44" w14:textId="77777777" w:rsidR="008776C9" w:rsidRPr="00F15D89" w:rsidRDefault="008776C9" w:rsidP="00F34258">
      <w:pPr>
        <w:spacing w:line="360" w:lineRule="auto"/>
        <w:rPr>
          <w:rFonts w:asciiTheme="minorHAnsi" w:hAnsiTheme="minorHAnsi" w:cstheme="minorHAnsi"/>
          <w:szCs w:val="24"/>
          <w:lang w:val="en-AU"/>
        </w:rPr>
      </w:pPr>
    </w:p>
    <w:p w14:paraId="641BAAD4" w14:textId="370E5FCF" w:rsidR="008150A7" w:rsidRPr="00C07196" w:rsidRDefault="00C07196" w:rsidP="00F34258">
      <w:pPr>
        <w:spacing w:line="360" w:lineRule="auto"/>
        <w:rPr>
          <w:rFonts w:asciiTheme="minorHAnsi" w:hAnsiTheme="minorHAnsi" w:cstheme="minorHAnsi"/>
          <w:i/>
          <w:iCs/>
          <w:szCs w:val="24"/>
          <w:lang w:val="en-AU"/>
        </w:rPr>
      </w:pPr>
      <w:r w:rsidRPr="002A46D6">
        <w:rPr>
          <w:rFonts w:asciiTheme="minorHAnsi" w:hAnsiTheme="minorHAnsi" w:cstheme="minorHAnsi"/>
          <w:i/>
          <w:iCs/>
          <w:szCs w:val="24"/>
          <w:lang w:val="en-AU"/>
        </w:rPr>
        <w:t xml:space="preserve">4.2 </w:t>
      </w:r>
      <w:r w:rsidR="008150A7" w:rsidRPr="002A46D6">
        <w:rPr>
          <w:rFonts w:asciiTheme="minorHAnsi" w:hAnsiTheme="minorHAnsi" w:cstheme="minorHAnsi"/>
          <w:i/>
          <w:iCs/>
          <w:szCs w:val="24"/>
          <w:lang w:val="en-AU"/>
        </w:rPr>
        <w:t>Comparison to other studies</w:t>
      </w:r>
    </w:p>
    <w:p w14:paraId="6EB505D0" w14:textId="70B6BF2D" w:rsidR="00637061" w:rsidRDefault="004B4655" w:rsidP="00D06637">
      <w:pPr>
        <w:spacing w:line="360" w:lineRule="auto"/>
        <w:ind w:firstLine="720"/>
        <w:rPr>
          <w:rStyle w:val="captions"/>
          <w:rFonts w:asciiTheme="minorHAnsi" w:hAnsiTheme="minorHAnsi" w:cstheme="minorHAnsi"/>
          <w:lang w:val="en-AU"/>
        </w:rPr>
      </w:pPr>
      <w:r>
        <w:rPr>
          <w:rFonts w:asciiTheme="minorHAnsi" w:hAnsiTheme="minorHAnsi" w:cstheme="minorHAnsi"/>
          <w:szCs w:val="24"/>
          <w:lang w:val="en-AU"/>
        </w:rPr>
        <w:t>T</w:t>
      </w:r>
      <w:r w:rsidR="006D707C" w:rsidRPr="00F15D89">
        <w:rPr>
          <w:rFonts w:asciiTheme="minorHAnsi" w:hAnsiTheme="minorHAnsi" w:cstheme="minorHAnsi"/>
          <w:szCs w:val="24"/>
          <w:lang w:val="en-AU"/>
        </w:rPr>
        <w:t>h</w:t>
      </w:r>
      <w:r>
        <w:rPr>
          <w:rFonts w:asciiTheme="minorHAnsi" w:hAnsiTheme="minorHAnsi" w:cstheme="minorHAnsi"/>
          <w:szCs w:val="24"/>
          <w:lang w:val="en-AU"/>
        </w:rPr>
        <w:t>e current</w:t>
      </w:r>
      <w:r w:rsidR="006D707C" w:rsidRPr="00F15D89">
        <w:rPr>
          <w:rFonts w:asciiTheme="minorHAnsi" w:hAnsiTheme="minorHAnsi" w:cstheme="minorHAnsi"/>
          <w:szCs w:val="24"/>
          <w:lang w:val="en-AU"/>
        </w:rPr>
        <w:t xml:space="preserve"> study showed a</w:t>
      </w:r>
      <w:r>
        <w:rPr>
          <w:rFonts w:asciiTheme="minorHAnsi" w:hAnsiTheme="minorHAnsi" w:cstheme="minorHAnsi"/>
          <w:szCs w:val="24"/>
          <w:lang w:val="en-AU"/>
        </w:rPr>
        <w:t xml:space="preserve"> consistent</w:t>
      </w:r>
      <w:r w:rsidR="006D707C" w:rsidRPr="00F15D89">
        <w:rPr>
          <w:rFonts w:asciiTheme="minorHAnsi" w:hAnsiTheme="minorHAnsi" w:cstheme="minorHAnsi"/>
          <w:szCs w:val="24"/>
          <w:lang w:val="en-AU"/>
        </w:rPr>
        <w:t xml:space="preserve"> decline in biomass with both increasing distance from shore and depth with the largest biomasses observed in the upper inner shelf waters</w:t>
      </w:r>
      <w:r w:rsidR="00C67853">
        <w:rPr>
          <w:rFonts w:asciiTheme="minorHAnsi" w:hAnsiTheme="minorHAnsi" w:cstheme="minorHAnsi"/>
          <w:szCs w:val="24"/>
          <w:lang w:val="en-AU"/>
        </w:rPr>
        <w:t xml:space="preserve">. This was similar to almost all other comparable studies with the exception being the western Mediterranean which is not located in a boundary current system </w:t>
      </w:r>
      <w:r w:rsidR="00C67853">
        <w:rPr>
          <w:rFonts w:asciiTheme="minorHAnsi" w:hAnsiTheme="minorHAnsi" w:cstheme="minorHAnsi"/>
          <w:szCs w:val="24"/>
          <w:lang w:val="en-AU"/>
        </w:rPr>
        <w:fldChar w:fldCharType="begin"/>
      </w:r>
      <w:r w:rsidR="00C67853">
        <w:rPr>
          <w:rFonts w:asciiTheme="minorHAnsi" w:hAnsiTheme="minorHAnsi" w:cstheme="minorHAnsi"/>
          <w:szCs w:val="24"/>
          <w:lang w:val="en-AU"/>
        </w:rPr>
        <w:instrText xml:space="preserve"> ADDIN ZOTERO_ITEM CSL_CITATION {"citationID":"yNt9AjM1","properties":{"formattedCitation":"(Sabat\\uc0\\u232{}s {\\i{}et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C67853">
        <w:rPr>
          <w:rFonts w:asciiTheme="minorHAnsi" w:hAnsiTheme="minorHAnsi" w:cstheme="minorHAnsi"/>
          <w:szCs w:val="24"/>
          <w:lang w:val="en-AU"/>
        </w:rPr>
        <w:fldChar w:fldCharType="separate"/>
      </w:r>
      <w:r w:rsidR="00C67853" w:rsidRPr="00C67853">
        <w:rPr>
          <w:rFonts w:ascii="Calibri" w:hAnsi="Calibri" w:cs="Calibri"/>
          <w:szCs w:val="24"/>
        </w:rPr>
        <w:t xml:space="preserve">(Sabatès </w:t>
      </w:r>
      <w:r w:rsidR="00C67853" w:rsidRPr="00C67853">
        <w:rPr>
          <w:rFonts w:ascii="Calibri" w:hAnsi="Calibri" w:cs="Calibri"/>
          <w:i/>
          <w:iCs/>
          <w:szCs w:val="24"/>
        </w:rPr>
        <w:t>et al.</w:t>
      </w:r>
      <w:r w:rsidR="00C67853" w:rsidRPr="00C67853">
        <w:rPr>
          <w:rFonts w:ascii="Calibri" w:hAnsi="Calibri" w:cs="Calibri"/>
          <w:szCs w:val="24"/>
        </w:rPr>
        <w:t>, 1989)</w:t>
      </w:r>
      <w:r w:rsidR="00C67853">
        <w:rPr>
          <w:rFonts w:asciiTheme="minorHAnsi" w:hAnsiTheme="minorHAnsi" w:cstheme="minorHAnsi"/>
          <w:szCs w:val="24"/>
          <w:lang w:val="en-AU"/>
        </w:rPr>
        <w:fldChar w:fldCharType="end"/>
      </w:r>
      <w:r w:rsidR="00C67853">
        <w:rPr>
          <w:rFonts w:asciiTheme="minorHAnsi" w:hAnsiTheme="minorHAnsi" w:cstheme="minorHAnsi"/>
          <w:szCs w:val="24"/>
          <w:lang w:val="en-AU"/>
        </w:rPr>
        <w:t>.</w:t>
      </w:r>
      <w:r w:rsidR="00BE1D1A" w:rsidRPr="00F15D89">
        <w:rPr>
          <w:rFonts w:asciiTheme="minorHAnsi" w:hAnsiTheme="minorHAnsi" w:cstheme="minorHAnsi"/>
          <w:szCs w:val="24"/>
          <w:lang w:val="en-AU"/>
        </w:rPr>
        <w:t xml:space="preserve"> While </w:t>
      </w:r>
      <w:r w:rsidR="0049788A">
        <w:rPr>
          <w:rFonts w:asciiTheme="minorHAnsi" w:hAnsiTheme="minorHAnsi" w:cstheme="minorHAnsi"/>
          <w:szCs w:val="24"/>
          <w:lang w:val="en-AU"/>
        </w:rPr>
        <w:t xml:space="preserve">in </w:t>
      </w:r>
      <w:r w:rsidR="00BE1D1A" w:rsidRPr="00F15D89">
        <w:rPr>
          <w:rFonts w:asciiTheme="minorHAnsi" w:hAnsiTheme="minorHAnsi" w:cstheme="minorHAnsi"/>
          <w:szCs w:val="24"/>
          <w:lang w:val="en-AU"/>
        </w:rPr>
        <w:t>the northeast Atlantic</w:t>
      </w:r>
      <w:r w:rsidR="0049788A">
        <w:rPr>
          <w:rFonts w:asciiTheme="minorHAnsi" w:hAnsiTheme="minorHAnsi" w:cstheme="minorHAnsi"/>
          <w:szCs w:val="24"/>
          <w:lang w:val="en-AU"/>
        </w:rPr>
        <w:t xml:space="preserve"> this</w:t>
      </w:r>
      <w:r w:rsidR="00BE1D1A" w:rsidRPr="00F15D89">
        <w:rPr>
          <w:rFonts w:asciiTheme="minorHAnsi" w:hAnsiTheme="minorHAnsi" w:cstheme="minorHAnsi"/>
          <w:szCs w:val="24"/>
          <w:lang w:val="en-AU"/>
        </w:rPr>
        <w:t xml:space="preserve"> pattern was attributed </w:t>
      </w:r>
      <w:r w:rsidR="00E473C9">
        <w:rPr>
          <w:rFonts w:asciiTheme="minorHAnsi" w:hAnsiTheme="minorHAnsi" w:cstheme="minorHAnsi"/>
          <w:szCs w:val="24"/>
          <w:lang w:val="en-AU"/>
        </w:rPr>
        <w:t xml:space="preserve">to </w:t>
      </w:r>
      <w:r w:rsidR="006D0156" w:rsidRPr="00F15D89">
        <w:rPr>
          <w:rFonts w:asciiTheme="minorHAnsi" w:hAnsiTheme="minorHAnsi" w:cstheme="minorHAnsi"/>
          <w:szCs w:val="24"/>
          <w:lang w:val="en-AU"/>
        </w:rPr>
        <w:t>variable hydrology and topography, particularly over the shelf break</w:t>
      </w:r>
      <w:r w:rsidR="00BE1D1A" w:rsidRPr="00F15D89">
        <w:rPr>
          <w:rFonts w:asciiTheme="minorHAnsi" w:hAnsiTheme="minorHAnsi" w:cstheme="minorHAnsi"/>
          <w:szCs w:val="24"/>
          <w:lang w:val="en-AU"/>
        </w:rPr>
        <w:t xml:space="preserve"> </w:t>
      </w:r>
      <w:r w:rsidR="000E25FA">
        <w:rPr>
          <w:rFonts w:asciiTheme="minorHAnsi" w:hAnsiTheme="minorHAnsi" w:cstheme="minorHAnsi"/>
          <w:szCs w:val="24"/>
          <w:lang w:val="en-AU"/>
        </w:rPr>
        <w:fldChar w:fldCharType="begin"/>
      </w:r>
      <w:r w:rsidR="000E25FA">
        <w:rPr>
          <w:rFonts w:asciiTheme="minorHAnsi" w:hAnsiTheme="minorHAnsi" w:cstheme="minorHAnsi"/>
          <w:szCs w:val="24"/>
          <w:lang w:val="en-AU"/>
        </w:rPr>
        <w:instrText xml:space="preserve"> ADDIN ZOTERO_ITEM CSL_CITATION {"citationID":"Tn3irDQO","properties":{"formattedCitation":"(Sourisseau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0E25FA">
        <w:rPr>
          <w:rFonts w:asciiTheme="minorHAnsi" w:hAnsiTheme="minorHAnsi" w:cstheme="minorHAnsi"/>
          <w:szCs w:val="24"/>
          <w:lang w:val="en-AU"/>
        </w:rPr>
        <w:fldChar w:fldCharType="separate"/>
      </w:r>
      <w:r w:rsidR="000E25FA" w:rsidRPr="000E25FA">
        <w:rPr>
          <w:rFonts w:ascii="Calibri" w:hAnsi="Calibri" w:cs="Calibri"/>
          <w:szCs w:val="24"/>
        </w:rPr>
        <w:t xml:space="preserve">(Sourisseau and Carlotti, 2006; Irigoien </w:t>
      </w:r>
      <w:r w:rsidR="000E25FA" w:rsidRPr="000E25FA">
        <w:rPr>
          <w:rFonts w:ascii="Calibri" w:hAnsi="Calibri" w:cs="Calibri"/>
          <w:i/>
          <w:iCs/>
          <w:szCs w:val="24"/>
        </w:rPr>
        <w:t>et al.</w:t>
      </w:r>
      <w:r w:rsidR="000E25FA" w:rsidRPr="000E25FA">
        <w:rPr>
          <w:rFonts w:ascii="Calibri" w:hAnsi="Calibri" w:cs="Calibri"/>
          <w:szCs w:val="24"/>
        </w:rPr>
        <w:t xml:space="preserve">, 2009; Vandromme </w:t>
      </w:r>
      <w:r w:rsidR="000E25FA" w:rsidRPr="000E25FA">
        <w:rPr>
          <w:rFonts w:ascii="Calibri" w:hAnsi="Calibri" w:cs="Calibri"/>
          <w:i/>
          <w:iCs/>
          <w:szCs w:val="24"/>
        </w:rPr>
        <w:t>et al.</w:t>
      </w:r>
      <w:r w:rsidR="000E25FA" w:rsidRPr="000E25FA">
        <w:rPr>
          <w:rFonts w:ascii="Calibri" w:hAnsi="Calibri" w:cs="Calibri"/>
          <w:szCs w:val="24"/>
        </w:rPr>
        <w:t>, 2014)</w:t>
      </w:r>
      <w:r w:rsidR="000E25FA">
        <w:rPr>
          <w:rFonts w:asciiTheme="minorHAnsi" w:hAnsiTheme="minorHAnsi" w:cstheme="minorHAnsi"/>
          <w:szCs w:val="24"/>
          <w:lang w:val="en-AU"/>
        </w:rPr>
        <w:fldChar w:fldCharType="end"/>
      </w:r>
      <w:r w:rsidR="006D0156" w:rsidRPr="00F15D89">
        <w:rPr>
          <w:rFonts w:asciiTheme="minorHAnsi" w:hAnsiTheme="minorHAnsi" w:cstheme="minorHAnsi"/>
          <w:lang w:val="en-AU"/>
        </w:rPr>
        <w:t>,</w:t>
      </w:r>
      <w:r w:rsidR="00BE1D1A" w:rsidRPr="00F15D89">
        <w:rPr>
          <w:rFonts w:asciiTheme="minorHAnsi" w:hAnsiTheme="minorHAnsi" w:cstheme="minorHAnsi"/>
          <w:lang w:val="en-AU"/>
        </w:rPr>
        <w:t xml:space="preserve"> </w:t>
      </w:r>
      <w:r w:rsidR="006D0156" w:rsidRPr="00F15D89">
        <w:rPr>
          <w:rFonts w:asciiTheme="minorHAnsi" w:hAnsiTheme="minorHAnsi" w:cstheme="minorHAnsi"/>
          <w:lang w:val="en-AU"/>
        </w:rPr>
        <w:t>i</w:t>
      </w:r>
      <w:r w:rsidR="00615557" w:rsidRPr="00F15D89">
        <w:rPr>
          <w:rFonts w:asciiTheme="minorHAnsi" w:hAnsiTheme="minorHAnsi" w:cstheme="minorHAnsi"/>
          <w:lang w:val="en-AU"/>
        </w:rPr>
        <w:t xml:space="preserve">n the </w:t>
      </w:r>
      <w:r w:rsidR="003A6CE0" w:rsidRPr="00F15D89">
        <w:rPr>
          <w:rFonts w:asciiTheme="minorHAnsi" w:hAnsiTheme="minorHAnsi" w:cstheme="minorHAnsi"/>
          <w:lang w:val="en-AU"/>
        </w:rPr>
        <w:t>southeast Atlantic</w:t>
      </w:r>
      <w:r w:rsidR="00E473C9">
        <w:rPr>
          <w:rFonts w:asciiTheme="minorHAnsi" w:hAnsiTheme="minorHAnsi" w:cstheme="minorHAnsi"/>
          <w:lang w:val="en-AU"/>
        </w:rPr>
        <w:t xml:space="preserve"> and</w:t>
      </w:r>
      <w:r w:rsidR="003A6CE0" w:rsidRPr="00F15D89">
        <w:rPr>
          <w:rFonts w:asciiTheme="minorHAnsi" w:hAnsiTheme="minorHAnsi" w:cstheme="minorHAnsi"/>
          <w:lang w:val="en-AU"/>
        </w:rPr>
        <w:t xml:space="preserve"> the Brazilian Bight,</w:t>
      </w:r>
      <w:r w:rsidR="00615557" w:rsidRPr="00F15D89">
        <w:rPr>
          <w:rFonts w:asciiTheme="minorHAnsi" w:hAnsiTheme="minorHAnsi" w:cstheme="minorHAnsi"/>
          <w:lang w:val="en-AU"/>
        </w:rPr>
        <w:t xml:space="preserve"> this increase in inshore plankton concentrations was attributed to bottom intrusions of cooler nutrient rich South Atlantic Central Water </w:t>
      </w:r>
      <w:r w:rsidR="000E25FA">
        <w:rPr>
          <w:rFonts w:asciiTheme="minorHAnsi" w:hAnsiTheme="minorHAnsi" w:cstheme="minorHAnsi"/>
          <w:lang w:val="en-AU"/>
        </w:rPr>
        <w:fldChar w:fldCharType="begin"/>
      </w:r>
      <w:r w:rsidR="000E25FA">
        <w:rPr>
          <w:rFonts w:asciiTheme="minorHAnsi" w:hAnsiTheme="minorHAnsi" w:cstheme="minorHAnsi"/>
          <w:lang w:val="en-AU"/>
        </w:rPr>
        <w:instrText xml:space="preserve"> ADDIN ZOTERO_ITEM CSL_CITATION {"citationID":"3YX9PumM","properties":{"formattedCitation":"(Pereira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0E25FA">
        <w:rPr>
          <w:rFonts w:asciiTheme="minorHAnsi" w:hAnsiTheme="minorHAnsi" w:cstheme="minorHAnsi"/>
          <w:lang w:val="en-AU"/>
        </w:rPr>
        <w:fldChar w:fldCharType="separate"/>
      </w:r>
      <w:r w:rsidR="000E25FA" w:rsidRPr="000E25FA">
        <w:rPr>
          <w:rFonts w:ascii="Calibri" w:hAnsi="Calibri" w:cs="Calibri"/>
          <w:szCs w:val="24"/>
        </w:rPr>
        <w:t xml:space="preserve">(Pereira Brandini </w:t>
      </w:r>
      <w:r w:rsidR="000E25FA" w:rsidRPr="000E25FA">
        <w:rPr>
          <w:rFonts w:ascii="Calibri" w:hAnsi="Calibri" w:cs="Calibri"/>
          <w:i/>
          <w:iCs/>
          <w:szCs w:val="24"/>
        </w:rPr>
        <w:t>et al.</w:t>
      </w:r>
      <w:r w:rsidR="000E25FA" w:rsidRPr="000E25FA">
        <w:rPr>
          <w:rFonts w:ascii="Calibri" w:hAnsi="Calibri" w:cs="Calibri"/>
          <w:szCs w:val="24"/>
        </w:rPr>
        <w:t>, 2014)</w:t>
      </w:r>
      <w:r w:rsidR="000E25FA">
        <w:rPr>
          <w:rFonts w:asciiTheme="minorHAnsi" w:hAnsiTheme="minorHAnsi" w:cstheme="minorHAnsi"/>
          <w:lang w:val="en-AU"/>
        </w:rPr>
        <w:fldChar w:fldCharType="end"/>
      </w:r>
      <w:r w:rsidR="00615557" w:rsidRPr="00F15D89">
        <w:rPr>
          <w:rFonts w:asciiTheme="minorHAnsi" w:hAnsiTheme="minorHAnsi" w:cstheme="minorHAnsi"/>
          <w:lang w:val="en-AU"/>
        </w:rPr>
        <w:t>.</w:t>
      </w:r>
      <w:r w:rsidR="003A6CE0" w:rsidRPr="00F15D89">
        <w:rPr>
          <w:rFonts w:asciiTheme="minorHAnsi" w:hAnsiTheme="minorHAnsi" w:cstheme="minorHAnsi"/>
          <w:lang w:val="en-AU"/>
        </w:rPr>
        <w:t xml:space="preserve"> Slightly to the </w:t>
      </w:r>
      <w:r w:rsidR="006A4363" w:rsidRPr="00F15D89">
        <w:rPr>
          <w:rFonts w:asciiTheme="minorHAnsi" w:hAnsiTheme="minorHAnsi" w:cstheme="minorHAnsi"/>
          <w:lang w:val="en-AU"/>
        </w:rPr>
        <w:t>south</w:t>
      </w:r>
      <w:r w:rsidR="003A6CE0" w:rsidRPr="00F15D89">
        <w:rPr>
          <w:rFonts w:asciiTheme="minorHAnsi" w:hAnsiTheme="minorHAnsi" w:cstheme="minorHAnsi"/>
          <w:lang w:val="en-AU"/>
        </w:rPr>
        <w:t xml:space="preserve">, similar results were observed on the </w:t>
      </w:r>
      <w:r w:rsidR="003A6CE0" w:rsidRPr="00F15D89">
        <w:rPr>
          <w:rStyle w:val="captions"/>
          <w:rFonts w:asciiTheme="minorHAnsi" w:hAnsiTheme="minorHAnsi" w:cstheme="minorHAnsi"/>
          <w:lang w:val="en-AU"/>
        </w:rPr>
        <w:t xml:space="preserve">Abrolhos Bank </w:t>
      </w:r>
      <w:r w:rsidR="006A4363" w:rsidRPr="00F15D89">
        <w:rPr>
          <w:rStyle w:val="captions"/>
          <w:rFonts w:asciiTheme="minorHAnsi" w:hAnsiTheme="minorHAnsi" w:cstheme="minorHAnsi"/>
          <w:lang w:val="en-AU"/>
        </w:rPr>
        <w:t xml:space="preserve">with larger zooplankton biomasses observed on the </w:t>
      </w:r>
      <w:r w:rsidR="00637061" w:rsidRPr="00F15D89">
        <w:rPr>
          <w:rStyle w:val="captions"/>
          <w:rFonts w:asciiTheme="minorHAnsi" w:hAnsiTheme="minorHAnsi" w:cstheme="minorHAnsi"/>
          <w:lang w:val="en-AU"/>
        </w:rPr>
        <w:t xml:space="preserve">continental </w:t>
      </w:r>
      <w:r w:rsidR="006A4363" w:rsidRPr="00F15D89">
        <w:rPr>
          <w:rStyle w:val="captions"/>
          <w:rFonts w:asciiTheme="minorHAnsi" w:hAnsiTheme="minorHAnsi" w:cstheme="minorHAnsi"/>
          <w:lang w:val="en-AU"/>
        </w:rPr>
        <w:t>shelf</w:t>
      </w:r>
      <w:r w:rsidR="00DC7E4E" w:rsidRPr="00F15D89">
        <w:rPr>
          <w:rStyle w:val="captions"/>
          <w:rFonts w:asciiTheme="minorHAnsi" w:hAnsiTheme="minorHAnsi" w:cstheme="minorHAnsi"/>
          <w:lang w:val="en-AU"/>
        </w:rPr>
        <w:t>,</w:t>
      </w:r>
      <w:r w:rsidR="006A4363" w:rsidRPr="00F15D89">
        <w:rPr>
          <w:rStyle w:val="captions"/>
          <w:rFonts w:asciiTheme="minorHAnsi" w:hAnsiTheme="minorHAnsi" w:cstheme="minorHAnsi"/>
          <w:lang w:val="en-AU"/>
        </w:rPr>
        <w:t xml:space="preserve"> attributed to the Brazilian Current interacting with the topography, generating uplift and eddies which increased mixing over the continental shelf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{"citationID":"oh6oNp6a","properties":{"formattedCitation":"(Marcolin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szCs w:val="24"/>
        </w:rPr>
        <w:t xml:space="preserve">(Marcolin </w:t>
      </w:r>
      <w:r w:rsidR="00E75F20" w:rsidRPr="00E75F20">
        <w:rPr>
          <w:rFonts w:ascii="Calibri" w:hAnsi="Calibri" w:cs="Calibri"/>
          <w:i/>
          <w:iCs/>
          <w:szCs w:val="24"/>
        </w:rPr>
        <w:t>et al.</w:t>
      </w:r>
      <w:r w:rsidR="00E75F20" w:rsidRPr="00E75F20">
        <w:rPr>
          <w:rFonts w:ascii="Calibri" w:hAnsi="Calibri" w:cs="Calibri"/>
          <w:szCs w:val="24"/>
        </w:rPr>
        <w:t>, 2013)</w:t>
      </w:r>
      <w:r w:rsidR="00E75F20">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 xml:space="preserve">. This </w:t>
      </w:r>
      <w:r w:rsidR="00FD415E">
        <w:rPr>
          <w:rStyle w:val="captions"/>
          <w:rFonts w:asciiTheme="minorHAnsi" w:hAnsiTheme="minorHAnsi" w:cstheme="minorHAnsi"/>
          <w:lang w:val="en-AU"/>
        </w:rPr>
        <w:t xml:space="preserve">process </w:t>
      </w:r>
      <w:r w:rsidR="006A4363" w:rsidRPr="00F15D89">
        <w:rPr>
          <w:rStyle w:val="captions"/>
          <w:rFonts w:asciiTheme="minorHAnsi" w:hAnsiTheme="minorHAnsi" w:cstheme="minorHAnsi"/>
          <w:lang w:val="en-AU"/>
        </w:rPr>
        <w:t xml:space="preserve">is </w:t>
      </w:r>
      <w:r w:rsidR="00FD415E">
        <w:rPr>
          <w:rStyle w:val="captions"/>
          <w:rFonts w:asciiTheme="minorHAnsi" w:hAnsiTheme="minorHAnsi" w:cstheme="minorHAnsi"/>
          <w:lang w:val="en-AU"/>
        </w:rPr>
        <w:t xml:space="preserve">comparable to </w:t>
      </w:r>
      <w:r w:rsidR="006A4363" w:rsidRPr="00F15D89">
        <w:rPr>
          <w:rStyle w:val="captions"/>
          <w:rFonts w:asciiTheme="minorHAnsi" w:hAnsiTheme="minorHAnsi" w:cstheme="minorHAnsi"/>
          <w:lang w:val="en-AU"/>
        </w:rPr>
        <w:t>the EAC interacting with the topography</w:t>
      </w:r>
      <w:r w:rsidR="003514AD">
        <w:rPr>
          <w:rStyle w:val="captions"/>
          <w:rFonts w:asciiTheme="minorHAnsi" w:hAnsiTheme="minorHAnsi" w:cstheme="minorHAnsi"/>
          <w:lang w:val="en-AU"/>
        </w:rPr>
        <w:t xml:space="preserve"> in our study</w:t>
      </w:r>
      <w:r w:rsidR="006A4363" w:rsidRPr="00F15D89">
        <w:rPr>
          <w:rStyle w:val="captions"/>
          <w:rFonts w:asciiTheme="minorHAnsi" w:hAnsiTheme="minorHAnsi" w:cstheme="minorHAnsi"/>
          <w:lang w:val="en-AU"/>
        </w:rPr>
        <w:t xml:space="preserve"> </w:t>
      </w:r>
      <w:r w:rsidR="003514AD">
        <w:rPr>
          <w:rStyle w:val="captions"/>
          <w:rFonts w:asciiTheme="minorHAnsi" w:hAnsiTheme="minorHAnsi" w:cstheme="minorHAnsi"/>
          <w:lang w:val="en-AU"/>
        </w:rPr>
        <w:t xml:space="preserve">region, </w:t>
      </w:r>
      <w:r w:rsidR="004117EC">
        <w:rPr>
          <w:rStyle w:val="captions"/>
          <w:rFonts w:asciiTheme="minorHAnsi" w:hAnsiTheme="minorHAnsi" w:cstheme="minorHAnsi"/>
          <w:lang w:val="en-AU"/>
        </w:rPr>
        <w:t>which in turn</w:t>
      </w:r>
      <w:r w:rsidR="00312ECF" w:rsidRPr="00F15D89">
        <w:rPr>
          <w:rStyle w:val="captions"/>
          <w:rFonts w:asciiTheme="minorHAnsi" w:hAnsiTheme="minorHAnsi" w:cstheme="minorHAnsi"/>
          <w:lang w:val="en-AU"/>
        </w:rPr>
        <w:t xml:space="preserve"> generat</w:t>
      </w:r>
      <w:r w:rsidR="004117EC">
        <w:rPr>
          <w:rStyle w:val="captions"/>
          <w:rFonts w:asciiTheme="minorHAnsi" w:hAnsiTheme="minorHAnsi" w:cstheme="minorHAnsi"/>
          <w:lang w:val="en-AU"/>
        </w:rPr>
        <w:t>es</w:t>
      </w:r>
      <w:r w:rsidR="00312ECF" w:rsidRPr="00F15D89">
        <w:rPr>
          <w:rStyle w:val="captions"/>
          <w:rFonts w:asciiTheme="minorHAnsi" w:hAnsiTheme="minorHAnsi" w:cstheme="minorHAnsi"/>
          <w:lang w:val="en-AU"/>
        </w:rPr>
        <w:t xml:space="preserve"> uplift of cooler water onto the continental shelf</w:t>
      </w:r>
      <w:r w:rsidR="00F85421">
        <w:rPr>
          <w:rStyle w:val="captions"/>
          <w:rFonts w:asciiTheme="minorHAnsi" w:hAnsiTheme="minorHAnsi" w:cstheme="minorHAnsi"/>
          <w:lang w:val="en-AU"/>
        </w:rPr>
        <w:t xml:space="preserve"> </w:t>
      </w:r>
      <w:r w:rsidR="00F85421">
        <w:rPr>
          <w:rStyle w:val="captions"/>
          <w:rFonts w:asciiTheme="minorHAnsi" w:hAnsiTheme="minorHAnsi" w:cstheme="minorHAnsi"/>
          <w:lang w:val="en-AU"/>
        </w:rPr>
        <w:fldChar w:fldCharType="begin"/>
      </w:r>
      <w:r w:rsidR="00F85421">
        <w:rPr>
          <w:rStyle w:val="captions"/>
          <w:rFonts w:asciiTheme="minorHAnsi" w:hAnsiTheme="minorHAnsi" w:cstheme="minorHAnsi"/>
          <w:lang w:val="en-AU"/>
        </w:rPr>
        <w:instrText xml:space="preserve"> ADDIN ZOTERO_ITEM CSL_CITATION {"citationID":"5gVcR7t7","properties":{"formattedCitation":"(Roughan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F85421">
        <w:rPr>
          <w:rStyle w:val="captions"/>
          <w:rFonts w:asciiTheme="minorHAnsi" w:hAnsiTheme="minorHAnsi" w:cstheme="minorHAnsi"/>
          <w:lang w:val="en-AU"/>
        </w:rPr>
        <w:fldChar w:fldCharType="separate"/>
      </w:r>
      <w:r w:rsidR="00F85421" w:rsidRPr="00F85421">
        <w:rPr>
          <w:rFonts w:ascii="Calibri" w:hAnsi="Calibri" w:cs="Calibri"/>
        </w:rPr>
        <w:t>(Roughan and Middleton, 2002)</w:t>
      </w:r>
      <w:r w:rsidR="00F85421">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w:t>
      </w:r>
      <w:r w:rsidR="003408E4" w:rsidRPr="00F15D89">
        <w:rPr>
          <w:rStyle w:val="captions"/>
          <w:rFonts w:asciiTheme="minorHAnsi" w:hAnsiTheme="minorHAnsi" w:cstheme="minorHAnsi"/>
          <w:lang w:val="en-AU"/>
        </w:rPr>
        <w:t xml:space="preserve"> </w:t>
      </w:r>
      <w:r w:rsidR="0078463A" w:rsidRPr="00F15D89">
        <w:rPr>
          <w:rStyle w:val="captions"/>
          <w:rFonts w:asciiTheme="minorHAnsi" w:hAnsiTheme="minorHAnsi" w:cstheme="minorHAnsi"/>
          <w:lang w:val="en-AU"/>
        </w:rPr>
        <w:t>Th</w:t>
      </w:r>
      <w:r w:rsidR="001622D3">
        <w:rPr>
          <w:rStyle w:val="captions"/>
          <w:rFonts w:asciiTheme="minorHAnsi" w:hAnsiTheme="minorHAnsi" w:cstheme="minorHAnsi"/>
          <w:lang w:val="en-AU"/>
        </w:rPr>
        <w:t>e</w:t>
      </w:r>
      <w:r w:rsidR="0078463A" w:rsidRPr="00F15D89">
        <w:rPr>
          <w:rStyle w:val="captions"/>
          <w:rFonts w:asciiTheme="minorHAnsi" w:hAnsiTheme="minorHAnsi" w:cstheme="minorHAnsi"/>
          <w:lang w:val="en-AU"/>
        </w:rPr>
        <w:t xml:space="preserve"> consistent observation</w:t>
      </w:r>
      <w:r w:rsidR="001622D3">
        <w:rPr>
          <w:rStyle w:val="captions"/>
          <w:rFonts w:asciiTheme="minorHAnsi" w:hAnsiTheme="minorHAnsi" w:cstheme="minorHAnsi"/>
          <w:lang w:val="en-AU"/>
        </w:rPr>
        <w:t>s</w:t>
      </w:r>
      <w:r w:rsidR="0078463A" w:rsidRPr="00F15D89">
        <w:rPr>
          <w:rStyle w:val="captions"/>
          <w:rFonts w:asciiTheme="minorHAnsi" w:hAnsiTheme="minorHAnsi" w:cstheme="minorHAnsi"/>
          <w:lang w:val="en-AU"/>
        </w:rPr>
        <w:t xml:space="preserve"> of high zooplankton biomass and steeper NBSS slopes inshore on continental shelves</w:t>
      </w:r>
      <w:r w:rsidR="00312ECF" w:rsidRPr="00F15D89">
        <w:rPr>
          <w:rStyle w:val="captions"/>
          <w:rFonts w:asciiTheme="minorHAnsi" w:hAnsiTheme="minorHAnsi" w:cstheme="minorHAnsi"/>
          <w:lang w:val="en-AU"/>
        </w:rPr>
        <w:t xml:space="preserve"> globally</w:t>
      </w:r>
      <w:r w:rsidR="0078463A" w:rsidRPr="00F15D89">
        <w:rPr>
          <w:rStyle w:val="captions"/>
          <w:rFonts w:asciiTheme="minorHAnsi" w:hAnsiTheme="minorHAnsi" w:cstheme="minorHAnsi"/>
          <w:lang w:val="en-AU"/>
        </w:rPr>
        <w:t xml:space="preserve"> highlights the broad importance of the continental shelf regions</w:t>
      </w:r>
      <w:r w:rsidR="00CB62D3">
        <w:rPr>
          <w:rStyle w:val="captions"/>
          <w:rFonts w:asciiTheme="minorHAnsi" w:hAnsiTheme="minorHAnsi" w:cstheme="minorHAnsi"/>
          <w:lang w:val="en-AU"/>
        </w:rPr>
        <w:t>, and more specifically the inner shelf regions</w:t>
      </w:r>
      <w:r w:rsidR="00C46EC3">
        <w:rPr>
          <w:rStyle w:val="captions"/>
          <w:rFonts w:asciiTheme="minorHAnsi" w:hAnsiTheme="minorHAnsi" w:cstheme="minorHAnsi"/>
          <w:lang w:val="en-AU"/>
        </w:rPr>
        <w:t xml:space="preserve">. These regions of elevated </w:t>
      </w:r>
      <w:r w:rsidR="00962664" w:rsidRPr="00F15D89">
        <w:rPr>
          <w:rStyle w:val="captions"/>
          <w:rFonts w:asciiTheme="minorHAnsi" w:hAnsiTheme="minorHAnsi" w:cstheme="minorHAnsi"/>
          <w:lang w:val="en-AU"/>
        </w:rPr>
        <w:t xml:space="preserve">zooplankton biomasses </w:t>
      </w:r>
      <w:r w:rsidR="00413FCF">
        <w:rPr>
          <w:rStyle w:val="captions"/>
          <w:rFonts w:asciiTheme="minorHAnsi" w:hAnsiTheme="minorHAnsi" w:cstheme="minorHAnsi"/>
          <w:lang w:val="en-AU"/>
        </w:rPr>
        <w:t>contribute to</w:t>
      </w:r>
      <w:r w:rsidR="00962664" w:rsidRPr="00F15D89">
        <w:rPr>
          <w:rStyle w:val="captions"/>
          <w:rFonts w:asciiTheme="minorHAnsi" w:hAnsiTheme="minorHAnsi" w:cstheme="minorHAnsi"/>
          <w:lang w:val="en-AU"/>
        </w:rPr>
        <w:t xml:space="preserve"> the </w:t>
      </w:r>
      <w:r w:rsidR="00413FCF">
        <w:rPr>
          <w:rStyle w:val="captions"/>
          <w:rFonts w:asciiTheme="minorHAnsi" w:hAnsiTheme="minorHAnsi" w:cstheme="minorHAnsi"/>
          <w:lang w:val="en-AU"/>
        </w:rPr>
        <w:t xml:space="preserve">coastal </w:t>
      </w:r>
      <w:r w:rsidR="00962664" w:rsidRPr="00F15D89">
        <w:rPr>
          <w:rStyle w:val="captions"/>
          <w:rFonts w:asciiTheme="minorHAnsi" w:hAnsiTheme="minorHAnsi" w:cstheme="minorHAnsi"/>
          <w:lang w:val="en-AU"/>
        </w:rPr>
        <w:t>pelagic food webs which have been shown to support both reef ecosystems</w:t>
      </w:r>
      <w:r w:rsidR="002C53E8">
        <w:rPr>
          <w:rStyle w:val="captions"/>
          <w:rFonts w:asciiTheme="minorHAnsi" w:hAnsiTheme="minorHAnsi" w:cstheme="minorHAnsi"/>
          <w:lang w:val="en-AU"/>
        </w:rPr>
        <w:t xml:space="preserve"> </w:t>
      </w:r>
      <w:r w:rsidR="002C53E8">
        <w:rPr>
          <w:rStyle w:val="captions"/>
          <w:rFonts w:asciiTheme="minorHAnsi" w:hAnsiTheme="minorHAnsi" w:cstheme="minorHAnsi"/>
          <w:lang w:val="en-AU"/>
        </w:rPr>
        <w:fldChar w:fldCharType="begin"/>
      </w:r>
      <w:r w:rsidR="00F10B3D">
        <w:rPr>
          <w:rStyle w:val="captions"/>
          <w:rFonts w:asciiTheme="minorHAnsi" w:hAnsiTheme="minorHAnsi" w:cstheme="minorHAnsi"/>
          <w:lang w:val="en-AU"/>
        </w:rPr>
        <w:instrText xml:space="preserve"> ADDIN ZOTERO_ITEM CSL_CITATION {"citationID":"tUgMlHmg","properties":{"formattedCitation":"(Holland {\\i{}et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2C53E8">
        <w:rPr>
          <w:rStyle w:val="captions"/>
          <w:rFonts w:asciiTheme="minorHAnsi" w:hAnsiTheme="minorHAnsi" w:cstheme="minorHAnsi"/>
          <w:lang w:val="en-AU"/>
        </w:rPr>
        <w:fldChar w:fldCharType="separate"/>
      </w:r>
      <w:r w:rsidR="002C53E8" w:rsidRPr="002C53E8">
        <w:rPr>
          <w:rFonts w:ascii="Calibri" w:hAnsi="Calibri" w:cs="Calibri"/>
          <w:szCs w:val="24"/>
        </w:rPr>
        <w:t xml:space="preserve">(Holland </w:t>
      </w:r>
      <w:r w:rsidR="002C53E8" w:rsidRPr="002C53E8">
        <w:rPr>
          <w:rFonts w:ascii="Calibri" w:hAnsi="Calibri" w:cs="Calibri"/>
          <w:i/>
          <w:iCs/>
          <w:szCs w:val="24"/>
        </w:rPr>
        <w:t>et al.</w:t>
      </w:r>
      <w:r w:rsidR="002C53E8" w:rsidRPr="002C53E8">
        <w:rPr>
          <w:rFonts w:ascii="Calibri" w:hAnsi="Calibri" w:cs="Calibri"/>
          <w:szCs w:val="24"/>
        </w:rPr>
        <w:t>, 2020)</w:t>
      </w:r>
      <w:r w:rsidR="002C53E8">
        <w:rPr>
          <w:rStyle w:val="captions"/>
          <w:rFonts w:asciiTheme="minorHAnsi" w:hAnsiTheme="minorHAnsi" w:cstheme="minorHAnsi"/>
          <w:lang w:val="en-AU"/>
        </w:rPr>
        <w:fldChar w:fldCharType="end"/>
      </w:r>
      <w:r w:rsidR="00962664" w:rsidRPr="00F15D89">
        <w:rPr>
          <w:rStyle w:val="captions"/>
          <w:rFonts w:asciiTheme="minorHAnsi" w:hAnsiTheme="minorHAnsi" w:cstheme="minorHAnsi"/>
          <w:lang w:val="en-AU"/>
        </w:rPr>
        <w:t xml:space="preserve"> and the larger pelagic ecosystems often targeted by the fishing industry</w:t>
      </w:r>
      <w:r w:rsidR="002C53E8">
        <w:rPr>
          <w:rStyle w:val="captions"/>
          <w:rFonts w:asciiTheme="minorHAnsi" w:hAnsiTheme="minorHAnsi" w:cstheme="minorHAnsi"/>
          <w:lang w:val="en-AU"/>
        </w:rPr>
        <w:t xml:space="preserve"> </w:t>
      </w:r>
      <w:r w:rsidR="002C53E8">
        <w:rPr>
          <w:rStyle w:val="captions"/>
          <w:rFonts w:asciiTheme="minorHAnsi" w:hAnsiTheme="minorHAnsi" w:cstheme="minorHAnsi"/>
          <w:lang w:val="en-AU"/>
        </w:rPr>
        <w:fldChar w:fldCharType="begin"/>
      </w:r>
      <w:r w:rsidR="00F10B3D">
        <w:rPr>
          <w:rStyle w:val="captions"/>
          <w:rFonts w:asciiTheme="minorHAnsi" w:hAnsiTheme="minorHAnsi" w:cstheme="minorHAnsi"/>
          <w:lang w:val="en-AU"/>
        </w:rPr>
        <w:instrText xml:space="preserve"> ADDIN ZOTERO_ITEM CSL_CITATION {"citationID":"WTR8DeBe","properties":{"formattedCitation":"(Tracey {\\i{}et al.}, 2013)","plainCitation":"(Tracey et al., 2013)","noteIndex":0},"citationItems":[{"id":1428,"uris":["http://zotero.org/users/local/U6DoygBa/items/AE373UYM"],"uri":["http://zotero.org/users/local/U6DoygBa/items/AE373UYM"],"itemData":{"id":1428,"type":"article-journal","abstract":"In response to an intense social media campaign led by international conservation groups, Green politicians, and recreational fishers, the Australian government imposed a moratorium on the operations of a large factory trawler. This moratorium overrode the government's own independent fisheries management process by making amendments to its key environmental legislation just days prior to the commencement of fishing by this vessel. Concurrently, the government announced a comprehensive review of Australia's fisheries management legislation. Whereas science is usually deployed in support of conservation in natural resource conflicts, in this case science-based fisheries management advice took a back seat to vociferous protest by interest groups, perpetuated by the media (in particular social media), ultimately culminating in a contentious political decision.","container-title":"Fisheries","DOI":"10.1080/03632415.2013.813486","ISSN":"0363-2415","issue":"8","page":"345-350","source":"Taylor and Francis+NEJM","title":"Super Trawler Scuppered in Australian Fisheries Management Reform","volume":"38","author":[{"family":"Tracey","given":"Sean"},{"family":"Buxton","given":"Colin"},{"family":"Gardner","given":"Caleb"},{"family":"Green","given":"Bridget"},{"family":"Hartmann","given":"Klaas"},{"family":"Haward","given":"Marcus"},{"family":"Jabour","given":"Julia"},{"family":"Lyle","given":"Jeremy"},{"family":"McDonald","given":"Jan"}],"issued":{"date-parts":[["2013",8,26]]}}}],"schema":"https://github.com/citation-style-language/schema/raw/master/csl-citation.json"} </w:instrText>
      </w:r>
      <w:r w:rsidR="002C53E8">
        <w:rPr>
          <w:rStyle w:val="captions"/>
          <w:rFonts w:asciiTheme="minorHAnsi" w:hAnsiTheme="minorHAnsi" w:cstheme="minorHAnsi"/>
          <w:lang w:val="en-AU"/>
        </w:rPr>
        <w:fldChar w:fldCharType="separate"/>
      </w:r>
      <w:r w:rsidR="002C53E8" w:rsidRPr="002C53E8">
        <w:rPr>
          <w:rFonts w:ascii="Calibri" w:hAnsi="Calibri" w:cs="Calibri"/>
          <w:szCs w:val="24"/>
        </w:rPr>
        <w:t xml:space="preserve">(Tracey </w:t>
      </w:r>
      <w:r w:rsidR="002C53E8" w:rsidRPr="002C53E8">
        <w:rPr>
          <w:rFonts w:ascii="Calibri" w:hAnsi="Calibri" w:cs="Calibri"/>
          <w:i/>
          <w:iCs/>
          <w:szCs w:val="24"/>
        </w:rPr>
        <w:t>et al.</w:t>
      </w:r>
      <w:r w:rsidR="002C53E8" w:rsidRPr="002C53E8">
        <w:rPr>
          <w:rFonts w:ascii="Calibri" w:hAnsi="Calibri" w:cs="Calibri"/>
          <w:szCs w:val="24"/>
        </w:rPr>
        <w:t>, 2013)</w:t>
      </w:r>
      <w:r w:rsidR="002C53E8">
        <w:rPr>
          <w:rStyle w:val="captions"/>
          <w:rFonts w:asciiTheme="minorHAnsi" w:hAnsiTheme="minorHAnsi" w:cstheme="minorHAnsi"/>
          <w:lang w:val="en-AU"/>
        </w:rPr>
        <w:fldChar w:fldCharType="end"/>
      </w:r>
      <w:r w:rsidR="00962664" w:rsidRPr="00F15D89">
        <w:rPr>
          <w:rStyle w:val="captions"/>
          <w:rFonts w:asciiTheme="minorHAnsi" w:hAnsiTheme="minorHAnsi" w:cstheme="minorHAnsi"/>
          <w:lang w:val="en-AU"/>
        </w:rPr>
        <w:t>.</w:t>
      </w:r>
    </w:p>
    <w:p w14:paraId="3F6DD168" w14:textId="7FCA0501" w:rsidR="00A30474" w:rsidRDefault="00045920" w:rsidP="00D06637">
      <w:pPr>
        <w:spacing w:line="360" w:lineRule="auto"/>
        <w:ind w:firstLine="720"/>
        <w:rPr>
          <w:rStyle w:val="captions"/>
          <w:rFonts w:asciiTheme="minorHAnsi" w:hAnsiTheme="minorHAnsi" w:cstheme="minorHAnsi"/>
          <w:lang w:val="en-AU"/>
        </w:rPr>
      </w:pPr>
      <w:r>
        <w:rPr>
          <w:rStyle w:val="captions"/>
          <w:rFonts w:asciiTheme="minorHAnsi" w:hAnsiTheme="minorHAnsi" w:cstheme="minorHAnsi"/>
          <w:lang w:val="en-AU"/>
        </w:rPr>
        <w:t xml:space="preserve">A prominent feature in the transects of the current study was the zooplankton community at the front between the warm EAC water and the cooler inshore waters. This community was shown to be high in biomass and have a steeper estimated NBSS slope, characteristic of a highly productive community. This is similar to the pattern previously observed in deeper waters to the south at the front between the EAC and Tasman Sea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{"citationID":"HcTweYA3","properties":{"formattedCitation":"(Baird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Pr>
          <w:rStyle w:val="captions"/>
          <w:rFonts w:asciiTheme="minorHAnsi" w:hAnsiTheme="minorHAnsi" w:cstheme="minorHAnsi"/>
          <w:lang w:val="en-AU"/>
        </w:rPr>
        <w:fldChar w:fldCharType="separate"/>
      </w:r>
      <w:r w:rsidRPr="00045920">
        <w:rPr>
          <w:rFonts w:ascii="Calibri" w:hAnsi="Calibri" w:cs="Calibri"/>
          <w:szCs w:val="24"/>
        </w:rPr>
        <w:t xml:space="preserve">(Baird </w:t>
      </w:r>
      <w:r w:rsidRPr="00045920">
        <w:rPr>
          <w:rFonts w:ascii="Calibri" w:hAnsi="Calibri" w:cs="Calibri"/>
          <w:i/>
          <w:iCs/>
          <w:szCs w:val="24"/>
        </w:rPr>
        <w:t xml:space="preserve">et </w:t>
      </w:r>
      <w:r w:rsidRPr="00045920">
        <w:rPr>
          <w:rFonts w:ascii="Calibri" w:hAnsi="Calibri" w:cs="Calibri"/>
          <w:i/>
          <w:iCs/>
          <w:szCs w:val="24"/>
        </w:rPr>
        <w:lastRenderedPageBreak/>
        <w:t>al.</w:t>
      </w:r>
      <w:r w:rsidRPr="00045920">
        <w:rPr>
          <w:rFonts w:ascii="Calibri" w:hAnsi="Calibri" w:cs="Calibri"/>
          <w:szCs w:val="24"/>
        </w:rPr>
        <w:t>, 2008)</w:t>
      </w:r>
      <w:r>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and peaks in abundance near fronts observed in the southwest Atlantic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{"citationID":"vRVMJ9Od","properties":{"formattedCitation":"(Becker {\\i{}et al.}, 2018)","plainCitation":"(Becker et al., 2018)","noteIndex":0},"citationItems":[{"id":360,"uris":["http://zotero.org/users/local/U6DoygBa/items/6759INYT"],"uri":["http://zotero.org/users/local/U6DoygBa/items/6759INYT"],"itemData":{"id":360,"type":"article-journal","abstract":"Zooplankton in shelf waters is dominated by a highly diverse assemblage of copepods, followed by a variety of organisms sorted according to the environmental conditions. Epipelagic copepod, chaetognath and cladoceran species assemblages in the upper 100 m layer, together with mesozooplankton major groups were characterized in relation to dynamics of the water masses in the subtropical domain of the Brazilian shelf. Water samples for nutrients and chlorophyll, measurements of temperature, salinity and fluorescence (Rosette/CTD) and zooplankton samples were collected in four transects (26°S to 29°S), ~ 250 km long, across the shelf, during early summer. Intrusions of the cold South Atlantic Central Water (~ 15 m) was evidenced by the large abundance (&gt; 3000 ind.m -3 ) of the small copepod Oncaea venusta , highlighting the role of small omnivorous copepods in the coastal upwelling at ~ 26°S. Low-salinity waters (&lt; 34.5) were observed up to 120 km off the bay area at ~ 29°S, together with a high abundance of Temora turbinata . At the slope, the dominance of the Tropical Water increased the prevalence of Clausocalanus furcatus . The chaetognath Flaccisagitta enflata and the cladoceran Penilia avirostris in the inner shelf and the cladoceran Evadne spinifera in the outer shelf were also dominant species in the area. Zooplankton assemblages were related to different oceanographic scenarios, associated with coastal upwelling, coastal and estuarine plumes, shelf and slope areas. These assemblages were mainly comprised of epipelagic and tropical species; however, the recurrent presence of copepod, cladoceran and chaetognath cold-water species reinforced the transitional character of the area. In addition, there was a clear cross-shelf gradient, with an increasing contribution of large copepods, siphonophores, salps and euphausiids toward the ocean. The characteristic tropical species assemblages emphasise the dominant role of small metazoans in the pelagic food webs driven by the dynamics of the water masses. The species assemblages also established the species distribution baseline in the subtropical Brazilian shelf. [ABSTRACT FROM AUTHOR]\nCopyright of Continental Shelf Research is the property of Pergamon Press - An Imprint of Elsevier Science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Abstracts.)","container-title":"Continental Shelf Research","DOI":"10.1016/j.csr.2018.06.011","ISSN":"02784343","page":"10-21","source":"eih","title":"Mesozooplankton distribution, especially copepods, according to water masses dynamics in the upper layer of the Southwestern Atlantic shelf (26°S to 29°S)","volume":"166","author":[{"family":"Becker","given":"Érica Caroline"},{"family":"Eiras Garcia","given":"Carlos Alberto"},{"family":"Freire","given":"Andrea Santarosa"}],"issued":{"date-parts":[["2018"]]}}}],"schema":"https://github.com/citation-style-language/schema/raw/master/csl-citation.json"} </w:instrText>
      </w:r>
      <w:r>
        <w:rPr>
          <w:rStyle w:val="captions"/>
          <w:rFonts w:asciiTheme="minorHAnsi" w:hAnsiTheme="minorHAnsi" w:cstheme="minorHAnsi"/>
          <w:lang w:val="en-AU"/>
        </w:rPr>
        <w:fldChar w:fldCharType="separate"/>
      </w:r>
      <w:r w:rsidRPr="00045920">
        <w:rPr>
          <w:rFonts w:ascii="Calibri" w:hAnsi="Calibri" w:cs="Calibri"/>
          <w:szCs w:val="24"/>
        </w:rPr>
        <w:t xml:space="preserve">(Becker </w:t>
      </w:r>
      <w:r w:rsidRPr="00045920">
        <w:rPr>
          <w:rFonts w:ascii="Calibri" w:hAnsi="Calibri" w:cs="Calibri"/>
          <w:i/>
          <w:iCs/>
          <w:szCs w:val="24"/>
        </w:rPr>
        <w:t>et al.</w:t>
      </w:r>
      <w:r w:rsidRPr="00045920">
        <w:rPr>
          <w:rFonts w:ascii="Calibri" w:hAnsi="Calibri" w:cs="Calibri"/>
          <w:szCs w:val="24"/>
        </w:rPr>
        <w:t>, 2018)</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00136674">
        <w:rPr>
          <w:rStyle w:val="captions"/>
          <w:rFonts w:asciiTheme="minorHAnsi" w:hAnsiTheme="minorHAnsi" w:cstheme="minorHAnsi"/>
          <w:lang w:val="en-AU"/>
        </w:rPr>
        <w:t xml:space="preserve"> It has also been shown that in the </w:t>
      </w:r>
      <w:r w:rsidR="00136674" w:rsidRPr="00136674">
        <w:rPr>
          <w:rFonts w:asciiTheme="minorHAnsi" w:hAnsiTheme="minorHAnsi" w:cstheme="minorHAnsi"/>
        </w:rPr>
        <w:t>Kuroshio</w:t>
      </w:r>
      <w:r w:rsidR="00136674">
        <w:rPr>
          <w:rFonts w:asciiTheme="minorHAnsi" w:hAnsiTheme="minorHAnsi" w:cstheme="minorHAnsi"/>
        </w:rPr>
        <w:t xml:space="preserve"> Current, zooplankton are entrained from coastal areas and accumulate in frontal zones resulting in increased abundance </w:t>
      </w:r>
      <w:r w:rsidR="00136674">
        <w:rPr>
          <w:rFonts w:asciiTheme="minorHAnsi" w:hAnsiTheme="minorHAnsi" w:cstheme="minorHAnsi"/>
        </w:rPr>
        <w:fldChar w:fldCharType="begin"/>
      </w:r>
      <w:r w:rsidR="00136674">
        <w:rPr>
          <w:rFonts w:asciiTheme="minorHAnsi" w:hAnsiTheme="minorHAnsi" w:cstheme="minorHAnsi"/>
        </w:rPr>
        <w:instrText xml:space="preserve"> ADDIN ZOTERO_ITEM CSL_CITATION {"citationID":"ymWZq51G","properties":{"formattedCitation":"(Yamamoto and Nishizawa, 1986)","plainCitation":"(Yamamoto and Nishizawa, 1986)","noteIndex":0},"citationItems":[{"id":1433,"uris":["http://zotero.org/users/local/U6DoygBa/items/P6EBZTA6"],"uri":["http://zotero.org/users/local/U6DoygBa/items/P6EBZTA6"],"itemData":{"id":1433,"type":"article-journal","abstract":"A Longhurst-Hardy Plankton Recorder was used to study the small-scale zooplankton distribution across the front of a Kuroshio warm-core ring in June 1979. Zooplankton were strongly aggregated in the frontal region; patches of zooplankton and phytoplankton were spatially separated. A major part of the zooplankton assemblage consisted of neritic forms such as cladocerans and indicator species of the cold Oyashio water. This implies that lateral entrainment of coastal waters, which is directly influenced by the Oyashio, was an important factor in the formation of the aggregations at the Kuroshio warm-core ring front. Variation in the distribution of abundance peaks of individual zooplankton species was also observed. Futhermore, zooplankton showed more intensive non-randomness (aggregation) than phytoplankton and non-motile euphausiid's eggs. Thus, biological processes, such as motility and prey-predator interaction, also appeared to be regulating the patchiness.","container-title":"Deep Sea Research Part A. Oceanographic Research Papers","DOI":"10.1016/0198-0149(86)90076-2","ISSN":"0198-0149","issue":"11","journalAbbreviation":"Deep Sea Research Part A. Oceanographic Research Papers","language":"en","page":"1729-1740","source":"ScienceDirect","title":"Small-scale zooplankton aggregations at the front of a Kuroshio warm-core ring","volume":"33","author":[{"family":"Yamamoto","given":"Tamiji"},{"family":"Nishizawa","given":"Satoshi"}],"issued":{"date-parts":[["1986",11,1]]}}}],"schema":"https://github.com/citation-style-language/schema/raw/master/csl-citation.json"} </w:instrText>
      </w:r>
      <w:r w:rsidR="00136674">
        <w:rPr>
          <w:rFonts w:asciiTheme="minorHAnsi" w:hAnsiTheme="minorHAnsi" w:cstheme="minorHAnsi"/>
        </w:rPr>
        <w:fldChar w:fldCharType="separate"/>
      </w:r>
      <w:r w:rsidR="00136674" w:rsidRPr="00136674">
        <w:rPr>
          <w:rFonts w:ascii="Calibri" w:hAnsi="Calibri" w:cs="Calibri"/>
        </w:rPr>
        <w:t>(Yamamoto and Nishizawa, 1986)</w:t>
      </w:r>
      <w:r w:rsidR="00136674">
        <w:rPr>
          <w:rFonts w:asciiTheme="minorHAnsi" w:hAnsiTheme="minorHAnsi" w:cstheme="minorHAnsi"/>
        </w:rPr>
        <w:fldChar w:fldCharType="end"/>
      </w:r>
      <w:r w:rsidR="00136674">
        <w:rPr>
          <w:rFonts w:asciiTheme="minorHAnsi" w:hAnsiTheme="minorHAnsi" w:cstheme="minorHAnsi"/>
        </w:rPr>
        <w:t>.</w:t>
      </w:r>
    </w:p>
    <w:p w14:paraId="531C4BF3" w14:textId="6FD52CE4" w:rsidR="00637061" w:rsidRPr="00F15D89" w:rsidRDefault="00962664" w:rsidP="00FB0E7F">
      <w:pPr>
        <w:spacing w:line="360" w:lineRule="auto"/>
        <w:ind w:firstLine="720"/>
        <w:rPr>
          <w:rStyle w:val="captions"/>
          <w:rFonts w:asciiTheme="minorHAnsi" w:hAnsiTheme="minorHAnsi" w:cstheme="minorHAnsi"/>
          <w:lang w:val="en-AU"/>
        </w:rPr>
      </w:pPr>
      <w:r w:rsidRPr="00F15D89">
        <w:rPr>
          <w:rStyle w:val="captions"/>
          <w:rFonts w:asciiTheme="minorHAnsi" w:hAnsiTheme="minorHAnsi" w:cstheme="minorHAnsi"/>
          <w:lang w:val="en-AU"/>
        </w:rPr>
        <w:t xml:space="preserve">Steeper NBSS slopes in </w:t>
      </w:r>
      <w:r w:rsidR="00D06637" w:rsidRPr="00F15D89">
        <w:rPr>
          <w:rStyle w:val="captions"/>
          <w:rFonts w:asciiTheme="minorHAnsi" w:hAnsiTheme="minorHAnsi" w:cstheme="minorHAnsi"/>
          <w:lang w:val="en-AU"/>
        </w:rPr>
        <w:t>in</w:t>
      </w:r>
      <w:r w:rsidRPr="00F15D89">
        <w:rPr>
          <w:rStyle w:val="captions"/>
          <w:rFonts w:asciiTheme="minorHAnsi" w:hAnsiTheme="minorHAnsi" w:cstheme="minorHAnsi"/>
          <w:lang w:val="en-AU"/>
        </w:rPr>
        <w:t xml:space="preserve">shore regions is another feature of zooplankton </w:t>
      </w:r>
      <w:proofErr w:type="gramStart"/>
      <w:r w:rsidRPr="00F15D89">
        <w:rPr>
          <w:rStyle w:val="captions"/>
          <w:rFonts w:asciiTheme="minorHAnsi" w:hAnsiTheme="minorHAnsi" w:cstheme="minorHAnsi"/>
          <w:lang w:val="en-AU"/>
        </w:rPr>
        <w:t>communities</w:t>
      </w:r>
      <w:proofErr w:type="gramEnd"/>
      <w:r w:rsidRPr="00F15D89">
        <w:rPr>
          <w:rStyle w:val="captions"/>
          <w:rFonts w:asciiTheme="minorHAnsi" w:hAnsiTheme="minorHAnsi" w:cstheme="minorHAnsi"/>
          <w:lang w:val="en-AU"/>
        </w:rPr>
        <w:t xml:space="preserve"> which </w:t>
      </w:r>
      <w:r w:rsidR="00EE76EE">
        <w:rPr>
          <w:rStyle w:val="captions"/>
          <w:rFonts w:asciiTheme="minorHAnsi" w:hAnsiTheme="minorHAnsi" w:cstheme="minorHAnsi"/>
          <w:lang w:val="en-AU"/>
        </w:rPr>
        <w:t>is consistently observed</w:t>
      </w:r>
      <w:r w:rsidRPr="00F15D89">
        <w:rPr>
          <w:rStyle w:val="captions"/>
          <w:rFonts w:asciiTheme="minorHAnsi" w:hAnsiTheme="minorHAnsi" w:cstheme="minorHAnsi"/>
          <w:lang w:val="en-AU"/>
        </w:rPr>
        <w:t xml:space="preserve">. </w:t>
      </w:r>
      <w:r w:rsidR="00AE3253">
        <w:rPr>
          <w:rStyle w:val="captions"/>
          <w:rFonts w:asciiTheme="minorHAnsi" w:hAnsiTheme="minorHAnsi" w:cstheme="minorHAnsi"/>
          <w:lang w:val="en-AU"/>
        </w:rPr>
        <w:t xml:space="preserve">In some regions the </w:t>
      </w:r>
      <w:r w:rsidRPr="00F15D89">
        <w:rPr>
          <w:rStyle w:val="captions"/>
          <w:rFonts w:asciiTheme="minorHAnsi" w:hAnsiTheme="minorHAnsi" w:cstheme="minorHAnsi"/>
          <w:lang w:val="en-AU"/>
        </w:rPr>
        <w:t>areas of steepest slopes have been linked to estuarine influences resulting in regions of increased nutrients</w:t>
      </w:r>
      <w:r w:rsidR="00EE76EE">
        <w:rPr>
          <w:rStyle w:val="captions"/>
          <w:rFonts w:asciiTheme="minorHAnsi" w:hAnsiTheme="minorHAnsi" w:cstheme="minorHAnsi"/>
          <w:lang w:val="en-AU"/>
        </w:rPr>
        <w:t xml:space="preserve"> </w:t>
      </w:r>
      <w:r w:rsidR="00EE76EE">
        <w:rPr>
          <w:rStyle w:val="captions"/>
          <w:rFonts w:asciiTheme="minorHAnsi" w:hAnsiTheme="minorHAnsi" w:cstheme="minorHAnsi"/>
          <w:lang w:val="en-AU"/>
        </w:rPr>
        <w:fldChar w:fldCharType="begin"/>
      </w:r>
      <w:r w:rsidR="00EE76EE">
        <w:rPr>
          <w:rStyle w:val="captions"/>
          <w:rFonts w:asciiTheme="minorHAnsi" w:hAnsiTheme="minorHAnsi" w:cstheme="minorHAnsi"/>
          <w:lang w:val="en-AU"/>
        </w:rPr>
        <w:instrText xml:space="preserve"> ADDIN ZOTERO_ITEM CSL_CITATION {"citationID":"BatHmzHj","properties":{"formattedCitation":"(Irigoien {\\i{}et al.}, 2009)","plainCitation":"(Irigoien et al., 2009)","noteIndex":0},"citationItems":[{"id":608,"uris":["http://zotero.org/users/local/U6DoygBa/items/8G3MEPF9"],"uri":["http://zotero.org/users/local/U6DoygBa/items/8G3MEPF9"],"itemData":{"id":608,"type":"article-journal","abstract":"The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schema":"https://github.com/citation-style-language/schema/raw/master/csl-citation.json"} </w:instrText>
      </w:r>
      <w:r w:rsidR="00EE76EE">
        <w:rPr>
          <w:rStyle w:val="captions"/>
          <w:rFonts w:asciiTheme="minorHAnsi" w:hAnsiTheme="minorHAnsi" w:cstheme="minorHAnsi"/>
          <w:lang w:val="en-AU"/>
        </w:rPr>
        <w:fldChar w:fldCharType="separate"/>
      </w:r>
      <w:r w:rsidR="00EE76EE" w:rsidRPr="00EE76EE">
        <w:rPr>
          <w:rFonts w:ascii="Calibri" w:hAnsi="Calibri" w:cs="Calibri"/>
          <w:szCs w:val="24"/>
        </w:rPr>
        <w:t xml:space="preserve">(Irigoien </w:t>
      </w:r>
      <w:r w:rsidR="00EE76EE" w:rsidRPr="00EE76EE">
        <w:rPr>
          <w:rFonts w:ascii="Calibri" w:hAnsi="Calibri" w:cs="Calibri"/>
          <w:i/>
          <w:iCs/>
          <w:szCs w:val="24"/>
        </w:rPr>
        <w:t>et al.</w:t>
      </w:r>
      <w:r w:rsidR="00EE76EE" w:rsidRPr="00EE76EE">
        <w:rPr>
          <w:rFonts w:ascii="Calibri" w:hAnsi="Calibri" w:cs="Calibri"/>
          <w:szCs w:val="24"/>
        </w:rPr>
        <w:t>, 2009)</w:t>
      </w:r>
      <w:r w:rsidR="00EE76EE">
        <w:rPr>
          <w:rStyle w:val="captions"/>
          <w:rFonts w:asciiTheme="minorHAnsi" w:hAnsiTheme="minorHAnsi" w:cstheme="minorHAnsi"/>
          <w:lang w:val="en-AU"/>
        </w:rPr>
        <w:fldChar w:fldCharType="end"/>
      </w:r>
      <w:r w:rsidR="00AE3253">
        <w:rPr>
          <w:rStyle w:val="captions"/>
          <w:rFonts w:asciiTheme="minorHAnsi" w:hAnsiTheme="minorHAnsi" w:cstheme="minorHAnsi"/>
          <w:lang w:val="en-AU"/>
        </w:rPr>
        <w:t>,</w:t>
      </w:r>
      <w:r w:rsidRPr="00F15D89">
        <w:rPr>
          <w:rStyle w:val="captions"/>
          <w:rFonts w:asciiTheme="minorHAnsi" w:hAnsiTheme="minorHAnsi" w:cstheme="minorHAnsi"/>
          <w:lang w:val="en-AU"/>
        </w:rPr>
        <w:t xml:space="preserve"> which are exploited by planktonic communities in this region while the steep slopes slighter further offshore are observed to be more temporally consistent and potentially due to local circulation patterns and retention</w:t>
      </w:r>
      <w:r w:rsidR="00D06637" w:rsidRPr="00F15D89">
        <w:rPr>
          <w:rStyle w:val="captions"/>
          <w:rFonts w:asciiTheme="minorHAnsi" w:hAnsiTheme="minorHAnsi" w:cstheme="minorHAnsi"/>
          <w:lang w:val="en-AU"/>
        </w:rPr>
        <w:t xml:space="preserve">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{"citationID":"eWbeb75f","properties":{"formattedCitation":"(Vandromme {\\i{}et al.}, 2014)","plainCitation":"(Vandromme et al., 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szCs w:val="24"/>
        </w:rPr>
        <w:t xml:space="preserve">(Vandromme </w:t>
      </w:r>
      <w:r w:rsidR="00E75F20" w:rsidRPr="00E75F20">
        <w:rPr>
          <w:rFonts w:ascii="Calibri" w:hAnsi="Calibri" w:cs="Calibri"/>
          <w:i/>
          <w:iCs/>
          <w:szCs w:val="24"/>
        </w:rPr>
        <w:t>et al.</w:t>
      </w:r>
      <w:r w:rsidR="00E75F20" w:rsidRPr="00E75F20">
        <w:rPr>
          <w:rFonts w:ascii="Calibri" w:hAnsi="Calibri" w:cs="Calibri"/>
          <w:szCs w:val="24"/>
        </w:rPr>
        <w:t>, 2014)</w:t>
      </w:r>
      <w:r w:rsidR="00E75F20">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w:t>
      </w:r>
      <w:r w:rsidR="00AE3253">
        <w:rPr>
          <w:rStyle w:val="captions"/>
          <w:rFonts w:asciiTheme="minorHAnsi" w:hAnsiTheme="minorHAnsi" w:cstheme="minorHAnsi"/>
          <w:lang w:val="en-AU"/>
        </w:rPr>
        <w:t xml:space="preserve"> In the current </w:t>
      </w:r>
      <w:r w:rsidR="00D4640E">
        <w:rPr>
          <w:rStyle w:val="captions"/>
          <w:rFonts w:asciiTheme="minorHAnsi" w:hAnsiTheme="minorHAnsi" w:cstheme="minorHAnsi"/>
          <w:lang w:val="en-AU"/>
        </w:rPr>
        <w:t>study,</w:t>
      </w:r>
      <w:r w:rsidR="00AE3253">
        <w:rPr>
          <w:rStyle w:val="captions"/>
          <w:rFonts w:asciiTheme="minorHAnsi" w:hAnsiTheme="minorHAnsi" w:cstheme="minorHAnsi"/>
          <w:lang w:val="en-AU"/>
        </w:rPr>
        <w:t xml:space="preserve"> which</w:t>
      </w:r>
      <w:r w:rsidR="00D4640E">
        <w:rPr>
          <w:rStyle w:val="captions"/>
          <w:rFonts w:asciiTheme="minorHAnsi" w:hAnsiTheme="minorHAnsi" w:cstheme="minorHAnsi"/>
          <w:lang w:val="en-AU"/>
        </w:rPr>
        <w:t xml:space="preserve"> </w:t>
      </w:r>
      <w:r w:rsidR="00AE3253">
        <w:rPr>
          <w:rStyle w:val="captions"/>
          <w:rFonts w:asciiTheme="minorHAnsi" w:hAnsiTheme="minorHAnsi" w:cstheme="minorHAnsi"/>
          <w:lang w:val="en-AU"/>
        </w:rPr>
        <w:t xml:space="preserve">was located </w:t>
      </w:r>
      <w:r w:rsidR="00D4640E">
        <w:rPr>
          <w:rStyle w:val="captions"/>
          <w:rFonts w:asciiTheme="minorHAnsi" w:hAnsiTheme="minorHAnsi" w:cstheme="minorHAnsi"/>
          <w:lang w:val="en-AU"/>
        </w:rPr>
        <w:t>over 10km from shore</w:t>
      </w:r>
      <w:r w:rsidR="00EE76EE">
        <w:rPr>
          <w:rStyle w:val="captions"/>
          <w:rFonts w:asciiTheme="minorHAnsi" w:hAnsiTheme="minorHAnsi" w:cstheme="minorHAnsi"/>
          <w:lang w:val="en-AU"/>
        </w:rPr>
        <w:t xml:space="preserve"> in a region with low terrestrial influences </w:t>
      </w:r>
      <w:r w:rsidR="00EE76EE">
        <w:rPr>
          <w:rStyle w:val="captions"/>
          <w:rFonts w:asciiTheme="minorHAnsi" w:hAnsiTheme="minorHAnsi" w:cstheme="minorHAnsi"/>
          <w:lang w:val="en-AU"/>
        </w:rPr>
        <w:fldChar w:fldCharType="begin"/>
      </w:r>
      <w:r w:rsidR="00F10B3D">
        <w:rPr>
          <w:rStyle w:val="captions"/>
          <w:rFonts w:asciiTheme="minorHAnsi" w:hAnsiTheme="minorHAnsi" w:cstheme="minorHAnsi"/>
          <w:lang w:val="en-AU"/>
        </w:rPr>
        <w:instrText xml:space="preserve"> ADDIN ZOTERO_ITEM CSL_CITATION {"citationID":"cSaFXJF5","properties":{"formattedCitation":"(Apte {\\i{}et al.}, 1998; Dai and Trenberth, 2002)","plainCitation":"(Apte et al., 1998; Dai and Trenberth, 2002)","noteIndex":0},"citationItems":[{"id":1360,"uris":["http://zotero.org/users/local/U6DoygBa/items/JK2Y8XFU"],"uri":["http://zotero.org/users/local/U6DoygBa/items/JK2Y8XFU"],"itemData":{"id":1360,"type":"article-journal","abstract":"Concentrations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E."}],"issued":{"date-parts":[["2002",12,1]]}}}],"schema":"https://github.com/citation-style-language/schema/raw/master/csl-citation.json"} </w:instrText>
      </w:r>
      <w:r w:rsidR="00EE76EE">
        <w:rPr>
          <w:rStyle w:val="captions"/>
          <w:rFonts w:asciiTheme="minorHAnsi" w:hAnsiTheme="minorHAnsi" w:cstheme="minorHAnsi"/>
          <w:lang w:val="en-AU"/>
        </w:rPr>
        <w:fldChar w:fldCharType="separate"/>
      </w:r>
      <w:r w:rsidR="00EE76EE" w:rsidRPr="00EE76EE">
        <w:rPr>
          <w:rFonts w:ascii="Calibri" w:hAnsi="Calibri" w:cs="Calibri"/>
          <w:szCs w:val="24"/>
        </w:rPr>
        <w:t xml:space="preserve">(Apte </w:t>
      </w:r>
      <w:r w:rsidR="00EE76EE" w:rsidRPr="00EE76EE">
        <w:rPr>
          <w:rFonts w:ascii="Calibri" w:hAnsi="Calibri" w:cs="Calibri"/>
          <w:i/>
          <w:iCs/>
          <w:szCs w:val="24"/>
        </w:rPr>
        <w:t>et al.</w:t>
      </w:r>
      <w:r w:rsidR="00EE76EE" w:rsidRPr="00EE76EE">
        <w:rPr>
          <w:rFonts w:ascii="Calibri" w:hAnsi="Calibri" w:cs="Calibri"/>
          <w:szCs w:val="24"/>
        </w:rPr>
        <w:t>, 1998; Dai and Trenberth, 2002)</w:t>
      </w:r>
      <w:r w:rsidR="00EE76EE">
        <w:rPr>
          <w:rStyle w:val="captions"/>
          <w:rFonts w:asciiTheme="minorHAnsi" w:hAnsiTheme="minorHAnsi" w:cstheme="minorHAnsi"/>
          <w:lang w:val="en-AU"/>
        </w:rPr>
        <w:fldChar w:fldCharType="end"/>
      </w:r>
      <w:r w:rsidR="00EE76EE">
        <w:rPr>
          <w:rStyle w:val="captions"/>
          <w:rFonts w:asciiTheme="minorHAnsi" w:hAnsiTheme="minorHAnsi" w:cstheme="minorHAnsi"/>
          <w:lang w:val="en-AU"/>
        </w:rPr>
        <w:t xml:space="preserve">, </w:t>
      </w:r>
      <w:r w:rsidR="00AE3253">
        <w:rPr>
          <w:rStyle w:val="captions"/>
          <w:rFonts w:asciiTheme="minorHAnsi" w:hAnsiTheme="minorHAnsi" w:cstheme="minorHAnsi"/>
          <w:lang w:val="en-AU"/>
        </w:rPr>
        <w:t xml:space="preserve">it is unlikely there is a large terrestrial input and we are more likely observing the more </w:t>
      </w:r>
      <w:commentRangeStart w:id="79"/>
      <w:r w:rsidR="00AE3253">
        <w:rPr>
          <w:rStyle w:val="captions"/>
          <w:rFonts w:asciiTheme="minorHAnsi" w:hAnsiTheme="minorHAnsi" w:cstheme="minorHAnsi"/>
          <w:lang w:val="en-AU"/>
        </w:rPr>
        <w:t xml:space="preserve">temporally consistent </w:t>
      </w:r>
      <w:commentRangeEnd w:id="79"/>
      <w:r w:rsidR="00FD2BE1">
        <w:rPr>
          <w:rStyle w:val="CommentReference"/>
        </w:rPr>
        <w:commentReference w:id="79"/>
      </w:r>
      <w:r w:rsidR="00AE3253">
        <w:rPr>
          <w:rStyle w:val="captions"/>
          <w:rFonts w:asciiTheme="minorHAnsi" w:hAnsiTheme="minorHAnsi" w:cstheme="minorHAnsi"/>
          <w:lang w:val="en-AU"/>
        </w:rPr>
        <w:t>pattern observed elsewhere.</w:t>
      </w:r>
      <w:r w:rsidR="00D06637" w:rsidRPr="00F15D89">
        <w:rPr>
          <w:rStyle w:val="captions"/>
          <w:rFonts w:asciiTheme="minorHAnsi" w:hAnsiTheme="minorHAnsi" w:cstheme="minorHAnsi"/>
          <w:lang w:val="en-AU"/>
        </w:rPr>
        <w:t xml:space="preserve"> </w:t>
      </w:r>
      <w:r w:rsidR="00EE76EE">
        <w:rPr>
          <w:rStyle w:val="captions"/>
          <w:rFonts w:asciiTheme="minorHAnsi" w:hAnsiTheme="minorHAnsi" w:cstheme="minorHAnsi"/>
          <w:lang w:val="en-AU"/>
        </w:rPr>
        <w:t xml:space="preserve">As continental shelfs are typically observed to have a steeper NBSS slope and therefore higher predation and productivity (Figure 7), it suggests that there is </w:t>
      </w:r>
      <w:r w:rsidR="00FB0E7F" w:rsidRPr="00F15D89">
        <w:rPr>
          <w:rStyle w:val="captions"/>
          <w:rFonts w:asciiTheme="minorHAnsi" w:hAnsiTheme="minorHAnsi" w:cstheme="minorHAnsi"/>
          <w:lang w:val="en-AU"/>
        </w:rPr>
        <w:t xml:space="preserve">increased benthopelagic coupling on the continental shelf </w:t>
      </w:r>
      <w:r w:rsidR="00EE76EE">
        <w:rPr>
          <w:rStyle w:val="captions"/>
          <w:rFonts w:asciiTheme="minorHAnsi" w:hAnsiTheme="minorHAnsi" w:cstheme="minorHAnsi"/>
          <w:lang w:val="en-AU"/>
        </w:rPr>
        <w:t xml:space="preserve">as biomass moves through plankton into fish and then either to higher trophic levels or the benthos as </w:t>
      </w:r>
      <w:proofErr w:type="spellStart"/>
      <w:r w:rsidR="00EE76EE">
        <w:rPr>
          <w:rStyle w:val="captions"/>
          <w:rFonts w:asciiTheme="minorHAnsi" w:hAnsiTheme="minorHAnsi" w:cstheme="minorHAnsi"/>
          <w:lang w:val="en-AU"/>
        </w:rPr>
        <w:t>fecal</w:t>
      </w:r>
      <w:proofErr w:type="spellEnd"/>
      <w:r w:rsidR="00EE76EE">
        <w:rPr>
          <w:rStyle w:val="captions"/>
          <w:rFonts w:asciiTheme="minorHAnsi" w:hAnsiTheme="minorHAnsi" w:cstheme="minorHAnsi"/>
          <w:lang w:val="en-AU"/>
        </w:rPr>
        <w:t xml:space="preserve"> matter is deposited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{"citationID":"8uWG2Vak","properties":{"formattedCitation":"(Marcolin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szCs w:val="24"/>
        </w:rPr>
        <w:t xml:space="preserve">(Marcolin </w:t>
      </w:r>
      <w:r w:rsidR="00E75F20" w:rsidRPr="00E75F20">
        <w:rPr>
          <w:rFonts w:ascii="Calibri" w:hAnsi="Calibri" w:cs="Calibri"/>
          <w:i/>
          <w:iCs/>
          <w:szCs w:val="24"/>
        </w:rPr>
        <w:t>et al.</w:t>
      </w:r>
      <w:r w:rsidR="00E75F20" w:rsidRPr="00E75F20">
        <w:rPr>
          <w:rFonts w:ascii="Calibri" w:hAnsi="Calibri" w:cs="Calibri"/>
          <w:szCs w:val="24"/>
        </w:rPr>
        <w:t>, 2013)</w:t>
      </w:r>
      <w:r w:rsidR="00E75F20">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p>
    <w:p w14:paraId="24DE183D" w14:textId="0FBD174E" w:rsidR="004D38BA" w:rsidRPr="00F15D89" w:rsidRDefault="00D06637" w:rsidP="00F34258">
      <w:pPr>
        <w:spacing w:line="360" w:lineRule="auto"/>
        <w:rPr>
          <w:rStyle w:val="captions"/>
          <w:rFonts w:asciiTheme="minorHAnsi" w:hAnsiTheme="minorHAnsi" w:cstheme="minorHAnsi"/>
          <w:lang w:val="en-AU"/>
        </w:rPr>
      </w:pPr>
      <w:r w:rsidRPr="00F15D89">
        <w:rPr>
          <w:rStyle w:val="captions"/>
          <w:rFonts w:asciiTheme="minorHAnsi" w:hAnsiTheme="minorHAnsi" w:cstheme="minorHAnsi"/>
          <w:lang w:val="en-AU"/>
        </w:rPr>
        <w:tab/>
        <w:t xml:space="preserve">While none of the previous </w:t>
      </w:r>
      <w:r w:rsidR="00CD0018">
        <w:rPr>
          <w:rStyle w:val="captions"/>
          <w:rFonts w:asciiTheme="minorHAnsi" w:hAnsiTheme="minorHAnsi" w:cstheme="minorHAnsi"/>
          <w:lang w:val="en-AU"/>
        </w:rPr>
        <w:t>studies</w:t>
      </w:r>
      <w:r w:rsidRPr="00F15D89">
        <w:rPr>
          <w:rStyle w:val="captions"/>
          <w:rFonts w:asciiTheme="minorHAnsi" w:hAnsiTheme="minorHAnsi" w:cstheme="minorHAnsi"/>
          <w:lang w:val="en-AU"/>
        </w:rPr>
        <w:t xml:space="preserve"> have examined continental shelf zooplankton communities by depth </w:t>
      </w:r>
      <w:r w:rsidR="00FB0E7F" w:rsidRPr="00F15D89">
        <w:rPr>
          <w:rStyle w:val="captions"/>
          <w:rFonts w:asciiTheme="minorHAnsi" w:hAnsiTheme="minorHAnsi" w:cstheme="minorHAnsi"/>
          <w:lang w:val="en-AU"/>
        </w:rPr>
        <w:t>in the same detail as across the continental shelves</w:t>
      </w:r>
      <w:r w:rsidRPr="00F15D89">
        <w:rPr>
          <w:rStyle w:val="captions"/>
          <w:rFonts w:asciiTheme="minorHAnsi" w:hAnsiTheme="minorHAnsi" w:cstheme="minorHAnsi"/>
          <w:lang w:val="en-AU"/>
        </w:rPr>
        <w:t xml:space="preserve">, a number have made similar </w:t>
      </w:r>
      <w:commentRangeStart w:id="80"/>
      <w:r w:rsidRPr="00F15D89">
        <w:rPr>
          <w:rStyle w:val="captions"/>
          <w:rFonts w:asciiTheme="minorHAnsi" w:hAnsiTheme="minorHAnsi" w:cstheme="minorHAnsi"/>
          <w:lang w:val="en-AU"/>
        </w:rPr>
        <w:t xml:space="preserve">observations </w:t>
      </w:r>
      <w:commentRangeEnd w:id="80"/>
      <w:r w:rsidR="00407F42">
        <w:rPr>
          <w:rStyle w:val="CommentReference"/>
        </w:rPr>
        <w:commentReference w:id="80"/>
      </w:r>
      <w:r w:rsidRPr="00F15D89">
        <w:rPr>
          <w:rStyle w:val="captions"/>
          <w:rFonts w:asciiTheme="minorHAnsi" w:hAnsiTheme="minorHAnsi" w:cstheme="minorHAnsi"/>
          <w:lang w:val="en-AU"/>
        </w:rPr>
        <w:t>to that observed in the current study. In the south-east Atlantic, a high</w:t>
      </w:r>
      <w:r w:rsidR="00FB0E7F" w:rsidRPr="00F15D89">
        <w:rPr>
          <w:rStyle w:val="captions"/>
          <w:rFonts w:asciiTheme="minorHAnsi" w:hAnsiTheme="minorHAnsi" w:cstheme="minorHAnsi"/>
          <w:lang w:val="en-AU"/>
        </w:rPr>
        <w:t>er</w:t>
      </w:r>
      <w:r w:rsidRPr="00F15D89">
        <w:rPr>
          <w:rStyle w:val="captions"/>
          <w:rFonts w:asciiTheme="minorHAnsi" w:hAnsiTheme="minorHAnsi" w:cstheme="minorHAnsi"/>
          <w:lang w:val="en-AU"/>
        </w:rPr>
        <w:t xml:space="preserve"> biomass of</w:t>
      </w:r>
      <w:r w:rsidR="00FB0E7F" w:rsidRPr="00F15D89">
        <w:rPr>
          <w:rStyle w:val="captions"/>
          <w:rFonts w:asciiTheme="minorHAnsi" w:hAnsiTheme="minorHAnsi" w:cstheme="minorHAnsi"/>
          <w:lang w:val="en-AU"/>
        </w:rPr>
        <w:t xml:space="preserve"> </w:t>
      </w:r>
      <w:r w:rsidRPr="00F15D89">
        <w:rPr>
          <w:rStyle w:val="captions"/>
          <w:rFonts w:asciiTheme="minorHAnsi" w:hAnsiTheme="minorHAnsi" w:cstheme="minorHAnsi"/>
          <w:lang w:val="en-AU"/>
        </w:rPr>
        <w:t xml:space="preserve">plankton </w:t>
      </w:r>
      <w:r w:rsidR="00FB0E7F" w:rsidRPr="00F15D89">
        <w:rPr>
          <w:rStyle w:val="captions"/>
          <w:rFonts w:asciiTheme="minorHAnsi" w:hAnsiTheme="minorHAnsi" w:cstheme="minorHAnsi"/>
          <w:lang w:val="en-AU"/>
        </w:rPr>
        <w:t xml:space="preserve">was found above the pycnocline attributed to the increased chlorophyll in these waters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{"citationID":"T1D3UaUN","properties":{"formattedCitation":"(Marcolin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szCs w:val="24"/>
        </w:rPr>
        <w:t xml:space="preserve">(Marcolin </w:t>
      </w:r>
      <w:r w:rsidR="00E75F20" w:rsidRPr="00E75F20">
        <w:rPr>
          <w:rFonts w:ascii="Calibri" w:hAnsi="Calibri" w:cs="Calibri"/>
          <w:i/>
          <w:iCs/>
          <w:szCs w:val="24"/>
        </w:rPr>
        <w:t>et al.</w:t>
      </w:r>
      <w:r w:rsidR="00E75F20" w:rsidRPr="00E75F20">
        <w:rPr>
          <w:rFonts w:ascii="Calibri" w:hAnsi="Calibri" w:cs="Calibri"/>
          <w:szCs w:val="24"/>
        </w:rPr>
        <w:t>, 2013)</w:t>
      </w:r>
      <w:r w:rsidR="00E75F20">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r w:rsidR="00783F10" w:rsidRPr="00F15D89">
        <w:rPr>
          <w:rStyle w:val="captions"/>
          <w:rFonts w:asciiTheme="minorHAnsi" w:hAnsiTheme="minorHAnsi" w:cstheme="minorHAnsi"/>
          <w:lang w:val="en-AU"/>
        </w:rPr>
        <w:t xml:space="preserve"> In the northwest Atlantic, a similar strong association was found with a thermocline, with distinct zooplankton communities across the continental shelf separated  by the 15°C thermocline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{"citationID":"ovYGdmzd","properties":{"formattedCitation":"(Turner and Dagg, 1983)","plainCitation":"(Turner and Dagg, 1983)","noteIndex":0},"citationItems":[{"id":1026,"uris":["http://zotero.org/users/local/U6DoygBa/items/6JAS4UFN"],"uri":["http://zotero.org/users/local/U6DoygBa/items/6JAS4UFN"],"itemData":{"id":1026,"type":"article-journal","container-title":"Biological Oceanography","DOI":"10.1080/01965581.1983.10749470","ISSN":"0196-5581","issue":"1","page":"1-40","title":"Vertical Distributions of Continental Shelf Zooplankton in Stratified and Isothermal Waters","volume":"3","author":[{"family":"Turner","given":"Jefferson T."},{"family":"Dagg","given":"Michael J."}],"issued":{"date-parts":[["1983",1,1]]}}}],"schema":"https://github.com/citation-style-language/schema/raw/master/csl-citation.json"}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rPr>
        <w:t>(Turner and Dagg, 1983)</w:t>
      </w:r>
      <w:r w:rsidR="00E75F20">
        <w:rPr>
          <w:rStyle w:val="captions"/>
          <w:rFonts w:asciiTheme="minorHAnsi" w:hAnsiTheme="minorHAnsi" w:cstheme="minorHAnsi"/>
          <w:lang w:val="en-AU"/>
        </w:rPr>
        <w:fldChar w:fldCharType="end"/>
      </w:r>
      <w:r w:rsidR="00783F10" w:rsidRPr="00F15D89">
        <w:rPr>
          <w:rStyle w:val="captions"/>
          <w:rFonts w:asciiTheme="minorHAnsi" w:hAnsiTheme="minorHAnsi" w:cstheme="minorHAnsi"/>
          <w:lang w:val="en-AU"/>
        </w:rPr>
        <w:t>. Focusing above the thermocline, abundance generally peaked at 20 – 30 m depth, which aligns with the current study.</w:t>
      </w:r>
    </w:p>
    <w:p w14:paraId="53EE4349" w14:textId="6857AF9D" w:rsidR="00F7620B" w:rsidRPr="00F15D89" w:rsidRDefault="004C2592" w:rsidP="00C07196">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When</w:t>
      </w:r>
      <w:r w:rsidRPr="00F15D89">
        <w:rPr>
          <w:rFonts w:asciiTheme="minorHAnsi" w:hAnsiTheme="minorHAnsi" w:cstheme="minorHAnsi"/>
          <w:szCs w:val="24"/>
          <w:lang w:val="en-AU"/>
        </w:rPr>
        <w:t xml:space="preserve"> </w:t>
      </w:r>
      <w:r w:rsidR="00F7620B" w:rsidRPr="00F15D89">
        <w:rPr>
          <w:rFonts w:asciiTheme="minorHAnsi" w:hAnsiTheme="minorHAnsi" w:cstheme="minorHAnsi"/>
          <w:szCs w:val="24"/>
          <w:lang w:val="en-AU"/>
        </w:rPr>
        <w:t>the current study is viewed in conjunction with previous studies of zooplankton communities across continental shelves</w:t>
      </w:r>
      <w:r w:rsidR="003D5788">
        <w:rPr>
          <w:rFonts w:asciiTheme="minorHAnsi" w:hAnsiTheme="minorHAnsi" w:cstheme="minorHAnsi"/>
          <w:szCs w:val="24"/>
          <w:lang w:val="en-AU"/>
        </w:rPr>
        <w:t xml:space="preserve"> globally</w:t>
      </w:r>
      <w:r w:rsidR="00F7620B" w:rsidRPr="00F15D89">
        <w:rPr>
          <w:rFonts w:asciiTheme="minorHAnsi" w:hAnsiTheme="minorHAnsi" w:cstheme="minorHAnsi"/>
          <w:szCs w:val="24"/>
          <w:lang w:val="en-AU"/>
        </w:rPr>
        <w:t>, a consistent pattern emerges</w:t>
      </w:r>
      <w:r w:rsidR="00C07196">
        <w:rPr>
          <w:rFonts w:asciiTheme="minorHAnsi" w:hAnsiTheme="minorHAnsi" w:cstheme="minorHAnsi"/>
          <w:szCs w:val="24"/>
          <w:lang w:val="en-AU"/>
        </w:rPr>
        <w:t xml:space="preserve"> (Figure </w:t>
      </w:r>
      <w:r w:rsidR="00913707">
        <w:rPr>
          <w:rFonts w:asciiTheme="minorHAnsi" w:hAnsiTheme="minorHAnsi" w:cstheme="minorHAnsi"/>
          <w:szCs w:val="24"/>
          <w:lang w:val="en-AU"/>
        </w:rPr>
        <w:t>8</w:t>
      </w:r>
      <w:r w:rsidR="00C07196">
        <w:rPr>
          <w:rFonts w:asciiTheme="minorHAnsi" w:hAnsiTheme="minorHAnsi" w:cstheme="minorHAnsi"/>
          <w:szCs w:val="24"/>
          <w:lang w:val="en-AU"/>
        </w:rPr>
        <w:t>)</w:t>
      </w:r>
      <w:r w:rsidR="00F7620B" w:rsidRPr="00F15D89">
        <w:rPr>
          <w:rFonts w:asciiTheme="minorHAnsi" w:hAnsiTheme="minorHAnsi" w:cstheme="minorHAnsi"/>
          <w:szCs w:val="24"/>
          <w:lang w:val="en-AU"/>
        </w:rPr>
        <w:t>. In regions where there is interaction of currents or other upwelling promoting mechanisms, there is higher zooplankton biomass</w:t>
      </w:r>
      <w:r w:rsidR="00A63423">
        <w:rPr>
          <w:rFonts w:asciiTheme="minorHAnsi" w:hAnsiTheme="minorHAnsi" w:cstheme="minorHAnsi"/>
          <w:szCs w:val="24"/>
          <w:lang w:val="en-AU"/>
        </w:rPr>
        <w:t xml:space="preserve"> and steeper NBSS slope</w:t>
      </w:r>
      <w:r w:rsidR="00F7620B" w:rsidRPr="00F15D89">
        <w:rPr>
          <w:rFonts w:asciiTheme="minorHAnsi" w:hAnsiTheme="minorHAnsi" w:cstheme="minorHAnsi"/>
          <w:szCs w:val="24"/>
          <w:lang w:val="en-AU"/>
        </w:rPr>
        <w:t xml:space="preserve"> inshore compared to off the continental </w:t>
      </w:r>
      <w:r w:rsidR="00F7620B" w:rsidRPr="00F15D89">
        <w:rPr>
          <w:rFonts w:asciiTheme="minorHAnsi" w:hAnsiTheme="minorHAnsi" w:cstheme="minorHAnsi"/>
          <w:szCs w:val="24"/>
          <w:lang w:val="en-AU"/>
        </w:rPr>
        <w:lastRenderedPageBreak/>
        <w:t xml:space="preserve">shelf. This higher inshore biomass </w:t>
      </w:r>
      <w:r w:rsidR="00A63423">
        <w:rPr>
          <w:rFonts w:asciiTheme="minorHAnsi" w:hAnsiTheme="minorHAnsi" w:cstheme="minorHAnsi"/>
          <w:szCs w:val="24"/>
          <w:lang w:val="en-AU"/>
        </w:rPr>
        <w:t>and steeper NBSS slope</w:t>
      </w:r>
      <w:r w:rsidR="00A63423" w:rsidRPr="00F15D89">
        <w:rPr>
          <w:rFonts w:asciiTheme="minorHAnsi" w:hAnsiTheme="minorHAnsi" w:cstheme="minorHAnsi"/>
          <w:szCs w:val="24"/>
          <w:lang w:val="en-AU"/>
        </w:rPr>
        <w:t xml:space="preserve"> </w:t>
      </w:r>
      <w:r w:rsidR="00F7620B" w:rsidRPr="00F15D89">
        <w:rPr>
          <w:rFonts w:asciiTheme="minorHAnsi" w:hAnsiTheme="minorHAnsi" w:cstheme="minorHAnsi"/>
          <w:szCs w:val="24"/>
          <w:lang w:val="en-AU"/>
        </w:rPr>
        <w:t>is driven by larger numbers of smaller zooplankton</w:t>
      </w:r>
      <w:r w:rsidR="00913707">
        <w:rPr>
          <w:rFonts w:asciiTheme="minorHAnsi" w:hAnsiTheme="minorHAnsi" w:cstheme="minorHAnsi"/>
          <w:szCs w:val="24"/>
          <w:lang w:val="en-AU"/>
        </w:rPr>
        <w:t xml:space="preserve"> utilising higher nutrient availability</w:t>
      </w:r>
      <w:r w:rsidR="00F7620B" w:rsidRPr="00F15D89">
        <w:rPr>
          <w:rFonts w:asciiTheme="minorHAnsi" w:hAnsiTheme="minorHAnsi" w:cstheme="minorHAnsi"/>
          <w:szCs w:val="24"/>
          <w:lang w:val="en-AU"/>
        </w:rPr>
        <w:t>.</w:t>
      </w:r>
      <w:r w:rsidR="00AA19B1">
        <w:rPr>
          <w:rFonts w:asciiTheme="minorHAnsi" w:hAnsiTheme="minorHAnsi" w:cstheme="minorHAnsi"/>
          <w:szCs w:val="24"/>
          <w:lang w:val="en-AU"/>
        </w:rPr>
        <w:t xml:space="preserve"> With increased abundance and production of small zooplankton, </w:t>
      </w:r>
      <w:r w:rsidR="00A63423">
        <w:rPr>
          <w:rFonts w:asciiTheme="minorHAnsi" w:hAnsiTheme="minorHAnsi" w:cstheme="minorHAnsi"/>
          <w:szCs w:val="24"/>
          <w:lang w:val="en-AU"/>
        </w:rPr>
        <w:t>biomass</w:t>
      </w:r>
      <w:r w:rsidR="00AA19B1">
        <w:rPr>
          <w:rFonts w:asciiTheme="minorHAnsi" w:hAnsiTheme="minorHAnsi" w:cstheme="minorHAnsi"/>
          <w:szCs w:val="24"/>
          <w:lang w:val="en-AU"/>
        </w:rPr>
        <w:t xml:space="preserve"> flows through to the larger size classes and higher trophic levels</w:t>
      </w:r>
      <w:r w:rsidR="00A63423">
        <w:rPr>
          <w:rFonts w:asciiTheme="minorHAnsi" w:hAnsiTheme="minorHAnsi" w:cstheme="minorHAnsi"/>
          <w:szCs w:val="24"/>
          <w:lang w:val="en-AU"/>
        </w:rPr>
        <w:t xml:space="preserve"> through predation</w:t>
      </w:r>
      <w:r w:rsidR="00AA19B1">
        <w:rPr>
          <w:rFonts w:asciiTheme="minorHAnsi" w:hAnsiTheme="minorHAnsi" w:cstheme="minorHAnsi"/>
          <w:szCs w:val="24"/>
          <w:lang w:val="en-AU"/>
        </w:rPr>
        <w:t>. This is characteristic of a higher biomass and more productive ecosystem on the continental shelf as there is fast turnover of the smaller particles providing a constant food source for higher trophic levels</w:t>
      </w:r>
      <w:r w:rsidR="00F7620B" w:rsidRPr="00F15D89">
        <w:rPr>
          <w:rFonts w:asciiTheme="minorHAnsi" w:hAnsiTheme="minorHAnsi" w:cstheme="minorHAnsi"/>
          <w:szCs w:val="24"/>
          <w:lang w:val="en-AU"/>
        </w:rPr>
        <w:t>.</w:t>
      </w:r>
      <w:r w:rsidR="00DC4907" w:rsidRPr="00F15D89">
        <w:rPr>
          <w:rFonts w:asciiTheme="minorHAnsi" w:hAnsiTheme="minorHAnsi" w:cstheme="minorHAnsi"/>
          <w:szCs w:val="24"/>
          <w:lang w:val="en-AU"/>
        </w:rPr>
        <w:t xml:space="preserve"> </w:t>
      </w:r>
      <w:r w:rsidR="007D2CB5" w:rsidRPr="00F15D89">
        <w:rPr>
          <w:rFonts w:asciiTheme="minorHAnsi" w:hAnsiTheme="minorHAnsi" w:cstheme="minorHAnsi"/>
          <w:szCs w:val="24"/>
          <w:lang w:val="en-AU"/>
        </w:rPr>
        <w:t>Within this cross-continental pattern of zooplankton, biomass and mean size also tend to decline with depth</w:t>
      </w:r>
      <w:r w:rsidR="00AA19B1">
        <w:rPr>
          <w:rFonts w:asciiTheme="minorHAnsi" w:hAnsiTheme="minorHAnsi" w:cstheme="minorHAnsi"/>
          <w:szCs w:val="24"/>
          <w:lang w:val="en-AU"/>
        </w:rPr>
        <w:t>, possibly as a response to light availability</w:t>
      </w:r>
      <w:r w:rsidR="00F1528B">
        <w:rPr>
          <w:rFonts w:asciiTheme="minorHAnsi" w:hAnsiTheme="minorHAnsi" w:cstheme="minorHAnsi"/>
          <w:szCs w:val="24"/>
          <w:lang w:val="en-AU"/>
        </w:rPr>
        <w:t xml:space="preserve"> </w:t>
      </w:r>
      <w:r w:rsidR="00F1528B">
        <w:rPr>
          <w:rFonts w:asciiTheme="minorHAnsi" w:hAnsiTheme="minorHAnsi" w:cstheme="minorHAnsi"/>
          <w:szCs w:val="24"/>
          <w:lang w:val="en-AU"/>
        </w:rPr>
        <w:fldChar w:fldCharType="begin"/>
      </w:r>
      <w:r w:rsidR="00F1528B">
        <w:rPr>
          <w:rFonts w:asciiTheme="minorHAnsi" w:hAnsiTheme="minorHAnsi" w:cstheme="minorHAnsi"/>
          <w:szCs w:val="24"/>
          <w:lang w:val="en-AU"/>
        </w:rPr>
        <w:instrText xml:space="preserve"> ADDIN ZOTERO_ITEM CSL_CITATION {"citationID":"GEAKGJdF","properties":{"formattedCitation":"(Aarflot {\\i{}et al.}, 2019)","plainCitation":"(Aarflot et al., 2019)","noteIndex":0},"citationItems":[{"id":315,"uris":["http://zotero.org/users/local/U6DoygBa/items/6UY4QK48"],"uri":["http://zotero.org/users/local/U6DoygBa/items/6UY4QK48"],"itemData":{"id":315,"type":"article-journal","abstract":"For visual predators, sufficient light is critical for prey detection and capture. Because light decays exponentially with depth in aquatic systems, vertical movement has become a widespread strategy among zooplankton for avoiding visual predation. However, topographical features such as seamounts have been shown to block their descent, trapping them in illuminated waters with potential feeding benefits for visually searching fish. Here, we present an extensive and previously unpublished dataset on the vertical distribution of zooplankton in the topographically rugged Barents Sea, a continental shelf region hosting some of the largest fish stocks in the world. By modeling the ambient light exposure of zooplankton in relation to the bathymetry, we find support for a similar blockage mechanism. During daytime, zooplankton are exposed to four orders of magnitude more light above shallow banks than in the deeper water surrounding the banks. We show that zooplankton depth distributions are highly related to zooplankton size and that the bottom constrains the vertical distributions. Consequently, zooplankton remain in the planktivores' visual feeding habitat over the banks but not in deeper areas. Bottom topography and light absorbance are significant determinants of the seascape ecology across continental shelves with heterogeneous bathymetry.","container-title":"Limnology and Oceanography","DOI":"10.1002/lno.11079","ISSN":"0024-3590","issue":"3","language":"English","page":"849-859","title":"Caught in broad daylight: Topographic constraints of zooplankton depth distributions","volume":"64","author":[{"family":"Aarflot","given":"J. M."},{"family":"Aksnes","given":"D. L."},{"family":"Opdal","given":"A. F."},{"family":"Skjoldal","given":"H. R."},{"family":"Fiksen","given":"O."}],"issued":{"date-parts":[["2019",5]]}}}],"schema":"https://github.com/citation-style-language/schema/raw/master/csl-citation.json"} </w:instrText>
      </w:r>
      <w:r w:rsidR="00F1528B">
        <w:rPr>
          <w:rFonts w:asciiTheme="minorHAnsi" w:hAnsiTheme="minorHAnsi" w:cstheme="minorHAnsi"/>
          <w:szCs w:val="24"/>
          <w:lang w:val="en-AU"/>
        </w:rPr>
        <w:fldChar w:fldCharType="separate"/>
      </w:r>
      <w:r w:rsidR="00F1528B" w:rsidRPr="00F1528B">
        <w:rPr>
          <w:rFonts w:ascii="Calibri" w:hAnsi="Calibri" w:cs="Calibri"/>
          <w:szCs w:val="24"/>
        </w:rPr>
        <w:t xml:space="preserve">(Aarflot </w:t>
      </w:r>
      <w:r w:rsidR="00F1528B" w:rsidRPr="00F1528B">
        <w:rPr>
          <w:rFonts w:ascii="Calibri" w:hAnsi="Calibri" w:cs="Calibri"/>
          <w:i/>
          <w:iCs/>
          <w:szCs w:val="24"/>
        </w:rPr>
        <w:t>et al.</w:t>
      </w:r>
      <w:r w:rsidR="00F1528B" w:rsidRPr="00F1528B">
        <w:rPr>
          <w:rFonts w:ascii="Calibri" w:hAnsi="Calibri" w:cs="Calibri"/>
          <w:szCs w:val="24"/>
        </w:rPr>
        <w:t>, 2019)</w:t>
      </w:r>
      <w:r w:rsidR="00F1528B">
        <w:rPr>
          <w:rFonts w:asciiTheme="minorHAnsi" w:hAnsiTheme="minorHAnsi" w:cstheme="minorHAnsi"/>
          <w:szCs w:val="24"/>
          <w:lang w:val="en-AU"/>
        </w:rPr>
        <w:fldChar w:fldCharType="end"/>
      </w:r>
      <w:r w:rsidR="007D2CB5" w:rsidRPr="00F15D89">
        <w:rPr>
          <w:rFonts w:asciiTheme="minorHAnsi" w:hAnsiTheme="minorHAnsi" w:cstheme="minorHAnsi"/>
          <w:szCs w:val="24"/>
          <w:lang w:val="en-AU"/>
        </w:rPr>
        <w:t>.</w:t>
      </w:r>
    </w:p>
    <w:p w14:paraId="0C12405D" w14:textId="77777777" w:rsidR="007D2CB5" w:rsidRPr="00F15D89" w:rsidRDefault="007D2CB5" w:rsidP="00F7620B">
      <w:pPr>
        <w:spacing w:line="360" w:lineRule="auto"/>
        <w:rPr>
          <w:rFonts w:asciiTheme="minorHAnsi" w:hAnsiTheme="minorHAnsi" w:cstheme="minorHAnsi"/>
          <w:b/>
          <w:bCs/>
          <w:szCs w:val="24"/>
          <w:lang w:val="en-AU"/>
        </w:rPr>
      </w:pPr>
    </w:p>
    <w:p w14:paraId="614D2AC0" w14:textId="686DE0B0" w:rsidR="008150A7" w:rsidRPr="00F15D89" w:rsidRDefault="008150A7" w:rsidP="00F34258">
      <w:pPr>
        <w:spacing w:line="360" w:lineRule="auto"/>
        <w:rPr>
          <w:rFonts w:asciiTheme="minorHAnsi" w:hAnsiTheme="minorHAnsi" w:cstheme="minorHAnsi"/>
          <w:b/>
          <w:bCs/>
          <w:szCs w:val="24"/>
          <w:lang w:val="en-AU"/>
        </w:rPr>
      </w:pPr>
    </w:p>
    <w:p w14:paraId="5A51B114" w14:textId="65D8FB76" w:rsidR="008150A7" w:rsidRPr="0070771F" w:rsidRDefault="00C07196" w:rsidP="00F34258">
      <w:pPr>
        <w:spacing w:line="360" w:lineRule="auto"/>
        <w:rPr>
          <w:rFonts w:asciiTheme="minorHAnsi" w:hAnsiTheme="minorHAnsi" w:cstheme="minorHAnsi"/>
          <w:b/>
          <w:bCs/>
          <w:color w:val="FF0000"/>
          <w:szCs w:val="24"/>
          <w:lang w:val="en-AU"/>
        </w:rPr>
      </w:pPr>
      <w:r>
        <w:rPr>
          <w:rFonts w:asciiTheme="minorHAnsi" w:hAnsiTheme="minorHAnsi" w:cstheme="minorHAnsi"/>
          <w:i/>
          <w:iCs/>
          <w:szCs w:val="24"/>
          <w:lang w:val="en-AU"/>
        </w:rPr>
        <w:t>4.</w:t>
      </w:r>
      <w:r w:rsidRPr="00C07196">
        <w:rPr>
          <w:rFonts w:asciiTheme="minorHAnsi" w:hAnsiTheme="minorHAnsi" w:cstheme="minorHAnsi"/>
          <w:i/>
          <w:iCs/>
          <w:szCs w:val="24"/>
          <w:lang w:val="en-AU"/>
        </w:rPr>
        <w:t xml:space="preserve">3 </w:t>
      </w:r>
      <w:r w:rsidR="008150A7" w:rsidRPr="00C07196">
        <w:rPr>
          <w:rFonts w:asciiTheme="minorHAnsi" w:hAnsiTheme="minorHAnsi" w:cstheme="minorHAnsi"/>
          <w:i/>
          <w:iCs/>
          <w:szCs w:val="24"/>
          <w:lang w:val="en-AU"/>
        </w:rPr>
        <w:t>Implication</w:t>
      </w:r>
      <w:r w:rsidR="001623A4">
        <w:rPr>
          <w:rFonts w:asciiTheme="minorHAnsi" w:hAnsiTheme="minorHAnsi" w:cstheme="minorHAnsi"/>
          <w:i/>
          <w:iCs/>
          <w:szCs w:val="24"/>
          <w:lang w:val="en-AU"/>
        </w:rPr>
        <w:t>s</w:t>
      </w:r>
      <w:r w:rsidR="008150A7" w:rsidRPr="00C07196">
        <w:rPr>
          <w:rFonts w:asciiTheme="minorHAnsi" w:hAnsiTheme="minorHAnsi" w:cstheme="minorHAnsi"/>
          <w:i/>
          <w:iCs/>
          <w:szCs w:val="24"/>
          <w:lang w:val="en-AU"/>
        </w:rPr>
        <w:t xml:space="preserve"> for the future</w:t>
      </w:r>
    </w:p>
    <w:p w14:paraId="78EDB4D2" w14:textId="246C1A5D" w:rsidR="00EB0EB8" w:rsidRDefault="00E60CD8" w:rsidP="00756CB1">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Most</w:t>
      </w:r>
      <w:r w:rsidR="0070771F">
        <w:rPr>
          <w:rFonts w:asciiTheme="minorHAnsi" w:hAnsiTheme="minorHAnsi" w:cstheme="minorHAnsi"/>
          <w:szCs w:val="24"/>
          <w:lang w:val="en-AU"/>
        </w:rPr>
        <w:t xml:space="preserve"> boundary currents are strengthening</w:t>
      </w:r>
      <w:r>
        <w:rPr>
          <w:rFonts w:asciiTheme="minorHAnsi" w:hAnsiTheme="minorHAnsi" w:cstheme="minorHAnsi"/>
          <w:szCs w:val="24"/>
          <w:lang w:val="en-AU"/>
        </w:rPr>
        <w:t xml:space="preserve"> around the world </w:t>
      </w:r>
      <w:r>
        <w:rPr>
          <w:rFonts w:asciiTheme="minorHAnsi" w:hAnsiTheme="minorHAnsi" w:cstheme="minorHAnsi"/>
          <w:szCs w:val="24"/>
          <w:lang w:val="en-AU"/>
        </w:rPr>
        <w:fldChar w:fldCharType="begin"/>
      </w:r>
      <w:r w:rsidR="002B0DE6">
        <w:rPr>
          <w:rFonts w:asciiTheme="minorHAnsi" w:hAnsiTheme="minorHAnsi" w:cstheme="minorHAnsi"/>
          <w:szCs w:val="24"/>
          <w:lang w:val="en-AU"/>
        </w:rPr>
        <w:instrText xml:space="preserve"> ADDIN ZOTERO_ITEM CSL_CITATION {"citationID":"zxeZwxnN","properties":{"formattedCitation":"(Zhou {\\i{}et al.}, 2010)","plainCitation":"(Zhou et al., 2010)","noteIndex":0},"citationItems":[{"id":1417,"uris":["http://zotero.org/users/local/U6DoygBa/items/PDJAYM6B"],"uri":["http://zotero.org/users/local/U6DoygBa/items/PDJAYM6B"],"itemData":{"id":1417,"type":"article-journal","abstract":"Abstract.  A zooplankton closure model is developed by combining the size-based growth and mortality rates and size (biomass) spectrum theory. The new growth ra","container-title":"Journal of Plankton Research","DOI":"10.1093/plankt/fbq054","ISSN":"0142-7873","issue":"8","journalAbbreviation":"J Plankton Res","language":"en","page":"1147-1165","source":"academic.oup.com","title":"A size-spectrum zooplankton closure model for ecosystem modelling","volume":"32","author":[{"family":"Zhou","given":"Meng"},{"family":"Carlotti","given":"Francois"},{"family":"Zhu","given":"Yiwu"}],"issued":{"date-parts":[["2010",8,1]]}}}],"schema":"https://github.com/citation-style-language/schema/raw/master/csl-citation.json"} </w:instrText>
      </w:r>
      <w:r>
        <w:rPr>
          <w:rFonts w:asciiTheme="minorHAnsi" w:hAnsiTheme="minorHAnsi" w:cstheme="minorHAnsi"/>
          <w:szCs w:val="24"/>
          <w:lang w:val="en-AU"/>
        </w:rPr>
        <w:fldChar w:fldCharType="separate"/>
      </w:r>
      <w:r w:rsidRPr="00E60CD8">
        <w:rPr>
          <w:rFonts w:ascii="Calibri" w:hAnsi="Calibri" w:cs="Calibri"/>
          <w:szCs w:val="24"/>
        </w:rPr>
        <w:t xml:space="preserve">(Zhou </w:t>
      </w:r>
      <w:r w:rsidRPr="00E60CD8">
        <w:rPr>
          <w:rFonts w:ascii="Calibri" w:hAnsi="Calibri" w:cs="Calibri"/>
          <w:i/>
          <w:iCs/>
          <w:szCs w:val="24"/>
        </w:rPr>
        <w:t>et al.</w:t>
      </w:r>
      <w:r w:rsidRPr="00E60CD8">
        <w:rPr>
          <w:rFonts w:ascii="Calibri" w:hAnsi="Calibri" w:cs="Calibri"/>
          <w:szCs w:val="24"/>
        </w:rPr>
        <w:t>, 2010)</w:t>
      </w:r>
      <w:r>
        <w:rPr>
          <w:rFonts w:asciiTheme="minorHAnsi" w:hAnsiTheme="minorHAnsi" w:cstheme="minorHAnsi"/>
          <w:szCs w:val="24"/>
          <w:lang w:val="en-AU"/>
        </w:rPr>
        <w:fldChar w:fldCharType="end"/>
      </w:r>
      <w:r w:rsidR="0070771F">
        <w:rPr>
          <w:rFonts w:asciiTheme="minorHAnsi" w:hAnsiTheme="minorHAnsi" w:cstheme="minorHAnsi"/>
          <w:szCs w:val="24"/>
          <w:lang w:val="en-AU"/>
        </w:rPr>
        <w:t xml:space="preserve">. </w:t>
      </w:r>
      <w:r w:rsidR="008E52C9" w:rsidRPr="00F15D89">
        <w:rPr>
          <w:rFonts w:asciiTheme="minorHAnsi" w:hAnsiTheme="minorHAnsi" w:cstheme="minorHAnsi"/>
          <w:szCs w:val="24"/>
          <w:lang w:val="en-AU"/>
        </w:rPr>
        <w:t>In eastern Australia, c</w:t>
      </w:r>
      <w:r w:rsidR="00FB62DE" w:rsidRPr="00F15D89">
        <w:rPr>
          <w:rFonts w:asciiTheme="minorHAnsi" w:hAnsiTheme="minorHAnsi" w:cstheme="minorHAnsi"/>
          <w:szCs w:val="24"/>
          <w:lang w:val="en-AU"/>
        </w:rPr>
        <w:t xml:space="preserve">limate change is driving substantial change in the EAC region with the flow strengthening by up to 35 % </w:t>
      </w:r>
      <w:r w:rsidR="00232BF7">
        <w:rPr>
          <w:rFonts w:asciiTheme="minorHAnsi" w:hAnsiTheme="minorHAnsi" w:cstheme="minorHAnsi"/>
          <w:szCs w:val="24"/>
          <w:lang w:val="en-AU"/>
        </w:rPr>
        <w:fldChar w:fldCharType="begin"/>
      </w:r>
      <w:r w:rsidR="00F10B3D">
        <w:rPr>
          <w:rFonts w:asciiTheme="minorHAnsi" w:hAnsiTheme="minorHAnsi" w:cstheme="minorHAnsi"/>
          <w:szCs w:val="24"/>
          <w:lang w:val="en-AU"/>
        </w:rPr>
        <w:instrText xml:space="preserve"> ADDIN ZOTERO_ITEM CSL_CITATION {"citationID":"1OoWLtVK","properties":{"formattedCitation":"(Sun {\\i{}et al.}, 2012)","plainCitation":"(Sun et al., 2012)","noteIndex":0},"citationItems":[{"id":1315,"uris":["http://zotero.org/users/local/U6DoygBa/items/FHPBDSYQ"],"uri":["http://zotero.org/users/local/U6DoygBa/items/FHPBDSYQ"],"itemData":{"id":1315,"type":"article-journal","container-title":"Journal of Climate","DOI":"10.1175/JCLI-D-11-00159.1","ISSN":"0894-8755","issue":"8","journalAbbreviation":"J. Climate","language":"en","page":"2947-2962","source":"journals.ametsoc.org","title":"Marine Downscaling of a Future Climate Scenario for Australian Boundary Currents","volume":"25","author":[{"family":"Sun","given":"Chaojiao"},{"family":"Feng","given":"Ming"},{"family":"Matear","given":"Richard J."},{"family":"Chamberlain","given":"Matthew A."},{"family":"Craig","given":"Peter"},{"family":"Ridgway","given":"Ken R."},{"family":"Schiller","given":"Andreas"}],"issued":{"date-parts":[["2012",4,15]]}}}],"schema":"https://github.com/citation-style-language/schema/raw/master/csl-citation.json"}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szCs w:val="24"/>
        </w:rPr>
        <w:t xml:space="preserve">(Sun </w:t>
      </w:r>
      <w:r w:rsidR="00232BF7" w:rsidRPr="00232BF7">
        <w:rPr>
          <w:rFonts w:ascii="Calibri" w:hAnsi="Calibri" w:cs="Calibri"/>
          <w:i/>
          <w:iCs/>
          <w:szCs w:val="24"/>
        </w:rPr>
        <w:t>et al.</w:t>
      </w:r>
      <w:r w:rsidR="00232BF7" w:rsidRPr="00232BF7">
        <w:rPr>
          <w:rFonts w:ascii="Calibri" w:hAnsi="Calibri" w:cs="Calibri"/>
          <w:szCs w:val="24"/>
        </w:rPr>
        <w:t>, 2012)</w:t>
      </w:r>
      <w:r w:rsidR="00232BF7">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 xml:space="preserve">, and separation occurring further south </w:t>
      </w:r>
      <w:r w:rsidR="00232BF7">
        <w:rPr>
          <w:rFonts w:asciiTheme="minorHAnsi" w:hAnsiTheme="minorHAnsi" w:cstheme="minorHAnsi"/>
          <w:szCs w:val="24"/>
          <w:lang w:val="en-AU"/>
        </w:rPr>
        <w:fldChar w:fldCharType="begin"/>
      </w:r>
      <w:r w:rsidR="00232BF7">
        <w:rPr>
          <w:rFonts w:asciiTheme="minorHAnsi" w:hAnsiTheme="minorHAnsi" w:cstheme="minorHAnsi"/>
          <w:szCs w:val="24"/>
          <w:lang w:val="en-AU"/>
        </w:rPr>
        <w:instrText xml:space="preserve"> ADDIN ZOTERO_ITEM CSL_CITATION {"citationID":"lCrpVmBp","properties":{"formattedCitation":"(Cetina-Heredia {\\i{}et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szCs w:val="24"/>
        </w:rPr>
        <w:t xml:space="preserve">(Cetina-Heredia </w:t>
      </w:r>
      <w:r w:rsidR="00232BF7" w:rsidRPr="00232BF7">
        <w:rPr>
          <w:rFonts w:ascii="Calibri" w:hAnsi="Calibri" w:cs="Calibri"/>
          <w:i/>
          <w:iCs/>
          <w:szCs w:val="24"/>
        </w:rPr>
        <w:t>et al.</w:t>
      </w:r>
      <w:r w:rsidR="00232BF7" w:rsidRPr="00232BF7">
        <w:rPr>
          <w:rFonts w:ascii="Calibri" w:hAnsi="Calibri" w:cs="Calibri"/>
          <w:szCs w:val="24"/>
        </w:rPr>
        <w:t>, 2014)</w:t>
      </w:r>
      <w:r w:rsidR="00232BF7">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w:t>
      </w:r>
      <w:r w:rsidR="00A65AFE" w:rsidRPr="00F15D89">
        <w:rPr>
          <w:rFonts w:asciiTheme="minorHAnsi" w:hAnsiTheme="minorHAnsi" w:cstheme="minorHAnsi"/>
          <w:szCs w:val="24"/>
          <w:lang w:val="en-AU"/>
        </w:rPr>
        <w:t xml:space="preserve"> The faster flowing EAC may result in increased uplift of cooler nutrient rich water onto the continental shelf via </w:t>
      </w:r>
      <w:r w:rsidR="008A542F" w:rsidRPr="00F15D89">
        <w:rPr>
          <w:rFonts w:asciiTheme="minorHAnsi" w:hAnsiTheme="minorHAnsi" w:cstheme="minorHAnsi"/>
          <w:szCs w:val="24"/>
          <w:lang w:val="en-AU"/>
        </w:rPr>
        <w:t xml:space="preserve">current driven </w:t>
      </w:r>
      <w:r w:rsidR="008E52C9" w:rsidRPr="00F15D89">
        <w:rPr>
          <w:rFonts w:asciiTheme="minorHAnsi" w:hAnsiTheme="minorHAnsi" w:cstheme="minorHAnsi"/>
          <w:szCs w:val="24"/>
          <w:lang w:val="en-AU"/>
        </w:rPr>
        <w:t>uplift</w:t>
      </w:r>
      <w:r w:rsidR="000B035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232BF7">
        <w:rPr>
          <w:rFonts w:asciiTheme="minorHAnsi" w:hAnsiTheme="minorHAnsi" w:cstheme="minorHAnsi"/>
          <w:szCs w:val="24"/>
          <w:lang w:val="en-AU"/>
        </w:rPr>
        <w:instrText xml:space="preserve"> ADDIN ZOTERO_ITEM CSL_CITATION {"citationID":"Tk1XcYX4","properties":{"formattedCitation":"(Roughan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rPr>
        <w:t>(Roughan and Middleton, 2002)</w:t>
      </w:r>
      <w:r w:rsidR="00232BF7">
        <w:rPr>
          <w:rFonts w:asciiTheme="minorHAnsi" w:hAnsiTheme="minorHAnsi" w:cstheme="minorHAnsi"/>
          <w:szCs w:val="24"/>
          <w:lang w:val="en-AU"/>
        </w:rPr>
        <w:fldChar w:fldCharType="end"/>
      </w:r>
      <w:r w:rsidR="001623A4">
        <w:rPr>
          <w:rFonts w:asciiTheme="minorHAnsi" w:hAnsiTheme="minorHAnsi" w:cstheme="minorHAnsi"/>
          <w:szCs w:val="24"/>
          <w:lang w:val="en-AU"/>
        </w:rPr>
        <w:t xml:space="preserve"> as demonstrated through the snapshot of transects in the current study which were heavily influenced by the EAC</w:t>
      </w:r>
      <w:r w:rsidR="003514AD">
        <w:rPr>
          <w:rFonts w:asciiTheme="minorHAnsi" w:hAnsiTheme="minorHAnsi" w:cstheme="minorHAnsi"/>
          <w:szCs w:val="24"/>
          <w:lang w:val="en-AU"/>
        </w:rPr>
        <w:t>.</w:t>
      </w:r>
      <w:r w:rsidR="00ED3E08">
        <w:rPr>
          <w:rFonts w:asciiTheme="minorHAnsi" w:hAnsiTheme="minorHAnsi" w:cstheme="minorHAnsi"/>
          <w:szCs w:val="24"/>
          <w:lang w:val="en-AU"/>
        </w:rPr>
        <w:t xml:space="preserve"> </w:t>
      </w:r>
      <w:r w:rsidR="003514AD">
        <w:rPr>
          <w:rFonts w:asciiTheme="minorHAnsi" w:hAnsiTheme="minorHAnsi" w:cstheme="minorHAnsi"/>
          <w:szCs w:val="24"/>
          <w:lang w:val="en-AU"/>
        </w:rPr>
        <w:t>I</w:t>
      </w:r>
      <w:r w:rsidR="00ED3E08">
        <w:rPr>
          <w:rFonts w:asciiTheme="minorHAnsi" w:hAnsiTheme="minorHAnsi" w:cstheme="minorHAnsi"/>
          <w:szCs w:val="24"/>
          <w:lang w:val="en-AU"/>
        </w:rPr>
        <w:t xml:space="preserve">t is unclear if this will offset the already declining growth rates in phytoplankton which have been caused by the greater influence of the warm oligotrophic EAC </w:t>
      </w:r>
      <w:r w:rsidR="00ED3E08">
        <w:rPr>
          <w:rFonts w:asciiTheme="minorHAnsi" w:hAnsiTheme="minorHAnsi" w:cstheme="minorHAnsi"/>
          <w:szCs w:val="24"/>
          <w:lang w:val="en-AU"/>
        </w:rPr>
        <w:fldChar w:fldCharType="begin"/>
      </w:r>
      <w:r w:rsidR="00ED3E08">
        <w:rPr>
          <w:rFonts w:asciiTheme="minorHAnsi" w:hAnsiTheme="minorHAnsi" w:cstheme="minorHAnsi"/>
          <w:szCs w:val="24"/>
          <w:lang w:val="en-AU"/>
        </w:rPr>
        <w:instrText xml:space="preserve"> ADDIN ZOTERO_ITEM CSL_CITATION {"citationID":"NhO6YI8I","properties":{"formattedCitation":"(Thompson {\\i{}et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ED3E08" w:rsidRPr="00ED3E08">
        <w:rPr>
          <w:rFonts w:ascii="Calibri" w:hAnsi="Calibri" w:cs="Calibri"/>
          <w:szCs w:val="24"/>
        </w:rPr>
        <w:t xml:space="preserve">(Thompson </w:t>
      </w:r>
      <w:r w:rsidR="00ED3E08" w:rsidRPr="00ED3E08">
        <w:rPr>
          <w:rFonts w:ascii="Calibri" w:hAnsi="Calibri" w:cs="Calibri"/>
          <w:i/>
          <w:iCs/>
          <w:szCs w:val="24"/>
        </w:rPr>
        <w:t>et al.</w:t>
      </w:r>
      <w:r w:rsidR="00ED3E08" w:rsidRPr="00ED3E08">
        <w:rPr>
          <w:rFonts w:ascii="Calibri" w:hAnsi="Calibri" w:cs="Calibri"/>
          <w:szCs w:val="24"/>
        </w:rPr>
        <w:t>, 2009)</w:t>
      </w:r>
      <w:r w:rsidR="00ED3E08">
        <w:rPr>
          <w:rFonts w:asciiTheme="minorHAnsi" w:hAnsiTheme="minorHAnsi" w:cstheme="minorHAnsi"/>
          <w:szCs w:val="24"/>
          <w:lang w:val="en-AU"/>
        </w:rPr>
        <w:fldChar w:fldCharType="end"/>
      </w:r>
      <w:r w:rsidR="00A65AFE" w:rsidRPr="00F15D89">
        <w:rPr>
          <w:rFonts w:asciiTheme="minorHAnsi" w:hAnsiTheme="minorHAnsi" w:cstheme="minorHAnsi"/>
          <w:szCs w:val="24"/>
          <w:lang w:val="en-AU"/>
        </w:rPr>
        <w:t>.</w:t>
      </w:r>
      <w:r w:rsidR="00E715A7">
        <w:rPr>
          <w:rFonts w:asciiTheme="minorHAnsi" w:hAnsiTheme="minorHAnsi" w:cstheme="minorHAnsi"/>
          <w:szCs w:val="24"/>
          <w:lang w:val="en-AU"/>
        </w:rPr>
        <w:t xml:space="preserve"> A decline in dinoflagellates has </w:t>
      </w:r>
      <w:r w:rsidR="000202B2">
        <w:rPr>
          <w:rFonts w:asciiTheme="minorHAnsi" w:hAnsiTheme="minorHAnsi" w:cstheme="minorHAnsi"/>
          <w:szCs w:val="24"/>
          <w:lang w:val="en-AU"/>
        </w:rPr>
        <w:t xml:space="preserve">also </w:t>
      </w:r>
      <w:r w:rsidR="00E715A7">
        <w:rPr>
          <w:rFonts w:asciiTheme="minorHAnsi" w:hAnsiTheme="minorHAnsi" w:cstheme="minorHAnsi"/>
          <w:szCs w:val="24"/>
          <w:lang w:val="en-AU"/>
        </w:rPr>
        <w:t>been detected approximately 2</w:t>
      </w:r>
      <w:r w:rsidR="006F19F9">
        <w:rPr>
          <w:rFonts w:asciiTheme="minorHAnsi" w:hAnsiTheme="minorHAnsi" w:cstheme="minorHAnsi"/>
          <w:szCs w:val="24"/>
          <w:lang w:val="en-AU"/>
        </w:rPr>
        <w:t>°</w:t>
      </w:r>
      <w:r w:rsidR="00E715A7">
        <w:rPr>
          <w:rFonts w:asciiTheme="minorHAnsi" w:hAnsiTheme="minorHAnsi" w:cstheme="minorHAnsi"/>
          <w:szCs w:val="24"/>
          <w:lang w:val="en-AU"/>
        </w:rPr>
        <w:t xml:space="preserve"> S of the current study </w:t>
      </w:r>
      <w:r w:rsidR="00D80250">
        <w:rPr>
          <w:rFonts w:asciiTheme="minorHAnsi" w:hAnsiTheme="minorHAnsi" w:cstheme="minorHAnsi"/>
          <w:szCs w:val="24"/>
          <w:lang w:val="en-AU"/>
        </w:rPr>
        <w:t>region</w:t>
      </w:r>
      <w:r w:rsidR="00E715A7">
        <w:rPr>
          <w:rFonts w:asciiTheme="minorHAnsi" w:hAnsiTheme="minorHAnsi" w:cstheme="minorHAnsi"/>
          <w:szCs w:val="24"/>
          <w:lang w:val="en-AU"/>
        </w:rPr>
        <w:t xml:space="preserve"> although there was no decline in overall phytoplankton abundance</w:t>
      </w:r>
      <w:r w:rsidR="003514AD">
        <w:rPr>
          <w:rFonts w:asciiTheme="minorHAnsi" w:hAnsiTheme="minorHAnsi" w:cstheme="minorHAnsi"/>
          <w:szCs w:val="24"/>
          <w:lang w:val="en-AU"/>
        </w:rPr>
        <w:t>, suggesting a change in community assemblage</w:t>
      </w:r>
      <w:r w:rsidR="00E715A7">
        <w:rPr>
          <w:rFonts w:asciiTheme="minorHAnsi" w:hAnsiTheme="minorHAnsi" w:cstheme="minorHAnsi"/>
          <w:szCs w:val="24"/>
          <w:lang w:val="en-AU"/>
        </w:rPr>
        <w:t xml:space="preserve"> </w:t>
      </w:r>
      <w:r w:rsidR="00E715A7">
        <w:rPr>
          <w:rFonts w:asciiTheme="minorHAnsi" w:hAnsiTheme="minorHAnsi" w:cstheme="minorHAnsi"/>
          <w:szCs w:val="24"/>
          <w:lang w:val="en-AU"/>
        </w:rPr>
        <w:fldChar w:fldCharType="begin"/>
      </w:r>
      <w:r w:rsidR="00E715A7">
        <w:rPr>
          <w:rFonts w:asciiTheme="minorHAnsi" w:hAnsiTheme="minorHAnsi" w:cstheme="minorHAnsi"/>
          <w:szCs w:val="24"/>
          <w:lang w:val="en-AU"/>
        </w:rPr>
        <w:instrText xml:space="preserve"> ADDIN ZOTERO_ITEM CSL_CITATION {"citationID":"9uf3uqPG","properties":{"formattedCitation":"(Ajani {\\i{}et al.}, 2014)","plainCitation":"(Ajani et al., 2014)","noteIndex":0},"citationItems":[{"id":1366,"uris":["http://zotero.org/users/local/U6DoygBa/items/5B9GYFGR"],"uri":["http://zotero.org/users/local/U6DoygBa/items/5B9GYFGR"],"itemData":{"id":1366,"type":"article-journal","container-title":"Limnology and Oceanography","DOI":"10.4319/lo.2014.59.6.2240","ISSN":"1939-5590","issue":"6","language":"en","note":"_eprint: https://aslopubs.onlinelibrary.wiley.com/doi/pdf/10.4319/lo.2014.59.6.2240","page":"2240-2242","source":"Wiley Online Library","title":"Erratum: A decadal decline in relative abundance and a shift in microphytoplankton composition at a long-term coastal station off southeast Australia","title-short":"Erratum","volume":"59","author":[{"family":"Ajani","given":"Penelope A."},{"family":"Allen","given":"Andrew P."},{"family":"Ingleton","given":"Tim"},{"family":"Armand","given":"Leanne"}],"issued":{"date-parts":[["2014"]]}}}],"schema":"https://github.com/citation-style-language/schema/raw/master/csl-citation.json"} </w:instrText>
      </w:r>
      <w:r w:rsidR="00E715A7">
        <w:rPr>
          <w:rFonts w:asciiTheme="minorHAnsi" w:hAnsiTheme="minorHAnsi" w:cstheme="minorHAnsi"/>
          <w:szCs w:val="24"/>
          <w:lang w:val="en-AU"/>
        </w:rPr>
        <w:fldChar w:fldCharType="separate"/>
      </w:r>
      <w:r w:rsidR="00E715A7" w:rsidRPr="00E715A7">
        <w:rPr>
          <w:rFonts w:ascii="Calibri" w:hAnsi="Calibri" w:cs="Calibri"/>
          <w:szCs w:val="24"/>
        </w:rPr>
        <w:t xml:space="preserve">(Ajani </w:t>
      </w:r>
      <w:r w:rsidR="00E715A7" w:rsidRPr="00E715A7">
        <w:rPr>
          <w:rFonts w:ascii="Calibri" w:hAnsi="Calibri" w:cs="Calibri"/>
          <w:i/>
          <w:iCs/>
          <w:szCs w:val="24"/>
        </w:rPr>
        <w:t>et al.</w:t>
      </w:r>
      <w:r w:rsidR="00E715A7" w:rsidRPr="00E715A7">
        <w:rPr>
          <w:rFonts w:ascii="Calibri" w:hAnsi="Calibri" w:cs="Calibri"/>
          <w:szCs w:val="24"/>
        </w:rPr>
        <w:t>, 2014)</w:t>
      </w:r>
      <w:r w:rsidR="00E715A7">
        <w:rPr>
          <w:rFonts w:asciiTheme="minorHAnsi" w:hAnsiTheme="minorHAnsi" w:cstheme="minorHAnsi"/>
          <w:szCs w:val="24"/>
          <w:lang w:val="en-AU"/>
        </w:rPr>
        <w:fldChar w:fldCharType="end"/>
      </w:r>
      <w:r w:rsidR="00E715A7">
        <w:rPr>
          <w:rFonts w:asciiTheme="minorHAnsi" w:hAnsiTheme="minorHAnsi" w:cstheme="minorHAnsi"/>
          <w:szCs w:val="24"/>
          <w:lang w:val="en-AU"/>
        </w:rPr>
        <w:t>.</w:t>
      </w:r>
      <w:r w:rsidR="00A65AFE" w:rsidRPr="00F15D89">
        <w:rPr>
          <w:rFonts w:asciiTheme="minorHAnsi" w:hAnsiTheme="minorHAnsi" w:cstheme="minorHAnsi"/>
          <w:szCs w:val="24"/>
          <w:lang w:val="en-AU"/>
        </w:rPr>
        <w:t xml:space="preserve"> With the EAC pushing further south before it separates from the coast, it may generate increased uplift </w:t>
      </w:r>
      <w:r w:rsidR="000202B2">
        <w:rPr>
          <w:rFonts w:asciiTheme="minorHAnsi" w:hAnsiTheme="minorHAnsi" w:cstheme="minorHAnsi"/>
          <w:szCs w:val="24"/>
          <w:lang w:val="en-AU"/>
        </w:rPr>
        <w:t xml:space="preserve">and therefore nutrient supply </w:t>
      </w:r>
      <w:r w:rsidR="00185202">
        <w:rPr>
          <w:rFonts w:asciiTheme="minorHAnsi" w:hAnsiTheme="minorHAnsi" w:cstheme="minorHAnsi"/>
          <w:szCs w:val="24"/>
          <w:lang w:val="en-AU"/>
        </w:rPr>
        <w:fldChar w:fldCharType="begin"/>
      </w:r>
      <w:r w:rsidR="00185202">
        <w:rPr>
          <w:rFonts w:asciiTheme="minorHAnsi" w:hAnsiTheme="minorHAnsi" w:cstheme="minorHAnsi"/>
          <w:szCs w:val="24"/>
          <w:lang w:val="en-AU"/>
        </w:rPr>
        <w:instrText xml:space="preserve"> ADDIN ZOTERO_ITEM CSL_CITATION {"citationID":"tNGNYZYd","properties":{"formattedCitation":"(Oke and Middleton, 2001)","plainCitation":"(Oke and Middleton, 2001)","noteIndex":0},"citationItems":[{"id":827,"uris":["http://zotero.org/users/local/U6DoygBa/items/BAFKF6PB"],"uri":["http://zotero.org/users/local/U6DoygBa/items/BAFKF6PB"],"itemData":{"id":827,"type":"article-journal","abstract":"In January 1997, a bloom of the dinoflagellate Noctiluca scintillans occurred off Port Stephens, on the New South Wales (NSW) central coast. The nutrient enrichment that presumably caused the bloom was apparently unrelated to local winds. The purpose of this study is to investigate the role of the East Australian Current (EAC) in promoting nutrient-rich slope water into the euphotic zone off Port Stephens. To this end, a regional model of the NSW coast is presented and a new mechanism for upwelling is proposed. The simulations indicate that uplifting of slope water results from the interaction of the EAC with the continental shelf topography near Laurieton, located to the north of Port Stephens. The uplifted water is consequently advected along the shelf to Port Stephens, where the EAC separates from the coast. As a result of this divergence, the uplifted slope water is upwelled to the surface, and outcrops over the shelf. In situ velocity and temperature measurements are presented as evidence for the upwelling mechanism and the proposed path of the upwelled slope water is inferred by modelling the dispersal of a passive concentration tracer injected to the north of the upwelling region. The proposed upwelling mechanism may provide insight into topographically induced upwelling in other western boundary current regions.","container-title":"Continental Shelf Research","DOI":"https://doi.org/10.1016/S0278-4343(00)00127-8","ISSN":"0278-4343","issue":"6","page":"587-606","title":"Nutrient enrichment off Port Stephens: the role of the East Australian Current","volume":"21","author":[{"family":"Oke","given":"Peter R."},{"family":"Middleton","given":"Jason H."}],"issued":{"date-parts":[["2001",4,1]]}}}],"schema":"https://github.com/citation-style-language/schema/raw/master/csl-citation.json"} </w:instrText>
      </w:r>
      <w:r w:rsidR="00185202">
        <w:rPr>
          <w:rFonts w:asciiTheme="minorHAnsi" w:hAnsiTheme="minorHAnsi" w:cstheme="minorHAnsi"/>
          <w:szCs w:val="24"/>
          <w:lang w:val="en-AU"/>
        </w:rPr>
        <w:fldChar w:fldCharType="separate"/>
      </w:r>
      <w:r w:rsidR="00185202" w:rsidRPr="00185202">
        <w:rPr>
          <w:rFonts w:ascii="Calibri" w:hAnsi="Calibri" w:cs="Calibri"/>
        </w:rPr>
        <w:t>(Oke and Middleton, 2001)</w:t>
      </w:r>
      <w:r w:rsidR="00185202">
        <w:rPr>
          <w:rFonts w:asciiTheme="minorHAnsi" w:hAnsiTheme="minorHAnsi" w:cstheme="minorHAnsi"/>
          <w:szCs w:val="24"/>
          <w:lang w:val="en-AU"/>
        </w:rPr>
        <w:fldChar w:fldCharType="end"/>
      </w:r>
      <w:r w:rsidR="00185202">
        <w:rPr>
          <w:rFonts w:asciiTheme="minorHAnsi" w:hAnsiTheme="minorHAnsi" w:cstheme="minorHAnsi"/>
          <w:szCs w:val="24"/>
          <w:lang w:val="en-AU"/>
        </w:rPr>
        <w:t xml:space="preserve"> </w:t>
      </w:r>
      <w:r w:rsidR="00A65AFE" w:rsidRPr="00F15D89">
        <w:rPr>
          <w:rFonts w:asciiTheme="minorHAnsi" w:hAnsiTheme="minorHAnsi" w:cstheme="minorHAnsi"/>
          <w:szCs w:val="24"/>
          <w:lang w:val="en-AU"/>
        </w:rPr>
        <w:t>in regions which currently have low levels of current driven uplift</w:t>
      </w:r>
      <w:r w:rsidR="003514AD">
        <w:rPr>
          <w:rFonts w:asciiTheme="minorHAnsi" w:hAnsiTheme="minorHAnsi" w:cstheme="minorHAnsi"/>
          <w:szCs w:val="24"/>
          <w:lang w:val="en-AU"/>
        </w:rPr>
        <w:t>, although the Tasman Sea waters south of the EAC generally have higher overall nutrient content compared to the oligotrophic warm waters.</w:t>
      </w:r>
    </w:p>
    <w:p w14:paraId="29C3C391" w14:textId="1E1DB7D8" w:rsidR="00FB62DE" w:rsidRPr="00F15D89" w:rsidRDefault="00EB0EB8" w:rsidP="00756CB1">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 xml:space="preserve">While the distributions and patterns observed in the current study align with global observations, they are only </w:t>
      </w:r>
      <w:r w:rsidRPr="00F15D89">
        <w:rPr>
          <w:rFonts w:asciiTheme="minorHAnsi" w:hAnsiTheme="minorHAnsi" w:cstheme="minorHAnsi"/>
          <w:szCs w:val="24"/>
          <w:lang w:val="en-AU"/>
        </w:rPr>
        <w:t>a snapshot and it is possible that</w:t>
      </w:r>
      <w:r>
        <w:rPr>
          <w:rFonts w:asciiTheme="minorHAnsi" w:hAnsiTheme="minorHAnsi" w:cstheme="minorHAnsi"/>
          <w:szCs w:val="24"/>
          <w:lang w:val="en-AU"/>
        </w:rPr>
        <w:t xml:space="preserve"> at other times of the year</w:t>
      </w:r>
      <w:r w:rsidRPr="00F15D89">
        <w:rPr>
          <w:rFonts w:asciiTheme="minorHAnsi" w:hAnsiTheme="minorHAnsi" w:cstheme="minorHAnsi"/>
          <w:szCs w:val="24"/>
          <w:lang w:val="en-AU"/>
        </w:rPr>
        <w:t xml:space="preserve"> the patterns seen may vary from what we </w:t>
      </w:r>
      <w:r w:rsidRPr="0070771F">
        <w:rPr>
          <w:rFonts w:asciiTheme="minorHAnsi" w:hAnsiTheme="minorHAnsi" w:cstheme="minorHAnsi"/>
          <w:szCs w:val="24"/>
          <w:lang w:val="en-AU"/>
        </w:rPr>
        <w:t xml:space="preserve">observed. Our analysis of seasonal influence by the EAC showed </w:t>
      </w:r>
      <w:r w:rsidRPr="00EB0EB8">
        <w:rPr>
          <w:rFonts w:asciiTheme="minorHAnsi" w:hAnsiTheme="minorHAnsi" w:cstheme="minorHAnsi"/>
          <w:szCs w:val="24"/>
          <w:lang w:val="en-AU"/>
        </w:rPr>
        <w:t xml:space="preserve">that while there are strong seasonal variations in alongshore current velocity due to </w:t>
      </w:r>
      <w:r w:rsidRPr="00EB0EB8">
        <w:rPr>
          <w:rFonts w:asciiTheme="minorHAnsi" w:hAnsiTheme="minorHAnsi" w:cstheme="minorHAnsi"/>
          <w:szCs w:val="24"/>
          <w:lang w:val="en-AU"/>
        </w:rPr>
        <w:lastRenderedPageBreak/>
        <w:t>the EAC (Figure 6), the velocities observed in our study reflect a large portion of the year in terms of</w:t>
      </w:r>
      <w:r>
        <w:rPr>
          <w:rFonts w:asciiTheme="minorHAnsi" w:hAnsiTheme="minorHAnsi" w:cstheme="minorHAnsi"/>
          <w:szCs w:val="24"/>
          <w:lang w:val="en-AU"/>
        </w:rPr>
        <w:t xml:space="preserve"> the velocities at our transect locations</w:t>
      </w:r>
      <w:r w:rsidRPr="0070771F">
        <w:rPr>
          <w:rFonts w:asciiTheme="minorHAnsi" w:hAnsiTheme="minorHAnsi" w:cstheme="minorHAnsi"/>
          <w:szCs w:val="24"/>
          <w:lang w:val="en-AU"/>
        </w:rPr>
        <w:t xml:space="preserve">. </w:t>
      </w:r>
      <w:r>
        <w:rPr>
          <w:rFonts w:asciiTheme="minorHAnsi" w:hAnsiTheme="minorHAnsi" w:cstheme="minorHAnsi"/>
          <w:szCs w:val="24"/>
          <w:lang w:val="en-AU"/>
        </w:rPr>
        <w:t>Despite this</w:t>
      </w:r>
      <w:r w:rsidR="0097550F">
        <w:rPr>
          <w:rFonts w:asciiTheme="minorHAnsi" w:hAnsiTheme="minorHAnsi" w:cstheme="minorHAnsi"/>
          <w:szCs w:val="24"/>
          <w:lang w:val="en-AU"/>
        </w:rPr>
        <w:t>,</w:t>
      </w:r>
      <w:r>
        <w:rPr>
          <w:rFonts w:asciiTheme="minorHAnsi" w:hAnsiTheme="minorHAnsi" w:cstheme="minorHAnsi"/>
          <w:szCs w:val="24"/>
          <w:lang w:val="en-AU"/>
        </w:rPr>
        <w:t xml:space="preserve"> the EAC is strengthening and t</w:t>
      </w:r>
      <w:r w:rsidR="00C809B9" w:rsidRPr="00F15D89">
        <w:rPr>
          <w:rFonts w:asciiTheme="minorHAnsi" w:hAnsiTheme="minorHAnsi" w:cstheme="minorHAnsi"/>
          <w:szCs w:val="24"/>
          <w:lang w:val="en-AU"/>
        </w:rPr>
        <w:t>he increasing water temperatures</w:t>
      </w:r>
      <w:r w:rsidR="004B4D38" w:rsidRPr="00F15D89">
        <w:rPr>
          <w:rFonts w:asciiTheme="minorHAnsi" w:hAnsiTheme="minorHAnsi" w:cstheme="minorHAnsi"/>
          <w:szCs w:val="24"/>
          <w:lang w:val="en-AU"/>
        </w:rPr>
        <w:t xml:space="preserve"> in the southeast Australian region</w:t>
      </w:r>
      <w:r w:rsidR="00C809B9" w:rsidRPr="00F15D89">
        <w:rPr>
          <w:rFonts w:asciiTheme="minorHAnsi" w:hAnsiTheme="minorHAnsi" w:cstheme="minorHAnsi"/>
          <w:szCs w:val="24"/>
          <w:lang w:val="en-AU"/>
        </w:rPr>
        <w:t xml:space="preserve"> </w:t>
      </w:r>
      <w:r w:rsidR="0058280A" w:rsidRPr="00F15D89">
        <w:rPr>
          <w:rFonts w:asciiTheme="minorHAnsi" w:hAnsiTheme="minorHAnsi" w:cstheme="minorHAnsi"/>
          <w:szCs w:val="24"/>
          <w:lang w:val="en-AU"/>
        </w:rPr>
        <w:t>are already impacting</w:t>
      </w:r>
      <w:r w:rsidR="00C809B9" w:rsidRPr="00F15D89">
        <w:rPr>
          <w:rFonts w:asciiTheme="minorHAnsi" w:hAnsiTheme="minorHAnsi" w:cstheme="minorHAnsi"/>
          <w:szCs w:val="24"/>
          <w:lang w:val="en-AU"/>
        </w:rPr>
        <w:t xml:space="preserve"> the zooplankton communities as the region becomes increasingly tropicalised</w:t>
      </w:r>
      <w:r w:rsidR="0058280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232BF7">
        <w:rPr>
          <w:rFonts w:asciiTheme="minorHAnsi" w:hAnsiTheme="minorHAnsi" w:cstheme="minorHAnsi"/>
          <w:szCs w:val="24"/>
          <w:lang w:val="en-AU"/>
        </w:rPr>
        <w:instrText xml:space="preserve"> ADDIN ZOTERO_ITEM CSL_CITATION {"citationID":"EbYa8jDf","properties":{"formattedCitation":"(Kelly {\\i{}et al.}, 2016)","plainCitation":"(Kelly et al., 2016)","noteIndex":0},"citationItems":[{"id":671,"uris":["http://zotero.org/users/local/U6DoygBa/items/HC7C9NB8"],"uri":["http://zotero.org/users/local/U6DoygBa/items/HC7C9NB8"],"itemData":{"id":671,"type":"article-journal","abstract":"Southeastern Australia is a ‘hotspot’ for oceanographic change. Here, rapidly increasing sea surface temperatures, rising at more than double the global trend, are largely associated with a southerly extension of the East Australian Current (EAC) and its eddy field. Maria Island, situated at the southern end of the EAC extension at 42°S, 148°E, has been used as a site to study temperature-driven biological trends in this region of accelerated change. Zooplankton have short life cycles (usually &lt; 1 year) and are highly sensitive to environmental change, making them an ideal indicator of the biological effects of an increased southward flow of the EAC. Data from in-situ net drops and the Continuous Plankton Recorder (CPR), collected since 2009, together with historical zooplankton abundance data, have been analysed in this study. Like the North Atlantic, zooplankton communities of southeastern Australia are responding to increased temperatures through relocation, long-term increases in warm-water species and a shift towards a zooplankton community dominated by small copepods. The biological trends present evidence of extended EAC influence at Maria Island into autumn and winter months, which has allowed for the rapid establishment of warm-water species during these seasons, and has increased the similarity between Maria Island and the more northerly Port Hacking zooplankton community. Generalised Linear Models (GLM) suggest the high salinity and low nutrient properties of EAC-water to be the primary drivers of increasing abundances of warm-water species off southeastern Australia. Changes in both the species composition and size distribution of the Maria Island zooplankton community will have effects for pelagic fisheries. This study provides an indication of how zooplankton communities influenced by intensifying Western Boundary currents may respond to rapid environmental change.","container-title":"Estuarine, Coastal and Shelf Science","DOI":"https://doi.org/10.1016/j.ecss.2016.07.019","ISSN":"0272-7714","page":"242-257","title":"Zooplankton responses to increasing sea surface temperatures in the southeastern Australia global marine hotspot","volume":"180","author":[{"family":"Kelly","given":"Paige"},{"family":"Clementson","given":"Lesley"},{"family":"Davies","given":"Claire"},{"family":"Corney","given":"Stuart"},{"family":"Swadling","given":"Kerrie"}],"issued":{"date-parts":[["2016",10,5]]}}}],"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szCs w:val="24"/>
        </w:rPr>
        <w:t xml:space="preserve">(Kelly </w:t>
      </w:r>
      <w:r w:rsidR="00232BF7" w:rsidRPr="00232BF7">
        <w:rPr>
          <w:rFonts w:ascii="Calibri" w:hAnsi="Calibri" w:cs="Calibri"/>
          <w:i/>
          <w:iCs/>
          <w:szCs w:val="24"/>
        </w:rPr>
        <w:t>et al.</w:t>
      </w:r>
      <w:r w:rsidR="00232BF7" w:rsidRPr="00232BF7">
        <w:rPr>
          <w:rFonts w:ascii="Calibri" w:hAnsi="Calibri" w:cs="Calibri"/>
          <w:szCs w:val="24"/>
        </w:rPr>
        <w:t>, 2016)</w:t>
      </w:r>
      <w:r w:rsidR="00232BF7">
        <w:rPr>
          <w:rFonts w:asciiTheme="minorHAnsi" w:hAnsiTheme="minorHAnsi" w:cstheme="minorHAnsi"/>
          <w:szCs w:val="24"/>
          <w:lang w:val="en-AU"/>
        </w:rPr>
        <w:fldChar w:fldCharType="end"/>
      </w:r>
      <w:r w:rsidR="0058280A" w:rsidRPr="00F15D89">
        <w:rPr>
          <w:rFonts w:asciiTheme="minorHAnsi" w:hAnsiTheme="minorHAnsi" w:cstheme="minorHAnsi"/>
          <w:szCs w:val="24"/>
          <w:lang w:val="en-AU"/>
        </w:rPr>
        <w:t>.</w:t>
      </w:r>
      <w:r w:rsidR="00ED3E08">
        <w:rPr>
          <w:rFonts w:asciiTheme="minorHAnsi" w:hAnsiTheme="minorHAnsi" w:cstheme="minorHAnsi"/>
          <w:szCs w:val="24"/>
          <w:lang w:val="en-AU"/>
        </w:rPr>
        <w:t xml:space="preserve"> At long term observing stations in the southeast Australian region, warming waters have </w:t>
      </w:r>
      <w:r w:rsidR="00756CB1">
        <w:rPr>
          <w:rFonts w:asciiTheme="minorHAnsi" w:hAnsiTheme="minorHAnsi" w:cstheme="minorHAnsi"/>
          <w:szCs w:val="24"/>
          <w:lang w:val="en-AU"/>
        </w:rPr>
        <w:t>resulted in</w:t>
      </w:r>
      <w:r w:rsidR="00ED3E08">
        <w:rPr>
          <w:rFonts w:asciiTheme="minorHAnsi" w:hAnsiTheme="minorHAnsi" w:cstheme="minorHAnsi"/>
          <w:szCs w:val="24"/>
          <w:lang w:val="en-AU"/>
        </w:rPr>
        <w:t xml:space="preserve"> a reduction in the spring phytoplankton bloom and &gt; 60% decline phytoplankton growth during spring </w:t>
      </w:r>
      <w:r w:rsidR="00ED3E08">
        <w:rPr>
          <w:rFonts w:asciiTheme="minorHAnsi" w:hAnsiTheme="minorHAnsi" w:cstheme="minorHAnsi"/>
          <w:szCs w:val="24"/>
          <w:lang w:val="en-AU"/>
        </w:rPr>
        <w:fldChar w:fldCharType="begin"/>
      </w:r>
      <w:r w:rsidR="00ED3E08">
        <w:rPr>
          <w:rFonts w:asciiTheme="minorHAnsi" w:hAnsiTheme="minorHAnsi" w:cstheme="minorHAnsi"/>
          <w:szCs w:val="24"/>
          <w:lang w:val="en-AU"/>
        </w:rPr>
        <w:instrText xml:space="preserve"> ADDIN ZOTERO_ITEM CSL_CITATION {"citationID":"4pkbeVil","properties":{"formattedCitation":"(Thompson {\\i{}et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ED3E08" w:rsidRPr="00ED3E08">
        <w:rPr>
          <w:rFonts w:ascii="Calibri" w:hAnsi="Calibri" w:cs="Calibri"/>
          <w:szCs w:val="24"/>
        </w:rPr>
        <w:t xml:space="preserve">(Thompson </w:t>
      </w:r>
      <w:r w:rsidR="00ED3E08" w:rsidRPr="00ED3E08">
        <w:rPr>
          <w:rFonts w:ascii="Calibri" w:hAnsi="Calibri" w:cs="Calibri"/>
          <w:i/>
          <w:iCs/>
          <w:szCs w:val="24"/>
        </w:rPr>
        <w:t>et al.</w:t>
      </w:r>
      <w:r w:rsidR="00ED3E08" w:rsidRPr="00ED3E08">
        <w:rPr>
          <w:rFonts w:ascii="Calibri" w:hAnsi="Calibri" w:cs="Calibri"/>
          <w:szCs w:val="24"/>
        </w:rPr>
        <w:t>, 2009)</w:t>
      </w:r>
      <w:r w:rsidR="00ED3E08">
        <w:rPr>
          <w:rFonts w:asciiTheme="minorHAnsi" w:hAnsiTheme="minorHAnsi" w:cstheme="minorHAnsi"/>
          <w:szCs w:val="24"/>
          <w:lang w:val="en-AU"/>
        </w:rPr>
        <w:fldChar w:fldCharType="end"/>
      </w:r>
      <w:r w:rsidR="00ED3E08">
        <w:rPr>
          <w:rFonts w:asciiTheme="minorHAnsi" w:hAnsiTheme="minorHAnsi" w:cstheme="minorHAnsi"/>
          <w:szCs w:val="24"/>
          <w:lang w:val="en-AU"/>
        </w:rPr>
        <w:t xml:space="preserve">. </w:t>
      </w:r>
      <w:r w:rsidR="004B4D38" w:rsidRPr="00F15D89">
        <w:rPr>
          <w:rFonts w:asciiTheme="minorHAnsi" w:hAnsiTheme="minorHAnsi" w:cstheme="minorHAnsi"/>
          <w:szCs w:val="24"/>
          <w:lang w:val="en-AU"/>
        </w:rPr>
        <w:t xml:space="preserve">These changes may have significant effects on the overall distribution of zooplankton biomass, size structure and community composition on continental shelves as zooplankton are impacted across the globe in similar ways </w:t>
      </w:r>
      <w:r w:rsidR="00232BF7">
        <w:rPr>
          <w:rFonts w:asciiTheme="minorHAnsi" w:hAnsiTheme="minorHAnsi" w:cstheme="minorHAnsi"/>
          <w:szCs w:val="24"/>
          <w:lang w:val="en-AU"/>
        </w:rPr>
        <w:fldChar w:fldCharType="begin"/>
      </w:r>
      <w:r w:rsidR="00F10B3D">
        <w:rPr>
          <w:rFonts w:asciiTheme="minorHAnsi" w:hAnsiTheme="minorHAnsi" w:cstheme="minorHAnsi"/>
          <w:szCs w:val="24"/>
          <w:lang w:val="en-AU"/>
        </w:rPr>
        <w:instrText xml:space="preserve"> ADDIN ZOTERO_ITEM CSL_CITATION {"citationID":"wR7f3HKU","properties":{"formattedCitation":"(Richardson, 2008)","plainCitation":"(Richardson, 2008)","noteIndex":0},"citationItems":[{"id":882,"uris":["http://zotero.org/users/local/U6DoygBa/items/R2TEHF93"],"uri":["http://zotero.org/users/local/U6DoygBa/items/R2TEHF93"],"itemData":{"id":882,"type":"article-journal","abstract":"An overview is provided of the observed and potential future responses of zooplankton communities to global warming. I begin by describing the importance of zooplankton in ocean ecosystems and the attributes that make them sensitive beacons of climate change. Global warming may have even greater repercussions for marine ecosystems than for terrestrial ecosystems, because temperature influences water column stability, nutrient enrichment, and the degree of new production, and thus the abundance, size composition, diversity, and trophic efficiency of zooplankton. Pertinent descriptions of physical changes in the ocean in response to climate change are given as a prelude to a detailed discussion of observed impacts of global warming on zooplankton. These manifest as changes in the distribution of individual species and assemblages, in the timing of important life-cycle events, and in abundance and community structure. The most illustrative case studies, where climate has had an obvious, tangible impact on zooplankton and substantial ecosystem consequences, are presented. Changes in the distribution and phenology of zooplankton are faster and greater than those observed for terrestrial groups. Relevant projected changes in ocean conditions are then presented, followed by an exploration of potential future changes in zooplankton communities from the perspective of different modelling approaches. Researchers have used a range of modelling approaches on individual species and functional groups forced by output from climate models under future greenhouse gas emission scenarios. I conclude by suggesting some potential future directions in climate change research for zooplankton, viz. the use of richer zooplankton functional groups in ecosystem models; greater research effort in tropical systems; investigating climate change in conjunction with other human impacts; and a global zooplankton observing system.","container-title":"ICES Journal of Marine Science","DOI":"10.1093/icesjms/fsn028","ISSN":"1054-3139","issue":"3","journalAbbreviation":"ICES J. Mar. Sci.","language":"English","page":"279-295","title":"In hot water: zooplankton and climate change","volume":"65","author":[{"family":"Richardson","given":"A. J."}],"issued":{"date-parts":[["2008",4]]}}}],"schema":"https://github.com/citation-style-language/schema/raw/master/csl-citation.json"}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rPr>
        <w:t>(Richardson, 2008)</w:t>
      </w:r>
      <w:r w:rsidR="00232BF7">
        <w:rPr>
          <w:rFonts w:asciiTheme="minorHAnsi" w:hAnsiTheme="minorHAnsi" w:cstheme="minorHAnsi"/>
          <w:szCs w:val="24"/>
          <w:lang w:val="en-AU"/>
        </w:rPr>
        <w:fldChar w:fldCharType="end"/>
      </w:r>
      <w:r w:rsidR="004B4D38" w:rsidRPr="00F15D89">
        <w:rPr>
          <w:rFonts w:asciiTheme="minorHAnsi" w:hAnsiTheme="minorHAnsi" w:cstheme="minorHAnsi"/>
          <w:szCs w:val="24"/>
          <w:lang w:val="en-AU"/>
        </w:rPr>
        <w:t xml:space="preserve">. </w:t>
      </w:r>
    </w:p>
    <w:p w14:paraId="276972BC" w14:textId="26ADC49B" w:rsidR="008E52C9" w:rsidRPr="00F15D89" w:rsidRDefault="00762C81" w:rsidP="00756CB1">
      <w:pPr>
        <w:spacing w:line="360" w:lineRule="auto"/>
        <w:ind w:firstLine="720"/>
        <w:rPr>
          <w:rFonts w:asciiTheme="minorHAnsi" w:hAnsiTheme="minorHAnsi" w:cstheme="minorHAnsi"/>
          <w:b/>
          <w:bCs/>
          <w:lang w:val="en-AU"/>
        </w:rPr>
      </w:pPr>
      <w:r>
        <w:rPr>
          <w:rFonts w:asciiTheme="minorHAnsi" w:hAnsiTheme="minorHAnsi" w:cstheme="minorHAnsi"/>
          <w:lang w:val="en-AU"/>
        </w:rPr>
        <w:t>O</w:t>
      </w:r>
      <w:r w:rsidR="00BF6477" w:rsidRPr="0070771F">
        <w:rPr>
          <w:rFonts w:asciiTheme="minorHAnsi" w:hAnsiTheme="minorHAnsi" w:cstheme="minorHAnsi"/>
          <w:lang w:val="en-AU"/>
        </w:rPr>
        <w:t xml:space="preserve">ur study </w:t>
      </w:r>
      <w:r w:rsidR="00627CA7" w:rsidRPr="0070771F">
        <w:rPr>
          <w:rFonts w:asciiTheme="minorHAnsi" w:hAnsiTheme="minorHAnsi" w:cstheme="minorHAnsi"/>
          <w:lang w:val="en-AU"/>
        </w:rPr>
        <w:t>is the first to look at</w:t>
      </w:r>
      <w:r w:rsidR="0070771F">
        <w:rPr>
          <w:rFonts w:asciiTheme="minorHAnsi" w:hAnsiTheme="minorHAnsi" w:cstheme="minorHAnsi"/>
          <w:lang w:val="en-AU"/>
        </w:rPr>
        <w:t xml:space="preserve"> high resolution</w:t>
      </w:r>
      <w:r w:rsidR="00627CA7" w:rsidRPr="0070771F">
        <w:rPr>
          <w:rFonts w:asciiTheme="minorHAnsi" w:hAnsiTheme="minorHAnsi" w:cstheme="minorHAnsi"/>
          <w:lang w:val="en-AU"/>
        </w:rPr>
        <w:t xml:space="preserve"> depth patterns of zooplankton across a continental </w:t>
      </w:r>
      <w:r w:rsidR="00E60CD8" w:rsidRPr="0070771F">
        <w:rPr>
          <w:rFonts w:asciiTheme="minorHAnsi" w:hAnsiTheme="minorHAnsi" w:cstheme="minorHAnsi"/>
          <w:lang w:val="en-AU"/>
        </w:rPr>
        <w:t>shelf,</w:t>
      </w:r>
      <w:r>
        <w:rPr>
          <w:rFonts w:asciiTheme="minorHAnsi" w:hAnsiTheme="minorHAnsi" w:cstheme="minorHAnsi"/>
          <w:lang w:val="en-AU"/>
        </w:rPr>
        <w:t xml:space="preserve"> but</w:t>
      </w:r>
      <w:r w:rsidR="00627CA7" w:rsidRPr="0070771F">
        <w:rPr>
          <w:rFonts w:asciiTheme="minorHAnsi" w:hAnsiTheme="minorHAnsi" w:cstheme="minorHAnsi"/>
          <w:lang w:val="en-AU"/>
        </w:rPr>
        <w:t xml:space="preserve"> </w:t>
      </w:r>
      <w:r w:rsidR="00E60CD8">
        <w:rPr>
          <w:rFonts w:asciiTheme="minorHAnsi" w:hAnsiTheme="minorHAnsi" w:cstheme="minorHAnsi"/>
          <w:lang w:val="en-AU"/>
        </w:rPr>
        <w:t>we</w:t>
      </w:r>
      <w:r w:rsidR="00627CA7" w:rsidRPr="0070771F">
        <w:rPr>
          <w:rFonts w:asciiTheme="minorHAnsi" w:hAnsiTheme="minorHAnsi" w:cstheme="minorHAnsi"/>
          <w:lang w:val="en-AU"/>
        </w:rPr>
        <w:t xml:space="preserve"> </w:t>
      </w:r>
      <w:r w:rsidR="00BF6477" w:rsidRPr="0070771F">
        <w:rPr>
          <w:rFonts w:asciiTheme="minorHAnsi" w:hAnsiTheme="minorHAnsi" w:cstheme="minorHAnsi"/>
          <w:lang w:val="en-AU"/>
        </w:rPr>
        <w:t xml:space="preserve">did not </w:t>
      </w:r>
      <w:r w:rsidR="00627CA7" w:rsidRPr="0070771F">
        <w:rPr>
          <w:rFonts w:asciiTheme="minorHAnsi" w:hAnsiTheme="minorHAnsi" w:cstheme="minorHAnsi"/>
          <w:lang w:val="en-AU"/>
        </w:rPr>
        <w:t>sample in areas where the bathymetry was less than 50 m. This means that the true inshore water masses which may be heavily influenced by</w:t>
      </w:r>
      <w:r w:rsidR="00AB6573">
        <w:rPr>
          <w:rFonts w:asciiTheme="minorHAnsi" w:hAnsiTheme="minorHAnsi" w:cstheme="minorHAnsi"/>
          <w:lang w:val="en-AU"/>
        </w:rPr>
        <w:t xml:space="preserve"> terrestrial inputs,</w:t>
      </w:r>
      <w:r w:rsidR="00627CA7" w:rsidRPr="0070771F">
        <w:rPr>
          <w:rFonts w:asciiTheme="minorHAnsi" w:hAnsiTheme="minorHAnsi" w:cstheme="minorHAnsi"/>
          <w:lang w:val="en-AU"/>
        </w:rPr>
        <w:t xml:space="preserve"> waves</w:t>
      </w:r>
      <w:r w:rsidR="00FF6DA1">
        <w:rPr>
          <w:rFonts w:asciiTheme="minorHAnsi" w:hAnsiTheme="minorHAnsi" w:cstheme="minorHAnsi"/>
          <w:lang w:val="en-AU"/>
        </w:rPr>
        <w:t>, wind-driven vertical mixing,</w:t>
      </w:r>
      <w:r w:rsidR="00627CA7" w:rsidRPr="0070771F">
        <w:rPr>
          <w:rFonts w:asciiTheme="minorHAnsi" w:hAnsiTheme="minorHAnsi" w:cstheme="minorHAnsi"/>
          <w:lang w:val="en-AU"/>
        </w:rPr>
        <w:t xml:space="preserve"> and interactions with the shore </w:t>
      </w:r>
      <w:r w:rsidR="0070771F">
        <w:rPr>
          <w:rFonts w:asciiTheme="minorHAnsi" w:hAnsiTheme="minorHAnsi" w:cstheme="minorHAnsi"/>
          <w:lang w:val="en-AU"/>
        </w:rPr>
        <w:t xml:space="preserve">were not sampled and these areas </w:t>
      </w:r>
      <w:r w:rsidR="00627CA7" w:rsidRPr="0070771F">
        <w:rPr>
          <w:rFonts w:asciiTheme="minorHAnsi" w:hAnsiTheme="minorHAnsi" w:cstheme="minorHAnsi"/>
          <w:lang w:val="en-AU"/>
        </w:rPr>
        <w:t>may have differing patterns in terms of the zooplankton community.</w:t>
      </w:r>
    </w:p>
    <w:p w14:paraId="0B9F4F7A" w14:textId="77777777" w:rsidR="0070771F" w:rsidRDefault="0070771F" w:rsidP="00F34258">
      <w:pPr>
        <w:pStyle w:val="Heading-Main"/>
        <w:spacing w:line="360" w:lineRule="auto"/>
        <w:rPr>
          <w:rFonts w:asciiTheme="minorHAnsi" w:hAnsiTheme="minorHAnsi" w:cstheme="minorHAnsi"/>
          <w:lang w:val="en-AU"/>
        </w:rPr>
      </w:pPr>
    </w:p>
    <w:p w14:paraId="69D87446" w14:textId="3A80C7BB" w:rsidR="002F3B11" w:rsidRPr="00C07196" w:rsidRDefault="00C07196" w:rsidP="00F34258">
      <w:pPr>
        <w:pStyle w:val="Heading-Main"/>
        <w:spacing w:line="360" w:lineRule="auto"/>
        <w:rPr>
          <w:rFonts w:asciiTheme="minorHAnsi" w:hAnsiTheme="minorHAnsi" w:cstheme="minorHAnsi"/>
          <w:lang w:val="en-AU"/>
        </w:rPr>
      </w:pPr>
      <w:r w:rsidRPr="00C07196">
        <w:rPr>
          <w:rFonts w:asciiTheme="minorHAnsi" w:hAnsiTheme="minorHAnsi" w:cstheme="minorHAnsi"/>
          <w:lang w:val="en-AU"/>
        </w:rPr>
        <w:t>5</w:t>
      </w:r>
      <w:r w:rsidR="002F3B11" w:rsidRPr="00C07196">
        <w:rPr>
          <w:rFonts w:asciiTheme="minorHAnsi" w:hAnsiTheme="minorHAnsi" w:cstheme="minorHAnsi"/>
          <w:lang w:val="en-AU"/>
        </w:rPr>
        <w:t xml:space="preserve"> Conclusions</w:t>
      </w:r>
    </w:p>
    <w:p w14:paraId="6C27AA52" w14:textId="0894AB0C" w:rsidR="00E60CD8" w:rsidRPr="00F15D89" w:rsidRDefault="00E60CD8" w:rsidP="00756CB1">
      <w:pPr>
        <w:spacing w:line="360" w:lineRule="auto"/>
        <w:ind w:firstLine="720"/>
        <w:rPr>
          <w:rFonts w:asciiTheme="minorHAnsi" w:eastAsia="Times New Roman" w:hAnsiTheme="minorHAnsi" w:cstheme="minorHAnsi"/>
          <w:kern w:val="28"/>
          <w:szCs w:val="24"/>
          <w:lang w:val="en-AU"/>
        </w:rPr>
      </w:pPr>
      <w:r w:rsidRPr="00F15D89">
        <w:rPr>
          <w:rFonts w:asciiTheme="minorHAnsi" w:hAnsiTheme="minorHAnsi" w:cstheme="minorHAnsi"/>
          <w:lang w:val="en-AU"/>
        </w:rPr>
        <w:t xml:space="preserve">This study provides </w:t>
      </w:r>
      <w:r>
        <w:rPr>
          <w:rFonts w:asciiTheme="minorHAnsi" w:hAnsiTheme="minorHAnsi" w:cstheme="minorHAnsi"/>
          <w:lang w:val="en-AU"/>
        </w:rPr>
        <w:t xml:space="preserve">insights into both the </w:t>
      </w:r>
      <w:commentRangeStart w:id="81"/>
      <w:r>
        <w:rPr>
          <w:rFonts w:asciiTheme="minorHAnsi" w:hAnsiTheme="minorHAnsi" w:cstheme="minorHAnsi"/>
          <w:lang w:val="en-AU"/>
        </w:rPr>
        <w:t>depth and</w:t>
      </w:r>
      <w:r w:rsidR="00CD0018">
        <w:rPr>
          <w:rFonts w:asciiTheme="minorHAnsi" w:hAnsiTheme="minorHAnsi" w:cstheme="minorHAnsi"/>
          <w:lang w:val="en-AU"/>
        </w:rPr>
        <w:t xml:space="preserve"> broad scale</w:t>
      </w:r>
      <w:r>
        <w:rPr>
          <w:rFonts w:asciiTheme="minorHAnsi" w:hAnsiTheme="minorHAnsi" w:cstheme="minorHAnsi"/>
          <w:lang w:val="en-AU"/>
        </w:rPr>
        <w:t xml:space="preserve"> spatial patterns </w:t>
      </w:r>
      <w:commentRangeEnd w:id="81"/>
      <w:r w:rsidR="000624F7">
        <w:rPr>
          <w:rStyle w:val="CommentReference"/>
        </w:rPr>
        <w:commentReference w:id="81"/>
      </w:r>
      <w:r>
        <w:rPr>
          <w:rFonts w:asciiTheme="minorHAnsi" w:hAnsiTheme="minorHAnsi" w:cstheme="minorHAnsi"/>
          <w:lang w:val="en-AU"/>
        </w:rPr>
        <w:t>of size-structured zooplankton biomass across continental shelves</w:t>
      </w:r>
      <w:r w:rsidRPr="00F15D89">
        <w:rPr>
          <w:rFonts w:asciiTheme="minorHAnsi" w:hAnsiTheme="minorHAnsi" w:cstheme="minorHAnsi"/>
          <w:lang w:val="en-AU"/>
        </w:rPr>
        <w:t>. By comparing zooplankton communities in the EAC influenced region with the more southern region we showed how current driven uplift creat</w:t>
      </w:r>
      <w:r>
        <w:rPr>
          <w:rFonts w:asciiTheme="minorHAnsi" w:hAnsiTheme="minorHAnsi" w:cstheme="minorHAnsi"/>
          <w:lang w:val="en-AU"/>
        </w:rPr>
        <w:t>es</w:t>
      </w:r>
      <w:r w:rsidRPr="00F15D89">
        <w:rPr>
          <w:rFonts w:asciiTheme="minorHAnsi" w:hAnsiTheme="minorHAnsi" w:cstheme="minorHAnsi"/>
          <w:lang w:val="en-AU"/>
        </w:rPr>
        <w:t xml:space="preserve"> a highly productive inner-shelf water zooplankton community. It is likely that this is </w:t>
      </w:r>
      <w:r>
        <w:rPr>
          <w:rFonts w:asciiTheme="minorHAnsi" w:hAnsiTheme="minorHAnsi" w:cstheme="minorHAnsi"/>
          <w:lang w:val="en-AU"/>
        </w:rPr>
        <w:t xml:space="preserve">evident in </w:t>
      </w:r>
      <w:r w:rsidRPr="00F15D89">
        <w:rPr>
          <w:rFonts w:asciiTheme="minorHAnsi" w:hAnsiTheme="minorHAnsi" w:cstheme="minorHAnsi"/>
          <w:lang w:val="en-AU"/>
        </w:rPr>
        <w:t xml:space="preserve">other </w:t>
      </w:r>
      <w:r>
        <w:rPr>
          <w:rFonts w:asciiTheme="minorHAnsi" w:hAnsiTheme="minorHAnsi" w:cstheme="minorHAnsi"/>
          <w:lang w:val="en-AU"/>
        </w:rPr>
        <w:t xml:space="preserve">WBC </w:t>
      </w:r>
      <w:r w:rsidRPr="00F15D89">
        <w:rPr>
          <w:rFonts w:asciiTheme="minorHAnsi" w:hAnsiTheme="minorHAnsi" w:cstheme="minorHAnsi"/>
          <w:lang w:val="en-AU"/>
        </w:rPr>
        <w:t xml:space="preserve">systems where similar horizontal patterns of zooplankton biomass have been observed. </w:t>
      </w:r>
      <w:r w:rsidRPr="00F15D89">
        <w:rPr>
          <w:rFonts w:asciiTheme="minorHAnsi" w:eastAsia="Times New Roman" w:hAnsiTheme="minorHAnsi" w:cstheme="minorHAnsi"/>
          <w:kern w:val="28"/>
          <w:szCs w:val="24"/>
          <w:lang w:val="en-AU"/>
        </w:rPr>
        <w:t>Based upon the previous research into zooplankton distributions on continental shel</w:t>
      </w:r>
      <w:r>
        <w:rPr>
          <w:rFonts w:asciiTheme="minorHAnsi" w:eastAsia="Times New Roman" w:hAnsiTheme="minorHAnsi" w:cstheme="minorHAnsi"/>
          <w:kern w:val="28"/>
          <w:szCs w:val="24"/>
          <w:lang w:val="en-AU"/>
        </w:rPr>
        <w:t>ves</w:t>
      </w:r>
      <w:r w:rsidRPr="00F15D89">
        <w:rPr>
          <w:rFonts w:asciiTheme="minorHAnsi" w:eastAsia="Times New Roman" w:hAnsiTheme="minorHAnsi" w:cstheme="minorHAnsi"/>
          <w:kern w:val="28"/>
          <w:szCs w:val="24"/>
          <w:lang w:val="en-AU"/>
        </w:rPr>
        <w:t xml:space="preserve"> and the current study we </w:t>
      </w:r>
      <w:r>
        <w:rPr>
          <w:rFonts w:asciiTheme="minorHAnsi" w:eastAsia="Times New Roman" w:hAnsiTheme="minorHAnsi" w:cstheme="minorHAnsi"/>
          <w:kern w:val="28"/>
          <w:szCs w:val="24"/>
          <w:lang w:val="en-AU"/>
        </w:rPr>
        <w:t>suggest</w:t>
      </w:r>
      <w:r w:rsidRPr="00F15D89">
        <w:rPr>
          <w:rFonts w:asciiTheme="minorHAnsi" w:eastAsia="Times New Roman" w:hAnsiTheme="minorHAnsi" w:cstheme="minorHAnsi"/>
          <w:kern w:val="28"/>
          <w:szCs w:val="24"/>
          <w:lang w:val="en-AU"/>
        </w:rPr>
        <w:t xml:space="preserve"> a </w:t>
      </w:r>
      <w:r>
        <w:rPr>
          <w:rFonts w:asciiTheme="minorHAnsi" w:eastAsia="Times New Roman" w:hAnsiTheme="minorHAnsi" w:cstheme="minorHAnsi"/>
          <w:kern w:val="28"/>
          <w:szCs w:val="24"/>
          <w:lang w:val="en-AU"/>
        </w:rPr>
        <w:t>general process for the distribution of zooplankton on continental shelves influenced by boundary currents. This model includes expectations</w:t>
      </w:r>
      <w:r w:rsidRPr="00F15D89">
        <w:rPr>
          <w:rFonts w:asciiTheme="minorHAnsi" w:eastAsia="Times New Roman" w:hAnsiTheme="minorHAnsi" w:cstheme="minorHAnsi"/>
          <w:kern w:val="28"/>
          <w:szCs w:val="24"/>
          <w:lang w:val="en-AU"/>
        </w:rPr>
        <w:t xml:space="preserve"> for future studies to test. 1) Zooplankton biomass declines with distance offshore and with depth. 2) Continental shelf waters are more productive that offshore waters, and 3) Western </w:t>
      </w:r>
      <w:r>
        <w:rPr>
          <w:rFonts w:asciiTheme="minorHAnsi" w:eastAsia="Times New Roman" w:hAnsiTheme="minorHAnsi" w:cstheme="minorHAnsi"/>
          <w:kern w:val="28"/>
          <w:szCs w:val="24"/>
          <w:lang w:val="en-AU"/>
        </w:rPr>
        <w:t>b</w:t>
      </w:r>
      <w:r w:rsidRPr="00F15D89">
        <w:rPr>
          <w:rFonts w:asciiTheme="minorHAnsi" w:eastAsia="Times New Roman" w:hAnsiTheme="minorHAnsi" w:cstheme="minorHAnsi"/>
          <w:kern w:val="28"/>
          <w:szCs w:val="24"/>
          <w:lang w:val="en-AU"/>
        </w:rPr>
        <w:t xml:space="preserve">oundary </w:t>
      </w:r>
      <w:r>
        <w:rPr>
          <w:rFonts w:asciiTheme="minorHAnsi" w:eastAsia="Times New Roman" w:hAnsiTheme="minorHAnsi" w:cstheme="minorHAnsi"/>
          <w:kern w:val="28"/>
          <w:szCs w:val="24"/>
          <w:lang w:val="en-AU"/>
        </w:rPr>
        <w:t>c</w:t>
      </w:r>
      <w:r w:rsidRPr="00F15D89">
        <w:rPr>
          <w:rFonts w:asciiTheme="minorHAnsi" w:eastAsia="Times New Roman" w:hAnsiTheme="minorHAnsi" w:cstheme="minorHAnsi"/>
          <w:kern w:val="28"/>
          <w:szCs w:val="24"/>
          <w:lang w:val="en-AU"/>
        </w:rPr>
        <w:t xml:space="preserve">urrents drive productivity on the shelf through uplift. Future studies could answer these questions with more sustained monitoring of cross-shelf patterns </w:t>
      </w:r>
      <w:r w:rsidRPr="00F15D89">
        <w:rPr>
          <w:rFonts w:asciiTheme="minorHAnsi" w:eastAsia="Times New Roman" w:hAnsiTheme="minorHAnsi" w:cstheme="minorHAnsi"/>
          <w:kern w:val="28"/>
          <w:szCs w:val="24"/>
          <w:lang w:val="en-AU"/>
        </w:rPr>
        <w:lastRenderedPageBreak/>
        <w:t>throughout the year which has not previously occurred with previous studies presenting only snapshots of cross-shelf patterns due to defined sampling seasons or irregular research voyages.</w:t>
      </w:r>
    </w:p>
    <w:p w14:paraId="2680E56F" w14:textId="4938D2A8" w:rsidR="00DD6401" w:rsidRDefault="00DD6401" w:rsidP="00F34258">
      <w:pPr>
        <w:spacing w:line="360" w:lineRule="auto"/>
        <w:rPr>
          <w:rFonts w:asciiTheme="minorHAnsi" w:hAnsiTheme="minorHAnsi" w:cstheme="minorHAnsi"/>
          <w:b/>
          <w:bCs/>
          <w:lang w:val="en-AU"/>
        </w:rPr>
      </w:pPr>
    </w:p>
    <w:p w14:paraId="23F651D9" w14:textId="5972DDF3" w:rsidR="00E60CD8" w:rsidRDefault="00E60CD8" w:rsidP="00F34258">
      <w:pPr>
        <w:spacing w:line="360" w:lineRule="auto"/>
        <w:rPr>
          <w:rFonts w:asciiTheme="minorHAnsi" w:hAnsiTheme="minorHAnsi" w:cstheme="minorHAnsi"/>
          <w:b/>
          <w:bCs/>
          <w:lang w:val="en-AU"/>
        </w:rPr>
      </w:pPr>
      <w:r>
        <w:rPr>
          <w:rFonts w:asciiTheme="minorHAnsi" w:hAnsiTheme="minorHAnsi" w:cstheme="minorHAnsi"/>
          <w:b/>
          <w:bCs/>
          <w:lang w:val="en-AU"/>
        </w:rPr>
        <w:t>6. Acknowledgements</w:t>
      </w:r>
    </w:p>
    <w:p w14:paraId="26B99FC6" w14:textId="772F217D" w:rsidR="00E60CD8" w:rsidRPr="00E60CD8" w:rsidRDefault="00E60CD8" w:rsidP="00E60CD8">
      <w:pPr>
        <w:spacing w:line="360" w:lineRule="auto"/>
        <w:rPr>
          <w:rFonts w:asciiTheme="minorHAnsi" w:hAnsiTheme="minorHAnsi" w:cstheme="minorHAnsi"/>
          <w:lang w:val="en-AU"/>
        </w:rPr>
      </w:pPr>
      <w:r w:rsidRPr="00E60CD8">
        <w:rPr>
          <w:rFonts w:asciiTheme="minorHAnsi" w:hAnsiTheme="minorHAnsi" w:cstheme="minorHAnsi"/>
          <w:lang w:val="en-AU"/>
        </w:rPr>
        <w:t>The authors wish to thank the</w:t>
      </w:r>
      <w:r>
        <w:rPr>
          <w:rFonts w:asciiTheme="minorHAnsi" w:hAnsiTheme="minorHAnsi" w:cstheme="minorHAnsi"/>
          <w:lang w:val="en-AU"/>
        </w:rPr>
        <w:t xml:space="preserve"> Marine National Facility,</w:t>
      </w:r>
      <w:r w:rsidR="004304EB">
        <w:rPr>
          <w:rFonts w:asciiTheme="minorHAnsi" w:hAnsiTheme="minorHAnsi" w:cstheme="minorHAnsi"/>
          <w:lang w:val="en-AU"/>
        </w:rPr>
        <w:t xml:space="preserve"> the captain and</w:t>
      </w:r>
      <w:r>
        <w:rPr>
          <w:rFonts w:asciiTheme="minorHAnsi" w:hAnsiTheme="minorHAnsi" w:cstheme="minorHAnsi"/>
          <w:lang w:val="en-AU"/>
        </w:rPr>
        <w:t xml:space="preserve"> c</w:t>
      </w:r>
      <w:r w:rsidRPr="00E60CD8">
        <w:rPr>
          <w:rFonts w:asciiTheme="minorHAnsi" w:hAnsiTheme="minorHAnsi" w:cstheme="minorHAnsi"/>
          <w:lang w:val="en-AU"/>
        </w:rPr>
        <w:t xml:space="preserve">rew of </w:t>
      </w:r>
      <w:r w:rsidRPr="00E60CD8">
        <w:rPr>
          <w:rFonts w:asciiTheme="minorHAnsi" w:hAnsiTheme="minorHAnsi" w:cstheme="minorHAnsi"/>
          <w:i/>
          <w:iCs/>
          <w:lang w:val="en-AU"/>
        </w:rPr>
        <w:t>RV Southern Surveyor</w:t>
      </w:r>
      <w:r w:rsidRPr="00E60CD8">
        <w:rPr>
          <w:rFonts w:asciiTheme="minorHAnsi" w:hAnsiTheme="minorHAnsi" w:cstheme="minorHAnsi"/>
          <w:lang w:val="en-AU"/>
        </w:rPr>
        <w:t xml:space="preserve"> 08/2004</w:t>
      </w:r>
      <w:r>
        <w:rPr>
          <w:rFonts w:asciiTheme="minorHAnsi" w:hAnsiTheme="minorHAnsi" w:cstheme="minorHAnsi"/>
          <w:lang w:val="en-AU"/>
        </w:rPr>
        <w:t xml:space="preserve"> as well as Jason Middleton and Lind</w:t>
      </w:r>
      <w:r w:rsidR="004304EB">
        <w:rPr>
          <w:rFonts w:asciiTheme="minorHAnsi" w:hAnsiTheme="minorHAnsi" w:cstheme="minorHAnsi"/>
          <w:lang w:val="en-AU"/>
        </w:rPr>
        <w:t>sey Pender.</w:t>
      </w:r>
      <w:r>
        <w:rPr>
          <w:rFonts w:asciiTheme="minorHAnsi" w:hAnsiTheme="minorHAnsi" w:cstheme="minorHAnsi"/>
          <w:lang w:val="en-AU"/>
        </w:rPr>
        <w:t xml:space="preserve"> HTS was supported by </w:t>
      </w:r>
      <w:proofErr w:type="gramStart"/>
      <w:r>
        <w:rPr>
          <w:rFonts w:asciiTheme="minorHAnsi" w:hAnsiTheme="minorHAnsi" w:cstheme="minorHAnsi"/>
          <w:lang w:val="en-AU"/>
        </w:rPr>
        <w:t>a</w:t>
      </w:r>
      <w:proofErr w:type="gramEnd"/>
      <w:r>
        <w:rPr>
          <w:rFonts w:asciiTheme="minorHAnsi" w:hAnsiTheme="minorHAnsi" w:cstheme="minorHAnsi"/>
          <w:lang w:val="en-AU"/>
        </w:rPr>
        <w:t xml:space="preserve"> NSW Government Research Attraction and Acceleration Program grant award</w:t>
      </w:r>
      <w:r w:rsidR="00756CB1">
        <w:rPr>
          <w:rFonts w:asciiTheme="minorHAnsi" w:hAnsiTheme="minorHAnsi" w:cstheme="minorHAnsi"/>
          <w:lang w:val="en-AU"/>
        </w:rPr>
        <w:t>ed</w:t>
      </w:r>
      <w:r>
        <w:rPr>
          <w:rFonts w:asciiTheme="minorHAnsi" w:hAnsiTheme="minorHAnsi" w:cstheme="minorHAnsi"/>
          <w:lang w:val="en-AU"/>
        </w:rPr>
        <w:t xml:space="preserve"> to SIMS.</w:t>
      </w:r>
    </w:p>
    <w:p w14:paraId="3AF25E2B" w14:textId="77777777" w:rsidR="00C07196" w:rsidRDefault="00C07196">
      <w:pPr>
        <w:rPr>
          <w:rFonts w:asciiTheme="minorHAnsi" w:hAnsiTheme="minorHAnsi" w:cstheme="minorHAnsi"/>
          <w:b/>
          <w:bCs/>
          <w:lang w:val="en-AU"/>
        </w:rPr>
      </w:pPr>
      <w:r>
        <w:rPr>
          <w:rFonts w:asciiTheme="minorHAnsi" w:hAnsiTheme="minorHAnsi" w:cstheme="minorHAnsi"/>
          <w:b/>
          <w:bCs/>
          <w:lang w:val="en-AU"/>
        </w:rPr>
        <w:br w:type="page"/>
      </w:r>
    </w:p>
    <w:p w14:paraId="2DFE6AF5" w14:textId="024562F7" w:rsidR="001E3923" w:rsidRPr="00F15D89" w:rsidRDefault="0058280A" w:rsidP="00F34258">
      <w:pPr>
        <w:spacing w:line="360" w:lineRule="auto"/>
        <w:rPr>
          <w:rFonts w:asciiTheme="minorHAnsi" w:hAnsiTheme="minorHAnsi" w:cstheme="minorHAnsi"/>
          <w:b/>
          <w:bCs/>
          <w:lang w:val="en-AU"/>
        </w:rPr>
      </w:pPr>
      <w:r w:rsidRPr="00F15D89">
        <w:rPr>
          <w:rFonts w:asciiTheme="minorHAnsi" w:hAnsiTheme="minorHAnsi" w:cstheme="minorHAnsi"/>
          <w:b/>
          <w:bCs/>
          <w:lang w:val="en-AU"/>
        </w:rPr>
        <w:lastRenderedPageBreak/>
        <w:t>References</w:t>
      </w:r>
    </w:p>
    <w:p w14:paraId="5CFC6C60" w14:textId="77777777" w:rsidR="001E3923" w:rsidRPr="00C07196" w:rsidRDefault="001E3923" w:rsidP="00F34258">
      <w:pPr>
        <w:spacing w:line="360" w:lineRule="auto"/>
        <w:rPr>
          <w:rFonts w:asciiTheme="minorHAnsi" w:hAnsiTheme="minorHAnsi" w:cstheme="minorHAnsi"/>
          <w:sz w:val="22"/>
          <w:szCs w:val="22"/>
          <w:lang w:val="en-AU"/>
        </w:rPr>
      </w:pPr>
    </w:p>
    <w:p w14:paraId="7248E4D7" w14:textId="77777777" w:rsidR="00F10B3D" w:rsidRDefault="00232BF7" w:rsidP="00F10B3D">
      <w:pPr>
        <w:pStyle w:val="Bibliography"/>
      </w:pPr>
      <w:r>
        <w:rPr>
          <w:rFonts w:asciiTheme="minorHAnsi" w:hAnsiTheme="minorHAnsi" w:cstheme="minorHAnsi"/>
          <w:sz w:val="22"/>
          <w:szCs w:val="22"/>
          <w:lang w:val="en-AU"/>
        </w:rPr>
        <w:fldChar w:fldCharType="begin"/>
      </w:r>
      <w:r w:rsidR="00F10B3D">
        <w:rPr>
          <w:rFonts w:asciiTheme="minorHAnsi" w:hAnsiTheme="minorHAnsi" w:cstheme="minorHAnsi"/>
          <w:sz w:val="22"/>
          <w:szCs w:val="22"/>
          <w:lang w:val="en-AU"/>
        </w:rPr>
        <w:instrText xml:space="preserve"> ADDIN ZOTERO_BIBL {"uncited":[],"omitted":[],"custom":[]} CSL_BIBLIOGRAPHY </w:instrText>
      </w:r>
      <w:r>
        <w:rPr>
          <w:rFonts w:asciiTheme="minorHAnsi" w:hAnsiTheme="minorHAnsi" w:cstheme="minorHAnsi"/>
          <w:sz w:val="22"/>
          <w:szCs w:val="22"/>
          <w:lang w:val="en-AU"/>
        </w:rPr>
        <w:fldChar w:fldCharType="separate"/>
      </w:r>
      <w:r w:rsidR="00F10B3D">
        <w:t>Aarflot, J. M., Aksnes, D. L., Opdal, A. F., Skjoldal, H. R., and Fiksen, O. 2019. Caught in broad daylight: Topographic constraints of zooplankton depth distributions. Limnology and Oceanography, 64: 849–859.</w:t>
      </w:r>
    </w:p>
    <w:p w14:paraId="71800603" w14:textId="77777777" w:rsidR="00F10B3D" w:rsidRDefault="00F10B3D" w:rsidP="00F10B3D">
      <w:pPr>
        <w:pStyle w:val="Bibliography"/>
      </w:pPr>
      <w:r>
        <w:t>Ajani, P. A., Allen, A. P., Ingleton, T., and Armand, L. 2014. Erratum: A decadal decline in relative abundance and a shift in microphytoplankton composition at a long-term coastal station off southeast Australia. Limnology and Oceanography, 59: 2240–2242.</w:t>
      </w:r>
    </w:p>
    <w:p w14:paraId="57738F4F" w14:textId="77777777" w:rsidR="00F10B3D" w:rsidRDefault="00F10B3D" w:rsidP="00F10B3D">
      <w:pPr>
        <w:pStyle w:val="Bibliography"/>
      </w:pPr>
      <w:r>
        <w:t>Apte, S. C., Batley, G. E., Szymczak, R., Rendell, P. S., Lee, R., and Waite, T. D. 1998. Baseline trace metal concentrations in New South Wales coastal waters. Marine and Freshwater Research, 49: 203–214.</w:t>
      </w:r>
    </w:p>
    <w:p w14:paraId="074DAB09" w14:textId="77777777" w:rsidR="00F10B3D" w:rsidRDefault="00F10B3D" w:rsidP="00F10B3D">
      <w:pPr>
        <w:pStyle w:val="Bibliography"/>
      </w:pPr>
      <w:r>
        <w:t>Archer, M. R., Roughan, M., Keating, S. R., and Schaeffer, A. 2017. On the Variability of the East Australian Current: Jet Structure, Meandering, and Influence on Shelf Circulation. Journal of Geophysical Research: Oceans, 122: 8464–8481.</w:t>
      </w:r>
    </w:p>
    <w:p w14:paraId="49A729DF" w14:textId="77777777" w:rsidR="00F10B3D" w:rsidRDefault="00F10B3D" w:rsidP="00F10B3D">
      <w:pPr>
        <w:pStyle w:val="Bibliography"/>
      </w:pPr>
      <w:r>
        <w:t>Armbrecht, L. H., Roughan, M., Rossi, V., Schaeffer, A., Davies, P. L., Waite, A. M., and Armand, L. K. 2014. Phytoplankton composition under contrasting oceanographic conditions: Upwelling and downwelling (Eastern Australia). Continental Shelf Research, 75: 54–67.</w:t>
      </w:r>
    </w:p>
    <w:p w14:paraId="2CFE334B" w14:textId="77777777" w:rsidR="00F10B3D" w:rsidRDefault="00F10B3D" w:rsidP="00F10B3D">
      <w:pPr>
        <w:pStyle w:val="Bibliography"/>
      </w:pPr>
      <w:r>
        <w:t>Armbrecht, L. H., Thompson, P. A., Wright, S. W., Schaeffer, A., Roughan, M., Henderiks, J., and Armand, L. K. 2015. Comparison of the cross-shelf phytoplankton distribution of two oceanographically distinct regions off Australia. Journal of Marine Systems, 148: 26–38.</w:t>
      </w:r>
    </w:p>
    <w:p w14:paraId="2F029193" w14:textId="77777777" w:rsidR="00F10B3D" w:rsidRDefault="00F10B3D" w:rsidP="00F10B3D">
      <w:pPr>
        <w:pStyle w:val="Bibliography"/>
      </w:pPr>
      <w:r>
        <w:t>Baird, M. E., Timko, P. G., Middleton, J. H., Mullaney, T. J., Cox, D. R., and Suthers, I. M. 2008. Biological properties across the Tasman Front off southeast Australia. Deep-Sea Research Part I-Oceanographic Research Papers, 55: 1438–1455.</w:t>
      </w:r>
    </w:p>
    <w:p w14:paraId="10977944" w14:textId="77777777" w:rsidR="00F10B3D" w:rsidRDefault="00F10B3D" w:rsidP="00F10B3D">
      <w:pPr>
        <w:pStyle w:val="Bibliography"/>
      </w:pPr>
      <w:r>
        <w:t>Bakun, A., and Weeks, S. J. 2008. The marine ecosystem off Peru: What are the secrets of its fishery productivity and what might its future hold? Progress in Oceanography, 79: 290–299.</w:t>
      </w:r>
    </w:p>
    <w:p w14:paraId="1E13D669" w14:textId="77777777" w:rsidR="00F10B3D" w:rsidRDefault="00F10B3D" w:rsidP="00F10B3D">
      <w:pPr>
        <w:pStyle w:val="Bibliography"/>
      </w:pPr>
      <w:r>
        <w:t>Barnes, C., Maxwell, D., Reuman, D. C., and Jennings, S. 2010. Global patterns in predator–prey size relationships reveal size dependency of trophic transfer efficiency. Ecology, 91: 222–232.</w:t>
      </w:r>
    </w:p>
    <w:p w14:paraId="7A15302A" w14:textId="77777777" w:rsidR="00F10B3D" w:rsidRDefault="00F10B3D" w:rsidP="00F10B3D">
      <w:pPr>
        <w:pStyle w:val="Bibliography"/>
      </w:pPr>
      <w:r>
        <w:t>Becker, É. C., Eiras Garcia, C. A., and Freire, A. S. 2018. Mesozooplankton distribution, especially copepods, according to water masses dynamics in the upper layer of the Southwestern Atlantic shelf (26°S to 29°S). Continental Shelf Research, 166: 10–21.</w:t>
      </w:r>
    </w:p>
    <w:p w14:paraId="19E5BA0A" w14:textId="77777777" w:rsidR="00F10B3D" w:rsidRDefault="00F10B3D" w:rsidP="00F10B3D">
      <w:pPr>
        <w:pStyle w:val="Bibliography"/>
      </w:pPr>
      <w:r>
        <w:t>Blanchard, J. L., Heneghan, R. F., Everett, J. D., Trebilco, R., and Richardson, A. J. 2017. From Bacteria to Whales: Using Functional Size Spectra to Model Marine Ecosystems. Trends in Ecology &amp; Evolution, 32: 174–186.</w:t>
      </w:r>
    </w:p>
    <w:p w14:paraId="1D1ED200" w14:textId="77777777" w:rsidR="00F10B3D" w:rsidRDefault="00F10B3D" w:rsidP="00F10B3D">
      <w:pPr>
        <w:pStyle w:val="Bibliography"/>
      </w:pPr>
      <w:r>
        <w:t>Cetina-Heredia, P., Roughan, M., van Sebille, E., and Coleman, M. A. 2014. Long-term trends in the East Australian Current separation latitude and eddy driven transport. Journal of Geophysical Research: Oceans, 119: 4351–4366.</w:t>
      </w:r>
    </w:p>
    <w:p w14:paraId="426AFE9A" w14:textId="77777777" w:rsidR="00F10B3D" w:rsidRDefault="00F10B3D" w:rsidP="00F10B3D">
      <w:pPr>
        <w:pStyle w:val="Bibliography"/>
      </w:pPr>
      <w:r>
        <w:t>Champion, C., Suthers, I. M., and Smith, J. A. 2015. Zooplanktivory is a key process for fish production on a coastal artificial reef. Mar. Ecol.-Prog. Ser., 541: 1–14.</w:t>
      </w:r>
    </w:p>
    <w:p w14:paraId="1DB6210E" w14:textId="77777777" w:rsidR="00F10B3D" w:rsidRDefault="00F10B3D" w:rsidP="00F10B3D">
      <w:pPr>
        <w:pStyle w:val="Bibliography"/>
      </w:pPr>
      <w:r>
        <w:t>Coyle, K. O., and Pinchuk, A. I. 2002. Climate-related differences in zooplankton density and growth on the inner shelf of the southeastern Bering Sea. Progress in Oceanography, 55: 177–194.</w:t>
      </w:r>
    </w:p>
    <w:p w14:paraId="6F1ED805" w14:textId="77777777" w:rsidR="00F10B3D" w:rsidRDefault="00F10B3D" w:rsidP="00F10B3D">
      <w:pPr>
        <w:pStyle w:val="Bibliography"/>
      </w:pPr>
      <w:r>
        <w:lastRenderedPageBreak/>
        <w:t>Dai, A., and Trenberth, K. E. 2002. Estimates of Freshwater Discharge from Continents: Latitudinal and Seasonal Variations. Journal of Hydrometeorology, 3: 660–687.</w:t>
      </w:r>
    </w:p>
    <w:p w14:paraId="0D523207" w14:textId="77777777" w:rsidR="00F10B3D" w:rsidRDefault="00F10B3D" w:rsidP="00F10B3D">
      <w:pPr>
        <w:pStyle w:val="Bibliography"/>
      </w:pPr>
      <w:r>
        <w:t>Everett, J. D., Baird, M. E., Oke, P. R., and Suthers, I. M. 2012. An avenue of eddies: Quantifying the biophysical properties of mesoscale eddies in the Tasman Sea. Geophysical Research Letters, 39: 5.</w:t>
      </w:r>
    </w:p>
    <w:p w14:paraId="2555F3E9" w14:textId="77777777" w:rsidR="00F10B3D" w:rsidRDefault="00F10B3D" w:rsidP="00F10B3D">
      <w:pPr>
        <w:pStyle w:val="Bibliography"/>
      </w:pPr>
      <w:r>
        <w:t>Everett, J. D., Baird, M. E., Roughan, M., Suthers, I. M., and Doblin, M. A. 2014. Relative impact of seasonal and oceanographic drivers on surface chlorophyll a along a Western Boundary Current. Progress in Oceanography, 120: 340–351.</w:t>
      </w:r>
    </w:p>
    <w:p w14:paraId="6D7B026A" w14:textId="77777777" w:rsidR="00F10B3D" w:rsidRDefault="00F10B3D" w:rsidP="00F10B3D">
      <w:pPr>
        <w:pStyle w:val="Bibliography"/>
      </w:pPr>
      <w:r>
        <w:t>Fiedler, P. C., and Bernard, H. J. 1987. Tuna aggregation and feeding near fronts observed in satellite imagery. Continental Shelf Research, 7: 871–881.</w:t>
      </w:r>
    </w:p>
    <w:p w14:paraId="2318955F" w14:textId="77777777" w:rsidR="00F10B3D" w:rsidRDefault="00F10B3D" w:rsidP="00F10B3D">
      <w:pPr>
        <w:pStyle w:val="Bibliography"/>
      </w:pPr>
      <w:r>
        <w:t>GEBCO Bathymetric Compilation Group. 2019. The GEBCO_2019 Grid - a continuous terrain model of the global oceans and land.</w:t>
      </w:r>
    </w:p>
    <w:p w14:paraId="0127108B" w14:textId="77777777" w:rsidR="00F10B3D" w:rsidRDefault="00F10B3D" w:rsidP="00F10B3D">
      <w:pPr>
        <w:pStyle w:val="Bibliography"/>
      </w:pPr>
      <w:r>
        <w:t>Heath, M. R. 1995. Size spectrum dynamics and the planktonic ecosystem of Loch Linnhe. ICES Journal of Marine Science, 52: 627–642. Oxford Academic.</w:t>
      </w:r>
    </w:p>
    <w:p w14:paraId="52B24C5B" w14:textId="77777777" w:rsidR="00F10B3D" w:rsidRDefault="00F10B3D" w:rsidP="00F10B3D">
      <w:pPr>
        <w:pStyle w:val="Bibliography"/>
      </w:pPr>
      <w:r>
        <w:t>Hobday, A. J., and Hartmann, K. 2006. Near real-time spatial management based on habitat predictions for a longline bycatch species. Fisheries Management and Ecology, 13: 365–380.</w:t>
      </w:r>
    </w:p>
    <w:p w14:paraId="1D28312E" w14:textId="77777777" w:rsidR="00F10B3D" w:rsidRDefault="00F10B3D" w:rsidP="00F10B3D">
      <w:pPr>
        <w:pStyle w:val="Bibliography"/>
      </w:pPr>
      <w:r>
        <w:t>Holland, M. M., Smith, J. A., Everett, J. D., Vergés, A., and Suthers, I. M. 2020. Latitudinal patterns in trophic structure of temperate reef-associated fishes and predicted consequences of climate change. Fish and Fisheries, n/a. https://onlinelibrary.wiley.com/doi/abs/10.1111/faf.12488.</w:t>
      </w:r>
    </w:p>
    <w:p w14:paraId="29F362CA" w14:textId="77777777" w:rsidR="00F10B3D" w:rsidRDefault="00F10B3D" w:rsidP="00F10B3D">
      <w:pPr>
        <w:pStyle w:val="Bibliography"/>
      </w:pPr>
      <w:r>
        <w:t>Huntley, M. E., GonzÃƒÂ¡lez, A., Zhu, Y., Zhou, M., and Irigoien, X. 2000. Zooplankton dynamics in a mesoscale eddy-jet system off California. Marine Ecology Progress Series, 201: 165–178.</w:t>
      </w:r>
    </w:p>
    <w:p w14:paraId="7921B83F" w14:textId="77777777" w:rsidR="00F10B3D" w:rsidRDefault="00F10B3D" w:rsidP="00F10B3D">
      <w:pPr>
        <w:pStyle w:val="Bibliography"/>
      </w:pPr>
      <w:r>
        <w:t>Irigoien, X., Fernandes, J. A., Grosjean, P., Denis, K., Albaina, A., and Santos, M. 2009. Spring zooplankton distribution in the Bay of Biscay from 1998 to 2006 in relation with anchovy recruitment. Journal of Plankton Research, 31: 1–17.</w:t>
      </w:r>
    </w:p>
    <w:p w14:paraId="1DA63310" w14:textId="77777777" w:rsidR="00F10B3D" w:rsidRDefault="00F10B3D" w:rsidP="00F10B3D">
      <w:pPr>
        <w:pStyle w:val="Bibliography"/>
      </w:pPr>
      <w:r>
        <w:t>Kelly, P., Clementson, L., Davies, C., Corney, S., and Swadling, K. 2016. Zooplankton responses to increasing sea surface temperatures in the southeastern Australia global marine hotspot. Estuarine, Coastal and Shelf Science, 180: 242–257.</w:t>
      </w:r>
    </w:p>
    <w:p w14:paraId="0C01AF21" w14:textId="77777777" w:rsidR="00F10B3D" w:rsidRDefault="00F10B3D" w:rsidP="00F10B3D">
      <w:pPr>
        <w:pStyle w:val="Bibliography"/>
      </w:pPr>
      <w:r>
        <w:t>Kerr, S. R., and Dickie, L. M. 2001. The biomass spectrum: a predator-prey theory of aquatic production. Columbia University Press.</w:t>
      </w:r>
    </w:p>
    <w:p w14:paraId="37A82EF3" w14:textId="77777777" w:rsidR="00F10B3D" w:rsidRDefault="00F10B3D" w:rsidP="00F10B3D">
      <w:pPr>
        <w:pStyle w:val="Bibliography"/>
      </w:pPr>
      <w:r>
        <w:t>Krupica, K. L., Sprules, W. G., and Herman, A. W. 2012. The utility of body size indices derived from optical plankton counter data for the characterization of marine zooplankton assemblages. Continental Shelf Research, 36: 29–40.</w:t>
      </w:r>
    </w:p>
    <w:p w14:paraId="4A1DEF54" w14:textId="77777777" w:rsidR="00F10B3D" w:rsidRDefault="00F10B3D" w:rsidP="00F10B3D">
      <w:pPr>
        <w:pStyle w:val="Bibliography"/>
      </w:pPr>
      <w:r>
        <w:t>Marcolin, C., Lopes, R., and Jackson, G. 2015. Estimating zooplankton vertical distribution from combined LOPC and ZooScan observations on the Brazilian Coast. Marine Biology, 162: 2171–2186.</w:t>
      </w:r>
    </w:p>
    <w:p w14:paraId="79733531" w14:textId="77777777" w:rsidR="00F10B3D" w:rsidRDefault="00F10B3D" w:rsidP="00F10B3D">
      <w:pPr>
        <w:pStyle w:val="Bibliography"/>
      </w:pPr>
      <w:r>
        <w:t>Marcolin, C. da R., Schultes, S., Jackson, G. A., and Lopes, R. M. 2013. Plankton and seston size spectra estimated by the LOPC and ZooScan in the Abrolhos Bank ecosystem (SE Atlantic). Continental Shelf Research, 70: 74–87.</w:t>
      </w:r>
    </w:p>
    <w:p w14:paraId="53CC842C" w14:textId="77777777" w:rsidR="00F10B3D" w:rsidRDefault="00F10B3D" w:rsidP="00F10B3D">
      <w:pPr>
        <w:pStyle w:val="Bibliography"/>
      </w:pPr>
      <w:r>
        <w:t>Marquis, E., Niquil, N., Vézina, A. F., Petitgas, P., and Dupuy, C. 2011. Influence of planktonic foodweb structure on a system’s capacity to support pelagic production: an inverse analysis approach. Ices Journal of Marine Science, 68: 803–812.</w:t>
      </w:r>
    </w:p>
    <w:p w14:paraId="67F7710F" w14:textId="77777777" w:rsidR="00F10B3D" w:rsidRDefault="00F10B3D" w:rsidP="00F10B3D">
      <w:pPr>
        <w:pStyle w:val="Bibliography"/>
      </w:pPr>
      <w:r>
        <w:t>Mata, M. M., Wijffels, S. E., Church, J. A., and Tomczak, M. 2006. Eddy shedding and energy conversions in the East Australian Current. Journal of Geophysical Research: Oceans, 111.</w:t>
      </w:r>
    </w:p>
    <w:p w14:paraId="1AB94DEE" w14:textId="77777777" w:rsidR="00F10B3D" w:rsidRDefault="00F10B3D" w:rsidP="00F10B3D">
      <w:pPr>
        <w:pStyle w:val="Bibliography"/>
      </w:pPr>
      <w:r>
        <w:lastRenderedPageBreak/>
        <w:t>Oke, P. R., and Middleton, J. H. 2001. Nutrient enrichment off Port Stephens: the role of the East Australian Current. Continental Shelf Research, 21: 587–606.</w:t>
      </w:r>
    </w:p>
    <w:p w14:paraId="51EF5224" w14:textId="77777777" w:rsidR="00F10B3D" w:rsidRDefault="00F10B3D" w:rsidP="00F10B3D">
      <w:pPr>
        <w:pStyle w:val="Bibliography"/>
      </w:pPr>
      <w:r>
        <w:t xml:space="preserve">Oke, P. R., Roughan, M., Cetina-Heredia, P., Pilo, G. S., Ridgway, K. R., Rykova, T., Archer, M. R., </w:t>
      </w:r>
      <w:r>
        <w:rPr>
          <w:i/>
          <w:iCs/>
        </w:rPr>
        <w:t>et al.</w:t>
      </w:r>
      <w:r>
        <w:t xml:space="preserve"> 2019. Revisiting the circulation of the East Australian Current: Its path, separation, and eddy field. Progress in Oceanography, 176: 102139.</w:t>
      </w:r>
    </w:p>
    <w:p w14:paraId="652F0F22" w14:textId="77777777" w:rsidR="00F10B3D" w:rsidRDefault="00F10B3D" w:rsidP="00F10B3D">
      <w:pPr>
        <w:pStyle w:val="Bibliography"/>
      </w:pPr>
      <w:r>
        <w:t xml:space="preserve">Pauly, D., Christensen, V., Guénette, S., Pitcher, T. J., Sumaila, U. R., Walters, C. J., Watson, R., </w:t>
      </w:r>
      <w:r>
        <w:rPr>
          <w:i/>
          <w:iCs/>
        </w:rPr>
        <w:t>et al.</w:t>
      </w:r>
      <w:r>
        <w:t xml:space="preserve"> 2002. Towards sustainability in world fisheries. Nature, 418: 689–695. Nature Publishing Group.</w:t>
      </w:r>
    </w:p>
    <w:p w14:paraId="5964864F" w14:textId="77777777" w:rsidR="00F10B3D" w:rsidRDefault="00F10B3D" w:rsidP="00F10B3D">
      <w:pPr>
        <w:pStyle w:val="Bibliography"/>
      </w:pPr>
      <w:r>
        <w:t>Pereira Brandini, F., Nogueira, M., Simião, M., Carlos Ugaz Codina, J., and Almeida Noernberg, M. 2014. Deep chlorophyll maximum and plankton community response to oceanic bottom intrusions on the continental shelf in the South Brazilian Bight. Continental Shelf Research, 89: 61–75.</w:t>
      </w:r>
    </w:p>
    <w:p w14:paraId="00816151" w14:textId="77777777" w:rsidR="00F10B3D" w:rsidRDefault="00F10B3D" w:rsidP="00F10B3D">
      <w:pPr>
        <w:pStyle w:val="Bibliography"/>
      </w:pPr>
      <w:r>
        <w:t>Reese, D. C., O’Malley, R. T., Brodeur, R. D., and Churnside, J. H. 2011. Epipelagic fish distributions in relation to thermal fronts in a coastal upwelling system using high-resolution remote-sensing techniques. ICES Journal of Marine Science, 68: 1865–1874. Oxford Academic.</w:t>
      </w:r>
    </w:p>
    <w:p w14:paraId="7E7F0104" w14:textId="77777777" w:rsidR="00F10B3D" w:rsidRDefault="00F10B3D" w:rsidP="00F10B3D">
      <w:pPr>
        <w:pStyle w:val="Bibliography"/>
      </w:pPr>
      <w:r>
        <w:t>Revill, A. T., Young, J. W., and Lansdell, M. 2009. Stable isotopic evidence for trophic groupings and bio-regionalization of predators and their prey in oceanic waters off eastern Australia. Marine Biology, 156: 1241–1253.</w:t>
      </w:r>
    </w:p>
    <w:p w14:paraId="6956F72E" w14:textId="77777777" w:rsidR="00F10B3D" w:rsidRDefault="00F10B3D" w:rsidP="00F10B3D">
      <w:pPr>
        <w:pStyle w:val="Bibliography"/>
      </w:pPr>
      <w:r>
        <w:t>Richardson, A. J. 2008. In hot water: zooplankton and climate change. ICES Journal of Marine Science, 65: 279–295.</w:t>
      </w:r>
    </w:p>
    <w:p w14:paraId="48558756" w14:textId="77777777" w:rsidR="00F10B3D" w:rsidRDefault="00F10B3D" w:rsidP="00F10B3D">
      <w:pPr>
        <w:pStyle w:val="Bibliography"/>
      </w:pPr>
      <w:r>
        <w:t xml:space="preserve">Rossi, V., Schaeffer, A., Wood, J., Galibert, G., Morris, B., Sudre, J., Roughan, M., </w:t>
      </w:r>
      <w:r>
        <w:rPr>
          <w:i/>
          <w:iCs/>
        </w:rPr>
        <w:t>et al.</w:t>
      </w:r>
      <w:r>
        <w:t xml:space="preserve"> 2014. Seasonality of sporadic physical processes driving temperature and nutrient high-frequency variability in the coastal ocean off southeast Australia. Journal of Geophysical Research: Oceans, 119: 445–460.</w:t>
      </w:r>
    </w:p>
    <w:p w14:paraId="1435D01A" w14:textId="77777777" w:rsidR="00F10B3D" w:rsidRDefault="00F10B3D" w:rsidP="00F10B3D">
      <w:pPr>
        <w:pStyle w:val="Bibliography"/>
      </w:pPr>
      <w:r>
        <w:t>Roughan, M., and Middleton, J. H. 2002. A comparison of observed upwelling mechanisms off the east coast of Australia. Continental Shelf Research, 22: 2551–2572.</w:t>
      </w:r>
    </w:p>
    <w:p w14:paraId="6F7D3176" w14:textId="77777777" w:rsidR="00F10B3D" w:rsidRDefault="00F10B3D" w:rsidP="00F10B3D">
      <w:pPr>
        <w:pStyle w:val="Bibliography"/>
      </w:pPr>
      <w:r>
        <w:t>Roughan, M., Macdonald, H. S., Baird, M. E., and Glasby, T. M. 2011. Modelling coastal connectivity in a Western Boundary Current: Seasonal and inter-annual variability. Deep-Sea Research Part Ii-Topical Studies in Oceanography, 58: 628–644.</w:t>
      </w:r>
    </w:p>
    <w:p w14:paraId="30DF68AA" w14:textId="77777777" w:rsidR="00F10B3D" w:rsidRDefault="00F10B3D" w:rsidP="00F10B3D">
      <w:pPr>
        <w:pStyle w:val="Bibliography"/>
      </w:pPr>
      <w:r>
        <w:t>Sabatès, A., Gili, J. M., and Pagès, F. 1989. Relationship between zooplankton distribution, geographic characteristics and hydrographic patterns off the Catalan coast (Western Mediterranean). Marine Biology, 103: 153–159.</w:t>
      </w:r>
    </w:p>
    <w:p w14:paraId="05BF11B6" w14:textId="77777777" w:rsidR="00F10B3D" w:rsidRDefault="00F10B3D" w:rsidP="00F10B3D">
      <w:pPr>
        <w:pStyle w:val="Bibliography"/>
      </w:pPr>
      <w:r>
        <w:t>Schaeffer, A., Roughan, M., and Morris, B. D. 2013. Cross-shelf dynamics in a western boundary current regime: Implications for upwelling. Journal of Physical Oceanography, 44: 2812–2813.</w:t>
      </w:r>
    </w:p>
    <w:p w14:paraId="0E171F54" w14:textId="77777777" w:rsidR="00F10B3D" w:rsidRDefault="00F10B3D" w:rsidP="00F10B3D">
      <w:pPr>
        <w:pStyle w:val="Bibliography"/>
      </w:pPr>
      <w:r>
        <w:t>Schaeffer, A., Roughan, M., and Wood, J. E. 2014. Observed bottom boundary layer transport and uplift on the continental shelf adjacent to a western boundary current. Journal of Geophysical Research-Oceans, 119: 4922–4939.</w:t>
      </w:r>
    </w:p>
    <w:p w14:paraId="28199370" w14:textId="77777777" w:rsidR="00F10B3D" w:rsidRDefault="00F10B3D" w:rsidP="00F10B3D">
      <w:pPr>
        <w:pStyle w:val="Bibliography"/>
      </w:pPr>
      <w:r>
        <w:t>Schaeffer, A., and Roughan, M. 2015. Influence of a western boundary current on shelf dynamics and upwelling from repeat glider deployments. Geophysical Research Letters, 42: 121–128.</w:t>
      </w:r>
    </w:p>
    <w:p w14:paraId="7839F2D2" w14:textId="77777777" w:rsidR="00F10B3D" w:rsidRDefault="00F10B3D" w:rsidP="00F10B3D">
      <w:pPr>
        <w:pStyle w:val="Bibliography"/>
      </w:pPr>
      <w:r>
        <w:t>Sheldon, R. W., Prakash, A., and Sutcliffe, W. H. 1972. The Size Distribution of Particles in the Ocean. Limnology and Oceanography, 17: 327–340.</w:t>
      </w:r>
    </w:p>
    <w:p w14:paraId="622558E6" w14:textId="77777777" w:rsidR="00F10B3D" w:rsidRDefault="00F10B3D" w:rsidP="00F10B3D">
      <w:pPr>
        <w:pStyle w:val="Bibliography"/>
      </w:pPr>
      <w:r>
        <w:t>Skarðhamar, J., Slagstad, D., and Edvardsen, A. 2007. Plankton distributions related to hydrography and circulation dynamics on a narrow continental shelf off Northern Norway. Estuarine, Coastal and Shelf Science, 75: 381–392.</w:t>
      </w:r>
    </w:p>
    <w:p w14:paraId="4DD05E13" w14:textId="77777777" w:rsidR="00F10B3D" w:rsidRDefault="00F10B3D" w:rsidP="00F10B3D">
      <w:pPr>
        <w:pStyle w:val="Bibliography"/>
      </w:pPr>
      <w:r>
        <w:lastRenderedPageBreak/>
        <w:t>Sourisseau, M., and Carlotti, F. 2006. Spatial distribution of zooplankton size spectra on the French continental shelf of the Bay of Biscay during spring 2000 and 2001. Journal of Geophysical Research: Oceans, 111.</w:t>
      </w:r>
    </w:p>
    <w:p w14:paraId="4DB5D5AB" w14:textId="77777777" w:rsidR="00F10B3D" w:rsidRDefault="00F10B3D" w:rsidP="00F10B3D">
      <w:pPr>
        <w:pStyle w:val="Bibliography"/>
      </w:pPr>
      <w:r>
        <w:t>Sun, C., Feng, M., Matear, R. J., Chamberlain, M. A., Craig, P., Ridgway, K. R., and Schiller, A. 2012. Marine Downscaling of a Future Climate Scenario for Australian Boundary Currents. Journal of Climate, 25: 2947–2962.</w:t>
      </w:r>
    </w:p>
    <w:p w14:paraId="53D2E7FF" w14:textId="77777777" w:rsidR="00F10B3D" w:rsidRDefault="00F10B3D" w:rsidP="00F10B3D">
      <w:pPr>
        <w:pStyle w:val="Bibliography"/>
      </w:pPr>
      <w:r>
        <w:t>Suthers, I. M., Taggart, C. T., Rissik, D., and Baird, M. E. 2006. Day and night ichthyoplankton assemblages and zooplankton biomass size spectrum in a deep ocean island wake. Marine Ecology Progress Series, 322: 225–238.</w:t>
      </w:r>
    </w:p>
    <w:p w14:paraId="5D1B0A89" w14:textId="77777777" w:rsidR="00F10B3D" w:rsidRDefault="00F10B3D" w:rsidP="00F10B3D">
      <w:pPr>
        <w:pStyle w:val="Bibliography"/>
      </w:pPr>
      <w:r>
        <w:t xml:space="preserve">Suthers, I. M., Everett, J. D., Roughan, M., Young, J. W., Oke, P. R., Condie, S. A., Hartog, J. R., </w:t>
      </w:r>
      <w:r>
        <w:rPr>
          <w:i/>
          <w:iCs/>
        </w:rPr>
        <w:t>et al.</w:t>
      </w:r>
      <w:r>
        <w:t xml:space="preserve"> 2011. The strengthening East Australian Current, its eddies and biological effects - an introduction and overview. Deep-Sea Research Part Ii-Topical Studies in Oceanography, 58: 538–546.</w:t>
      </w:r>
    </w:p>
    <w:p w14:paraId="71700EFF" w14:textId="77777777" w:rsidR="00F10B3D" w:rsidRDefault="00F10B3D" w:rsidP="00F10B3D">
      <w:pPr>
        <w:pStyle w:val="Bibliography"/>
      </w:pPr>
      <w:r>
        <w:t>Thompson, P. A., Baird, M. E., Ingleton, T., and Doblin, M. A. 2009. Long-term changes in temperate Australian coastal waters: implications for phytoplankton. Marine Ecology Progress Series, 394: 1–19.</w:t>
      </w:r>
    </w:p>
    <w:p w14:paraId="72FC35AF" w14:textId="77777777" w:rsidR="00F10B3D" w:rsidRDefault="00F10B3D" w:rsidP="00F10B3D">
      <w:pPr>
        <w:pStyle w:val="Bibliography"/>
      </w:pPr>
      <w:r>
        <w:t>Tilzey, R. D. J., and Rowling, K. R. 2001. History of Australia’s South East Fishery: a scientist’s perspective. Marine and Freshwater Research, 52: 361–375.</w:t>
      </w:r>
    </w:p>
    <w:p w14:paraId="50A46DE3" w14:textId="77777777" w:rsidR="00F10B3D" w:rsidRDefault="00F10B3D" w:rsidP="00F10B3D">
      <w:pPr>
        <w:pStyle w:val="Bibliography"/>
      </w:pPr>
      <w:r>
        <w:t>Tomczak, M., Pender, L., and Liefrink, S. 2004. Variability of the Subtropical Front in the Indian Ocean south of Australia. Ocean Dynamics, 54: 506–519.</w:t>
      </w:r>
    </w:p>
    <w:p w14:paraId="4F188C48" w14:textId="77777777" w:rsidR="00F10B3D" w:rsidRDefault="00F10B3D" w:rsidP="00F10B3D">
      <w:pPr>
        <w:pStyle w:val="Bibliography"/>
      </w:pPr>
      <w:r>
        <w:t xml:space="preserve">Tracey, S., Buxton, C., Gardner, C., Green, B., Hartmann, K., Haward, M., Jabour, J., </w:t>
      </w:r>
      <w:r>
        <w:rPr>
          <w:i/>
          <w:iCs/>
        </w:rPr>
        <w:t>et al.</w:t>
      </w:r>
      <w:r>
        <w:t xml:space="preserve"> 2013. Super Trawler Scuppered in Australian Fisheries Management Reform. Fisheries, 38: 345–350.</w:t>
      </w:r>
    </w:p>
    <w:p w14:paraId="7BCA98CB" w14:textId="77777777" w:rsidR="00F10B3D" w:rsidRDefault="00F10B3D" w:rsidP="00F10B3D">
      <w:pPr>
        <w:pStyle w:val="Bibliography"/>
      </w:pPr>
      <w:r>
        <w:t>Truong, L., Suthers, I. M., Cruz, D. O., and Smith, J. A. 2017. Plankton supports the majority of fish biomass on temperate rocky reefs. Marine Biology, 164: 12.</w:t>
      </w:r>
    </w:p>
    <w:p w14:paraId="2654A081" w14:textId="77777777" w:rsidR="00F10B3D" w:rsidRDefault="00F10B3D" w:rsidP="00F10B3D">
      <w:pPr>
        <w:pStyle w:val="Bibliography"/>
      </w:pPr>
      <w:r>
        <w:t>Turner, J. T., and Dagg, M. J. 1983. Vertical Distributions of Continental Shelf Zooplankton in Stratified and Isothermal Waters. Biological Oceanography, 3: 1–40.</w:t>
      </w:r>
    </w:p>
    <w:p w14:paraId="179E38FA" w14:textId="77777777" w:rsidR="00F10B3D" w:rsidRDefault="00F10B3D" w:rsidP="00F10B3D">
      <w:pPr>
        <w:pStyle w:val="Bibliography"/>
      </w:pPr>
      <w:r>
        <w:t>Vandromme, P., Nogueira, E., Huret, M., Lopez-Urrutia, Á., González, G. G.-N., Sourisseau, M., and Petitgas, P. 2014. Springtime zooplankton size structure over the continental shelf of the Bay of Biscay. Ocean Science, 10: 821–835.</w:t>
      </w:r>
    </w:p>
    <w:p w14:paraId="2BFC8692" w14:textId="77777777" w:rsidR="00F10B3D" w:rsidRDefault="00F10B3D" w:rsidP="00F10B3D">
      <w:pPr>
        <w:pStyle w:val="Bibliography"/>
      </w:pPr>
      <w:r>
        <w:t>Vidondo, B., Prairie, Y. T., Blanco, J. M., and Duarte, C. M. 1997. Some aspects of the analysis of size spectra in aquatic ecology. Limnology and Oceanography, 42: 184–192.</w:t>
      </w:r>
    </w:p>
    <w:p w14:paraId="11C347EA" w14:textId="77777777" w:rsidR="00F10B3D" w:rsidRDefault="00F10B3D" w:rsidP="00F10B3D">
      <w:pPr>
        <w:pStyle w:val="Bibliography"/>
      </w:pPr>
      <w:r>
        <w:t>Wood, J. E., Schaeffer, A., Roughan, M., and Tate, P. M. 2016. Seasonal variability in the continental shelf waters off southeastern Australia: Fact or fiction? Continental Shelf Research, 112: 92–103.</w:t>
      </w:r>
    </w:p>
    <w:p w14:paraId="0BAA8A51" w14:textId="77777777" w:rsidR="00F10B3D" w:rsidRDefault="00F10B3D" w:rsidP="00F10B3D">
      <w:pPr>
        <w:pStyle w:val="Bibliography"/>
      </w:pPr>
      <w:r>
        <w:t>Yamamoto, T., and Nishizawa, S. 1986. Small-scale zooplankton aggregations at the front of a Kuroshio warm-core ring. Deep Sea Research Part A. Oceanographic Research Papers, 33: 1729–1740.</w:t>
      </w:r>
    </w:p>
    <w:p w14:paraId="288902A5" w14:textId="77777777" w:rsidR="00F10B3D" w:rsidRDefault="00F10B3D" w:rsidP="00F10B3D">
      <w:pPr>
        <w:pStyle w:val="Bibliography"/>
      </w:pPr>
      <w:r>
        <w:t>Zhou, M., Carlotti, F., and Zhu, Y. 2010. A size-spectrum zooplankton closure model for ecosystem modelling. Journal of Plankton Research, 32: 1147–1165.</w:t>
      </w:r>
    </w:p>
    <w:p w14:paraId="2B7C9A8E" w14:textId="003D4B09" w:rsidR="00A10C0E" w:rsidRPr="00C07196" w:rsidRDefault="00232BF7" w:rsidP="00F34258">
      <w:pPr>
        <w:spacing w:line="360" w:lineRule="auto"/>
        <w:rPr>
          <w:rFonts w:asciiTheme="minorHAnsi" w:hAnsiTheme="minorHAnsi" w:cstheme="minorHAnsi"/>
          <w:sz w:val="22"/>
          <w:szCs w:val="22"/>
          <w:lang w:val="en-AU"/>
        </w:rPr>
      </w:pPr>
      <w:r>
        <w:rPr>
          <w:rFonts w:asciiTheme="minorHAnsi" w:hAnsiTheme="minorHAnsi" w:cstheme="minorHAnsi"/>
          <w:sz w:val="22"/>
          <w:szCs w:val="22"/>
          <w:lang w:val="en-AU"/>
        </w:rPr>
        <w:fldChar w:fldCharType="end"/>
      </w:r>
    </w:p>
    <w:p w14:paraId="79D4E775" w14:textId="77777777" w:rsidR="00A10C0E" w:rsidRPr="00F15D89" w:rsidRDefault="00A10C0E">
      <w:pPr>
        <w:rPr>
          <w:rFonts w:asciiTheme="minorHAnsi" w:hAnsiTheme="minorHAnsi" w:cstheme="minorHAnsi"/>
          <w:lang w:val="en-AU"/>
        </w:rPr>
      </w:pPr>
      <w:r w:rsidRPr="00F15D89">
        <w:rPr>
          <w:rFonts w:asciiTheme="minorHAnsi" w:hAnsiTheme="minorHAnsi" w:cstheme="minorHAnsi"/>
          <w:lang w:val="en-AU"/>
        </w:rPr>
        <w:br w:type="page"/>
      </w:r>
    </w:p>
    <w:p w14:paraId="154CAF7A" w14:textId="5E18BFA6" w:rsidR="00866BC8" w:rsidRDefault="00866BC8" w:rsidP="00866BC8">
      <w:pPr>
        <w:pStyle w:val="Heading-Main"/>
        <w:spacing w:line="360" w:lineRule="auto"/>
        <w:rPr>
          <w:rFonts w:asciiTheme="minorHAnsi" w:hAnsiTheme="minorHAnsi" w:cstheme="minorHAnsi"/>
          <w:lang w:val="en-AU"/>
        </w:rPr>
      </w:pPr>
      <w:r>
        <w:rPr>
          <w:rFonts w:asciiTheme="minorHAnsi" w:hAnsiTheme="minorHAnsi" w:cstheme="minorHAnsi"/>
          <w:lang w:val="en-AU"/>
        </w:rPr>
        <w:lastRenderedPageBreak/>
        <w:t>Tables</w:t>
      </w:r>
    </w:p>
    <w:p w14:paraId="2A04668B" w14:textId="7757308E" w:rsidR="00866BC8" w:rsidRPr="00F15D89" w:rsidRDefault="00866BC8" w:rsidP="00866BC8">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lang w:val="en-AU"/>
        </w:rPr>
        <w:t xml:space="preserve">Table 1 </w:t>
      </w:r>
      <w:r w:rsidRPr="00F15D89">
        <w:rPr>
          <w:rFonts w:asciiTheme="minorHAnsi" w:hAnsiTheme="minorHAnsi" w:cstheme="minorHAnsi"/>
          <w:b w:val="0"/>
          <w:bCs w:val="0"/>
          <w:lang w:val="en-AU"/>
        </w:rPr>
        <w:t>Summary of the four transects undertaken using the Bunyip with attached optical plankton counter and CTD.</w:t>
      </w:r>
      <w:r w:rsidR="00142E2E">
        <w:rPr>
          <w:rFonts w:asciiTheme="minorHAnsi" w:hAnsiTheme="minorHAnsi" w:cstheme="minorHAnsi"/>
          <w:b w:val="0"/>
          <w:bCs w:val="0"/>
          <w:lang w:val="en-AU"/>
        </w:rPr>
        <w:t xml:space="preserve"> Times are Australian Eastern Standard Time (GMT +10)</w:t>
      </w:r>
    </w:p>
    <w:tbl>
      <w:tblPr>
        <w:tblStyle w:val="TableGrid"/>
        <w:tblW w:w="10765" w:type="dxa"/>
        <w:tblInd w:w="-71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45"/>
        <w:gridCol w:w="1346"/>
        <w:gridCol w:w="1345"/>
        <w:gridCol w:w="1346"/>
        <w:gridCol w:w="1346"/>
        <w:gridCol w:w="1345"/>
        <w:gridCol w:w="1346"/>
        <w:gridCol w:w="1346"/>
      </w:tblGrid>
      <w:tr w:rsidR="003C7453" w:rsidRPr="00F15D89" w14:paraId="215340B3" w14:textId="77777777" w:rsidTr="003C7453">
        <w:trPr>
          <w:trHeight w:val="809"/>
        </w:trPr>
        <w:tc>
          <w:tcPr>
            <w:tcW w:w="1345" w:type="dxa"/>
            <w:tcBorders>
              <w:top w:val="single" w:sz="4" w:space="0" w:color="auto"/>
              <w:bottom w:val="single" w:sz="4" w:space="0" w:color="auto"/>
            </w:tcBorders>
            <w:vAlign w:val="center"/>
          </w:tcPr>
          <w:p w14:paraId="05DEB825" w14:textId="77777777" w:rsidR="003C7453" w:rsidRPr="00F15D89" w:rsidRDefault="003C7453" w:rsidP="00B860F8">
            <w:pPr>
              <w:jc w:val="center"/>
              <w:rPr>
                <w:b/>
                <w:bCs/>
              </w:rPr>
            </w:pPr>
            <w:bookmarkStart w:id="82" w:name="_Hlk46130444"/>
            <w:r w:rsidRPr="00F15D89">
              <w:rPr>
                <w:rFonts w:ascii="Calibri" w:hAnsi="Calibri" w:cs="Calibri"/>
                <w:b/>
                <w:bCs/>
                <w:color w:val="000000"/>
              </w:rPr>
              <w:t>Transect</w:t>
            </w:r>
          </w:p>
        </w:tc>
        <w:tc>
          <w:tcPr>
            <w:tcW w:w="1346" w:type="dxa"/>
            <w:tcBorders>
              <w:top w:val="single" w:sz="4" w:space="0" w:color="auto"/>
              <w:bottom w:val="single" w:sz="4" w:space="0" w:color="auto"/>
            </w:tcBorders>
          </w:tcPr>
          <w:p w14:paraId="7989AF62" w14:textId="74220BBE" w:rsidR="003C7453" w:rsidRPr="00F15D89" w:rsidRDefault="003C7453" w:rsidP="00B860F8">
            <w:pPr>
              <w:jc w:val="center"/>
              <w:rPr>
                <w:rFonts w:ascii="Calibri" w:hAnsi="Calibri" w:cs="Calibri"/>
                <w:b/>
                <w:bCs/>
                <w:color w:val="000000"/>
              </w:rPr>
            </w:pPr>
            <w:r>
              <w:rPr>
                <w:rFonts w:ascii="Calibri" w:hAnsi="Calibri" w:cs="Calibri"/>
                <w:b/>
                <w:bCs/>
                <w:color w:val="000000"/>
              </w:rPr>
              <w:t>Coastline Angle (°)</w:t>
            </w:r>
          </w:p>
        </w:tc>
        <w:tc>
          <w:tcPr>
            <w:tcW w:w="1345" w:type="dxa"/>
            <w:tcBorders>
              <w:top w:val="single" w:sz="4" w:space="0" w:color="auto"/>
              <w:bottom w:val="single" w:sz="4" w:space="0" w:color="auto"/>
            </w:tcBorders>
            <w:vAlign w:val="center"/>
          </w:tcPr>
          <w:p w14:paraId="4C4B0828" w14:textId="026F0E71"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Start Longitude</w:t>
            </w:r>
          </w:p>
          <w:p w14:paraId="7584C084" w14:textId="77777777" w:rsidR="003C7453" w:rsidRPr="00F15D89" w:rsidRDefault="003C7453" w:rsidP="00B860F8">
            <w:pPr>
              <w:jc w:val="center"/>
              <w:rPr>
                <w:b/>
                <w:bCs/>
              </w:rPr>
            </w:pPr>
            <w:r w:rsidRPr="00F15D89">
              <w:rPr>
                <w:rFonts w:ascii="Calibri" w:hAnsi="Calibri" w:cs="Calibri"/>
                <w:b/>
                <w:bCs/>
                <w:color w:val="000000"/>
              </w:rPr>
              <w:t>(° E)</w:t>
            </w:r>
          </w:p>
        </w:tc>
        <w:tc>
          <w:tcPr>
            <w:tcW w:w="1346" w:type="dxa"/>
            <w:tcBorders>
              <w:top w:val="single" w:sz="4" w:space="0" w:color="auto"/>
              <w:bottom w:val="single" w:sz="4" w:space="0" w:color="auto"/>
            </w:tcBorders>
            <w:vAlign w:val="center"/>
          </w:tcPr>
          <w:p w14:paraId="00DA8DEE"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Start Latitude</w:t>
            </w:r>
          </w:p>
          <w:p w14:paraId="5B838E3E"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60F4D5DC"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End Longitude</w:t>
            </w:r>
          </w:p>
          <w:p w14:paraId="2BBD4F76" w14:textId="77777777" w:rsidR="003C7453" w:rsidRPr="00F15D89" w:rsidRDefault="003C7453" w:rsidP="00B860F8">
            <w:pPr>
              <w:jc w:val="center"/>
              <w:rPr>
                <w:b/>
                <w:bCs/>
              </w:rPr>
            </w:pPr>
            <w:r w:rsidRPr="00F15D89">
              <w:rPr>
                <w:rFonts w:ascii="Calibri" w:hAnsi="Calibri" w:cs="Calibri"/>
                <w:b/>
                <w:bCs/>
                <w:color w:val="000000"/>
              </w:rPr>
              <w:t>(° E)</w:t>
            </w:r>
          </w:p>
        </w:tc>
        <w:tc>
          <w:tcPr>
            <w:tcW w:w="1345" w:type="dxa"/>
            <w:tcBorders>
              <w:top w:val="single" w:sz="4" w:space="0" w:color="auto"/>
              <w:bottom w:val="single" w:sz="4" w:space="0" w:color="auto"/>
            </w:tcBorders>
            <w:vAlign w:val="center"/>
          </w:tcPr>
          <w:p w14:paraId="189E22FC"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End Latitude</w:t>
            </w:r>
          </w:p>
          <w:p w14:paraId="05B0CB1B"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6A6C8F11" w14:textId="3E8EF5B9" w:rsidR="003C7453" w:rsidRPr="00F15D89" w:rsidRDefault="003C7453" w:rsidP="00B860F8">
            <w:pPr>
              <w:jc w:val="center"/>
              <w:rPr>
                <w:b/>
                <w:bCs/>
              </w:rPr>
            </w:pPr>
            <w:r w:rsidRPr="00F15D89">
              <w:rPr>
                <w:rFonts w:ascii="Calibri" w:hAnsi="Calibri" w:cs="Calibri"/>
                <w:b/>
                <w:bCs/>
                <w:color w:val="000000"/>
              </w:rPr>
              <w:t>Start Time</w:t>
            </w:r>
          </w:p>
        </w:tc>
        <w:tc>
          <w:tcPr>
            <w:tcW w:w="1346" w:type="dxa"/>
            <w:tcBorders>
              <w:top w:val="single" w:sz="4" w:space="0" w:color="auto"/>
              <w:bottom w:val="single" w:sz="4" w:space="0" w:color="auto"/>
            </w:tcBorders>
            <w:vAlign w:val="center"/>
          </w:tcPr>
          <w:p w14:paraId="61B96B38" w14:textId="67799DFE" w:rsidR="003C7453" w:rsidRPr="00F15D89" w:rsidRDefault="003C7453" w:rsidP="00B860F8">
            <w:pPr>
              <w:jc w:val="center"/>
              <w:rPr>
                <w:b/>
                <w:bCs/>
              </w:rPr>
            </w:pPr>
            <w:r w:rsidRPr="00F15D89">
              <w:rPr>
                <w:rFonts w:ascii="Calibri" w:hAnsi="Calibri" w:cs="Calibri"/>
                <w:b/>
                <w:bCs/>
                <w:color w:val="000000"/>
              </w:rPr>
              <w:t>End Time</w:t>
            </w:r>
          </w:p>
        </w:tc>
      </w:tr>
      <w:tr w:rsidR="003C7453" w:rsidRPr="00F15D89" w14:paraId="7648434D" w14:textId="77777777" w:rsidTr="003C7453">
        <w:trPr>
          <w:trHeight w:val="539"/>
        </w:trPr>
        <w:tc>
          <w:tcPr>
            <w:tcW w:w="1345" w:type="dxa"/>
            <w:tcBorders>
              <w:top w:val="single" w:sz="4" w:space="0" w:color="auto"/>
            </w:tcBorders>
            <w:vAlign w:val="center"/>
          </w:tcPr>
          <w:p w14:paraId="11E5E873" w14:textId="77777777" w:rsidR="003C7453" w:rsidRPr="00F15D89" w:rsidRDefault="003C7453" w:rsidP="00B860F8">
            <w:pPr>
              <w:jc w:val="center"/>
            </w:pPr>
            <w:r w:rsidRPr="00F15D89">
              <w:rPr>
                <w:rFonts w:ascii="Calibri" w:hAnsi="Calibri" w:cs="Calibri"/>
                <w:color w:val="000000"/>
              </w:rPr>
              <w:t>Cape Byron</w:t>
            </w:r>
          </w:p>
        </w:tc>
        <w:tc>
          <w:tcPr>
            <w:tcW w:w="1346" w:type="dxa"/>
            <w:tcBorders>
              <w:top w:val="single" w:sz="4" w:space="0" w:color="auto"/>
            </w:tcBorders>
          </w:tcPr>
          <w:p w14:paraId="325CBA4A" w14:textId="1B15BEAC" w:rsidR="003C7453" w:rsidRPr="00F15D89" w:rsidRDefault="003C7453" w:rsidP="00B860F8">
            <w:pPr>
              <w:jc w:val="center"/>
              <w:rPr>
                <w:rFonts w:ascii="Calibri" w:hAnsi="Calibri" w:cs="Calibri"/>
                <w:color w:val="000000"/>
              </w:rPr>
            </w:pPr>
            <w:r>
              <w:rPr>
                <w:rFonts w:ascii="Calibri" w:hAnsi="Calibri" w:cs="Calibri"/>
                <w:color w:val="000000"/>
              </w:rPr>
              <w:t>356</w:t>
            </w:r>
          </w:p>
        </w:tc>
        <w:tc>
          <w:tcPr>
            <w:tcW w:w="1345" w:type="dxa"/>
            <w:tcBorders>
              <w:top w:val="single" w:sz="4" w:space="0" w:color="auto"/>
            </w:tcBorders>
            <w:vAlign w:val="center"/>
          </w:tcPr>
          <w:p w14:paraId="3C1339F3" w14:textId="321A347F" w:rsidR="003C7453" w:rsidRPr="00F15D89" w:rsidRDefault="003C7453" w:rsidP="00B860F8">
            <w:pPr>
              <w:jc w:val="center"/>
            </w:pPr>
            <w:r w:rsidRPr="00F15D89">
              <w:rPr>
                <w:rFonts w:ascii="Calibri" w:hAnsi="Calibri" w:cs="Calibri"/>
                <w:color w:val="000000"/>
              </w:rPr>
              <w:t>153.7039</w:t>
            </w:r>
          </w:p>
        </w:tc>
        <w:tc>
          <w:tcPr>
            <w:tcW w:w="1346" w:type="dxa"/>
            <w:tcBorders>
              <w:top w:val="single" w:sz="4" w:space="0" w:color="auto"/>
            </w:tcBorders>
            <w:vAlign w:val="center"/>
          </w:tcPr>
          <w:p w14:paraId="48A305A1"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28.6328</w:t>
            </w:r>
          </w:p>
        </w:tc>
        <w:tc>
          <w:tcPr>
            <w:tcW w:w="1346" w:type="dxa"/>
            <w:tcBorders>
              <w:top w:val="single" w:sz="4" w:space="0" w:color="auto"/>
            </w:tcBorders>
            <w:vAlign w:val="center"/>
          </w:tcPr>
          <w:p w14:paraId="311BCFF9" w14:textId="77777777" w:rsidR="003C7453" w:rsidRPr="00F15D89" w:rsidRDefault="003C7453" w:rsidP="00B860F8">
            <w:pPr>
              <w:jc w:val="center"/>
            </w:pPr>
            <w:r w:rsidRPr="00F15D89">
              <w:rPr>
                <w:rFonts w:ascii="Calibri" w:hAnsi="Calibri" w:cs="Calibri"/>
                <w:color w:val="000000"/>
              </w:rPr>
              <w:t>153.9808</w:t>
            </w:r>
          </w:p>
        </w:tc>
        <w:tc>
          <w:tcPr>
            <w:tcW w:w="1345" w:type="dxa"/>
            <w:tcBorders>
              <w:top w:val="single" w:sz="4" w:space="0" w:color="auto"/>
            </w:tcBorders>
            <w:vAlign w:val="center"/>
          </w:tcPr>
          <w:p w14:paraId="13065F2C"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28.6332</w:t>
            </w:r>
          </w:p>
        </w:tc>
        <w:tc>
          <w:tcPr>
            <w:tcW w:w="1346" w:type="dxa"/>
            <w:tcBorders>
              <w:top w:val="single" w:sz="4" w:space="0" w:color="auto"/>
            </w:tcBorders>
            <w:vAlign w:val="center"/>
          </w:tcPr>
          <w:p w14:paraId="767DDB0C" w14:textId="77777777" w:rsidR="003C7453" w:rsidRPr="00F15D89" w:rsidRDefault="003C7453" w:rsidP="00B860F8">
            <w:pPr>
              <w:jc w:val="center"/>
            </w:pPr>
            <w:r w:rsidRPr="00F15D89">
              <w:rPr>
                <w:rFonts w:ascii="Calibri" w:hAnsi="Calibri" w:cs="Calibri"/>
                <w:color w:val="000000"/>
              </w:rPr>
              <w:t>12/09/2004 8:11</w:t>
            </w:r>
          </w:p>
        </w:tc>
        <w:tc>
          <w:tcPr>
            <w:tcW w:w="1346" w:type="dxa"/>
            <w:tcBorders>
              <w:top w:val="single" w:sz="4" w:space="0" w:color="auto"/>
            </w:tcBorders>
            <w:vAlign w:val="center"/>
          </w:tcPr>
          <w:p w14:paraId="554940D0" w14:textId="77777777" w:rsidR="003C7453" w:rsidRPr="00F15D89" w:rsidRDefault="003C7453" w:rsidP="00B860F8">
            <w:pPr>
              <w:jc w:val="center"/>
            </w:pPr>
            <w:r w:rsidRPr="00F15D89">
              <w:rPr>
                <w:rFonts w:ascii="Calibri" w:hAnsi="Calibri" w:cs="Calibri"/>
                <w:color w:val="000000"/>
              </w:rPr>
              <w:t>12/09/2004 9:59</w:t>
            </w:r>
          </w:p>
        </w:tc>
      </w:tr>
      <w:tr w:rsidR="003C7453" w:rsidRPr="00F15D89" w14:paraId="31DCB02C" w14:textId="77777777" w:rsidTr="003C7453">
        <w:trPr>
          <w:trHeight w:val="539"/>
        </w:trPr>
        <w:tc>
          <w:tcPr>
            <w:tcW w:w="1345" w:type="dxa"/>
            <w:vAlign w:val="center"/>
          </w:tcPr>
          <w:p w14:paraId="4D4AD5B6" w14:textId="77777777" w:rsidR="003C7453" w:rsidRPr="00F15D89" w:rsidRDefault="003C7453" w:rsidP="00B860F8">
            <w:pPr>
              <w:jc w:val="center"/>
            </w:pPr>
            <w:r w:rsidRPr="00F15D89">
              <w:rPr>
                <w:rFonts w:ascii="Calibri" w:hAnsi="Calibri" w:cs="Calibri"/>
                <w:color w:val="000000"/>
              </w:rPr>
              <w:t>Evans Head</w:t>
            </w:r>
          </w:p>
        </w:tc>
        <w:tc>
          <w:tcPr>
            <w:tcW w:w="1346" w:type="dxa"/>
          </w:tcPr>
          <w:p w14:paraId="43730938" w14:textId="7D48CA25" w:rsidR="003C7453" w:rsidRPr="00F15D89" w:rsidRDefault="003C7453" w:rsidP="00B860F8">
            <w:pPr>
              <w:jc w:val="center"/>
              <w:rPr>
                <w:rFonts w:ascii="Calibri" w:hAnsi="Calibri" w:cs="Calibri"/>
                <w:color w:val="000000"/>
              </w:rPr>
            </w:pPr>
            <w:r>
              <w:rPr>
                <w:rFonts w:ascii="Calibri" w:hAnsi="Calibri" w:cs="Calibri"/>
                <w:color w:val="000000"/>
              </w:rPr>
              <w:t>13</w:t>
            </w:r>
          </w:p>
        </w:tc>
        <w:tc>
          <w:tcPr>
            <w:tcW w:w="1345" w:type="dxa"/>
            <w:vAlign w:val="center"/>
          </w:tcPr>
          <w:p w14:paraId="4AF580F5" w14:textId="2A636DAB" w:rsidR="003C7453" w:rsidRPr="00F15D89" w:rsidRDefault="003C7453" w:rsidP="00B860F8">
            <w:pPr>
              <w:jc w:val="center"/>
            </w:pPr>
            <w:r w:rsidRPr="00F15D89">
              <w:rPr>
                <w:rFonts w:ascii="Calibri" w:hAnsi="Calibri" w:cs="Calibri"/>
                <w:color w:val="000000"/>
              </w:rPr>
              <w:t>153.6110</w:t>
            </w:r>
          </w:p>
        </w:tc>
        <w:tc>
          <w:tcPr>
            <w:tcW w:w="1346" w:type="dxa"/>
            <w:vAlign w:val="center"/>
          </w:tcPr>
          <w:p w14:paraId="476108AD"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28.9973</w:t>
            </w:r>
          </w:p>
        </w:tc>
        <w:tc>
          <w:tcPr>
            <w:tcW w:w="1346" w:type="dxa"/>
            <w:vAlign w:val="center"/>
          </w:tcPr>
          <w:p w14:paraId="7096AE3C" w14:textId="77777777" w:rsidR="003C7453" w:rsidRPr="00F15D89" w:rsidRDefault="003C7453" w:rsidP="00B860F8">
            <w:pPr>
              <w:jc w:val="center"/>
            </w:pPr>
            <w:r w:rsidRPr="00F15D89">
              <w:rPr>
                <w:rFonts w:ascii="Calibri" w:hAnsi="Calibri" w:cs="Calibri"/>
                <w:color w:val="000000"/>
              </w:rPr>
              <w:t>153.8583</w:t>
            </w:r>
          </w:p>
        </w:tc>
        <w:tc>
          <w:tcPr>
            <w:tcW w:w="1345" w:type="dxa"/>
            <w:vAlign w:val="center"/>
          </w:tcPr>
          <w:p w14:paraId="5FA72862"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29.0024</w:t>
            </w:r>
          </w:p>
        </w:tc>
        <w:tc>
          <w:tcPr>
            <w:tcW w:w="1346" w:type="dxa"/>
            <w:vAlign w:val="center"/>
          </w:tcPr>
          <w:p w14:paraId="2AC529B8" w14:textId="77777777" w:rsidR="003C7453" w:rsidRPr="00F15D89" w:rsidRDefault="003C7453" w:rsidP="00B860F8">
            <w:pPr>
              <w:jc w:val="center"/>
            </w:pPr>
            <w:r w:rsidRPr="00F15D89">
              <w:rPr>
                <w:rFonts w:ascii="Calibri" w:hAnsi="Calibri" w:cs="Calibri"/>
                <w:color w:val="000000"/>
              </w:rPr>
              <w:t>11/09/2004 10:55</w:t>
            </w:r>
          </w:p>
        </w:tc>
        <w:tc>
          <w:tcPr>
            <w:tcW w:w="1346" w:type="dxa"/>
            <w:vAlign w:val="center"/>
          </w:tcPr>
          <w:p w14:paraId="68DE43D2" w14:textId="77777777" w:rsidR="003C7453" w:rsidRPr="00F15D89" w:rsidRDefault="003C7453" w:rsidP="00B860F8">
            <w:pPr>
              <w:jc w:val="center"/>
            </w:pPr>
            <w:r w:rsidRPr="00F15D89">
              <w:rPr>
                <w:rFonts w:ascii="Calibri" w:hAnsi="Calibri" w:cs="Calibri"/>
                <w:color w:val="000000"/>
              </w:rPr>
              <w:t>11/09/2004 12:36</w:t>
            </w:r>
          </w:p>
        </w:tc>
      </w:tr>
      <w:tr w:rsidR="003C7453" w:rsidRPr="00F15D89" w14:paraId="7E809E14" w14:textId="77777777" w:rsidTr="003C7453">
        <w:trPr>
          <w:trHeight w:val="531"/>
        </w:trPr>
        <w:tc>
          <w:tcPr>
            <w:tcW w:w="1345" w:type="dxa"/>
            <w:vAlign w:val="center"/>
          </w:tcPr>
          <w:p w14:paraId="7A5F5C80" w14:textId="77777777" w:rsidR="003C7453" w:rsidRPr="00F15D89" w:rsidRDefault="003C7453" w:rsidP="00B860F8">
            <w:pPr>
              <w:jc w:val="center"/>
            </w:pPr>
            <w:r w:rsidRPr="00F15D89">
              <w:rPr>
                <w:rFonts w:ascii="Calibri" w:hAnsi="Calibri" w:cs="Calibri"/>
                <w:color w:val="000000"/>
              </w:rPr>
              <w:t>North Solitary</w:t>
            </w:r>
          </w:p>
        </w:tc>
        <w:tc>
          <w:tcPr>
            <w:tcW w:w="1346" w:type="dxa"/>
          </w:tcPr>
          <w:p w14:paraId="33F6483D" w14:textId="7D182C7A" w:rsidR="003C7453" w:rsidRPr="00F15D89" w:rsidRDefault="003C7453" w:rsidP="00B860F8">
            <w:pPr>
              <w:jc w:val="center"/>
              <w:rPr>
                <w:rFonts w:ascii="Calibri" w:hAnsi="Calibri" w:cs="Calibri"/>
                <w:color w:val="000000"/>
              </w:rPr>
            </w:pPr>
            <w:r>
              <w:rPr>
                <w:rFonts w:ascii="Calibri" w:hAnsi="Calibri" w:cs="Calibri"/>
                <w:color w:val="000000"/>
              </w:rPr>
              <w:t>15</w:t>
            </w:r>
          </w:p>
        </w:tc>
        <w:tc>
          <w:tcPr>
            <w:tcW w:w="1345" w:type="dxa"/>
            <w:vAlign w:val="center"/>
          </w:tcPr>
          <w:p w14:paraId="376C9682" w14:textId="2F3589DA" w:rsidR="003C7453" w:rsidRPr="00F15D89" w:rsidRDefault="003C7453" w:rsidP="00B860F8">
            <w:pPr>
              <w:jc w:val="center"/>
            </w:pPr>
            <w:r w:rsidRPr="00F15D89">
              <w:rPr>
                <w:rFonts w:ascii="Calibri" w:hAnsi="Calibri" w:cs="Calibri"/>
                <w:color w:val="000000"/>
              </w:rPr>
              <w:t>153.4115</w:t>
            </w:r>
          </w:p>
        </w:tc>
        <w:tc>
          <w:tcPr>
            <w:tcW w:w="1346" w:type="dxa"/>
            <w:vAlign w:val="center"/>
          </w:tcPr>
          <w:p w14:paraId="5BD6C461"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29.9978</w:t>
            </w:r>
          </w:p>
        </w:tc>
        <w:tc>
          <w:tcPr>
            <w:tcW w:w="1346" w:type="dxa"/>
            <w:vAlign w:val="center"/>
          </w:tcPr>
          <w:p w14:paraId="59389E32" w14:textId="77777777" w:rsidR="003C7453" w:rsidRPr="00F15D89" w:rsidRDefault="003C7453" w:rsidP="00B860F8">
            <w:pPr>
              <w:jc w:val="center"/>
            </w:pPr>
            <w:r w:rsidRPr="00F15D89">
              <w:rPr>
                <w:rFonts w:ascii="Calibri" w:hAnsi="Calibri" w:cs="Calibri"/>
                <w:color w:val="000000"/>
              </w:rPr>
              <w:t>153.7255</w:t>
            </w:r>
          </w:p>
        </w:tc>
        <w:tc>
          <w:tcPr>
            <w:tcW w:w="1345" w:type="dxa"/>
            <w:vAlign w:val="center"/>
          </w:tcPr>
          <w:p w14:paraId="6C19BFA6"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29.9972</w:t>
            </w:r>
          </w:p>
        </w:tc>
        <w:tc>
          <w:tcPr>
            <w:tcW w:w="1346" w:type="dxa"/>
            <w:vAlign w:val="center"/>
          </w:tcPr>
          <w:p w14:paraId="32DA3B31" w14:textId="77777777" w:rsidR="003C7453" w:rsidRPr="00F15D89" w:rsidRDefault="003C7453" w:rsidP="00B860F8">
            <w:pPr>
              <w:jc w:val="center"/>
            </w:pPr>
            <w:r w:rsidRPr="00F15D89">
              <w:rPr>
                <w:rFonts w:ascii="Calibri" w:hAnsi="Calibri" w:cs="Calibri"/>
                <w:color w:val="000000"/>
              </w:rPr>
              <w:t>7/09/2004 21:41</w:t>
            </w:r>
          </w:p>
        </w:tc>
        <w:tc>
          <w:tcPr>
            <w:tcW w:w="1346" w:type="dxa"/>
            <w:vAlign w:val="center"/>
          </w:tcPr>
          <w:p w14:paraId="791D9240" w14:textId="77777777" w:rsidR="003C7453" w:rsidRPr="00F15D89" w:rsidRDefault="003C7453" w:rsidP="00B860F8">
            <w:pPr>
              <w:jc w:val="center"/>
            </w:pPr>
            <w:r w:rsidRPr="00F15D89">
              <w:rPr>
                <w:rFonts w:ascii="Calibri" w:hAnsi="Calibri" w:cs="Calibri"/>
                <w:color w:val="000000"/>
              </w:rPr>
              <w:t>8/09/2004 0:05</w:t>
            </w:r>
          </w:p>
        </w:tc>
      </w:tr>
      <w:tr w:rsidR="003C7453" w:rsidRPr="00F15D89" w14:paraId="08A27217" w14:textId="77777777" w:rsidTr="003C7453">
        <w:trPr>
          <w:trHeight w:val="547"/>
        </w:trPr>
        <w:tc>
          <w:tcPr>
            <w:tcW w:w="1345" w:type="dxa"/>
            <w:vAlign w:val="center"/>
          </w:tcPr>
          <w:p w14:paraId="273D56C9" w14:textId="77777777" w:rsidR="003C7453" w:rsidRPr="00F15D89" w:rsidRDefault="003C7453" w:rsidP="00B860F8">
            <w:pPr>
              <w:jc w:val="center"/>
            </w:pPr>
            <w:r w:rsidRPr="00F15D89">
              <w:rPr>
                <w:rFonts w:ascii="Calibri" w:hAnsi="Calibri" w:cs="Calibri"/>
                <w:color w:val="000000"/>
              </w:rPr>
              <w:t>Diamond Head</w:t>
            </w:r>
          </w:p>
        </w:tc>
        <w:tc>
          <w:tcPr>
            <w:tcW w:w="1346" w:type="dxa"/>
          </w:tcPr>
          <w:p w14:paraId="09FA6591" w14:textId="56101DF7" w:rsidR="003C7453" w:rsidRPr="00F15D89" w:rsidRDefault="003C7453" w:rsidP="00B860F8">
            <w:pPr>
              <w:jc w:val="center"/>
              <w:rPr>
                <w:rFonts w:ascii="Calibri" w:hAnsi="Calibri" w:cs="Calibri"/>
                <w:color w:val="000000"/>
              </w:rPr>
            </w:pPr>
            <w:r>
              <w:rPr>
                <w:rFonts w:ascii="Calibri" w:hAnsi="Calibri" w:cs="Calibri"/>
                <w:color w:val="000000"/>
              </w:rPr>
              <w:t>19</w:t>
            </w:r>
          </w:p>
        </w:tc>
        <w:tc>
          <w:tcPr>
            <w:tcW w:w="1345" w:type="dxa"/>
            <w:vAlign w:val="center"/>
          </w:tcPr>
          <w:p w14:paraId="773717AF" w14:textId="0A3E100C" w:rsidR="003C7453" w:rsidRPr="00F15D89" w:rsidRDefault="003C7453" w:rsidP="00B860F8">
            <w:pPr>
              <w:jc w:val="center"/>
            </w:pPr>
            <w:r w:rsidRPr="00F15D89">
              <w:rPr>
                <w:rFonts w:ascii="Calibri" w:hAnsi="Calibri" w:cs="Calibri"/>
                <w:color w:val="000000"/>
              </w:rPr>
              <w:t>152.9126</w:t>
            </w:r>
          </w:p>
        </w:tc>
        <w:tc>
          <w:tcPr>
            <w:tcW w:w="1346" w:type="dxa"/>
            <w:vAlign w:val="center"/>
          </w:tcPr>
          <w:p w14:paraId="17949D65"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31.7521</w:t>
            </w:r>
          </w:p>
        </w:tc>
        <w:tc>
          <w:tcPr>
            <w:tcW w:w="1346" w:type="dxa"/>
            <w:vAlign w:val="center"/>
          </w:tcPr>
          <w:p w14:paraId="3B66F93E" w14:textId="77777777" w:rsidR="003C7453" w:rsidRPr="00F15D89" w:rsidRDefault="003C7453" w:rsidP="00B860F8">
            <w:pPr>
              <w:jc w:val="center"/>
            </w:pPr>
            <w:r w:rsidRPr="00F15D89">
              <w:rPr>
                <w:rFonts w:ascii="Calibri" w:hAnsi="Calibri" w:cs="Calibri"/>
                <w:color w:val="000000"/>
              </w:rPr>
              <w:t>153.1905</w:t>
            </w:r>
          </w:p>
        </w:tc>
        <w:tc>
          <w:tcPr>
            <w:tcW w:w="1345" w:type="dxa"/>
            <w:vAlign w:val="center"/>
          </w:tcPr>
          <w:p w14:paraId="78749949"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31.7470</w:t>
            </w:r>
          </w:p>
        </w:tc>
        <w:tc>
          <w:tcPr>
            <w:tcW w:w="1346" w:type="dxa"/>
            <w:vAlign w:val="center"/>
          </w:tcPr>
          <w:p w14:paraId="2C297696" w14:textId="77777777" w:rsidR="003C7453" w:rsidRPr="00F15D89" w:rsidRDefault="003C7453" w:rsidP="00B860F8">
            <w:pPr>
              <w:jc w:val="center"/>
            </w:pPr>
            <w:r w:rsidRPr="00F15D89">
              <w:rPr>
                <w:rFonts w:ascii="Calibri" w:hAnsi="Calibri" w:cs="Calibri"/>
                <w:color w:val="000000"/>
              </w:rPr>
              <w:t>6/09/2004 20:00</w:t>
            </w:r>
          </w:p>
        </w:tc>
        <w:tc>
          <w:tcPr>
            <w:tcW w:w="1346" w:type="dxa"/>
            <w:vAlign w:val="center"/>
          </w:tcPr>
          <w:p w14:paraId="4DB73614" w14:textId="77777777" w:rsidR="003C7453" w:rsidRPr="00F15D89" w:rsidRDefault="003C7453" w:rsidP="00B860F8">
            <w:pPr>
              <w:jc w:val="center"/>
            </w:pPr>
            <w:r w:rsidRPr="00F15D89">
              <w:rPr>
                <w:rFonts w:ascii="Calibri" w:hAnsi="Calibri" w:cs="Calibri"/>
                <w:color w:val="000000"/>
              </w:rPr>
              <w:t>6/09/2004 21:53</w:t>
            </w:r>
          </w:p>
        </w:tc>
      </w:tr>
      <w:bookmarkEnd w:id="82"/>
    </w:tbl>
    <w:p w14:paraId="5AFF8125" w14:textId="77777777" w:rsidR="00866BC8" w:rsidRPr="00F15D89" w:rsidRDefault="00866BC8" w:rsidP="00866BC8">
      <w:pPr>
        <w:spacing w:line="360" w:lineRule="auto"/>
        <w:rPr>
          <w:rFonts w:asciiTheme="minorHAnsi" w:hAnsiTheme="minorHAnsi" w:cstheme="minorHAnsi"/>
          <w:szCs w:val="24"/>
          <w:lang w:val="en-AU"/>
        </w:rPr>
      </w:pPr>
    </w:p>
    <w:p w14:paraId="170A4967" w14:textId="77777777" w:rsidR="00866BC8" w:rsidRPr="00F15D89" w:rsidRDefault="00866BC8" w:rsidP="00866BC8">
      <w:pPr>
        <w:rPr>
          <w:rFonts w:asciiTheme="minorHAnsi" w:hAnsiTheme="minorHAnsi" w:cstheme="minorHAnsi"/>
          <w:lang w:val="en-AU"/>
        </w:rPr>
      </w:pPr>
      <w:r w:rsidRPr="00F15D89">
        <w:rPr>
          <w:rFonts w:asciiTheme="minorHAnsi" w:hAnsiTheme="minorHAnsi" w:cstheme="minorHAnsi"/>
          <w:lang w:val="en-AU"/>
        </w:rPr>
        <w:br w:type="page"/>
      </w:r>
    </w:p>
    <w:p w14:paraId="7CB1CBC8" w14:textId="32AA45CE" w:rsidR="00A10C0E" w:rsidRPr="00F15D89" w:rsidRDefault="00A10C0E" w:rsidP="00F34258">
      <w:pPr>
        <w:spacing w:line="360" w:lineRule="auto"/>
        <w:rPr>
          <w:rFonts w:asciiTheme="minorHAnsi" w:hAnsiTheme="minorHAnsi" w:cstheme="minorHAnsi"/>
          <w:b/>
          <w:bCs/>
          <w:lang w:val="en-AU"/>
        </w:rPr>
      </w:pPr>
      <w:r w:rsidRPr="00F15D89">
        <w:rPr>
          <w:rFonts w:asciiTheme="minorHAnsi" w:hAnsiTheme="minorHAnsi" w:cstheme="minorHAnsi"/>
          <w:b/>
          <w:bCs/>
          <w:lang w:val="en-AU"/>
        </w:rPr>
        <w:lastRenderedPageBreak/>
        <w:t>Figures</w:t>
      </w:r>
    </w:p>
    <w:p w14:paraId="59C7B731" w14:textId="54C3BF77" w:rsidR="00A10C0E" w:rsidRPr="00F15D89" w:rsidRDefault="0009116A" w:rsidP="00A10C0E">
      <w:pPr>
        <w:pStyle w:val="Heading-Main"/>
        <w:spacing w:line="360" w:lineRule="auto"/>
        <w:rPr>
          <w:rFonts w:asciiTheme="minorHAnsi" w:hAnsiTheme="minorHAnsi" w:cstheme="minorHAnsi"/>
          <w:b w:val="0"/>
          <w:bCs w:val="0"/>
          <w:lang w:val="en-AU"/>
        </w:rPr>
      </w:pPr>
      <w:r>
        <w:rPr>
          <w:rFonts w:asciiTheme="minorHAnsi" w:hAnsiTheme="minorHAnsi" w:cstheme="minorHAnsi"/>
          <w:b w:val="0"/>
          <w:bCs w:val="0"/>
          <w:noProof/>
          <w:lang w:val="en-AU"/>
        </w:rPr>
        <w:drawing>
          <wp:inline distT="0" distB="0" distL="0" distR="0" wp14:anchorId="7495166A" wp14:editId="2840F494">
            <wp:extent cx="5715012" cy="5715012"/>
            <wp:effectExtent l="0" t="0" r="0" b="0"/>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ST New version.png"/>
                    <pic:cNvPicPr/>
                  </pic:nvPicPr>
                  <pic:blipFill>
                    <a:blip r:embed="rId14"/>
                    <a:stretch>
                      <a:fillRect/>
                    </a:stretch>
                  </pic:blipFill>
                  <pic:spPr>
                    <a:xfrm>
                      <a:off x="0" y="0"/>
                      <a:ext cx="5715012" cy="5715012"/>
                    </a:xfrm>
                    <a:prstGeom prst="rect">
                      <a:avLst/>
                    </a:prstGeom>
                  </pic:spPr>
                </pic:pic>
              </a:graphicData>
            </a:graphic>
          </wp:inline>
        </w:drawing>
      </w:r>
    </w:p>
    <w:p w14:paraId="5DCBB960" w14:textId="129ABA95" w:rsidR="002602C5" w:rsidRPr="0009116A" w:rsidRDefault="00A10C0E" w:rsidP="00A10C0E">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lang w:val="en-AU"/>
        </w:rPr>
        <w:t>Figure 1</w:t>
      </w:r>
      <w:r w:rsidRPr="00F15D89">
        <w:rPr>
          <w:rFonts w:asciiTheme="minorHAnsi" w:hAnsiTheme="minorHAnsi" w:cstheme="minorHAnsi"/>
          <w:b w:val="0"/>
          <w:bCs w:val="0"/>
          <w:lang w:val="en-AU"/>
        </w:rPr>
        <w:t xml:space="preserve"> Locations of the four cross shelf sections which were sampled in September 2004. The sea-surface temperature for 6</w:t>
      </w:r>
      <w:r w:rsidRPr="00F15D89">
        <w:rPr>
          <w:rFonts w:asciiTheme="minorHAnsi" w:hAnsiTheme="minorHAnsi" w:cstheme="minorHAnsi"/>
          <w:b w:val="0"/>
          <w:bCs w:val="0"/>
          <w:vertAlign w:val="superscript"/>
          <w:lang w:val="en-AU"/>
        </w:rPr>
        <w:t>th</w:t>
      </w:r>
      <w:r w:rsidRPr="00F15D89">
        <w:rPr>
          <w:rFonts w:asciiTheme="minorHAnsi" w:hAnsiTheme="minorHAnsi" w:cstheme="minorHAnsi"/>
          <w:b w:val="0"/>
          <w:bCs w:val="0"/>
          <w:lang w:val="en-AU"/>
        </w:rPr>
        <w:t xml:space="preserve"> September 2004 is shown in colour with velocity arrows from satellite altimetry shown with black arrows.</w:t>
      </w:r>
      <w:r w:rsidRPr="00F15D89">
        <w:rPr>
          <w:rFonts w:asciiTheme="minorHAnsi" w:hAnsiTheme="minorHAnsi" w:cstheme="minorHAnsi"/>
          <w:lang w:val="en-AU"/>
        </w:rPr>
        <w:t xml:space="preserve"> </w:t>
      </w:r>
      <w:r w:rsidR="0009116A">
        <w:rPr>
          <w:rFonts w:asciiTheme="minorHAnsi" w:hAnsiTheme="minorHAnsi" w:cstheme="minorHAnsi"/>
          <w:b w:val="0"/>
          <w:bCs w:val="0"/>
          <w:lang w:val="en-AU"/>
        </w:rPr>
        <w:t>Grey isobaths represent 200 and 2000m depths.</w:t>
      </w:r>
    </w:p>
    <w:p w14:paraId="67AE2DAF" w14:textId="77777777" w:rsidR="002602C5" w:rsidRPr="00F15D89" w:rsidRDefault="002602C5">
      <w:pPr>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201B84FE" w14:textId="2BE90611" w:rsidR="002602C5" w:rsidRPr="00F15D89" w:rsidRDefault="0080212F" w:rsidP="002602C5">
      <w:pPr>
        <w:spacing w:line="360" w:lineRule="auto"/>
        <w:rPr>
          <w:rFonts w:asciiTheme="minorHAnsi" w:hAnsiTheme="minorHAnsi" w:cstheme="minorHAnsi"/>
          <w:szCs w:val="24"/>
          <w:lang w:val="en-AU"/>
        </w:rPr>
      </w:pPr>
      <w:r>
        <w:rPr>
          <w:noProof/>
        </w:rPr>
        <w:lastRenderedPageBreak/>
        <w:drawing>
          <wp:inline distT="0" distB="0" distL="0" distR="0" wp14:anchorId="72BF49AF" wp14:editId="0EB7E41D">
            <wp:extent cx="5229225" cy="61007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36081" cy="6108760"/>
                    </a:xfrm>
                    <a:prstGeom prst="rect">
                      <a:avLst/>
                    </a:prstGeom>
                    <a:noFill/>
                    <a:ln>
                      <a:noFill/>
                    </a:ln>
                  </pic:spPr>
                </pic:pic>
              </a:graphicData>
            </a:graphic>
          </wp:inline>
        </w:drawing>
      </w:r>
    </w:p>
    <w:p w14:paraId="5AC9C5C2" w14:textId="3D02A54C" w:rsidR="002602C5" w:rsidRPr="00F15D89" w:rsidRDefault="002602C5" w:rsidP="002602C5">
      <w:pPr>
        <w:pStyle w:val="Heading-Main"/>
        <w:spacing w:line="360" w:lineRule="auto"/>
        <w:rPr>
          <w:rFonts w:asciiTheme="minorHAnsi" w:hAnsiTheme="minorHAnsi" w:cstheme="minorHAnsi"/>
          <w:b w:val="0"/>
          <w:bCs w:val="0"/>
          <w:color w:val="FF0000"/>
          <w:lang w:val="en-AU"/>
        </w:rPr>
      </w:pPr>
      <w:r w:rsidRPr="00F15D89">
        <w:rPr>
          <w:rFonts w:asciiTheme="minorHAnsi" w:hAnsiTheme="minorHAnsi" w:cstheme="minorHAnsi"/>
          <w:lang w:val="en-AU"/>
        </w:rPr>
        <w:t>Figure 2</w:t>
      </w:r>
      <w:r w:rsidRPr="00F15D89">
        <w:rPr>
          <w:rFonts w:asciiTheme="minorHAnsi" w:hAnsiTheme="minorHAnsi" w:cstheme="minorHAnsi"/>
          <w:b w:val="0"/>
          <w:bCs w:val="0"/>
          <w:lang w:val="en-AU"/>
        </w:rPr>
        <w:t xml:space="preserve"> Alongshore velocity across the four cross shelf transects (Figure 1). Transects were conducted with an Acoustic Doppler Current Profiler during a CTD Transect. Grey lines join areas of equal velocity.</w:t>
      </w:r>
      <w:r w:rsidR="00F9043E">
        <w:rPr>
          <w:rFonts w:asciiTheme="minorHAnsi" w:hAnsiTheme="minorHAnsi" w:cstheme="minorHAnsi"/>
          <w:b w:val="0"/>
          <w:bCs w:val="0"/>
          <w:lang w:val="en-AU"/>
        </w:rPr>
        <w:t xml:space="preserve"> The red line shows the 21°C isotherm based on the </w:t>
      </w:r>
      <w:r w:rsidR="0080212F">
        <w:rPr>
          <w:rFonts w:asciiTheme="minorHAnsi" w:hAnsiTheme="minorHAnsi" w:cstheme="minorHAnsi"/>
          <w:b w:val="0"/>
          <w:bCs w:val="0"/>
          <w:lang w:val="en-AU"/>
        </w:rPr>
        <w:t>Bunyip</w:t>
      </w:r>
      <w:r w:rsidR="00F9043E">
        <w:rPr>
          <w:rFonts w:asciiTheme="minorHAnsi" w:hAnsiTheme="minorHAnsi" w:cstheme="minorHAnsi"/>
          <w:b w:val="0"/>
          <w:bCs w:val="0"/>
          <w:lang w:val="en-AU"/>
        </w:rPr>
        <w:t xml:space="preserve"> transect.</w:t>
      </w:r>
      <w:r w:rsidRPr="00F15D89">
        <w:rPr>
          <w:rFonts w:asciiTheme="minorHAnsi" w:hAnsiTheme="minorHAnsi" w:cstheme="minorHAnsi"/>
          <w:b w:val="0"/>
          <w:bCs w:val="0"/>
          <w:lang w:val="en-AU"/>
        </w:rPr>
        <w:t xml:space="preserve"> </w:t>
      </w:r>
      <w:r w:rsidR="0080212F">
        <w:rPr>
          <w:rFonts w:asciiTheme="minorHAnsi" w:hAnsiTheme="minorHAnsi" w:cstheme="minorHAnsi"/>
          <w:b w:val="0"/>
          <w:bCs w:val="0"/>
          <w:lang w:val="en-AU"/>
        </w:rPr>
        <w:t>Note there was no 21</w:t>
      </w:r>
      <w:r w:rsidR="00446080">
        <w:rPr>
          <w:rFonts w:asciiTheme="minorHAnsi" w:hAnsiTheme="minorHAnsi" w:cstheme="minorHAnsi"/>
          <w:b w:val="0"/>
          <w:bCs w:val="0"/>
          <w:lang w:val="en-AU"/>
        </w:rPr>
        <w:t>°</w:t>
      </w:r>
      <w:r w:rsidR="0080212F">
        <w:rPr>
          <w:rFonts w:asciiTheme="minorHAnsi" w:hAnsiTheme="minorHAnsi" w:cstheme="minorHAnsi"/>
          <w:b w:val="0"/>
          <w:bCs w:val="0"/>
          <w:lang w:val="en-AU"/>
        </w:rPr>
        <w:t>C isotherm for Diamond Head.</w:t>
      </w:r>
    </w:p>
    <w:p w14:paraId="51F5BBEB" w14:textId="77777777" w:rsidR="00A10C0E" w:rsidRPr="00F15D89" w:rsidRDefault="00A10C0E" w:rsidP="00A10C0E">
      <w:pPr>
        <w:pStyle w:val="Heading-Main"/>
        <w:spacing w:line="360" w:lineRule="auto"/>
        <w:rPr>
          <w:rFonts w:asciiTheme="minorHAnsi" w:hAnsiTheme="minorHAnsi" w:cstheme="minorHAnsi"/>
          <w:lang w:val="en-AU"/>
        </w:rPr>
      </w:pPr>
    </w:p>
    <w:p w14:paraId="4944CD92" w14:textId="77777777" w:rsidR="00A10C0E" w:rsidRPr="00F15D89" w:rsidRDefault="00A10C0E">
      <w:pPr>
        <w:rPr>
          <w:rFonts w:asciiTheme="minorHAnsi" w:hAnsiTheme="minorHAnsi" w:cstheme="minorHAnsi"/>
          <w:b/>
          <w:bCs/>
          <w:lang w:val="en-AU"/>
        </w:rPr>
      </w:pPr>
      <w:r w:rsidRPr="00F15D89">
        <w:rPr>
          <w:rFonts w:asciiTheme="minorHAnsi" w:hAnsiTheme="minorHAnsi" w:cstheme="minorHAnsi"/>
          <w:b/>
          <w:bCs/>
          <w:lang w:val="en-AU"/>
        </w:rPr>
        <w:br w:type="page"/>
      </w:r>
    </w:p>
    <w:p w14:paraId="378272F0" w14:textId="34A7F70F" w:rsidR="00A10C0E" w:rsidRPr="00F15D89" w:rsidRDefault="00F450D7" w:rsidP="00A10C0E">
      <w:pPr>
        <w:pStyle w:val="Heading-Main"/>
        <w:spacing w:line="360" w:lineRule="auto"/>
        <w:rPr>
          <w:rFonts w:asciiTheme="minorHAnsi" w:hAnsiTheme="minorHAnsi" w:cstheme="minorHAnsi"/>
          <w:b w:val="0"/>
          <w:bCs w:val="0"/>
          <w:lang w:val="en-AU"/>
        </w:rPr>
      </w:pPr>
      <w:r>
        <w:rPr>
          <w:noProof/>
        </w:rPr>
        <w:lastRenderedPageBreak/>
        <w:drawing>
          <wp:inline distT="0" distB="0" distL="0" distR="0" wp14:anchorId="4AEC82CD" wp14:editId="1D53DE34">
            <wp:extent cx="5943600" cy="69399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6939915"/>
                    </a:xfrm>
                    <a:prstGeom prst="rect">
                      <a:avLst/>
                    </a:prstGeom>
                    <a:noFill/>
                    <a:ln>
                      <a:noFill/>
                    </a:ln>
                  </pic:spPr>
                </pic:pic>
              </a:graphicData>
            </a:graphic>
          </wp:inline>
        </w:drawing>
      </w:r>
    </w:p>
    <w:p w14:paraId="22803496" w14:textId="461494B6" w:rsidR="00D13904" w:rsidRPr="00F15D89" w:rsidRDefault="00A10C0E" w:rsidP="00A10C0E">
      <w:pPr>
        <w:spacing w:line="360" w:lineRule="auto"/>
        <w:rPr>
          <w:rFonts w:asciiTheme="minorHAnsi" w:hAnsiTheme="minorHAnsi" w:cstheme="minorHAnsi"/>
          <w:lang w:val="en-AU"/>
        </w:rPr>
      </w:pPr>
      <w:r w:rsidRPr="00F15D89">
        <w:rPr>
          <w:rFonts w:asciiTheme="minorHAnsi" w:hAnsiTheme="minorHAnsi" w:cstheme="minorHAnsi"/>
          <w:b/>
          <w:bCs/>
          <w:lang w:val="en-AU"/>
        </w:rPr>
        <w:t xml:space="preserve">Figure </w:t>
      </w:r>
      <w:r w:rsidR="00D13904" w:rsidRPr="00F15D89">
        <w:rPr>
          <w:rFonts w:asciiTheme="minorHAnsi" w:hAnsiTheme="minorHAnsi" w:cstheme="minorHAnsi"/>
          <w:b/>
          <w:bCs/>
          <w:lang w:val="en-AU"/>
        </w:rPr>
        <w:t>3</w:t>
      </w:r>
      <w:r w:rsidRPr="00F15D89">
        <w:rPr>
          <w:rFonts w:asciiTheme="minorHAnsi" w:hAnsiTheme="minorHAnsi" w:cstheme="minorHAnsi"/>
          <w:lang w:val="en-AU"/>
        </w:rPr>
        <w:t xml:space="preserve"> Zooplankton biomass</w:t>
      </w:r>
      <w:r w:rsidR="00D409F8" w:rsidRPr="00F15D89">
        <w:rPr>
          <w:rFonts w:asciiTheme="minorHAnsi" w:hAnsiTheme="minorHAnsi" w:cstheme="minorHAnsi"/>
          <w:lang w:val="en-AU"/>
        </w:rPr>
        <w:t xml:space="preserve"> (mg m</w:t>
      </w:r>
      <w:r w:rsidR="00D409F8" w:rsidRPr="00F15D89">
        <w:rPr>
          <w:rFonts w:asciiTheme="minorHAnsi" w:hAnsiTheme="minorHAnsi" w:cstheme="minorHAnsi"/>
          <w:vertAlign w:val="superscript"/>
          <w:lang w:val="en-AU"/>
        </w:rPr>
        <w:t>-3</w:t>
      </w:r>
      <w:r w:rsidR="00D409F8" w:rsidRPr="00F15D89">
        <w:rPr>
          <w:rFonts w:asciiTheme="minorHAnsi" w:hAnsiTheme="minorHAnsi" w:cstheme="minorHAnsi"/>
          <w:lang w:val="en-AU"/>
        </w:rPr>
        <w:t>)</w:t>
      </w:r>
      <w:r w:rsidRPr="00F15D89">
        <w:rPr>
          <w:rFonts w:asciiTheme="minorHAnsi" w:hAnsiTheme="minorHAnsi" w:cstheme="minorHAnsi"/>
          <w:lang w:val="en-AU"/>
        </w:rPr>
        <w:t xml:space="preserve"> distributions from the four cross shelf transects (Figure 1). Transe</w:t>
      </w:r>
      <w:r w:rsidRPr="00F15D89">
        <w:rPr>
          <w:rFonts w:asciiTheme="minorHAnsi" w:hAnsiTheme="minorHAnsi" w:cstheme="minorHAnsi"/>
          <w:b/>
          <w:bCs/>
          <w:lang w:val="en-AU"/>
        </w:rPr>
        <w:t>c</w:t>
      </w:r>
      <w:r w:rsidRPr="00F15D89">
        <w:rPr>
          <w:rFonts w:asciiTheme="minorHAnsi" w:hAnsiTheme="minorHAnsi" w:cstheme="minorHAnsi"/>
          <w:lang w:val="en-AU"/>
        </w:rPr>
        <w:t>ts were conducted form inshore to offshore with an undulating towed body with the path shown by the grey line with midpoints of each sample shown as dots. Temperature (°C) isotherms are shown in black. Note the log transformed colour scale.</w:t>
      </w:r>
    </w:p>
    <w:p w14:paraId="12A5B8A1" w14:textId="38E0662A" w:rsidR="00D13904" w:rsidRPr="00F15D89" w:rsidRDefault="00F450D7" w:rsidP="00D13904">
      <w:pPr>
        <w:pStyle w:val="Heading-Main"/>
        <w:spacing w:line="360" w:lineRule="auto"/>
        <w:rPr>
          <w:rFonts w:asciiTheme="minorHAnsi" w:hAnsiTheme="minorHAnsi" w:cstheme="minorHAnsi"/>
          <w:b w:val="0"/>
          <w:bCs w:val="0"/>
          <w:lang w:val="en-AU"/>
        </w:rPr>
      </w:pPr>
      <w:r>
        <w:rPr>
          <w:noProof/>
        </w:rPr>
        <w:lastRenderedPageBreak/>
        <w:drawing>
          <wp:inline distT="0" distB="0" distL="0" distR="0" wp14:anchorId="0025B7D4" wp14:editId="068B69D5">
            <wp:extent cx="5943600" cy="69399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6939915"/>
                    </a:xfrm>
                    <a:prstGeom prst="rect">
                      <a:avLst/>
                    </a:prstGeom>
                    <a:noFill/>
                    <a:ln>
                      <a:noFill/>
                    </a:ln>
                  </pic:spPr>
                </pic:pic>
              </a:graphicData>
            </a:graphic>
          </wp:inline>
        </w:drawing>
      </w:r>
    </w:p>
    <w:p w14:paraId="7AA8C091" w14:textId="55005A7F" w:rsidR="00D13904" w:rsidRPr="00F15D89" w:rsidRDefault="00D13904" w:rsidP="00D13904">
      <w:pPr>
        <w:spacing w:line="360" w:lineRule="auto"/>
        <w:rPr>
          <w:rFonts w:asciiTheme="minorHAnsi" w:hAnsiTheme="minorHAnsi" w:cstheme="minorHAnsi"/>
          <w:b/>
          <w:bCs/>
          <w:color w:val="FF0000"/>
          <w:lang w:val="en-AU"/>
        </w:rPr>
      </w:pPr>
      <w:r w:rsidRPr="00F15D89">
        <w:rPr>
          <w:rFonts w:asciiTheme="minorHAnsi" w:hAnsiTheme="minorHAnsi" w:cstheme="minorHAnsi"/>
          <w:b/>
          <w:bCs/>
          <w:lang w:val="en-AU"/>
        </w:rPr>
        <w:t>Figure 4</w:t>
      </w:r>
      <w:r w:rsidRPr="00F15D89">
        <w:rPr>
          <w:rFonts w:asciiTheme="minorHAnsi" w:hAnsiTheme="minorHAnsi" w:cstheme="minorHAnsi"/>
          <w:lang w:val="en-AU"/>
        </w:rPr>
        <w:t xml:space="preserve"> Geometric Mean Size</w:t>
      </w:r>
      <w:r w:rsidR="00D409F8" w:rsidRPr="00F15D89">
        <w:rPr>
          <w:rFonts w:asciiTheme="minorHAnsi" w:hAnsiTheme="minorHAnsi" w:cstheme="minorHAnsi"/>
          <w:lang w:val="en-AU"/>
        </w:rPr>
        <w:t xml:space="preserve"> (µm equivalent spherical diameter)</w:t>
      </w:r>
      <w:r w:rsidRPr="00F15D89">
        <w:rPr>
          <w:rFonts w:asciiTheme="minorHAnsi" w:hAnsiTheme="minorHAnsi" w:cstheme="minorHAnsi"/>
          <w:lang w:val="en-AU"/>
        </w:rPr>
        <w:t xml:space="preserve"> of zooplankton from the four cross shelf transects (Figure 1). Transects were conducted form inshore to offshore with an undulating towed body with the path shown by the grey line with midpoints of each sample shown as dots. Temperature (° C) isotherms are shown in black.</w:t>
      </w:r>
    </w:p>
    <w:p w14:paraId="1F23B615" w14:textId="7B6A6352" w:rsidR="00A10C0E" w:rsidRPr="00F15D89" w:rsidRDefault="009B7382" w:rsidP="00A10C0E">
      <w:pPr>
        <w:pStyle w:val="Heading-Main"/>
        <w:spacing w:line="360" w:lineRule="auto"/>
        <w:rPr>
          <w:rFonts w:asciiTheme="minorHAnsi" w:hAnsiTheme="minorHAnsi" w:cstheme="minorHAnsi"/>
          <w:lang w:val="en-AU"/>
        </w:rPr>
      </w:pPr>
      <w:r>
        <w:rPr>
          <w:noProof/>
        </w:rPr>
        <w:lastRenderedPageBreak/>
        <w:drawing>
          <wp:inline distT="0" distB="0" distL="0" distR="0" wp14:anchorId="49053290" wp14:editId="4B3A504C">
            <wp:extent cx="4992429" cy="5829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93740" cy="5830831"/>
                    </a:xfrm>
                    <a:prstGeom prst="rect">
                      <a:avLst/>
                    </a:prstGeom>
                    <a:noFill/>
                    <a:ln>
                      <a:noFill/>
                    </a:ln>
                  </pic:spPr>
                </pic:pic>
              </a:graphicData>
            </a:graphic>
          </wp:inline>
        </w:drawing>
      </w:r>
    </w:p>
    <w:p w14:paraId="380D0C76" w14:textId="35CF174A" w:rsidR="00A10C0E" w:rsidRPr="00F15D89" w:rsidRDefault="00A10C0E" w:rsidP="00A10C0E">
      <w:pPr>
        <w:spacing w:line="360" w:lineRule="auto"/>
        <w:rPr>
          <w:rFonts w:asciiTheme="minorHAnsi" w:hAnsiTheme="minorHAnsi" w:cstheme="minorHAnsi"/>
          <w:color w:val="FF0000"/>
          <w:lang w:val="en-AU"/>
        </w:rPr>
      </w:pPr>
      <w:r w:rsidRPr="00F15D89">
        <w:rPr>
          <w:rFonts w:asciiTheme="minorHAnsi" w:hAnsiTheme="minorHAnsi" w:cstheme="minorHAnsi"/>
          <w:b/>
          <w:bCs/>
          <w:lang w:val="en-AU"/>
        </w:rPr>
        <w:t xml:space="preserve">Figure </w:t>
      </w:r>
      <w:r w:rsidR="00D13904" w:rsidRPr="00F15D89">
        <w:rPr>
          <w:rFonts w:asciiTheme="minorHAnsi" w:hAnsiTheme="minorHAnsi" w:cstheme="minorHAnsi"/>
          <w:b/>
          <w:bCs/>
          <w:lang w:val="en-AU"/>
        </w:rPr>
        <w:t>5</w:t>
      </w:r>
      <w:r w:rsidRPr="00F15D89">
        <w:rPr>
          <w:rFonts w:asciiTheme="minorHAnsi" w:hAnsiTheme="minorHAnsi" w:cstheme="minorHAnsi"/>
          <w:lang w:val="en-AU"/>
        </w:rPr>
        <w:t xml:space="preserve"> Interpolations of the </w:t>
      </w:r>
      <w:r w:rsidR="004E02B5">
        <w:rPr>
          <w:rFonts w:asciiTheme="minorHAnsi" w:hAnsiTheme="minorHAnsi" w:cstheme="minorHAnsi"/>
          <w:lang w:val="en-AU"/>
        </w:rPr>
        <w:t xml:space="preserve">shape parameter </w:t>
      </w:r>
      <w:r w:rsidR="004E02B5">
        <w:rPr>
          <w:rFonts w:asciiTheme="minorHAnsi" w:hAnsiTheme="minorHAnsi" w:cstheme="minorHAnsi"/>
          <w:i/>
          <w:iCs/>
          <w:lang w:val="en-AU"/>
        </w:rPr>
        <w:t>c</w:t>
      </w:r>
      <w:r w:rsidR="004E02B5">
        <w:rPr>
          <w:rFonts w:asciiTheme="minorHAnsi" w:hAnsiTheme="minorHAnsi" w:cstheme="minorHAnsi"/>
          <w:lang w:val="en-AU"/>
        </w:rPr>
        <w:t xml:space="preserve"> from the Pareto distribution of zooplankton size </w:t>
      </w:r>
      <w:r w:rsidRPr="00F15D89">
        <w:rPr>
          <w:rFonts w:asciiTheme="minorHAnsi" w:hAnsiTheme="minorHAnsi" w:cstheme="minorHAnsi"/>
          <w:lang w:val="en-AU"/>
        </w:rPr>
        <w:t>from the four cross shelf transects (Figure 1).</w:t>
      </w:r>
      <w:r w:rsidR="004E02B5">
        <w:rPr>
          <w:rFonts w:asciiTheme="minorHAnsi" w:hAnsiTheme="minorHAnsi" w:cstheme="minorHAnsi"/>
          <w:lang w:val="en-AU"/>
        </w:rPr>
        <w:t xml:space="preserve"> This is an estimate of the normalised biomass size spectrum slope.</w:t>
      </w:r>
      <w:r w:rsidRPr="00F15D89">
        <w:rPr>
          <w:rFonts w:asciiTheme="minorHAnsi" w:hAnsiTheme="minorHAnsi" w:cstheme="minorHAnsi"/>
          <w:lang w:val="en-AU"/>
        </w:rPr>
        <w:t xml:space="preserve"> Transects were conducted form inshore to offshore with an undulating towed body with the path shown by the grey line with midpoints of each sample shown as dots. Temperature (° C) isotherms are shown in black.</w:t>
      </w:r>
    </w:p>
    <w:p w14:paraId="17407949" w14:textId="77777777" w:rsidR="003F6382" w:rsidRPr="00F15D89" w:rsidRDefault="003F6382" w:rsidP="003F6382">
      <w:pPr>
        <w:rPr>
          <w:rFonts w:asciiTheme="minorHAnsi" w:hAnsiTheme="minorHAnsi" w:cstheme="minorHAnsi"/>
          <w:b/>
          <w:bCs/>
          <w:lang w:val="en-AU"/>
        </w:rPr>
      </w:pPr>
      <w:r w:rsidRPr="00F15D89">
        <w:rPr>
          <w:noProof/>
          <w:lang w:val="en-AU" w:eastAsia="en-AU"/>
        </w:rPr>
        <w:lastRenderedPageBreak/>
        <w:drawing>
          <wp:inline distT="0" distB="0" distL="0" distR="0" wp14:anchorId="19E8FE0A" wp14:editId="1A668D1E">
            <wp:extent cx="5943600" cy="41878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187825"/>
                    </a:xfrm>
                    <a:prstGeom prst="rect">
                      <a:avLst/>
                    </a:prstGeom>
                    <a:noFill/>
                    <a:ln>
                      <a:noFill/>
                    </a:ln>
                  </pic:spPr>
                </pic:pic>
              </a:graphicData>
            </a:graphic>
          </wp:inline>
        </w:drawing>
      </w:r>
    </w:p>
    <w:p w14:paraId="1F79ACDB" w14:textId="0AC2B46A" w:rsidR="003F6382" w:rsidRPr="00F15D89" w:rsidRDefault="003F6382" w:rsidP="008A697D">
      <w:pPr>
        <w:spacing w:line="360" w:lineRule="auto"/>
        <w:rPr>
          <w:rFonts w:asciiTheme="minorHAnsi" w:hAnsiTheme="minorHAnsi" w:cstheme="minorHAnsi"/>
          <w:b/>
          <w:bCs/>
          <w:lang w:val="en-AU"/>
        </w:rPr>
      </w:pPr>
      <w:r w:rsidRPr="00F15D89">
        <w:rPr>
          <w:rFonts w:asciiTheme="minorHAnsi" w:hAnsiTheme="minorHAnsi" w:cstheme="minorHAnsi"/>
          <w:b/>
          <w:bCs/>
          <w:lang w:val="en-AU"/>
        </w:rPr>
        <w:t xml:space="preserve">Figure 6 </w:t>
      </w:r>
      <w:r w:rsidRPr="00F15D89">
        <w:rPr>
          <w:rFonts w:asciiTheme="minorHAnsi" w:hAnsiTheme="minorHAnsi" w:cstheme="minorHAnsi"/>
          <w:lang w:val="en-AU"/>
        </w:rPr>
        <w:t xml:space="preserve">Seasonal changes in </w:t>
      </w:r>
      <w:r w:rsidR="00071EC6">
        <w:rPr>
          <w:rFonts w:asciiTheme="minorHAnsi" w:hAnsiTheme="minorHAnsi" w:cstheme="minorHAnsi"/>
          <w:lang w:val="en-AU"/>
        </w:rPr>
        <w:t xml:space="preserve">mean </w:t>
      </w:r>
      <w:r w:rsidRPr="00F15D89">
        <w:rPr>
          <w:rFonts w:asciiTheme="minorHAnsi" w:hAnsiTheme="minorHAnsi" w:cstheme="minorHAnsi"/>
          <w:lang w:val="en-AU"/>
        </w:rPr>
        <w:t xml:space="preserve">alongshore velocity at the </w:t>
      </w:r>
      <w:r w:rsidR="00071EC6">
        <w:rPr>
          <w:rFonts w:asciiTheme="minorHAnsi" w:hAnsiTheme="minorHAnsi" w:cstheme="minorHAnsi"/>
          <w:lang w:val="en-AU"/>
        </w:rPr>
        <w:t xml:space="preserve">Cape Byron (28.6° S), Evans Head (29° S), North Solitary Island (30° S) and Diamond Head (31.8° S) </w:t>
      </w:r>
      <w:r w:rsidRPr="00F15D89">
        <w:rPr>
          <w:rFonts w:asciiTheme="minorHAnsi" w:hAnsiTheme="minorHAnsi" w:cstheme="minorHAnsi"/>
          <w:lang w:val="en-AU"/>
        </w:rPr>
        <w:t>based upon</w:t>
      </w:r>
      <w:r w:rsidR="00270A8C">
        <w:rPr>
          <w:rFonts w:asciiTheme="minorHAnsi" w:hAnsiTheme="minorHAnsi" w:cstheme="minorHAnsi"/>
          <w:lang w:val="en-AU"/>
        </w:rPr>
        <w:t xml:space="preserve"> 10 years of</w:t>
      </w:r>
      <w:r w:rsidRPr="00F15D89">
        <w:rPr>
          <w:rFonts w:asciiTheme="minorHAnsi" w:hAnsiTheme="minorHAnsi" w:cstheme="minorHAnsi"/>
          <w:lang w:val="en-AU"/>
        </w:rPr>
        <w:t xml:space="preserve"> satellite altimetry</w:t>
      </w:r>
      <w:r w:rsidR="00270A8C">
        <w:rPr>
          <w:rFonts w:asciiTheme="minorHAnsi" w:hAnsiTheme="minorHAnsi" w:cstheme="minorHAnsi"/>
          <w:lang w:val="en-AU"/>
        </w:rPr>
        <w:t xml:space="preserve"> data (2004 – 2013)</w:t>
      </w:r>
      <w:r w:rsidRPr="00F15D89">
        <w:rPr>
          <w:rFonts w:asciiTheme="minorHAnsi" w:hAnsiTheme="minorHAnsi" w:cstheme="minorHAnsi"/>
          <w:lang w:val="en-AU"/>
        </w:rPr>
        <w:t>.</w:t>
      </w:r>
      <w:r w:rsidR="00071EC6">
        <w:rPr>
          <w:rFonts w:asciiTheme="minorHAnsi" w:hAnsiTheme="minorHAnsi" w:cstheme="minorHAnsi"/>
          <w:lang w:val="en-AU"/>
        </w:rPr>
        <w:t xml:space="preserve"> </w:t>
      </w:r>
      <w:r w:rsidR="00270A8C">
        <w:rPr>
          <w:rFonts w:asciiTheme="minorHAnsi" w:hAnsiTheme="minorHAnsi" w:cstheme="minorHAnsi"/>
          <w:lang w:val="en-AU"/>
        </w:rPr>
        <w:t xml:space="preserve">Velocity data was downloaded for the eastern edge of each transect (Table 1) from the </w:t>
      </w:r>
      <w:r w:rsidR="00270A8C" w:rsidRPr="00F15D89">
        <w:rPr>
          <w:rFonts w:asciiTheme="minorHAnsi" w:hAnsiTheme="minorHAnsi" w:cstheme="minorHAnsi"/>
          <w:szCs w:val="24"/>
          <w:lang w:val="en-AU"/>
        </w:rPr>
        <w:t>IMOS Data Portal (</w:t>
      </w:r>
      <w:hyperlink r:id="rId20" w:history="1">
        <w:r w:rsidR="00270A8C" w:rsidRPr="00F15D89">
          <w:rPr>
            <w:rStyle w:val="Hyperlink"/>
            <w:rFonts w:asciiTheme="minorHAnsi" w:hAnsiTheme="minorHAnsi" w:cstheme="minorHAnsi"/>
            <w:szCs w:val="24"/>
            <w:lang w:val="en-AU"/>
          </w:rPr>
          <w:t>http://imos.aodn.org.au/imos/</w:t>
        </w:r>
      </w:hyperlink>
      <w:r w:rsidR="00270A8C" w:rsidRPr="00F15D89">
        <w:rPr>
          <w:rFonts w:asciiTheme="minorHAnsi" w:hAnsiTheme="minorHAnsi" w:cstheme="minorHAnsi"/>
          <w:szCs w:val="24"/>
          <w:lang w:val="en-AU"/>
        </w:rPr>
        <w:t>)</w:t>
      </w:r>
      <w:r w:rsidR="00270A8C">
        <w:rPr>
          <w:rFonts w:asciiTheme="minorHAnsi" w:hAnsiTheme="minorHAnsi" w:cstheme="minorHAnsi"/>
          <w:lang w:val="en-AU"/>
        </w:rPr>
        <w:t xml:space="preserve">. </w:t>
      </w:r>
      <w:r w:rsidR="00071EC6">
        <w:rPr>
          <w:rFonts w:asciiTheme="minorHAnsi" w:hAnsiTheme="minorHAnsi" w:cstheme="minorHAnsi"/>
          <w:lang w:val="en-AU"/>
        </w:rPr>
        <w:t>The EAC separates from the coastline</w:t>
      </w:r>
      <w:r w:rsidR="008A70CE">
        <w:rPr>
          <w:rFonts w:asciiTheme="minorHAnsi" w:hAnsiTheme="minorHAnsi" w:cstheme="minorHAnsi"/>
          <w:lang w:val="en-AU"/>
        </w:rPr>
        <w:t xml:space="preserve"> varies</w:t>
      </w:r>
      <w:r w:rsidR="00071EC6">
        <w:rPr>
          <w:rFonts w:asciiTheme="minorHAnsi" w:hAnsiTheme="minorHAnsi" w:cstheme="minorHAnsi"/>
          <w:lang w:val="en-AU"/>
        </w:rPr>
        <w:t xml:space="preserve"> between approximate</w:t>
      </w:r>
      <w:r w:rsidR="008A70CE">
        <w:rPr>
          <w:rFonts w:asciiTheme="minorHAnsi" w:hAnsiTheme="minorHAnsi" w:cstheme="minorHAnsi"/>
          <w:lang w:val="en-AU"/>
        </w:rPr>
        <w:t>ly</w:t>
      </w:r>
      <w:r w:rsidR="00071EC6">
        <w:rPr>
          <w:rFonts w:asciiTheme="minorHAnsi" w:hAnsiTheme="minorHAnsi" w:cstheme="minorHAnsi"/>
          <w:lang w:val="en-AU"/>
        </w:rPr>
        <w:t xml:space="preserve"> </w:t>
      </w:r>
      <w:r w:rsidR="008A70CE">
        <w:rPr>
          <w:rFonts w:asciiTheme="minorHAnsi" w:hAnsiTheme="minorHAnsi" w:cstheme="minorHAnsi"/>
          <w:lang w:val="en-AU"/>
        </w:rPr>
        <w:t xml:space="preserve">28° S and 32° S </w:t>
      </w:r>
      <w:r w:rsidR="008A70CE">
        <w:rPr>
          <w:rFonts w:asciiTheme="minorHAnsi" w:hAnsiTheme="minorHAnsi" w:cstheme="minorHAnsi"/>
          <w:lang w:val="en-AU"/>
        </w:rPr>
        <w:fldChar w:fldCharType="begin"/>
      </w:r>
      <w:r w:rsidR="008A70CE">
        <w:rPr>
          <w:rFonts w:asciiTheme="minorHAnsi" w:hAnsiTheme="minorHAnsi" w:cstheme="minorHAnsi"/>
          <w:lang w:val="en-AU"/>
        </w:rPr>
        <w:instrText xml:space="preserve"> ADDIN ZOTERO_ITEM CSL_CITATION {"citationID":"943lFQN6","properties":{"formattedCitation":"(Cetina-Heredia {\\i{}et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8A70CE">
        <w:rPr>
          <w:rFonts w:asciiTheme="minorHAnsi" w:hAnsiTheme="minorHAnsi" w:cstheme="minorHAnsi"/>
          <w:lang w:val="en-AU"/>
        </w:rPr>
        <w:fldChar w:fldCharType="separate"/>
      </w:r>
      <w:r w:rsidR="008A70CE" w:rsidRPr="008A70CE">
        <w:rPr>
          <w:rFonts w:ascii="Calibri" w:hAnsi="Calibri" w:cs="Calibri"/>
          <w:szCs w:val="24"/>
        </w:rPr>
        <w:t xml:space="preserve">(Cetina-Heredia </w:t>
      </w:r>
      <w:r w:rsidR="008A70CE" w:rsidRPr="008A70CE">
        <w:rPr>
          <w:rFonts w:ascii="Calibri" w:hAnsi="Calibri" w:cs="Calibri"/>
          <w:i/>
          <w:iCs/>
          <w:szCs w:val="24"/>
        </w:rPr>
        <w:t>et al.</w:t>
      </w:r>
      <w:r w:rsidR="008A70CE" w:rsidRPr="008A70CE">
        <w:rPr>
          <w:rFonts w:ascii="Calibri" w:hAnsi="Calibri" w:cs="Calibri"/>
          <w:szCs w:val="24"/>
        </w:rPr>
        <w:t>, 2014)</w:t>
      </w:r>
      <w:r w:rsidR="008A70CE">
        <w:rPr>
          <w:rFonts w:asciiTheme="minorHAnsi" w:hAnsiTheme="minorHAnsi" w:cstheme="minorHAnsi"/>
          <w:lang w:val="en-AU"/>
        </w:rPr>
        <w:fldChar w:fldCharType="end"/>
      </w:r>
      <w:r w:rsidR="008A70CE">
        <w:rPr>
          <w:rFonts w:asciiTheme="minorHAnsi" w:hAnsiTheme="minorHAnsi" w:cstheme="minorHAnsi"/>
          <w:lang w:val="en-AU"/>
        </w:rPr>
        <w:t>.</w:t>
      </w:r>
    </w:p>
    <w:p w14:paraId="0A5C38DF" w14:textId="77777777" w:rsidR="003F6382" w:rsidRPr="00F15D89" w:rsidRDefault="003F6382" w:rsidP="008A697D">
      <w:pPr>
        <w:spacing w:line="360" w:lineRule="auto"/>
        <w:rPr>
          <w:rFonts w:asciiTheme="minorHAnsi" w:hAnsiTheme="minorHAnsi" w:cstheme="minorHAnsi"/>
          <w:b/>
          <w:bCs/>
          <w:color w:val="FF0000"/>
          <w:lang w:val="en-AU"/>
        </w:rPr>
      </w:pPr>
    </w:p>
    <w:p w14:paraId="67B01510" w14:textId="77777777" w:rsidR="003A22DD" w:rsidRDefault="003A22DD"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5A2CA013" w14:textId="47E9F84A" w:rsidR="003A22DD" w:rsidRDefault="00243405" w:rsidP="008A697D">
      <w:pPr>
        <w:spacing w:line="360" w:lineRule="auto"/>
        <w:rPr>
          <w:rFonts w:asciiTheme="minorHAnsi" w:hAnsiTheme="minorHAnsi" w:cstheme="minorHAnsi"/>
          <w:b/>
          <w:bCs/>
          <w:lang w:val="en-AU"/>
        </w:rPr>
      </w:pPr>
      <w:r>
        <w:rPr>
          <w:rFonts w:asciiTheme="minorHAnsi" w:hAnsiTheme="minorHAnsi" w:cstheme="minorHAnsi"/>
          <w:b/>
          <w:bCs/>
          <w:noProof/>
          <w:lang w:val="en-AU"/>
        </w:rPr>
        <w:lastRenderedPageBreak/>
        <w:drawing>
          <wp:inline distT="0" distB="0" distL="0" distR="0" wp14:anchorId="2E258E7D" wp14:editId="20C886D9">
            <wp:extent cx="4314825" cy="43148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14825" cy="4314825"/>
                    </a:xfrm>
                    <a:prstGeom prst="rect">
                      <a:avLst/>
                    </a:prstGeom>
                    <a:noFill/>
                    <a:ln>
                      <a:noFill/>
                    </a:ln>
                  </pic:spPr>
                </pic:pic>
              </a:graphicData>
            </a:graphic>
          </wp:inline>
        </w:drawing>
      </w:r>
    </w:p>
    <w:p w14:paraId="21257A76" w14:textId="77777777" w:rsidR="003A22DD" w:rsidRDefault="003A22DD" w:rsidP="008A697D">
      <w:pPr>
        <w:spacing w:line="360" w:lineRule="auto"/>
        <w:rPr>
          <w:rFonts w:asciiTheme="minorHAnsi" w:hAnsiTheme="minorHAnsi" w:cstheme="minorHAnsi"/>
          <w:b/>
          <w:bCs/>
          <w:lang w:val="en-AU"/>
        </w:rPr>
      </w:pPr>
    </w:p>
    <w:p w14:paraId="5C1FB5D7" w14:textId="0A3238BA" w:rsidR="00A10C0E" w:rsidRPr="00F15D89" w:rsidRDefault="003A22DD" w:rsidP="008A697D">
      <w:pPr>
        <w:spacing w:line="360" w:lineRule="auto"/>
        <w:rPr>
          <w:rFonts w:asciiTheme="minorHAnsi" w:hAnsiTheme="minorHAnsi" w:cstheme="minorHAnsi"/>
          <w:b/>
          <w:bCs/>
          <w:lang w:val="en-AU"/>
        </w:rPr>
      </w:pPr>
      <w:r>
        <w:rPr>
          <w:rFonts w:asciiTheme="minorHAnsi" w:hAnsiTheme="minorHAnsi" w:cstheme="minorHAnsi"/>
          <w:b/>
          <w:bCs/>
          <w:lang w:val="en-AU"/>
        </w:rPr>
        <w:t xml:space="preserve">Figure </w:t>
      </w:r>
      <w:r w:rsidR="00B931AB">
        <w:rPr>
          <w:rFonts w:asciiTheme="minorHAnsi" w:hAnsiTheme="minorHAnsi" w:cstheme="minorHAnsi"/>
          <w:b/>
          <w:bCs/>
          <w:lang w:val="en-AU"/>
        </w:rPr>
        <w:t>7</w:t>
      </w:r>
      <w:r>
        <w:rPr>
          <w:rFonts w:asciiTheme="minorHAnsi" w:hAnsiTheme="minorHAnsi" w:cstheme="minorHAnsi"/>
          <w:b/>
          <w:bCs/>
          <w:lang w:val="en-AU"/>
        </w:rPr>
        <w:t xml:space="preserve"> </w:t>
      </w:r>
      <w:r>
        <w:rPr>
          <w:rFonts w:asciiTheme="minorHAnsi" w:hAnsiTheme="minorHAnsi" w:cstheme="minorHAnsi"/>
          <w:lang w:val="en-AU"/>
        </w:rPr>
        <w:t xml:space="preserve">Summary of previous studies investigating cross shelf patterns of zooplankton. The y-axis shows the ratio of the inshore to offshore reported values for Abundance, Biomass and the NBSS Slope. A value greater than 1 </w:t>
      </w:r>
      <w:r w:rsidR="00B841C3">
        <w:rPr>
          <w:rFonts w:asciiTheme="minorHAnsi" w:hAnsiTheme="minorHAnsi" w:cstheme="minorHAnsi"/>
          <w:lang w:val="en-AU"/>
        </w:rPr>
        <w:t>mean</w:t>
      </w:r>
      <w:r>
        <w:rPr>
          <w:rFonts w:asciiTheme="minorHAnsi" w:hAnsiTheme="minorHAnsi" w:cstheme="minorHAnsi"/>
          <w:lang w:val="en-AU"/>
        </w:rPr>
        <w:t xml:space="preserve"> that the inshore region had a larger abundance/biomass or steeper NBSS slope. Each</w:t>
      </w:r>
      <w:r w:rsidR="00243405">
        <w:rPr>
          <w:rFonts w:asciiTheme="minorHAnsi" w:hAnsiTheme="minorHAnsi" w:cstheme="minorHAnsi"/>
          <w:lang w:val="en-AU"/>
        </w:rPr>
        <w:t xml:space="preserve"> numbered</w:t>
      </w:r>
      <w:r>
        <w:rPr>
          <w:rFonts w:asciiTheme="minorHAnsi" w:hAnsiTheme="minorHAnsi" w:cstheme="minorHAnsi"/>
          <w:lang w:val="en-AU"/>
        </w:rPr>
        <w:t xml:space="preserve"> dot represents a study except for the studies in the Bay of Biscay which identified east and south as distinct region so they remain independent</w:t>
      </w:r>
      <w:r w:rsidR="007E5943">
        <w:rPr>
          <w:rFonts w:asciiTheme="minorHAnsi" w:hAnsiTheme="minorHAnsi" w:cstheme="minorHAnsi"/>
          <w:lang w:val="en-AU"/>
        </w:rPr>
        <w:t xml:space="preserve"> </w:t>
      </w:r>
      <w:r w:rsidR="007E5943">
        <w:rPr>
          <w:rFonts w:asciiTheme="minorHAnsi" w:hAnsiTheme="minorHAnsi" w:cstheme="minorHAnsi"/>
          <w:lang w:val="en-AU"/>
        </w:rPr>
        <w:fldChar w:fldCharType="begin"/>
      </w:r>
      <w:r w:rsidR="00243405">
        <w:rPr>
          <w:rFonts w:asciiTheme="minorHAnsi" w:hAnsiTheme="minorHAnsi" w:cstheme="minorHAnsi"/>
          <w:lang w:val="en-AU"/>
        </w:rPr>
        <w:instrText xml:space="preserve"> ADDIN ZOTERO_ITEM CSL_CITATION {"citationID":"4aQPCl9o","properties":{"formattedCitation":"(Table S1; Irigoien {\\i{}et al.}, 2009; Vandromme {\\i{}et al.}, 2014)","plainCitation":"(Table S1; 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Antonio"},{"family":"Grosjean","given":"Philippe"},{"family":"Denis","given":"Kevin"},{"family":"Albaina","given":"Aitor"},{"family":"Santos","given":"Maria"}],"issued":{"date-parts":[["2009"]]}},"prefix":"Table S1; "},{"id":1032,"uris":["http://zotero.org/users/local/U6DoygBa/items/VUTLB342"],"uri":["http://zotero.org/users/local/U6DoygBa/items/VUTLB342"],"itemData":{"id":1032,"type":"article-journal","container-title":"Ocean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7E5943">
        <w:rPr>
          <w:rFonts w:asciiTheme="minorHAnsi" w:hAnsiTheme="minorHAnsi" w:cstheme="minorHAnsi"/>
          <w:lang w:val="en-AU"/>
        </w:rPr>
        <w:fldChar w:fldCharType="separate"/>
      </w:r>
      <w:r w:rsidR="00243405" w:rsidRPr="00243405">
        <w:rPr>
          <w:rFonts w:ascii="Calibri" w:hAnsi="Calibri" w:cs="Calibri"/>
          <w:szCs w:val="24"/>
        </w:rPr>
        <w:t xml:space="preserve">(Table S1; Irigoien </w:t>
      </w:r>
      <w:r w:rsidR="00243405" w:rsidRPr="00243405">
        <w:rPr>
          <w:rFonts w:ascii="Calibri" w:hAnsi="Calibri" w:cs="Calibri"/>
          <w:i/>
          <w:iCs/>
          <w:szCs w:val="24"/>
        </w:rPr>
        <w:t>et al.</w:t>
      </w:r>
      <w:r w:rsidR="00243405" w:rsidRPr="00243405">
        <w:rPr>
          <w:rFonts w:ascii="Calibri" w:hAnsi="Calibri" w:cs="Calibri"/>
          <w:szCs w:val="24"/>
        </w:rPr>
        <w:t xml:space="preserve">, 2009; Vandromme </w:t>
      </w:r>
      <w:r w:rsidR="00243405" w:rsidRPr="00243405">
        <w:rPr>
          <w:rFonts w:ascii="Calibri" w:hAnsi="Calibri" w:cs="Calibri"/>
          <w:i/>
          <w:iCs/>
          <w:szCs w:val="24"/>
        </w:rPr>
        <w:t>et al.</w:t>
      </w:r>
      <w:r w:rsidR="00243405" w:rsidRPr="00243405">
        <w:rPr>
          <w:rFonts w:ascii="Calibri" w:hAnsi="Calibri" w:cs="Calibri"/>
          <w:szCs w:val="24"/>
        </w:rPr>
        <w:t>, 2014)</w:t>
      </w:r>
      <w:r w:rsidR="007E5943">
        <w:rPr>
          <w:rFonts w:asciiTheme="minorHAnsi" w:hAnsiTheme="minorHAnsi" w:cstheme="minorHAnsi"/>
          <w:lang w:val="en-AU"/>
        </w:rPr>
        <w:fldChar w:fldCharType="end"/>
      </w:r>
      <w:r>
        <w:rPr>
          <w:rFonts w:asciiTheme="minorHAnsi" w:hAnsiTheme="minorHAnsi" w:cstheme="minorHAnsi"/>
          <w:lang w:val="en-AU"/>
        </w:rPr>
        <w:t>.</w:t>
      </w:r>
      <w:r w:rsidR="00243405">
        <w:rPr>
          <w:rFonts w:asciiTheme="minorHAnsi" w:hAnsiTheme="minorHAnsi" w:cstheme="minorHAnsi"/>
          <w:lang w:val="en-AU"/>
        </w:rPr>
        <w:t xml:space="preserve"> The x-axis represents the bathymetry range from each study with the dot on the mean value for that study.</w:t>
      </w:r>
      <w:r w:rsidR="00292759">
        <w:rPr>
          <w:rFonts w:asciiTheme="minorHAnsi" w:hAnsiTheme="minorHAnsi" w:cstheme="minorHAnsi"/>
          <w:lang w:val="en-AU"/>
        </w:rPr>
        <w:t xml:space="preserve"> Note the differing y-axes</w:t>
      </w:r>
      <w:r w:rsidR="00243405">
        <w:rPr>
          <w:rFonts w:asciiTheme="minorHAnsi" w:hAnsiTheme="minorHAnsi" w:cstheme="minorHAnsi"/>
          <w:lang w:val="en-AU"/>
        </w:rPr>
        <w:t xml:space="preserve"> and log</w:t>
      </w:r>
      <w:r w:rsidR="00243405">
        <w:rPr>
          <w:rFonts w:asciiTheme="minorHAnsi" w:hAnsiTheme="minorHAnsi" w:cstheme="minorHAnsi"/>
          <w:vertAlign w:val="subscript"/>
          <w:lang w:val="en-AU"/>
        </w:rPr>
        <w:t>10</w:t>
      </w:r>
      <w:r w:rsidR="00243405">
        <w:rPr>
          <w:rFonts w:asciiTheme="minorHAnsi" w:hAnsiTheme="minorHAnsi" w:cstheme="minorHAnsi"/>
          <w:lang w:val="en-AU"/>
        </w:rPr>
        <w:t xml:space="preserve"> x-axis.</w:t>
      </w:r>
      <w:r w:rsidR="00A10C0E" w:rsidRPr="00F15D89">
        <w:rPr>
          <w:rFonts w:asciiTheme="minorHAnsi" w:hAnsiTheme="minorHAnsi" w:cstheme="minorHAnsi"/>
          <w:b/>
          <w:bCs/>
          <w:lang w:val="en-AU"/>
        </w:rPr>
        <w:br w:type="page"/>
      </w:r>
    </w:p>
    <w:p w14:paraId="34E4EDE5" w14:textId="55470DC5" w:rsidR="008E52C9" w:rsidRPr="00F15D89" w:rsidRDefault="00827A15" w:rsidP="008A697D">
      <w:pPr>
        <w:spacing w:line="360" w:lineRule="auto"/>
        <w:rPr>
          <w:rFonts w:asciiTheme="minorHAnsi" w:hAnsiTheme="minorHAnsi" w:cstheme="minorHAnsi"/>
          <w:b/>
          <w:bCs/>
          <w:lang w:val="en-AU"/>
        </w:rPr>
      </w:pPr>
      <w:r>
        <w:rPr>
          <w:noProof/>
          <w:lang w:val="en-AU" w:eastAsia="en-AU"/>
        </w:rPr>
        <w:lastRenderedPageBreak/>
        <w:drawing>
          <wp:inline distT="0" distB="0" distL="0" distR="0" wp14:anchorId="2BC452F6" wp14:editId="74CF71A0">
            <wp:extent cx="5934075" cy="32480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14:paraId="012F1213" w14:textId="390FA2A2" w:rsidR="00961B88" w:rsidRPr="00F15D89" w:rsidRDefault="00F15D89" w:rsidP="008A697D">
      <w:pPr>
        <w:spacing w:line="360" w:lineRule="auto"/>
        <w:rPr>
          <w:rFonts w:asciiTheme="minorHAnsi" w:hAnsiTheme="minorHAnsi" w:cstheme="minorHAnsi"/>
          <w:lang w:val="en-AU"/>
        </w:rPr>
      </w:pPr>
      <w:r w:rsidRPr="00F15D89">
        <w:rPr>
          <w:rFonts w:asciiTheme="minorHAnsi" w:hAnsiTheme="minorHAnsi" w:cstheme="minorHAnsi"/>
          <w:b/>
          <w:bCs/>
          <w:lang w:val="en-AU"/>
        </w:rPr>
        <w:t xml:space="preserve">Figure </w:t>
      </w:r>
      <w:r w:rsidR="005F5CE0">
        <w:rPr>
          <w:rFonts w:asciiTheme="minorHAnsi" w:hAnsiTheme="minorHAnsi" w:cstheme="minorHAnsi"/>
          <w:b/>
          <w:bCs/>
          <w:lang w:val="en-AU"/>
        </w:rPr>
        <w:t>8</w:t>
      </w:r>
      <w:r w:rsidRPr="00F15D89">
        <w:rPr>
          <w:rFonts w:asciiTheme="minorHAnsi" w:hAnsiTheme="minorHAnsi" w:cstheme="minorHAnsi"/>
          <w:b/>
          <w:bCs/>
          <w:lang w:val="en-AU"/>
        </w:rPr>
        <w:t xml:space="preserve"> </w:t>
      </w:r>
      <w:r w:rsidRPr="00F15D89">
        <w:rPr>
          <w:rFonts w:asciiTheme="minorHAnsi" w:hAnsiTheme="minorHAnsi" w:cstheme="minorHAnsi"/>
          <w:lang w:val="en-AU"/>
        </w:rPr>
        <w:t>Idealised concept diagram of the zooplankton community and how it changes over a continental shelf and with depth.</w:t>
      </w:r>
      <w:r>
        <w:rPr>
          <w:rFonts w:asciiTheme="minorHAnsi" w:hAnsiTheme="minorHAnsi" w:cstheme="minorHAnsi"/>
          <w:lang w:val="en-AU"/>
        </w:rPr>
        <w:t xml:space="preserve"> Note all zooplankton are represented by copepods in this image.</w:t>
      </w:r>
      <w:r w:rsidR="00827A15">
        <w:rPr>
          <w:rFonts w:asciiTheme="minorHAnsi" w:hAnsiTheme="minorHAnsi" w:cstheme="minorHAnsi"/>
          <w:lang w:val="en-AU"/>
        </w:rPr>
        <w:t xml:space="preserve"> A steeper NBSS slope generally infers both increased production and predation.</w:t>
      </w:r>
    </w:p>
    <w:p w14:paraId="626F1E05" w14:textId="5AF287C9" w:rsidR="00D409F8" w:rsidRPr="00F15D89" w:rsidRDefault="00D409F8" w:rsidP="008A697D">
      <w:pPr>
        <w:spacing w:line="360" w:lineRule="auto"/>
        <w:rPr>
          <w:rFonts w:asciiTheme="minorHAnsi" w:hAnsiTheme="minorHAnsi" w:cstheme="minorHAnsi"/>
          <w:lang w:val="en-AU"/>
        </w:rPr>
      </w:pPr>
    </w:p>
    <w:p w14:paraId="25501AA4" w14:textId="0D1AC7AB" w:rsidR="00A57D84" w:rsidRPr="00F15D89" w:rsidRDefault="00A57D84" w:rsidP="008A697D">
      <w:pPr>
        <w:spacing w:line="360" w:lineRule="auto"/>
        <w:rPr>
          <w:rFonts w:asciiTheme="minorHAnsi" w:hAnsiTheme="minorHAnsi" w:cstheme="minorHAnsi"/>
          <w:lang w:val="en-AU"/>
        </w:rPr>
      </w:pPr>
      <w:r w:rsidRPr="00F15D89">
        <w:rPr>
          <w:rFonts w:asciiTheme="minorHAnsi" w:hAnsiTheme="minorHAnsi" w:cstheme="minorHAnsi"/>
          <w:lang w:val="en-AU"/>
        </w:rPr>
        <w:br w:type="page"/>
      </w:r>
    </w:p>
    <w:p w14:paraId="17CCF4D8" w14:textId="10F3914A" w:rsidR="00A57D84" w:rsidRPr="00F15D89" w:rsidRDefault="00767381" w:rsidP="008A697D">
      <w:pPr>
        <w:spacing w:line="360" w:lineRule="auto"/>
        <w:rPr>
          <w:rFonts w:asciiTheme="minorHAnsi" w:hAnsiTheme="minorHAnsi" w:cstheme="minorHAnsi"/>
          <w:b/>
          <w:bCs/>
          <w:lang w:val="en-AU"/>
        </w:rPr>
      </w:pPr>
      <w:r w:rsidRPr="00F15D89">
        <w:rPr>
          <w:rFonts w:asciiTheme="minorHAnsi" w:hAnsiTheme="minorHAnsi" w:cstheme="minorHAnsi"/>
          <w:b/>
          <w:bCs/>
          <w:lang w:val="en-AU"/>
        </w:rPr>
        <w:lastRenderedPageBreak/>
        <w:t>Supplementary Material</w:t>
      </w:r>
    </w:p>
    <w:p w14:paraId="7A706143" w14:textId="44502E71" w:rsidR="0072168F" w:rsidRDefault="0072168F" w:rsidP="008A697D">
      <w:pPr>
        <w:spacing w:line="360" w:lineRule="auto"/>
        <w:rPr>
          <w:rFonts w:asciiTheme="minorHAnsi" w:hAnsiTheme="minorHAnsi" w:cstheme="minorHAnsi"/>
          <w:lang w:val="en-AU"/>
        </w:rPr>
      </w:pPr>
    </w:p>
    <w:p w14:paraId="073EC6A4" w14:textId="715B51D1" w:rsidR="0072168F" w:rsidRPr="00F15D89" w:rsidRDefault="006869A0" w:rsidP="008A697D">
      <w:pPr>
        <w:spacing w:line="360" w:lineRule="auto"/>
        <w:rPr>
          <w:rFonts w:asciiTheme="minorHAnsi" w:hAnsiTheme="minorHAnsi" w:cstheme="minorHAnsi"/>
          <w:lang w:val="en-AU"/>
        </w:rPr>
      </w:pPr>
      <w:r>
        <w:rPr>
          <w:noProof/>
          <w:sz w:val="16"/>
          <w:szCs w:val="16"/>
        </w:rPr>
        <w:drawing>
          <wp:inline distT="0" distB="0" distL="0" distR="0" wp14:anchorId="575EB191" wp14:editId="138B8E66">
            <wp:extent cx="4462495" cy="5110200"/>
            <wp:effectExtent l="0" t="0" r="0" b="0"/>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L_a NEW.png"/>
                    <pic:cNvPicPr/>
                  </pic:nvPicPr>
                  <pic:blipFill>
                    <a:blip r:embed="rId23"/>
                    <a:stretch>
                      <a:fillRect/>
                    </a:stretch>
                  </pic:blipFill>
                  <pic:spPr>
                    <a:xfrm>
                      <a:off x="0" y="0"/>
                      <a:ext cx="4462495" cy="5110200"/>
                    </a:xfrm>
                    <a:prstGeom prst="rect">
                      <a:avLst/>
                    </a:prstGeom>
                  </pic:spPr>
                </pic:pic>
              </a:graphicData>
            </a:graphic>
          </wp:inline>
        </w:drawing>
      </w:r>
    </w:p>
    <w:p w14:paraId="450DCF91" w14:textId="61879311" w:rsidR="0072168F" w:rsidRDefault="0072168F" w:rsidP="008A697D">
      <w:pPr>
        <w:spacing w:line="360" w:lineRule="auto"/>
        <w:rPr>
          <w:rFonts w:asciiTheme="minorHAnsi" w:hAnsiTheme="minorHAnsi" w:cstheme="minorHAnsi"/>
          <w:lang w:val="en-AU"/>
        </w:rPr>
      </w:pPr>
      <w:r w:rsidRPr="00B931AB">
        <w:rPr>
          <w:rFonts w:asciiTheme="minorHAnsi" w:hAnsiTheme="minorHAnsi" w:cstheme="minorHAnsi"/>
          <w:b/>
          <w:bCs/>
          <w:lang w:val="en-AU"/>
        </w:rPr>
        <w:t>Figure S</w:t>
      </w:r>
      <w:r w:rsidR="00B33DEC" w:rsidRPr="00B931AB">
        <w:rPr>
          <w:rFonts w:asciiTheme="minorHAnsi" w:hAnsiTheme="minorHAnsi" w:cstheme="minorHAnsi"/>
          <w:b/>
          <w:bCs/>
          <w:lang w:val="en-AU"/>
        </w:rPr>
        <w:t>1</w:t>
      </w:r>
      <w:r>
        <w:rPr>
          <w:rFonts w:asciiTheme="minorHAnsi" w:hAnsiTheme="minorHAnsi" w:cstheme="minorHAnsi"/>
          <w:lang w:val="en-AU"/>
        </w:rPr>
        <w:t xml:space="preserve"> MODIS Chlorophyll </w:t>
      </w:r>
      <w:r w:rsidRPr="0072168F">
        <w:rPr>
          <w:rFonts w:asciiTheme="minorHAnsi" w:hAnsiTheme="minorHAnsi" w:cstheme="minorHAnsi"/>
          <w:i/>
          <w:iCs/>
          <w:lang w:val="en-AU"/>
        </w:rPr>
        <w:t>a</w:t>
      </w:r>
      <w:r w:rsidR="00B931AB">
        <w:rPr>
          <w:rFonts w:asciiTheme="minorHAnsi" w:hAnsiTheme="minorHAnsi" w:cstheme="minorHAnsi"/>
          <w:lang w:val="en-AU"/>
        </w:rPr>
        <w:t xml:space="preserve"> (mg m</w:t>
      </w:r>
      <w:r w:rsidR="00B931AB">
        <w:rPr>
          <w:rFonts w:asciiTheme="minorHAnsi" w:hAnsiTheme="minorHAnsi" w:cstheme="minorHAnsi"/>
          <w:vertAlign w:val="superscript"/>
          <w:lang w:val="en-AU"/>
        </w:rPr>
        <w:t>-3</w:t>
      </w:r>
      <w:r w:rsidR="00B931AB">
        <w:rPr>
          <w:rFonts w:asciiTheme="minorHAnsi" w:hAnsiTheme="minorHAnsi" w:cstheme="minorHAnsi"/>
          <w:lang w:val="en-AU"/>
        </w:rPr>
        <w:t>)</w:t>
      </w:r>
      <w:r>
        <w:rPr>
          <w:rFonts w:asciiTheme="minorHAnsi" w:hAnsiTheme="minorHAnsi" w:cstheme="minorHAnsi"/>
          <w:lang w:val="en-AU"/>
        </w:rPr>
        <w:t xml:space="preserve"> in the region </w:t>
      </w:r>
      <w:r w:rsidR="00B74BA4">
        <w:rPr>
          <w:rFonts w:asciiTheme="minorHAnsi" w:hAnsiTheme="minorHAnsi" w:cstheme="minorHAnsi"/>
          <w:lang w:val="en-AU"/>
        </w:rPr>
        <w:t>during our study</w:t>
      </w:r>
      <w:r>
        <w:rPr>
          <w:rFonts w:asciiTheme="minorHAnsi" w:hAnsiTheme="minorHAnsi" w:cstheme="minorHAnsi"/>
          <w:lang w:val="en-AU"/>
        </w:rPr>
        <w:t xml:space="preserve"> showing </w:t>
      </w:r>
      <w:r w:rsidR="00B931AB">
        <w:rPr>
          <w:rFonts w:asciiTheme="minorHAnsi" w:hAnsiTheme="minorHAnsi" w:cstheme="minorHAnsi"/>
          <w:lang w:val="en-AU"/>
        </w:rPr>
        <w:t>low amounts of Chlorophyll at all the transect sites (black lines) during our study.</w:t>
      </w:r>
    </w:p>
    <w:p w14:paraId="5A80CF31" w14:textId="77777777" w:rsidR="00B33DEC" w:rsidRDefault="00B33DEC"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2BEA6AE0" w14:textId="53EA3004" w:rsidR="00B33DEC" w:rsidRPr="00F15D89" w:rsidRDefault="00E83109" w:rsidP="008A697D">
      <w:pPr>
        <w:spacing w:line="360" w:lineRule="auto"/>
        <w:rPr>
          <w:rFonts w:asciiTheme="minorHAnsi" w:hAnsiTheme="minorHAnsi" w:cstheme="minorHAnsi"/>
          <w:lang w:val="en-AU"/>
        </w:rPr>
      </w:pPr>
      <w:r>
        <w:rPr>
          <w:noProof/>
        </w:rPr>
        <w:lastRenderedPageBreak/>
        <w:drawing>
          <wp:inline distT="0" distB="0" distL="0" distR="0" wp14:anchorId="754369AA" wp14:editId="4429C4AE">
            <wp:extent cx="5943600" cy="41846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184650"/>
                    </a:xfrm>
                    <a:prstGeom prst="rect">
                      <a:avLst/>
                    </a:prstGeom>
                    <a:noFill/>
                    <a:ln>
                      <a:noFill/>
                    </a:ln>
                  </pic:spPr>
                </pic:pic>
              </a:graphicData>
            </a:graphic>
          </wp:inline>
        </w:drawing>
      </w:r>
    </w:p>
    <w:p w14:paraId="5B12E472" w14:textId="3C396EB8" w:rsidR="00B33DEC" w:rsidRPr="00F15D89" w:rsidRDefault="00B33DEC" w:rsidP="008A697D">
      <w:pPr>
        <w:spacing w:line="360" w:lineRule="auto"/>
        <w:rPr>
          <w:rFonts w:asciiTheme="minorHAnsi" w:hAnsiTheme="minorHAnsi" w:cstheme="minorHAnsi"/>
          <w:lang w:val="en-AU"/>
        </w:rPr>
      </w:pPr>
      <w:r w:rsidRPr="00B931AB">
        <w:rPr>
          <w:rFonts w:asciiTheme="minorHAnsi" w:hAnsiTheme="minorHAnsi" w:cstheme="minorHAnsi"/>
          <w:b/>
          <w:bCs/>
          <w:lang w:val="en-AU"/>
        </w:rPr>
        <w:t>Figure S2</w:t>
      </w:r>
      <w:r w:rsidRPr="00F15D89">
        <w:rPr>
          <w:rFonts w:asciiTheme="minorHAnsi" w:hAnsiTheme="minorHAnsi" w:cstheme="minorHAnsi"/>
          <w:lang w:val="en-AU"/>
        </w:rPr>
        <w:t xml:space="preserve"> Satellite observed chlorophyll </w:t>
      </w:r>
      <w:r w:rsidRPr="00F15D89">
        <w:rPr>
          <w:rFonts w:asciiTheme="minorHAnsi" w:hAnsiTheme="minorHAnsi" w:cstheme="minorHAnsi"/>
          <w:i/>
          <w:iCs/>
          <w:lang w:val="en-AU"/>
        </w:rPr>
        <w:t>a</w:t>
      </w:r>
      <w:r w:rsidRPr="00F15D89">
        <w:rPr>
          <w:rFonts w:asciiTheme="minorHAnsi" w:hAnsiTheme="minorHAnsi" w:cstheme="minorHAnsi"/>
          <w:lang w:val="en-AU"/>
        </w:rPr>
        <w:t xml:space="preserve"> in the month prior to each transect based upon a </w:t>
      </w:r>
      <w:r w:rsidR="00E83109">
        <w:rPr>
          <w:rFonts w:asciiTheme="minorHAnsi" w:hAnsiTheme="minorHAnsi" w:cstheme="minorHAnsi"/>
          <w:lang w:val="en-AU"/>
        </w:rPr>
        <w:t>10</w:t>
      </w:r>
      <w:r w:rsidRPr="00F15D89">
        <w:rPr>
          <w:rFonts w:asciiTheme="minorHAnsi" w:hAnsiTheme="minorHAnsi" w:cstheme="minorHAnsi"/>
          <w:lang w:val="en-AU"/>
        </w:rPr>
        <w:t xml:space="preserve"> x </w:t>
      </w:r>
      <w:r w:rsidR="00E83109">
        <w:rPr>
          <w:rFonts w:asciiTheme="minorHAnsi" w:hAnsiTheme="minorHAnsi" w:cstheme="minorHAnsi"/>
          <w:lang w:val="en-AU"/>
        </w:rPr>
        <w:t>10</w:t>
      </w:r>
      <w:r w:rsidRPr="00F15D89">
        <w:rPr>
          <w:rFonts w:asciiTheme="minorHAnsi" w:hAnsiTheme="minorHAnsi" w:cstheme="minorHAnsi"/>
          <w:lang w:val="en-AU"/>
        </w:rPr>
        <w:t xml:space="preserve"> km region around the western and eastern edges of each transect. Gaps are due to days with no data due to cloud cover. The vertical red line shows the day each transect was sampled.</w:t>
      </w:r>
    </w:p>
    <w:p w14:paraId="7ED2D7C8" w14:textId="77777777" w:rsidR="00B33DEC" w:rsidRPr="00F15D89" w:rsidRDefault="00B33DEC" w:rsidP="008A697D">
      <w:pPr>
        <w:spacing w:line="360" w:lineRule="auto"/>
        <w:rPr>
          <w:rFonts w:asciiTheme="minorHAnsi" w:hAnsiTheme="minorHAnsi" w:cstheme="minorHAnsi"/>
          <w:lang w:val="en-AU"/>
        </w:rPr>
      </w:pPr>
    </w:p>
    <w:p w14:paraId="4DA91C9B" w14:textId="676CF85C" w:rsidR="00B33DEC" w:rsidRDefault="00B33DEC"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18CDE383" w14:textId="77777777" w:rsidR="00B33DEC" w:rsidRPr="0072168F" w:rsidRDefault="00B33DEC" w:rsidP="008A697D">
      <w:pPr>
        <w:spacing w:line="360" w:lineRule="auto"/>
        <w:rPr>
          <w:rFonts w:asciiTheme="minorHAnsi" w:hAnsiTheme="minorHAnsi" w:cstheme="minorHAnsi"/>
          <w:lang w:val="en-AU"/>
        </w:rPr>
      </w:pPr>
    </w:p>
    <w:p w14:paraId="3DE0B708" w14:textId="5B557D80" w:rsidR="0072168F" w:rsidRDefault="0072168F" w:rsidP="008A697D">
      <w:pPr>
        <w:spacing w:line="360" w:lineRule="auto"/>
        <w:rPr>
          <w:rFonts w:asciiTheme="minorHAnsi" w:hAnsiTheme="minorHAnsi" w:cstheme="minorHAnsi"/>
          <w:lang w:val="en-AU"/>
        </w:rPr>
      </w:pPr>
    </w:p>
    <w:p w14:paraId="57353D14" w14:textId="660D54A4" w:rsidR="00B33DEC" w:rsidRDefault="009A589B" w:rsidP="008A697D">
      <w:pPr>
        <w:spacing w:line="360" w:lineRule="auto"/>
        <w:rPr>
          <w:rFonts w:asciiTheme="minorHAnsi" w:hAnsiTheme="minorHAnsi" w:cstheme="minorHAnsi"/>
          <w:lang w:val="en-AU"/>
        </w:rPr>
      </w:pPr>
      <w:r>
        <w:rPr>
          <w:noProof/>
        </w:rPr>
        <w:drawing>
          <wp:inline distT="0" distB="0" distL="0" distR="0" wp14:anchorId="420ADED1" wp14:editId="2984E104">
            <wp:extent cx="5943600" cy="18700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870075"/>
                    </a:xfrm>
                    <a:prstGeom prst="rect">
                      <a:avLst/>
                    </a:prstGeom>
                    <a:noFill/>
                    <a:ln>
                      <a:noFill/>
                    </a:ln>
                  </pic:spPr>
                </pic:pic>
              </a:graphicData>
            </a:graphic>
          </wp:inline>
        </w:drawing>
      </w:r>
    </w:p>
    <w:p w14:paraId="30750B9F" w14:textId="77777777" w:rsidR="00B33DEC" w:rsidRDefault="00B33DEC" w:rsidP="008A697D">
      <w:pPr>
        <w:spacing w:line="360" w:lineRule="auto"/>
        <w:rPr>
          <w:rFonts w:asciiTheme="minorHAnsi" w:hAnsiTheme="minorHAnsi" w:cstheme="minorHAnsi"/>
          <w:lang w:val="en-AU"/>
        </w:rPr>
      </w:pPr>
    </w:p>
    <w:p w14:paraId="154BA70F" w14:textId="1ABD55CE" w:rsidR="00B33DEC" w:rsidRPr="00F15D89" w:rsidRDefault="00B33DEC" w:rsidP="008A697D">
      <w:pPr>
        <w:spacing w:line="360" w:lineRule="auto"/>
        <w:rPr>
          <w:rFonts w:asciiTheme="minorHAnsi" w:hAnsiTheme="minorHAnsi" w:cstheme="minorHAnsi"/>
          <w:lang w:val="en-AU"/>
        </w:rPr>
      </w:pPr>
      <w:r w:rsidRPr="00AD6429">
        <w:rPr>
          <w:rFonts w:asciiTheme="minorHAnsi" w:hAnsiTheme="minorHAnsi" w:cstheme="minorHAnsi"/>
          <w:b/>
          <w:bCs/>
          <w:lang w:val="en-AU"/>
        </w:rPr>
        <w:t>Figure S3</w:t>
      </w:r>
      <w:r>
        <w:rPr>
          <w:rFonts w:asciiTheme="minorHAnsi" w:hAnsiTheme="minorHAnsi" w:cstheme="minorHAnsi"/>
          <w:lang w:val="en-AU"/>
        </w:rPr>
        <w:t xml:space="preserve"> Time-series of along-shelf (northward) wind stress component calculated from the observed wind at Coffs Harbour (30° S, local time). Negative values show upwelling favourable winds.</w:t>
      </w:r>
      <w:r w:rsidR="009A589B">
        <w:rPr>
          <w:rFonts w:asciiTheme="minorHAnsi" w:hAnsiTheme="minorHAnsi" w:cstheme="minorHAnsi"/>
          <w:lang w:val="en-AU"/>
        </w:rPr>
        <w:t xml:space="preserve"> The vertical black lines show the times of the 4 transects in this study</w:t>
      </w:r>
      <w:r w:rsidR="00F4183D">
        <w:rPr>
          <w:rFonts w:asciiTheme="minorHAnsi" w:hAnsiTheme="minorHAnsi" w:cstheme="minorHAnsi"/>
          <w:lang w:val="en-AU"/>
        </w:rPr>
        <w:t>, in chronological order these were Diamond Head, North Solitary, Evans Head then Cape Byron.</w:t>
      </w:r>
    </w:p>
    <w:p w14:paraId="79BC868A" w14:textId="77777777" w:rsidR="00B33DEC" w:rsidRPr="00F15D89" w:rsidRDefault="00B33DEC" w:rsidP="008A697D">
      <w:pPr>
        <w:spacing w:line="360" w:lineRule="auto"/>
        <w:rPr>
          <w:rFonts w:asciiTheme="minorHAnsi" w:hAnsiTheme="minorHAnsi" w:cstheme="minorHAnsi"/>
          <w:lang w:val="en-AU"/>
        </w:rPr>
      </w:pPr>
    </w:p>
    <w:p w14:paraId="53127C7E" w14:textId="3FB6E1E2" w:rsidR="00446080" w:rsidRDefault="00446080"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66048187" w14:textId="7B24163E" w:rsidR="0072168F" w:rsidRDefault="00446080" w:rsidP="008A697D">
      <w:pPr>
        <w:spacing w:line="360" w:lineRule="auto"/>
        <w:rPr>
          <w:rFonts w:asciiTheme="minorHAnsi" w:hAnsiTheme="minorHAnsi" w:cstheme="minorHAnsi"/>
          <w:lang w:val="en-AU"/>
        </w:rPr>
      </w:pPr>
      <w:r>
        <w:rPr>
          <w:noProof/>
        </w:rPr>
        <w:lastRenderedPageBreak/>
        <w:drawing>
          <wp:inline distT="0" distB="0" distL="0" distR="0" wp14:anchorId="45471C66" wp14:editId="27DD982F">
            <wp:extent cx="5943600" cy="69399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6939915"/>
                    </a:xfrm>
                    <a:prstGeom prst="rect">
                      <a:avLst/>
                    </a:prstGeom>
                    <a:noFill/>
                    <a:ln>
                      <a:noFill/>
                    </a:ln>
                  </pic:spPr>
                </pic:pic>
              </a:graphicData>
            </a:graphic>
          </wp:inline>
        </w:drawing>
      </w:r>
    </w:p>
    <w:p w14:paraId="1EE958DF" w14:textId="4E2B85B2" w:rsidR="00B931AB" w:rsidRDefault="00446080" w:rsidP="008A697D">
      <w:pPr>
        <w:spacing w:line="360" w:lineRule="auto"/>
        <w:rPr>
          <w:rFonts w:asciiTheme="minorHAnsi" w:hAnsiTheme="minorHAnsi" w:cstheme="minorHAnsi"/>
          <w:lang w:val="en-AU"/>
        </w:rPr>
      </w:pPr>
      <w:r w:rsidRPr="00AD6429">
        <w:rPr>
          <w:rFonts w:asciiTheme="minorHAnsi" w:hAnsiTheme="minorHAnsi" w:cstheme="minorHAnsi"/>
          <w:b/>
          <w:bCs/>
          <w:lang w:val="en-AU"/>
        </w:rPr>
        <w:t>Figure S</w:t>
      </w:r>
      <w:r w:rsidR="00FA01FD" w:rsidRPr="00AD6429">
        <w:rPr>
          <w:rFonts w:asciiTheme="minorHAnsi" w:hAnsiTheme="minorHAnsi" w:cstheme="minorHAnsi"/>
          <w:b/>
          <w:bCs/>
          <w:lang w:val="en-AU"/>
        </w:rPr>
        <w:t>4</w:t>
      </w:r>
      <w:r>
        <w:rPr>
          <w:rFonts w:asciiTheme="minorHAnsi" w:hAnsiTheme="minorHAnsi" w:cstheme="minorHAnsi"/>
          <w:lang w:val="en-AU"/>
        </w:rPr>
        <w:t xml:space="preserve"> </w:t>
      </w:r>
      <w:r w:rsidR="00CA5D2E">
        <w:rPr>
          <w:rFonts w:asciiTheme="minorHAnsi" w:hAnsiTheme="minorHAnsi" w:cstheme="minorHAnsi"/>
          <w:lang w:val="en-AU"/>
        </w:rPr>
        <w:t>Cross-shelf</w:t>
      </w:r>
      <w:r w:rsidR="00CA5D2E" w:rsidRPr="00F15D89">
        <w:rPr>
          <w:rFonts w:asciiTheme="minorHAnsi" w:hAnsiTheme="minorHAnsi" w:cstheme="minorHAnsi"/>
          <w:lang w:val="en-AU"/>
        </w:rPr>
        <w:t xml:space="preserve"> velocity across the four cross shelf transects (Figure 1). Transects were conducted with an Acoustic Doppler Current Profiler during a CTD Transect. Grey lines join areas of equal velocity.</w:t>
      </w:r>
      <w:r w:rsidR="00CA5D2E">
        <w:rPr>
          <w:rFonts w:asciiTheme="minorHAnsi" w:hAnsiTheme="minorHAnsi" w:cstheme="minorHAnsi"/>
          <w:lang w:val="en-AU"/>
        </w:rPr>
        <w:t xml:space="preserve"> The red line shows the 21°C isotherm based on the Bunyip transect.</w:t>
      </w:r>
      <w:r w:rsidR="00CA5D2E" w:rsidRPr="00F15D89">
        <w:rPr>
          <w:rFonts w:asciiTheme="minorHAnsi" w:hAnsiTheme="minorHAnsi" w:cstheme="minorHAnsi"/>
          <w:lang w:val="en-AU"/>
        </w:rPr>
        <w:t xml:space="preserve"> </w:t>
      </w:r>
      <w:r w:rsidR="00CA5D2E">
        <w:rPr>
          <w:rFonts w:asciiTheme="minorHAnsi" w:hAnsiTheme="minorHAnsi" w:cstheme="minorHAnsi"/>
          <w:lang w:val="en-AU"/>
        </w:rPr>
        <w:t>Note there was no 21°C isotherm for Diamond Head.</w:t>
      </w:r>
    </w:p>
    <w:p w14:paraId="3A2F4417" w14:textId="77777777" w:rsidR="00B931AB" w:rsidRDefault="00B931AB"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54A69A23" w14:textId="71F53358" w:rsidR="00B931AB" w:rsidRPr="00F15D89" w:rsidRDefault="00C43309" w:rsidP="008A697D">
      <w:pPr>
        <w:spacing w:line="360" w:lineRule="auto"/>
        <w:rPr>
          <w:rFonts w:asciiTheme="minorHAnsi" w:hAnsiTheme="minorHAnsi" w:cstheme="minorHAnsi"/>
          <w:b/>
          <w:bCs/>
          <w:lang w:val="en-AU"/>
        </w:rPr>
      </w:pPr>
      <w:r>
        <w:rPr>
          <w:rFonts w:asciiTheme="minorHAnsi" w:hAnsiTheme="minorHAnsi" w:cstheme="minorHAnsi"/>
          <w:b/>
          <w:bCs/>
          <w:noProof/>
          <w:lang w:val="en-AU"/>
        </w:rPr>
        <w:lastRenderedPageBreak/>
        <w:drawing>
          <wp:inline distT="0" distB="0" distL="0" distR="0" wp14:anchorId="053E3178" wp14:editId="44ECC38F">
            <wp:extent cx="3857625" cy="6437891"/>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59299" cy="6440684"/>
                    </a:xfrm>
                    <a:prstGeom prst="rect">
                      <a:avLst/>
                    </a:prstGeom>
                    <a:noFill/>
                    <a:ln>
                      <a:noFill/>
                    </a:ln>
                  </pic:spPr>
                </pic:pic>
              </a:graphicData>
            </a:graphic>
          </wp:inline>
        </w:drawing>
      </w:r>
    </w:p>
    <w:p w14:paraId="69431327" w14:textId="1BE8EC7D" w:rsidR="00B931AB" w:rsidRPr="00F15D89" w:rsidRDefault="00B931AB" w:rsidP="008A697D">
      <w:pPr>
        <w:spacing w:line="360" w:lineRule="auto"/>
        <w:rPr>
          <w:rFonts w:asciiTheme="minorHAnsi" w:hAnsiTheme="minorHAnsi" w:cstheme="minorHAnsi"/>
          <w:b/>
          <w:bCs/>
          <w:lang w:val="en-AU"/>
        </w:rPr>
      </w:pPr>
      <w:r w:rsidRPr="00F15D89">
        <w:rPr>
          <w:rFonts w:asciiTheme="minorHAnsi" w:hAnsiTheme="minorHAnsi" w:cstheme="minorHAnsi"/>
          <w:b/>
          <w:bCs/>
          <w:lang w:val="en-AU"/>
        </w:rPr>
        <w:t xml:space="preserve">Figure </w:t>
      </w:r>
      <w:r>
        <w:rPr>
          <w:rFonts w:asciiTheme="minorHAnsi" w:hAnsiTheme="minorHAnsi" w:cstheme="minorHAnsi"/>
          <w:b/>
          <w:bCs/>
          <w:lang w:val="en-AU"/>
        </w:rPr>
        <w:t>S5</w:t>
      </w:r>
      <w:r w:rsidRPr="00F15D89">
        <w:rPr>
          <w:rFonts w:asciiTheme="minorHAnsi" w:hAnsiTheme="minorHAnsi" w:cstheme="minorHAnsi"/>
          <w:lang w:val="en-AU"/>
        </w:rPr>
        <w:t xml:space="preserve"> Biomass by distance from the coast for the four transects.</w:t>
      </w:r>
      <w:r w:rsidR="002B3D9B">
        <w:rPr>
          <w:rFonts w:asciiTheme="minorHAnsi" w:hAnsiTheme="minorHAnsi" w:cstheme="minorHAnsi"/>
          <w:lang w:val="en-AU"/>
        </w:rPr>
        <w:t xml:space="preserve"> Note the log</w:t>
      </w:r>
      <w:r w:rsidR="002B3D9B">
        <w:rPr>
          <w:rFonts w:asciiTheme="minorHAnsi" w:hAnsiTheme="minorHAnsi" w:cstheme="minorHAnsi"/>
          <w:vertAlign w:val="subscript"/>
          <w:lang w:val="en-AU"/>
        </w:rPr>
        <w:t>10</w:t>
      </w:r>
      <w:r w:rsidR="002B3D9B">
        <w:rPr>
          <w:rFonts w:asciiTheme="minorHAnsi" w:hAnsiTheme="minorHAnsi" w:cstheme="minorHAnsi"/>
          <w:lang w:val="en-AU"/>
        </w:rPr>
        <w:t xml:space="preserve"> transformed y-axis.</w:t>
      </w:r>
      <w:r w:rsidRPr="00F15D89">
        <w:rPr>
          <w:rFonts w:asciiTheme="minorHAnsi" w:hAnsiTheme="minorHAnsi" w:cstheme="minorHAnsi"/>
          <w:lang w:val="en-AU"/>
        </w:rPr>
        <w:t xml:space="preserve"> Each dot represents a 6 s integration from the OPC mounted on the undulating towed body.</w:t>
      </w:r>
      <w:r>
        <w:rPr>
          <w:rFonts w:asciiTheme="minorHAnsi" w:hAnsiTheme="minorHAnsi" w:cstheme="minorHAnsi"/>
          <w:lang w:val="en-AU"/>
        </w:rPr>
        <w:t xml:space="preserve"> Blue lines represent the linear trend line with the 95% confidence intervals shown in grey.</w:t>
      </w:r>
      <w:r w:rsidRPr="00F15D89">
        <w:rPr>
          <w:rFonts w:asciiTheme="minorHAnsi" w:hAnsiTheme="minorHAnsi" w:cstheme="minorHAnsi"/>
          <w:b/>
          <w:bCs/>
          <w:lang w:val="en-AU"/>
        </w:rPr>
        <w:br w:type="page"/>
      </w:r>
    </w:p>
    <w:p w14:paraId="4D42B87A" w14:textId="6823CED4" w:rsidR="00B931AB" w:rsidRPr="00F15D89" w:rsidRDefault="002B3D9B" w:rsidP="008A697D">
      <w:pPr>
        <w:spacing w:line="360" w:lineRule="auto"/>
        <w:rPr>
          <w:rFonts w:asciiTheme="minorHAnsi" w:hAnsiTheme="minorHAnsi" w:cstheme="minorHAnsi"/>
          <w:lang w:val="en-AU"/>
        </w:rPr>
      </w:pPr>
      <w:r>
        <w:rPr>
          <w:noProof/>
          <w:lang w:val="en-AU" w:eastAsia="en-AU"/>
        </w:rPr>
        <w:lastRenderedPageBreak/>
        <w:drawing>
          <wp:inline distT="0" distB="0" distL="0" distR="0" wp14:anchorId="03400F8E" wp14:editId="76D655AD">
            <wp:extent cx="3915304" cy="65341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16375" cy="6535938"/>
                    </a:xfrm>
                    <a:prstGeom prst="rect">
                      <a:avLst/>
                    </a:prstGeom>
                    <a:noFill/>
                    <a:ln>
                      <a:noFill/>
                    </a:ln>
                  </pic:spPr>
                </pic:pic>
              </a:graphicData>
            </a:graphic>
          </wp:inline>
        </w:drawing>
      </w:r>
      <w:r w:rsidR="00B931AB" w:rsidRPr="00F15D89">
        <w:rPr>
          <w:rFonts w:asciiTheme="minorHAnsi" w:hAnsiTheme="minorHAnsi" w:cstheme="minorHAnsi"/>
          <w:lang w:val="en-AU"/>
        </w:rPr>
        <w:t xml:space="preserve"> </w:t>
      </w:r>
    </w:p>
    <w:p w14:paraId="13ABFD16" w14:textId="0AC94A95" w:rsidR="00B931AB" w:rsidRDefault="00B931AB" w:rsidP="008A697D">
      <w:pPr>
        <w:spacing w:before="240" w:line="360" w:lineRule="auto"/>
        <w:rPr>
          <w:rFonts w:asciiTheme="minorHAnsi" w:hAnsiTheme="minorHAnsi" w:cstheme="minorHAnsi"/>
          <w:lang w:val="en-AU"/>
        </w:rPr>
      </w:pPr>
      <w:r w:rsidRPr="00F15D89">
        <w:rPr>
          <w:rFonts w:asciiTheme="minorHAnsi" w:hAnsiTheme="minorHAnsi" w:cstheme="minorHAnsi"/>
          <w:b/>
          <w:bCs/>
          <w:lang w:val="en-AU"/>
        </w:rPr>
        <w:t xml:space="preserve">Figure </w:t>
      </w:r>
      <w:r>
        <w:rPr>
          <w:rFonts w:asciiTheme="minorHAnsi" w:hAnsiTheme="minorHAnsi" w:cstheme="minorHAnsi"/>
          <w:b/>
          <w:bCs/>
          <w:lang w:val="en-AU"/>
        </w:rPr>
        <w:t>S6</w:t>
      </w:r>
      <w:r w:rsidRPr="00F15D89">
        <w:rPr>
          <w:rFonts w:asciiTheme="minorHAnsi" w:hAnsiTheme="minorHAnsi" w:cstheme="minorHAnsi"/>
          <w:b/>
          <w:bCs/>
          <w:lang w:val="en-AU"/>
        </w:rPr>
        <w:t xml:space="preserve"> </w:t>
      </w:r>
      <w:r w:rsidRPr="00F15D89">
        <w:rPr>
          <w:rFonts w:asciiTheme="minorHAnsi" w:hAnsiTheme="minorHAnsi" w:cstheme="minorHAnsi"/>
          <w:lang w:val="en-AU"/>
        </w:rPr>
        <w:t>Biomass by sample depth for the four transects.</w:t>
      </w:r>
      <w:r w:rsidR="002B3D9B">
        <w:rPr>
          <w:rFonts w:asciiTheme="minorHAnsi" w:hAnsiTheme="minorHAnsi" w:cstheme="minorHAnsi"/>
          <w:lang w:val="en-AU"/>
        </w:rPr>
        <w:t xml:space="preserve"> Note the log</w:t>
      </w:r>
      <w:r w:rsidR="002B3D9B">
        <w:rPr>
          <w:rFonts w:asciiTheme="minorHAnsi" w:hAnsiTheme="minorHAnsi" w:cstheme="minorHAnsi"/>
          <w:vertAlign w:val="subscript"/>
          <w:lang w:val="en-AU"/>
        </w:rPr>
        <w:t>1</w:t>
      </w:r>
      <w:r w:rsidR="002B3D9B">
        <w:rPr>
          <w:rFonts w:asciiTheme="minorHAnsi" w:hAnsiTheme="minorHAnsi" w:cstheme="minorHAnsi"/>
          <w:vertAlign w:val="subscript"/>
          <w:lang w:val="en-AU"/>
        </w:rPr>
        <w:softHyphen/>
        <w:t>0</w:t>
      </w:r>
      <w:r w:rsidR="002B3D9B">
        <w:rPr>
          <w:rFonts w:asciiTheme="minorHAnsi" w:hAnsiTheme="minorHAnsi" w:cstheme="minorHAnsi"/>
          <w:lang w:val="en-AU"/>
        </w:rPr>
        <w:t xml:space="preserve"> transformed y-axis.</w:t>
      </w:r>
      <w:r w:rsidRPr="00F15D89">
        <w:rPr>
          <w:rFonts w:asciiTheme="minorHAnsi" w:hAnsiTheme="minorHAnsi" w:cstheme="minorHAnsi"/>
          <w:lang w:val="en-AU"/>
        </w:rPr>
        <w:t xml:space="preserve"> Each dot represents a 6 s integration from the OPC mounted on the undulating towed body.</w:t>
      </w:r>
      <w:r>
        <w:rPr>
          <w:rFonts w:asciiTheme="minorHAnsi" w:hAnsiTheme="minorHAnsi" w:cstheme="minorHAnsi"/>
          <w:lang w:val="en-AU"/>
        </w:rPr>
        <w:t xml:space="preserve"> Blue lines represent the linear trend line with the 95% confidence intervals shown in grey.</w:t>
      </w:r>
    </w:p>
    <w:p w14:paraId="58DDC154" w14:textId="339713E4" w:rsidR="00044EBD" w:rsidRDefault="00044EBD"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45E2E825" w14:textId="2E9C066B" w:rsidR="00EC3B99" w:rsidRDefault="00044EBD" w:rsidP="008A697D">
      <w:pPr>
        <w:spacing w:line="360" w:lineRule="auto"/>
        <w:rPr>
          <w:rFonts w:asciiTheme="minorHAnsi" w:hAnsiTheme="minorHAnsi" w:cstheme="minorHAnsi"/>
          <w:lang w:val="en-AU"/>
        </w:rPr>
      </w:pPr>
      <w:r>
        <w:rPr>
          <w:rFonts w:asciiTheme="minorHAnsi" w:hAnsiTheme="minorHAnsi" w:cstheme="minorHAnsi"/>
          <w:noProof/>
          <w:lang w:val="en-AU"/>
        </w:rPr>
        <w:lastRenderedPageBreak/>
        <w:drawing>
          <wp:inline distT="0" distB="0" distL="0" distR="0" wp14:anchorId="5D2B42BC" wp14:editId="3F79C765">
            <wp:extent cx="5184321" cy="60483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84502" cy="6048586"/>
                    </a:xfrm>
                    <a:prstGeom prst="rect">
                      <a:avLst/>
                    </a:prstGeom>
                    <a:noFill/>
                    <a:ln>
                      <a:noFill/>
                    </a:ln>
                  </pic:spPr>
                </pic:pic>
              </a:graphicData>
            </a:graphic>
          </wp:inline>
        </w:drawing>
      </w:r>
    </w:p>
    <w:p w14:paraId="1724A155" w14:textId="758C4819" w:rsidR="00EC3B99" w:rsidRDefault="00044EBD" w:rsidP="008A697D">
      <w:pPr>
        <w:spacing w:line="360" w:lineRule="auto"/>
        <w:rPr>
          <w:rFonts w:asciiTheme="minorHAnsi" w:hAnsiTheme="minorHAnsi" w:cstheme="minorHAnsi"/>
          <w:lang w:val="en-AU"/>
        </w:rPr>
      </w:pPr>
      <w:r>
        <w:rPr>
          <w:rFonts w:asciiTheme="minorHAnsi" w:hAnsiTheme="minorHAnsi" w:cstheme="minorHAnsi"/>
          <w:b/>
          <w:bCs/>
          <w:lang w:val="en-AU"/>
        </w:rPr>
        <w:t>Figure S7</w:t>
      </w:r>
      <w:r>
        <w:rPr>
          <w:rFonts w:asciiTheme="minorHAnsi" w:hAnsiTheme="minorHAnsi" w:cstheme="minorHAnsi"/>
          <w:b/>
          <w:bCs/>
          <w:i/>
          <w:iCs/>
          <w:lang w:val="en-AU"/>
        </w:rPr>
        <w:t xml:space="preserve"> </w:t>
      </w:r>
      <w:r w:rsidRPr="00F15D89">
        <w:rPr>
          <w:rFonts w:asciiTheme="minorHAnsi" w:hAnsiTheme="minorHAnsi" w:cstheme="minorHAnsi"/>
          <w:lang w:val="en-AU"/>
        </w:rPr>
        <w:t xml:space="preserve">Interpolations of the </w:t>
      </w:r>
      <w:r>
        <w:rPr>
          <w:rFonts w:asciiTheme="minorHAnsi" w:hAnsiTheme="minorHAnsi" w:cstheme="minorHAnsi"/>
          <w:lang w:val="en-AU"/>
        </w:rPr>
        <w:t>Normalised Biomass Size Spectrum (NBSS) slope</w:t>
      </w:r>
      <w:r w:rsidRPr="00F15D89">
        <w:rPr>
          <w:rFonts w:asciiTheme="minorHAnsi" w:hAnsiTheme="minorHAnsi" w:cstheme="minorHAnsi"/>
          <w:lang w:val="en-AU"/>
        </w:rPr>
        <w:t>.</w:t>
      </w:r>
      <w:r>
        <w:rPr>
          <w:rFonts w:asciiTheme="minorHAnsi" w:hAnsiTheme="minorHAnsi" w:cstheme="minorHAnsi"/>
          <w:lang w:val="en-AU"/>
        </w:rPr>
        <w:t xml:space="preserve"> </w:t>
      </w:r>
      <w:r w:rsidRPr="00F15D89">
        <w:rPr>
          <w:rFonts w:asciiTheme="minorHAnsi" w:hAnsiTheme="minorHAnsi" w:cstheme="minorHAnsi"/>
          <w:lang w:val="en-AU"/>
        </w:rPr>
        <w:t>Transects were conducted form inshore to offshore with an undulating towed body with the path shown by the grey line with midpoints of each sample shown as dots. Temperature (° C) isotherms are shown in black.</w:t>
      </w:r>
      <w:r>
        <w:rPr>
          <w:rFonts w:asciiTheme="minorHAnsi" w:hAnsiTheme="minorHAnsi" w:cstheme="minorHAnsi"/>
          <w:lang w:val="en-AU"/>
        </w:rPr>
        <w:t xml:space="preserve"> The NBSS slope estimate was strongly correlated to the pareto </w:t>
      </w:r>
      <w:r>
        <w:rPr>
          <w:rFonts w:asciiTheme="minorHAnsi" w:hAnsiTheme="minorHAnsi" w:cstheme="minorHAnsi"/>
          <w:i/>
          <w:iCs/>
          <w:lang w:val="en-AU"/>
        </w:rPr>
        <w:t>c</w:t>
      </w:r>
      <w:r>
        <w:rPr>
          <w:rFonts w:asciiTheme="minorHAnsi" w:hAnsiTheme="minorHAnsi" w:cstheme="minorHAnsi"/>
          <w:lang w:val="en-AU"/>
        </w:rPr>
        <w:t xml:space="preserve"> chape parameter </w:t>
      </w:r>
      <w:r w:rsidRPr="00044EBD">
        <w:rPr>
          <w:rFonts w:asciiTheme="minorHAnsi" w:hAnsiTheme="minorHAnsi" w:cstheme="minorHAnsi"/>
          <w:lang w:val="en-AU"/>
        </w:rPr>
        <w:t xml:space="preserve">(r = 0.934, </w:t>
      </w:r>
      <w:r w:rsidRPr="00044EBD">
        <w:rPr>
          <w:rFonts w:asciiTheme="minorHAnsi" w:hAnsiTheme="minorHAnsi" w:cstheme="minorHAnsi"/>
          <w:i/>
          <w:iCs/>
          <w:lang w:val="en-AU"/>
        </w:rPr>
        <w:t>t</w:t>
      </w:r>
      <w:r w:rsidRPr="00044EBD">
        <w:rPr>
          <w:rFonts w:asciiTheme="minorHAnsi" w:hAnsiTheme="minorHAnsi" w:cstheme="minorHAnsi"/>
          <w:vertAlign w:val="subscript"/>
          <w:lang w:val="en-AU"/>
        </w:rPr>
        <w:t>535</w:t>
      </w:r>
      <w:r w:rsidRPr="00044EBD">
        <w:rPr>
          <w:rFonts w:asciiTheme="minorHAnsi" w:hAnsiTheme="minorHAnsi" w:cstheme="minorHAnsi"/>
          <w:lang w:val="en-AU"/>
        </w:rPr>
        <w:t xml:space="preserve"> = 60.362, </w:t>
      </w:r>
      <w:r w:rsidRPr="00044EBD">
        <w:rPr>
          <w:rFonts w:asciiTheme="minorHAnsi" w:hAnsiTheme="minorHAnsi" w:cstheme="minorHAnsi"/>
          <w:i/>
          <w:iCs/>
          <w:lang w:val="en-AU"/>
        </w:rPr>
        <w:t xml:space="preserve">P </w:t>
      </w:r>
      <w:r w:rsidRPr="00044EBD">
        <w:rPr>
          <w:rFonts w:asciiTheme="minorHAnsi" w:hAnsiTheme="minorHAnsi" w:cstheme="minorHAnsi"/>
          <w:lang w:val="en-AU"/>
        </w:rPr>
        <w:t>&lt; 0.001, Figure S7)</w:t>
      </w:r>
      <w:r>
        <w:rPr>
          <w:rFonts w:asciiTheme="minorHAnsi" w:hAnsiTheme="minorHAnsi" w:cstheme="minorHAnsi"/>
          <w:lang w:val="en-AU"/>
        </w:rPr>
        <w:t xml:space="preserve">. Note the smaller coverage compared to the pareto </w:t>
      </w:r>
      <w:r>
        <w:rPr>
          <w:rFonts w:asciiTheme="minorHAnsi" w:hAnsiTheme="minorHAnsi" w:cstheme="minorHAnsi"/>
          <w:i/>
          <w:iCs/>
          <w:lang w:val="en-AU"/>
        </w:rPr>
        <w:t>c</w:t>
      </w:r>
      <w:r>
        <w:rPr>
          <w:rFonts w:asciiTheme="minorHAnsi" w:hAnsiTheme="minorHAnsi" w:cstheme="minorHAnsi"/>
          <w:lang w:val="en-AU"/>
        </w:rPr>
        <w:t xml:space="preserve"> shape parameter due to the inability of the NBSS estimate to handle datapoints with few particles.</w:t>
      </w:r>
      <w:r w:rsidR="00EC3B99">
        <w:rPr>
          <w:rFonts w:asciiTheme="minorHAnsi" w:hAnsiTheme="minorHAnsi" w:cstheme="minorHAnsi"/>
          <w:lang w:val="en-AU"/>
        </w:rPr>
        <w:br w:type="page"/>
      </w:r>
    </w:p>
    <w:p w14:paraId="104CE713" w14:textId="77777777" w:rsidR="00EC3B99" w:rsidRDefault="00EC3B99">
      <w:pPr>
        <w:rPr>
          <w:rFonts w:asciiTheme="minorHAnsi" w:hAnsiTheme="minorHAnsi" w:cstheme="minorHAnsi"/>
          <w:lang w:val="en-AU"/>
        </w:rPr>
        <w:sectPr w:rsidR="00EC3B99" w:rsidSect="006C40C0">
          <w:footerReference w:type="default" r:id="rId30"/>
          <w:headerReference w:type="first" r:id="rId31"/>
          <w:pgSz w:w="12240" w:h="15840"/>
          <w:pgMar w:top="1440" w:right="1440" w:bottom="1276" w:left="1440" w:header="432" w:footer="720" w:gutter="0"/>
          <w:lnNumType w:countBy="1" w:restart="continuous"/>
          <w:cols w:space="720"/>
          <w:docGrid w:linePitch="360"/>
        </w:sectPr>
      </w:pPr>
    </w:p>
    <w:p w14:paraId="6F97799C" w14:textId="5D9D6370" w:rsidR="00B95729" w:rsidRPr="00CF6D2A" w:rsidRDefault="00EC3B99">
      <w:pPr>
        <w:rPr>
          <w:rFonts w:asciiTheme="minorHAnsi" w:hAnsiTheme="minorHAnsi" w:cstheme="minorHAnsi"/>
          <w:lang w:val="en-AU"/>
        </w:rPr>
      </w:pPr>
      <w:r w:rsidRPr="00EC3B99">
        <w:rPr>
          <w:rFonts w:asciiTheme="minorHAnsi" w:hAnsiTheme="minorHAnsi" w:cstheme="minorHAnsi"/>
          <w:b/>
          <w:bCs/>
          <w:lang w:val="en-AU"/>
        </w:rPr>
        <w:lastRenderedPageBreak/>
        <w:t>Table S1</w:t>
      </w:r>
      <w:r>
        <w:rPr>
          <w:rFonts w:asciiTheme="minorHAnsi" w:hAnsiTheme="minorHAnsi" w:cstheme="minorHAnsi"/>
          <w:b/>
          <w:bCs/>
          <w:lang w:val="en-AU"/>
        </w:rPr>
        <w:t xml:space="preserve"> </w:t>
      </w:r>
      <w:r>
        <w:rPr>
          <w:rFonts w:asciiTheme="minorHAnsi" w:hAnsiTheme="minorHAnsi" w:cstheme="minorHAnsi"/>
          <w:lang w:val="en-AU"/>
        </w:rPr>
        <w:t>Details of the additional studies used in the global summary of inshore-offshore zooplankton patterns.</w:t>
      </w:r>
      <w:r w:rsidRPr="00EC3B99">
        <w:rPr>
          <w:rFonts w:asciiTheme="minorHAnsi" w:hAnsiTheme="minorHAnsi" w:cstheme="minorHAnsi"/>
          <w:b/>
          <w:bCs/>
          <w:lang w:val="en-AU"/>
        </w:rPr>
        <w:t xml:space="preserve"> </w:t>
      </w:r>
      <w:r w:rsidR="00CF6D2A">
        <w:rPr>
          <w:rFonts w:asciiTheme="minorHAnsi" w:hAnsiTheme="minorHAnsi" w:cstheme="minorHAnsi"/>
          <w:lang w:val="en-AU"/>
        </w:rPr>
        <w:t>Empty cells represent no data.</w:t>
      </w:r>
    </w:p>
    <w:p w14:paraId="04191D7E" w14:textId="47DAA545" w:rsidR="00EC3B99" w:rsidRDefault="00EC3B99">
      <w:pPr>
        <w:rPr>
          <w:rFonts w:asciiTheme="minorHAnsi" w:hAnsiTheme="minorHAnsi" w:cstheme="minorHAnsi"/>
          <w:lang w:val="en-AU"/>
        </w:rPr>
      </w:pPr>
    </w:p>
    <w:tbl>
      <w:tblPr>
        <w:tblW w:w="15877" w:type="dxa"/>
        <w:tblInd w:w="-714" w:type="dxa"/>
        <w:tblBorders>
          <w:top w:val="single" w:sz="4" w:space="0" w:color="auto"/>
          <w:bottom w:val="single" w:sz="4" w:space="0" w:color="auto"/>
        </w:tblBorders>
        <w:tblLayout w:type="fixed"/>
        <w:tblLook w:val="04A0" w:firstRow="1" w:lastRow="0" w:firstColumn="1" w:lastColumn="0" w:noHBand="0" w:noVBand="1"/>
      </w:tblPr>
      <w:tblGrid>
        <w:gridCol w:w="1276"/>
        <w:gridCol w:w="1701"/>
        <w:gridCol w:w="1134"/>
        <w:gridCol w:w="1134"/>
        <w:gridCol w:w="993"/>
        <w:gridCol w:w="992"/>
        <w:gridCol w:w="992"/>
        <w:gridCol w:w="1276"/>
        <w:gridCol w:w="1276"/>
        <w:gridCol w:w="1275"/>
        <w:gridCol w:w="851"/>
        <w:gridCol w:w="992"/>
        <w:gridCol w:w="709"/>
        <w:gridCol w:w="1276"/>
      </w:tblGrid>
      <w:tr w:rsidR="00EC3B99" w:rsidRPr="00EC3B99" w14:paraId="2BA5BDC9" w14:textId="77777777" w:rsidTr="00CF6D2A">
        <w:trPr>
          <w:trHeight w:val="300"/>
        </w:trPr>
        <w:tc>
          <w:tcPr>
            <w:tcW w:w="1276" w:type="dxa"/>
            <w:tcBorders>
              <w:top w:val="single" w:sz="4" w:space="0" w:color="auto"/>
              <w:bottom w:val="single" w:sz="4" w:space="0" w:color="auto"/>
            </w:tcBorders>
            <w:shd w:val="clear" w:color="auto" w:fill="auto"/>
            <w:noWrap/>
            <w:vAlign w:val="center"/>
            <w:hideMark/>
          </w:tcPr>
          <w:p w14:paraId="6EDD7718" w14:textId="5DFDA492"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Study</w:t>
            </w:r>
            <w:r w:rsidR="00CA23E4">
              <w:rPr>
                <w:rFonts w:ascii="Calibri" w:eastAsia="Times New Roman" w:hAnsi="Calibri" w:cs="Calibri"/>
                <w:b/>
                <w:bCs/>
                <w:color w:val="000000"/>
                <w:sz w:val="20"/>
                <w:lang w:val="en-AU" w:eastAsia="en-AU"/>
              </w:rPr>
              <w:t xml:space="preserve"> (Fig 7 ref. #)</w:t>
            </w:r>
          </w:p>
        </w:tc>
        <w:tc>
          <w:tcPr>
            <w:tcW w:w="1701" w:type="dxa"/>
            <w:tcBorders>
              <w:top w:val="single" w:sz="4" w:space="0" w:color="auto"/>
              <w:bottom w:val="single" w:sz="4" w:space="0" w:color="auto"/>
            </w:tcBorders>
            <w:shd w:val="clear" w:color="auto" w:fill="auto"/>
            <w:noWrap/>
            <w:vAlign w:val="center"/>
            <w:hideMark/>
          </w:tcPr>
          <w:p w14:paraId="412ED74B"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Region</w:t>
            </w:r>
          </w:p>
        </w:tc>
        <w:tc>
          <w:tcPr>
            <w:tcW w:w="1134" w:type="dxa"/>
            <w:tcBorders>
              <w:top w:val="single" w:sz="4" w:space="0" w:color="auto"/>
              <w:bottom w:val="single" w:sz="4" w:space="0" w:color="auto"/>
            </w:tcBorders>
            <w:shd w:val="clear" w:color="auto" w:fill="auto"/>
            <w:noWrap/>
            <w:vAlign w:val="center"/>
            <w:hideMark/>
          </w:tcPr>
          <w:p w14:paraId="3D063096" w14:textId="021A39ED"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Latitude (°)</w:t>
            </w:r>
          </w:p>
        </w:tc>
        <w:tc>
          <w:tcPr>
            <w:tcW w:w="1134" w:type="dxa"/>
            <w:tcBorders>
              <w:top w:val="single" w:sz="4" w:space="0" w:color="auto"/>
              <w:bottom w:val="single" w:sz="4" w:space="0" w:color="auto"/>
            </w:tcBorders>
            <w:shd w:val="clear" w:color="auto" w:fill="auto"/>
            <w:noWrap/>
            <w:vAlign w:val="center"/>
            <w:hideMark/>
          </w:tcPr>
          <w:p w14:paraId="3182CA40" w14:textId="5ED1615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Longitude (°)</w:t>
            </w:r>
          </w:p>
        </w:tc>
        <w:tc>
          <w:tcPr>
            <w:tcW w:w="993" w:type="dxa"/>
            <w:tcBorders>
              <w:top w:val="single" w:sz="4" w:space="0" w:color="auto"/>
              <w:bottom w:val="single" w:sz="4" w:space="0" w:color="auto"/>
            </w:tcBorders>
            <w:shd w:val="clear" w:color="auto" w:fill="auto"/>
            <w:noWrap/>
            <w:vAlign w:val="center"/>
            <w:hideMark/>
          </w:tcPr>
          <w:p w14:paraId="0195D857" w14:textId="2878F43A"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Inshore Biomass (mg m</w:t>
            </w:r>
            <w:r w:rsidRPr="00CF6D2A">
              <w:rPr>
                <w:rFonts w:ascii="Calibri" w:eastAsia="Times New Roman" w:hAnsi="Calibri" w:cs="Calibri"/>
                <w:b/>
                <w:bCs/>
                <w:color w:val="000000"/>
                <w:sz w:val="20"/>
                <w:vertAlign w:val="superscript"/>
                <w:lang w:val="en-AU" w:eastAsia="en-AU"/>
              </w:rPr>
              <w:t>-3</w:t>
            </w:r>
            <w:r w:rsidRPr="00CF6D2A">
              <w:rPr>
                <w:rFonts w:ascii="Calibri" w:eastAsia="Times New Roman" w:hAnsi="Calibri" w:cs="Calibri"/>
                <w:b/>
                <w:bCs/>
                <w:color w:val="000000"/>
                <w:sz w:val="20"/>
                <w:lang w:val="en-AU" w:eastAsia="en-AU"/>
              </w:rPr>
              <w:t>)</w:t>
            </w:r>
          </w:p>
        </w:tc>
        <w:tc>
          <w:tcPr>
            <w:tcW w:w="992" w:type="dxa"/>
            <w:tcBorders>
              <w:top w:val="single" w:sz="4" w:space="0" w:color="auto"/>
              <w:bottom w:val="single" w:sz="4" w:space="0" w:color="auto"/>
            </w:tcBorders>
            <w:shd w:val="clear" w:color="auto" w:fill="auto"/>
            <w:noWrap/>
            <w:vAlign w:val="center"/>
            <w:hideMark/>
          </w:tcPr>
          <w:p w14:paraId="6C9921F9" w14:textId="78CCD294"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Offshore Biomass (mg m</w:t>
            </w:r>
            <w:r w:rsidRPr="00CF6D2A">
              <w:rPr>
                <w:rFonts w:ascii="Calibri" w:eastAsia="Times New Roman" w:hAnsi="Calibri" w:cs="Calibri"/>
                <w:b/>
                <w:bCs/>
                <w:color w:val="000000"/>
                <w:sz w:val="20"/>
                <w:vertAlign w:val="superscript"/>
                <w:lang w:val="en-AU" w:eastAsia="en-AU"/>
              </w:rPr>
              <w:t>-3</w:t>
            </w:r>
            <w:r w:rsidRPr="00CF6D2A">
              <w:rPr>
                <w:rFonts w:ascii="Calibri" w:eastAsia="Times New Roman" w:hAnsi="Calibri" w:cs="Calibri"/>
                <w:b/>
                <w:bCs/>
                <w:color w:val="000000"/>
                <w:sz w:val="20"/>
                <w:lang w:val="en-AU" w:eastAsia="en-AU"/>
              </w:rPr>
              <w:t>)</w:t>
            </w:r>
          </w:p>
        </w:tc>
        <w:tc>
          <w:tcPr>
            <w:tcW w:w="992" w:type="dxa"/>
            <w:tcBorders>
              <w:top w:val="single" w:sz="4" w:space="0" w:color="auto"/>
              <w:bottom w:val="single" w:sz="4" w:space="0" w:color="auto"/>
            </w:tcBorders>
            <w:shd w:val="clear" w:color="auto" w:fill="auto"/>
            <w:noWrap/>
            <w:vAlign w:val="center"/>
            <w:hideMark/>
          </w:tcPr>
          <w:p w14:paraId="49B93948"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Biomass Ratio</w:t>
            </w:r>
          </w:p>
        </w:tc>
        <w:tc>
          <w:tcPr>
            <w:tcW w:w="1276" w:type="dxa"/>
            <w:tcBorders>
              <w:top w:val="single" w:sz="4" w:space="0" w:color="auto"/>
              <w:bottom w:val="single" w:sz="4" w:space="0" w:color="auto"/>
            </w:tcBorders>
            <w:shd w:val="clear" w:color="auto" w:fill="auto"/>
            <w:noWrap/>
            <w:vAlign w:val="center"/>
            <w:hideMark/>
          </w:tcPr>
          <w:p w14:paraId="61D74CDB"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Inshore Abundance (ind. m</w:t>
            </w:r>
            <w:del w:id="83" w:author="Baird, Mark (O&amp;A, Hobart)" w:date="2020-08-12T21:44:00Z">
              <w:r w:rsidRPr="000624F7" w:rsidDel="000624F7">
                <w:rPr>
                  <w:rFonts w:ascii="Calibri" w:eastAsia="Times New Roman" w:hAnsi="Calibri" w:cs="Calibri"/>
                  <w:b/>
                  <w:bCs/>
                  <w:color w:val="000000"/>
                  <w:sz w:val="20"/>
                  <w:vertAlign w:val="superscript"/>
                  <w:lang w:val="en-AU" w:eastAsia="en-AU"/>
                  <w:rPrChange w:id="84" w:author="Baird, Mark (O&amp;A, Hobart)" w:date="2020-08-12T21:44:00Z">
                    <w:rPr>
                      <w:rFonts w:ascii="Calibri" w:eastAsia="Times New Roman" w:hAnsi="Calibri" w:cs="Calibri"/>
                      <w:b/>
                      <w:bCs/>
                      <w:color w:val="000000"/>
                      <w:sz w:val="20"/>
                      <w:lang w:val="en-AU" w:eastAsia="en-AU"/>
                    </w:rPr>
                  </w:rPrChange>
                </w:rPr>
                <w:delText>^</w:delText>
              </w:r>
            </w:del>
            <w:r w:rsidRPr="000624F7">
              <w:rPr>
                <w:rFonts w:ascii="Calibri" w:eastAsia="Times New Roman" w:hAnsi="Calibri" w:cs="Calibri"/>
                <w:b/>
                <w:bCs/>
                <w:color w:val="000000"/>
                <w:sz w:val="20"/>
                <w:vertAlign w:val="superscript"/>
                <w:lang w:val="en-AU" w:eastAsia="en-AU"/>
                <w:rPrChange w:id="85" w:author="Baird, Mark (O&amp;A, Hobart)" w:date="2020-08-12T21:44:00Z">
                  <w:rPr>
                    <w:rFonts w:ascii="Calibri" w:eastAsia="Times New Roman" w:hAnsi="Calibri" w:cs="Calibri"/>
                    <w:b/>
                    <w:bCs/>
                    <w:color w:val="000000"/>
                    <w:sz w:val="20"/>
                    <w:lang w:val="en-AU" w:eastAsia="en-AU"/>
                  </w:rPr>
                </w:rPrChange>
              </w:rPr>
              <w:t>3</w:t>
            </w:r>
            <w:r w:rsidRPr="00CF6D2A">
              <w:rPr>
                <w:rFonts w:ascii="Calibri" w:eastAsia="Times New Roman" w:hAnsi="Calibri" w:cs="Calibri"/>
                <w:b/>
                <w:bCs/>
                <w:color w:val="000000"/>
                <w:sz w:val="20"/>
                <w:lang w:val="en-AU" w:eastAsia="en-AU"/>
              </w:rPr>
              <w:t>)</w:t>
            </w:r>
          </w:p>
        </w:tc>
        <w:tc>
          <w:tcPr>
            <w:tcW w:w="1276" w:type="dxa"/>
            <w:tcBorders>
              <w:top w:val="single" w:sz="4" w:space="0" w:color="auto"/>
              <w:bottom w:val="single" w:sz="4" w:space="0" w:color="auto"/>
            </w:tcBorders>
            <w:shd w:val="clear" w:color="auto" w:fill="auto"/>
            <w:noWrap/>
            <w:vAlign w:val="center"/>
            <w:hideMark/>
          </w:tcPr>
          <w:p w14:paraId="64C48303"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Offshore Abundance</w:t>
            </w:r>
          </w:p>
          <w:p w14:paraId="1BAC5543" w14:textId="5D50F974"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(ind. m</w:t>
            </w:r>
            <w:del w:id="86" w:author="Baird, Mark (O&amp;A, Hobart)" w:date="2020-08-12T21:44:00Z">
              <w:r w:rsidRPr="00CF6D2A" w:rsidDel="000624F7">
                <w:rPr>
                  <w:rFonts w:ascii="Calibri" w:eastAsia="Times New Roman" w:hAnsi="Calibri" w:cs="Calibri"/>
                  <w:b/>
                  <w:bCs/>
                  <w:color w:val="000000"/>
                  <w:sz w:val="20"/>
                  <w:lang w:val="en-AU" w:eastAsia="en-AU"/>
                </w:rPr>
                <w:delText>^</w:delText>
              </w:r>
            </w:del>
            <w:r w:rsidRPr="000624F7">
              <w:rPr>
                <w:rFonts w:ascii="Calibri" w:eastAsia="Times New Roman" w:hAnsi="Calibri" w:cs="Calibri"/>
                <w:b/>
                <w:bCs/>
                <w:color w:val="000000"/>
                <w:sz w:val="20"/>
                <w:vertAlign w:val="superscript"/>
                <w:lang w:val="en-AU" w:eastAsia="en-AU"/>
                <w:rPrChange w:id="87" w:author="Baird, Mark (O&amp;A, Hobart)" w:date="2020-08-12T21:44:00Z">
                  <w:rPr>
                    <w:rFonts w:ascii="Calibri" w:eastAsia="Times New Roman" w:hAnsi="Calibri" w:cs="Calibri"/>
                    <w:b/>
                    <w:bCs/>
                    <w:color w:val="000000"/>
                    <w:sz w:val="20"/>
                    <w:lang w:val="en-AU" w:eastAsia="en-AU"/>
                  </w:rPr>
                </w:rPrChange>
              </w:rPr>
              <w:t>3</w:t>
            </w:r>
            <w:r w:rsidRPr="00CF6D2A">
              <w:rPr>
                <w:rFonts w:ascii="Calibri" w:eastAsia="Times New Roman" w:hAnsi="Calibri" w:cs="Calibri"/>
                <w:b/>
                <w:bCs/>
                <w:color w:val="000000"/>
                <w:sz w:val="20"/>
                <w:lang w:val="en-AU" w:eastAsia="en-AU"/>
              </w:rPr>
              <w:t>)</w:t>
            </w:r>
          </w:p>
        </w:tc>
        <w:tc>
          <w:tcPr>
            <w:tcW w:w="1275" w:type="dxa"/>
            <w:tcBorders>
              <w:top w:val="single" w:sz="4" w:space="0" w:color="auto"/>
              <w:bottom w:val="single" w:sz="4" w:space="0" w:color="auto"/>
            </w:tcBorders>
            <w:shd w:val="clear" w:color="auto" w:fill="auto"/>
            <w:noWrap/>
            <w:vAlign w:val="center"/>
            <w:hideMark/>
          </w:tcPr>
          <w:p w14:paraId="3D4FADCD"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Abundance Ratio</w:t>
            </w:r>
          </w:p>
        </w:tc>
        <w:tc>
          <w:tcPr>
            <w:tcW w:w="851" w:type="dxa"/>
            <w:tcBorders>
              <w:top w:val="single" w:sz="4" w:space="0" w:color="auto"/>
              <w:bottom w:val="single" w:sz="4" w:space="0" w:color="auto"/>
            </w:tcBorders>
            <w:shd w:val="clear" w:color="auto" w:fill="auto"/>
            <w:noWrap/>
            <w:vAlign w:val="center"/>
            <w:hideMark/>
          </w:tcPr>
          <w:p w14:paraId="34CB6FBC"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Inshore NBSS Slope</w:t>
            </w:r>
          </w:p>
        </w:tc>
        <w:tc>
          <w:tcPr>
            <w:tcW w:w="992" w:type="dxa"/>
            <w:tcBorders>
              <w:top w:val="single" w:sz="4" w:space="0" w:color="auto"/>
              <w:bottom w:val="single" w:sz="4" w:space="0" w:color="auto"/>
            </w:tcBorders>
            <w:shd w:val="clear" w:color="auto" w:fill="auto"/>
            <w:noWrap/>
            <w:vAlign w:val="center"/>
            <w:hideMark/>
          </w:tcPr>
          <w:p w14:paraId="7B8A461A"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Offshore NBSS Slope</w:t>
            </w:r>
          </w:p>
        </w:tc>
        <w:tc>
          <w:tcPr>
            <w:tcW w:w="709" w:type="dxa"/>
            <w:tcBorders>
              <w:top w:val="single" w:sz="4" w:space="0" w:color="auto"/>
              <w:bottom w:val="single" w:sz="4" w:space="0" w:color="auto"/>
            </w:tcBorders>
            <w:shd w:val="clear" w:color="auto" w:fill="auto"/>
            <w:noWrap/>
            <w:vAlign w:val="center"/>
            <w:hideMark/>
          </w:tcPr>
          <w:p w14:paraId="02B0463D" w14:textId="5400BB81"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NBSS Slope Ratio</w:t>
            </w:r>
          </w:p>
        </w:tc>
        <w:tc>
          <w:tcPr>
            <w:tcW w:w="1276" w:type="dxa"/>
            <w:tcBorders>
              <w:top w:val="single" w:sz="4" w:space="0" w:color="auto"/>
              <w:bottom w:val="single" w:sz="4" w:space="0" w:color="auto"/>
            </w:tcBorders>
            <w:shd w:val="clear" w:color="auto" w:fill="auto"/>
            <w:noWrap/>
            <w:vAlign w:val="center"/>
            <w:hideMark/>
          </w:tcPr>
          <w:p w14:paraId="3F835020"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Notes</w:t>
            </w:r>
          </w:p>
        </w:tc>
      </w:tr>
      <w:tr w:rsidR="00EC3B99" w:rsidRPr="00EC3B99" w14:paraId="6446C651" w14:textId="77777777" w:rsidTr="00CF6D2A">
        <w:trPr>
          <w:trHeight w:val="300"/>
        </w:trPr>
        <w:tc>
          <w:tcPr>
            <w:tcW w:w="1276" w:type="dxa"/>
            <w:tcBorders>
              <w:top w:val="single" w:sz="4" w:space="0" w:color="auto"/>
            </w:tcBorders>
            <w:shd w:val="clear" w:color="auto" w:fill="auto"/>
            <w:noWrap/>
            <w:vAlign w:val="center"/>
            <w:hideMark/>
          </w:tcPr>
          <w:p w14:paraId="106E908E" w14:textId="3C3BACEE"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Becker et al 2018</w:t>
            </w:r>
            <w:r w:rsidR="00F52A0D">
              <w:rPr>
                <w:rFonts w:ascii="Calibri" w:eastAsia="Times New Roman" w:hAnsi="Calibri" w:cs="Calibri"/>
                <w:color w:val="000000"/>
                <w:sz w:val="20"/>
                <w:lang w:val="en-AU" w:eastAsia="en-AU"/>
              </w:rPr>
              <w:t xml:space="preserve"> (#1)</w:t>
            </w:r>
          </w:p>
        </w:tc>
        <w:tc>
          <w:tcPr>
            <w:tcW w:w="1701" w:type="dxa"/>
            <w:tcBorders>
              <w:top w:val="single" w:sz="4" w:space="0" w:color="auto"/>
            </w:tcBorders>
            <w:shd w:val="clear" w:color="auto" w:fill="auto"/>
            <w:noWrap/>
            <w:vAlign w:val="center"/>
            <w:hideMark/>
          </w:tcPr>
          <w:p w14:paraId="7CAC4477"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Southwest Atlantic Santa Catarina shelf</w:t>
            </w:r>
          </w:p>
        </w:tc>
        <w:tc>
          <w:tcPr>
            <w:tcW w:w="1134" w:type="dxa"/>
            <w:tcBorders>
              <w:top w:val="single" w:sz="4" w:space="0" w:color="auto"/>
            </w:tcBorders>
            <w:shd w:val="clear" w:color="auto" w:fill="auto"/>
            <w:noWrap/>
            <w:vAlign w:val="center"/>
            <w:hideMark/>
          </w:tcPr>
          <w:p w14:paraId="77CB81D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-28</w:t>
            </w:r>
          </w:p>
        </w:tc>
        <w:tc>
          <w:tcPr>
            <w:tcW w:w="1134" w:type="dxa"/>
            <w:tcBorders>
              <w:top w:val="single" w:sz="4" w:space="0" w:color="auto"/>
            </w:tcBorders>
            <w:shd w:val="clear" w:color="auto" w:fill="auto"/>
            <w:noWrap/>
            <w:vAlign w:val="center"/>
            <w:hideMark/>
          </w:tcPr>
          <w:p w14:paraId="5541E63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-47.5</w:t>
            </w:r>
          </w:p>
        </w:tc>
        <w:tc>
          <w:tcPr>
            <w:tcW w:w="993" w:type="dxa"/>
            <w:tcBorders>
              <w:top w:val="single" w:sz="4" w:space="0" w:color="auto"/>
            </w:tcBorders>
            <w:shd w:val="clear" w:color="auto" w:fill="auto"/>
            <w:noWrap/>
            <w:vAlign w:val="center"/>
            <w:hideMark/>
          </w:tcPr>
          <w:p w14:paraId="5C2960E2"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tcBorders>
              <w:top w:val="single" w:sz="4" w:space="0" w:color="auto"/>
            </w:tcBorders>
            <w:shd w:val="clear" w:color="auto" w:fill="auto"/>
            <w:noWrap/>
            <w:vAlign w:val="center"/>
            <w:hideMark/>
          </w:tcPr>
          <w:p w14:paraId="3A76B1F1" w14:textId="77777777" w:rsidR="00EC3B99" w:rsidRPr="00EC3B99" w:rsidRDefault="00EC3B99" w:rsidP="00CF6D2A">
            <w:pPr>
              <w:jc w:val="center"/>
              <w:rPr>
                <w:rFonts w:eastAsia="Times New Roman"/>
                <w:sz w:val="20"/>
                <w:lang w:val="en-AU" w:eastAsia="en-AU"/>
              </w:rPr>
            </w:pPr>
          </w:p>
        </w:tc>
        <w:tc>
          <w:tcPr>
            <w:tcW w:w="992" w:type="dxa"/>
            <w:tcBorders>
              <w:top w:val="single" w:sz="4" w:space="0" w:color="auto"/>
            </w:tcBorders>
            <w:shd w:val="clear" w:color="auto" w:fill="auto"/>
            <w:noWrap/>
            <w:vAlign w:val="center"/>
            <w:hideMark/>
          </w:tcPr>
          <w:p w14:paraId="76953D58" w14:textId="77777777" w:rsidR="00EC3B99" w:rsidRPr="00EC3B99" w:rsidRDefault="00EC3B99" w:rsidP="00CF6D2A">
            <w:pPr>
              <w:jc w:val="center"/>
              <w:rPr>
                <w:rFonts w:eastAsia="Times New Roman"/>
                <w:sz w:val="20"/>
                <w:lang w:val="en-AU" w:eastAsia="en-AU"/>
              </w:rPr>
            </w:pPr>
          </w:p>
        </w:tc>
        <w:tc>
          <w:tcPr>
            <w:tcW w:w="1276" w:type="dxa"/>
            <w:tcBorders>
              <w:top w:val="single" w:sz="4" w:space="0" w:color="auto"/>
            </w:tcBorders>
            <w:shd w:val="clear" w:color="auto" w:fill="auto"/>
            <w:noWrap/>
            <w:vAlign w:val="center"/>
            <w:hideMark/>
          </w:tcPr>
          <w:p w14:paraId="565F4E28"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2406</w:t>
            </w:r>
          </w:p>
        </w:tc>
        <w:tc>
          <w:tcPr>
            <w:tcW w:w="1276" w:type="dxa"/>
            <w:tcBorders>
              <w:top w:val="single" w:sz="4" w:space="0" w:color="auto"/>
            </w:tcBorders>
            <w:shd w:val="clear" w:color="auto" w:fill="auto"/>
            <w:noWrap/>
            <w:vAlign w:val="center"/>
            <w:hideMark/>
          </w:tcPr>
          <w:p w14:paraId="214631A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580</w:t>
            </w:r>
          </w:p>
        </w:tc>
        <w:tc>
          <w:tcPr>
            <w:tcW w:w="1275" w:type="dxa"/>
            <w:tcBorders>
              <w:top w:val="single" w:sz="4" w:space="0" w:color="auto"/>
            </w:tcBorders>
            <w:shd w:val="clear" w:color="auto" w:fill="auto"/>
            <w:noWrap/>
            <w:vAlign w:val="center"/>
            <w:hideMark/>
          </w:tcPr>
          <w:p w14:paraId="1CEC3E7F" w14:textId="6C8CE142"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4.1</w:t>
            </w:r>
            <w:r>
              <w:rPr>
                <w:rFonts w:ascii="Calibri" w:eastAsia="Times New Roman" w:hAnsi="Calibri" w:cs="Calibri"/>
                <w:color w:val="000000"/>
                <w:sz w:val="20"/>
                <w:lang w:val="en-AU" w:eastAsia="en-AU"/>
              </w:rPr>
              <w:t>5</w:t>
            </w:r>
          </w:p>
        </w:tc>
        <w:tc>
          <w:tcPr>
            <w:tcW w:w="851" w:type="dxa"/>
            <w:tcBorders>
              <w:top w:val="single" w:sz="4" w:space="0" w:color="auto"/>
            </w:tcBorders>
            <w:shd w:val="clear" w:color="auto" w:fill="auto"/>
            <w:noWrap/>
            <w:vAlign w:val="center"/>
            <w:hideMark/>
          </w:tcPr>
          <w:p w14:paraId="2E264BA7"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tcBorders>
              <w:top w:val="single" w:sz="4" w:space="0" w:color="auto"/>
            </w:tcBorders>
            <w:shd w:val="clear" w:color="auto" w:fill="auto"/>
            <w:noWrap/>
            <w:vAlign w:val="center"/>
            <w:hideMark/>
          </w:tcPr>
          <w:p w14:paraId="0E312461" w14:textId="77777777" w:rsidR="00EC3B99" w:rsidRPr="00EC3B99" w:rsidRDefault="00EC3B99" w:rsidP="00CF6D2A">
            <w:pPr>
              <w:jc w:val="center"/>
              <w:rPr>
                <w:rFonts w:eastAsia="Times New Roman"/>
                <w:sz w:val="20"/>
                <w:lang w:val="en-AU" w:eastAsia="en-AU"/>
              </w:rPr>
            </w:pPr>
          </w:p>
        </w:tc>
        <w:tc>
          <w:tcPr>
            <w:tcW w:w="709" w:type="dxa"/>
            <w:tcBorders>
              <w:top w:val="single" w:sz="4" w:space="0" w:color="auto"/>
            </w:tcBorders>
            <w:shd w:val="clear" w:color="auto" w:fill="auto"/>
            <w:noWrap/>
            <w:vAlign w:val="center"/>
            <w:hideMark/>
          </w:tcPr>
          <w:p w14:paraId="0E4D677F" w14:textId="77777777" w:rsidR="00EC3B99" w:rsidRPr="00EC3B99" w:rsidRDefault="00EC3B99" w:rsidP="00CF6D2A">
            <w:pPr>
              <w:jc w:val="center"/>
              <w:rPr>
                <w:rFonts w:eastAsia="Times New Roman"/>
                <w:sz w:val="20"/>
                <w:lang w:val="en-AU" w:eastAsia="en-AU"/>
              </w:rPr>
            </w:pPr>
          </w:p>
        </w:tc>
        <w:tc>
          <w:tcPr>
            <w:tcW w:w="1276" w:type="dxa"/>
            <w:tcBorders>
              <w:top w:val="single" w:sz="4" w:space="0" w:color="auto"/>
            </w:tcBorders>
            <w:shd w:val="clear" w:color="auto" w:fill="auto"/>
            <w:noWrap/>
            <w:vAlign w:val="center"/>
            <w:hideMark/>
          </w:tcPr>
          <w:p w14:paraId="4A8826D6" w14:textId="77777777" w:rsidR="00EC3B99" w:rsidRPr="00EC3B99" w:rsidRDefault="00EC3B99" w:rsidP="00CF6D2A">
            <w:pPr>
              <w:jc w:val="center"/>
              <w:rPr>
                <w:rFonts w:eastAsia="Times New Roman"/>
                <w:sz w:val="20"/>
                <w:lang w:val="en-AU" w:eastAsia="en-AU"/>
              </w:rPr>
            </w:pPr>
          </w:p>
        </w:tc>
      </w:tr>
      <w:tr w:rsidR="00EC3B99" w:rsidRPr="00EC3B99" w14:paraId="6DF0C0BB" w14:textId="77777777" w:rsidTr="00CF6D2A">
        <w:trPr>
          <w:trHeight w:val="300"/>
        </w:trPr>
        <w:tc>
          <w:tcPr>
            <w:tcW w:w="1276" w:type="dxa"/>
            <w:shd w:val="clear" w:color="auto" w:fill="auto"/>
            <w:noWrap/>
            <w:vAlign w:val="center"/>
            <w:hideMark/>
          </w:tcPr>
          <w:p w14:paraId="0A3304D2" w14:textId="23C6F67D"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Beckley 2018</w:t>
            </w:r>
            <w:r w:rsidR="00F52A0D">
              <w:rPr>
                <w:rFonts w:ascii="Calibri" w:eastAsia="Times New Roman" w:hAnsi="Calibri" w:cs="Calibri"/>
                <w:color w:val="000000"/>
                <w:sz w:val="20"/>
                <w:lang w:val="en-AU" w:eastAsia="en-AU"/>
              </w:rPr>
              <w:t xml:space="preserve"> (#2)</w:t>
            </w:r>
          </w:p>
        </w:tc>
        <w:tc>
          <w:tcPr>
            <w:tcW w:w="1701" w:type="dxa"/>
            <w:shd w:val="clear" w:color="auto" w:fill="auto"/>
            <w:noWrap/>
            <w:vAlign w:val="center"/>
            <w:hideMark/>
          </w:tcPr>
          <w:p w14:paraId="624C9546"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NW Australia</w:t>
            </w:r>
          </w:p>
        </w:tc>
        <w:tc>
          <w:tcPr>
            <w:tcW w:w="1134" w:type="dxa"/>
            <w:shd w:val="clear" w:color="auto" w:fill="auto"/>
            <w:noWrap/>
            <w:vAlign w:val="center"/>
            <w:hideMark/>
          </w:tcPr>
          <w:p w14:paraId="2F0785F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-15.5</w:t>
            </w:r>
          </w:p>
        </w:tc>
        <w:tc>
          <w:tcPr>
            <w:tcW w:w="1134" w:type="dxa"/>
            <w:shd w:val="clear" w:color="auto" w:fill="auto"/>
            <w:noWrap/>
            <w:vAlign w:val="center"/>
            <w:hideMark/>
          </w:tcPr>
          <w:p w14:paraId="4EABC91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122</w:t>
            </w:r>
          </w:p>
        </w:tc>
        <w:tc>
          <w:tcPr>
            <w:tcW w:w="993" w:type="dxa"/>
            <w:shd w:val="clear" w:color="auto" w:fill="auto"/>
            <w:noWrap/>
            <w:vAlign w:val="center"/>
            <w:hideMark/>
          </w:tcPr>
          <w:p w14:paraId="2F4D9E0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1.34</w:t>
            </w:r>
          </w:p>
        </w:tc>
        <w:tc>
          <w:tcPr>
            <w:tcW w:w="992" w:type="dxa"/>
            <w:shd w:val="clear" w:color="auto" w:fill="auto"/>
            <w:noWrap/>
            <w:vAlign w:val="center"/>
            <w:hideMark/>
          </w:tcPr>
          <w:p w14:paraId="4FB4D20E"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0.33</w:t>
            </w:r>
          </w:p>
        </w:tc>
        <w:tc>
          <w:tcPr>
            <w:tcW w:w="992" w:type="dxa"/>
            <w:shd w:val="clear" w:color="auto" w:fill="auto"/>
            <w:noWrap/>
            <w:vAlign w:val="center"/>
            <w:hideMark/>
          </w:tcPr>
          <w:p w14:paraId="66EB368E" w14:textId="0F6F03C6"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4.06</w:t>
            </w:r>
          </w:p>
        </w:tc>
        <w:tc>
          <w:tcPr>
            <w:tcW w:w="1276" w:type="dxa"/>
            <w:shd w:val="clear" w:color="auto" w:fill="auto"/>
            <w:noWrap/>
            <w:vAlign w:val="center"/>
            <w:hideMark/>
          </w:tcPr>
          <w:p w14:paraId="6898CCC3"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48F43340"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5B5EF2FE"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649CE4D2"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7203315D"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7F89BE42"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6254E562" w14:textId="68BE0754" w:rsidR="00EC3B99" w:rsidRPr="00EC3B99" w:rsidRDefault="00EC3B99" w:rsidP="00CF6D2A">
            <w:pPr>
              <w:jc w:val="center"/>
              <w:rPr>
                <w:rFonts w:ascii="Calibri" w:eastAsia="Times New Roman" w:hAnsi="Calibri" w:cs="Calibri"/>
                <w:color w:val="000000"/>
                <w:sz w:val="20"/>
                <w:vertAlign w:val="superscript"/>
                <w:lang w:val="en-AU" w:eastAsia="en-AU"/>
              </w:rPr>
            </w:pPr>
            <w:r w:rsidRPr="00EC3B99">
              <w:rPr>
                <w:rFonts w:ascii="Calibri" w:eastAsia="Times New Roman" w:hAnsi="Calibri" w:cs="Calibri"/>
                <w:color w:val="000000"/>
                <w:sz w:val="20"/>
                <w:lang w:val="en-AU" w:eastAsia="en-AU"/>
              </w:rPr>
              <w:t>biomass converted from ml m</w:t>
            </w:r>
            <w:r>
              <w:rPr>
                <w:rFonts w:ascii="Calibri" w:eastAsia="Times New Roman" w:hAnsi="Calibri" w:cs="Calibri"/>
                <w:color w:val="000000"/>
                <w:sz w:val="20"/>
                <w:vertAlign w:val="superscript"/>
                <w:lang w:val="en-AU" w:eastAsia="en-AU"/>
              </w:rPr>
              <w:t>-3</w:t>
            </w:r>
          </w:p>
        </w:tc>
      </w:tr>
      <w:tr w:rsidR="00EC3B99" w:rsidRPr="00EC3B99" w14:paraId="1FD49316" w14:textId="77777777" w:rsidTr="00CF6D2A">
        <w:trPr>
          <w:trHeight w:val="300"/>
        </w:trPr>
        <w:tc>
          <w:tcPr>
            <w:tcW w:w="1276" w:type="dxa"/>
            <w:shd w:val="clear" w:color="auto" w:fill="auto"/>
            <w:noWrap/>
            <w:vAlign w:val="center"/>
            <w:hideMark/>
          </w:tcPr>
          <w:p w14:paraId="481EC7DC" w14:textId="5A8653F2"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 xml:space="preserve">Coyle &amp; </w:t>
            </w:r>
            <w:proofErr w:type="spellStart"/>
            <w:r w:rsidRPr="00EC3B99">
              <w:rPr>
                <w:rFonts w:ascii="Calibri" w:eastAsia="Times New Roman" w:hAnsi="Calibri" w:cs="Calibri"/>
                <w:color w:val="000000"/>
                <w:sz w:val="20"/>
                <w:lang w:val="en-AU" w:eastAsia="en-AU"/>
              </w:rPr>
              <w:t>Pinchuk</w:t>
            </w:r>
            <w:proofErr w:type="spellEnd"/>
            <w:r w:rsidRPr="00EC3B99">
              <w:rPr>
                <w:rFonts w:ascii="Calibri" w:eastAsia="Times New Roman" w:hAnsi="Calibri" w:cs="Calibri"/>
                <w:color w:val="000000"/>
                <w:sz w:val="20"/>
                <w:lang w:val="en-AU" w:eastAsia="en-AU"/>
              </w:rPr>
              <w:t xml:space="preserve"> 2005</w:t>
            </w:r>
            <w:r w:rsidR="00F52A0D">
              <w:rPr>
                <w:rFonts w:ascii="Calibri" w:eastAsia="Times New Roman" w:hAnsi="Calibri" w:cs="Calibri"/>
                <w:color w:val="000000"/>
                <w:sz w:val="20"/>
                <w:lang w:val="en-AU" w:eastAsia="en-AU"/>
              </w:rPr>
              <w:t xml:space="preserve"> (#3)</w:t>
            </w:r>
          </w:p>
        </w:tc>
        <w:tc>
          <w:tcPr>
            <w:tcW w:w="1701" w:type="dxa"/>
            <w:shd w:val="clear" w:color="auto" w:fill="auto"/>
            <w:noWrap/>
            <w:vAlign w:val="center"/>
            <w:hideMark/>
          </w:tcPr>
          <w:p w14:paraId="5FE61B8F"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Gulf of Alaska</w:t>
            </w:r>
          </w:p>
        </w:tc>
        <w:tc>
          <w:tcPr>
            <w:tcW w:w="1134" w:type="dxa"/>
            <w:shd w:val="clear" w:color="auto" w:fill="auto"/>
            <w:noWrap/>
            <w:vAlign w:val="center"/>
            <w:hideMark/>
          </w:tcPr>
          <w:p w14:paraId="19BC389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59</w:t>
            </w:r>
          </w:p>
        </w:tc>
        <w:tc>
          <w:tcPr>
            <w:tcW w:w="1134" w:type="dxa"/>
            <w:shd w:val="clear" w:color="auto" w:fill="auto"/>
            <w:noWrap/>
            <w:vAlign w:val="center"/>
            <w:hideMark/>
          </w:tcPr>
          <w:p w14:paraId="64D37ABA"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-149</w:t>
            </w:r>
          </w:p>
        </w:tc>
        <w:tc>
          <w:tcPr>
            <w:tcW w:w="993" w:type="dxa"/>
            <w:shd w:val="clear" w:color="auto" w:fill="auto"/>
            <w:noWrap/>
            <w:vAlign w:val="center"/>
            <w:hideMark/>
          </w:tcPr>
          <w:p w14:paraId="2018202B"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5896C8FE"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2BA99B08"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24AD44D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267</w:t>
            </w:r>
          </w:p>
        </w:tc>
        <w:tc>
          <w:tcPr>
            <w:tcW w:w="1276" w:type="dxa"/>
            <w:shd w:val="clear" w:color="auto" w:fill="auto"/>
            <w:noWrap/>
            <w:vAlign w:val="center"/>
            <w:hideMark/>
          </w:tcPr>
          <w:p w14:paraId="2635E7A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103</w:t>
            </w:r>
          </w:p>
        </w:tc>
        <w:tc>
          <w:tcPr>
            <w:tcW w:w="1275" w:type="dxa"/>
            <w:shd w:val="clear" w:color="auto" w:fill="auto"/>
            <w:noWrap/>
            <w:vAlign w:val="center"/>
            <w:hideMark/>
          </w:tcPr>
          <w:p w14:paraId="7D04064B" w14:textId="102C66A8"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w:t>
            </w:r>
            <w:r>
              <w:rPr>
                <w:rFonts w:ascii="Calibri" w:eastAsia="Times New Roman" w:hAnsi="Calibri" w:cs="Calibri"/>
                <w:color w:val="000000"/>
                <w:sz w:val="20"/>
                <w:lang w:val="en-AU" w:eastAsia="en-AU"/>
              </w:rPr>
              <w:t>60</w:t>
            </w:r>
          </w:p>
        </w:tc>
        <w:tc>
          <w:tcPr>
            <w:tcW w:w="851" w:type="dxa"/>
            <w:shd w:val="clear" w:color="auto" w:fill="auto"/>
            <w:noWrap/>
            <w:vAlign w:val="center"/>
            <w:hideMark/>
          </w:tcPr>
          <w:p w14:paraId="1E726049"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24E49FDF"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71D5EF32"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3746526B" w14:textId="77777777" w:rsidR="00EC3B99" w:rsidRPr="00EC3B99" w:rsidRDefault="00EC3B99" w:rsidP="00CF6D2A">
            <w:pPr>
              <w:jc w:val="center"/>
              <w:rPr>
                <w:rFonts w:eastAsia="Times New Roman"/>
                <w:sz w:val="20"/>
                <w:lang w:val="en-AU" w:eastAsia="en-AU"/>
              </w:rPr>
            </w:pPr>
          </w:p>
        </w:tc>
      </w:tr>
      <w:tr w:rsidR="00EC3B99" w:rsidRPr="00EC3B99" w14:paraId="4E7C9DC2" w14:textId="77777777" w:rsidTr="00CF6D2A">
        <w:trPr>
          <w:trHeight w:val="300"/>
        </w:trPr>
        <w:tc>
          <w:tcPr>
            <w:tcW w:w="1276" w:type="dxa"/>
            <w:shd w:val="clear" w:color="auto" w:fill="auto"/>
            <w:noWrap/>
            <w:vAlign w:val="center"/>
            <w:hideMark/>
          </w:tcPr>
          <w:p w14:paraId="391B8005" w14:textId="0A0671AE" w:rsidR="00EC3B99" w:rsidRPr="00EC3B99" w:rsidRDefault="00EC3B99" w:rsidP="00CF6D2A">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Irigoien</w:t>
            </w:r>
            <w:proofErr w:type="spellEnd"/>
            <w:r w:rsidRPr="00EC3B99">
              <w:rPr>
                <w:rFonts w:ascii="Calibri" w:eastAsia="Times New Roman" w:hAnsi="Calibri" w:cs="Calibri"/>
                <w:color w:val="000000"/>
                <w:sz w:val="20"/>
                <w:lang w:val="en-AU" w:eastAsia="en-AU"/>
              </w:rPr>
              <w:t xml:space="preserve"> et al</w:t>
            </w:r>
            <w:r w:rsidR="00D8210C">
              <w:rPr>
                <w:rFonts w:ascii="Calibri" w:eastAsia="Times New Roman" w:hAnsi="Calibri" w:cs="Calibri"/>
                <w:color w:val="000000"/>
                <w:sz w:val="20"/>
                <w:lang w:val="en-AU" w:eastAsia="en-AU"/>
              </w:rPr>
              <w:t xml:space="preserve"> 2009</w:t>
            </w:r>
            <w:r w:rsidR="00F52A0D">
              <w:rPr>
                <w:rFonts w:ascii="Calibri" w:eastAsia="Times New Roman" w:hAnsi="Calibri" w:cs="Calibri"/>
                <w:color w:val="000000"/>
                <w:sz w:val="20"/>
                <w:lang w:val="en-AU" w:eastAsia="en-AU"/>
              </w:rPr>
              <w:t xml:space="preserve"> (#4)</w:t>
            </w:r>
          </w:p>
        </w:tc>
        <w:tc>
          <w:tcPr>
            <w:tcW w:w="1701" w:type="dxa"/>
            <w:shd w:val="clear" w:color="auto" w:fill="auto"/>
            <w:noWrap/>
            <w:vAlign w:val="center"/>
            <w:hideMark/>
          </w:tcPr>
          <w:p w14:paraId="6F0B0F2A"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East</w:t>
            </w:r>
          </w:p>
        </w:tc>
        <w:tc>
          <w:tcPr>
            <w:tcW w:w="1134" w:type="dxa"/>
            <w:shd w:val="clear" w:color="auto" w:fill="auto"/>
            <w:noWrap/>
            <w:vAlign w:val="center"/>
            <w:hideMark/>
          </w:tcPr>
          <w:p w14:paraId="1651A5D0"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45.5</w:t>
            </w:r>
          </w:p>
        </w:tc>
        <w:tc>
          <w:tcPr>
            <w:tcW w:w="1134" w:type="dxa"/>
            <w:shd w:val="clear" w:color="auto" w:fill="auto"/>
            <w:noWrap/>
            <w:vAlign w:val="center"/>
            <w:hideMark/>
          </w:tcPr>
          <w:p w14:paraId="5552D13C"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w:t>
            </w:r>
          </w:p>
        </w:tc>
        <w:tc>
          <w:tcPr>
            <w:tcW w:w="993" w:type="dxa"/>
            <w:shd w:val="clear" w:color="auto" w:fill="auto"/>
            <w:noWrap/>
            <w:vAlign w:val="center"/>
            <w:hideMark/>
          </w:tcPr>
          <w:p w14:paraId="6531DF3C"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454DE4FA"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58561F0A"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7AF1A2C3"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22FE14C5"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086F7BD9"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37EEE2B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-1.25</w:t>
            </w:r>
          </w:p>
        </w:tc>
        <w:tc>
          <w:tcPr>
            <w:tcW w:w="992" w:type="dxa"/>
            <w:shd w:val="clear" w:color="auto" w:fill="auto"/>
            <w:noWrap/>
            <w:vAlign w:val="center"/>
            <w:hideMark/>
          </w:tcPr>
          <w:p w14:paraId="627D3B4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-0.75</w:t>
            </w:r>
          </w:p>
        </w:tc>
        <w:tc>
          <w:tcPr>
            <w:tcW w:w="709" w:type="dxa"/>
            <w:shd w:val="clear" w:color="auto" w:fill="auto"/>
            <w:noWrap/>
            <w:vAlign w:val="center"/>
            <w:hideMark/>
          </w:tcPr>
          <w:p w14:paraId="79574191" w14:textId="0DF0E986"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1.6</w:t>
            </w:r>
            <w:r>
              <w:rPr>
                <w:rFonts w:ascii="Calibri" w:eastAsia="Times New Roman" w:hAnsi="Calibri" w:cs="Calibri"/>
                <w:color w:val="000000"/>
                <w:sz w:val="20"/>
                <w:lang w:val="en-AU" w:eastAsia="en-AU"/>
              </w:rPr>
              <w:t>7</w:t>
            </w:r>
          </w:p>
        </w:tc>
        <w:tc>
          <w:tcPr>
            <w:tcW w:w="1276" w:type="dxa"/>
            <w:shd w:val="clear" w:color="auto" w:fill="auto"/>
            <w:noWrap/>
            <w:vAlign w:val="center"/>
            <w:hideMark/>
          </w:tcPr>
          <w:p w14:paraId="237B5BC7" w14:textId="77777777" w:rsidR="00EC3B99" w:rsidRPr="00EC3B99" w:rsidRDefault="00EC3B99" w:rsidP="00CF6D2A">
            <w:pPr>
              <w:jc w:val="center"/>
              <w:rPr>
                <w:rFonts w:ascii="Calibri" w:eastAsia="Times New Roman" w:hAnsi="Calibri" w:cs="Calibri"/>
                <w:color w:val="000000"/>
                <w:sz w:val="20"/>
                <w:lang w:val="en-AU" w:eastAsia="en-AU"/>
              </w:rPr>
            </w:pPr>
          </w:p>
        </w:tc>
      </w:tr>
      <w:tr w:rsidR="00EC3B99" w:rsidRPr="00EC3B99" w14:paraId="11956D86" w14:textId="77777777" w:rsidTr="00CF6D2A">
        <w:trPr>
          <w:trHeight w:val="300"/>
        </w:trPr>
        <w:tc>
          <w:tcPr>
            <w:tcW w:w="1276" w:type="dxa"/>
            <w:shd w:val="clear" w:color="auto" w:fill="auto"/>
            <w:noWrap/>
            <w:vAlign w:val="center"/>
            <w:hideMark/>
          </w:tcPr>
          <w:p w14:paraId="1DBD0BB9" w14:textId="1385677B" w:rsidR="00EC3B99" w:rsidRPr="00EC3B99" w:rsidRDefault="00EC3B99" w:rsidP="00CF6D2A">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Irigoien</w:t>
            </w:r>
            <w:proofErr w:type="spellEnd"/>
            <w:r w:rsidRPr="00EC3B99">
              <w:rPr>
                <w:rFonts w:ascii="Calibri" w:eastAsia="Times New Roman" w:hAnsi="Calibri" w:cs="Calibri"/>
                <w:color w:val="000000"/>
                <w:sz w:val="20"/>
                <w:lang w:val="en-AU" w:eastAsia="en-AU"/>
              </w:rPr>
              <w:t xml:space="preserve"> et al</w:t>
            </w:r>
            <w:r w:rsidR="00D8210C">
              <w:rPr>
                <w:rFonts w:ascii="Calibri" w:eastAsia="Times New Roman" w:hAnsi="Calibri" w:cs="Calibri"/>
                <w:color w:val="000000"/>
                <w:sz w:val="20"/>
                <w:lang w:val="en-AU" w:eastAsia="en-AU"/>
              </w:rPr>
              <w:t xml:space="preserve"> 2009</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4</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78776F6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South</w:t>
            </w:r>
          </w:p>
        </w:tc>
        <w:tc>
          <w:tcPr>
            <w:tcW w:w="1134" w:type="dxa"/>
            <w:shd w:val="clear" w:color="auto" w:fill="auto"/>
            <w:noWrap/>
            <w:vAlign w:val="center"/>
            <w:hideMark/>
          </w:tcPr>
          <w:p w14:paraId="18FAA3C8"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43.7</w:t>
            </w:r>
          </w:p>
        </w:tc>
        <w:tc>
          <w:tcPr>
            <w:tcW w:w="1134" w:type="dxa"/>
            <w:shd w:val="clear" w:color="auto" w:fill="auto"/>
            <w:noWrap/>
            <w:vAlign w:val="center"/>
            <w:hideMark/>
          </w:tcPr>
          <w:p w14:paraId="6269FACF"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-2.5</w:t>
            </w:r>
          </w:p>
        </w:tc>
        <w:tc>
          <w:tcPr>
            <w:tcW w:w="993" w:type="dxa"/>
            <w:shd w:val="clear" w:color="auto" w:fill="auto"/>
            <w:noWrap/>
            <w:vAlign w:val="center"/>
            <w:hideMark/>
          </w:tcPr>
          <w:p w14:paraId="16C7B829"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06F0B206"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5AEA3B56"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66F3440E"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1D86C9EB"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56FD0760"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4410C0E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-0.75</w:t>
            </w:r>
          </w:p>
        </w:tc>
        <w:tc>
          <w:tcPr>
            <w:tcW w:w="992" w:type="dxa"/>
            <w:shd w:val="clear" w:color="auto" w:fill="auto"/>
            <w:noWrap/>
            <w:vAlign w:val="center"/>
            <w:hideMark/>
          </w:tcPr>
          <w:p w14:paraId="51C4F4EC"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-0.75</w:t>
            </w:r>
          </w:p>
        </w:tc>
        <w:tc>
          <w:tcPr>
            <w:tcW w:w="709" w:type="dxa"/>
            <w:shd w:val="clear" w:color="auto" w:fill="auto"/>
            <w:noWrap/>
            <w:vAlign w:val="center"/>
            <w:hideMark/>
          </w:tcPr>
          <w:p w14:paraId="0BF4D283"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w:t>
            </w:r>
          </w:p>
        </w:tc>
        <w:tc>
          <w:tcPr>
            <w:tcW w:w="1276" w:type="dxa"/>
            <w:shd w:val="clear" w:color="auto" w:fill="auto"/>
            <w:noWrap/>
            <w:vAlign w:val="center"/>
            <w:hideMark/>
          </w:tcPr>
          <w:p w14:paraId="4A3C97B9" w14:textId="77777777" w:rsidR="00EC3B99" w:rsidRPr="00EC3B99" w:rsidRDefault="00EC3B99" w:rsidP="00CF6D2A">
            <w:pPr>
              <w:jc w:val="center"/>
              <w:rPr>
                <w:rFonts w:ascii="Calibri" w:eastAsia="Times New Roman" w:hAnsi="Calibri" w:cs="Calibri"/>
                <w:color w:val="000000"/>
                <w:sz w:val="20"/>
                <w:lang w:val="en-AU" w:eastAsia="en-AU"/>
              </w:rPr>
            </w:pPr>
          </w:p>
        </w:tc>
      </w:tr>
      <w:tr w:rsidR="00EC3B99" w:rsidRPr="00EC3B99" w14:paraId="73D53F8E" w14:textId="77777777" w:rsidTr="00CF6D2A">
        <w:trPr>
          <w:trHeight w:val="300"/>
        </w:trPr>
        <w:tc>
          <w:tcPr>
            <w:tcW w:w="1276" w:type="dxa"/>
            <w:shd w:val="clear" w:color="auto" w:fill="auto"/>
            <w:noWrap/>
            <w:vAlign w:val="center"/>
            <w:hideMark/>
          </w:tcPr>
          <w:p w14:paraId="2C9774F0" w14:textId="0337613D"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Lopes et al 2006</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5</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496DEB10"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Southern Brazilian Shelf</w:t>
            </w:r>
          </w:p>
        </w:tc>
        <w:tc>
          <w:tcPr>
            <w:tcW w:w="1134" w:type="dxa"/>
            <w:shd w:val="clear" w:color="auto" w:fill="auto"/>
            <w:noWrap/>
            <w:vAlign w:val="center"/>
            <w:hideMark/>
          </w:tcPr>
          <w:p w14:paraId="18DF906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-25</w:t>
            </w:r>
          </w:p>
        </w:tc>
        <w:tc>
          <w:tcPr>
            <w:tcW w:w="1134" w:type="dxa"/>
            <w:shd w:val="clear" w:color="auto" w:fill="auto"/>
            <w:noWrap/>
            <w:vAlign w:val="center"/>
            <w:hideMark/>
          </w:tcPr>
          <w:p w14:paraId="53B416E9"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-46</w:t>
            </w:r>
          </w:p>
        </w:tc>
        <w:tc>
          <w:tcPr>
            <w:tcW w:w="993" w:type="dxa"/>
            <w:shd w:val="clear" w:color="auto" w:fill="auto"/>
            <w:noWrap/>
            <w:vAlign w:val="center"/>
            <w:hideMark/>
          </w:tcPr>
          <w:p w14:paraId="3EDFD1C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0.35</w:t>
            </w:r>
          </w:p>
        </w:tc>
        <w:tc>
          <w:tcPr>
            <w:tcW w:w="992" w:type="dxa"/>
            <w:shd w:val="clear" w:color="auto" w:fill="auto"/>
            <w:noWrap/>
            <w:vAlign w:val="center"/>
            <w:hideMark/>
          </w:tcPr>
          <w:p w14:paraId="2B7F4656"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0.12</w:t>
            </w:r>
          </w:p>
        </w:tc>
        <w:tc>
          <w:tcPr>
            <w:tcW w:w="992" w:type="dxa"/>
            <w:shd w:val="clear" w:color="auto" w:fill="auto"/>
            <w:noWrap/>
            <w:vAlign w:val="center"/>
            <w:hideMark/>
          </w:tcPr>
          <w:p w14:paraId="4CBA2DEE" w14:textId="1720213F"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2.9</w:t>
            </w:r>
            <w:r>
              <w:rPr>
                <w:rFonts w:ascii="Calibri" w:eastAsia="Times New Roman" w:hAnsi="Calibri" w:cs="Calibri"/>
                <w:color w:val="000000"/>
                <w:sz w:val="20"/>
                <w:lang w:val="en-AU" w:eastAsia="en-AU"/>
              </w:rPr>
              <w:t>2</w:t>
            </w:r>
          </w:p>
        </w:tc>
        <w:tc>
          <w:tcPr>
            <w:tcW w:w="1276" w:type="dxa"/>
            <w:shd w:val="clear" w:color="auto" w:fill="auto"/>
            <w:noWrap/>
            <w:vAlign w:val="center"/>
            <w:hideMark/>
          </w:tcPr>
          <w:p w14:paraId="1D80D164"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71ED9934"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431B62B7"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0CA6E604"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79D2F1A1"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2C8CA6F3"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2AED7CB0"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highest biomasses from intrusions</w:t>
            </w:r>
          </w:p>
        </w:tc>
      </w:tr>
      <w:tr w:rsidR="00EC3B99" w:rsidRPr="00EC3B99" w14:paraId="732B7A48" w14:textId="77777777" w:rsidTr="00CF6D2A">
        <w:trPr>
          <w:trHeight w:val="300"/>
        </w:trPr>
        <w:tc>
          <w:tcPr>
            <w:tcW w:w="1276" w:type="dxa"/>
            <w:shd w:val="clear" w:color="auto" w:fill="auto"/>
            <w:noWrap/>
            <w:vAlign w:val="center"/>
            <w:hideMark/>
          </w:tcPr>
          <w:p w14:paraId="56F41FB3" w14:textId="78B77BA5" w:rsidR="00EC3B99" w:rsidRPr="00EC3B99" w:rsidRDefault="00EC3B99" w:rsidP="00CF6D2A">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Marcolin</w:t>
            </w:r>
            <w:proofErr w:type="spellEnd"/>
            <w:r w:rsidRPr="00EC3B99">
              <w:rPr>
                <w:rFonts w:ascii="Calibri" w:eastAsia="Times New Roman" w:hAnsi="Calibri" w:cs="Calibri"/>
                <w:color w:val="000000"/>
                <w:sz w:val="20"/>
                <w:lang w:val="en-AU" w:eastAsia="en-AU"/>
              </w:rPr>
              <w:t xml:space="preserve"> et al 2013</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6</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6E70EC44"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SE Atlantic - Abrolhos Bank</w:t>
            </w:r>
          </w:p>
        </w:tc>
        <w:tc>
          <w:tcPr>
            <w:tcW w:w="1134" w:type="dxa"/>
            <w:shd w:val="clear" w:color="auto" w:fill="auto"/>
            <w:noWrap/>
            <w:vAlign w:val="center"/>
            <w:hideMark/>
          </w:tcPr>
          <w:p w14:paraId="7D24EF86"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-18.5</w:t>
            </w:r>
          </w:p>
        </w:tc>
        <w:tc>
          <w:tcPr>
            <w:tcW w:w="1134" w:type="dxa"/>
            <w:shd w:val="clear" w:color="auto" w:fill="auto"/>
            <w:noWrap/>
            <w:vAlign w:val="center"/>
            <w:hideMark/>
          </w:tcPr>
          <w:p w14:paraId="0D05ED94"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-39</w:t>
            </w:r>
          </w:p>
        </w:tc>
        <w:tc>
          <w:tcPr>
            <w:tcW w:w="993" w:type="dxa"/>
            <w:shd w:val="clear" w:color="auto" w:fill="auto"/>
            <w:noWrap/>
            <w:vAlign w:val="center"/>
            <w:hideMark/>
          </w:tcPr>
          <w:p w14:paraId="3778110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162.9</w:t>
            </w:r>
          </w:p>
        </w:tc>
        <w:tc>
          <w:tcPr>
            <w:tcW w:w="992" w:type="dxa"/>
            <w:shd w:val="clear" w:color="auto" w:fill="auto"/>
            <w:noWrap/>
            <w:vAlign w:val="center"/>
            <w:hideMark/>
          </w:tcPr>
          <w:p w14:paraId="1431C6E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57.3</w:t>
            </w:r>
          </w:p>
        </w:tc>
        <w:tc>
          <w:tcPr>
            <w:tcW w:w="992" w:type="dxa"/>
            <w:shd w:val="clear" w:color="auto" w:fill="auto"/>
            <w:noWrap/>
            <w:vAlign w:val="center"/>
            <w:hideMark/>
          </w:tcPr>
          <w:p w14:paraId="54A78C50" w14:textId="46A81DEA"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2.84</w:t>
            </w:r>
          </w:p>
        </w:tc>
        <w:tc>
          <w:tcPr>
            <w:tcW w:w="1276" w:type="dxa"/>
            <w:shd w:val="clear" w:color="auto" w:fill="auto"/>
            <w:noWrap/>
            <w:vAlign w:val="center"/>
            <w:hideMark/>
          </w:tcPr>
          <w:p w14:paraId="3ABECC74"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44B64D7D"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20C79BF7"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24B7074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-0.96</w:t>
            </w:r>
          </w:p>
        </w:tc>
        <w:tc>
          <w:tcPr>
            <w:tcW w:w="992" w:type="dxa"/>
            <w:shd w:val="clear" w:color="auto" w:fill="auto"/>
            <w:noWrap/>
            <w:vAlign w:val="center"/>
            <w:hideMark/>
          </w:tcPr>
          <w:p w14:paraId="1C9E2F1E"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-0.86</w:t>
            </w:r>
          </w:p>
        </w:tc>
        <w:tc>
          <w:tcPr>
            <w:tcW w:w="709" w:type="dxa"/>
            <w:shd w:val="clear" w:color="auto" w:fill="auto"/>
            <w:noWrap/>
            <w:vAlign w:val="center"/>
            <w:hideMark/>
          </w:tcPr>
          <w:p w14:paraId="7B8257F4" w14:textId="0C472E70"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1.1</w:t>
            </w:r>
            <w:r>
              <w:rPr>
                <w:rFonts w:ascii="Calibri" w:eastAsia="Times New Roman" w:hAnsi="Calibri" w:cs="Calibri"/>
                <w:color w:val="000000"/>
                <w:sz w:val="20"/>
                <w:lang w:val="en-AU" w:eastAsia="en-AU"/>
              </w:rPr>
              <w:t>2</w:t>
            </w:r>
          </w:p>
        </w:tc>
        <w:tc>
          <w:tcPr>
            <w:tcW w:w="1276" w:type="dxa"/>
            <w:shd w:val="clear" w:color="auto" w:fill="auto"/>
            <w:noWrap/>
            <w:vAlign w:val="center"/>
            <w:hideMark/>
          </w:tcPr>
          <w:p w14:paraId="52752579" w14:textId="77777777" w:rsidR="00EC3B99" w:rsidRPr="00EC3B99" w:rsidRDefault="00EC3B99" w:rsidP="00CF6D2A">
            <w:pPr>
              <w:jc w:val="center"/>
              <w:rPr>
                <w:rFonts w:ascii="Calibri" w:eastAsia="Times New Roman" w:hAnsi="Calibri" w:cs="Calibri"/>
                <w:color w:val="000000"/>
                <w:sz w:val="20"/>
                <w:lang w:val="en-AU" w:eastAsia="en-AU"/>
              </w:rPr>
            </w:pPr>
          </w:p>
        </w:tc>
      </w:tr>
      <w:tr w:rsidR="00EC3B99" w:rsidRPr="00EC3B99" w14:paraId="06311FD7" w14:textId="77777777" w:rsidTr="00CF6D2A">
        <w:trPr>
          <w:trHeight w:val="300"/>
        </w:trPr>
        <w:tc>
          <w:tcPr>
            <w:tcW w:w="1276" w:type="dxa"/>
            <w:shd w:val="clear" w:color="auto" w:fill="auto"/>
            <w:noWrap/>
            <w:vAlign w:val="center"/>
            <w:hideMark/>
          </w:tcPr>
          <w:p w14:paraId="65FF0880" w14:textId="11CEDE62" w:rsidR="00EC3B99" w:rsidRPr="00EC3B99" w:rsidRDefault="00EC3B99" w:rsidP="00CF6D2A">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Sabates</w:t>
            </w:r>
            <w:proofErr w:type="spellEnd"/>
            <w:r w:rsidRPr="00EC3B99">
              <w:rPr>
                <w:rFonts w:ascii="Calibri" w:eastAsia="Times New Roman" w:hAnsi="Calibri" w:cs="Calibri"/>
                <w:color w:val="000000"/>
                <w:sz w:val="20"/>
                <w:lang w:val="en-AU" w:eastAsia="en-AU"/>
              </w:rPr>
              <w:t xml:space="preserve"> et al 1989</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7</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03F60985" w14:textId="665B3198"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 xml:space="preserve">Western </w:t>
            </w:r>
            <w:r w:rsidR="00B841C3" w:rsidRPr="00EC3B99">
              <w:rPr>
                <w:rFonts w:ascii="Calibri" w:eastAsia="Times New Roman" w:hAnsi="Calibri" w:cs="Calibri"/>
                <w:color w:val="000000"/>
                <w:sz w:val="20"/>
                <w:lang w:val="en-AU" w:eastAsia="en-AU"/>
              </w:rPr>
              <w:t>Mediterranean</w:t>
            </w:r>
          </w:p>
        </w:tc>
        <w:tc>
          <w:tcPr>
            <w:tcW w:w="1134" w:type="dxa"/>
            <w:shd w:val="clear" w:color="auto" w:fill="auto"/>
            <w:noWrap/>
            <w:vAlign w:val="center"/>
            <w:hideMark/>
          </w:tcPr>
          <w:p w14:paraId="10D7DFD4"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42.5</w:t>
            </w:r>
          </w:p>
        </w:tc>
        <w:tc>
          <w:tcPr>
            <w:tcW w:w="1134" w:type="dxa"/>
            <w:shd w:val="clear" w:color="auto" w:fill="auto"/>
            <w:noWrap/>
            <w:vAlign w:val="center"/>
            <w:hideMark/>
          </w:tcPr>
          <w:p w14:paraId="44B2777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w:t>
            </w:r>
          </w:p>
        </w:tc>
        <w:tc>
          <w:tcPr>
            <w:tcW w:w="993" w:type="dxa"/>
            <w:shd w:val="clear" w:color="auto" w:fill="auto"/>
            <w:noWrap/>
            <w:vAlign w:val="center"/>
            <w:hideMark/>
          </w:tcPr>
          <w:p w14:paraId="0D9D296F"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w:t>
            </w:r>
          </w:p>
        </w:tc>
        <w:tc>
          <w:tcPr>
            <w:tcW w:w="992" w:type="dxa"/>
            <w:shd w:val="clear" w:color="auto" w:fill="auto"/>
            <w:noWrap/>
            <w:vAlign w:val="center"/>
            <w:hideMark/>
          </w:tcPr>
          <w:p w14:paraId="614B32B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100</w:t>
            </w:r>
          </w:p>
        </w:tc>
        <w:tc>
          <w:tcPr>
            <w:tcW w:w="992" w:type="dxa"/>
            <w:shd w:val="clear" w:color="auto" w:fill="auto"/>
            <w:noWrap/>
            <w:vAlign w:val="center"/>
            <w:hideMark/>
          </w:tcPr>
          <w:p w14:paraId="1CE52A1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0.05</w:t>
            </w:r>
          </w:p>
        </w:tc>
        <w:tc>
          <w:tcPr>
            <w:tcW w:w="1276" w:type="dxa"/>
            <w:shd w:val="clear" w:color="auto" w:fill="auto"/>
            <w:noWrap/>
            <w:vAlign w:val="center"/>
            <w:hideMark/>
          </w:tcPr>
          <w:p w14:paraId="1E8D64A4"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315AB3B5"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7FACEF35"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2861B6E5"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47B245BC"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1D2A0F45"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719898F7" w14:textId="3AD264BA"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strongly related to front</w:t>
            </w:r>
            <w:r w:rsidR="00CF6D2A">
              <w:rPr>
                <w:rFonts w:ascii="Calibri" w:eastAsia="Times New Roman" w:hAnsi="Calibri" w:cs="Calibri"/>
                <w:color w:val="000000"/>
                <w:sz w:val="20"/>
                <w:lang w:val="en-AU" w:eastAsia="en-AU"/>
              </w:rPr>
              <w:t>.</w:t>
            </w:r>
          </w:p>
        </w:tc>
      </w:tr>
      <w:tr w:rsidR="00504F62" w:rsidRPr="00EC3B99" w14:paraId="15400708" w14:textId="77777777" w:rsidTr="00CF6D2A">
        <w:trPr>
          <w:trHeight w:val="300"/>
        </w:trPr>
        <w:tc>
          <w:tcPr>
            <w:tcW w:w="1276" w:type="dxa"/>
            <w:shd w:val="clear" w:color="auto" w:fill="auto"/>
            <w:noWrap/>
            <w:vAlign w:val="center"/>
          </w:tcPr>
          <w:p w14:paraId="259BEDF7" w14:textId="5F684F02" w:rsidR="00504F62" w:rsidRPr="00EC3B99" w:rsidRDefault="00504F62" w:rsidP="00504F62">
            <w:pPr>
              <w:jc w:val="center"/>
              <w:rPr>
                <w:rFonts w:ascii="Calibri" w:eastAsia="Times New Roman" w:hAnsi="Calibri" w:cs="Calibri"/>
                <w:color w:val="000000"/>
                <w:sz w:val="20"/>
                <w:lang w:val="en-AU" w:eastAsia="en-AU"/>
              </w:rPr>
            </w:pPr>
            <w:proofErr w:type="spellStart"/>
            <w:r w:rsidRPr="00504F62">
              <w:rPr>
                <w:rFonts w:ascii="Calibri" w:eastAsia="Times New Roman" w:hAnsi="Calibri" w:cs="Calibri"/>
                <w:color w:val="000000"/>
                <w:sz w:val="20"/>
                <w:lang w:val="en-AU" w:eastAsia="en-AU"/>
              </w:rPr>
              <w:t>Schultes</w:t>
            </w:r>
            <w:proofErr w:type="spellEnd"/>
            <w:r w:rsidRPr="00504F62">
              <w:rPr>
                <w:rFonts w:ascii="Calibri" w:eastAsia="Times New Roman" w:hAnsi="Calibri" w:cs="Calibri"/>
                <w:color w:val="000000"/>
                <w:sz w:val="20"/>
                <w:lang w:val="en-AU" w:eastAsia="en-AU"/>
              </w:rPr>
              <w:t xml:space="preserve"> &amp; Lopes 2009</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8</w:t>
            </w:r>
            <w:r w:rsidR="00F52A0D">
              <w:rPr>
                <w:rFonts w:ascii="Calibri" w:eastAsia="Times New Roman" w:hAnsi="Calibri" w:cs="Calibri"/>
                <w:color w:val="000000"/>
                <w:sz w:val="20"/>
                <w:lang w:val="en-AU" w:eastAsia="en-AU"/>
              </w:rPr>
              <w:t>)</w:t>
            </w:r>
          </w:p>
        </w:tc>
        <w:tc>
          <w:tcPr>
            <w:tcW w:w="1701" w:type="dxa"/>
            <w:shd w:val="clear" w:color="auto" w:fill="auto"/>
            <w:noWrap/>
            <w:vAlign w:val="center"/>
          </w:tcPr>
          <w:p w14:paraId="6A04F512" w14:textId="5A88AF3A"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SE Atlantic - Abrolhos Bank</w:t>
            </w:r>
          </w:p>
        </w:tc>
        <w:tc>
          <w:tcPr>
            <w:tcW w:w="1134" w:type="dxa"/>
            <w:shd w:val="clear" w:color="auto" w:fill="auto"/>
            <w:noWrap/>
            <w:vAlign w:val="center"/>
          </w:tcPr>
          <w:p w14:paraId="5B3A934C" w14:textId="48B72208"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-18.5</w:t>
            </w:r>
          </w:p>
        </w:tc>
        <w:tc>
          <w:tcPr>
            <w:tcW w:w="1134" w:type="dxa"/>
            <w:shd w:val="clear" w:color="auto" w:fill="auto"/>
            <w:noWrap/>
            <w:vAlign w:val="center"/>
          </w:tcPr>
          <w:p w14:paraId="7131A9B1" w14:textId="34A15E34"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-39</w:t>
            </w:r>
          </w:p>
        </w:tc>
        <w:tc>
          <w:tcPr>
            <w:tcW w:w="993" w:type="dxa"/>
            <w:shd w:val="clear" w:color="auto" w:fill="auto"/>
            <w:noWrap/>
            <w:vAlign w:val="center"/>
          </w:tcPr>
          <w:p w14:paraId="1947D866"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tcPr>
          <w:p w14:paraId="74458683"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tcPr>
          <w:p w14:paraId="2A46380B"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tcPr>
          <w:p w14:paraId="62E0B990" w14:textId="77777777" w:rsidR="00504F62" w:rsidRPr="00EC3B99" w:rsidRDefault="00504F62" w:rsidP="00504F62">
            <w:pPr>
              <w:jc w:val="center"/>
              <w:rPr>
                <w:rFonts w:ascii="Calibri" w:eastAsia="Times New Roman" w:hAnsi="Calibri" w:cs="Calibri"/>
                <w:color w:val="000000"/>
                <w:sz w:val="20"/>
                <w:lang w:val="en-AU" w:eastAsia="en-AU"/>
              </w:rPr>
            </w:pPr>
          </w:p>
        </w:tc>
        <w:tc>
          <w:tcPr>
            <w:tcW w:w="1276" w:type="dxa"/>
            <w:shd w:val="clear" w:color="auto" w:fill="auto"/>
            <w:noWrap/>
            <w:vAlign w:val="center"/>
          </w:tcPr>
          <w:p w14:paraId="623BB2A9" w14:textId="77777777" w:rsidR="00504F62" w:rsidRPr="00EC3B99" w:rsidRDefault="00504F62" w:rsidP="00504F62">
            <w:pPr>
              <w:jc w:val="center"/>
              <w:rPr>
                <w:rFonts w:ascii="Calibri" w:eastAsia="Times New Roman" w:hAnsi="Calibri" w:cs="Calibri"/>
                <w:color w:val="000000"/>
                <w:sz w:val="20"/>
                <w:lang w:val="en-AU" w:eastAsia="en-AU"/>
              </w:rPr>
            </w:pPr>
          </w:p>
        </w:tc>
        <w:tc>
          <w:tcPr>
            <w:tcW w:w="1275" w:type="dxa"/>
            <w:shd w:val="clear" w:color="auto" w:fill="auto"/>
            <w:noWrap/>
            <w:vAlign w:val="center"/>
          </w:tcPr>
          <w:p w14:paraId="2741E612" w14:textId="77777777" w:rsidR="00504F62" w:rsidRPr="00EC3B99" w:rsidRDefault="00504F62" w:rsidP="00504F62">
            <w:pPr>
              <w:jc w:val="center"/>
              <w:rPr>
                <w:rFonts w:ascii="Calibri" w:eastAsia="Times New Roman" w:hAnsi="Calibri" w:cs="Calibri"/>
                <w:color w:val="000000"/>
                <w:sz w:val="20"/>
                <w:lang w:val="en-AU" w:eastAsia="en-AU"/>
              </w:rPr>
            </w:pPr>
          </w:p>
        </w:tc>
        <w:tc>
          <w:tcPr>
            <w:tcW w:w="851" w:type="dxa"/>
            <w:shd w:val="clear" w:color="auto" w:fill="auto"/>
            <w:noWrap/>
            <w:vAlign w:val="center"/>
          </w:tcPr>
          <w:p w14:paraId="262410DD" w14:textId="2DA7CDCE"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-1.68</w:t>
            </w:r>
          </w:p>
        </w:tc>
        <w:tc>
          <w:tcPr>
            <w:tcW w:w="992" w:type="dxa"/>
            <w:shd w:val="clear" w:color="auto" w:fill="auto"/>
            <w:noWrap/>
            <w:vAlign w:val="center"/>
          </w:tcPr>
          <w:p w14:paraId="50A7BD55" w14:textId="198F144E" w:rsidR="00504F62" w:rsidRPr="00EC3B99" w:rsidRDefault="00504F62" w:rsidP="00504F62">
            <w:pPr>
              <w:jc w:val="center"/>
              <w:rPr>
                <w:rFonts w:eastAsia="Times New Roman"/>
                <w:sz w:val="20"/>
                <w:lang w:val="en-AU" w:eastAsia="en-AU"/>
              </w:rPr>
            </w:pPr>
            <w:r>
              <w:rPr>
                <w:rFonts w:ascii="Calibri" w:eastAsia="Times New Roman" w:hAnsi="Calibri" w:cs="Calibri"/>
                <w:color w:val="000000"/>
                <w:sz w:val="20"/>
                <w:lang w:val="en-AU" w:eastAsia="en-AU"/>
              </w:rPr>
              <w:t>-1.3</w:t>
            </w:r>
          </w:p>
        </w:tc>
        <w:tc>
          <w:tcPr>
            <w:tcW w:w="709" w:type="dxa"/>
            <w:shd w:val="clear" w:color="auto" w:fill="auto"/>
            <w:noWrap/>
            <w:vAlign w:val="center"/>
          </w:tcPr>
          <w:p w14:paraId="4E1757EB" w14:textId="210ABE38" w:rsidR="00504F62" w:rsidRPr="00EC3B99" w:rsidRDefault="00504F62" w:rsidP="00504F62">
            <w:pPr>
              <w:jc w:val="center"/>
              <w:rPr>
                <w:rFonts w:eastAsia="Times New Roman"/>
                <w:sz w:val="20"/>
                <w:lang w:val="en-AU" w:eastAsia="en-AU"/>
              </w:rPr>
            </w:pPr>
            <w:r w:rsidRPr="00504F62">
              <w:rPr>
                <w:rFonts w:ascii="Calibri" w:eastAsia="Times New Roman" w:hAnsi="Calibri" w:cs="Calibri"/>
                <w:color w:val="000000"/>
                <w:sz w:val="20"/>
                <w:lang w:eastAsia="en-AU"/>
              </w:rPr>
              <w:t>1.29</w:t>
            </w:r>
          </w:p>
        </w:tc>
        <w:tc>
          <w:tcPr>
            <w:tcW w:w="1276" w:type="dxa"/>
            <w:shd w:val="clear" w:color="auto" w:fill="auto"/>
            <w:noWrap/>
            <w:vAlign w:val="center"/>
          </w:tcPr>
          <w:p w14:paraId="7094BDBE" w14:textId="77777777" w:rsidR="00504F62" w:rsidRPr="00EC3B99" w:rsidRDefault="00504F62" w:rsidP="00504F62">
            <w:pPr>
              <w:jc w:val="center"/>
              <w:rPr>
                <w:rFonts w:ascii="Calibri" w:eastAsia="Times New Roman" w:hAnsi="Calibri" w:cs="Calibri"/>
                <w:color w:val="000000"/>
                <w:sz w:val="20"/>
                <w:lang w:val="en-AU" w:eastAsia="en-AU"/>
              </w:rPr>
            </w:pPr>
          </w:p>
        </w:tc>
      </w:tr>
      <w:tr w:rsidR="00504F62" w:rsidRPr="00EC3B99" w14:paraId="5163F0A6" w14:textId="77777777" w:rsidTr="00CF6D2A">
        <w:trPr>
          <w:trHeight w:val="300"/>
        </w:trPr>
        <w:tc>
          <w:tcPr>
            <w:tcW w:w="1276" w:type="dxa"/>
            <w:shd w:val="clear" w:color="auto" w:fill="auto"/>
            <w:noWrap/>
            <w:vAlign w:val="center"/>
            <w:hideMark/>
          </w:tcPr>
          <w:p w14:paraId="259F21FF" w14:textId="29B5FE18" w:rsidR="00504F62" w:rsidRPr="00EC3B99" w:rsidRDefault="00504F62" w:rsidP="00504F62">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Skarðhamar</w:t>
            </w:r>
            <w:proofErr w:type="spellEnd"/>
            <w:r w:rsidRPr="00EC3B99">
              <w:rPr>
                <w:rFonts w:ascii="Calibri" w:eastAsia="Times New Roman" w:hAnsi="Calibri" w:cs="Calibri"/>
                <w:color w:val="000000"/>
                <w:sz w:val="20"/>
                <w:lang w:val="en-AU" w:eastAsia="en-AU"/>
              </w:rPr>
              <w:t xml:space="preserve"> et al 2007</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9</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64E7F187"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Northern Norway</w:t>
            </w:r>
          </w:p>
        </w:tc>
        <w:tc>
          <w:tcPr>
            <w:tcW w:w="1134" w:type="dxa"/>
            <w:shd w:val="clear" w:color="auto" w:fill="auto"/>
            <w:noWrap/>
            <w:vAlign w:val="center"/>
            <w:hideMark/>
          </w:tcPr>
          <w:p w14:paraId="3129A33B"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69.5</w:t>
            </w:r>
          </w:p>
        </w:tc>
        <w:tc>
          <w:tcPr>
            <w:tcW w:w="1134" w:type="dxa"/>
            <w:shd w:val="clear" w:color="auto" w:fill="auto"/>
            <w:noWrap/>
            <w:vAlign w:val="center"/>
            <w:hideMark/>
          </w:tcPr>
          <w:p w14:paraId="2567EA73"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w:t>
            </w:r>
          </w:p>
        </w:tc>
        <w:tc>
          <w:tcPr>
            <w:tcW w:w="993" w:type="dxa"/>
            <w:shd w:val="clear" w:color="auto" w:fill="auto"/>
            <w:noWrap/>
            <w:vAlign w:val="center"/>
            <w:hideMark/>
          </w:tcPr>
          <w:p w14:paraId="1E99F35A"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131998AB"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hideMark/>
          </w:tcPr>
          <w:p w14:paraId="58028AD9"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74957F8B"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2000</w:t>
            </w:r>
          </w:p>
        </w:tc>
        <w:tc>
          <w:tcPr>
            <w:tcW w:w="1276" w:type="dxa"/>
            <w:shd w:val="clear" w:color="auto" w:fill="auto"/>
            <w:noWrap/>
            <w:vAlign w:val="center"/>
            <w:hideMark/>
          </w:tcPr>
          <w:p w14:paraId="264AFA19"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750</w:t>
            </w:r>
          </w:p>
        </w:tc>
        <w:tc>
          <w:tcPr>
            <w:tcW w:w="1275" w:type="dxa"/>
            <w:shd w:val="clear" w:color="auto" w:fill="auto"/>
            <w:noWrap/>
            <w:vAlign w:val="center"/>
            <w:hideMark/>
          </w:tcPr>
          <w:p w14:paraId="25695BA3" w14:textId="385F3156"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2.6</w:t>
            </w:r>
            <w:r>
              <w:rPr>
                <w:rFonts w:ascii="Calibri" w:eastAsia="Times New Roman" w:hAnsi="Calibri" w:cs="Calibri"/>
                <w:color w:val="000000"/>
                <w:sz w:val="20"/>
                <w:lang w:val="en-AU" w:eastAsia="en-AU"/>
              </w:rPr>
              <w:t>7</w:t>
            </w:r>
          </w:p>
        </w:tc>
        <w:tc>
          <w:tcPr>
            <w:tcW w:w="851" w:type="dxa"/>
            <w:shd w:val="clear" w:color="auto" w:fill="auto"/>
            <w:noWrap/>
            <w:vAlign w:val="center"/>
            <w:hideMark/>
          </w:tcPr>
          <w:p w14:paraId="55ED4BCA"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0B815A7B" w14:textId="77777777" w:rsidR="00504F62" w:rsidRPr="00EC3B99" w:rsidRDefault="00504F62" w:rsidP="00504F62">
            <w:pPr>
              <w:jc w:val="center"/>
              <w:rPr>
                <w:rFonts w:eastAsia="Times New Roman"/>
                <w:sz w:val="20"/>
                <w:lang w:val="en-AU" w:eastAsia="en-AU"/>
              </w:rPr>
            </w:pPr>
          </w:p>
        </w:tc>
        <w:tc>
          <w:tcPr>
            <w:tcW w:w="709" w:type="dxa"/>
            <w:shd w:val="clear" w:color="auto" w:fill="auto"/>
            <w:noWrap/>
            <w:vAlign w:val="center"/>
            <w:hideMark/>
          </w:tcPr>
          <w:p w14:paraId="7C78C8D8"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40BDEE18" w14:textId="346EF5BC"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also high at front</w:t>
            </w:r>
            <w:r>
              <w:rPr>
                <w:rFonts w:ascii="Calibri" w:eastAsia="Times New Roman" w:hAnsi="Calibri" w:cs="Calibri"/>
                <w:color w:val="000000"/>
                <w:sz w:val="20"/>
                <w:lang w:val="en-AU" w:eastAsia="en-AU"/>
              </w:rPr>
              <w:t>.</w:t>
            </w:r>
          </w:p>
        </w:tc>
      </w:tr>
      <w:tr w:rsidR="00504F62" w:rsidRPr="00EC3B99" w14:paraId="4257063F" w14:textId="77777777" w:rsidTr="00CF6D2A">
        <w:trPr>
          <w:trHeight w:val="300"/>
        </w:trPr>
        <w:tc>
          <w:tcPr>
            <w:tcW w:w="1276" w:type="dxa"/>
            <w:shd w:val="clear" w:color="auto" w:fill="auto"/>
            <w:noWrap/>
            <w:vAlign w:val="center"/>
            <w:hideMark/>
          </w:tcPr>
          <w:p w14:paraId="0213F9A8" w14:textId="7F4419B0" w:rsidR="00504F62" w:rsidRPr="00EC3B99" w:rsidRDefault="00504F62" w:rsidP="00504F62">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Sourisseau</w:t>
            </w:r>
            <w:proofErr w:type="spellEnd"/>
            <w:r w:rsidRPr="00EC3B99">
              <w:rPr>
                <w:rFonts w:ascii="Calibri" w:eastAsia="Times New Roman" w:hAnsi="Calibri" w:cs="Calibri"/>
                <w:color w:val="000000"/>
                <w:sz w:val="20"/>
                <w:lang w:val="en-AU" w:eastAsia="en-AU"/>
              </w:rPr>
              <w:t xml:space="preserve"> &amp; </w:t>
            </w:r>
            <w:proofErr w:type="spellStart"/>
            <w:r w:rsidRPr="00EC3B99">
              <w:rPr>
                <w:rFonts w:ascii="Calibri" w:eastAsia="Times New Roman" w:hAnsi="Calibri" w:cs="Calibri"/>
                <w:color w:val="000000"/>
                <w:sz w:val="20"/>
                <w:lang w:val="en-AU" w:eastAsia="en-AU"/>
              </w:rPr>
              <w:t>Carlotti</w:t>
            </w:r>
            <w:proofErr w:type="spellEnd"/>
            <w:r w:rsidRPr="00EC3B99">
              <w:rPr>
                <w:rFonts w:ascii="Calibri" w:eastAsia="Times New Roman" w:hAnsi="Calibri" w:cs="Calibri"/>
                <w:color w:val="000000"/>
                <w:sz w:val="20"/>
                <w:lang w:val="en-AU" w:eastAsia="en-AU"/>
              </w:rPr>
              <w:t xml:space="preserve"> 2006</w:t>
            </w:r>
            <w:r w:rsidR="00F52A0D">
              <w:rPr>
                <w:rFonts w:ascii="Calibri" w:eastAsia="Times New Roman" w:hAnsi="Calibri" w:cs="Calibri"/>
                <w:color w:val="000000"/>
                <w:sz w:val="20"/>
                <w:lang w:val="en-AU" w:eastAsia="en-AU"/>
              </w:rPr>
              <w:t xml:space="preserve"> (#1</w:t>
            </w:r>
            <w:r w:rsidR="00CA23E4">
              <w:rPr>
                <w:rFonts w:ascii="Calibri" w:eastAsia="Times New Roman" w:hAnsi="Calibri" w:cs="Calibri"/>
                <w:color w:val="000000"/>
                <w:sz w:val="20"/>
                <w:lang w:val="en-AU" w:eastAsia="en-AU"/>
              </w:rPr>
              <w:t>0</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535D6458"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East</w:t>
            </w:r>
          </w:p>
        </w:tc>
        <w:tc>
          <w:tcPr>
            <w:tcW w:w="1134" w:type="dxa"/>
            <w:shd w:val="clear" w:color="auto" w:fill="auto"/>
            <w:noWrap/>
            <w:vAlign w:val="center"/>
            <w:hideMark/>
          </w:tcPr>
          <w:p w14:paraId="40DF544B"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45.5</w:t>
            </w:r>
          </w:p>
        </w:tc>
        <w:tc>
          <w:tcPr>
            <w:tcW w:w="1134" w:type="dxa"/>
            <w:shd w:val="clear" w:color="auto" w:fill="auto"/>
            <w:noWrap/>
            <w:vAlign w:val="center"/>
            <w:hideMark/>
          </w:tcPr>
          <w:p w14:paraId="52B1A74C"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w:t>
            </w:r>
          </w:p>
        </w:tc>
        <w:tc>
          <w:tcPr>
            <w:tcW w:w="993" w:type="dxa"/>
            <w:shd w:val="clear" w:color="auto" w:fill="auto"/>
            <w:noWrap/>
            <w:vAlign w:val="center"/>
            <w:hideMark/>
          </w:tcPr>
          <w:p w14:paraId="046BF796"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3D05FB53"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hideMark/>
          </w:tcPr>
          <w:p w14:paraId="29878415"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4EE2E6CE"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17500</w:t>
            </w:r>
          </w:p>
        </w:tc>
        <w:tc>
          <w:tcPr>
            <w:tcW w:w="1276" w:type="dxa"/>
            <w:shd w:val="clear" w:color="auto" w:fill="auto"/>
            <w:noWrap/>
            <w:vAlign w:val="center"/>
            <w:hideMark/>
          </w:tcPr>
          <w:p w14:paraId="71BD4A1E"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800</w:t>
            </w:r>
          </w:p>
        </w:tc>
        <w:tc>
          <w:tcPr>
            <w:tcW w:w="1275" w:type="dxa"/>
            <w:shd w:val="clear" w:color="auto" w:fill="auto"/>
            <w:noWrap/>
            <w:vAlign w:val="center"/>
            <w:hideMark/>
          </w:tcPr>
          <w:p w14:paraId="05D16693" w14:textId="649EC651"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21.8</w:t>
            </w:r>
            <w:r>
              <w:rPr>
                <w:rFonts w:ascii="Calibri" w:eastAsia="Times New Roman" w:hAnsi="Calibri" w:cs="Calibri"/>
                <w:color w:val="000000"/>
                <w:sz w:val="20"/>
                <w:lang w:val="en-AU" w:eastAsia="en-AU"/>
              </w:rPr>
              <w:t>8</w:t>
            </w:r>
          </w:p>
        </w:tc>
        <w:tc>
          <w:tcPr>
            <w:tcW w:w="851" w:type="dxa"/>
            <w:shd w:val="clear" w:color="auto" w:fill="auto"/>
            <w:noWrap/>
            <w:vAlign w:val="center"/>
            <w:hideMark/>
          </w:tcPr>
          <w:p w14:paraId="4D58CAAD"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-1.25</w:t>
            </w:r>
          </w:p>
        </w:tc>
        <w:tc>
          <w:tcPr>
            <w:tcW w:w="992" w:type="dxa"/>
            <w:shd w:val="clear" w:color="auto" w:fill="auto"/>
            <w:noWrap/>
            <w:vAlign w:val="center"/>
            <w:hideMark/>
          </w:tcPr>
          <w:p w14:paraId="62642E4E"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-0.85</w:t>
            </w:r>
          </w:p>
        </w:tc>
        <w:tc>
          <w:tcPr>
            <w:tcW w:w="709" w:type="dxa"/>
            <w:shd w:val="clear" w:color="auto" w:fill="auto"/>
            <w:noWrap/>
            <w:vAlign w:val="center"/>
            <w:hideMark/>
          </w:tcPr>
          <w:p w14:paraId="38514FE9" w14:textId="21CD30AB"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1.47</w:t>
            </w:r>
          </w:p>
        </w:tc>
        <w:tc>
          <w:tcPr>
            <w:tcW w:w="1276" w:type="dxa"/>
            <w:shd w:val="clear" w:color="auto" w:fill="auto"/>
            <w:noWrap/>
            <w:vAlign w:val="center"/>
            <w:hideMark/>
          </w:tcPr>
          <w:p w14:paraId="227374DD" w14:textId="296DD954" w:rsidR="00504F62" w:rsidRPr="00EC3B99" w:rsidRDefault="00504F62" w:rsidP="00504F62">
            <w:pPr>
              <w:jc w:val="center"/>
              <w:rPr>
                <w:rFonts w:ascii="Calibri" w:eastAsia="Times New Roman" w:hAnsi="Calibri" w:cs="Calibri"/>
                <w:color w:val="000000"/>
                <w:sz w:val="20"/>
                <w:vertAlign w:val="superscript"/>
                <w:lang w:val="en-AU" w:eastAsia="en-AU"/>
              </w:rPr>
            </w:pPr>
            <w:r w:rsidRPr="00EC3B99">
              <w:rPr>
                <w:rFonts w:ascii="Calibri" w:eastAsia="Times New Roman" w:hAnsi="Calibri" w:cs="Calibri"/>
                <w:color w:val="000000"/>
                <w:sz w:val="20"/>
                <w:lang w:val="en-AU" w:eastAsia="en-AU"/>
              </w:rPr>
              <w:t xml:space="preserve">converted from </w:t>
            </w:r>
            <w:r>
              <w:rPr>
                <w:rFonts w:ascii="Calibri" w:eastAsia="Times New Roman" w:hAnsi="Calibri" w:cs="Calibri"/>
                <w:color w:val="000000"/>
                <w:sz w:val="20"/>
                <w:lang w:val="en-AU" w:eastAsia="en-AU"/>
              </w:rPr>
              <w:t>ind. L</w:t>
            </w:r>
            <w:r>
              <w:rPr>
                <w:rFonts w:ascii="Calibri" w:eastAsia="Times New Roman" w:hAnsi="Calibri" w:cs="Calibri"/>
                <w:color w:val="000000"/>
                <w:sz w:val="20"/>
                <w:vertAlign w:val="superscript"/>
                <w:lang w:val="en-AU" w:eastAsia="en-AU"/>
              </w:rPr>
              <w:t>-1</w:t>
            </w:r>
          </w:p>
        </w:tc>
      </w:tr>
      <w:tr w:rsidR="00504F62" w:rsidRPr="00EC3B99" w14:paraId="533BEC26" w14:textId="77777777" w:rsidTr="00CF6D2A">
        <w:trPr>
          <w:trHeight w:val="300"/>
        </w:trPr>
        <w:tc>
          <w:tcPr>
            <w:tcW w:w="1276" w:type="dxa"/>
            <w:shd w:val="clear" w:color="auto" w:fill="auto"/>
            <w:noWrap/>
            <w:vAlign w:val="center"/>
            <w:hideMark/>
          </w:tcPr>
          <w:p w14:paraId="1F976F10" w14:textId="3D329A66"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lastRenderedPageBreak/>
              <w:t>Thompson et al 2013</w:t>
            </w:r>
            <w:r w:rsidR="00F52A0D">
              <w:rPr>
                <w:rFonts w:ascii="Calibri" w:eastAsia="Times New Roman" w:hAnsi="Calibri" w:cs="Calibri"/>
                <w:color w:val="000000"/>
                <w:sz w:val="20"/>
                <w:lang w:val="en-AU" w:eastAsia="en-AU"/>
              </w:rPr>
              <w:t xml:space="preserve"> (#1</w:t>
            </w:r>
            <w:r w:rsidR="00CA23E4">
              <w:rPr>
                <w:rFonts w:ascii="Calibri" w:eastAsia="Times New Roman" w:hAnsi="Calibri" w:cs="Calibri"/>
                <w:color w:val="000000"/>
                <w:sz w:val="20"/>
                <w:lang w:val="en-AU" w:eastAsia="en-AU"/>
              </w:rPr>
              <w:t>1</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0F8C79EE"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Southwest Atlantic</w:t>
            </w:r>
          </w:p>
        </w:tc>
        <w:tc>
          <w:tcPr>
            <w:tcW w:w="1134" w:type="dxa"/>
            <w:shd w:val="clear" w:color="auto" w:fill="auto"/>
            <w:noWrap/>
            <w:vAlign w:val="center"/>
            <w:hideMark/>
          </w:tcPr>
          <w:p w14:paraId="1B2E4D05"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w:t>
            </w:r>
          </w:p>
        </w:tc>
        <w:tc>
          <w:tcPr>
            <w:tcW w:w="1134" w:type="dxa"/>
            <w:shd w:val="clear" w:color="auto" w:fill="auto"/>
            <w:noWrap/>
            <w:vAlign w:val="center"/>
            <w:hideMark/>
          </w:tcPr>
          <w:p w14:paraId="5A4D7D13"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58</w:t>
            </w:r>
          </w:p>
        </w:tc>
        <w:tc>
          <w:tcPr>
            <w:tcW w:w="993" w:type="dxa"/>
            <w:shd w:val="clear" w:color="auto" w:fill="auto"/>
            <w:noWrap/>
            <w:vAlign w:val="center"/>
            <w:hideMark/>
          </w:tcPr>
          <w:p w14:paraId="69C42DF2"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47.9</w:t>
            </w:r>
          </w:p>
        </w:tc>
        <w:tc>
          <w:tcPr>
            <w:tcW w:w="992" w:type="dxa"/>
            <w:shd w:val="clear" w:color="auto" w:fill="auto"/>
            <w:noWrap/>
            <w:vAlign w:val="center"/>
            <w:hideMark/>
          </w:tcPr>
          <w:p w14:paraId="26239A45"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28.8</w:t>
            </w:r>
          </w:p>
        </w:tc>
        <w:tc>
          <w:tcPr>
            <w:tcW w:w="992" w:type="dxa"/>
            <w:shd w:val="clear" w:color="auto" w:fill="auto"/>
            <w:noWrap/>
            <w:vAlign w:val="center"/>
            <w:hideMark/>
          </w:tcPr>
          <w:p w14:paraId="3EE21E7C" w14:textId="7E509302"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1.6</w:t>
            </w:r>
            <w:r>
              <w:rPr>
                <w:rFonts w:ascii="Calibri" w:eastAsia="Times New Roman" w:hAnsi="Calibri" w:cs="Calibri"/>
                <w:color w:val="000000"/>
                <w:sz w:val="20"/>
                <w:lang w:val="en-AU" w:eastAsia="en-AU"/>
              </w:rPr>
              <w:t>6</w:t>
            </w:r>
          </w:p>
        </w:tc>
        <w:tc>
          <w:tcPr>
            <w:tcW w:w="1276" w:type="dxa"/>
            <w:shd w:val="clear" w:color="auto" w:fill="auto"/>
            <w:noWrap/>
            <w:vAlign w:val="center"/>
            <w:hideMark/>
          </w:tcPr>
          <w:p w14:paraId="03B85796" w14:textId="77777777" w:rsidR="00504F62" w:rsidRPr="00EC3B99" w:rsidRDefault="00504F62" w:rsidP="00504F62">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5204D57B" w14:textId="77777777" w:rsidR="00504F62" w:rsidRPr="00EC3B99" w:rsidRDefault="00504F62" w:rsidP="00504F62">
            <w:pPr>
              <w:jc w:val="center"/>
              <w:rPr>
                <w:rFonts w:eastAsia="Times New Roman"/>
                <w:sz w:val="20"/>
                <w:lang w:val="en-AU" w:eastAsia="en-AU"/>
              </w:rPr>
            </w:pPr>
          </w:p>
        </w:tc>
        <w:tc>
          <w:tcPr>
            <w:tcW w:w="1275" w:type="dxa"/>
            <w:shd w:val="clear" w:color="auto" w:fill="auto"/>
            <w:noWrap/>
            <w:vAlign w:val="center"/>
            <w:hideMark/>
          </w:tcPr>
          <w:p w14:paraId="1E7EAE2C" w14:textId="77777777" w:rsidR="00504F62" w:rsidRPr="00EC3B99" w:rsidRDefault="00504F62" w:rsidP="00504F62">
            <w:pPr>
              <w:jc w:val="center"/>
              <w:rPr>
                <w:rFonts w:eastAsia="Times New Roman"/>
                <w:sz w:val="20"/>
                <w:lang w:val="en-AU" w:eastAsia="en-AU"/>
              </w:rPr>
            </w:pPr>
          </w:p>
        </w:tc>
        <w:tc>
          <w:tcPr>
            <w:tcW w:w="851" w:type="dxa"/>
            <w:shd w:val="clear" w:color="auto" w:fill="auto"/>
            <w:noWrap/>
            <w:vAlign w:val="center"/>
            <w:hideMark/>
          </w:tcPr>
          <w:p w14:paraId="7CEC8354"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-0.58</w:t>
            </w:r>
          </w:p>
        </w:tc>
        <w:tc>
          <w:tcPr>
            <w:tcW w:w="992" w:type="dxa"/>
            <w:shd w:val="clear" w:color="auto" w:fill="auto"/>
            <w:noWrap/>
            <w:vAlign w:val="center"/>
            <w:hideMark/>
          </w:tcPr>
          <w:p w14:paraId="18773A4F"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-0.41</w:t>
            </w:r>
          </w:p>
        </w:tc>
        <w:tc>
          <w:tcPr>
            <w:tcW w:w="709" w:type="dxa"/>
            <w:shd w:val="clear" w:color="auto" w:fill="auto"/>
            <w:noWrap/>
            <w:vAlign w:val="center"/>
            <w:hideMark/>
          </w:tcPr>
          <w:p w14:paraId="3104A7DD" w14:textId="33AAF84C"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1.4</w:t>
            </w:r>
            <w:r>
              <w:rPr>
                <w:rFonts w:ascii="Calibri" w:eastAsia="Times New Roman" w:hAnsi="Calibri" w:cs="Calibri"/>
                <w:color w:val="000000"/>
                <w:sz w:val="20"/>
                <w:lang w:val="en-AU" w:eastAsia="en-AU"/>
              </w:rPr>
              <w:t>2</w:t>
            </w:r>
          </w:p>
        </w:tc>
        <w:tc>
          <w:tcPr>
            <w:tcW w:w="1276" w:type="dxa"/>
            <w:shd w:val="clear" w:color="auto" w:fill="auto"/>
            <w:noWrap/>
            <w:vAlign w:val="center"/>
            <w:hideMark/>
          </w:tcPr>
          <w:p w14:paraId="1AA8A7D9"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non-linear slopes offshore, smaller particles inshore</w:t>
            </w:r>
          </w:p>
        </w:tc>
      </w:tr>
      <w:tr w:rsidR="00504F62" w:rsidRPr="00EC3B99" w14:paraId="76A1F602" w14:textId="77777777" w:rsidTr="00CF6D2A">
        <w:trPr>
          <w:trHeight w:val="300"/>
        </w:trPr>
        <w:tc>
          <w:tcPr>
            <w:tcW w:w="1276" w:type="dxa"/>
            <w:shd w:val="clear" w:color="auto" w:fill="auto"/>
            <w:noWrap/>
            <w:vAlign w:val="center"/>
            <w:hideMark/>
          </w:tcPr>
          <w:p w14:paraId="3CDF501C" w14:textId="6D42A4FE" w:rsidR="00504F62" w:rsidRPr="00EC3B99" w:rsidRDefault="00504F62" w:rsidP="00504F62">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Vandromme</w:t>
            </w:r>
            <w:proofErr w:type="spellEnd"/>
            <w:r w:rsidRPr="00EC3B99">
              <w:rPr>
                <w:rFonts w:ascii="Calibri" w:eastAsia="Times New Roman" w:hAnsi="Calibri" w:cs="Calibri"/>
                <w:color w:val="000000"/>
                <w:sz w:val="20"/>
                <w:lang w:val="en-AU" w:eastAsia="en-AU"/>
              </w:rPr>
              <w:t xml:space="preserve"> et al</w:t>
            </w:r>
            <w:r w:rsidR="00CA23E4">
              <w:rPr>
                <w:rFonts w:ascii="Calibri" w:eastAsia="Times New Roman" w:hAnsi="Calibri" w:cs="Calibri"/>
                <w:color w:val="000000"/>
                <w:sz w:val="20"/>
                <w:lang w:val="en-AU" w:eastAsia="en-AU"/>
              </w:rPr>
              <w:t xml:space="preserve"> 2014</w:t>
            </w:r>
            <w:r w:rsidR="00F52A0D">
              <w:rPr>
                <w:rFonts w:ascii="Calibri" w:eastAsia="Times New Roman" w:hAnsi="Calibri" w:cs="Calibri"/>
                <w:color w:val="000000"/>
                <w:sz w:val="20"/>
                <w:lang w:val="en-AU" w:eastAsia="en-AU"/>
              </w:rPr>
              <w:t xml:space="preserve"> (#1</w:t>
            </w:r>
            <w:r w:rsidR="00CA23E4">
              <w:rPr>
                <w:rFonts w:ascii="Calibri" w:eastAsia="Times New Roman" w:hAnsi="Calibri" w:cs="Calibri"/>
                <w:color w:val="000000"/>
                <w:sz w:val="20"/>
                <w:lang w:val="en-AU" w:eastAsia="en-AU"/>
              </w:rPr>
              <w:t>2</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5E1127FF"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East</w:t>
            </w:r>
          </w:p>
        </w:tc>
        <w:tc>
          <w:tcPr>
            <w:tcW w:w="1134" w:type="dxa"/>
            <w:shd w:val="clear" w:color="auto" w:fill="auto"/>
            <w:noWrap/>
            <w:vAlign w:val="center"/>
            <w:hideMark/>
          </w:tcPr>
          <w:p w14:paraId="53385C12"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45.5</w:t>
            </w:r>
          </w:p>
        </w:tc>
        <w:tc>
          <w:tcPr>
            <w:tcW w:w="1134" w:type="dxa"/>
            <w:shd w:val="clear" w:color="auto" w:fill="auto"/>
            <w:noWrap/>
            <w:vAlign w:val="center"/>
            <w:hideMark/>
          </w:tcPr>
          <w:p w14:paraId="3430F0BD"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w:t>
            </w:r>
          </w:p>
        </w:tc>
        <w:tc>
          <w:tcPr>
            <w:tcW w:w="993" w:type="dxa"/>
            <w:shd w:val="clear" w:color="auto" w:fill="auto"/>
            <w:noWrap/>
            <w:vAlign w:val="center"/>
            <w:hideMark/>
          </w:tcPr>
          <w:p w14:paraId="5490401A"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3CF7FD30"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hideMark/>
          </w:tcPr>
          <w:p w14:paraId="10B8E8D1"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20C84D41"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3F487A59" w14:textId="77777777" w:rsidR="00504F62" w:rsidRPr="00EC3B99" w:rsidRDefault="00504F62" w:rsidP="00504F62">
            <w:pPr>
              <w:jc w:val="center"/>
              <w:rPr>
                <w:rFonts w:eastAsia="Times New Roman"/>
                <w:sz w:val="20"/>
                <w:lang w:val="en-AU" w:eastAsia="en-AU"/>
              </w:rPr>
            </w:pPr>
          </w:p>
        </w:tc>
        <w:tc>
          <w:tcPr>
            <w:tcW w:w="1275" w:type="dxa"/>
            <w:shd w:val="clear" w:color="auto" w:fill="auto"/>
            <w:noWrap/>
            <w:vAlign w:val="center"/>
            <w:hideMark/>
          </w:tcPr>
          <w:p w14:paraId="5A8A89F6" w14:textId="77777777" w:rsidR="00504F62" w:rsidRPr="00EC3B99" w:rsidRDefault="00504F62" w:rsidP="00504F62">
            <w:pPr>
              <w:jc w:val="center"/>
              <w:rPr>
                <w:rFonts w:eastAsia="Times New Roman"/>
                <w:sz w:val="20"/>
                <w:lang w:val="en-AU" w:eastAsia="en-AU"/>
              </w:rPr>
            </w:pPr>
          </w:p>
        </w:tc>
        <w:tc>
          <w:tcPr>
            <w:tcW w:w="851" w:type="dxa"/>
            <w:shd w:val="clear" w:color="auto" w:fill="auto"/>
            <w:noWrap/>
            <w:vAlign w:val="center"/>
            <w:hideMark/>
          </w:tcPr>
          <w:p w14:paraId="0FDB9636"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-1.05</w:t>
            </w:r>
          </w:p>
        </w:tc>
        <w:tc>
          <w:tcPr>
            <w:tcW w:w="992" w:type="dxa"/>
            <w:shd w:val="clear" w:color="auto" w:fill="auto"/>
            <w:noWrap/>
            <w:vAlign w:val="center"/>
            <w:hideMark/>
          </w:tcPr>
          <w:p w14:paraId="761E420C"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-0.6</w:t>
            </w:r>
          </w:p>
        </w:tc>
        <w:tc>
          <w:tcPr>
            <w:tcW w:w="709" w:type="dxa"/>
            <w:shd w:val="clear" w:color="auto" w:fill="auto"/>
            <w:noWrap/>
            <w:vAlign w:val="center"/>
            <w:hideMark/>
          </w:tcPr>
          <w:p w14:paraId="01D8BB8D"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1.75</w:t>
            </w:r>
          </w:p>
        </w:tc>
        <w:tc>
          <w:tcPr>
            <w:tcW w:w="1276" w:type="dxa"/>
            <w:shd w:val="clear" w:color="auto" w:fill="auto"/>
            <w:noWrap/>
            <w:vAlign w:val="center"/>
            <w:hideMark/>
          </w:tcPr>
          <w:p w14:paraId="729FC6FE" w14:textId="77777777" w:rsidR="00504F62" w:rsidRPr="00EC3B99" w:rsidRDefault="00504F62" w:rsidP="00504F62">
            <w:pPr>
              <w:jc w:val="center"/>
              <w:rPr>
                <w:rFonts w:ascii="Calibri" w:eastAsia="Times New Roman" w:hAnsi="Calibri" w:cs="Calibri"/>
                <w:color w:val="000000"/>
                <w:sz w:val="20"/>
                <w:lang w:val="en-AU" w:eastAsia="en-AU"/>
              </w:rPr>
            </w:pPr>
          </w:p>
        </w:tc>
      </w:tr>
      <w:tr w:rsidR="00504F62" w:rsidRPr="00EC3B99" w14:paraId="47F6F419" w14:textId="77777777" w:rsidTr="00CF6D2A">
        <w:trPr>
          <w:trHeight w:val="300"/>
        </w:trPr>
        <w:tc>
          <w:tcPr>
            <w:tcW w:w="1276" w:type="dxa"/>
            <w:shd w:val="clear" w:color="auto" w:fill="auto"/>
            <w:noWrap/>
            <w:vAlign w:val="center"/>
            <w:hideMark/>
          </w:tcPr>
          <w:p w14:paraId="3E67A5AF" w14:textId="698C8CD3" w:rsidR="00504F62" w:rsidRPr="00EC3B99" w:rsidRDefault="00504F62" w:rsidP="00504F62">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Vandromme</w:t>
            </w:r>
            <w:proofErr w:type="spellEnd"/>
            <w:r w:rsidRPr="00EC3B99">
              <w:rPr>
                <w:rFonts w:ascii="Calibri" w:eastAsia="Times New Roman" w:hAnsi="Calibri" w:cs="Calibri"/>
                <w:color w:val="000000"/>
                <w:sz w:val="20"/>
                <w:lang w:val="en-AU" w:eastAsia="en-AU"/>
              </w:rPr>
              <w:t xml:space="preserve"> et al</w:t>
            </w:r>
            <w:r w:rsidR="00CA23E4">
              <w:rPr>
                <w:rFonts w:ascii="Calibri" w:eastAsia="Times New Roman" w:hAnsi="Calibri" w:cs="Calibri"/>
                <w:color w:val="000000"/>
                <w:sz w:val="20"/>
                <w:lang w:val="en-AU" w:eastAsia="en-AU"/>
              </w:rPr>
              <w:t xml:space="preserve"> 2014 (#12)</w:t>
            </w:r>
          </w:p>
        </w:tc>
        <w:tc>
          <w:tcPr>
            <w:tcW w:w="1701" w:type="dxa"/>
            <w:shd w:val="clear" w:color="auto" w:fill="auto"/>
            <w:noWrap/>
            <w:vAlign w:val="center"/>
            <w:hideMark/>
          </w:tcPr>
          <w:p w14:paraId="294C0743"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South</w:t>
            </w:r>
          </w:p>
        </w:tc>
        <w:tc>
          <w:tcPr>
            <w:tcW w:w="1134" w:type="dxa"/>
            <w:shd w:val="clear" w:color="auto" w:fill="auto"/>
            <w:noWrap/>
            <w:vAlign w:val="center"/>
            <w:hideMark/>
          </w:tcPr>
          <w:p w14:paraId="64BF6343"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43.7</w:t>
            </w:r>
          </w:p>
        </w:tc>
        <w:tc>
          <w:tcPr>
            <w:tcW w:w="1134" w:type="dxa"/>
            <w:shd w:val="clear" w:color="auto" w:fill="auto"/>
            <w:noWrap/>
            <w:vAlign w:val="center"/>
            <w:hideMark/>
          </w:tcPr>
          <w:p w14:paraId="1D4FFDF3"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-2.5</w:t>
            </w:r>
          </w:p>
        </w:tc>
        <w:tc>
          <w:tcPr>
            <w:tcW w:w="993" w:type="dxa"/>
            <w:shd w:val="clear" w:color="auto" w:fill="auto"/>
            <w:noWrap/>
            <w:vAlign w:val="center"/>
            <w:hideMark/>
          </w:tcPr>
          <w:p w14:paraId="20CE0961"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1B4A8743"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hideMark/>
          </w:tcPr>
          <w:p w14:paraId="1533D196"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7FFC1C77"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05DCEB2F" w14:textId="77777777" w:rsidR="00504F62" w:rsidRPr="00EC3B99" w:rsidRDefault="00504F62" w:rsidP="00504F62">
            <w:pPr>
              <w:jc w:val="center"/>
              <w:rPr>
                <w:rFonts w:eastAsia="Times New Roman"/>
                <w:sz w:val="20"/>
                <w:lang w:val="en-AU" w:eastAsia="en-AU"/>
              </w:rPr>
            </w:pPr>
          </w:p>
        </w:tc>
        <w:tc>
          <w:tcPr>
            <w:tcW w:w="1275" w:type="dxa"/>
            <w:shd w:val="clear" w:color="auto" w:fill="auto"/>
            <w:noWrap/>
            <w:vAlign w:val="center"/>
            <w:hideMark/>
          </w:tcPr>
          <w:p w14:paraId="0737178F" w14:textId="77777777" w:rsidR="00504F62" w:rsidRPr="00EC3B99" w:rsidRDefault="00504F62" w:rsidP="00504F62">
            <w:pPr>
              <w:jc w:val="center"/>
              <w:rPr>
                <w:rFonts w:eastAsia="Times New Roman"/>
                <w:sz w:val="20"/>
                <w:lang w:val="en-AU" w:eastAsia="en-AU"/>
              </w:rPr>
            </w:pPr>
          </w:p>
        </w:tc>
        <w:tc>
          <w:tcPr>
            <w:tcW w:w="851" w:type="dxa"/>
            <w:shd w:val="clear" w:color="auto" w:fill="auto"/>
            <w:noWrap/>
            <w:vAlign w:val="center"/>
            <w:hideMark/>
          </w:tcPr>
          <w:p w14:paraId="678F863D"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-0.85</w:t>
            </w:r>
          </w:p>
        </w:tc>
        <w:tc>
          <w:tcPr>
            <w:tcW w:w="992" w:type="dxa"/>
            <w:shd w:val="clear" w:color="auto" w:fill="auto"/>
            <w:noWrap/>
            <w:vAlign w:val="center"/>
            <w:hideMark/>
          </w:tcPr>
          <w:p w14:paraId="081DC255"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-0.9</w:t>
            </w:r>
          </w:p>
        </w:tc>
        <w:tc>
          <w:tcPr>
            <w:tcW w:w="709" w:type="dxa"/>
            <w:shd w:val="clear" w:color="auto" w:fill="auto"/>
            <w:noWrap/>
            <w:vAlign w:val="center"/>
            <w:hideMark/>
          </w:tcPr>
          <w:p w14:paraId="78B4E721" w14:textId="2635DB7A"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0.94</w:t>
            </w:r>
          </w:p>
        </w:tc>
        <w:tc>
          <w:tcPr>
            <w:tcW w:w="1276" w:type="dxa"/>
            <w:shd w:val="clear" w:color="auto" w:fill="auto"/>
            <w:noWrap/>
            <w:vAlign w:val="center"/>
            <w:hideMark/>
          </w:tcPr>
          <w:p w14:paraId="4F13DC4A" w14:textId="77777777" w:rsidR="00504F62" w:rsidRPr="00EC3B99" w:rsidRDefault="00504F62" w:rsidP="00504F62">
            <w:pPr>
              <w:jc w:val="center"/>
              <w:rPr>
                <w:rFonts w:ascii="Calibri" w:eastAsia="Times New Roman" w:hAnsi="Calibri" w:cs="Calibri"/>
                <w:color w:val="000000"/>
                <w:sz w:val="20"/>
                <w:lang w:val="en-AU" w:eastAsia="en-AU"/>
              </w:rPr>
            </w:pPr>
          </w:p>
        </w:tc>
      </w:tr>
      <w:tr w:rsidR="00504F62" w:rsidRPr="00EC3B99" w14:paraId="5FA60A66" w14:textId="77777777" w:rsidTr="00CF6D2A">
        <w:trPr>
          <w:trHeight w:val="300"/>
        </w:trPr>
        <w:tc>
          <w:tcPr>
            <w:tcW w:w="1276" w:type="dxa"/>
            <w:shd w:val="clear" w:color="auto" w:fill="auto"/>
            <w:noWrap/>
            <w:vAlign w:val="center"/>
            <w:hideMark/>
          </w:tcPr>
          <w:p w14:paraId="67FF4E87" w14:textId="71A73967" w:rsidR="00504F62" w:rsidRPr="00EC3B99" w:rsidRDefault="00504F62" w:rsidP="00504F62">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Zeldis</w:t>
            </w:r>
            <w:proofErr w:type="spellEnd"/>
            <w:r w:rsidRPr="00EC3B99">
              <w:rPr>
                <w:rFonts w:ascii="Calibri" w:eastAsia="Times New Roman" w:hAnsi="Calibri" w:cs="Calibri"/>
                <w:color w:val="000000"/>
                <w:sz w:val="20"/>
                <w:lang w:val="en-AU" w:eastAsia="en-AU"/>
              </w:rPr>
              <w:t xml:space="preserve"> &amp; Willis 2015</w:t>
            </w:r>
            <w:r w:rsidR="00CA23E4">
              <w:rPr>
                <w:rFonts w:ascii="Calibri" w:eastAsia="Times New Roman" w:hAnsi="Calibri" w:cs="Calibri"/>
                <w:color w:val="000000"/>
                <w:sz w:val="20"/>
                <w:lang w:val="en-AU" w:eastAsia="en-AU"/>
              </w:rPr>
              <w:t xml:space="preserve"> (#13)</w:t>
            </w:r>
          </w:p>
        </w:tc>
        <w:tc>
          <w:tcPr>
            <w:tcW w:w="1701" w:type="dxa"/>
            <w:shd w:val="clear" w:color="auto" w:fill="auto"/>
            <w:noWrap/>
            <w:vAlign w:val="center"/>
            <w:hideMark/>
          </w:tcPr>
          <w:p w14:paraId="48747D04"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New Zealand</w:t>
            </w:r>
          </w:p>
        </w:tc>
        <w:tc>
          <w:tcPr>
            <w:tcW w:w="1134" w:type="dxa"/>
            <w:shd w:val="clear" w:color="auto" w:fill="auto"/>
            <w:noWrap/>
            <w:vAlign w:val="center"/>
            <w:hideMark/>
          </w:tcPr>
          <w:p w14:paraId="37ECD27A"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-36.6</w:t>
            </w:r>
          </w:p>
        </w:tc>
        <w:tc>
          <w:tcPr>
            <w:tcW w:w="1134" w:type="dxa"/>
            <w:shd w:val="clear" w:color="auto" w:fill="auto"/>
            <w:noWrap/>
            <w:vAlign w:val="center"/>
            <w:hideMark/>
          </w:tcPr>
          <w:p w14:paraId="13536BDD"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175</w:t>
            </w:r>
          </w:p>
        </w:tc>
        <w:tc>
          <w:tcPr>
            <w:tcW w:w="993" w:type="dxa"/>
            <w:shd w:val="clear" w:color="auto" w:fill="auto"/>
            <w:noWrap/>
            <w:vAlign w:val="center"/>
            <w:hideMark/>
          </w:tcPr>
          <w:p w14:paraId="025DB316"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5FAC1680"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hideMark/>
          </w:tcPr>
          <w:p w14:paraId="67E81F97"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4F10D4B2"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877</w:t>
            </w:r>
          </w:p>
        </w:tc>
        <w:tc>
          <w:tcPr>
            <w:tcW w:w="1276" w:type="dxa"/>
            <w:shd w:val="clear" w:color="auto" w:fill="auto"/>
            <w:noWrap/>
            <w:vAlign w:val="center"/>
            <w:hideMark/>
          </w:tcPr>
          <w:p w14:paraId="53BC9FA2"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377</w:t>
            </w:r>
          </w:p>
        </w:tc>
        <w:tc>
          <w:tcPr>
            <w:tcW w:w="1275" w:type="dxa"/>
            <w:shd w:val="clear" w:color="auto" w:fill="auto"/>
            <w:noWrap/>
            <w:vAlign w:val="center"/>
            <w:hideMark/>
          </w:tcPr>
          <w:p w14:paraId="0644E412" w14:textId="53B994C9"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2.3</w:t>
            </w:r>
            <w:r>
              <w:rPr>
                <w:rFonts w:ascii="Calibri" w:eastAsia="Times New Roman" w:hAnsi="Calibri" w:cs="Calibri"/>
                <w:color w:val="000000"/>
                <w:sz w:val="20"/>
                <w:lang w:val="en-AU" w:eastAsia="en-AU"/>
              </w:rPr>
              <w:t>3</w:t>
            </w:r>
          </w:p>
        </w:tc>
        <w:tc>
          <w:tcPr>
            <w:tcW w:w="851" w:type="dxa"/>
            <w:shd w:val="clear" w:color="auto" w:fill="auto"/>
            <w:noWrap/>
            <w:vAlign w:val="center"/>
            <w:hideMark/>
          </w:tcPr>
          <w:p w14:paraId="1BEE2E54"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1B74114D" w14:textId="77777777" w:rsidR="00504F62" w:rsidRPr="00EC3B99" w:rsidRDefault="00504F62" w:rsidP="00504F62">
            <w:pPr>
              <w:jc w:val="center"/>
              <w:rPr>
                <w:rFonts w:eastAsia="Times New Roman"/>
                <w:sz w:val="20"/>
                <w:lang w:val="en-AU" w:eastAsia="en-AU"/>
              </w:rPr>
            </w:pPr>
          </w:p>
        </w:tc>
        <w:tc>
          <w:tcPr>
            <w:tcW w:w="709" w:type="dxa"/>
            <w:shd w:val="clear" w:color="auto" w:fill="auto"/>
            <w:noWrap/>
            <w:vAlign w:val="center"/>
            <w:hideMark/>
          </w:tcPr>
          <w:p w14:paraId="4EC88712"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7DF29E0B" w14:textId="77777777" w:rsidR="00504F62" w:rsidRPr="00EC3B99" w:rsidRDefault="00504F62" w:rsidP="00504F62">
            <w:pPr>
              <w:jc w:val="center"/>
              <w:rPr>
                <w:rFonts w:eastAsia="Times New Roman"/>
                <w:sz w:val="20"/>
                <w:lang w:val="en-AU" w:eastAsia="en-AU"/>
              </w:rPr>
            </w:pPr>
          </w:p>
        </w:tc>
      </w:tr>
      <w:tr w:rsidR="00504F62" w:rsidRPr="00EC3B99" w14:paraId="34482E27" w14:textId="77777777" w:rsidTr="00CF6D2A">
        <w:trPr>
          <w:trHeight w:val="300"/>
        </w:trPr>
        <w:tc>
          <w:tcPr>
            <w:tcW w:w="1276" w:type="dxa"/>
            <w:shd w:val="clear" w:color="auto" w:fill="auto"/>
            <w:noWrap/>
            <w:vAlign w:val="center"/>
          </w:tcPr>
          <w:p w14:paraId="40909D36" w14:textId="512BD77C" w:rsidR="00504F62" w:rsidRPr="00504F62" w:rsidRDefault="00504F62" w:rsidP="00504F62">
            <w:pPr>
              <w:jc w:val="center"/>
              <w:rPr>
                <w:rFonts w:ascii="Calibri" w:eastAsia="Times New Roman" w:hAnsi="Calibri" w:cs="Calibri"/>
                <w:color w:val="000000"/>
                <w:sz w:val="20"/>
                <w:lang w:val="en-AU" w:eastAsia="en-AU"/>
              </w:rPr>
            </w:pPr>
            <w:r w:rsidRPr="00504F62">
              <w:rPr>
                <w:rFonts w:ascii="Calibri" w:eastAsia="Times New Roman" w:hAnsi="Calibri" w:cs="Calibri"/>
                <w:color w:val="000000"/>
                <w:sz w:val="20"/>
                <w:lang w:val="en-AU" w:eastAsia="en-AU"/>
              </w:rPr>
              <w:t>Zhang et al 2019</w:t>
            </w:r>
            <w:r w:rsidR="00CA23E4">
              <w:rPr>
                <w:rFonts w:ascii="Calibri" w:eastAsia="Times New Roman" w:hAnsi="Calibri" w:cs="Calibri"/>
                <w:color w:val="000000"/>
                <w:sz w:val="20"/>
                <w:lang w:val="en-AU" w:eastAsia="en-AU"/>
              </w:rPr>
              <w:t xml:space="preserve"> (#14)</w:t>
            </w:r>
          </w:p>
        </w:tc>
        <w:tc>
          <w:tcPr>
            <w:tcW w:w="1701" w:type="dxa"/>
            <w:shd w:val="clear" w:color="auto" w:fill="auto"/>
            <w:noWrap/>
            <w:vAlign w:val="center"/>
          </w:tcPr>
          <w:p w14:paraId="06EBED33" w14:textId="5F59A032"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South China Sea</w:t>
            </w:r>
          </w:p>
        </w:tc>
        <w:tc>
          <w:tcPr>
            <w:tcW w:w="1134" w:type="dxa"/>
            <w:shd w:val="clear" w:color="auto" w:fill="auto"/>
            <w:noWrap/>
            <w:vAlign w:val="center"/>
          </w:tcPr>
          <w:p w14:paraId="23F76312" w14:textId="5F9DBFEC"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20</w:t>
            </w:r>
          </w:p>
        </w:tc>
        <w:tc>
          <w:tcPr>
            <w:tcW w:w="1134" w:type="dxa"/>
            <w:shd w:val="clear" w:color="auto" w:fill="auto"/>
            <w:noWrap/>
            <w:vAlign w:val="center"/>
          </w:tcPr>
          <w:p w14:paraId="64A05D16" w14:textId="3C84220F"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116</w:t>
            </w:r>
          </w:p>
        </w:tc>
        <w:tc>
          <w:tcPr>
            <w:tcW w:w="993" w:type="dxa"/>
            <w:shd w:val="clear" w:color="auto" w:fill="auto"/>
            <w:noWrap/>
            <w:vAlign w:val="center"/>
          </w:tcPr>
          <w:p w14:paraId="772013FE"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tcPr>
          <w:p w14:paraId="24ABF2E8"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tcPr>
          <w:p w14:paraId="73927D07" w14:textId="77777777" w:rsidR="00504F62" w:rsidRPr="00EC3B99" w:rsidRDefault="00504F62" w:rsidP="00504F62">
            <w:pPr>
              <w:jc w:val="center"/>
              <w:rPr>
                <w:rFonts w:ascii="Calibri" w:eastAsia="Times New Roman" w:hAnsi="Calibri" w:cs="Calibri"/>
                <w:color w:val="000000"/>
                <w:sz w:val="20"/>
                <w:lang w:val="en-AU" w:eastAsia="en-AU"/>
              </w:rPr>
            </w:pPr>
          </w:p>
        </w:tc>
        <w:tc>
          <w:tcPr>
            <w:tcW w:w="1276" w:type="dxa"/>
            <w:shd w:val="clear" w:color="auto" w:fill="auto"/>
            <w:noWrap/>
            <w:vAlign w:val="center"/>
          </w:tcPr>
          <w:p w14:paraId="55D37213" w14:textId="1900ADBE"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1500</w:t>
            </w:r>
          </w:p>
        </w:tc>
        <w:tc>
          <w:tcPr>
            <w:tcW w:w="1276" w:type="dxa"/>
            <w:shd w:val="clear" w:color="auto" w:fill="auto"/>
            <w:noWrap/>
            <w:vAlign w:val="center"/>
          </w:tcPr>
          <w:p w14:paraId="2BCC188C" w14:textId="73047F9E"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500</w:t>
            </w:r>
          </w:p>
        </w:tc>
        <w:tc>
          <w:tcPr>
            <w:tcW w:w="1275" w:type="dxa"/>
            <w:shd w:val="clear" w:color="auto" w:fill="auto"/>
            <w:noWrap/>
            <w:vAlign w:val="center"/>
          </w:tcPr>
          <w:p w14:paraId="4FD67DF0" w14:textId="47CED3F4"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3</w:t>
            </w:r>
          </w:p>
        </w:tc>
        <w:tc>
          <w:tcPr>
            <w:tcW w:w="851" w:type="dxa"/>
            <w:shd w:val="clear" w:color="auto" w:fill="auto"/>
            <w:noWrap/>
            <w:vAlign w:val="center"/>
          </w:tcPr>
          <w:p w14:paraId="72AA3A2C"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tcPr>
          <w:p w14:paraId="0786AFF6" w14:textId="77777777" w:rsidR="00504F62" w:rsidRPr="00EC3B99" w:rsidRDefault="00504F62" w:rsidP="00504F62">
            <w:pPr>
              <w:jc w:val="center"/>
              <w:rPr>
                <w:rFonts w:ascii="Calibri" w:eastAsia="Times New Roman" w:hAnsi="Calibri" w:cs="Calibri"/>
                <w:color w:val="000000"/>
                <w:sz w:val="20"/>
                <w:lang w:val="en-AU" w:eastAsia="en-AU"/>
              </w:rPr>
            </w:pPr>
          </w:p>
        </w:tc>
        <w:tc>
          <w:tcPr>
            <w:tcW w:w="709" w:type="dxa"/>
            <w:shd w:val="clear" w:color="auto" w:fill="auto"/>
            <w:noWrap/>
            <w:vAlign w:val="center"/>
          </w:tcPr>
          <w:p w14:paraId="55191B26" w14:textId="77777777" w:rsidR="00504F62" w:rsidRPr="00EC3B99" w:rsidRDefault="00504F62" w:rsidP="00504F62">
            <w:pPr>
              <w:jc w:val="center"/>
              <w:rPr>
                <w:rFonts w:ascii="Calibri" w:eastAsia="Times New Roman" w:hAnsi="Calibri" w:cs="Calibri"/>
                <w:color w:val="000000"/>
                <w:sz w:val="20"/>
                <w:lang w:val="en-AU" w:eastAsia="en-AU"/>
              </w:rPr>
            </w:pPr>
          </w:p>
        </w:tc>
        <w:tc>
          <w:tcPr>
            <w:tcW w:w="1276" w:type="dxa"/>
            <w:shd w:val="clear" w:color="auto" w:fill="auto"/>
            <w:noWrap/>
            <w:vAlign w:val="center"/>
          </w:tcPr>
          <w:p w14:paraId="3F337625" w14:textId="77777777" w:rsidR="00504F62" w:rsidRPr="00EC3B99" w:rsidRDefault="00504F62" w:rsidP="00504F62">
            <w:pPr>
              <w:jc w:val="center"/>
              <w:rPr>
                <w:rFonts w:ascii="Calibri" w:eastAsia="Times New Roman" w:hAnsi="Calibri" w:cs="Calibri"/>
                <w:color w:val="000000"/>
                <w:sz w:val="20"/>
                <w:lang w:val="en-AU" w:eastAsia="en-AU"/>
              </w:rPr>
            </w:pPr>
          </w:p>
        </w:tc>
      </w:tr>
      <w:tr w:rsidR="00504F62" w:rsidRPr="00EC3B99" w14:paraId="66A6AE16" w14:textId="77777777" w:rsidTr="00CF6D2A">
        <w:trPr>
          <w:trHeight w:val="300"/>
        </w:trPr>
        <w:tc>
          <w:tcPr>
            <w:tcW w:w="1276" w:type="dxa"/>
            <w:shd w:val="clear" w:color="auto" w:fill="auto"/>
            <w:noWrap/>
            <w:vAlign w:val="center"/>
          </w:tcPr>
          <w:p w14:paraId="21017831" w14:textId="771E1CA3" w:rsidR="00504F62" w:rsidRP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Schilling et al (This study</w:t>
            </w:r>
            <w:r w:rsidR="00CA23E4">
              <w:rPr>
                <w:rFonts w:ascii="Calibri" w:eastAsia="Times New Roman" w:hAnsi="Calibri" w:cs="Calibri"/>
                <w:color w:val="000000"/>
                <w:sz w:val="20"/>
                <w:lang w:val="en-AU" w:eastAsia="en-AU"/>
              </w:rPr>
              <w:t xml:space="preserve"> #15</w:t>
            </w:r>
            <w:r w:rsidRPr="00EC3B99">
              <w:rPr>
                <w:rFonts w:ascii="Calibri" w:eastAsia="Times New Roman" w:hAnsi="Calibri" w:cs="Calibri"/>
                <w:color w:val="000000"/>
                <w:sz w:val="20"/>
                <w:lang w:val="en-AU" w:eastAsia="en-AU"/>
              </w:rPr>
              <w:t>)</w:t>
            </w:r>
          </w:p>
        </w:tc>
        <w:tc>
          <w:tcPr>
            <w:tcW w:w="1701" w:type="dxa"/>
            <w:shd w:val="clear" w:color="auto" w:fill="auto"/>
            <w:noWrap/>
            <w:vAlign w:val="center"/>
          </w:tcPr>
          <w:p w14:paraId="506CAA8B" w14:textId="04EAD7F9"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Eastern Australia</w:t>
            </w:r>
          </w:p>
        </w:tc>
        <w:tc>
          <w:tcPr>
            <w:tcW w:w="1134" w:type="dxa"/>
            <w:shd w:val="clear" w:color="auto" w:fill="auto"/>
            <w:noWrap/>
            <w:vAlign w:val="center"/>
          </w:tcPr>
          <w:p w14:paraId="73D77FEB" w14:textId="406C1125"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-30</w:t>
            </w:r>
          </w:p>
        </w:tc>
        <w:tc>
          <w:tcPr>
            <w:tcW w:w="1134" w:type="dxa"/>
            <w:shd w:val="clear" w:color="auto" w:fill="auto"/>
            <w:noWrap/>
            <w:vAlign w:val="center"/>
          </w:tcPr>
          <w:p w14:paraId="2D534A04" w14:textId="0CDAA04C"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153.5</w:t>
            </w:r>
          </w:p>
        </w:tc>
        <w:tc>
          <w:tcPr>
            <w:tcW w:w="993" w:type="dxa"/>
            <w:shd w:val="clear" w:color="auto" w:fill="auto"/>
            <w:noWrap/>
            <w:vAlign w:val="center"/>
          </w:tcPr>
          <w:p w14:paraId="6F4B47CD" w14:textId="3A442DA5"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362</w:t>
            </w:r>
          </w:p>
        </w:tc>
        <w:tc>
          <w:tcPr>
            <w:tcW w:w="992" w:type="dxa"/>
            <w:shd w:val="clear" w:color="auto" w:fill="auto"/>
            <w:noWrap/>
            <w:vAlign w:val="center"/>
          </w:tcPr>
          <w:p w14:paraId="360E8733" w14:textId="6497E8F5"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132</w:t>
            </w:r>
          </w:p>
        </w:tc>
        <w:tc>
          <w:tcPr>
            <w:tcW w:w="992" w:type="dxa"/>
            <w:shd w:val="clear" w:color="auto" w:fill="auto"/>
            <w:noWrap/>
            <w:vAlign w:val="center"/>
          </w:tcPr>
          <w:p w14:paraId="66656F97" w14:textId="32D0ECED"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2.7</w:t>
            </w:r>
            <w:r>
              <w:rPr>
                <w:rFonts w:ascii="Calibri" w:eastAsia="Times New Roman" w:hAnsi="Calibri" w:cs="Calibri"/>
                <w:color w:val="000000"/>
                <w:sz w:val="20"/>
                <w:lang w:val="en-AU" w:eastAsia="en-AU"/>
              </w:rPr>
              <w:t>5</w:t>
            </w:r>
          </w:p>
        </w:tc>
        <w:tc>
          <w:tcPr>
            <w:tcW w:w="1276" w:type="dxa"/>
            <w:shd w:val="clear" w:color="auto" w:fill="auto"/>
            <w:noWrap/>
            <w:vAlign w:val="center"/>
          </w:tcPr>
          <w:p w14:paraId="5C76D94F" w14:textId="141E057C"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7037</w:t>
            </w:r>
          </w:p>
        </w:tc>
        <w:tc>
          <w:tcPr>
            <w:tcW w:w="1276" w:type="dxa"/>
            <w:shd w:val="clear" w:color="auto" w:fill="auto"/>
            <w:noWrap/>
            <w:vAlign w:val="center"/>
          </w:tcPr>
          <w:p w14:paraId="567B834A" w14:textId="5EC5212A"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2340</w:t>
            </w:r>
          </w:p>
        </w:tc>
        <w:tc>
          <w:tcPr>
            <w:tcW w:w="1275" w:type="dxa"/>
            <w:shd w:val="clear" w:color="auto" w:fill="auto"/>
            <w:noWrap/>
            <w:vAlign w:val="center"/>
          </w:tcPr>
          <w:p w14:paraId="5B6894AF" w14:textId="4B962E29"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3.0</w:t>
            </w:r>
            <w:r>
              <w:rPr>
                <w:rFonts w:ascii="Calibri" w:eastAsia="Times New Roman" w:hAnsi="Calibri" w:cs="Calibri"/>
                <w:color w:val="000000"/>
                <w:sz w:val="20"/>
                <w:lang w:val="en-AU" w:eastAsia="en-AU"/>
              </w:rPr>
              <w:t>1</w:t>
            </w:r>
          </w:p>
        </w:tc>
        <w:tc>
          <w:tcPr>
            <w:tcW w:w="851" w:type="dxa"/>
            <w:shd w:val="clear" w:color="auto" w:fill="auto"/>
            <w:noWrap/>
            <w:vAlign w:val="center"/>
          </w:tcPr>
          <w:p w14:paraId="561CDF81" w14:textId="5B75B5EE"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-1.18</w:t>
            </w:r>
          </w:p>
        </w:tc>
        <w:tc>
          <w:tcPr>
            <w:tcW w:w="992" w:type="dxa"/>
            <w:shd w:val="clear" w:color="auto" w:fill="auto"/>
            <w:noWrap/>
            <w:vAlign w:val="center"/>
          </w:tcPr>
          <w:p w14:paraId="2CB74137" w14:textId="4DD15FE6"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-1.09</w:t>
            </w:r>
          </w:p>
        </w:tc>
        <w:tc>
          <w:tcPr>
            <w:tcW w:w="709" w:type="dxa"/>
            <w:shd w:val="clear" w:color="auto" w:fill="auto"/>
            <w:noWrap/>
            <w:vAlign w:val="center"/>
          </w:tcPr>
          <w:p w14:paraId="0D4D9D4C" w14:textId="7458DEBB"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1.08</w:t>
            </w:r>
          </w:p>
        </w:tc>
        <w:tc>
          <w:tcPr>
            <w:tcW w:w="1276" w:type="dxa"/>
            <w:shd w:val="clear" w:color="auto" w:fill="auto"/>
            <w:noWrap/>
            <w:vAlign w:val="center"/>
          </w:tcPr>
          <w:p w14:paraId="75981691" w14:textId="77777777" w:rsidR="00504F62" w:rsidRPr="00EC3B99" w:rsidRDefault="00504F62" w:rsidP="00504F62">
            <w:pPr>
              <w:jc w:val="center"/>
              <w:rPr>
                <w:rFonts w:ascii="Calibri" w:eastAsia="Times New Roman" w:hAnsi="Calibri" w:cs="Calibri"/>
                <w:color w:val="000000"/>
                <w:sz w:val="20"/>
                <w:lang w:val="en-AU" w:eastAsia="en-AU"/>
              </w:rPr>
            </w:pPr>
          </w:p>
        </w:tc>
      </w:tr>
    </w:tbl>
    <w:p w14:paraId="2A032FEB" w14:textId="77777777" w:rsidR="00EC3B99" w:rsidRDefault="00EC3B99">
      <w:pPr>
        <w:rPr>
          <w:rFonts w:asciiTheme="minorHAnsi" w:hAnsiTheme="minorHAnsi" w:cstheme="minorHAnsi"/>
          <w:lang w:val="en-AU"/>
        </w:rPr>
      </w:pPr>
    </w:p>
    <w:sectPr w:rsidR="00EC3B99" w:rsidSect="00EC3B99">
      <w:pgSz w:w="16838" w:h="11906" w:orient="landscape" w:code="9"/>
      <w:pgMar w:top="1440" w:right="1440" w:bottom="1440" w:left="1276" w:header="432"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 w:author="amandine_s10 amandine_s10" w:date="2020-08-12T15:50:00Z" w:initials="aa">
    <w:p w14:paraId="7F2ABAC9" w14:textId="22B372B4" w:rsidR="009B673E" w:rsidRDefault="009B673E">
      <w:pPr>
        <w:pStyle w:val="CommentText"/>
      </w:pPr>
      <w:r>
        <w:rPr>
          <w:rStyle w:val="CommentReference"/>
        </w:rPr>
        <w:annotationRef/>
      </w:r>
      <w:r>
        <w:t>At different latitudes?</w:t>
      </w:r>
    </w:p>
  </w:comment>
  <w:comment w:id="9" w:author="amandine_s10 amandine_s10" w:date="2020-08-12T15:52:00Z" w:initials="aa">
    <w:p w14:paraId="51E34ABD" w14:textId="60C76126" w:rsidR="009B673E" w:rsidRDefault="009B673E">
      <w:pPr>
        <w:pStyle w:val="CommentText"/>
      </w:pPr>
      <w:r>
        <w:rPr>
          <w:rStyle w:val="CommentReference"/>
        </w:rPr>
        <w:annotationRef/>
      </w:r>
    </w:p>
  </w:comment>
  <w:comment w:id="14" w:author="amandine_s10 amandine_s10" w:date="2020-08-12T15:54:00Z" w:initials="aa">
    <w:p w14:paraId="62345948" w14:textId="341DBDC0" w:rsidR="009B673E" w:rsidRDefault="009B673E">
      <w:pPr>
        <w:pStyle w:val="CommentText"/>
      </w:pPr>
      <w:r>
        <w:rPr>
          <w:rStyle w:val="CommentReference"/>
        </w:rPr>
        <w:annotationRef/>
      </w:r>
      <w:r>
        <w:t>What’s the link with rocky reefs?</w:t>
      </w:r>
    </w:p>
  </w:comment>
  <w:comment w:id="16" w:author="amandine_s10 amandine_s10" w:date="2020-08-12T15:55:00Z" w:initials="aa">
    <w:p w14:paraId="7846348E" w14:textId="692404ED" w:rsidR="009B673E" w:rsidRDefault="009B673E">
      <w:pPr>
        <w:pStyle w:val="CommentText"/>
      </w:pPr>
      <w:r>
        <w:rPr>
          <w:rStyle w:val="CommentReference"/>
        </w:rPr>
        <w:annotationRef/>
      </w:r>
      <w:r>
        <w:t>Are you saying that WBCs make most of the productive shelves? Might need to rephrase</w:t>
      </w:r>
    </w:p>
  </w:comment>
  <w:comment w:id="15" w:author="Baird, Mark (O&amp;A, Hobart)" w:date="2020-08-12T21:01:00Z" w:initials="BM(H">
    <w:p w14:paraId="08A832EA" w14:textId="2B93DAC5" w:rsidR="009B673E" w:rsidRDefault="009B673E">
      <w:pPr>
        <w:pStyle w:val="CommentText"/>
      </w:pPr>
      <w:r>
        <w:rPr>
          <w:rStyle w:val="CommentReference"/>
        </w:rPr>
        <w:annotationRef/>
      </w:r>
      <w:r>
        <w:t xml:space="preserve">I agree with AS. </w:t>
      </w:r>
      <w:r w:rsidR="008A3C36">
        <w:t xml:space="preserve">It is not time for making </w:t>
      </w:r>
      <w:r w:rsidR="00CA0F4A">
        <w:t xml:space="preserve">speculative </w:t>
      </w:r>
      <w:r w:rsidR="008A3C36">
        <w:t xml:space="preserve">links but statements. No-one would mind you say that zooplankton are the bottom of the food chain. But avoid the link to global fisheries landings, since </w:t>
      </w:r>
      <w:r w:rsidR="00CA0F4A">
        <w:t xml:space="preserve">globally </w:t>
      </w:r>
      <w:r w:rsidR="008A3C36">
        <w:t>most fish are caught in shelves of Eastern Boundary Currents like off Chile</w:t>
      </w:r>
      <w:r w:rsidR="00CA0F4A">
        <w:t xml:space="preserve"> due to among other things persistent upwelling </w:t>
      </w:r>
      <w:r w:rsidR="00CA0F4A">
        <w:t>favourable winds and nutrients from high latitudes.</w:t>
      </w:r>
    </w:p>
  </w:comment>
  <w:comment w:id="18" w:author="amandine_s10 amandine_s10" w:date="2020-08-12T15:58:00Z" w:initials="aa">
    <w:p w14:paraId="23FA4D0A" w14:textId="41634EC9" w:rsidR="009B673E" w:rsidRDefault="009B673E">
      <w:pPr>
        <w:pStyle w:val="CommentText"/>
      </w:pPr>
      <w:r>
        <w:rPr>
          <w:rStyle w:val="CommentReference"/>
        </w:rPr>
        <w:annotationRef/>
      </w:r>
      <w:r>
        <w:t>Nice paragraph</w:t>
      </w:r>
    </w:p>
  </w:comment>
  <w:comment w:id="24" w:author="amandine_s10 amandine_s10" w:date="2020-08-12T16:00:00Z" w:initials="aa">
    <w:p w14:paraId="33CC7CBE" w14:textId="121AE931" w:rsidR="009B673E" w:rsidRDefault="009B673E">
      <w:pPr>
        <w:pStyle w:val="CommentText"/>
      </w:pPr>
      <w:r>
        <w:rPr>
          <w:rStyle w:val="CommentReference"/>
        </w:rPr>
        <w:annotationRef/>
      </w:r>
      <w:r>
        <w:t>Good intro as a whole!</w:t>
      </w:r>
    </w:p>
  </w:comment>
  <w:comment w:id="36" w:author="amandine_s10 amandine_s10" w:date="2020-08-12T16:04:00Z" w:initials="aa">
    <w:p w14:paraId="235043F4" w14:textId="08E79F51" w:rsidR="009B673E" w:rsidRDefault="009B673E">
      <w:pPr>
        <w:pStyle w:val="CommentText"/>
      </w:pPr>
      <w:r>
        <w:rPr>
          <w:rStyle w:val="CommentReference"/>
        </w:rPr>
        <w:annotationRef/>
      </w:r>
      <w:r>
        <w:t>?</w:t>
      </w:r>
    </w:p>
  </w:comment>
  <w:comment w:id="63" w:author="amandine_s10 amandine_s10" w:date="2020-08-12T16:35:00Z" w:initials="aa">
    <w:p w14:paraId="7E374661" w14:textId="3A8880DE" w:rsidR="009B673E" w:rsidRDefault="009B673E">
      <w:pPr>
        <w:pStyle w:val="CommentText"/>
      </w:pPr>
      <w:r>
        <w:rPr>
          <w:rStyle w:val="CommentReference"/>
        </w:rPr>
        <w:annotationRef/>
      </w:r>
      <w:r>
        <w:t>Nice!</w:t>
      </w:r>
    </w:p>
  </w:comment>
  <w:comment w:id="64" w:author="amandine_s10 amandine_s10" w:date="2020-08-12T16:47:00Z" w:initials="aa">
    <w:p w14:paraId="3D158076" w14:textId="590C21E2" w:rsidR="009B673E" w:rsidRDefault="009B673E">
      <w:pPr>
        <w:pStyle w:val="CommentText"/>
      </w:pPr>
      <w:r>
        <w:rPr>
          <w:rStyle w:val="CommentReference"/>
        </w:rPr>
        <w:annotationRef/>
      </w:r>
      <w:r>
        <w:t>Reference?</w:t>
      </w:r>
    </w:p>
  </w:comment>
  <w:comment w:id="79" w:author="amandine_s10 amandine_s10" w:date="2020-08-12T16:54:00Z" w:initials="aa">
    <w:p w14:paraId="2035FC5E" w14:textId="61BDA01E" w:rsidR="009B673E" w:rsidRDefault="009B673E">
      <w:pPr>
        <w:pStyle w:val="CommentText"/>
      </w:pPr>
      <w:r>
        <w:rPr>
          <w:rStyle w:val="CommentReference"/>
        </w:rPr>
        <w:annotationRef/>
      </w:r>
      <w:r>
        <w:t>Persistent?</w:t>
      </w:r>
    </w:p>
  </w:comment>
  <w:comment w:id="80" w:author="amandine_s10 amandine_s10" w:date="2020-08-12T16:54:00Z" w:initials="aa">
    <w:p w14:paraId="4C030D67" w14:textId="7C11855D" w:rsidR="009B673E" w:rsidRDefault="009B673E">
      <w:pPr>
        <w:pStyle w:val="CommentText"/>
      </w:pPr>
      <w:r>
        <w:rPr>
          <w:rStyle w:val="CommentReference"/>
        </w:rPr>
        <w:annotationRef/>
      </w:r>
      <w:r>
        <w:t>Conclusions?</w:t>
      </w:r>
    </w:p>
  </w:comment>
  <w:comment w:id="81" w:author="Baird, Mark (O&amp;A, Hobart)" w:date="2020-08-12T21:39:00Z" w:initials="BM(H">
    <w:p w14:paraId="6052F9ED" w14:textId="77777777" w:rsidR="000624F7" w:rsidRDefault="000624F7">
      <w:pPr>
        <w:pStyle w:val="CommentText"/>
      </w:pPr>
      <w:r>
        <w:rPr>
          <w:rStyle w:val="CommentReference"/>
        </w:rPr>
        <w:annotationRef/>
      </w:r>
      <w:r>
        <w:t xml:space="preserve">This is not a great phrase. I would simply say “vertical and horizontal patterns of size …” depth is not a good choice since it is one point on a vertical scale, and broad could mean anything. </w:t>
      </w:r>
    </w:p>
    <w:p w14:paraId="0EFC7101" w14:textId="77777777" w:rsidR="000624F7" w:rsidRDefault="000624F7">
      <w:pPr>
        <w:pStyle w:val="CommentText"/>
      </w:pPr>
    </w:p>
    <w:p w14:paraId="310EEE74" w14:textId="52A3FEA0" w:rsidR="000624F7" w:rsidRDefault="000624F7">
      <w:pPr>
        <w:pStyle w:val="CommentText"/>
      </w:pPr>
      <w:r>
        <w:t>Check earlier uses of depth to see if vertical would be a better word choice.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F2ABAC9" w15:done="0"/>
  <w15:commentEx w15:paraId="51E34ABD" w15:done="0"/>
  <w15:commentEx w15:paraId="62345948" w15:done="0"/>
  <w15:commentEx w15:paraId="7846348E" w15:done="0"/>
  <w15:commentEx w15:paraId="08A832EA" w15:done="0"/>
  <w15:commentEx w15:paraId="23FA4D0A" w15:done="0"/>
  <w15:commentEx w15:paraId="33CC7CBE" w15:done="0"/>
  <w15:commentEx w15:paraId="235043F4" w15:done="0"/>
  <w15:commentEx w15:paraId="7E374661" w15:done="0"/>
  <w15:commentEx w15:paraId="3D158076" w15:done="1"/>
  <w15:commentEx w15:paraId="2035FC5E" w15:done="0"/>
  <w15:commentEx w15:paraId="4C030D67" w15:done="0"/>
  <w15:commentEx w15:paraId="310EEE7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DE8E5D" w16cex:dateUtc="2020-08-12T05:50:00Z"/>
  <w16cex:commentExtensible w16cex:durableId="22DE8EB4" w16cex:dateUtc="2020-08-12T05:52:00Z"/>
  <w16cex:commentExtensible w16cex:durableId="22DE8F30" w16cex:dateUtc="2020-08-12T05:54:00Z"/>
  <w16cex:commentExtensible w16cex:durableId="22DE8F86" w16cex:dateUtc="2020-08-12T05:55:00Z"/>
  <w16cex:commentExtensible w16cex:durableId="22DE900B" w16cex:dateUtc="2020-08-12T05:58:00Z"/>
  <w16cex:commentExtensible w16cex:durableId="22DE90B1" w16cex:dateUtc="2020-08-12T06:00:00Z"/>
  <w16cex:commentExtensible w16cex:durableId="22DE9196" w16cex:dateUtc="2020-08-12T06:04:00Z"/>
  <w16cex:commentExtensible w16cex:durableId="22DE98EB" w16cex:dateUtc="2020-08-12T06:35:00Z"/>
  <w16cex:commentExtensible w16cex:durableId="22DE9BA5" w16cex:dateUtc="2020-08-12T06:47:00Z"/>
  <w16cex:commentExtensible w16cex:durableId="22DE9D2D" w16cex:dateUtc="2020-08-12T06:54:00Z"/>
  <w16cex:commentExtensible w16cex:durableId="22DE9D57" w16cex:dateUtc="2020-08-12T06: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F2ABAC9" w16cid:durableId="22DE8E5D"/>
  <w16cid:commentId w16cid:paraId="51E34ABD" w16cid:durableId="22DE8EB4"/>
  <w16cid:commentId w16cid:paraId="62345948" w16cid:durableId="22DE8F30"/>
  <w16cid:commentId w16cid:paraId="7846348E" w16cid:durableId="22DE8F86"/>
  <w16cid:commentId w16cid:paraId="08A832EA" w16cid:durableId="22DED721"/>
  <w16cid:commentId w16cid:paraId="23FA4D0A" w16cid:durableId="22DE900B"/>
  <w16cid:commentId w16cid:paraId="33CC7CBE" w16cid:durableId="22DE90B1"/>
  <w16cid:commentId w16cid:paraId="235043F4" w16cid:durableId="22DE9196"/>
  <w16cid:commentId w16cid:paraId="7E374661" w16cid:durableId="22DE98EB"/>
  <w16cid:commentId w16cid:paraId="3D158076" w16cid:durableId="22DE9BA5"/>
  <w16cid:commentId w16cid:paraId="2035FC5E" w16cid:durableId="22DE9D2D"/>
  <w16cid:commentId w16cid:paraId="4C030D67" w16cid:durableId="22DE9D57"/>
  <w16cid:commentId w16cid:paraId="310EEE74" w16cid:durableId="22DEDFF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511DB0" w14:textId="77777777" w:rsidR="00C9604F" w:rsidRDefault="00C9604F" w:rsidP="000379AB">
      <w:r>
        <w:separator/>
      </w:r>
    </w:p>
  </w:endnote>
  <w:endnote w:type="continuationSeparator" w:id="0">
    <w:p w14:paraId="62A3BB65" w14:textId="77777777" w:rsidR="00C9604F" w:rsidRDefault="00C9604F"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4ED28E" w14:textId="2FE9AD18" w:rsidR="009B673E" w:rsidRDefault="009B673E"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45CA6F" w14:textId="77777777" w:rsidR="00C9604F" w:rsidRDefault="00C9604F" w:rsidP="000379AB">
      <w:r>
        <w:separator/>
      </w:r>
    </w:p>
  </w:footnote>
  <w:footnote w:type="continuationSeparator" w:id="0">
    <w:p w14:paraId="2B0F5E85" w14:textId="77777777" w:rsidR="00C9604F" w:rsidRDefault="00C9604F"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B75CCC" w14:textId="2816AD77" w:rsidR="009B673E" w:rsidRDefault="009B673E" w:rsidP="00E31404">
    <w:pPr>
      <w:pStyle w:val="Header"/>
      <w:jc w:val="center"/>
    </w:pPr>
    <w:r>
      <w:t xml:space="preserve">Confidential manuscript submitted to </w:t>
    </w:r>
    <w:r>
      <w:rPr>
        <w:i/>
      </w:rPr>
      <w:t xml:space="preserve">replace this text with name of </w:t>
    </w:r>
    <w:r w:rsidRPr="007778ED">
      <w:rPr>
        <w:i/>
      </w:rPr>
      <w:t>AGU journal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D38A7"/>
    <w:multiLevelType w:val="hybridMultilevel"/>
    <w:tmpl w:val="EA36D59C"/>
    <w:lvl w:ilvl="0" w:tplc="856E2DE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EE33FF4"/>
    <w:multiLevelType w:val="hybridMultilevel"/>
    <w:tmpl w:val="467C78B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177C95"/>
    <w:multiLevelType w:val="hybridMultilevel"/>
    <w:tmpl w:val="52DADC7E"/>
    <w:lvl w:ilvl="0" w:tplc="0C090001">
      <w:start w:val="1"/>
      <w:numFmt w:val="bullet"/>
      <w:lvlText w:val=""/>
      <w:lvlJc w:val="left"/>
      <w:pPr>
        <w:ind w:left="4326" w:hanging="360"/>
      </w:pPr>
      <w:rPr>
        <w:rFonts w:ascii="Symbol" w:hAnsi="Symbol" w:hint="default"/>
      </w:rPr>
    </w:lvl>
    <w:lvl w:ilvl="1" w:tplc="0C090003" w:tentative="1">
      <w:start w:val="1"/>
      <w:numFmt w:val="bullet"/>
      <w:lvlText w:val="o"/>
      <w:lvlJc w:val="left"/>
      <w:pPr>
        <w:ind w:left="5046" w:hanging="360"/>
      </w:pPr>
      <w:rPr>
        <w:rFonts w:ascii="Courier New" w:hAnsi="Courier New" w:cs="Courier New" w:hint="default"/>
      </w:rPr>
    </w:lvl>
    <w:lvl w:ilvl="2" w:tplc="0C090005" w:tentative="1">
      <w:start w:val="1"/>
      <w:numFmt w:val="bullet"/>
      <w:lvlText w:val=""/>
      <w:lvlJc w:val="left"/>
      <w:pPr>
        <w:ind w:left="5766" w:hanging="360"/>
      </w:pPr>
      <w:rPr>
        <w:rFonts w:ascii="Wingdings" w:hAnsi="Wingdings" w:hint="default"/>
      </w:rPr>
    </w:lvl>
    <w:lvl w:ilvl="3" w:tplc="0C090001" w:tentative="1">
      <w:start w:val="1"/>
      <w:numFmt w:val="bullet"/>
      <w:lvlText w:val=""/>
      <w:lvlJc w:val="left"/>
      <w:pPr>
        <w:ind w:left="6486" w:hanging="360"/>
      </w:pPr>
      <w:rPr>
        <w:rFonts w:ascii="Symbol" w:hAnsi="Symbol" w:hint="default"/>
      </w:rPr>
    </w:lvl>
    <w:lvl w:ilvl="4" w:tplc="0C090003" w:tentative="1">
      <w:start w:val="1"/>
      <w:numFmt w:val="bullet"/>
      <w:lvlText w:val="o"/>
      <w:lvlJc w:val="left"/>
      <w:pPr>
        <w:ind w:left="7206" w:hanging="360"/>
      </w:pPr>
      <w:rPr>
        <w:rFonts w:ascii="Courier New" w:hAnsi="Courier New" w:cs="Courier New" w:hint="default"/>
      </w:rPr>
    </w:lvl>
    <w:lvl w:ilvl="5" w:tplc="0C090005" w:tentative="1">
      <w:start w:val="1"/>
      <w:numFmt w:val="bullet"/>
      <w:lvlText w:val=""/>
      <w:lvlJc w:val="left"/>
      <w:pPr>
        <w:ind w:left="7926" w:hanging="360"/>
      </w:pPr>
      <w:rPr>
        <w:rFonts w:ascii="Wingdings" w:hAnsi="Wingdings" w:hint="default"/>
      </w:rPr>
    </w:lvl>
    <w:lvl w:ilvl="6" w:tplc="0C090001" w:tentative="1">
      <w:start w:val="1"/>
      <w:numFmt w:val="bullet"/>
      <w:lvlText w:val=""/>
      <w:lvlJc w:val="left"/>
      <w:pPr>
        <w:ind w:left="8646" w:hanging="360"/>
      </w:pPr>
      <w:rPr>
        <w:rFonts w:ascii="Symbol" w:hAnsi="Symbol" w:hint="default"/>
      </w:rPr>
    </w:lvl>
    <w:lvl w:ilvl="7" w:tplc="0C090003" w:tentative="1">
      <w:start w:val="1"/>
      <w:numFmt w:val="bullet"/>
      <w:lvlText w:val="o"/>
      <w:lvlJc w:val="left"/>
      <w:pPr>
        <w:ind w:left="9366" w:hanging="360"/>
      </w:pPr>
      <w:rPr>
        <w:rFonts w:ascii="Courier New" w:hAnsi="Courier New" w:cs="Courier New" w:hint="default"/>
      </w:rPr>
    </w:lvl>
    <w:lvl w:ilvl="8" w:tplc="0C090005" w:tentative="1">
      <w:start w:val="1"/>
      <w:numFmt w:val="bullet"/>
      <w:lvlText w:val=""/>
      <w:lvlJc w:val="left"/>
      <w:pPr>
        <w:ind w:left="10086" w:hanging="360"/>
      </w:pPr>
      <w:rPr>
        <w:rFonts w:ascii="Wingdings" w:hAnsi="Wingdings" w:hint="default"/>
      </w:rPr>
    </w:lvl>
  </w:abstractNum>
  <w:abstractNum w:abstractNumId="5" w15:restartNumberingAfterBreak="0">
    <w:nsid w:val="21CD7349"/>
    <w:multiLevelType w:val="hybridMultilevel"/>
    <w:tmpl w:val="71344FE0"/>
    <w:lvl w:ilvl="0" w:tplc="E0DA9EE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8B424B"/>
    <w:multiLevelType w:val="hybridMultilevel"/>
    <w:tmpl w:val="CFE88E2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8" w15:restartNumberingAfterBreak="0">
    <w:nsid w:val="3AE06E8B"/>
    <w:multiLevelType w:val="hybridMultilevel"/>
    <w:tmpl w:val="452293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C4E6358"/>
    <w:multiLevelType w:val="hybridMultilevel"/>
    <w:tmpl w:val="EB1627A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3"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D67D2E"/>
    <w:multiLevelType w:val="hybridMultilevel"/>
    <w:tmpl w:val="2DBE4B16"/>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7" w15:restartNumberingAfterBreak="0">
    <w:nsid w:val="670A405B"/>
    <w:multiLevelType w:val="hybridMultilevel"/>
    <w:tmpl w:val="5344CD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9" w15:restartNumberingAfterBreak="0">
    <w:nsid w:val="6ED23CEB"/>
    <w:multiLevelType w:val="hybridMultilevel"/>
    <w:tmpl w:val="9FE247D8"/>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num w:numId="1">
    <w:abstractNumId w:val="3"/>
  </w:num>
  <w:num w:numId="2">
    <w:abstractNumId w:val="2"/>
  </w:num>
  <w:num w:numId="3">
    <w:abstractNumId w:val="18"/>
  </w:num>
  <w:num w:numId="4">
    <w:abstractNumId w:val="9"/>
  </w:num>
  <w:num w:numId="5">
    <w:abstractNumId w:val="10"/>
  </w:num>
  <w:num w:numId="6">
    <w:abstractNumId w:val="13"/>
  </w:num>
  <w:num w:numId="7">
    <w:abstractNumId w:val="14"/>
  </w:num>
  <w:num w:numId="8">
    <w:abstractNumId w:val="15"/>
  </w:num>
  <w:num w:numId="9">
    <w:abstractNumId w:val="6"/>
  </w:num>
  <w:num w:numId="10">
    <w:abstractNumId w:val="11"/>
  </w:num>
  <w:num w:numId="11">
    <w:abstractNumId w:val="17"/>
  </w:num>
  <w:num w:numId="12">
    <w:abstractNumId w:val="16"/>
  </w:num>
  <w:num w:numId="13">
    <w:abstractNumId w:val="1"/>
  </w:num>
  <w:num w:numId="14">
    <w:abstractNumId w:val="8"/>
  </w:num>
  <w:num w:numId="15">
    <w:abstractNumId w:val="4"/>
  </w:num>
  <w:num w:numId="16">
    <w:abstractNumId w:val="7"/>
  </w:num>
  <w:num w:numId="17">
    <w:abstractNumId w:val="12"/>
  </w:num>
  <w:num w:numId="18">
    <w:abstractNumId w:val="19"/>
  </w:num>
  <w:num w:numId="19">
    <w:abstractNumId w:val="0"/>
  </w:num>
  <w:num w:numId="20">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mandine_s10 amandine_s10">
    <w15:presenceInfo w15:providerId="Windows Live" w15:userId="a8fdac410153489a"/>
  </w15:person>
  <w15:person w15:author="Baird, Mark (O&amp;A, Hobart)">
    <w15:presenceInfo w15:providerId="AD" w15:userId="S::bai155@csiro.au::a648c43f-01cf-473f-b3bf-d94c3863c45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Marine Biology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dxddr0f3fperrezrxj5tr9952w22spd092z&quot;&gt;Yates SIMS Library June19&lt;record-ids&gt;&lt;item&gt;19&lt;/item&gt;&lt;item&gt;41&lt;/item&gt;&lt;item&gt;42&lt;/item&gt;&lt;item&gt;43&lt;/item&gt;&lt;item&gt;44&lt;/item&gt;&lt;item&gt;46&lt;/item&gt;&lt;item&gt;47&lt;/item&gt;&lt;item&gt;54&lt;/item&gt;&lt;item&gt;55&lt;/item&gt;&lt;item&gt;80&lt;/item&gt;&lt;item&gt;120&lt;/item&gt;&lt;item&gt;137&lt;/item&gt;&lt;item&gt;151&lt;/item&gt;&lt;item&gt;153&lt;/item&gt;&lt;item&gt;162&lt;/item&gt;&lt;item&gt;187&lt;/item&gt;&lt;item&gt;292&lt;/item&gt;&lt;item&gt;293&lt;/item&gt;&lt;item&gt;294&lt;/item&gt;&lt;item&gt;295&lt;/item&gt;&lt;item&gt;296&lt;/item&gt;&lt;item&gt;297&lt;/item&gt;&lt;item&gt;298&lt;/item&gt;&lt;item&gt;299&lt;/item&gt;&lt;item&gt;300&lt;/item&gt;&lt;item&gt;301&lt;/item&gt;&lt;item&gt;302&lt;/item&gt;&lt;item&gt;303&lt;/item&gt;&lt;item&gt;304&lt;/item&gt;&lt;item&gt;305&lt;/item&gt;&lt;item&gt;306&lt;/item&gt;&lt;item&gt;307&lt;/item&gt;&lt;item&gt;309&lt;/item&gt;&lt;item&gt;311&lt;/item&gt;&lt;item&gt;312&lt;/item&gt;&lt;item&gt;314&lt;/item&gt;&lt;item&gt;321&lt;/item&gt;&lt;item&gt;322&lt;/item&gt;&lt;/record-ids&gt;&lt;/item&gt;&lt;/Libraries&gt;"/>
  </w:docVars>
  <w:rsids>
    <w:rsidRoot w:val="008A6077"/>
    <w:rsid w:val="00000154"/>
    <w:rsid w:val="000037BC"/>
    <w:rsid w:val="00005980"/>
    <w:rsid w:val="00006841"/>
    <w:rsid w:val="00010B04"/>
    <w:rsid w:val="00012E4A"/>
    <w:rsid w:val="00016AC5"/>
    <w:rsid w:val="00016F07"/>
    <w:rsid w:val="000202B2"/>
    <w:rsid w:val="00031829"/>
    <w:rsid w:val="00037551"/>
    <w:rsid w:val="000379AB"/>
    <w:rsid w:val="0004013A"/>
    <w:rsid w:val="000406A0"/>
    <w:rsid w:val="00044EBD"/>
    <w:rsid w:val="00045920"/>
    <w:rsid w:val="00046E7A"/>
    <w:rsid w:val="00056422"/>
    <w:rsid w:val="000624F7"/>
    <w:rsid w:val="00063B54"/>
    <w:rsid w:val="00065806"/>
    <w:rsid w:val="00071EC6"/>
    <w:rsid w:val="0007414F"/>
    <w:rsid w:val="00077949"/>
    <w:rsid w:val="00077CDD"/>
    <w:rsid w:val="00087B81"/>
    <w:rsid w:val="0009116A"/>
    <w:rsid w:val="000928AB"/>
    <w:rsid w:val="00095ADB"/>
    <w:rsid w:val="000A0C86"/>
    <w:rsid w:val="000A5294"/>
    <w:rsid w:val="000A77C9"/>
    <w:rsid w:val="000B035A"/>
    <w:rsid w:val="000B0860"/>
    <w:rsid w:val="000B14C1"/>
    <w:rsid w:val="000B1D8B"/>
    <w:rsid w:val="000B322F"/>
    <w:rsid w:val="000B40C8"/>
    <w:rsid w:val="000C11C9"/>
    <w:rsid w:val="000C3CE9"/>
    <w:rsid w:val="000C4633"/>
    <w:rsid w:val="000C5530"/>
    <w:rsid w:val="000D5516"/>
    <w:rsid w:val="000D6CE0"/>
    <w:rsid w:val="000E25FA"/>
    <w:rsid w:val="000E48B4"/>
    <w:rsid w:val="000F24D1"/>
    <w:rsid w:val="000F68EC"/>
    <w:rsid w:val="000F6FF5"/>
    <w:rsid w:val="00103CD2"/>
    <w:rsid w:val="001078C0"/>
    <w:rsid w:val="00112698"/>
    <w:rsid w:val="00120B3D"/>
    <w:rsid w:val="0012458B"/>
    <w:rsid w:val="00124ED5"/>
    <w:rsid w:val="0012564A"/>
    <w:rsid w:val="00130389"/>
    <w:rsid w:val="00131D0E"/>
    <w:rsid w:val="001321FD"/>
    <w:rsid w:val="00135B5A"/>
    <w:rsid w:val="00135CD1"/>
    <w:rsid w:val="00136674"/>
    <w:rsid w:val="001402D8"/>
    <w:rsid w:val="00142E2E"/>
    <w:rsid w:val="001473FC"/>
    <w:rsid w:val="001606DA"/>
    <w:rsid w:val="00161CA3"/>
    <w:rsid w:val="001620D6"/>
    <w:rsid w:val="001622D3"/>
    <w:rsid w:val="001623A4"/>
    <w:rsid w:val="00166354"/>
    <w:rsid w:val="00171D77"/>
    <w:rsid w:val="001764E7"/>
    <w:rsid w:val="00184DA3"/>
    <w:rsid w:val="00184F1B"/>
    <w:rsid w:val="00185202"/>
    <w:rsid w:val="00187221"/>
    <w:rsid w:val="001924C6"/>
    <w:rsid w:val="00194DB9"/>
    <w:rsid w:val="00196D4E"/>
    <w:rsid w:val="001A16EB"/>
    <w:rsid w:val="001A502C"/>
    <w:rsid w:val="001A51F3"/>
    <w:rsid w:val="001A6CB9"/>
    <w:rsid w:val="001B1E1A"/>
    <w:rsid w:val="001B2C4F"/>
    <w:rsid w:val="001B4E60"/>
    <w:rsid w:val="001C01D1"/>
    <w:rsid w:val="001C1DFC"/>
    <w:rsid w:val="001C2B0D"/>
    <w:rsid w:val="001C4269"/>
    <w:rsid w:val="001C4E68"/>
    <w:rsid w:val="001D170A"/>
    <w:rsid w:val="001D27AD"/>
    <w:rsid w:val="001D4991"/>
    <w:rsid w:val="001D5CFE"/>
    <w:rsid w:val="001D78AC"/>
    <w:rsid w:val="001E33EF"/>
    <w:rsid w:val="001E3923"/>
    <w:rsid w:val="001E5056"/>
    <w:rsid w:val="001F3A18"/>
    <w:rsid w:val="00205464"/>
    <w:rsid w:val="00206556"/>
    <w:rsid w:val="00206C1A"/>
    <w:rsid w:val="00207754"/>
    <w:rsid w:val="002112B8"/>
    <w:rsid w:val="00212329"/>
    <w:rsid w:val="00214E00"/>
    <w:rsid w:val="002208F0"/>
    <w:rsid w:val="00220F55"/>
    <w:rsid w:val="002227B0"/>
    <w:rsid w:val="00224AB9"/>
    <w:rsid w:val="00227465"/>
    <w:rsid w:val="00230E0E"/>
    <w:rsid w:val="0023202E"/>
    <w:rsid w:val="00232BF7"/>
    <w:rsid w:val="00243202"/>
    <w:rsid w:val="00243405"/>
    <w:rsid w:val="00244761"/>
    <w:rsid w:val="0024589D"/>
    <w:rsid w:val="00247C17"/>
    <w:rsid w:val="0025013B"/>
    <w:rsid w:val="00250C10"/>
    <w:rsid w:val="00253C14"/>
    <w:rsid w:val="002602C5"/>
    <w:rsid w:val="00263693"/>
    <w:rsid w:val="00265C5B"/>
    <w:rsid w:val="002671A7"/>
    <w:rsid w:val="00270A8C"/>
    <w:rsid w:val="00275344"/>
    <w:rsid w:val="00276F14"/>
    <w:rsid w:val="002775C5"/>
    <w:rsid w:val="00290645"/>
    <w:rsid w:val="002922EB"/>
    <w:rsid w:val="00292759"/>
    <w:rsid w:val="0029286C"/>
    <w:rsid w:val="00293DBB"/>
    <w:rsid w:val="0029753A"/>
    <w:rsid w:val="002A3D19"/>
    <w:rsid w:val="002A46D6"/>
    <w:rsid w:val="002B0DE6"/>
    <w:rsid w:val="002B2B19"/>
    <w:rsid w:val="002B2D63"/>
    <w:rsid w:val="002B3D9B"/>
    <w:rsid w:val="002B4DF7"/>
    <w:rsid w:val="002B66D7"/>
    <w:rsid w:val="002B6748"/>
    <w:rsid w:val="002B67C8"/>
    <w:rsid w:val="002B6F74"/>
    <w:rsid w:val="002C1CD6"/>
    <w:rsid w:val="002C1E5F"/>
    <w:rsid w:val="002C212A"/>
    <w:rsid w:val="002C3263"/>
    <w:rsid w:val="002C53E8"/>
    <w:rsid w:val="002D2DE6"/>
    <w:rsid w:val="002E1963"/>
    <w:rsid w:val="002E1FC2"/>
    <w:rsid w:val="002E79FD"/>
    <w:rsid w:val="002F1A2B"/>
    <w:rsid w:val="002F2289"/>
    <w:rsid w:val="002F3B11"/>
    <w:rsid w:val="002F723E"/>
    <w:rsid w:val="003002F4"/>
    <w:rsid w:val="003042BC"/>
    <w:rsid w:val="00307499"/>
    <w:rsid w:val="00312ECF"/>
    <w:rsid w:val="003137C3"/>
    <w:rsid w:val="003162D6"/>
    <w:rsid w:val="00317953"/>
    <w:rsid w:val="00321020"/>
    <w:rsid w:val="00321596"/>
    <w:rsid w:val="003238FC"/>
    <w:rsid w:val="00325E31"/>
    <w:rsid w:val="00325FF1"/>
    <w:rsid w:val="0033184D"/>
    <w:rsid w:val="00332728"/>
    <w:rsid w:val="003354D2"/>
    <w:rsid w:val="00340107"/>
    <w:rsid w:val="003408E4"/>
    <w:rsid w:val="00343B57"/>
    <w:rsid w:val="00345DCA"/>
    <w:rsid w:val="003514AD"/>
    <w:rsid w:val="00352BE9"/>
    <w:rsid w:val="00353BB9"/>
    <w:rsid w:val="00353C6A"/>
    <w:rsid w:val="00366C81"/>
    <w:rsid w:val="003717E7"/>
    <w:rsid w:val="0037466A"/>
    <w:rsid w:val="003810EC"/>
    <w:rsid w:val="00383C20"/>
    <w:rsid w:val="00384CF3"/>
    <w:rsid w:val="00386D4E"/>
    <w:rsid w:val="00387A40"/>
    <w:rsid w:val="00390CE4"/>
    <w:rsid w:val="00391447"/>
    <w:rsid w:val="003A1011"/>
    <w:rsid w:val="003A1F87"/>
    <w:rsid w:val="003A22DD"/>
    <w:rsid w:val="003A2A09"/>
    <w:rsid w:val="003A2CE2"/>
    <w:rsid w:val="003A6543"/>
    <w:rsid w:val="003A6CE0"/>
    <w:rsid w:val="003B01EB"/>
    <w:rsid w:val="003B1584"/>
    <w:rsid w:val="003B3D2C"/>
    <w:rsid w:val="003B4A79"/>
    <w:rsid w:val="003C09A6"/>
    <w:rsid w:val="003C160C"/>
    <w:rsid w:val="003C6A98"/>
    <w:rsid w:val="003C7453"/>
    <w:rsid w:val="003D311B"/>
    <w:rsid w:val="003D5788"/>
    <w:rsid w:val="003D57AB"/>
    <w:rsid w:val="003E012B"/>
    <w:rsid w:val="003E660A"/>
    <w:rsid w:val="003F0C59"/>
    <w:rsid w:val="003F1183"/>
    <w:rsid w:val="003F199B"/>
    <w:rsid w:val="003F1E6F"/>
    <w:rsid w:val="003F3F71"/>
    <w:rsid w:val="003F55C8"/>
    <w:rsid w:val="003F6382"/>
    <w:rsid w:val="003F6989"/>
    <w:rsid w:val="003F74CD"/>
    <w:rsid w:val="003F7F8E"/>
    <w:rsid w:val="00400425"/>
    <w:rsid w:val="00400648"/>
    <w:rsid w:val="004009A6"/>
    <w:rsid w:val="004062C6"/>
    <w:rsid w:val="00407F42"/>
    <w:rsid w:val="004117EC"/>
    <w:rsid w:val="00413FCF"/>
    <w:rsid w:val="00422789"/>
    <w:rsid w:val="00423820"/>
    <w:rsid w:val="00423CFC"/>
    <w:rsid w:val="00426458"/>
    <w:rsid w:val="004304EB"/>
    <w:rsid w:val="00435CCA"/>
    <w:rsid w:val="00436479"/>
    <w:rsid w:val="00441D09"/>
    <w:rsid w:val="00441F69"/>
    <w:rsid w:val="0044352F"/>
    <w:rsid w:val="00446080"/>
    <w:rsid w:val="004529AC"/>
    <w:rsid w:val="00455559"/>
    <w:rsid w:val="00467F45"/>
    <w:rsid w:val="00470E3B"/>
    <w:rsid w:val="00471343"/>
    <w:rsid w:val="00472630"/>
    <w:rsid w:val="004737AE"/>
    <w:rsid w:val="00475EAC"/>
    <w:rsid w:val="00485970"/>
    <w:rsid w:val="0048653A"/>
    <w:rsid w:val="00487721"/>
    <w:rsid w:val="0049115A"/>
    <w:rsid w:val="0049331C"/>
    <w:rsid w:val="00493DD1"/>
    <w:rsid w:val="0049788A"/>
    <w:rsid w:val="004A138E"/>
    <w:rsid w:val="004A328F"/>
    <w:rsid w:val="004B09C8"/>
    <w:rsid w:val="004B23E9"/>
    <w:rsid w:val="004B39D7"/>
    <w:rsid w:val="004B3DD6"/>
    <w:rsid w:val="004B4655"/>
    <w:rsid w:val="004B4D38"/>
    <w:rsid w:val="004C0170"/>
    <w:rsid w:val="004C2592"/>
    <w:rsid w:val="004C2E5E"/>
    <w:rsid w:val="004C365F"/>
    <w:rsid w:val="004C4CDE"/>
    <w:rsid w:val="004C4E24"/>
    <w:rsid w:val="004D38BA"/>
    <w:rsid w:val="004D3C70"/>
    <w:rsid w:val="004D4D45"/>
    <w:rsid w:val="004D5BD8"/>
    <w:rsid w:val="004E02B5"/>
    <w:rsid w:val="004E1275"/>
    <w:rsid w:val="004E3D1F"/>
    <w:rsid w:val="004E5A8A"/>
    <w:rsid w:val="004F563B"/>
    <w:rsid w:val="004F7772"/>
    <w:rsid w:val="0050019D"/>
    <w:rsid w:val="00500F16"/>
    <w:rsid w:val="00504F62"/>
    <w:rsid w:val="00515D4B"/>
    <w:rsid w:val="005167EA"/>
    <w:rsid w:val="00520827"/>
    <w:rsid w:val="00521CAE"/>
    <w:rsid w:val="00525F50"/>
    <w:rsid w:val="0053211D"/>
    <w:rsid w:val="00533B5B"/>
    <w:rsid w:val="0053533D"/>
    <w:rsid w:val="005358D5"/>
    <w:rsid w:val="00535B83"/>
    <w:rsid w:val="005410BF"/>
    <w:rsid w:val="00542F18"/>
    <w:rsid w:val="00543728"/>
    <w:rsid w:val="00544732"/>
    <w:rsid w:val="00545B6C"/>
    <w:rsid w:val="0055187B"/>
    <w:rsid w:val="00551F23"/>
    <w:rsid w:val="00555026"/>
    <w:rsid w:val="005555B7"/>
    <w:rsid w:val="00562C9F"/>
    <w:rsid w:val="00566E2B"/>
    <w:rsid w:val="00570DF1"/>
    <w:rsid w:val="00572DCF"/>
    <w:rsid w:val="00573114"/>
    <w:rsid w:val="0057441D"/>
    <w:rsid w:val="00575C0B"/>
    <w:rsid w:val="005820F9"/>
    <w:rsid w:val="0058280A"/>
    <w:rsid w:val="00585981"/>
    <w:rsid w:val="0058684B"/>
    <w:rsid w:val="00591676"/>
    <w:rsid w:val="005943F4"/>
    <w:rsid w:val="005955F1"/>
    <w:rsid w:val="005962BD"/>
    <w:rsid w:val="005A1B72"/>
    <w:rsid w:val="005A285F"/>
    <w:rsid w:val="005A3260"/>
    <w:rsid w:val="005A4539"/>
    <w:rsid w:val="005A5E97"/>
    <w:rsid w:val="005B12C8"/>
    <w:rsid w:val="005B1377"/>
    <w:rsid w:val="005B31C3"/>
    <w:rsid w:val="005B5304"/>
    <w:rsid w:val="005C282A"/>
    <w:rsid w:val="005C3011"/>
    <w:rsid w:val="005C4713"/>
    <w:rsid w:val="005C5E3F"/>
    <w:rsid w:val="005C7A03"/>
    <w:rsid w:val="005E080D"/>
    <w:rsid w:val="005E2732"/>
    <w:rsid w:val="005E4BAF"/>
    <w:rsid w:val="005E560F"/>
    <w:rsid w:val="005E6B6E"/>
    <w:rsid w:val="005F0C51"/>
    <w:rsid w:val="005F2500"/>
    <w:rsid w:val="005F29F5"/>
    <w:rsid w:val="005F5960"/>
    <w:rsid w:val="005F5CE0"/>
    <w:rsid w:val="0061112D"/>
    <w:rsid w:val="006145F7"/>
    <w:rsid w:val="00615557"/>
    <w:rsid w:val="00622210"/>
    <w:rsid w:val="00623977"/>
    <w:rsid w:val="00627CA7"/>
    <w:rsid w:val="00630F96"/>
    <w:rsid w:val="00631A1B"/>
    <w:rsid w:val="0063430E"/>
    <w:rsid w:val="00637061"/>
    <w:rsid w:val="00640CC5"/>
    <w:rsid w:val="00643B29"/>
    <w:rsid w:val="00643C87"/>
    <w:rsid w:val="00646040"/>
    <w:rsid w:val="00647DD0"/>
    <w:rsid w:val="006510EE"/>
    <w:rsid w:val="00652394"/>
    <w:rsid w:val="00667A77"/>
    <w:rsid w:val="00676EF9"/>
    <w:rsid w:val="00680FBD"/>
    <w:rsid w:val="00682715"/>
    <w:rsid w:val="006842EE"/>
    <w:rsid w:val="006869A0"/>
    <w:rsid w:val="006871FB"/>
    <w:rsid w:val="00692F7A"/>
    <w:rsid w:val="00694B02"/>
    <w:rsid w:val="006963FD"/>
    <w:rsid w:val="006A1FF8"/>
    <w:rsid w:val="006A27E3"/>
    <w:rsid w:val="006A4363"/>
    <w:rsid w:val="006A558B"/>
    <w:rsid w:val="006A6D93"/>
    <w:rsid w:val="006B15E4"/>
    <w:rsid w:val="006B3E53"/>
    <w:rsid w:val="006C0A39"/>
    <w:rsid w:val="006C40C0"/>
    <w:rsid w:val="006C4619"/>
    <w:rsid w:val="006D0156"/>
    <w:rsid w:val="006D26A7"/>
    <w:rsid w:val="006D2A0E"/>
    <w:rsid w:val="006D5E6D"/>
    <w:rsid w:val="006D707C"/>
    <w:rsid w:val="006E07D8"/>
    <w:rsid w:val="006E13C8"/>
    <w:rsid w:val="006E61D9"/>
    <w:rsid w:val="006F19F9"/>
    <w:rsid w:val="006F301F"/>
    <w:rsid w:val="006F62EC"/>
    <w:rsid w:val="006F662E"/>
    <w:rsid w:val="00700005"/>
    <w:rsid w:val="00704A1F"/>
    <w:rsid w:val="0070592A"/>
    <w:rsid w:val="0070771F"/>
    <w:rsid w:val="007123BD"/>
    <w:rsid w:val="00714DD7"/>
    <w:rsid w:val="00716DDF"/>
    <w:rsid w:val="00716EB1"/>
    <w:rsid w:val="0072168F"/>
    <w:rsid w:val="007228CC"/>
    <w:rsid w:val="00723F4F"/>
    <w:rsid w:val="0072649C"/>
    <w:rsid w:val="00727580"/>
    <w:rsid w:val="007277AE"/>
    <w:rsid w:val="00731BD2"/>
    <w:rsid w:val="00732A12"/>
    <w:rsid w:val="0073606B"/>
    <w:rsid w:val="007453F7"/>
    <w:rsid w:val="0075388E"/>
    <w:rsid w:val="007542C1"/>
    <w:rsid w:val="0075608D"/>
    <w:rsid w:val="00756CB1"/>
    <w:rsid w:val="007615B9"/>
    <w:rsid w:val="00762C81"/>
    <w:rsid w:val="00764CE9"/>
    <w:rsid w:val="00767381"/>
    <w:rsid w:val="00773539"/>
    <w:rsid w:val="00773BA1"/>
    <w:rsid w:val="007778ED"/>
    <w:rsid w:val="00780493"/>
    <w:rsid w:val="00781CDD"/>
    <w:rsid w:val="00783F10"/>
    <w:rsid w:val="0078463A"/>
    <w:rsid w:val="00790FAD"/>
    <w:rsid w:val="00791BFB"/>
    <w:rsid w:val="00791E16"/>
    <w:rsid w:val="00796FB8"/>
    <w:rsid w:val="007A12ED"/>
    <w:rsid w:val="007A1334"/>
    <w:rsid w:val="007A1FD2"/>
    <w:rsid w:val="007A3AC3"/>
    <w:rsid w:val="007A68ED"/>
    <w:rsid w:val="007B2C01"/>
    <w:rsid w:val="007B4B93"/>
    <w:rsid w:val="007C0CBD"/>
    <w:rsid w:val="007C44D8"/>
    <w:rsid w:val="007C6749"/>
    <w:rsid w:val="007D2CB5"/>
    <w:rsid w:val="007D4649"/>
    <w:rsid w:val="007D707C"/>
    <w:rsid w:val="007E36E7"/>
    <w:rsid w:val="007E5943"/>
    <w:rsid w:val="007F1F34"/>
    <w:rsid w:val="007F3016"/>
    <w:rsid w:val="007F7C69"/>
    <w:rsid w:val="0080212F"/>
    <w:rsid w:val="00813315"/>
    <w:rsid w:val="008150A7"/>
    <w:rsid w:val="008223DE"/>
    <w:rsid w:val="00822419"/>
    <w:rsid w:val="00823626"/>
    <w:rsid w:val="00827A15"/>
    <w:rsid w:val="008402FD"/>
    <w:rsid w:val="00847D92"/>
    <w:rsid w:val="00850CE2"/>
    <w:rsid w:val="00850D60"/>
    <w:rsid w:val="008548BE"/>
    <w:rsid w:val="00855B07"/>
    <w:rsid w:val="00855F3F"/>
    <w:rsid w:val="00861A20"/>
    <w:rsid w:val="00865E62"/>
    <w:rsid w:val="00866BC8"/>
    <w:rsid w:val="00867A23"/>
    <w:rsid w:val="00871C8A"/>
    <w:rsid w:val="008729A3"/>
    <w:rsid w:val="00873D45"/>
    <w:rsid w:val="00874F4E"/>
    <w:rsid w:val="008776C9"/>
    <w:rsid w:val="00880D57"/>
    <w:rsid w:val="008858D9"/>
    <w:rsid w:val="008872B5"/>
    <w:rsid w:val="0089099C"/>
    <w:rsid w:val="00893955"/>
    <w:rsid w:val="00895E09"/>
    <w:rsid w:val="00897167"/>
    <w:rsid w:val="008A152A"/>
    <w:rsid w:val="008A3A3E"/>
    <w:rsid w:val="008A3C36"/>
    <w:rsid w:val="008A40AD"/>
    <w:rsid w:val="008A542F"/>
    <w:rsid w:val="008A6077"/>
    <w:rsid w:val="008A6420"/>
    <w:rsid w:val="008A697D"/>
    <w:rsid w:val="008A70CE"/>
    <w:rsid w:val="008A74F4"/>
    <w:rsid w:val="008B01E2"/>
    <w:rsid w:val="008B0330"/>
    <w:rsid w:val="008B13B9"/>
    <w:rsid w:val="008B1DE1"/>
    <w:rsid w:val="008B20BC"/>
    <w:rsid w:val="008B29C1"/>
    <w:rsid w:val="008B3E4F"/>
    <w:rsid w:val="008B7392"/>
    <w:rsid w:val="008C1687"/>
    <w:rsid w:val="008C187F"/>
    <w:rsid w:val="008D27F6"/>
    <w:rsid w:val="008D3087"/>
    <w:rsid w:val="008D4C89"/>
    <w:rsid w:val="008D4D83"/>
    <w:rsid w:val="008D7B3F"/>
    <w:rsid w:val="008E2B0C"/>
    <w:rsid w:val="008E2BD0"/>
    <w:rsid w:val="008E52C9"/>
    <w:rsid w:val="008E58E5"/>
    <w:rsid w:val="008F0F74"/>
    <w:rsid w:val="008F136C"/>
    <w:rsid w:val="00900430"/>
    <w:rsid w:val="00906D99"/>
    <w:rsid w:val="00907AB2"/>
    <w:rsid w:val="00913707"/>
    <w:rsid w:val="009137A2"/>
    <w:rsid w:val="00915BCA"/>
    <w:rsid w:val="00923336"/>
    <w:rsid w:val="00931DE0"/>
    <w:rsid w:val="00932B6E"/>
    <w:rsid w:val="00936B53"/>
    <w:rsid w:val="0094275A"/>
    <w:rsid w:val="00942917"/>
    <w:rsid w:val="00945322"/>
    <w:rsid w:val="00945E55"/>
    <w:rsid w:val="00950588"/>
    <w:rsid w:val="009545C3"/>
    <w:rsid w:val="009557F9"/>
    <w:rsid w:val="00956C57"/>
    <w:rsid w:val="00961B88"/>
    <w:rsid w:val="00962664"/>
    <w:rsid w:val="00964705"/>
    <w:rsid w:val="00971F41"/>
    <w:rsid w:val="0097213C"/>
    <w:rsid w:val="009723D5"/>
    <w:rsid w:val="0097460E"/>
    <w:rsid w:val="00974A9E"/>
    <w:rsid w:val="0097550F"/>
    <w:rsid w:val="00975D9D"/>
    <w:rsid w:val="0097684E"/>
    <w:rsid w:val="00977827"/>
    <w:rsid w:val="00985346"/>
    <w:rsid w:val="009877A1"/>
    <w:rsid w:val="00990EAC"/>
    <w:rsid w:val="009922F4"/>
    <w:rsid w:val="00995EF5"/>
    <w:rsid w:val="00997374"/>
    <w:rsid w:val="009A4270"/>
    <w:rsid w:val="009A589B"/>
    <w:rsid w:val="009A61CC"/>
    <w:rsid w:val="009A6B8D"/>
    <w:rsid w:val="009B1FB8"/>
    <w:rsid w:val="009B673E"/>
    <w:rsid w:val="009B7382"/>
    <w:rsid w:val="009B7711"/>
    <w:rsid w:val="009C192D"/>
    <w:rsid w:val="009C1BC0"/>
    <w:rsid w:val="009C63D9"/>
    <w:rsid w:val="009D1FCC"/>
    <w:rsid w:val="009D2C16"/>
    <w:rsid w:val="009E5029"/>
    <w:rsid w:val="009F113A"/>
    <w:rsid w:val="009F3F16"/>
    <w:rsid w:val="009F767B"/>
    <w:rsid w:val="00A02962"/>
    <w:rsid w:val="00A03B72"/>
    <w:rsid w:val="00A044B2"/>
    <w:rsid w:val="00A0494D"/>
    <w:rsid w:val="00A06397"/>
    <w:rsid w:val="00A07D65"/>
    <w:rsid w:val="00A10C0E"/>
    <w:rsid w:val="00A11BF8"/>
    <w:rsid w:val="00A13AD9"/>
    <w:rsid w:val="00A13F5C"/>
    <w:rsid w:val="00A15E79"/>
    <w:rsid w:val="00A17076"/>
    <w:rsid w:val="00A1712E"/>
    <w:rsid w:val="00A238C1"/>
    <w:rsid w:val="00A30474"/>
    <w:rsid w:val="00A3088A"/>
    <w:rsid w:val="00A34360"/>
    <w:rsid w:val="00A44A53"/>
    <w:rsid w:val="00A4501C"/>
    <w:rsid w:val="00A47FEA"/>
    <w:rsid w:val="00A569CF"/>
    <w:rsid w:val="00A57D84"/>
    <w:rsid w:val="00A63423"/>
    <w:rsid w:val="00A65AFE"/>
    <w:rsid w:val="00A667CA"/>
    <w:rsid w:val="00A719BF"/>
    <w:rsid w:val="00A84A9F"/>
    <w:rsid w:val="00A85440"/>
    <w:rsid w:val="00A86CCC"/>
    <w:rsid w:val="00A871F3"/>
    <w:rsid w:val="00A92212"/>
    <w:rsid w:val="00A931C2"/>
    <w:rsid w:val="00A937AC"/>
    <w:rsid w:val="00A93D59"/>
    <w:rsid w:val="00A96499"/>
    <w:rsid w:val="00A9649E"/>
    <w:rsid w:val="00AA19B1"/>
    <w:rsid w:val="00AA482E"/>
    <w:rsid w:val="00AA4915"/>
    <w:rsid w:val="00AA6496"/>
    <w:rsid w:val="00AA703A"/>
    <w:rsid w:val="00AB1995"/>
    <w:rsid w:val="00AB46CF"/>
    <w:rsid w:val="00AB488D"/>
    <w:rsid w:val="00AB4FFD"/>
    <w:rsid w:val="00AB6573"/>
    <w:rsid w:val="00AB7532"/>
    <w:rsid w:val="00AB7ACF"/>
    <w:rsid w:val="00AC0C00"/>
    <w:rsid w:val="00AC1E97"/>
    <w:rsid w:val="00AC31AF"/>
    <w:rsid w:val="00AC3B63"/>
    <w:rsid w:val="00AC6C18"/>
    <w:rsid w:val="00AD2021"/>
    <w:rsid w:val="00AD427D"/>
    <w:rsid w:val="00AD6429"/>
    <w:rsid w:val="00AE27F1"/>
    <w:rsid w:val="00AE3253"/>
    <w:rsid w:val="00AE4C55"/>
    <w:rsid w:val="00AE6BAB"/>
    <w:rsid w:val="00AF1F4D"/>
    <w:rsid w:val="00AF33DA"/>
    <w:rsid w:val="00AF3DB9"/>
    <w:rsid w:val="00AF5CDD"/>
    <w:rsid w:val="00AF7149"/>
    <w:rsid w:val="00B03550"/>
    <w:rsid w:val="00B0498E"/>
    <w:rsid w:val="00B0559F"/>
    <w:rsid w:val="00B05638"/>
    <w:rsid w:val="00B05955"/>
    <w:rsid w:val="00B063C5"/>
    <w:rsid w:val="00B07253"/>
    <w:rsid w:val="00B120F3"/>
    <w:rsid w:val="00B134C2"/>
    <w:rsid w:val="00B13EE4"/>
    <w:rsid w:val="00B15349"/>
    <w:rsid w:val="00B2049A"/>
    <w:rsid w:val="00B20719"/>
    <w:rsid w:val="00B239A3"/>
    <w:rsid w:val="00B251AC"/>
    <w:rsid w:val="00B3397D"/>
    <w:rsid w:val="00B33DEC"/>
    <w:rsid w:val="00B47706"/>
    <w:rsid w:val="00B51483"/>
    <w:rsid w:val="00B52BE5"/>
    <w:rsid w:val="00B52CB8"/>
    <w:rsid w:val="00B5573F"/>
    <w:rsid w:val="00B6688A"/>
    <w:rsid w:val="00B710EB"/>
    <w:rsid w:val="00B719C8"/>
    <w:rsid w:val="00B72021"/>
    <w:rsid w:val="00B74BA4"/>
    <w:rsid w:val="00B74C08"/>
    <w:rsid w:val="00B7682A"/>
    <w:rsid w:val="00B81C79"/>
    <w:rsid w:val="00B82556"/>
    <w:rsid w:val="00B841C3"/>
    <w:rsid w:val="00B85213"/>
    <w:rsid w:val="00B860F8"/>
    <w:rsid w:val="00B86BC0"/>
    <w:rsid w:val="00B931AB"/>
    <w:rsid w:val="00B93FE6"/>
    <w:rsid w:val="00B95729"/>
    <w:rsid w:val="00B9765B"/>
    <w:rsid w:val="00B97EA6"/>
    <w:rsid w:val="00BA00E3"/>
    <w:rsid w:val="00BB52FA"/>
    <w:rsid w:val="00BC4719"/>
    <w:rsid w:val="00BC48C6"/>
    <w:rsid w:val="00BC61DC"/>
    <w:rsid w:val="00BC7DDC"/>
    <w:rsid w:val="00BD21B8"/>
    <w:rsid w:val="00BE00AE"/>
    <w:rsid w:val="00BE1D1A"/>
    <w:rsid w:val="00BE3A29"/>
    <w:rsid w:val="00BE3B50"/>
    <w:rsid w:val="00BE4E88"/>
    <w:rsid w:val="00BF0028"/>
    <w:rsid w:val="00BF00AC"/>
    <w:rsid w:val="00BF04EA"/>
    <w:rsid w:val="00BF5500"/>
    <w:rsid w:val="00BF6477"/>
    <w:rsid w:val="00C06610"/>
    <w:rsid w:val="00C06DE0"/>
    <w:rsid w:val="00C07196"/>
    <w:rsid w:val="00C10581"/>
    <w:rsid w:val="00C14F63"/>
    <w:rsid w:val="00C21BB7"/>
    <w:rsid w:val="00C21FF5"/>
    <w:rsid w:val="00C24279"/>
    <w:rsid w:val="00C3475A"/>
    <w:rsid w:val="00C364FC"/>
    <w:rsid w:val="00C375CE"/>
    <w:rsid w:val="00C4213E"/>
    <w:rsid w:val="00C42BAA"/>
    <w:rsid w:val="00C42E06"/>
    <w:rsid w:val="00C43309"/>
    <w:rsid w:val="00C44347"/>
    <w:rsid w:val="00C445BE"/>
    <w:rsid w:val="00C45A99"/>
    <w:rsid w:val="00C46EC3"/>
    <w:rsid w:val="00C4769C"/>
    <w:rsid w:val="00C52A34"/>
    <w:rsid w:val="00C57C25"/>
    <w:rsid w:val="00C606A7"/>
    <w:rsid w:val="00C63458"/>
    <w:rsid w:val="00C66C65"/>
    <w:rsid w:val="00C67853"/>
    <w:rsid w:val="00C7147F"/>
    <w:rsid w:val="00C71C79"/>
    <w:rsid w:val="00C770B8"/>
    <w:rsid w:val="00C774CF"/>
    <w:rsid w:val="00C809B9"/>
    <w:rsid w:val="00C80C12"/>
    <w:rsid w:val="00C81368"/>
    <w:rsid w:val="00C81692"/>
    <w:rsid w:val="00C82D42"/>
    <w:rsid w:val="00C838BE"/>
    <w:rsid w:val="00C8474E"/>
    <w:rsid w:val="00C84F6D"/>
    <w:rsid w:val="00C907AC"/>
    <w:rsid w:val="00C917CD"/>
    <w:rsid w:val="00C93048"/>
    <w:rsid w:val="00C9331B"/>
    <w:rsid w:val="00C94AA5"/>
    <w:rsid w:val="00C95B3A"/>
    <w:rsid w:val="00C9604F"/>
    <w:rsid w:val="00C96F71"/>
    <w:rsid w:val="00CA0F4A"/>
    <w:rsid w:val="00CA23E4"/>
    <w:rsid w:val="00CA5D2E"/>
    <w:rsid w:val="00CB3F3C"/>
    <w:rsid w:val="00CB47E2"/>
    <w:rsid w:val="00CB62D3"/>
    <w:rsid w:val="00CB7BED"/>
    <w:rsid w:val="00CC587F"/>
    <w:rsid w:val="00CD0018"/>
    <w:rsid w:val="00CD299A"/>
    <w:rsid w:val="00CD4636"/>
    <w:rsid w:val="00CD6516"/>
    <w:rsid w:val="00CD67FB"/>
    <w:rsid w:val="00CE2008"/>
    <w:rsid w:val="00CE2EE2"/>
    <w:rsid w:val="00CF05B6"/>
    <w:rsid w:val="00CF0AF2"/>
    <w:rsid w:val="00CF4BD9"/>
    <w:rsid w:val="00CF4DFA"/>
    <w:rsid w:val="00CF6D2A"/>
    <w:rsid w:val="00D0639D"/>
    <w:rsid w:val="00D06637"/>
    <w:rsid w:val="00D10A4F"/>
    <w:rsid w:val="00D13904"/>
    <w:rsid w:val="00D1493F"/>
    <w:rsid w:val="00D21982"/>
    <w:rsid w:val="00D23210"/>
    <w:rsid w:val="00D26711"/>
    <w:rsid w:val="00D276A1"/>
    <w:rsid w:val="00D32402"/>
    <w:rsid w:val="00D35734"/>
    <w:rsid w:val="00D37A51"/>
    <w:rsid w:val="00D409F8"/>
    <w:rsid w:val="00D41212"/>
    <w:rsid w:val="00D4640E"/>
    <w:rsid w:val="00D47255"/>
    <w:rsid w:val="00D52E89"/>
    <w:rsid w:val="00D56FF1"/>
    <w:rsid w:val="00D57724"/>
    <w:rsid w:val="00D62A3F"/>
    <w:rsid w:val="00D66BDE"/>
    <w:rsid w:val="00D66FD9"/>
    <w:rsid w:val="00D672EA"/>
    <w:rsid w:val="00D7296B"/>
    <w:rsid w:val="00D73A37"/>
    <w:rsid w:val="00D74636"/>
    <w:rsid w:val="00D74A97"/>
    <w:rsid w:val="00D7597D"/>
    <w:rsid w:val="00D80250"/>
    <w:rsid w:val="00D810E5"/>
    <w:rsid w:val="00D8210C"/>
    <w:rsid w:val="00D82F4D"/>
    <w:rsid w:val="00D8300C"/>
    <w:rsid w:val="00D83769"/>
    <w:rsid w:val="00D8489E"/>
    <w:rsid w:val="00D84E2F"/>
    <w:rsid w:val="00D94839"/>
    <w:rsid w:val="00D9528F"/>
    <w:rsid w:val="00DA04A6"/>
    <w:rsid w:val="00DA0A4D"/>
    <w:rsid w:val="00DA1913"/>
    <w:rsid w:val="00DA3303"/>
    <w:rsid w:val="00DA3DAF"/>
    <w:rsid w:val="00DA72F2"/>
    <w:rsid w:val="00DB7D9F"/>
    <w:rsid w:val="00DC176E"/>
    <w:rsid w:val="00DC1FCC"/>
    <w:rsid w:val="00DC4907"/>
    <w:rsid w:val="00DC7E4E"/>
    <w:rsid w:val="00DD0978"/>
    <w:rsid w:val="00DD0CEE"/>
    <w:rsid w:val="00DD0EA9"/>
    <w:rsid w:val="00DD1662"/>
    <w:rsid w:val="00DD3138"/>
    <w:rsid w:val="00DD6401"/>
    <w:rsid w:val="00DE275B"/>
    <w:rsid w:val="00DE3F91"/>
    <w:rsid w:val="00DF208C"/>
    <w:rsid w:val="00DF69F8"/>
    <w:rsid w:val="00DF6A45"/>
    <w:rsid w:val="00E00383"/>
    <w:rsid w:val="00E0561A"/>
    <w:rsid w:val="00E060D1"/>
    <w:rsid w:val="00E10671"/>
    <w:rsid w:val="00E14016"/>
    <w:rsid w:val="00E162E9"/>
    <w:rsid w:val="00E163A9"/>
    <w:rsid w:val="00E301B3"/>
    <w:rsid w:val="00E30A97"/>
    <w:rsid w:val="00E31404"/>
    <w:rsid w:val="00E31EA7"/>
    <w:rsid w:val="00E323ED"/>
    <w:rsid w:val="00E3355F"/>
    <w:rsid w:val="00E3389B"/>
    <w:rsid w:val="00E35486"/>
    <w:rsid w:val="00E36C52"/>
    <w:rsid w:val="00E37A7A"/>
    <w:rsid w:val="00E418CB"/>
    <w:rsid w:val="00E425AA"/>
    <w:rsid w:val="00E458E1"/>
    <w:rsid w:val="00E473C9"/>
    <w:rsid w:val="00E53F74"/>
    <w:rsid w:val="00E542DE"/>
    <w:rsid w:val="00E558A5"/>
    <w:rsid w:val="00E55D3B"/>
    <w:rsid w:val="00E5720E"/>
    <w:rsid w:val="00E57C62"/>
    <w:rsid w:val="00E60B2C"/>
    <w:rsid w:val="00E60CD8"/>
    <w:rsid w:val="00E61383"/>
    <w:rsid w:val="00E664DF"/>
    <w:rsid w:val="00E67B96"/>
    <w:rsid w:val="00E715A7"/>
    <w:rsid w:val="00E73372"/>
    <w:rsid w:val="00E75F20"/>
    <w:rsid w:val="00E83109"/>
    <w:rsid w:val="00E85BDE"/>
    <w:rsid w:val="00E86423"/>
    <w:rsid w:val="00E86C04"/>
    <w:rsid w:val="00E91995"/>
    <w:rsid w:val="00E9251F"/>
    <w:rsid w:val="00E973D0"/>
    <w:rsid w:val="00EA5D06"/>
    <w:rsid w:val="00EA5E50"/>
    <w:rsid w:val="00EA72EB"/>
    <w:rsid w:val="00EB0EB8"/>
    <w:rsid w:val="00EB1319"/>
    <w:rsid w:val="00EB429B"/>
    <w:rsid w:val="00EC0FC2"/>
    <w:rsid w:val="00EC1400"/>
    <w:rsid w:val="00EC26A3"/>
    <w:rsid w:val="00EC3B99"/>
    <w:rsid w:val="00EC69C9"/>
    <w:rsid w:val="00ED04AC"/>
    <w:rsid w:val="00ED3E08"/>
    <w:rsid w:val="00ED6C89"/>
    <w:rsid w:val="00ED7BBD"/>
    <w:rsid w:val="00EE046C"/>
    <w:rsid w:val="00EE0B0A"/>
    <w:rsid w:val="00EE0D3C"/>
    <w:rsid w:val="00EE0FF9"/>
    <w:rsid w:val="00EE3E2B"/>
    <w:rsid w:val="00EE46AE"/>
    <w:rsid w:val="00EE691C"/>
    <w:rsid w:val="00EE76EE"/>
    <w:rsid w:val="00EF524A"/>
    <w:rsid w:val="00EF5482"/>
    <w:rsid w:val="00EF7B65"/>
    <w:rsid w:val="00EF7D94"/>
    <w:rsid w:val="00F10B3D"/>
    <w:rsid w:val="00F110AE"/>
    <w:rsid w:val="00F13ADE"/>
    <w:rsid w:val="00F1528B"/>
    <w:rsid w:val="00F15D89"/>
    <w:rsid w:val="00F17EEB"/>
    <w:rsid w:val="00F20487"/>
    <w:rsid w:val="00F21080"/>
    <w:rsid w:val="00F21FAB"/>
    <w:rsid w:val="00F2254C"/>
    <w:rsid w:val="00F2307D"/>
    <w:rsid w:val="00F23CE2"/>
    <w:rsid w:val="00F2558B"/>
    <w:rsid w:val="00F34258"/>
    <w:rsid w:val="00F403A1"/>
    <w:rsid w:val="00F4183D"/>
    <w:rsid w:val="00F450D7"/>
    <w:rsid w:val="00F45E57"/>
    <w:rsid w:val="00F47E9C"/>
    <w:rsid w:val="00F51082"/>
    <w:rsid w:val="00F52A0D"/>
    <w:rsid w:val="00F52C85"/>
    <w:rsid w:val="00F607B1"/>
    <w:rsid w:val="00F6359A"/>
    <w:rsid w:val="00F63D95"/>
    <w:rsid w:val="00F67D1F"/>
    <w:rsid w:val="00F70971"/>
    <w:rsid w:val="00F7163F"/>
    <w:rsid w:val="00F71CD1"/>
    <w:rsid w:val="00F73988"/>
    <w:rsid w:val="00F7620B"/>
    <w:rsid w:val="00F80EFA"/>
    <w:rsid w:val="00F845D2"/>
    <w:rsid w:val="00F85421"/>
    <w:rsid w:val="00F9043E"/>
    <w:rsid w:val="00F90D74"/>
    <w:rsid w:val="00F9259F"/>
    <w:rsid w:val="00FA01FD"/>
    <w:rsid w:val="00FA0A3C"/>
    <w:rsid w:val="00FA1005"/>
    <w:rsid w:val="00FA1EDB"/>
    <w:rsid w:val="00FA4EB5"/>
    <w:rsid w:val="00FB0E7F"/>
    <w:rsid w:val="00FB62DE"/>
    <w:rsid w:val="00FC312D"/>
    <w:rsid w:val="00FC363A"/>
    <w:rsid w:val="00FC3EAC"/>
    <w:rsid w:val="00FC54B8"/>
    <w:rsid w:val="00FD2BE1"/>
    <w:rsid w:val="00FD415E"/>
    <w:rsid w:val="00FD7F69"/>
    <w:rsid w:val="00FE16DB"/>
    <w:rsid w:val="00FE1956"/>
    <w:rsid w:val="00FF1316"/>
    <w:rsid w:val="00FF42EC"/>
    <w:rsid w:val="00FF4300"/>
    <w:rsid w:val="00FF6405"/>
    <w:rsid w:val="00FF6DA1"/>
    <w:rsid w:val="00FF7892"/>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09C9FC"/>
  <w14:defaultImageDpi w14:val="300"/>
  <w15:docId w15:val="{2A2ED0F4-91D7-CA4C-B042-BEA05E7A1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DB9"/>
    <w:rPr>
      <w:rFonts w:ascii="Times New Roman" w:eastAsia="Calibri" w:hAnsi="Times New Roman" w:cs="Times New Roman"/>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Cs w:val="24"/>
    </w:rPr>
  </w:style>
  <w:style w:type="paragraph" w:customStyle="1" w:styleId="Text">
    <w:name w:val="Text"/>
    <w:basedOn w:val="Normal"/>
    <w:link w:val="TextChar"/>
    <w:rsid w:val="008A6077"/>
    <w:pPr>
      <w:spacing w:before="120"/>
      <w:ind w:firstLine="720"/>
    </w:pPr>
    <w:rPr>
      <w:rFonts w:eastAsia="Times New Roman"/>
      <w:szCs w:val="24"/>
    </w:rPr>
  </w:style>
  <w:style w:type="paragraph" w:customStyle="1" w:styleId="FigureorTableCaption">
    <w:name w:val="Figure or Table Caption"/>
    <w:basedOn w:val="Normal"/>
    <w:rsid w:val="008A6077"/>
    <w:pPr>
      <w:keepNext/>
      <w:spacing w:before="240"/>
      <w:outlineLvl w:val="0"/>
    </w:pPr>
    <w:rPr>
      <w:rFonts w:eastAsia="Times New Roman"/>
      <w:kern w:val="28"/>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Cs w:val="24"/>
    </w:rPr>
  </w:style>
  <w:style w:type="paragraph" w:customStyle="1" w:styleId="Abstract">
    <w:name w:val="Abstract"/>
    <w:basedOn w:val="Normal"/>
    <w:qFormat/>
    <w:rsid w:val="00400425"/>
    <w:pPr>
      <w:spacing w:before="120"/>
    </w:pPr>
    <w:rPr>
      <w:rFonts w:eastAsia="Times New Roman"/>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Cs w:val="24"/>
      <w:lang w:eastAsia="ja-JP"/>
    </w:rPr>
  </w:style>
  <w:style w:type="character" w:customStyle="1" w:styleId="UnresolvedMention1">
    <w:name w:val="Unresolved Mention1"/>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paragraph" w:customStyle="1" w:styleId="EndNoteBibliographyTitle">
    <w:name w:val="EndNote Bibliography Title"/>
    <w:basedOn w:val="Normal"/>
    <w:link w:val="EndNoteBibliographyTitleChar"/>
    <w:rsid w:val="001E3923"/>
    <w:pPr>
      <w:jc w:val="center"/>
    </w:pPr>
    <w:rPr>
      <w:noProof/>
      <w:sz w:val="20"/>
    </w:rPr>
  </w:style>
  <w:style w:type="character" w:customStyle="1" w:styleId="TextChar">
    <w:name w:val="Text Char"/>
    <w:basedOn w:val="DefaultParagraphFont"/>
    <w:link w:val="Text"/>
    <w:rsid w:val="001E3923"/>
    <w:rPr>
      <w:rFonts w:ascii="Times New Roman" w:eastAsia="Times New Roman" w:hAnsi="Times New Roman" w:cs="Times New Roman"/>
    </w:rPr>
  </w:style>
  <w:style w:type="character" w:customStyle="1" w:styleId="EndNoteBibliographyTitleChar">
    <w:name w:val="EndNote Bibliography Title Char"/>
    <w:basedOn w:val="TextChar"/>
    <w:link w:val="EndNoteBibliographyTitle"/>
    <w:rsid w:val="001E3923"/>
    <w:rPr>
      <w:rFonts w:ascii="Times New Roman" w:eastAsia="Calibri" w:hAnsi="Times New Roman" w:cs="Times New Roman"/>
      <w:noProof/>
      <w:sz w:val="20"/>
      <w:szCs w:val="20"/>
    </w:rPr>
  </w:style>
  <w:style w:type="paragraph" w:customStyle="1" w:styleId="EndNoteBibliography">
    <w:name w:val="EndNote Bibliography"/>
    <w:basedOn w:val="Normal"/>
    <w:link w:val="EndNoteBibliographyChar"/>
    <w:rsid w:val="001E3923"/>
    <w:rPr>
      <w:noProof/>
      <w:sz w:val="20"/>
    </w:rPr>
  </w:style>
  <w:style w:type="character" w:customStyle="1" w:styleId="EndNoteBibliographyChar">
    <w:name w:val="EndNote Bibliography Char"/>
    <w:basedOn w:val="TextChar"/>
    <w:link w:val="EndNoteBibliography"/>
    <w:rsid w:val="001E3923"/>
    <w:rPr>
      <w:rFonts w:ascii="Times New Roman" w:eastAsia="Calibri" w:hAnsi="Times New Roman" w:cs="Times New Roman"/>
      <w:noProof/>
      <w:sz w:val="20"/>
      <w:szCs w:val="20"/>
    </w:rPr>
  </w:style>
  <w:style w:type="character" w:customStyle="1" w:styleId="captions">
    <w:name w:val="captions"/>
    <w:basedOn w:val="DefaultParagraphFont"/>
    <w:rsid w:val="003A6CE0"/>
  </w:style>
  <w:style w:type="character" w:styleId="PlaceholderText">
    <w:name w:val="Placeholder Text"/>
    <w:basedOn w:val="DefaultParagraphFont"/>
    <w:uiPriority w:val="99"/>
    <w:semiHidden/>
    <w:rsid w:val="00E57C62"/>
    <w:rPr>
      <w:color w:val="808080"/>
    </w:rPr>
  </w:style>
  <w:style w:type="table" w:styleId="TableGrid">
    <w:name w:val="Table Grid"/>
    <w:basedOn w:val="TableNormal"/>
    <w:uiPriority w:val="39"/>
    <w:rsid w:val="005F5960"/>
    <w:rPr>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13904"/>
    <w:rPr>
      <w:sz w:val="16"/>
      <w:szCs w:val="16"/>
    </w:rPr>
  </w:style>
  <w:style w:type="paragraph" w:styleId="CommentText">
    <w:name w:val="annotation text"/>
    <w:basedOn w:val="Normal"/>
    <w:link w:val="CommentTextChar"/>
    <w:uiPriority w:val="99"/>
    <w:semiHidden/>
    <w:unhideWhenUsed/>
    <w:rsid w:val="00D13904"/>
    <w:rPr>
      <w:sz w:val="20"/>
    </w:rPr>
  </w:style>
  <w:style w:type="character" w:customStyle="1" w:styleId="CommentTextChar">
    <w:name w:val="Comment Text Char"/>
    <w:basedOn w:val="DefaultParagraphFont"/>
    <w:link w:val="CommentText"/>
    <w:uiPriority w:val="99"/>
    <w:semiHidden/>
    <w:rsid w:val="00D13904"/>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13904"/>
    <w:rPr>
      <w:b/>
      <w:bCs/>
    </w:rPr>
  </w:style>
  <w:style w:type="character" w:customStyle="1" w:styleId="CommentSubjectChar">
    <w:name w:val="Comment Subject Char"/>
    <w:basedOn w:val="CommentTextChar"/>
    <w:link w:val="CommentSubject"/>
    <w:uiPriority w:val="99"/>
    <w:semiHidden/>
    <w:rsid w:val="00D13904"/>
    <w:rPr>
      <w:rFonts w:ascii="Times New Roman" w:eastAsia="Calibri" w:hAnsi="Times New Roman" w:cs="Times New Roman"/>
      <w:b/>
      <w:bCs/>
      <w:sz w:val="20"/>
      <w:szCs w:val="20"/>
    </w:rPr>
  </w:style>
  <w:style w:type="paragraph" w:styleId="Revision">
    <w:name w:val="Revision"/>
    <w:hidden/>
    <w:uiPriority w:val="99"/>
    <w:semiHidden/>
    <w:rsid w:val="00EA72EB"/>
    <w:rPr>
      <w:rFonts w:ascii="Times New Roman" w:eastAsia="Calibri" w:hAnsi="Times New Roman" w:cs="Times New Roman"/>
      <w:szCs w:val="20"/>
    </w:rPr>
  </w:style>
  <w:style w:type="paragraph" w:styleId="Bibliography">
    <w:name w:val="Bibliography"/>
    <w:basedOn w:val="Normal"/>
    <w:next w:val="Normal"/>
    <w:uiPriority w:val="37"/>
    <w:unhideWhenUsed/>
    <w:rsid w:val="00232BF7"/>
    <w:pPr>
      <w:ind w:left="720" w:hanging="720"/>
    </w:pPr>
  </w:style>
  <w:style w:type="character" w:styleId="UnresolvedMention">
    <w:name w:val="Unresolved Mention"/>
    <w:basedOn w:val="DefaultParagraphFont"/>
    <w:uiPriority w:val="99"/>
    <w:semiHidden/>
    <w:unhideWhenUsed/>
    <w:rsid w:val="00270A8C"/>
    <w:rPr>
      <w:color w:val="605E5C"/>
      <w:shd w:val="clear" w:color="auto" w:fill="E1DFDD"/>
    </w:rPr>
  </w:style>
  <w:style w:type="character" w:styleId="LineNumber">
    <w:name w:val="line number"/>
    <w:basedOn w:val="DefaultParagraphFont"/>
    <w:uiPriority w:val="99"/>
    <w:semiHidden/>
    <w:unhideWhenUsed/>
    <w:rsid w:val="006C40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351804355">
      <w:bodyDiv w:val="1"/>
      <w:marLeft w:val="0"/>
      <w:marRight w:val="0"/>
      <w:marTop w:val="0"/>
      <w:marBottom w:val="0"/>
      <w:divBdr>
        <w:top w:val="none" w:sz="0" w:space="0" w:color="auto"/>
        <w:left w:val="none" w:sz="0" w:space="0" w:color="auto"/>
        <w:bottom w:val="none" w:sz="0" w:space="0" w:color="auto"/>
        <w:right w:val="none" w:sz="0" w:space="0" w:color="auto"/>
      </w:divBdr>
    </w:div>
    <w:div w:id="476268419">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941495713">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064833478">
      <w:bodyDiv w:val="1"/>
      <w:marLeft w:val="0"/>
      <w:marRight w:val="0"/>
      <w:marTop w:val="0"/>
      <w:marBottom w:val="0"/>
      <w:divBdr>
        <w:top w:val="none" w:sz="0" w:space="0" w:color="auto"/>
        <w:left w:val="none" w:sz="0" w:space="0" w:color="auto"/>
        <w:bottom w:val="none" w:sz="0" w:space="0" w:color="auto"/>
        <w:right w:val="none" w:sz="0" w:space="0" w:color="auto"/>
      </w:divBdr>
    </w:div>
    <w:div w:id="1088424719">
      <w:bodyDiv w:val="1"/>
      <w:marLeft w:val="0"/>
      <w:marRight w:val="0"/>
      <w:marTop w:val="0"/>
      <w:marBottom w:val="0"/>
      <w:divBdr>
        <w:top w:val="none" w:sz="0" w:space="0" w:color="auto"/>
        <w:left w:val="none" w:sz="0" w:space="0" w:color="auto"/>
        <w:bottom w:val="none" w:sz="0" w:space="0" w:color="auto"/>
        <w:right w:val="none" w:sz="0" w:space="0" w:color="auto"/>
      </w:divBdr>
    </w:div>
    <w:div w:id="1110007327">
      <w:bodyDiv w:val="1"/>
      <w:marLeft w:val="0"/>
      <w:marRight w:val="0"/>
      <w:marTop w:val="0"/>
      <w:marBottom w:val="0"/>
      <w:divBdr>
        <w:top w:val="none" w:sz="0" w:space="0" w:color="auto"/>
        <w:left w:val="none" w:sz="0" w:space="0" w:color="auto"/>
        <w:bottom w:val="none" w:sz="0" w:space="0" w:color="auto"/>
        <w:right w:val="none" w:sz="0" w:space="0" w:color="auto"/>
      </w:divBdr>
    </w:div>
    <w:div w:id="1230269022">
      <w:bodyDiv w:val="1"/>
      <w:marLeft w:val="0"/>
      <w:marRight w:val="0"/>
      <w:marTop w:val="0"/>
      <w:marBottom w:val="0"/>
      <w:divBdr>
        <w:top w:val="none" w:sz="0" w:space="0" w:color="auto"/>
        <w:left w:val="none" w:sz="0" w:space="0" w:color="auto"/>
        <w:bottom w:val="none" w:sz="0" w:space="0" w:color="auto"/>
        <w:right w:val="none" w:sz="0" w:space="0" w:color="auto"/>
      </w:divBdr>
      <w:divsChild>
        <w:div w:id="11609719">
          <w:marLeft w:val="0"/>
          <w:marRight w:val="0"/>
          <w:marTop w:val="0"/>
          <w:marBottom w:val="0"/>
          <w:divBdr>
            <w:top w:val="none" w:sz="0" w:space="0" w:color="auto"/>
            <w:left w:val="none" w:sz="0" w:space="0" w:color="auto"/>
            <w:bottom w:val="none" w:sz="0" w:space="0" w:color="auto"/>
            <w:right w:val="none" w:sz="0" w:space="0" w:color="auto"/>
          </w:divBdr>
          <w:divsChild>
            <w:div w:id="71242033">
              <w:marLeft w:val="0"/>
              <w:marRight w:val="0"/>
              <w:marTop w:val="0"/>
              <w:marBottom w:val="0"/>
              <w:divBdr>
                <w:top w:val="none" w:sz="0" w:space="0" w:color="auto"/>
                <w:left w:val="none" w:sz="0" w:space="0" w:color="auto"/>
                <w:bottom w:val="none" w:sz="0" w:space="0" w:color="auto"/>
                <w:right w:val="none" w:sz="0" w:space="0" w:color="auto"/>
              </w:divBdr>
              <w:divsChild>
                <w:div w:id="438305465">
                  <w:marLeft w:val="0"/>
                  <w:marRight w:val="0"/>
                  <w:marTop w:val="0"/>
                  <w:marBottom w:val="0"/>
                  <w:divBdr>
                    <w:top w:val="none" w:sz="0" w:space="0" w:color="auto"/>
                    <w:left w:val="none" w:sz="0" w:space="0" w:color="auto"/>
                    <w:bottom w:val="none" w:sz="0" w:space="0" w:color="auto"/>
                    <w:right w:val="none" w:sz="0" w:space="0" w:color="auto"/>
                  </w:divBdr>
                  <w:divsChild>
                    <w:div w:id="407728999">
                      <w:marLeft w:val="0"/>
                      <w:marRight w:val="0"/>
                      <w:marTop w:val="0"/>
                      <w:marBottom w:val="0"/>
                      <w:divBdr>
                        <w:top w:val="none" w:sz="0" w:space="0" w:color="auto"/>
                        <w:left w:val="none" w:sz="0" w:space="0" w:color="auto"/>
                        <w:bottom w:val="none" w:sz="0" w:space="0" w:color="auto"/>
                        <w:right w:val="none" w:sz="0" w:space="0" w:color="auto"/>
                      </w:divBdr>
                    </w:div>
                    <w:div w:id="190463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451315968">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67778500">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1892571857">
      <w:bodyDiv w:val="1"/>
      <w:marLeft w:val="0"/>
      <w:marRight w:val="0"/>
      <w:marTop w:val="0"/>
      <w:marBottom w:val="0"/>
      <w:divBdr>
        <w:top w:val="none" w:sz="0" w:space="0" w:color="auto"/>
        <w:left w:val="none" w:sz="0" w:space="0" w:color="auto"/>
        <w:bottom w:val="none" w:sz="0" w:space="0" w:color="auto"/>
        <w:right w:val="none" w:sz="0" w:space="0" w:color="auto"/>
      </w:divBdr>
    </w:div>
    <w:div w:id="195031200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imos.aodn.org.au/imos/" TargetMode="External"/><Relationship Id="rId18" Type="http://schemas.openxmlformats.org/officeDocument/2006/relationships/image" Target="media/image5.png"/><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7.png"/><Relationship Id="rId34" Type="http://schemas.openxmlformats.org/officeDocument/2006/relationships/theme" Target="theme/theme1.xml"/><Relationship Id="rId7" Type="http://schemas.openxmlformats.org/officeDocument/2006/relationships/hyperlink" Target="mailto:h.schilling@unsw.edu.au" TargetMode="External"/><Relationship Id="rId12" Type="http://schemas.openxmlformats.org/officeDocument/2006/relationships/hyperlink" Target="http://imos.aodn.org.au/imos/" TargetMode="External"/><Relationship Id="rId17" Type="http://schemas.openxmlformats.org/officeDocument/2006/relationships/image" Target="media/image4.png"/><Relationship Id="rId25" Type="http://schemas.openxmlformats.org/officeDocument/2006/relationships/image" Target="media/image11.png"/><Relationship Id="rId33"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hyperlink" Target="http://imos.aodn.org.au/imos/" TargetMode="External"/><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 Id="rId11" Type="http://schemas.microsoft.com/office/2018/08/relationships/commentsExtensible" Target="commentsExtensible.xml"/><Relationship Id="rId24" Type="http://schemas.openxmlformats.org/officeDocument/2006/relationships/image" Target="media/image10.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10" Type="http://schemas.microsoft.com/office/2016/09/relationships/commentsIds" Target="commentsIds.xml"/><Relationship Id="rId19" Type="http://schemas.openxmlformats.org/officeDocument/2006/relationships/image" Target="media/image6.png"/><Relationship Id="rId31" Type="http://schemas.openxmlformats.org/officeDocument/2006/relationships/header" Target="header1.xm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footer" Target="footer1.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43</Pages>
  <Words>50734</Words>
  <Characters>289185</Characters>
  <Application>Microsoft Office Word</Application>
  <DocSecurity>0</DocSecurity>
  <Lines>2409</Lines>
  <Paragraphs>678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Brooks Hanson</dc:creator>
  <cp:lastModifiedBy>Hayden Schilling</cp:lastModifiedBy>
  <cp:revision>2</cp:revision>
  <cp:lastPrinted>2020-04-28T00:41:00Z</cp:lastPrinted>
  <dcterms:created xsi:type="dcterms:W3CDTF">2020-08-23T22:53:00Z</dcterms:created>
  <dcterms:modified xsi:type="dcterms:W3CDTF">2020-08-23T22:53:00Z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id="WiXuy76Z"/&gt;&lt;style id="http://www.zotero.org/styles/ices-journal-of-marine-science" hasBibliography="1" bibliographyStyleHasBeenSet="1"/&gt;&lt;prefs&gt;&lt;pref name="fieldType" value="Field"/&gt;&lt;/prefs&gt;&lt;/data</vt:lpwstr>
  </property>
  <property fmtid="{D5CDD505-2E9C-101B-9397-08002B2CF9AE}" pid="3" name="ZOTERO_PREF_2">
    <vt:lpwstr>&gt;</vt:lpwstr>
  </property>
</Properties>
</file>